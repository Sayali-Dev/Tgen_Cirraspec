
<file path=[Content_Types].xml><?xml version="1.0" encoding="utf-8"?>
<Types xmlns="http://schemas.openxmlformats.org/package/2006/content-types">
  <Default Extension="png" ContentType="image/png"/>
  <Default Extension="bin" ContentType="application/vnd.ms-office.activeX"/>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31D07" w14:textId="2304B56A" w:rsidR="008918E9" w:rsidRDefault="008918E9">
      <w:pPr>
        <w:pStyle w:val="ProjectTitle"/>
        <w:jc w:val="left"/>
        <w:pPrChange w:id="0" w:author="Sayali Dev" w:date="2018-02-06T16:57:00Z">
          <w:pPr>
            <w:pStyle w:val="ProjectTitle"/>
            <w:jc w:val="center"/>
          </w:pPr>
        </w:pPrChange>
      </w:pPr>
    </w:p>
    <w:p w14:paraId="0E1D76E1" w14:textId="77777777" w:rsidR="00CE3F18" w:rsidRDefault="00CE3F18" w:rsidP="00BD5022">
      <w:pPr>
        <w:pStyle w:val="ProjectTitle"/>
        <w:jc w:val="center"/>
      </w:pPr>
    </w:p>
    <w:p w14:paraId="1B66476B" w14:textId="77777777" w:rsidR="008918E9" w:rsidRDefault="008918E9" w:rsidP="00BD5022">
      <w:pPr>
        <w:pStyle w:val="ProjectTitle"/>
        <w:jc w:val="center"/>
      </w:pPr>
    </w:p>
    <w:p w14:paraId="3DCE97C2" w14:textId="77777777" w:rsidR="008918E9" w:rsidRDefault="008918E9" w:rsidP="00BD5022">
      <w:pPr>
        <w:pStyle w:val="ProjectTitle"/>
        <w:jc w:val="center"/>
      </w:pPr>
    </w:p>
    <w:p w14:paraId="39A0B6AF" w14:textId="77777777" w:rsidR="008918E9" w:rsidRDefault="008918E9" w:rsidP="00BD5022">
      <w:pPr>
        <w:pStyle w:val="ProjectTitle"/>
        <w:jc w:val="center"/>
      </w:pPr>
    </w:p>
    <w:p w14:paraId="658D1CCE" w14:textId="77777777" w:rsidR="008918E9" w:rsidRDefault="008918E9" w:rsidP="00BD5022">
      <w:pPr>
        <w:pStyle w:val="ProjectTitle"/>
        <w:jc w:val="center"/>
      </w:pPr>
    </w:p>
    <w:p w14:paraId="719704BE" w14:textId="77777777" w:rsidR="00602D9E" w:rsidRDefault="00602D9E" w:rsidP="00BD5022">
      <w:pPr>
        <w:pStyle w:val="ProjectTitle"/>
        <w:jc w:val="center"/>
      </w:pPr>
    </w:p>
    <w:p w14:paraId="499DDB2B" w14:textId="77777777" w:rsidR="008918E9" w:rsidRDefault="008918E9" w:rsidP="00BD5022">
      <w:pPr>
        <w:pStyle w:val="ProjectTitle"/>
        <w:jc w:val="center"/>
      </w:pPr>
    </w:p>
    <w:p w14:paraId="47EDDB0F" w14:textId="77777777" w:rsidR="008918E9" w:rsidRDefault="008918E9" w:rsidP="00BD5022">
      <w:pPr>
        <w:pStyle w:val="ProjectTitle"/>
        <w:jc w:val="center"/>
      </w:pPr>
    </w:p>
    <w:p w14:paraId="0AF9B182" w14:textId="77777777" w:rsidR="008918E9" w:rsidRPr="00196475" w:rsidRDefault="008918E9" w:rsidP="00BD5022">
      <w:pPr>
        <w:pStyle w:val="ProjectTitle"/>
        <w:jc w:val="center"/>
      </w:pPr>
    </w:p>
    <w:p w14:paraId="281B80A6" w14:textId="2FBCF77E" w:rsidR="00196475" w:rsidRDefault="00DE2FB7" w:rsidP="00BD5022">
      <w:pPr>
        <w:pStyle w:val="ProjectTitle"/>
        <w:ind w:right="900"/>
        <w:jc w:val="center"/>
      </w:pPr>
      <w:r>
        <w:t>CIRRASPEC</w:t>
      </w:r>
      <w:r w:rsidR="00DF378D">
        <w:t xml:space="preserve"> </w:t>
      </w:r>
      <w:ins w:id="1" w:author="Sayali Dev" w:date="2018-02-15T18:31:00Z">
        <w:r w:rsidR="00E43440">
          <w:t>Ashion</w:t>
        </w:r>
      </w:ins>
      <w:del w:id="2" w:author="Sayali Dev" w:date="2018-02-15T18:31:00Z">
        <w:r w:rsidR="00FA556E" w:rsidDel="00E43440">
          <w:delText>Biobank</w:delText>
        </w:r>
      </w:del>
      <w:r w:rsidR="005D6B40">
        <w:t xml:space="preserve"> Site</w:t>
      </w:r>
      <w:r w:rsidR="005D6B40">
        <w:br/>
      </w:r>
      <w:r w:rsidR="00196475" w:rsidRPr="00196475">
        <w:t>User’s Manual</w:t>
      </w:r>
    </w:p>
    <w:p w14:paraId="42233187" w14:textId="77777777" w:rsidR="00BD5022" w:rsidRDefault="00BD5022" w:rsidP="00BD5022">
      <w:pPr>
        <w:pStyle w:val="ProjectTitle"/>
        <w:ind w:right="900"/>
        <w:jc w:val="center"/>
      </w:pPr>
    </w:p>
    <w:p w14:paraId="5B2FDDFC" w14:textId="70029751" w:rsidR="00BD5022" w:rsidRDefault="00015F61" w:rsidP="00F928FF">
      <w:pPr>
        <w:pStyle w:val="ProjectTitle"/>
        <w:ind w:right="900"/>
        <w:jc w:val="center"/>
      </w:pPr>
      <w:r>
        <w:t xml:space="preserve">System </w:t>
      </w:r>
      <w:r w:rsidRPr="00B2192E">
        <w:t xml:space="preserve">Version: </w:t>
      </w:r>
      <w:r w:rsidR="00784D20">
        <w:t>3</w:t>
      </w:r>
      <w:r w:rsidR="00DE2FB7">
        <w:t>.0</w:t>
      </w:r>
    </w:p>
    <w:p w14:paraId="5663F37F" w14:textId="77777777" w:rsidR="00F928FF" w:rsidRDefault="00F928FF" w:rsidP="00F928FF">
      <w:pPr>
        <w:pStyle w:val="ProjectTitle"/>
        <w:ind w:right="900"/>
        <w:jc w:val="center"/>
      </w:pPr>
    </w:p>
    <w:p w14:paraId="53813F01" w14:textId="77777777" w:rsidR="00F7111C" w:rsidRDefault="00F7111C" w:rsidP="00BD5022">
      <w:pPr>
        <w:pStyle w:val="ProjectTitle"/>
        <w:ind w:right="900"/>
        <w:jc w:val="center"/>
      </w:pPr>
    </w:p>
    <w:p w14:paraId="205AEA79" w14:textId="77777777" w:rsidR="008918E9" w:rsidRDefault="008918E9" w:rsidP="00BD5022">
      <w:pPr>
        <w:pStyle w:val="ProjectTitle"/>
        <w:jc w:val="center"/>
      </w:pPr>
    </w:p>
    <w:p w14:paraId="5AE1E704" w14:textId="77777777" w:rsidR="008918E9" w:rsidRDefault="008918E9" w:rsidP="00BD5022">
      <w:pPr>
        <w:pStyle w:val="ProjectTitle"/>
        <w:jc w:val="center"/>
      </w:pPr>
    </w:p>
    <w:p w14:paraId="27687419" w14:textId="77777777" w:rsidR="008918E9" w:rsidRDefault="008918E9" w:rsidP="00BD5022">
      <w:pPr>
        <w:pStyle w:val="ProjectTitle"/>
        <w:jc w:val="center"/>
      </w:pPr>
    </w:p>
    <w:p w14:paraId="6D3AAF48" w14:textId="77777777" w:rsidR="008918E9" w:rsidRDefault="008918E9" w:rsidP="00BD5022">
      <w:pPr>
        <w:jc w:val="center"/>
      </w:pPr>
    </w:p>
    <w:p w14:paraId="7F6352F1" w14:textId="77777777" w:rsidR="008918E9" w:rsidRDefault="008918E9" w:rsidP="00BD5022">
      <w:pPr>
        <w:jc w:val="center"/>
      </w:pPr>
    </w:p>
    <w:p w14:paraId="2071D613" w14:textId="77777777" w:rsidR="008918E9" w:rsidRDefault="008918E9" w:rsidP="00BD5022">
      <w:pPr>
        <w:jc w:val="center"/>
      </w:pPr>
    </w:p>
    <w:p w14:paraId="4A2E4761" w14:textId="77777777" w:rsidR="008918E9" w:rsidRDefault="008918E9" w:rsidP="00BD5022">
      <w:pPr>
        <w:pStyle w:val="OrgDepartment"/>
        <w:jc w:val="center"/>
      </w:pPr>
    </w:p>
    <w:p w14:paraId="6C754215" w14:textId="77777777" w:rsidR="008918E9" w:rsidRDefault="008918E9" w:rsidP="00BD5022">
      <w:pPr>
        <w:pStyle w:val="OrgDepartment"/>
        <w:jc w:val="center"/>
      </w:pPr>
    </w:p>
    <w:p w14:paraId="69750468" w14:textId="77777777" w:rsidR="008918E9" w:rsidRDefault="008918E9" w:rsidP="00BD5022">
      <w:pPr>
        <w:jc w:val="center"/>
      </w:pPr>
    </w:p>
    <w:p w14:paraId="4936EF75" w14:textId="77777777" w:rsidR="008918E9" w:rsidRDefault="008918E9" w:rsidP="00BD5022">
      <w:pPr>
        <w:jc w:val="center"/>
      </w:pPr>
    </w:p>
    <w:p w14:paraId="5B8D4800" w14:textId="77777777" w:rsidR="008918E9" w:rsidRDefault="008918E9" w:rsidP="00BD5022">
      <w:pPr>
        <w:jc w:val="center"/>
      </w:pPr>
    </w:p>
    <w:p w14:paraId="56100270" w14:textId="77777777" w:rsidR="008918E9" w:rsidRDefault="008918E9" w:rsidP="00BD5022">
      <w:pPr>
        <w:pStyle w:val="Subtitle"/>
      </w:pPr>
    </w:p>
    <w:p w14:paraId="3F3A65BE" w14:textId="77777777" w:rsidR="008918E9" w:rsidRDefault="008918E9" w:rsidP="00BD5022">
      <w:pPr>
        <w:jc w:val="center"/>
      </w:pPr>
    </w:p>
    <w:p w14:paraId="3E5E08CF" w14:textId="77777777" w:rsidR="008918E9" w:rsidRDefault="008918E9" w:rsidP="00BD5022">
      <w:pPr>
        <w:jc w:val="center"/>
      </w:pPr>
    </w:p>
    <w:p w14:paraId="14A44018" w14:textId="77777777" w:rsidR="00612AF6" w:rsidRDefault="00612AF6" w:rsidP="006F779B">
      <w:pPr>
        <w:jc w:val="center"/>
      </w:pPr>
    </w:p>
    <w:p w14:paraId="13222FFA" w14:textId="77777777" w:rsidR="00612AF6" w:rsidRDefault="00612AF6">
      <w:r>
        <w:br w:type="page"/>
      </w:r>
    </w:p>
    <w:p w14:paraId="186E5F57" w14:textId="77777777" w:rsidR="00612AF6" w:rsidRDefault="00612AF6" w:rsidP="00612AF6">
      <w:pPr>
        <w:pStyle w:val="Title"/>
      </w:pPr>
      <w:bookmarkStart w:id="3" w:name="_Toc452993569"/>
      <w:bookmarkStart w:id="4" w:name="_Toc506996659"/>
      <w:r>
        <w:lastRenderedPageBreak/>
        <w:t>Revision History</w:t>
      </w:r>
      <w:bookmarkEnd w:id="3"/>
      <w:bookmarkEnd w:id="4"/>
    </w:p>
    <w:p w14:paraId="5D4C4CF8" w14:textId="77777777" w:rsidR="00612AF6" w:rsidRPr="00743AE6" w:rsidRDefault="00612AF6" w:rsidP="00612AF6"/>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2"/>
        <w:gridCol w:w="1349"/>
        <w:gridCol w:w="2325"/>
        <w:gridCol w:w="5536"/>
      </w:tblGrid>
      <w:tr w:rsidR="00612AF6" w:rsidRPr="00EC6485" w14:paraId="43FDA85B" w14:textId="77777777" w:rsidTr="00FA556E">
        <w:tc>
          <w:tcPr>
            <w:tcW w:w="1292" w:type="dxa"/>
          </w:tcPr>
          <w:p w14:paraId="5331A10E" w14:textId="77777777" w:rsidR="00612AF6" w:rsidRPr="00EC6485" w:rsidRDefault="00612AF6" w:rsidP="00612AF6">
            <w:pPr>
              <w:rPr>
                <w:b/>
              </w:rPr>
            </w:pPr>
            <w:r w:rsidRPr="00EC6485">
              <w:rPr>
                <w:b/>
              </w:rPr>
              <w:t>Document Version</w:t>
            </w:r>
          </w:p>
        </w:tc>
        <w:tc>
          <w:tcPr>
            <w:tcW w:w="1349" w:type="dxa"/>
          </w:tcPr>
          <w:p w14:paraId="31FC838F" w14:textId="77777777" w:rsidR="00612AF6" w:rsidRPr="00EC6485" w:rsidRDefault="00612AF6" w:rsidP="00612AF6">
            <w:pPr>
              <w:rPr>
                <w:b/>
              </w:rPr>
            </w:pPr>
            <w:r w:rsidRPr="00EC6485">
              <w:rPr>
                <w:b/>
              </w:rPr>
              <w:t>Date</w:t>
            </w:r>
          </w:p>
        </w:tc>
        <w:tc>
          <w:tcPr>
            <w:tcW w:w="2325" w:type="dxa"/>
          </w:tcPr>
          <w:p w14:paraId="3F4FC6E3" w14:textId="77777777" w:rsidR="00612AF6" w:rsidRPr="00EC6485" w:rsidRDefault="00612AF6" w:rsidP="00612AF6">
            <w:pPr>
              <w:rPr>
                <w:b/>
              </w:rPr>
            </w:pPr>
            <w:r w:rsidRPr="00EC6485">
              <w:rPr>
                <w:b/>
              </w:rPr>
              <w:t>Name</w:t>
            </w:r>
          </w:p>
        </w:tc>
        <w:tc>
          <w:tcPr>
            <w:tcW w:w="5536" w:type="dxa"/>
          </w:tcPr>
          <w:p w14:paraId="728DC64F" w14:textId="77777777" w:rsidR="00612AF6" w:rsidRPr="00EC6485" w:rsidRDefault="00612AF6" w:rsidP="00612AF6">
            <w:pPr>
              <w:rPr>
                <w:b/>
              </w:rPr>
            </w:pPr>
            <w:r w:rsidRPr="00EC6485">
              <w:rPr>
                <w:b/>
              </w:rPr>
              <w:t>Description</w:t>
            </w:r>
          </w:p>
        </w:tc>
      </w:tr>
      <w:tr w:rsidR="00612AF6" w14:paraId="7A85BC38" w14:textId="77777777" w:rsidTr="00FA556E">
        <w:tc>
          <w:tcPr>
            <w:tcW w:w="1292" w:type="dxa"/>
          </w:tcPr>
          <w:p w14:paraId="7D680B83" w14:textId="1F08B2DF" w:rsidR="00612AF6" w:rsidRDefault="00BD0400" w:rsidP="00612AF6">
            <w:ins w:id="5" w:author="Sayali Dev" w:date="2018-02-15T18:31:00Z">
              <w:r>
                <w:t>1.0</w:t>
              </w:r>
            </w:ins>
            <w:del w:id="6" w:author="Sayali Dev" w:date="2018-02-15T18:31:00Z">
              <w:r w:rsidR="00612AF6" w:rsidDel="00BD0400">
                <w:delText>3.0</w:delText>
              </w:r>
            </w:del>
          </w:p>
        </w:tc>
        <w:tc>
          <w:tcPr>
            <w:tcW w:w="1349" w:type="dxa"/>
          </w:tcPr>
          <w:p w14:paraId="1B8EAAAF" w14:textId="5A873F52" w:rsidR="00612AF6" w:rsidRDefault="00BD0400" w:rsidP="00612AF6">
            <w:ins w:id="7" w:author="Sayali Dev" w:date="2018-02-15T18:31:00Z">
              <w:r>
                <w:t>2</w:t>
              </w:r>
            </w:ins>
            <w:del w:id="8" w:author="Sayali Dev" w:date="2018-02-15T18:31:00Z">
              <w:r w:rsidR="00FA556E" w:rsidDel="00BD0400">
                <w:delText>1</w:delText>
              </w:r>
            </w:del>
            <w:r w:rsidR="00FA556E">
              <w:t>/15</w:t>
            </w:r>
            <w:r w:rsidR="00612AF6">
              <w:t>/201</w:t>
            </w:r>
            <w:r w:rsidR="00FA556E">
              <w:t>8</w:t>
            </w:r>
          </w:p>
        </w:tc>
        <w:tc>
          <w:tcPr>
            <w:tcW w:w="2325" w:type="dxa"/>
          </w:tcPr>
          <w:p w14:paraId="4B36CC6C" w14:textId="18CAE5E2" w:rsidR="00612AF6" w:rsidRDefault="00612AF6" w:rsidP="00612AF6">
            <w:r>
              <w:t>Sayali Dev</w:t>
            </w:r>
          </w:p>
        </w:tc>
        <w:tc>
          <w:tcPr>
            <w:tcW w:w="5536" w:type="dxa"/>
          </w:tcPr>
          <w:p w14:paraId="51C1FEA0" w14:textId="30EC87B3" w:rsidR="008E4C6E" w:rsidRDefault="00FA556E" w:rsidP="00612AF6">
            <w:r>
              <w:t xml:space="preserve">User Manual Created for </w:t>
            </w:r>
            <w:ins w:id="9" w:author="Sayali Dev" w:date="2018-02-15T18:31:00Z">
              <w:r w:rsidR="002E41FE">
                <w:t>Ashion Speciality Lab U</w:t>
              </w:r>
            </w:ins>
            <w:del w:id="10" w:author="Sayali Dev" w:date="2018-02-15T18:31:00Z">
              <w:r w:rsidDel="002E41FE">
                <w:delText>Biobank u</w:delText>
              </w:r>
            </w:del>
            <w:r>
              <w:t>ser</w:t>
            </w:r>
          </w:p>
          <w:p w14:paraId="104D24B4" w14:textId="6D2ED657" w:rsidR="00612AF6" w:rsidRDefault="00612AF6" w:rsidP="00415E08">
            <w:r>
              <w:t xml:space="preserve"> </w:t>
            </w:r>
          </w:p>
        </w:tc>
      </w:tr>
    </w:tbl>
    <w:p w14:paraId="3884BE6C" w14:textId="7C3B89CB" w:rsidR="006F779B" w:rsidRPr="006F779B" w:rsidRDefault="00743AE6" w:rsidP="006F779B">
      <w:pPr>
        <w:jc w:val="center"/>
        <w:rPr>
          <w:b/>
        </w:rPr>
      </w:pPr>
      <w:r>
        <w:br w:type="page"/>
      </w:r>
      <w:r w:rsidRPr="006F779B">
        <w:rPr>
          <w:b/>
        </w:rPr>
        <w:lastRenderedPageBreak/>
        <w:t>Table of Contents</w:t>
      </w:r>
    </w:p>
    <w:p w14:paraId="1077F086" w14:textId="7528542F" w:rsidR="00A51504" w:rsidRDefault="00743AE6">
      <w:pPr>
        <w:pStyle w:val="TOC1"/>
        <w:rPr>
          <w:ins w:id="11" w:author="Sayali Dev" w:date="2018-02-21T17:15:00Z"/>
          <w:rFonts w:asciiTheme="minorHAnsi" w:eastAsiaTheme="minorEastAsia" w:hAnsiTheme="minorHAnsi" w:cstheme="minorBidi"/>
          <w:b w:val="0"/>
          <w:bCs w:val="0"/>
          <w:sz w:val="22"/>
          <w:szCs w:val="22"/>
        </w:rPr>
      </w:pPr>
      <w:r>
        <w:fldChar w:fldCharType="begin"/>
      </w:r>
      <w:r>
        <w:instrText xml:space="preserve"> TOC  \* MERGEFORMAT </w:instrText>
      </w:r>
      <w:r>
        <w:fldChar w:fldCharType="separate"/>
      </w:r>
      <w:ins w:id="12" w:author="Sayali Dev" w:date="2018-02-21T17:15:00Z">
        <w:r w:rsidR="00A51504">
          <w:t>Revision History</w:t>
        </w:r>
        <w:r w:rsidR="00A51504">
          <w:tab/>
        </w:r>
        <w:r w:rsidR="00A51504">
          <w:fldChar w:fldCharType="begin"/>
        </w:r>
        <w:r w:rsidR="00A51504">
          <w:instrText xml:space="preserve"> PAGEREF _Toc506996659 \h </w:instrText>
        </w:r>
      </w:ins>
      <w:r w:rsidR="00A51504">
        <w:fldChar w:fldCharType="separate"/>
      </w:r>
      <w:ins w:id="13" w:author="Sayali Dev" w:date="2018-02-21T17:15:00Z">
        <w:r w:rsidR="00A51504">
          <w:t>2</w:t>
        </w:r>
        <w:r w:rsidR="00A51504">
          <w:fldChar w:fldCharType="end"/>
        </w:r>
      </w:ins>
    </w:p>
    <w:p w14:paraId="6452FFDF" w14:textId="03FE770F" w:rsidR="00A51504" w:rsidRDefault="00A51504">
      <w:pPr>
        <w:pStyle w:val="TOC1"/>
        <w:rPr>
          <w:ins w:id="14" w:author="Sayali Dev" w:date="2018-02-21T17:15:00Z"/>
          <w:rFonts w:asciiTheme="minorHAnsi" w:eastAsiaTheme="minorEastAsia" w:hAnsiTheme="minorHAnsi" w:cstheme="minorBidi"/>
          <w:b w:val="0"/>
          <w:bCs w:val="0"/>
          <w:sz w:val="22"/>
          <w:szCs w:val="22"/>
        </w:rPr>
      </w:pPr>
      <w:ins w:id="15" w:author="Sayali Dev" w:date="2018-02-21T17:15:00Z">
        <w:r>
          <w:t>Accessing the Application</w:t>
        </w:r>
        <w:r>
          <w:tab/>
        </w:r>
        <w:r>
          <w:fldChar w:fldCharType="begin"/>
        </w:r>
        <w:r>
          <w:instrText xml:space="preserve"> PAGEREF _Toc506996660 \h </w:instrText>
        </w:r>
      </w:ins>
      <w:r>
        <w:fldChar w:fldCharType="separate"/>
      </w:r>
      <w:ins w:id="16" w:author="Sayali Dev" w:date="2018-02-21T17:15:00Z">
        <w:r>
          <w:t>4</w:t>
        </w:r>
        <w:r>
          <w:fldChar w:fldCharType="end"/>
        </w:r>
      </w:ins>
    </w:p>
    <w:p w14:paraId="5F2EFAE2" w14:textId="736F5ABD" w:rsidR="00A51504" w:rsidRDefault="00A51504">
      <w:pPr>
        <w:pStyle w:val="TOC3"/>
        <w:rPr>
          <w:ins w:id="17" w:author="Sayali Dev" w:date="2018-02-21T17:15:00Z"/>
          <w:rFonts w:asciiTheme="minorHAnsi" w:eastAsiaTheme="minorEastAsia" w:hAnsiTheme="minorHAnsi" w:cstheme="minorBidi"/>
          <w:sz w:val="22"/>
        </w:rPr>
      </w:pPr>
      <w:ins w:id="18" w:author="Sayali Dev" w:date="2018-02-21T17:15:00Z">
        <w:r>
          <w:t>Login Guidelines</w:t>
        </w:r>
        <w:r>
          <w:tab/>
        </w:r>
        <w:r>
          <w:fldChar w:fldCharType="begin"/>
        </w:r>
        <w:r>
          <w:instrText xml:space="preserve"> PAGEREF _Toc506996661 \h </w:instrText>
        </w:r>
      </w:ins>
      <w:r>
        <w:fldChar w:fldCharType="separate"/>
      </w:r>
      <w:ins w:id="19" w:author="Sayali Dev" w:date="2018-02-21T17:15:00Z">
        <w:r>
          <w:t>4</w:t>
        </w:r>
        <w:r>
          <w:fldChar w:fldCharType="end"/>
        </w:r>
      </w:ins>
    </w:p>
    <w:p w14:paraId="285B8705" w14:textId="586FC903" w:rsidR="00A51504" w:rsidRDefault="00A51504">
      <w:pPr>
        <w:pStyle w:val="TOC2"/>
        <w:rPr>
          <w:ins w:id="20" w:author="Sayali Dev" w:date="2018-02-21T17:15:00Z"/>
          <w:rFonts w:asciiTheme="minorHAnsi" w:eastAsiaTheme="minorEastAsia" w:hAnsiTheme="minorHAnsi" w:cstheme="minorBidi"/>
          <w:sz w:val="22"/>
          <w:szCs w:val="22"/>
        </w:rPr>
      </w:pPr>
      <w:ins w:id="21" w:author="Sayali Dev" w:date="2018-02-21T17:15:00Z">
        <w:r>
          <w:t>Logging into the Application</w:t>
        </w:r>
        <w:r>
          <w:tab/>
        </w:r>
        <w:r>
          <w:fldChar w:fldCharType="begin"/>
        </w:r>
        <w:r>
          <w:instrText xml:space="preserve"> PAGEREF _Toc506996662 \h </w:instrText>
        </w:r>
      </w:ins>
      <w:r>
        <w:fldChar w:fldCharType="separate"/>
      </w:r>
      <w:ins w:id="22" w:author="Sayali Dev" w:date="2018-02-21T17:15:00Z">
        <w:r>
          <w:t>4</w:t>
        </w:r>
        <w:r>
          <w:fldChar w:fldCharType="end"/>
        </w:r>
      </w:ins>
    </w:p>
    <w:p w14:paraId="5A579944" w14:textId="4BEA6A78" w:rsidR="00A51504" w:rsidRDefault="00A51504">
      <w:pPr>
        <w:pStyle w:val="TOC2"/>
        <w:rPr>
          <w:ins w:id="23" w:author="Sayali Dev" w:date="2018-02-21T17:15:00Z"/>
          <w:rFonts w:asciiTheme="minorHAnsi" w:eastAsiaTheme="minorEastAsia" w:hAnsiTheme="minorHAnsi" w:cstheme="minorBidi"/>
          <w:sz w:val="22"/>
          <w:szCs w:val="22"/>
        </w:rPr>
      </w:pPr>
      <w:ins w:id="24" w:author="Sayali Dev" w:date="2018-02-21T17:15:00Z">
        <w:r>
          <w:t>Logging off the Application</w:t>
        </w:r>
        <w:r>
          <w:tab/>
        </w:r>
        <w:r>
          <w:fldChar w:fldCharType="begin"/>
        </w:r>
        <w:r>
          <w:instrText xml:space="preserve"> PAGEREF _Toc506996663 \h </w:instrText>
        </w:r>
      </w:ins>
      <w:r>
        <w:fldChar w:fldCharType="separate"/>
      </w:r>
      <w:ins w:id="25" w:author="Sayali Dev" w:date="2018-02-21T17:15:00Z">
        <w:r>
          <w:t>5</w:t>
        </w:r>
        <w:r>
          <w:fldChar w:fldCharType="end"/>
        </w:r>
      </w:ins>
    </w:p>
    <w:p w14:paraId="6D9FA65C" w14:textId="10D79BA6" w:rsidR="00A51504" w:rsidRDefault="00A51504">
      <w:pPr>
        <w:pStyle w:val="TOC2"/>
        <w:rPr>
          <w:ins w:id="26" w:author="Sayali Dev" w:date="2018-02-21T17:15:00Z"/>
          <w:rFonts w:asciiTheme="minorHAnsi" w:eastAsiaTheme="minorEastAsia" w:hAnsiTheme="minorHAnsi" w:cstheme="minorBidi"/>
          <w:sz w:val="22"/>
          <w:szCs w:val="22"/>
        </w:rPr>
      </w:pPr>
      <w:ins w:id="27" w:author="Sayali Dev" w:date="2018-02-21T17:15:00Z">
        <w:r>
          <w:t>Accessing the Home Page</w:t>
        </w:r>
        <w:r>
          <w:tab/>
        </w:r>
        <w:r>
          <w:fldChar w:fldCharType="begin"/>
        </w:r>
        <w:r>
          <w:instrText xml:space="preserve"> PAGEREF _Toc506996664 \h </w:instrText>
        </w:r>
      </w:ins>
      <w:r>
        <w:fldChar w:fldCharType="separate"/>
      </w:r>
      <w:ins w:id="28" w:author="Sayali Dev" w:date="2018-02-21T17:15:00Z">
        <w:r>
          <w:t>6</w:t>
        </w:r>
        <w:r>
          <w:fldChar w:fldCharType="end"/>
        </w:r>
      </w:ins>
    </w:p>
    <w:p w14:paraId="20BDFD67" w14:textId="4FD7B26D" w:rsidR="00A51504" w:rsidRDefault="00A51504">
      <w:pPr>
        <w:pStyle w:val="TOC2"/>
        <w:rPr>
          <w:ins w:id="29" w:author="Sayali Dev" w:date="2018-02-21T17:15:00Z"/>
          <w:rFonts w:asciiTheme="minorHAnsi" w:eastAsiaTheme="minorEastAsia" w:hAnsiTheme="minorHAnsi" w:cstheme="minorBidi"/>
          <w:sz w:val="22"/>
          <w:szCs w:val="22"/>
        </w:rPr>
      </w:pPr>
      <w:ins w:id="30" w:author="Sayali Dev" w:date="2018-02-21T17:15:00Z">
        <w:r>
          <w:t>Accessing the My Account Page</w:t>
        </w:r>
        <w:r>
          <w:tab/>
        </w:r>
        <w:r>
          <w:fldChar w:fldCharType="begin"/>
        </w:r>
        <w:r>
          <w:instrText xml:space="preserve"> PAGEREF _Toc506996665 \h </w:instrText>
        </w:r>
      </w:ins>
      <w:r>
        <w:fldChar w:fldCharType="separate"/>
      </w:r>
      <w:ins w:id="31" w:author="Sayali Dev" w:date="2018-02-21T17:15:00Z">
        <w:r>
          <w:t>7</w:t>
        </w:r>
        <w:r>
          <w:fldChar w:fldCharType="end"/>
        </w:r>
      </w:ins>
    </w:p>
    <w:p w14:paraId="33AF1423" w14:textId="5D8C3956" w:rsidR="00A51504" w:rsidRDefault="00A51504">
      <w:pPr>
        <w:pStyle w:val="TOC3"/>
        <w:rPr>
          <w:ins w:id="32" w:author="Sayali Dev" w:date="2018-02-21T17:15:00Z"/>
          <w:rFonts w:asciiTheme="minorHAnsi" w:eastAsiaTheme="minorEastAsia" w:hAnsiTheme="minorHAnsi" w:cstheme="minorBidi"/>
          <w:sz w:val="22"/>
        </w:rPr>
      </w:pPr>
      <w:ins w:id="33" w:author="Sayali Dev" w:date="2018-02-21T17:15:00Z">
        <w:r w:rsidRPr="00E5546E">
          <w:t>To set user profiles on My Account page</w:t>
        </w:r>
        <w:r>
          <w:tab/>
        </w:r>
        <w:r>
          <w:fldChar w:fldCharType="begin"/>
        </w:r>
        <w:r>
          <w:instrText xml:space="preserve"> PAGEREF _Toc506996666 \h </w:instrText>
        </w:r>
      </w:ins>
      <w:r>
        <w:fldChar w:fldCharType="separate"/>
      </w:r>
      <w:ins w:id="34" w:author="Sayali Dev" w:date="2018-02-21T17:15:00Z">
        <w:r>
          <w:t>8</w:t>
        </w:r>
        <w:r>
          <w:fldChar w:fldCharType="end"/>
        </w:r>
      </w:ins>
    </w:p>
    <w:p w14:paraId="5EA453A3" w14:textId="724E64FA" w:rsidR="00A51504" w:rsidRDefault="00A51504">
      <w:pPr>
        <w:pStyle w:val="TOC3"/>
        <w:rPr>
          <w:ins w:id="35" w:author="Sayali Dev" w:date="2018-02-21T17:15:00Z"/>
          <w:rFonts w:asciiTheme="minorHAnsi" w:eastAsiaTheme="minorEastAsia" w:hAnsiTheme="minorHAnsi" w:cstheme="minorBidi"/>
          <w:sz w:val="22"/>
        </w:rPr>
      </w:pPr>
      <w:ins w:id="36" w:author="Sayali Dev" w:date="2018-02-21T17:15:00Z">
        <w:r w:rsidRPr="00E5546E">
          <w:t>Site Settings</w:t>
        </w:r>
        <w:r>
          <w:tab/>
        </w:r>
        <w:r>
          <w:fldChar w:fldCharType="begin"/>
        </w:r>
        <w:r>
          <w:instrText xml:space="preserve"> PAGEREF _Toc506996667 \h </w:instrText>
        </w:r>
      </w:ins>
      <w:r>
        <w:fldChar w:fldCharType="separate"/>
      </w:r>
      <w:ins w:id="37" w:author="Sayali Dev" w:date="2018-02-21T17:15:00Z">
        <w:r>
          <w:t>8</w:t>
        </w:r>
        <w:r>
          <w:fldChar w:fldCharType="end"/>
        </w:r>
      </w:ins>
    </w:p>
    <w:p w14:paraId="612974A5" w14:textId="59D96C71" w:rsidR="00A51504" w:rsidRDefault="00A51504">
      <w:pPr>
        <w:pStyle w:val="TOC3"/>
        <w:rPr>
          <w:ins w:id="38" w:author="Sayali Dev" w:date="2018-02-21T17:15:00Z"/>
          <w:rFonts w:asciiTheme="minorHAnsi" w:eastAsiaTheme="minorEastAsia" w:hAnsiTheme="minorHAnsi" w:cstheme="minorBidi"/>
          <w:sz w:val="22"/>
        </w:rPr>
      </w:pPr>
      <w:ins w:id="39" w:author="Sayali Dev" w:date="2018-02-21T17:15:00Z">
        <w:r>
          <w:t>Changing Your Password</w:t>
        </w:r>
        <w:r>
          <w:tab/>
        </w:r>
        <w:r>
          <w:fldChar w:fldCharType="begin"/>
        </w:r>
        <w:r>
          <w:instrText xml:space="preserve"> PAGEREF _Toc506996668 \h </w:instrText>
        </w:r>
      </w:ins>
      <w:r>
        <w:fldChar w:fldCharType="separate"/>
      </w:r>
      <w:ins w:id="40" w:author="Sayali Dev" w:date="2018-02-21T17:15:00Z">
        <w:r>
          <w:t>8</w:t>
        </w:r>
        <w:r>
          <w:fldChar w:fldCharType="end"/>
        </w:r>
      </w:ins>
    </w:p>
    <w:p w14:paraId="0E6CD561" w14:textId="42B4CCDB" w:rsidR="00A51504" w:rsidRDefault="00A51504">
      <w:pPr>
        <w:pStyle w:val="TOC1"/>
        <w:rPr>
          <w:ins w:id="41" w:author="Sayali Dev" w:date="2018-02-21T17:15:00Z"/>
          <w:rFonts w:asciiTheme="minorHAnsi" w:eastAsiaTheme="minorEastAsia" w:hAnsiTheme="minorHAnsi" w:cstheme="minorBidi"/>
          <w:b w:val="0"/>
          <w:bCs w:val="0"/>
          <w:sz w:val="22"/>
          <w:szCs w:val="22"/>
        </w:rPr>
      </w:pPr>
      <w:ins w:id="42" w:author="Sayali Dev" w:date="2018-02-21T17:15:00Z">
        <w:r>
          <w:t>Navigating through the application</w:t>
        </w:r>
        <w:r>
          <w:tab/>
        </w:r>
        <w:r>
          <w:fldChar w:fldCharType="begin"/>
        </w:r>
        <w:r>
          <w:instrText xml:space="preserve"> PAGEREF _Toc506996669 \h </w:instrText>
        </w:r>
      </w:ins>
      <w:r>
        <w:fldChar w:fldCharType="separate"/>
      </w:r>
      <w:ins w:id="43" w:author="Sayali Dev" w:date="2018-02-21T17:15:00Z">
        <w:r>
          <w:t>9</w:t>
        </w:r>
        <w:r>
          <w:fldChar w:fldCharType="end"/>
        </w:r>
      </w:ins>
    </w:p>
    <w:p w14:paraId="0042B240" w14:textId="1FA87DC2" w:rsidR="00A51504" w:rsidRDefault="00A51504">
      <w:pPr>
        <w:pStyle w:val="TOC1"/>
        <w:rPr>
          <w:ins w:id="44" w:author="Sayali Dev" w:date="2018-02-21T17:15:00Z"/>
          <w:rFonts w:asciiTheme="minorHAnsi" w:eastAsiaTheme="minorEastAsia" w:hAnsiTheme="minorHAnsi" w:cstheme="minorBidi"/>
          <w:b w:val="0"/>
          <w:bCs w:val="0"/>
          <w:sz w:val="22"/>
          <w:szCs w:val="22"/>
        </w:rPr>
      </w:pPr>
      <w:ins w:id="45" w:author="Sayali Dev" w:date="2018-02-21T17:15:00Z">
        <w:r w:rsidRPr="00E5546E">
          <w:t>Workflow for Biobank Research Technician – At Ashion</w:t>
        </w:r>
        <w:r>
          <w:tab/>
        </w:r>
        <w:r>
          <w:fldChar w:fldCharType="begin"/>
        </w:r>
        <w:r>
          <w:instrText xml:space="preserve"> PAGEREF _Toc506996670 \h </w:instrText>
        </w:r>
      </w:ins>
      <w:r>
        <w:fldChar w:fldCharType="separate"/>
      </w:r>
      <w:ins w:id="46" w:author="Sayali Dev" w:date="2018-02-21T17:15:00Z">
        <w:r>
          <w:t>12</w:t>
        </w:r>
        <w:r>
          <w:fldChar w:fldCharType="end"/>
        </w:r>
      </w:ins>
    </w:p>
    <w:p w14:paraId="19BCE3B8" w14:textId="5E129C64" w:rsidR="00A51504" w:rsidRDefault="00A51504">
      <w:pPr>
        <w:pStyle w:val="TOC1"/>
        <w:rPr>
          <w:ins w:id="47" w:author="Sayali Dev" w:date="2018-02-21T17:15:00Z"/>
          <w:rFonts w:asciiTheme="minorHAnsi" w:eastAsiaTheme="minorEastAsia" w:hAnsiTheme="minorHAnsi" w:cstheme="minorBidi"/>
          <w:b w:val="0"/>
          <w:bCs w:val="0"/>
          <w:sz w:val="22"/>
          <w:szCs w:val="22"/>
        </w:rPr>
      </w:pPr>
      <w:ins w:id="48" w:author="Sayali Dev" w:date="2018-02-21T17:15:00Z">
        <w:r>
          <w:t>Receive specimen shipment for patients test ordered</w:t>
        </w:r>
        <w:r>
          <w:tab/>
        </w:r>
        <w:r>
          <w:fldChar w:fldCharType="begin"/>
        </w:r>
        <w:r>
          <w:instrText xml:space="preserve"> PAGEREF _Toc506996671 \h </w:instrText>
        </w:r>
      </w:ins>
      <w:r>
        <w:fldChar w:fldCharType="separate"/>
      </w:r>
      <w:ins w:id="49" w:author="Sayali Dev" w:date="2018-02-21T17:15:00Z">
        <w:r>
          <w:t>13</w:t>
        </w:r>
        <w:r>
          <w:fldChar w:fldCharType="end"/>
        </w:r>
      </w:ins>
    </w:p>
    <w:p w14:paraId="7E78D299" w14:textId="2303A84A" w:rsidR="00A51504" w:rsidRDefault="00A51504">
      <w:pPr>
        <w:pStyle w:val="TOC3"/>
        <w:rPr>
          <w:ins w:id="50" w:author="Sayali Dev" w:date="2018-02-21T17:15:00Z"/>
          <w:rFonts w:asciiTheme="minorHAnsi" w:eastAsiaTheme="minorEastAsia" w:hAnsiTheme="minorHAnsi" w:cstheme="minorBidi"/>
          <w:sz w:val="22"/>
        </w:rPr>
      </w:pPr>
      <w:ins w:id="51" w:author="Sayali Dev" w:date="2018-02-21T17:15:00Z">
        <w:r>
          <w:t>Viewing the Shipment Search Page</w:t>
        </w:r>
        <w:r>
          <w:tab/>
        </w:r>
        <w:r>
          <w:fldChar w:fldCharType="begin"/>
        </w:r>
        <w:r>
          <w:instrText xml:space="preserve"> PAGEREF _Toc506996672 \h </w:instrText>
        </w:r>
      </w:ins>
      <w:r>
        <w:fldChar w:fldCharType="separate"/>
      </w:r>
      <w:ins w:id="52" w:author="Sayali Dev" w:date="2018-02-21T17:15:00Z">
        <w:r>
          <w:t>13</w:t>
        </w:r>
        <w:r>
          <w:fldChar w:fldCharType="end"/>
        </w:r>
      </w:ins>
    </w:p>
    <w:p w14:paraId="7C342E19" w14:textId="0009C148" w:rsidR="00A51504" w:rsidRDefault="00A51504">
      <w:pPr>
        <w:pStyle w:val="TOC3"/>
        <w:rPr>
          <w:ins w:id="53" w:author="Sayali Dev" w:date="2018-02-21T17:15:00Z"/>
          <w:rFonts w:asciiTheme="minorHAnsi" w:eastAsiaTheme="minorEastAsia" w:hAnsiTheme="minorHAnsi" w:cstheme="minorBidi"/>
          <w:sz w:val="22"/>
        </w:rPr>
      </w:pPr>
      <w:ins w:id="54" w:author="Sayali Dev" w:date="2018-02-21T17:15:00Z">
        <w:r>
          <w:t>Searching for a Shipment</w:t>
        </w:r>
        <w:r>
          <w:tab/>
        </w:r>
        <w:r>
          <w:fldChar w:fldCharType="begin"/>
        </w:r>
        <w:r>
          <w:instrText xml:space="preserve"> PAGEREF _Toc506996673 \h </w:instrText>
        </w:r>
      </w:ins>
      <w:r>
        <w:fldChar w:fldCharType="separate"/>
      </w:r>
      <w:ins w:id="55" w:author="Sayali Dev" w:date="2018-02-21T17:15:00Z">
        <w:r>
          <w:t>14</w:t>
        </w:r>
        <w:r>
          <w:fldChar w:fldCharType="end"/>
        </w:r>
      </w:ins>
    </w:p>
    <w:p w14:paraId="78D9647F" w14:textId="5797BF76" w:rsidR="00A51504" w:rsidRDefault="00A51504">
      <w:pPr>
        <w:pStyle w:val="TOC3"/>
        <w:rPr>
          <w:ins w:id="56" w:author="Sayali Dev" w:date="2018-02-21T17:15:00Z"/>
          <w:rFonts w:asciiTheme="minorHAnsi" w:eastAsiaTheme="minorEastAsia" w:hAnsiTheme="minorHAnsi" w:cstheme="minorBidi"/>
          <w:sz w:val="22"/>
        </w:rPr>
      </w:pPr>
      <w:ins w:id="57" w:author="Sayali Dev" w:date="2018-02-21T17:15:00Z">
        <w:r>
          <w:t>Viewing Shipment</w:t>
        </w:r>
        <w:r w:rsidRPr="00E5546E">
          <w:t xml:space="preserve"> Details</w:t>
        </w:r>
        <w:r>
          <w:tab/>
        </w:r>
        <w:r>
          <w:fldChar w:fldCharType="begin"/>
        </w:r>
        <w:r>
          <w:instrText xml:space="preserve"> PAGEREF _Toc506996674 \h </w:instrText>
        </w:r>
      </w:ins>
      <w:r>
        <w:fldChar w:fldCharType="separate"/>
      </w:r>
      <w:ins w:id="58" w:author="Sayali Dev" w:date="2018-02-21T17:15:00Z">
        <w:r>
          <w:t>16</w:t>
        </w:r>
        <w:r>
          <w:fldChar w:fldCharType="end"/>
        </w:r>
      </w:ins>
    </w:p>
    <w:p w14:paraId="46F1603C" w14:textId="5054C4E3" w:rsidR="00A51504" w:rsidRDefault="00A51504">
      <w:pPr>
        <w:pStyle w:val="TOC3"/>
        <w:rPr>
          <w:ins w:id="59" w:author="Sayali Dev" w:date="2018-02-21T17:15:00Z"/>
          <w:rFonts w:asciiTheme="minorHAnsi" w:eastAsiaTheme="minorEastAsia" w:hAnsiTheme="minorHAnsi" w:cstheme="minorBidi"/>
          <w:sz w:val="22"/>
        </w:rPr>
      </w:pPr>
      <w:ins w:id="60" w:author="Sayali Dev" w:date="2018-02-21T17:15:00Z">
        <w:r>
          <w:t>Receiving a Biospecimen</w:t>
        </w:r>
        <w:r w:rsidRPr="00E5546E">
          <w:t>s</w:t>
        </w:r>
        <w:r>
          <w:t xml:space="preserve"> Shipment</w:t>
        </w:r>
        <w:r>
          <w:tab/>
        </w:r>
        <w:r>
          <w:fldChar w:fldCharType="begin"/>
        </w:r>
        <w:r>
          <w:instrText xml:space="preserve"> PAGEREF _Toc506996675 \h </w:instrText>
        </w:r>
      </w:ins>
      <w:r>
        <w:fldChar w:fldCharType="separate"/>
      </w:r>
      <w:ins w:id="61" w:author="Sayali Dev" w:date="2018-02-21T17:15:00Z">
        <w:r>
          <w:t>18</w:t>
        </w:r>
        <w:r>
          <w:fldChar w:fldCharType="end"/>
        </w:r>
      </w:ins>
    </w:p>
    <w:p w14:paraId="3505C0A1" w14:textId="765E420C" w:rsidR="00A51504" w:rsidRDefault="00A51504">
      <w:pPr>
        <w:pStyle w:val="TOC1"/>
        <w:rPr>
          <w:ins w:id="62" w:author="Sayali Dev" w:date="2018-02-21T17:15:00Z"/>
          <w:rFonts w:asciiTheme="minorHAnsi" w:eastAsiaTheme="minorEastAsia" w:hAnsiTheme="minorHAnsi" w:cstheme="minorBidi"/>
          <w:b w:val="0"/>
          <w:bCs w:val="0"/>
          <w:sz w:val="22"/>
          <w:szCs w:val="22"/>
        </w:rPr>
      </w:pPr>
      <w:ins w:id="63" w:author="Sayali Dev" w:date="2018-02-21T17:15:00Z">
        <w:r>
          <w:t>Check in specimens in shipment and Store specimens in the inventory</w:t>
        </w:r>
        <w:r>
          <w:tab/>
        </w:r>
        <w:r>
          <w:fldChar w:fldCharType="begin"/>
        </w:r>
        <w:r>
          <w:instrText xml:space="preserve"> PAGEREF _Toc506996676 \h </w:instrText>
        </w:r>
      </w:ins>
      <w:r>
        <w:fldChar w:fldCharType="separate"/>
      </w:r>
      <w:ins w:id="64" w:author="Sayali Dev" w:date="2018-02-21T17:15:00Z">
        <w:r>
          <w:t>20</w:t>
        </w:r>
        <w:r>
          <w:fldChar w:fldCharType="end"/>
        </w:r>
      </w:ins>
    </w:p>
    <w:p w14:paraId="38BBAA5E" w14:textId="2B68EE5C" w:rsidR="00A51504" w:rsidRDefault="00A51504">
      <w:pPr>
        <w:pStyle w:val="TOC3"/>
        <w:rPr>
          <w:ins w:id="65" w:author="Sayali Dev" w:date="2018-02-21T17:15:00Z"/>
          <w:rFonts w:asciiTheme="minorHAnsi" w:eastAsiaTheme="minorEastAsia" w:hAnsiTheme="minorHAnsi" w:cstheme="minorBidi"/>
          <w:sz w:val="22"/>
        </w:rPr>
      </w:pPr>
      <w:ins w:id="66" w:author="Sayali Dev" w:date="2018-02-21T17:15:00Z">
        <w:r>
          <w:t>Checking in and Store Biospecimen in inventory</w:t>
        </w:r>
        <w:r>
          <w:tab/>
        </w:r>
        <w:r>
          <w:fldChar w:fldCharType="begin"/>
        </w:r>
        <w:r>
          <w:instrText xml:space="preserve"> PAGEREF _Toc506996677 \h </w:instrText>
        </w:r>
      </w:ins>
      <w:r>
        <w:fldChar w:fldCharType="separate"/>
      </w:r>
      <w:ins w:id="67" w:author="Sayali Dev" w:date="2018-02-21T17:15:00Z">
        <w:r>
          <w:t>20</w:t>
        </w:r>
        <w:r>
          <w:fldChar w:fldCharType="end"/>
        </w:r>
      </w:ins>
    </w:p>
    <w:p w14:paraId="1283B5BD" w14:textId="7963C93F" w:rsidR="00A51504" w:rsidRDefault="00A51504">
      <w:pPr>
        <w:pStyle w:val="TOC3"/>
        <w:rPr>
          <w:ins w:id="68" w:author="Sayali Dev" w:date="2018-02-21T17:15:00Z"/>
          <w:rFonts w:asciiTheme="minorHAnsi" w:eastAsiaTheme="minorEastAsia" w:hAnsiTheme="minorHAnsi" w:cstheme="minorBidi"/>
          <w:sz w:val="22"/>
        </w:rPr>
      </w:pPr>
      <w:ins w:id="69" w:author="Sayali Dev" w:date="2018-02-21T17:15:00Z">
        <w:r>
          <w:t xml:space="preserve">Checking in and Store Biospecimens </w:t>
        </w:r>
        <w:r w:rsidRPr="00E5546E">
          <w:t>in Bulk</w:t>
        </w:r>
        <w:r>
          <w:tab/>
        </w:r>
        <w:r>
          <w:fldChar w:fldCharType="begin"/>
        </w:r>
        <w:r>
          <w:instrText xml:space="preserve"> PAGEREF _Toc506996678 \h </w:instrText>
        </w:r>
      </w:ins>
      <w:r>
        <w:fldChar w:fldCharType="separate"/>
      </w:r>
      <w:ins w:id="70" w:author="Sayali Dev" w:date="2018-02-21T17:15:00Z">
        <w:r>
          <w:t>26</w:t>
        </w:r>
        <w:r>
          <w:fldChar w:fldCharType="end"/>
        </w:r>
      </w:ins>
    </w:p>
    <w:p w14:paraId="61DFC21D" w14:textId="4EA2E989" w:rsidR="00A51504" w:rsidRDefault="00A51504">
      <w:pPr>
        <w:pStyle w:val="TOC1"/>
        <w:rPr>
          <w:ins w:id="71" w:author="Sayali Dev" w:date="2018-02-21T17:15:00Z"/>
          <w:rFonts w:asciiTheme="minorHAnsi" w:eastAsiaTheme="minorEastAsia" w:hAnsiTheme="minorHAnsi" w:cstheme="minorBidi"/>
          <w:b w:val="0"/>
          <w:bCs w:val="0"/>
          <w:sz w:val="22"/>
          <w:szCs w:val="22"/>
        </w:rPr>
      </w:pPr>
      <w:ins w:id="72" w:author="Sayali Dev" w:date="2018-02-21T17:15:00Z">
        <w:r>
          <w:t xml:space="preserve">Upload the </w:t>
        </w:r>
        <w:r w:rsidRPr="00E5546E">
          <w:t xml:space="preserve">lab </w:t>
        </w:r>
        <w:r>
          <w:t>report into the system to the patient enrolled</w:t>
        </w:r>
        <w:r>
          <w:tab/>
        </w:r>
        <w:r>
          <w:fldChar w:fldCharType="begin"/>
        </w:r>
        <w:r>
          <w:instrText xml:space="preserve"> PAGEREF _Toc506996679 \h </w:instrText>
        </w:r>
      </w:ins>
      <w:r>
        <w:fldChar w:fldCharType="separate"/>
      </w:r>
      <w:ins w:id="73" w:author="Sayali Dev" w:date="2018-02-21T17:15:00Z">
        <w:r>
          <w:t>35</w:t>
        </w:r>
        <w:r>
          <w:fldChar w:fldCharType="end"/>
        </w:r>
      </w:ins>
    </w:p>
    <w:p w14:paraId="6026C40D" w14:textId="6D78DDA6" w:rsidR="00A51504" w:rsidRDefault="00A51504">
      <w:pPr>
        <w:pStyle w:val="TOC3"/>
        <w:rPr>
          <w:ins w:id="74" w:author="Sayali Dev" w:date="2018-02-21T17:15:00Z"/>
          <w:rFonts w:asciiTheme="minorHAnsi" w:eastAsiaTheme="minorEastAsia" w:hAnsiTheme="minorHAnsi" w:cstheme="minorBidi"/>
          <w:sz w:val="22"/>
        </w:rPr>
      </w:pPr>
      <w:ins w:id="75" w:author="Sayali Dev" w:date="2018-02-21T17:15:00Z">
        <w:r>
          <w:t>Viewing a list of Subjects</w:t>
        </w:r>
        <w:r>
          <w:tab/>
        </w:r>
        <w:r>
          <w:fldChar w:fldCharType="begin"/>
        </w:r>
        <w:r>
          <w:instrText xml:space="preserve"> PAGEREF _Toc506996680 \h </w:instrText>
        </w:r>
      </w:ins>
      <w:r>
        <w:fldChar w:fldCharType="separate"/>
      </w:r>
      <w:ins w:id="76" w:author="Sayali Dev" w:date="2018-02-21T17:15:00Z">
        <w:r>
          <w:t>35</w:t>
        </w:r>
        <w:r>
          <w:fldChar w:fldCharType="end"/>
        </w:r>
      </w:ins>
    </w:p>
    <w:p w14:paraId="4A3C07AE" w14:textId="0F102E0A" w:rsidR="00A51504" w:rsidRDefault="00A51504">
      <w:pPr>
        <w:pStyle w:val="TOC3"/>
        <w:rPr>
          <w:ins w:id="77" w:author="Sayali Dev" w:date="2018-02-21T17:15:00Z"/>
          <w:rFonts w:asciiTheme="minorHAnsi" w:eastAsiaTheme="minorEastAsia" w:hAnsiTheme="minorHAnsi" w:cstheme="minorBidi"/>
          <w:sz w:val="22"/>
        </w:rPr>
      </w:pPr>
      <w:ins w:id="78" w:author="Sayali Dev" w:date="2018-02-21T17:15:00Z">
        <w:r>
          <w:t>Searching for a Subject</w:t>
        </w:r>
        <w:r>
          <w:tab/>
        </w:r>
        <w:r>
          <w:fldChar w:fldCharType="begin"/>
        </w:r>
        <w:r>
          <w:instrText xml:space="preserve"> PAGEREF _Toc506996681 \h </w:instrText>
        </w:r>
      </w:ins>
      <w:r>
        <w:fldChar w:fldCharType="separate"/>
      </w:r>
      <w:ins w:id="79" w:author="Sayali Dev" w:date="2018-02-21T17:15:00Z">
        <w:r>
          <w:t>36</w:t>
        </w:r>
        <w:r>
          <w:fldChar w:fldCharType="end"/>
        </w:r>
      </w:ins>
    </w:p>
    <w:p w14:paraId="7BFF79B2" w14:textId="05028CA5" w:rsidR="00A51504" w:rsidRDefault="00A51504">
      <w:pPr>
        <w:pStyle w:val="TOC3"/>
        <w:rPr>
          <w:ins w:id="80" w:author="Sayali Dev" w:date="2018-02-21T17:15:00Z"/>
          <w:rFonts w:asciiTheme="minorHAnsi" w:eastAsiaTheme="minorEastAsia" w:hAnsiTheme="minorHAnsi" w:cstheme="minorBidi"/>
          <w:sz w:val="22"/>
        </w:rPr>
      </w:pPr>
      <w:ins w:id="81" w:author="Sayali Dev" w:date="2018-02-21T17:15:00Z">
        <w:r>
          <w:t>Viewing the Subject Details</w:t>
        </w:r>
        <w:r>
          <w:tab/>
        </w:r>
        <w:r>
          <w:fldChar w:fldCharType="begin"/>
        </w:r>
        <w:r>
          <w:instrText xml:space="preserve"> PAGEREF _Toc506996682 \h </w:instrText>
        </w:r>
      </w:ins>
      <w:r>
        <w:fldChar w:fldCharType="separate"/>
      </w:r>
      <w:ins w:id="82" w:author="Sayali Dev" w:date="2018-02-21T17:15:00Z">
        <w:r>
          <w:t>38</w:t>
        </w:r>
        <w:r>
          <w:fldChar w:fldCharType="end"/>
        </w:r>
      </w:ins>
    </w:p>
    <w:p w14:paraId="12EC998D" w14:textId="5E6393C0" w:rsidR="00A51504" w:rsidRDefault="00A51504">
      <w:pPr>
        <w:pStyle w:val="TOC3"/>
        <w:rPr>
          <w:ins w:id="83" w:author="Sayali Dev" w:date="2018-02-21T17:15:00Z"/>
          <w:rFonts w:asciiTheme="minorHAnsi" w:eastAsiaTheme="minorEastAsia" w:hAnsiTheme="minorHAnsi" w:cstheme="minorBidi"/>
          <w:sz w:val="22"/>
        </w:rPr>
      </w:pPr>
      <w:ins w:id="84" w:author="Sayali Dev" w:date="2018-02-21T17:15:00Z">
        <w:r>
          <w:t>Upload patient test report into the system</w:t>
        </w:r>
        <w:r>
          <w:tab/>
        </w:r>
        <w:r>
          <w:fldChar w:fldCharType="begin"/>
        </w:r>
        <w:r>
          <w:instrText xml:space="preserve"> PAGEREF _Toc506996683 \h </w:instrText>
        </w:r>
      </w:ins>
      <w:r>
        <w:fldChar w:fldCharType="separate"/>
      </w:r>
      <w:ins w:id="85" w:author="Sayali Dev" w:date="2018-02-21T17:15:00Z">
        <w:r>
          <w:t>39</w:t>
        </w:r>
        <w:r>
          <w:fldChar w:fldCharType="end"/>
        </w:r>
      </w:ins>
    </w:p>
    <w:p w14:paraId="19CB81AE" w14:textId="4DFE3DB1" w:rsidR="00A51504" w:rsidRDefault="00A51504">
      <w:pPr>
        <w:pStyle w:val="TOC1"/>
        <w:rPr>
          <w:ins w:id="86" w:author="Sayali Dev" w:date="2018-02-21T17:15:00Z"/>
          <w:rFonts w:asciiTheme="minorHAnsi" w:eastAsiaTheme="minorEastAsia" w:hAnsiTheme="minorHAnsi" w:cstheme="minorBidi"/>
          <w:b w:val="0"/>
          <w:bCs w:val="0"/>
          <w:sz w:val="22"/>
          <w:szCs w:val="22"/>
        </w:rPr>
      </w:pPr>
      <w:ins w:id="87" w:author="Sayali Dev" w:date="2018-02-21T17:15:00Z">
        <w:r w:rsidRPr="00E5546E">
          <w:t>Understand S</w:t>
        </w:r>
        <w:r>
          <w:t xml:space="preserve">earch </w:t>
        </w:r>
        <w:r w:rsidRPr="00E5546E">
          <w:t>Options and Search Results Display Options</w:t>
        </w:r>
        <w:r>
          <w:tab/>
        </w:r>
        <w:r>
          <w:fldChar w:fldCharType="begin"/>
        </w:r>
        <w:r>
          <w:instrText xml:space="preserve"> PAGEREF _Toc506996684 \h </w:instrText>
        </w:r>
      </w:ins>
      <w:r>
        <w:fldChar w:fldCharType="separate"/>
      </w:r>
      <w:ins w:id="88" w:author="Sayali Dev" w:date="2018-02-21T17:15:00Z">
        <w:r>
          <w:t>41</w:t>
        </w:r>
        <w:r>
          <w:fldChar w:fldCharType="end"/>
        </w:r>
      </w:ins>
    </w:p>
    <w:p w14:paraId="2F3AA051" w14:textId="233FB93B" w:rsidR="00A51504" w:rsidRDefault="00A51504">
      <w:pPr>
        <w:pStyle w:val="TOC2"/>
        <w:rPr>
          <w:ins w:id="89" w:author="Sayali Dev" w:date="2018-02-21T17:15:00Z"/>
          <w:rFonts w:asciiTheme="minorHAnsi" w:eastAsiaTheme="minorEastAsia" w:hAnsiTheme="minorHAnsi" w:cstheme="minorBidi"/>
          <w:sz w:val="22"/>
          <w:szCs w:val="22"/>
        </w:rPr>
      </w:pPr>
      <w:ins w:id="90" w:author="Sayali Dev" w:date="2018-02-21T17:15:00Z">
        <w:r>
          <w:t>Search by Date Ranges</w:t>
        </w:r>
        <w:r>
          <w:tab/>
        </w:r>
        <w:r>
          <w:fldChar w:fldCharType="begin"/>
        </w:r>
        <w:r>
          <w:instrText xml:space="preserve"> PAGEREF _Toc506996685 \h </w:instrText>
        </w:r>
      </w:ins>
      <w:r>
        <w:fldChar w:fldCharType="separate"/>
      </w:r>
      <w:ins w:id="91" w:author="Sayali Dev" w:date="2018-02-21T17:15:00Z">
        <w:r>
          <w:t>41</w:t>
        </w:r>
        <w:r>
          <w:fldChar w:fldCharType="end"/>
        </w:r>
      </w:ins>
    </w:p>
    <w:p w14:paraId="77250E6D" w14:textId="41264A3F" w:rsidR="00A51504" w:rsidRDefault="00A51504">
      <w:pPr>
        <w:pStyle w:val="TOC2"/>
        <w:rPr>
          <w:ins w:id="92" w:author="Sayali Dev" w:date="2018-02-21T17:15:00Z"/>
          <w:rFonts w:asciiTheme="minorHAnsi" w:eastAsiaTheme="minorEastAsia" w:hAnsiTheme="minorHAnsi" w:cstheme="minorBidi"/>
          <w:sz w:val="22"/>
          <w:szCs w:val="22"/>
        </w:rPr>
      </w:pPr>
      <w:ins w:id="93" w:author="Sayali Dev" w:date="2018-02-21T17:15:00Z">
        <w:r>
          <w:t>Change Search Results display</w:t>
        </w:r>
        <w:r>
          <w:tab/>
        </w:r>
        <w:r>
          <w:fldChar w:fldCharType="begin"/>
        </w:r>
        <w:r>
          <w:instrText xml:space="preserve"> PAGEREF _Toc506996686 \h </w:instrText>
        </w:r>
      </w:ins>
      <w:r>
        <w:fldChar w:fldCharType="separate"/>
      </w:r>
      <w:ins w:id="94" w:author="Sayali Dev" w:date="2018-02-21T17:15:00Z">
        <w:r>
          <w:t>43</w:t>
        </w:r>
        <w:r>
          <w:fldChar w:fldCharType="end"/>
        </w:r>
      </w:ins>
    </w:p>
    <w:p w14:paraId="63A764FB" w14:textId="49B8841D" w:rsidR="00A51504" w:rsidRDefault="00A51504">
      <w:pPr>
        <w:pStyle w:val="TOC3"/>
        <w:rPr>
          <w:ins w:id="95" w:author="Sayali Dev" w:date="2018-02-21T17:15:00Z"/>
          <w:rFonts w:asciiTheme="minorHAnsi" w:eastAsiaTheme="minorEastAsia" w:hAnsiTheme="minorHAnsi" w:cstheme="minorBidi"/>
          <w:sz w:val="22"/>
        </w:rPr>
      </w:pPr>
      <w:ins w:id="96" w:author="Sayali Dev" w:date="2018-02-21T17:15:00Z">
        <w:r>
          <w:t xml:space="preserve">Changing </w:t>
        </w:r>
        <w:r w:rsidRPr="00E5546E">
          <w:t xml:space="preserve">the </w:t>
        </w:r>
        <w:r>
          <w:t>Number of Records Per Page</w:t>
        </w:r>
        <w:r>
          <w:tab/>
        </w:r>
        <w:r>
          <w:fldChar w:fldCharType="begin"/>
        </w:r>
        <w:r>
          <w:instrText xml:space="preserve"> PAGEREF _Toc506996687 \h </w:instrText>
        </w:r>
      </w:ins>
      <w:r>
        <w:fldChar w:fldCharType="separate"/>
      </w:r>
      <w:ins w:id="97" w:author="Sayali Dev" w:date="2018-02-21T17:15:00Z">
        <w:r>
          <w:t>43</w:t>
        </w:r>
        <w:r>
          <w:fldChar w:fldCharType="end"/>
        </w:r>
      </w:ins>
    </w:p>
    <w:p w14:paraId="27D9D4EA" w14:textId="744F5C2C" w:rsidR="00A51504" w:rsidRDefault="00A51504">
      <w:pPr>
        <w:pStyle w:val="TOC3"/>
        <w:rPr>
          <w:ins w:id="98" w:author="Sayali Dev" w:date="2018-02-21T17:15:00Z"/>
          <w:rFonts w:asciiTheme="minorHAnsi" w:eastAsiaTheme="minorEastAsia" w:hAnsiTheme="minorHAnsi" w:cstheme="minorBidi"/>
          <w:sz w:val="22"/>
        </w:rPr>
      </w:pPr>
      <w:ins w:id="99" w:author="Sayali Dev" w:date="2018-02-21T17:15:00Z">
        <w:r>
          <w:t xml:space="preserve">Changing </w:t>
        </w:r>
        <w:r w:rsidRPr="00E5546E">
          <w:t xml:space="preserve">the Display </w:t>
        </w:r>
        <w:r>
          <w:t>Column</w:t>
        </w:r>
        <w:r w:rsidRPr="00E5546E">
          <w:t>s</w:t>
        </w:r>
        <w:r>
          <w:tab/>
        </w:r>
        <w:r>
          <w:fldChar w:fldCharType="begin"/>
        </w:r>
        <w:r>
          <w:instrText xml:space="preserve"> PAGEREF _Toc506996688 \h </w:instrText>
        </w:r>
      </w:ins>
      <w:r>
        <w:fldChar w:fldCharType="separate"/>
      </w:r>
      <w:ins w:id="100" w:author="Sayali Dev" w:date="2018-02-21T17:15:00Z">
        <w:r>
          <w:t>44</w:t>
        </w:r>
        <w:r>
          <w:fldChar w:fldCharType="end"/>
        </w:r>
      </w:ins>
    </w:p>
    <w:p w14:paraId="6AC9E5C7" w14:textId="6F8646FF" w:rsidR="00A51504" w:rsidRDefault="00A51504">
      <w:pPr>
        <w:pStyle w:val="TOC3"/>
        <w:rPr>
          <w:ins w:id="101" w:author="Sayali Dev" w:date="2018-02-21T17:15:00Z"/>
          <w:rFonts w:asciiTheme="minorHAnsi" w:eastAsiaTheme="minorEastAsia" w:hAnsiTheme="minorHAnsi" w:cstheme="minorBidi"/>
          <w:sz w:val="22"/>
        </w:rPr>
      </w:pPr>
      <w:ins w:id="102" w:author="Sayali Dev" w:date="2018-02-21T17:15:00Z">
        <w:r>
          <w:t>Sorting Search Results</w:t>
        </w:r>
        <w:r>
          <w:tab/>
        </w:r>
        <w:r>
          <w:fldChar w:fldCharType="begin"/>
        </w:r>
        <w:r>
          <w:instrText xml:space="preserve"> PAGEREF _Toc506996689 \h </w:instrText>
        </w:r>
      </w:ins>
      <w:r>
        <w:fldChar w:fldCharType="separate"/>
      </w:r>
      <w:ins w:id="103" w:author="Sayali Dev" w:date="2018-02-21T17:15:00Z">
        <w:r>
          <w:t>45</w:t>
        </w:r>
        <w:r>
          <w:fldChar w:fldCharType="end"/>
        </w:r>
      </w:ins>
    </w:p>
    <w:p w14:paraId="1D2DCA14" w14:textId="49BA706D" w:rsidR="007E1303" w:rsidDel="00FE460F" w:rsidRDefault="007E1303">
      <w:pPr>
        <w:pStyle w:val="TOC1"/>
        <w:rPr>
          <w:del w:id="104" w:author="Sayali Dev" w:date="2018-02-02T14:12:00Z"/>
          <w:rFonts w:asciiTheme="minorHAnsi" w:eastAsiaTheme="minorEastAsia" w:hAnsiTheme="minorHAnsi" w:cstheme="minorBidi"/>
          <w:b w:val="0"/>
          <w:bCs w:val="0"/>
          <w:sz w:val="22"/>
          <w:szCs w:val="22"/>
        </w:rPr>
      </w:pPr>
      <w:del w:id="105" w:author="Sayali Dev" w:date="2018-02-02T14:12:00Z">
        <w:r w:rsidDel="00FE460F">
          <w:delText>Revision History</w:delText>
        </w:r>
        <w:r w:rsidDel="00FE460F">
          <w:tab/>
          <w:delText>2</w:delText>
        </w:r>
      </w:del>
    </w:p>
    <w:p w14:paraId="00AE33EA" w14:textId="534E0825" w:rsidR="007E1303" w:rsidDel="00FE460F" w:rsidRDefault="007E1303">
      <w:pPr>
        <w:pStyle w:val="TOC1"/>
        <w:rPr>
          <w:del w:id="106" w:author="Sayali Dev" w:date="2018-02-02T14:12:00Z"/>
          <w:rFonts w:asciiTheme="minorHAnsi" w:eastAsiaTheme="minorEastAsia" w:hAnsiTheme="minorHAnsi" w:cstheme="minorBidi"/>
          <w:b w:val="0"/>
          <w:bCs w:val="0"/>
          <w:sz w:val="22"/>
          <w:szCs w:val="22"/>
        </w:rPr>
      </w:pPr>
      <w:del w:id="107" w:author="Sayali Dev" w:date="2018-02-02T14:12:00Z">
        <w:r w:rsidDel="00FE460F">
          <w:delText>Accessing the Application</w:delText>
        </w:r>
        <w:r w:rsidDel="00FE460F">
          <w:tab/>
          <w:delText>7</w:delText>
        </w:r>
      </w:del>
    </w:p>
    <w:p w14:paraId="360A58E6" w14:textId="6ED7A86A" w:rsidR="007E1303" w:rsidDel="00FE460F" w:rsidRDefault="007E1303">
      <w:pPr>
        <w:pStyle w:val="TOC3"/>
        <w:rPr>
          <w:del w:id="108" w:author="Sayali Dev" w:date="2018-02-02T14:12:00Z"/>
          <w:rFonts w:asciiTheme="minorHAnsi" w:eastAsiaTheme="minorEastAsia" w:hAnsiTheme="minorHAnsi" w:cstheme="minorBidi"/>
          <w:sz w:val="22"/>
        </w:rPr>
      </w:pPr>
      <w:del w:id="109" w:author="Sayali Dev" w:date="2018-02-02T14:12:00Z">
        <w:r w:rsidDel="00FE460F">
          <w:delText>Login Guidelines</w:delText>
        </w:r>
        <w:r w:rsidDel="00FE460F">
          <w:tab/>
          <w:delText>7</w:delText>
        </w:r>
      </w:del>
    </w:p>
    <w:p w14:paraId="46012E92" w14:textId="3A167905" w:rsidR="007E1303" w:rsidDel="00FE460F" w:rsidRDefault="007E1303">
      <w:pPr>
        <w:pStyle w:val="TOC2"/>
        <w:rPr>
          <w:del w:id="110" w:author="Sayali Dev" w:date="2018-02-02T14:12:00Z"/>
          <w:rFonts w:asciiTheme="minorHAnsi" w:eastAsiaTheme="minorEastAsia" w:hAnsiTheme="minorHAnsi" w:cstheme="minorBidi"/>
          <w:sz w:val="22"/>
          <w:szCs w:val="22"/>
        </w:rPr>
      </w:pPr>
      <w:del w:id="111" w:author="Sayali Dev" w:date="2018-02-02T14:12:00Z">
        <w:r w:rsidDel="00FE460F">
          <w:delText>Logging into the Application</w:delText>
        </w:r>
        <w:r w:rsidDel="00FE460F">
          <w:tab/>
          <w:delText>7</w:delText>
        </w:r>
      </w:del>
    </w:p>
    <w:p w14:paraId="36647320" w14:textId="7280FD15" w:rsidR="007E1303" w:rsidDel="00FE460F" w:rsidRDefault="007E1303">
      <w:pPr>
        <w:pStyle w:val="TOC2"/>
        <w:rPr>
          <w:del w:id="112" w:author="Sayali Dev" w:date="2018-02-02T14:12:00Z"/>
          <w:rFonts w:asciiTheme="minorHAnsi" w:eastAsiaTheme="minorEastAsia" w:hAnsiTheme="minorHAnsi" w:cstheme="minorBidi"/>
          <w:sz w:val="22"/>
          <w:szCs w:val="22"/>
        </w:rPr>
      </w:pPr>
      <w:del w:id="113" w:author="Sayali Dev" w:date="2018-02-02T14:12:00Z">
        <w:r w:rsidDel="00FE460F">
          <w:delText>Logging off the Application</w:delText>
        </w:r>
        <w:r w:rsidDel="00FE460F">
          <w:tab/>
          <w:delText>8</w:delText>
        </w:r>
      </w:del>
    </w:p>
    <w:p w14:paraId="46A17588" w14:textId="5F359A53" w:rsidR="007E1303" w:rsidDel="00FE460F" w:rsidRDefault="007E1303">
      <w:pPr>
        <w:pStyle w:val="TOC2"/>
        <w:rPr>
          <w:del w:id="114" w:author="Sayali Dev" w:date="2018-02-02T14:12:00Z"/>
          <w:rFonts w:asciiTheme="minorHAnsi" w:eastAsiaTheme="minorEastAsia" w:hAnsiTheme="minorHAnsi" w:cstheme="minorBidi"/>
          <w:sz w:val="22"/>
          <w:szCs w:val="22"/>
        </w:rPr>
      </w:pPr>
      <w:del w:id="115" w:author="Sayali Dev" w:date="2018-02-02T14:12:00Z">
        <w:r w:rsidDel="00FE460F">
          <w:delText>Accessing the Home Page</w:delText>
        </w:r>
        <w:r w:rsidDel="00FE460F">
          <w:tab/>
          <w:delText>9</w:delText>
        </w:r>
      </w:del>
    </w:p>
    <w:p w14:paraId="3B26B341" w14:textId="222A9C27" w:rsidR="007E1303" w:rsidDel="00FE460F" w:rsidRDefault="007E1303">
      <w:pPr>
        <w:pStyle w:val="TOC2"/>
        <w:rPr>
          <w:del w:id="116" w:author="Sayali Dev" w:date="2018-02-02T14:12:00Z"/>
          <w:rFonts w:asciiTheme="minorHAnsi" w:eastAsiaTheme="minorEastAsia" w:hAnsiTheme="minorHAnsi" w:cstheme="minorBidi"/>
          <w:sz w:val="22"/>
          <w:szCs w:val="22"/>
        </w:rPr>
      </w:pPr>
      <w:del w:id="117" w:author="Sayali Dev" w:date="2018-02-02T14:12:00Z">
        <w:r w:rsidDel="00FE460F">
          <w:delText>Accessing the My Account Page</w:delText>
        </w:r>
        <w:r w:rsidDel="00FE460F">
          <w:tab/>
          <w:delText>10</w:delText>
        </w:r>
      </w:del>
    </w:p>
    <w:p w14:paraId="56B79E14" w14:textId="3315E58D" w:rsidR="007E1303" w:rsidDel="00FE460F" w:rsidRDefault="007E1303">
      <w:pPr>
        <w:pStyle w:val="TOC3"/>
        <w:rPr>
          <w:del w:id="118" w:author="Sayali Dev" w:date="2018-02-02T14:12:00Z"/>
          <w:rFonts w:asciiTheme="minorHAnsi" w:eastAsiaTheme="minorEastAsia" w:hAnsiTheme="minorHAnsi" w:cstheme="minorBidi"/>
          <w:sz w:val="22"/>
        </w:rPr>
      </w:pPr>
      <w:del w:id="119" w:author="Sayali Dev" w:date="2018-02-02T14:12:00Z">
        <w:r w:rsidRPr="00B30AA8" w:rsidDel="00FE460F">
          <w:delText>To set user profiles on My Account page :</w:delText>
        </w:r>
        <w:r w:rsidDel="00FE460F">
          <w:tab/>
          <w:delText>11</w:delText>
        </w:r>
      </w:del>
    </w:p>
    <w:p w14:paraId="5D383A75" w14:textId="306D066A" w:rsidR="007E1303" w:rsidDel="00FE460F" w:rsidRDefault="007E1303">
      <w:pPr>
        <w:pStyle w:val="TOC3"/>
        <w:rPr>
          <w:del w:id="120" w:author="Sayali Dev" w:date="2018-02-02T14:12:00Z"/>
          <w:rFonts w:asciiTheme="minorHAnsi" w:eastAsiaTheme="minorEastAsia" w:hAnsiTheme="minorHAnsi" w:cstheme="minorBidi"/>
          <w:sz w:val="22"/>
        </w:rPr>
      </w:pPr>
      <w:del w:id="121" w:author="Sayali Dev" w:date="2018-02-02T14:12:00Z">
        <w:r w:rsidRPr="00B30AA8" w:rsidDel="00FE460F">
          <w:delText>Site Settings</w:delText>
        </w:r>
        <w:r w:rsidDel="00FE460F">
          <w:tab/>
          <w:delText>11</w:delText>
        </w:r>
      </w:del>
    </w:p>
    <w:p w14:paraId="5127887F" w14:textId="79929D6F" w:rsidR="007E1303" w:rsidDel="00FE460F" w:rsidRDefault="007E1303">
      <w:pPr>
        <w:pStyle w:val="TOC3"/>
        <w:rPr>
          <w:del w:id="122" w:author="Sayali Dev" w:date="2018-02-02T14:12:00Z"/>
          <w:rFonts w:asciiTheme="minorHAnsi" w:eastAsiaTheme="minorEastAsia" w:hAnsiTheme="minorHAnsi" w:cstheme="minorBidi"/>
          <w:sz w:val="22"/>
        </w:rPr>
      </w:pPr>
      <w:del w:id="123" w:author="Sayali Dev" w:date="2018-02-02T14:12:00Z">
        <w:r w:rsidDel="00FE460F">
          <w:delText>Changing Your Password</w:delText>
        </w:r>
        <w:r w:rsidDel="00FE460F">
          <w:tab/>
          <w:delText>11</w:delText>
        </w:r>
      </w:del>
    </w:p>
    <w:p w14:paraId="74AC62D9" w14:textId="66F2E296" w:rsidR="007E1303" w:rsidDel="00FE460F" w:rsidRDefault="007E1303">
      <w:pPr>
        <w:pStyle w:val="TOC1"/>
        <w:rPr>
          <w:del w:id="124" w:author="Sayali Dev" w:date="2018-02-02T14:12:00Z"/>
          <w:rFonts w:asciiTheme="minorHAnsi" w:eastAsiaTheme="minorEastAsia" w:hAnsiTheme="minorHAnsi" w:cstheme="minorBidi"/>
          <w:b w:val="0"/>
          <w:bCs w:val="0"/>
          <w:sz w:val="22"/>
          <w:szCs w:val="22"/>
        </w:rPr>
      </w:pPr>
      <w:del w:id="125" w:author="Sayali Dev" w:date="2018-02-02T14:12:00Z">
        <w:r w:rsidDel="00FE460F">
          <w:delText>Navigating through the application</w:delText>
        </w:r>
        <w:r w:rsidRPr="00B30AA8" w:rsidDel="00FE460F">
          <w:delText>:</w:delText>
        </w:r>
        <w:r w:rsidDel="00FE460F">
          <w:tab/>
          <w:delText>12</w:delText>
        </w:r>
      </w:del>
    </w:p>
    <w:p w14:paraId="1459228F" w14:textId="782C7425" w:rsidR="007E1303" w:rsidDel="00FE460F" w:rsidRDefault="007E1303">
      <w:pPr>
        <w:pStyle w:val="TOC1"/>
        <w:rPr>
          <w:del w:id="126" w:author="Sayali Dev" w:date="2018-02-02T14:12:00Z"/>
          <w:rFonts w:asciiTheme="minorHAnsi" w:eastAsiaTheme="minorEastAsia" w:hAnsiTheme="minorHAnsi" w:cstheme="minorBidi"/>
          <w:b w:val="0"/>
          <w:bCs w:val="0"/>
          <w:sz w:val="22"/>
          <w:szCs w:val="22"/>
        </w:rPr>
      </w:pPr>
      <w:del w:id="127" w:author="Sayali Dev" w:date="2018-02-02T14:12:00Z">
        <w:r w:rsidRPr="00B30AA8" w:rsidDel="00FE460F">
          <w:delText>Workflow for Biobank Research Technician – At Biobank site</w:delText>
        </w:r>
        <w:r w:rsidDel="00FE460F">
          <w:tab/>
          <w:delText>15</w:delText>
        </w:r>
      </w:del>
    </w:p>
    <w:p w14:paraId="3A8F8803" w14:textId="0C6B6DBE" w:rsidR="007E1303" w:rsidDel="00FE460F" w:rsidRDefault="007E1303">
      <w:pPr>
        <w:pStyle w:val="TOC1"/>
        <w:rPr>
          <w:del w:id="128" w:author="Sayali Dev" w:date="2018-02-02T14:12:00Z"/>
          <w:rFonts w:asciiTheme="minorHAnsi" w:eastAsiaTheme="minorEastAsia" w:hAnsiTheme="minorHAnsi" w:cstheme="minorBidi"/>
          <w:b w:val="0"/>
          <w:bCs w:val="0"/>
          <w:sz w:val="22"/>
          <w:szCs w:val="22"/>
        </w:rPr>
      </w:pPr>
      <w:del w:id="129" w:author="Sayali Dev" w:date="2018-02-02T14:12:00Z">
        <w:r w:rsidRPr="00B30AA8" w:rsidDel="00FE460F">
          <w:delText xml:space="preserve">Create and </w:delText>
        </w:r>
        <w:r w:rsidDel="00FE460F">
          <w:delText>Assemble Kits</w:delText>
        </w:r>
        <w:r w:rsidDel="00FE460F">
          <w:tab/>
          <w:delText>16</w:delText>
        </w:r>
      </w:del>
    </w:p>
    <w:p w14:paraId="2F61C08B" w14:textId="1962F56D" w:rsidR="007E1303" w:rsidDel="00FE460F" w:rsidRDefault="007E1303">
      <w:pPr>
        <w:pStyle w:val="TOC3"/>
        <w:rPr>
          <w:del w:id="130" w:author="Sayali Dev" w:date="2018-02-02T14:12:00Z"/>
          <w:rFonts w:asciiTheme="minorHAnsi" w:eastAsiaTheme="minorEastAsia" w:hAnsiTheme="minorHAnsi" w:cstheme="minorBidi"/>
          <w:sz w:val="22"/>
        </w:rPr>
      </w:pPr>
      <w:del w:id="131" w:author="Sayali Dev" w:date="2018-02-02T14:12:00Z">
        <w:r w:rsidDel="00FE460F">
          <w:delText xml:space="preserve">Viewing </w:delText>
        </w:r>
        <w:r w:rsidRPr="00B30AA8" w:rsidDel="00FE460F">
          <w:delText>the Kit Search Page</w:delText>
        </w:r>
        <w:r w:rsidDel="00FE460F">
          <w:tab/>
          <w:delText>16</w:delText>
        </w:r>
      </w:del>
    </w:p>
    <w:p w14:paraId="54246C16" w14:textId="6E8536AB" w:rsidR="007E1303" w:rsidDel="00FE460F" w:rsidRDefault="007E1303">
      <w:pPr>
        <w:pStyle w:val="TOC3"/>
        <w:rPr>
          <w:del w:id="132" w:author="Sayali Dev" w:date="2018-02-02T14:12:00Z"/>
          <w:rFonts w:asciiTheme="minorHAnsi" w:eastAsiaTheme="minorEastAsia" w:hAnsiTheme="minorHAnsi" w:cstheme="minorBidi"/>
          <w:sz w:val="22"/>
        </w:rPr>
      </w:pPr>
      <w:del w:id="133" w:author="Sayali Dev" w:date="2018-02-02T14:12:00Z">
        <w:r w:rsidDel="00FE460F">
          <w:delText xml:space="preserve">Searching for </w:delText>
        </w:r>
        <w:r w:rsidRPr="00B30AA8" w:rsidDel="00FE460F">
          <w:delText xml:space="preserve">a </w:delText>
        </w:r>
        <w:r w:rsidDel="00FE460F">
          <w:delText>Kit</w:delText>
        </w:r>
        <w:r w:rsidDel="00FE460F">
          <w:tab/>
          <w:delText>18</w:delText>
        </w:r>
      </w:del>
    </w:p>
    <w:p w14:paraId="14536ECC" w14:textId="16247570" w:rsidR="007E1303" w:rsidDel="00FE460F" w:rsidRDefault="007E1303">
      <w:pPr>
        <w:pStyle w:val="TOC3"/>
        <w:rPr>
          <w:del w:id="134" w:author="Sayali Dev" w:date="2018-02-02T14:12:00Z"/>
          <w:rFonts w:asciiTheme="minorHAnsi" w:eastAsiaTheme="minorEastAsia" w:hAnsiTheme="minorHAnsi" w:cstheme="minorBidi"/>
          <w:sz w:val="22"/>
        </w:rPr>
      </w:pPr>
      <w:del w:id="135" w:author="Sayali Dev" w:date="2018-02-02T14:12:00Z">
        <w:r w:rsidDel="00FE460F">
          <w:delText>Viewing Kit Details</w:delText>
        </w:r>
        <w:r w:rsidDel="00FE460F">
          <w:tab/>
          <w:delText>20</w:delText>
        </w:r>
      </w:del>
    </w:p>
    <w:p w14:paraId="5FCE43AD" w14:textId="59D89AAD" w:rsidR="007E1303" w:rsidDel="00FE460F" w:rsidRDefault="007E1303">
      <w:pPr>
        <w:pStyle w:val="TOC3"/>
        <w:rPr>
          <w:del w:id="136" w:author="Sayali Dev" w:date="2018-02-02T14:12:00Z"/>
          <w:rFonts w:asciiTheme="minorHAnsi" w:eastAsiaTheme="minorEastAsia" w:hAnsiTheme="minorHAnsi" w:cstheme="minorBidi"/>
          <w:sz w:val="22"/>
        </w:rPr>
      </w:pPr>
      <w:del w:id="137" w:author="Sayali Dev" w:date="2018-02-02T14:12:00Z">
        <w:r w:rsidDel="00FE460F">
          <w:delText>Viewing the Status History for a Kit</w:delText>
        </w:r>
        <w:r w:rsidRPr="00B30AA8" w:rsidDel="00FE460F">
          <w:delText xml:space="preserve"> Content</w:delText>
        </w:r>
        <w:r w:rsidDel="00FE460F">
          <w:tab/>
          <w:delText>23</w:delText>
        </w:r>
      </w:del>
    </w:p>
    <w:p w14:paraId="07072D33" w14:textId="05665C89" w:rsidR="007E1303" w:rsidDel="00FE460F" w:rsidRDefault="007E1303">
      <w:pPr>
        <w:pStyle w:val="TOC3"/>
        <w:rPr>
          <w:del w:id="138" w:author="Sayali Dev" w:date="2018-02-02T14:12:00Z"/>
          <w:rFonts w:asciiTheme="minorHAnsi" w:eastAsiaTheme="minorEastAsia" w:hAnsiTheme="minorHAnsi" w:cstheme="minorBidi"/>
          <w:sz w:val="22"/>
        </w:rPr>
      </w:pPr>
      <w:del w:id="139" w:author="Sayali Dev" w:date="2018-02-02T14:12:00Z">
        <w:r w:rsidDel="00FE460F">
          <w:delText xml:space="preserve">Generating a </w:delText>
        </w:r>
        <w:r w:rsidRPr="00B30AA8" w:rsidDel="00FE460F">
          <w:delText xml:space="preserve">Kit </w:delText>
        </w:r>
        <w:r w:rsidDel="00FE460F">
          <w:delText>Manifest</w:delText>
        </w:r>
        <w:r w:rsidDel="00FE460F">
          <w:tab/>
          <w:delText>24</w:delText>
        </w:r>
      </w:del>
    </w:p>
    <w:p w14:paraId="395DBFD7" w14:textId="43775A6D" w:rsidR="007E1303" w:rsidDel="00FE460F" w:rsidRDefault="007E1303">
      <w:pPr>
        <w:pStyle w:val="TOC3"/>
        <w:rPr>
          <w:del w:id="140" w:author="Sayali Dev" w:date="2018-02-02T14:12:00Z"/>
          <w:rFonts w:asciiTheme="minorHAnsi" w:eastAsiaTheme="minorEastAsia" w:hAnsiTheme="minorHAnsi" w:cstheme="minorBidi"/>
          <w:sz w:val="22"/>
        </w:rPr>
      </w:pPr>
      <w:del w:id="141" w:author="Sayali Dev" w:date="2018-02-02T14:12:00Z">
        <w:r w:rsidRPr="00B30AA8" w:rsidDel="00FE460F">
          <w:delText>Generating a Label from the Kit Search Page</w:delText>
        </w:r>
        <w:r w:rsidDel="00FE460F">
          <w:tab/>
          <w:delText>25</w:delText>
        </w:r>
      </w:del>
    </w:p>
    <w:p w14:paraId="5C956B6D" w14:textId="577BAFC2" w:rsidR="007E1303" w:rsidDel="00FE460F" w:rsidRDefault="007E1303">
      <w:pPr>
        <w:pStyle w:val="TOC3"/>
        <w:rPr>
          <w:del w:id="142" w:author="Sayali Dev" w:date="2018-02-02T14:12:00Z"/>
          <w:rFonts w:asciiTheme="minorHAnsi" w:eastAsiaTheme="minorEastAsia" w:hAnsiTheme="minorHAnsi" w:cstheme="minorBidi"/>
          <w:sz w:val="22"/>
        </w:rPr>
      </w:pPr>
      <w:del w:id="143" w:author="Sayali Dev" w:date="2018-02-02T14:12:00Z">
        <w:r w:rsidDel="00FE460F">
          <w:delText>Downloading a</w:delText>
        </w:r>
        <w:r w:rsidRPr="00B30AA8" w:rsidDel="00FE460F">
          <w:delText>ll</w:delText>
        </w:r>
        <w:r w:rsidDel="00FE460F">
          <w:delText xml:space="preserve"> Form</w:delText>
        </w:r>
        <w:r w:rsidRPr="00B30AA8" w:rsidDel="00FE460F">
          <w:delText>s Associated with a Kit</w:delText>
        </w:r>
        <w:r w:rsidDel="00FE460F">
          <w:tab/>
          <w:delText>27</w:delText>
        </w:r>
      </w:del>
    </w:p>
    <w:p w14:paraId="6B472A02" w14:textId="22628919" w:rsidR="007E1303" w:rsidDel="00FE460F" w:rsidRDefault="007E1303">
      <w:pPr>
        <w:pStyle w:val="TOC3"/>
        <w:rPr>
          <w:del w:id="144" w:author="Sayali Dev" w:date="2018-02-02T14:12:00Z"/>
          <w:rFonts w:asciiTheme="minorHAnsi" w:eastAsiaTheme="minorEastAsia" w:hAnsiTheme="minorHAnsi" w:cstheme="minorBidi"/>
          <w:sz w:val="22"/>
        </w:rPr>
      </w:pPr>
      <w:del w:id="145" w:author="Sayali Dev" w:date="2018-02-02T14:12:00Z">
        <w:r w:rsidDel="00FE460F">
          <w:delText>Distributing a Kit</w:delText>
        </w:r>
        <w:r w:rsidDel="00FE460F">
          <w:tab/>
          <w:delText>28</w:delText>
        </w:r>
      </w:del>
    </w:p>
    <w:p w14:paraId="242380C5" w14:textId="65DD5A64" w:rsidR="007E1303" w:rsidDel="00FE460F" w:rsidRDefault="007E1303">
      <w:pPr>
        <w:pStyle w:val="TOC3"/>
        <w:rPr>
          <w:del w:id="146" w:author="Sayali Dev" w:date="2018-02-02T14:12:00Z"/>
          <w:rFonts w:asciiTheme="minorHAnsi" w:eastAsiaTheme="minorEastAsia" w:hAnsiTheme="minorHAnsi" w:cstheme="minorBidi"/>
          <w:sz w:val="22"/>
        </w:rPr>
      </w:pPr>
      <w:del w:id="147" w:author="Sayali Dev" w:date="2018-02-02T14:12:00Z">
        <w:r w:rsidRPr="00B30AA8" w:rsidDel="00FE460F">
          <w:delText>Create and Send Kits</w:delText>
        </w:r>
        <w:r w:rsidDel="00FE460F">
          <w:tab/>
          <w:delText>29</w:delText>
        </w:r>
      </w:del>
    </w:p>
    <w:p w14:paraId="010FCABB" w14:textId="6CBFEDE5" w:rsidR="007E1303" w:rsidDel="00FE460F" w:rsidRDefault="007E1303">
      <w:pPr>
        <w:pStyle w:val="TOC3"/>
        <w:rPr>
          <w:del w:id="148" w:author="Sayali Dev" w:date="2018-02-02T14:12:00Z"/>
          <w:rFonts w:asciiTheme="minorHAnsi" w:eastAsiaTheme="minorEastAsia" w:hAnsiTheme="minorHAnsi" w:cstheme="minorBidi"/>
          <w:sz w:val="22"/>
        </w:rPr>
      </w:pPr>
      <w:del w:id="149" w:author="Sayali Dev" w:date="2018-02-02T14:12:00Z">
        <w:r w:rsidDel="00FE460F">
          <w:delText>Adding a Kit Item</w:delText>
        </w:r>
        <w:r w:rsidDel="00FE460F">
          <w:tab/>
          <w:delText>34</w:delText>
        </w:r>
      </w:del>
    </w:p>
    <w:p w14:paraId="55E10E25" w14:textId="0715DE91" w:rsidR="007E1303" w:rsidDel="00FE460F" w:rsidRDefault="007E1303">
      <w:pPr>
        <w:pStyle w:val="TOC3"/>
        <w:rPr>
          <w:del w:id="150" w:author="Sayali Dev" w:date="2018-02-02T14:12:00Z"/>
          <w:rFonts w:asciiTheme="minorHAnsi" w:eastAsiaTheme="minorEastAsia" w:hAnsiTheme="minorHAnsi" w:cstheme="minorBidi"/>
          <w:sz w:val="22"/>
        </w:rPr>
      </w:pPr>
      <w:del w:id="151" w:author="Sayali Dev" w:date="2018-02-02T14:12:00Z">
        <w:r w:rsidDel="00FE460F">
          <w:delText>Deleting a Kit Item</w:delText>
        </w:r>
        <w:r w:rsidDel="00FE460F">
          <w:tab/>
          <w:delText>36</w:delText>
        </w:r>
      </w:del>
    </w:p>
    <w:p w14:paraId="35E893B6" w14:textId="6761FFDA" w:rsidR="007E1303" w:rsidDel="00FE460F" w:rsidRDefault="007E1303">
      <w:pPr>
        <w:pStyle w:val="TOC3"/>
        <w:rPr>
          <w:del w:id="152" w:author="Sayali Dev" w:date="2018-02-02T14:12:00Z"/>
          <w:rFonts w:asciiTheme="minorHAnsi" w:eastAsiaTheme="minorEastAsia" w:hAnsiTheme="minorHAnsi" w:cstheme="minorBidi"/>
          <w:sz w:val="22"/>
        </w:rPr>
      </w:pPr>
      <w:del w:id="153" w:author="Sayali Dev" w:date="2018-02-02T14:12:00Z">
        <w:r w:rsidDel="00FE460F">
          <w:delText>Adding Product Information for a Kit Item</w:delText>
        </w:r>
        <w:r w:rsidDel="00FE460F">
          <w:tab/>
          <w:delText>38</w:delText>
        </w:r>
      </w:del>
    </w:p>
    <w:p w14:paraId="36776C22" w14:textId="6BD951DF" w:rsidR="007E1303" w:rsidDel="00FE460F" w:rsidRDefault="007E1303">
      <w:pPr>
        <w:pStyle w:val="TOC3"/>
        <w:rPr>
          <w:del w:id="154" w:author="Sayali Dev" w:date="2018-02-02T14:12:00Z"/>
          <w:rFonts w:asciiTheme="minorHAnsi" w:eastAsiaTheme="minorEastAsia" w:hAnsiTheme="minorHAnsi" w:cstheme="minorBidi"/>
          <w:sz w:val="22"/>
        </w:rPr>
      </w:pPr>
      <w:del w:id="155" w:author="Sayali Dev" w:date="2018-02-02T14:12:00Z">
        <w:r w:rsidDel="00FE460F">
          <w:delText>Assigning a</w:delText>
        </w:r>
        <w:r w:rsidRPr="00B30AA8" w:rsidDel="00FE460F">
          <w:delText>n</w:delText>
        </w:r>
        <w:r w:rsidDel="00FE460F">
          <w:delText xml:space="preserve"> Identifier to a Kit Item</w:delText>
        </w:r>
        <w:r w:rsidDel="00FE460F">
          <w:tab/>
          <w:delText>40</w:delText>
        </w:r>
      </w:del>
    </w:p>
    <w:p w14:paraId="1E7C24FA" w14:textId="7FD072BE" w:rsidR="007E1303" w:rsidDel="00FE460F" w:rsidRDefault="007E1303">
      <w:pPr>
        <w:pStyle w:val="TOC3"/>
        <w:rPr>
          <w:del w:id="156" w:author="Sayali Dev" w:date="2018-02-02T14:12:00Z"/>
          <w:rFonts w:asciiTheme="minorHAnsi" w:eastAsiaTheme="minorEastAsia" w:hAnsiTheme="minorHAnsi" w:cstheme="minorBidi"/>
          <w:sz w:val="22"/>
        </w:rPr>
      </w:pPr>
      <w:del w:id="157" w:author="Sayali Dev" w:date="2018-02-02T14:12:00Z">
        <w:r w:rsidDel="00FE460F">
          <w:delText>Printing a Bar</w:delText>
        </w:r>
        <w:r w:rsidRPr="00B30AA8" w:rsidDel="00FE460F">
          <w:delText>c</w:delText>
        </w:r>
        <w:r w:rsidDel="00FE460F">
          <w:delText>ode Label While Viewing a Kit</w:delText>
        </w:r>
        <w:r w:rsidDel="00FE460F">
          <w:tab/>
          <w:delText>41</w:delText>
        </w:r>
      </w:del>
    </w:p>
    <w:p w14:paraId="1BA34F62" w14:textId="4D911915" w:rsidR="007E1303" w:rsidDel="00FE460F" w:rsidRDefault="007E1303">
      <w:pPr>
        <w:pStyle w:val="TOC3"/>
        <w:rPr>
          <w:del w:id="158" w:author="Sayali Dev" w:date="2018-02-02T14:12:00Z"/>
          <w:rFonts w:asciiTheme="minorHAnsi" w:eastAsiaTheme="minorEastAsia" w:hAnsiTheme="minorHAnsi" w:cstheme="minorBidi"/>
          <w:sz w:val="22"/>
        </w:rPr>
      </w:pPr>
      <w:del w:id="159" w:author="Sayali Dev" w:date="2018-02-02T14:12:00Z">
        <w:r w:rsidRPr="00B30AA8" w:rsidDel="00FE460F">
          <w:delText>D</w:delText>
        </w:r>
        <w:r w:rsidDel="00FE460F">
          <w:delText>ownloading a Form While Viewing a Kit</w:delText>
        </w:r>
        <w:r w:rsidDel="00FE460F">
          <w:tab/>
          <w:delText>43</w:delText>
        </w:r>
      </w:del>
    </w:p>
    <w:p w14:paraId="63291DCB" w14:textId="19CE30A4" w:rsidR="007E1303" w:rsidDel="00FE460F" w:rsidRDefault="007E1303">
      <w:pPr>
        <w:pStyle w:val="TOC3"/>
        <w:rPr>
          <w:del w:id="160" w:author="Sayali Dev" w:date="2018-02-02T14:12:00Z"/>
          <w:rFonts w:asciiTheme="minorHAnsi" w:eastAsiaTheme="minorEastAsia" w:hAnsiTheme="minorHAnsi" w:cstheme="minorBidi"/>
          <w:sz w:val="22"/>
        </w:rPr>
      </w:pPr>
      <w:del w:id="161" w:author="Sayali Dev" w:date="2018-02-02T14:12:00Z">
        <w:r w:rsidDel="00FE460F">
          <w:delText xml:space="preserve">Recording </w:delText>
        </w:r>
        <w:r w:rsidRPr="00B30AA8" w:rsidDel="00FE460F">
          <w:delText>The</w:delText>
        </w:r>
        <w:r w:rsidDel="00FE460F">
          <w:delText xml:space="preserve"> Collection of </w:delText>
        </w:r>
        <w:r w:rsidRPr="00B30AA8" w:rsidDel="00FE460F">
          <w:delText xml:space="preserve">a Subject’s </w:delText>
        </w:r>
        <w:r w:rsidDel="00FE460F">
          <w:delText>Biospecimen</w:delText>
        </w:r>
        <w:r w:rsidDel="00FE460F">
          <w:tab/>
          <w:delText>44</w:delText>
        </w:r>
      </w:del>
    </w:p>
    <w:p w14:paraId="3B68E19E" w14:textId="1526F905" w:rsidR="007E1303" w:rsidDel="00FE460F" w:rsidRDefault="007E1303">
      <w:pPr>
        <w:pStyle w:val="TOC1"/>
        <w:rPr>
          <w:del w:id="162" w:author="Sayali Dev" w:date="2018-02-02T14:12:00Z"/>
          <w:rFonts w:asciiTheme="minorHAnsi" w:eastAsiaTheme="minorEastAsia" w:hAnsiTheme="minorHAnsi" w:cstheme="minorBidi"/>
          <w:b w:val="0"/>
          <w:bCs w:val="0"/>
          <w:sz w:val="22"/>
          <w:szCs w:val="22"/>
        </w:rPr>
      </w:pPr>
      <w:del w:id="163" w:author="Sayali Dev" w:date="2018-02-02T14:12:00Z">
        <w:r w:rsidDel="00FE460F">
          <w:delText>Create Kits shipment and send to the Collection site</w:delText>
        </w:r>
        <w:r w:rsidDel="00FE460F">
          <w:tab/>
          <w:delText>46</w:delText>
        </w:r>
      </w:del>
    </w:p>
    <w:p w14:paraId="41A44151" w14:textId="471B8BD9" w:rsidR="007E1303" w:rsidDel="00FE460F" w:rsidRDefault="007E1303">
      <w:pPr>
        <w:pStyle w:val="TOC3"/>
        <w:rPr>
          <w:del w:id="164" w:author="Sayali Dev" w:date="2018-02-02T14:12:00Z"/>
          <w:rFonts w:asciiTheme="minorHAnsi" w:eastAsiaTheme="minorEastAsia" w:hAnsiTheme="minorHAnsi" w:cstheme="minorBidi"/>
          <w:sz w:val="22"/>
        </w:rPr>
      </w:pPr>
      <w:del w:id="165" w:author="Sayali Dev" w:date="2018-02-02T14:12:00Z">
        <w:r w:rsidDel="00FE460F">
          <w:delText>Creating a Kit</w:delText>
        </w:r>
        <w:r w:rsidRPr="00B30AA8" w:rsidDel="00FE460F">
          <w:delText>s</w:delText>
        </w:r>
        <w:r w:rsidDel="00FE460F">
          <w:delText xml:space="preserve"> Shipment</w:delText>
        </w:r>
        <w:r w:rsidDel="00FE460F">
          <w:tab/>
          <w:delText>46</w:delText>
        </w:r>
      </w:del>
    </w:p>
    <w:p w14:paraId="556A8EE0" w14:textId="1CFFD08C" w:rsidR="007E1303" w:rsidDel="00FE460F" w:rsidRDefault="007E1303">
      <w:pPr>
        <w:pStyle w:val="TOC3"/>
        <w:rPr>
          <w:del w:id="166" w:author="Sayali Dev" w:date="2018-02-02T14:12:00Z"/>
          <w:rFonts w:asciiTheme="minorHAnsi" w:eastAsiaTheme="minorEastAsia" w:hAnsiTheme="minorHAnsi" w:cstheme="minorBidi"/>
          <w:sz w:val="22"/>
        </w:rPr>
      </w:pPr>
      <w:del w:id="167" w:author="Sayali Dev" w:date="2018-02-02T14:12:00Z">
        <w:r w:rsidDel="00FE460F">
          <w:delText>Modifying</w:delText>
        </w:r>
        <w:r w:rsidRPr="00B30AA8" w:rsidDel="00FE460F">
          <w:delText>/Deleting</w:delText>
        </w:r>
        <w:r w:rsidDel="00FE460F">
          <w:delText xml:space="preserve"> a Kit</w:delText>
        </w:r>
        <w:r w:rsidRPr="00B30AA8" w:rsidDel="00FE460F">
          <w:delText>s</w:delText>
        </w:r>
        <w:r w:rsidDel="00FE460F">
          <w:delText xml:space="preserve"> Shipment</w:delText>
        </w:r>
        <w:r w:rsidDel="00FE460F">
          <w:tab/>
          <w:delText>48</w:delText>
        </w:r>
      </w:del>
    </w:p>
    <w:p w14:paraId="73F80808" w14:textId="16241104" w:rsidR="007E1303" w:rsidDel="00FE460F" w:rsidRDefault="007E1303">
      <w:pPr>
        <w:pStyle w:val="TOC3"/>
        <w:rPr>
          <w:del w:id="168" w:author="Sayali Dev" w:date="2018-02-02T14:12:00Z"/>
          <w:rFonts w:asciiTheme="minorHAnsi" w:eastAsiaTheme="minorEastAsia" w:hAnsiTheme="minorHAnsi" w:cstheme="minorBidi"/>
          <w:sz w:val="22"/>
        </w:rPr>
      </w:pPr>
      <w:del w:id="169" w:author="Sayali Dev" w:date="2018-02-02T14:12:00Z">
        <w:r w:rsidDel="00FE460F">
          <w:delText>Viewing a List of Kit Shipments</w:delText>
        </w:r>
        <w:r w:rsidDel="00FE460F">
          <w:tab/>
          <w:delText>49</w:delText>
        </w:r>
      </w:del>
    </w:p>
    <w:p w14:paraId="0D5900E3" w14:textId="1A399F86" w:rsidR="007E1303" w:rsidDel="00FE460F" w:rsidRDefault="007E1303">
      <w:pPr>
        <w:pStyle w:val="TOC3"/>
        <w:rPr>
          <w:del w:id="170" w:author="Sayali Dev" w:date="2018-02-02T14:12:00Z"/>
          <w:rFonts w:asciiTheme="minorHAnsi" w:eastAsiaTheme="minorEastAsia" w:hAnsiTheme="minorHAnsi" w:cstheme="minorBidi"/>
          <w:sz w:val="22"/>
        </w:rPr>
      </w:pPr>
      <w:del w:id="171" w:author="Sayali Dev" w:date="2018-02-02T14:12:00Z">
        <w:r w:rsidDel="00FE460F">
          <w:delText>Sending a Kit</w:delText>
        </w:r>
        <w:r w:rsidRPr="00B30AA8" w:rsidDel="00FE460F">
          <w:delText>s</w:delText>
        </w:r>
        <w:r w:rsidDel="00FE460F">
          <w:delText xml:space="preserve"> Shipment</w:delText>
        </w:r>
        <w:r w:rsidDel="00FE460F">
          <w:tab/>
          <w:delText>50</w:delText>
        </w:r>
      </w:del>
    </w:p>
    <w:p w14:paraId="2A83C02F" w14:textId="178CD61D" w:rsidR="007E1303" w:rsidDel="00FE460F" w:rsidRDefault="007E1303">
      <w:pPr>
        <w:pStyle w:val="TOC3"/>
        <w:rPr>
          <w:del w:id="172" w:author="Sayali Dev" w:date="2018-02-02T14:12:00Z"/>
          <w:rFonts w:asciiTheme="minorHAnsi" w:eastAsiaTheme="minorEastAsia" w:hAnsiTheme="minorHAnsi" w:cstheme="minorBidi"/>
          <w:sz w:val="22"/>
        </w:rPr>
      </w:pPr>
      <w:del w:id="173" w:author="Sayali Dev" w:date="2018-02-02T14:12:00Z">
        <w:r w:rsidDel="00FE460F">
          <w:delText>Receiving a Kit</w:delText>
        </w:r>
        <w:r w:rsidRPr="00B30AA8" w:rsidDel="00FE460F">
          <w:delText>s</w:delText>
        </w:r>
        <w:r w:rsidDel="00FE460F">
          <w:delText xml:space="preserve"> Shipment</w:delText>
        </w:r>
        <w:r w:rsidDel="00FE460F">
          <w:tab/>
          <w:delText>52</w:delText>
        </w:r>
      </w:del>
    </w:p>
    <w:p w14:paraId="1B709C00" w14:textId="21C385D0" w:rsidR="007E1303" w:rsidDel="00FE460F" w:rsidRDefault="007E1303">
      <w:pPr>
        <w:pStyle w:val="TOC3"/>
        <w:rPr>
          <w:del w:id="174" w:author="Sayali Dev" w:date="2018-02-02T14:12:00Z"/>
          <w:rFonts w:asciiTheme="minorHAnsi" w:eastAsiaTheme="minorEastAsia" w:hAnsiTheme="minorHAnsi" w:cstheme="minorBidi"/>
          <w:sz w:val="22"/>
        </w:rPr>
      </w:pPr>
      <w:del w:id="175" w:author="Sayali Dev" w:date="2018-02-02T14:12:00Z">
        <w:r w:rsidDel="00FE460F">
          <w:delText xml:space="preserve">Recording </w:delText>
        </w:r>
        <w:r w:rsidRPr="00B30AA8" w:rsidDel="00FE460F">
          <w:delText>R</w:delText>
        </w:r>
        <w:r w:rsidDel="00FE460F">
          <w:delText>eceipt of a Kit</w:delText>
        </w:r>
        <w:r w:rsidRPr="00B30AA8" w:rsidDel="00FE460F">
          <w:delText>s</w:delText>
        </w:r>
        <w:r w:rsidDel="00FE460F">
          <w:delText xml:space="preserve"> Shipment</w:delText>
        </w:r>
        <w:r w:rsidDel="00FE460F">
          <w:tab/>
          <w:delText>54</w:delText>
        </w:r>
      </w:del>
    </w:p>
    <w:p w14:paraId="4A1D6612" w14:textId="58DF33D0" w:rsidR="007E1303" w:rsidDel="00FE460F" w:rsidRDefault="007E1303">
      <w:pPr>
        <w:pStyle w:val="TOC1"/>
        <w:rPr>
          <w:del w:id="176" w:author="Sayali Dev" w:date="2018-02-02T14:12:00Z"/>
          <w:rFonts w:asciiTheme="minorHAnsi" w:eastAsiaTheme="minorEastAsia" w:hAnsiTheme="minorHAnsi" w:cstheme="minorBidi"/>
          <w:b w:val="0"/>
          <w:bCs w:val="0"/>
          <w:sz w:val="22"/>
          <w:szCs w:val="22"/>
        </w:rPr>
      </w:pPr>
      <w:del w:id="177" w:author="Sayali Dev" w:date="2018-02-02T14:12:00Z">
        <w:r w:rsidDel="00FE460F">
          <w:delText>Create and Receive</w:delText>
        </w:r>
        <w:r w:rsidRPr="00B30AA8" w:rsidDel="00FE460F">
          <w:delText xml:space="preserve"> Specimens</w:delText>
        </w:r>
        <w:r w:rsidDel="00FE460F">
          <w:delText xml:space="preserve"> Shipments and Check in samples into the Inventory</w:delText>
        </w:r>
        <w:r w:rsidDel="00FE460F">
          <w:tab/>
          <w:delText>56</w:delText>
        </w:r>
      </w:del>
    </w:p>
    <w:p w14:paraId="64E1919C" w14:textId="30944529" w:rsidR="007E1303" w:rsidDel="00FE460F" w:rsidRDefault="007E1303">
      <w:pPr>
        <w:pStyle w:val="TOC3"/>
        <w:rPr>
          <w:del w:id="178" w:author="Sayali Dev" w:date="2018-02-02T14:12:00Z"/>
          <w:rFonts w:asciiTheme="minorHAnsi" w:eastAsiaTheme="minorEastAsia" w:hAnsiTheme="minorHAnsi" w:cstheme="minorBidi"/>
          <w:sz w:val="22"/>
        </w:rPr>
      </w:pPr>
      <w:del w:id="179" w:author="Sayali Dev" w:date="2018-02-02T14:12:00Z">
        <w:r w:rsidDel="00FE460F">
          <w:delText>Viewing the Shipment Search Page</w:delText>
        </w:r>
        <w:r w:rsidDel="00FE460F">
          <w:tab/>
          <w:delText>56</w:delText>
        </w:r>
      </w:del>
    </w:p>
    <w:p w14:paraId="3C9BFC0B" w14:textId="44A3E4EE" w:rsidR="007E1303" w:rsidDel="00FE460F" w:rsidRDefault="007E1303">
      <w:pPr>
        <w:pStyle w:val="TOC3"/>
        <w:rPr>
          <w:del w:id="180" w:author="Sayali Dev" w:date="2018-02-02T14:12:00Z"/>
          <w:rFonts w:asciiTheme="minorHAnsi" w:eastAsiaTheme="minorEastAsia" w:hAnsiTheme="minorHAnsi" w:cstheme="minorBidi"/>
          <w:sz w:val="22"/>
        </w:rPr>
      </w:pPr>
      <w:del w:id="181" w:author="Sayali Dev" w:date="2018-02-02T14:12:00Z">
        <w:r w:rsidDel="00FE460F">
          <w:delText>Searching for a Shipment</w:delText>
        </w:r>
        <w:r w:rsidDel="00FE460F">
          <w:tab/>
          <w:delText>58</w:delText>
        </w:r>
      </w:del>
    </w:p>
    <w:p w14:paraId="4720FAD4" w14:textId="17A6F603" w:rsidR="007E1303" w:rsidDel="00FE460F" w:rsidRDefault="007E1303">
      <w:pPr>
        <w:pStyle w:val="TOC3"/>
        <w:rPr>
          <w:del w:id="182" w:author="Sayali Dev" w:date="2018-02-02T14:12:00Z"/>
          <w:rFonts w:asciiTheme="minorHAnsi" w:eastAsiaTheme="minorEastAsia" w:hAnsiTheme="minorHAnsi" w:cstheme="minorBidi"/>
          <w:sz w:val="22"/>
        </w:rPr>
      </w:pPr>
      <w:del w:id="183" w:author="Sayali Dev" w:date="2018-02-02T14:12:00Z">
        <w:r w:rsidDel="00FE460F">
          <w:delText>Creating a Biospecimen</w:delText>
        </w:r>
        <w:r w:rsidRPr="00B30AA8" w:rsidDel="00FE460F">
          <w:delText>s</w:delText>
        </w:r>
        <w:r w:rsidDel="00FE460F">
          <w:delText xml:space="preserve"> Shipment</w:delText>
        </w:r>
        <w:r w:rsidDel="00FE460F">
          <w:tab/>
          <w:delText>60</w:delText>
        </w:r>
      </w:del>
    </w:p>
    <w:p w14:paraId="57435FC5" w14:textId="6BFD572D" w:rsidR="007E1303" w:rsidDel="00FE460F" w:rsidRDefault="007E1303">
      <w:pPr>
        <w:pStyle w:val="TOC3"/>
        <w:rPr>
          <w:del w:id="184" w:author="Sayali Dev" w:date="2018-02-02T14:12:00Z"/>
          <w:rFonts w:asciiTheme="minorHAnsi" w:eastAsiaTheme="minorEastAsia" w:hAnsiTheme="minorHAnsi" w:cstheme="minorBidi"/>
          <w:sz w:val="22"/>
        </w:rPr>
      </w:pPr>
      <w:del w:id="185" w:author="Sayali Dev" w:date="2018-02-02T14:12:00Z">
        <w:r w:rsidDel="00FE460F">
          <w:delText>Viewing Shipment</w:delText>
        </w:r>
        <w:r w:rsidRPr="00B30AA8" w:rsidDel="00FE460F">
          <w:delText xml:space="preserve"> Details</w:delText>
        </w:r>
        <w:r w:rsidDel="00FE460F">
          <w:tab/>
          <w:delText>63</w:delText>
        </w:r>
      </w:del>
    </w:p>
    <w:p w14:paraId="4EBDF0B7" w14:textId="1B897509" w:rsidR="007E1303" w:rsidDel="00FE460F" w:rsidRDefault="007E1303">
      <w:pPr>
        <w:pStyle w:val="TOC3"/>
        <w:rPr>
          <w:del w:id="186" w:author="Sayali Dev" w:date="2018-02-02T14:12:00Z"/>
          <w:rFonts w:asciiTheme="minorHAnsi" w:eastAsiaTheme="minorEastAsia" w:hAnsiTheme="minorHAnsi" w:cstheme="minorBidi"/>
          <w:sz w:val="22"/>
        </w:rPr>
      </w:pPr>
      <w:del w:id="187" w:author="Sayali Dev" w:date="2018-02-02T14:12:00Z">
        <w:r w:rsidDel="00FE460F">
          <w:delText xml:space="preserve">Printing a Shipment </w:delText>
        </w:r>
        <w:r w:rsidRPr="00B30AA8" w:rsidDel="00FE460F">
          <w:delText>Report</w:delText>
        </w:r>
        <w:r w:rsidDel="00FE460F">
          <w:tab/>
          <w:delText>66</w:delText>
        </w:r>
      </w:del>
    </w:p>
    <w:p w14:paraId="67C888C0" w14:textId="11A3EEEE" w:rsidR="007E1303" w:rsidDel="00FE460F" w:rsidRDefault="007E1303">
      <w:pPr>
        <w:pStyle w:val="TOC3"/>
        <w:rPr>
          <w:del w:id="188" w:author="Sayali Dev" w:date="2018-02-02T14:12:00Z"/>
          <w:rFonts w:asciiTheme="minorHAnsi" w:eastAsiaTheme="minorEastAsia" w:hAnsiTheme="minorHAnsi" w:cstheme="minorBidi"/>
          <w:sz w:val="22"/>
        </w:rPr>
      </w:pPr>
      <w:del w:id="189" w:author="Sayali Dev" w:date="2018-02-02T14:12:00Z">
        <w:r w:rsidDel="00FE460F">
          <w:delText>Modifying a Biospecimen</w:delText>
        </w:r>
        <w:r w:rsidRPr="00B30AA8" w:rsidDel="00FE460F">
          <w:delText>s</w:delText>
        </w:r>
        <w:r w:rsidDel="00FE460F">
          <w:delText xml:space="preserve"> Shipment</w:delText>
        </w:r>
        <w:r w:rsidDel="00FE460F">
          <w:tab/>
          <w:delText>67</w:delText>
        </w:r>
      </w:del>
    </w:p>
    <w:p w14:paraId="133319A6" w14:textId="601052CB" w:rsidR="007E1303" w:rsidDel="00FE460F" w:rsidRDefault="007E1303">
      <w:pPr>
        <w:pStyle w:val="TOC3"/>
        <w:rPr>
          <w:del w:id="190" w:author="Sayali Dev" w:date="2018-02-02T14:12:00Z"/>
          <w:rFonts w:asciiTheme="minorHAnsi" w:eastAsiaTheme="minorEastAsia" w:hAnsiTheme="minorHAnsi" w:cstheme="minorBidi"/>
          <w:sz w:val="22"/>
        </w:rPr>
      </w:pPr>
      <w:del w:id="191" w:author="Sayali Dev" w:date="2018-02-02T14:12:00Z">
        <w:r w:rsidDel="00FE460F">
          <w:delText>Deleting a Biospecimen</w:delText>
        </w:r>
        <w:r w:rsidRPr="00B30AA8" w:rsidDel="00FE460F">
          <w:delText>s</w:delText>
        </w:r>
        <w:r w:rsidDel="00FE460F">
          <w:delText xml:space="preserve"> Shipment</w:delText>
        </w:r>
        <w:r w:rsidDel="00FE460F">
          <w:tab/>
          <w:delText>69</w:delText>
        </w:r>
      </w:del>
    </w:p>
    <w:p w14:paraId="2A6BBE5D" w14:textId="04E6F3F1" w:rsidR="007E1303" w:rsidDel="00FE460F" w:rsidRDefault="007E1303">
      <w:pPr>
        <w:pStyle w:val="TOC3"/>
        <w:rPr>
          <w:del w:id="192" w:author="Sayali Dev" w:date="2018-02-02T14:12:00Z"/>
          <w:rFonts w:asciiTheme="minorHAnsi" w:eastAsiaTheme="minorEastAsia" w:hAnsiTheme="minorHAnsi" w:cstheme="minorBidi"/>
          <w:sz w:val="22"/>
        </w:rPr>
      </w:pPr>
      <w:del w:id="193" w:author="Sayali Dev" w:date="2018-02-02T14:12:00Z">
        <w:r w:rsidDel="00FE460F">
          <w:delText>Sending a Biospecimen</w:delText>
        </w:r>
        <w:r w:rsidRPr="00B30AA8" w:rsidDel="00FE460F">
          <w:delText>s</w:delText>
        </w:r>
        <w:r w:rsidDel="00FE460F">
          <w:delText xml:space="preserve"> Shipment</w:delText>
        </w:r>
        <w:r w:rsidDel="00FE460F">
          <w:tab/>
          <w:delText>70</w:delText>
        </w:r>
      </w:del>
    </w:p>
    <w:p w14:paraId="0272AD16" w14:textId="54AAFE14" w:rsidR="007E1303" w:rsidDel="00FE460F" w:rsidRDefault="007E1303">
      <w:pPr>
        <w:pStyle w:val="TOC3"/>
        <w:rPr>
          <w:del w:id="194" w:author="Sayali Dev" w:date="2018-02-02T14:12:00Z"/>
          <w:rFonts w:asciiTheme="minorHAnsi" w:eastAsiaTheme="minorEastAsia" w:hAnsiTheme="minorHAnsi" w:cstheme="minorBidi"/>
          <w:sz w:val="22"/>
        </w:rPr>
      </w:pPr>
      <w:del w:id="195" w:author="Sayali Dev" w:date="2018-02-02T14:12:00Z">
        <w:r w:rsidDel="00FE460F">
          <w:delText>Receiving a Biospecimen</w:delText>
        </w:r>
        <w:r w:rsidRPr="00B30AA8" w:rsidDel="00FE460F">
          <w:delText>s</w:delText>
        </w:r>
        <w:r w:rsidDel="00FE460F">
          <w:delText xml:space="preserve"> Shipment</w:delText>
        </w:r>
        <w:r w:rsidDel="00FE460F">
          <w:tab/>
          <w:delText>73</w:delText>
        </w:r>
      </w:del>
    </w:p>
    <w:p w14:paraId="0466DA6C" w14:textId="6DD4C108" w:rsidR="007E1303" w:rsidDel="00FE460F" w:rsidRDefault="007E1303">
      <w:pPr>
        <w:pStyle w:val="TOC3"/>
        <w:rPr>
          <w:del w:id="196" w:author="Sayali Dev" w:date="2018-02-02T14:12:00Z"/>
          <w:rFonts w:asciiTheme="minorHAnsi" w:eastAsiaTheme="minorEastAsia" w:hAnsiTheme="minorHAnsi" w:cstheme="minorBidi"/>
          <w:sz w:val="22"/>
        </w:rPr>
      </w:pPr>
      <w:del w:id="197" w:author="Sayali Dev" w:date="2018-02-02T14:12:00Z">
        <w:r w:rsidDel="00FE460F">
          <w:delText>Checking In a Biospecimen</w:delText>
        </w:r>
        <w:r w:rsidRPr="00B30AA8" w:rsidDel="00FE460F">
          <w:delText>s</w:delText>
        </w:r>
        <w:r w:rsidDel="00FE460F">
          <w:delText xml:space="preserve"> Shipment</w:delText>
        </w:r>
        <w:r w:rsidDel="00FE460F">
          <w:tab/>
          <w:delText>75</w:delText>
        </w:r>
      </w:del>
    </w:p>
    <w:p w14:paraId="78D601E7" w14:textId="68D8F566" w:rsidR="007E1303" w:rsidDel="00FE460F" w:rsidRDefault="007E1303">
      <w:pPr>
        <w:pStyle w:val="TOC3"/>
        <w:rPr>
          <w:del w:id="198" w:author="Sayali Dev" w:date="2018-02-02T14:12:00Z"/>
          <w:rFonts w:asciiTheme="minorHAnsi" w:eastAsiaTheme="minorEastAsia" w:hAnsiTheme="minorHAnsi" w:cstheme="minorBidi"/>
          <w:sz w:val="22"/>
        </w:rPr>
      </w:pPr>
      <w:del w:id="199" w:author="Sayali Dev" w:date="2018-02-02T14:12:00Z">
        <w:r w:rsidDel="00FE460F">
          <w:delText>Checking In Biospecimens in Bulk</w:delText>
        </w:r>
        <w:r w:rsidDel="00FE460F">
          <w:tab/>
          <w:delText>81</w:delText>
        </w:r>
      </w:del>
    </w:p>
    <w:p w14:paraId="4513F33E" w14:textId="63FDAE99" w:rsidR="007E1303" w:rsidDel="00FE460F" w:rsidRDefault="007E1303">
      <w:pPr>
        <w:pStyle w:val="TOC1"/>
        <w:rPr>
          <w:del w:id="200" w:author="Sayali Dev" w:date="2018-02-02T14:12:00Z"/>
          <w:rFonts w:asciiTheme="minorHAnsi" w:eastAsiaTheme="minorEastAsia" w:hAnsiTheme="minorHAnsi" w:cstheme="minorBidi"/>
          <w:b w:val="0"/>
          <w:bCs w:val="0"/>
          <w:sz w:val="22"/>
          <w:szCs w:val="22"/>
        </w:rPr>
      </w:pPr>
      <w:del w:id="201" w:author="Sayali Dev" w:date="2018-02-02T14:12:00Z">
        <w:r w:rsidDel="00FE460F">
          <w:delText>Create and Manage Worklists</w:delText>
        </w:r>
        <w:r w:rsidDel="00FE460F">
          <w:tab/>
          <w:delText>91</w:delText>
        </w:r>
      </w:del>
    </w:p>
    <w:p w14:paraId="296777A7" w14:textId="4A7A7C8B" w:rsidR="007E1303" w:rsidDel="00FE460F" w:rsidRDefault="007E1303">
      <w:pPr>
        <w:pStyle w:val="TOC3"/>
        <w:rPr>
          <w:del w:id="202" w:author="Sayali Dev" w:date="2018-02-02T14:12:00Z"/>
          <w:rFonts w:asciiTheme="minorHAnsi" w:eastAsiaTheme="minorEastAsia" w:hAnsiTheme="minorHAnsi" w:cstheme="minorBidi"/>
          <w:sz w:val="22"/>
        </w:rPr>
      </w:pPr>
      <w:del w:id="203" w:author="Sayali Dev" w:date="2018-02-02T14:12:00Z">
        <w:r w:rsidDel="00FE460F">
          <w:delText>Viewing a List of Worklists</w:delText>
        </w:r>
        <w:r w:rsidDel="00FE460F">
          <w:tab/>
          <w:delText>91</w:delText>
        </w:r>
      </w:del>
    </w:p>
    <w:p w14:paraId="01660B40" w14:textId="0D20753F" w:rsidR="007E1303" w:rsidDel="00FE460F" w:rsidRDefault="007E1303">
      <w:pPr>
        <w:pStyle w:val="TOC3"/>
        <w:rPr>
          <w:del w:id="204" w:author="Sayali Dev" w:date="2018-02-02T14:12:00Z"/>
          <w:rFonts w:asciiTheme="minorHAnsi" w:eastAsiaTheme="minorEastAsia" w:hAnsiTheme="minorHAnsi" w:cstheme="minorBidi"/>
          <w:sz w:val="22"/>
        </w:rPr>
      </w:pPr>
      <w:del w:id="205" w:author="Sayali Dev" w:date="2018-02-02T14:12:00Z">
        <w:r w:rsidDel="00FE460F">
          <w:delText xml:space="preserve">Searching for a </w:delText>
        </w:r>
        <w:r w:rsidRPr="00B30AA8" w:rsidDel="00FE460F">
          <w:delText>Worklist</w:delText>
        </w:r>
        <w:r w:rsidDel="00FE460F">
          <w:tab/>
          <w:delText>92</w:delText>
        </w:r>
      </w:del>
    </w:p>
    <w:p w14:paraId="42CA57F6" w14:textId="1E9508FF" w:rsidR="007E1303" w:rsidDel="00FE460F" w:rsidRDefault="007E1303">
      <w:pPr>
        <w:pStyle w:val="TOC3"/>
        <w:rPr>
          <w:del w:id="206" w:author="Sayali Dev" w:date="2018-02-02T14:12:00Z"/>
          <w:rFonts w:asciiTheme="minorHAnsi" w:eastAsiaTheme="minorEastAsia" w:hAnsiTheme="minorHAnsi" w:cstheme="minorBidi"/>
          <w:sz w:val="22"/>
        </w:rPr>
      </w:pPr>
      <w:del w:id="207" w:author="Sayali Dev" w:date="2018-02-02T14:12:00Z">
        <w:r w:rsidDel="00FE460F">
          <w:delText>Viewing Worklist</w:delText>
        </w:r>
        <w:r w:rsidRPr="00B30AA8" w:rsidDel="00FE460F">
          <w:delText xml:space="preserve"> Details</w:delText>
        </w:r>
        <w:r w:rsidDel="00FE460F">
          <w:tab/>
          <w:delText>94</w:delText>
        </w:r>
      </w:del>
    </w:p>
    <w:p w14:paraId="679D5DAB" w14:textId="439C8D13" w:rsidR="007E1303" w:rsidDel="00FE460F" w:rsidRDefault="007E1303">
      <w:pPr>
        <w:pStyle w:val="TOC3"/>
        <w:rPr>
          <w:del w:id="208" w:author="Sayali Dev" w:date="2018-02-02T14:12:00Z"/>
          <w:rFonts w:asciiTheme="minorHAnsi" w:eastAsiaTheme="minorEastAsia" w:hAnsiTheme="minorHAnsi" w:cstheme="minorBidi"/>
          <w:sz w:val="22"/>
        </w:rPr>
      </w:pPr>
      <w:del w:id="209" w:author="Sayali Dev" w:date="2018-02-02T14:12:00Z">
        <w:r w:rsidDel="00FE460F">
          <w:delText>Creating a Worklist</w:delText>
        </w:r>
        <w:r w:rsidDel="00FE460F">
          <w:tab/>
          <w:delText>97</w:delText>
        </w:r>
      </w:del>
    </w:p>
    <w:p w14:paraId="1B1F649B" w14:textId="241008ED" w:rsidR="007E1303" w:rsidDel="00FE460F" w:rsidRDefault="007E1303">
      <w:pPr>
        <w:pStyle w:val="TOC3"/>
        <w:rPr>
          <w:del w:id="210" w:author="Sayali Dev" w:date="2018-02-02T14:12:00Z"/>
          <w:rFonts w:asciiTheme="minorHAnsi" w:eastAsiaTheme="minorEastAsia" w:hAnsiTheme="minorHAnsi" w:cstheme="minorBidi"/>
          <w:sz w:val="22"/>
        </w:rPr>
      </w:pPr>
      <w:del w:id="211" w:author="Sayali Dev" w:date="2018-02-02T14:12:00Z">
        <w:r w:rsidDel="00FE460F">
          <w:delText>Modifying a Worklist</w:delText>
        </w:r>
        <w:r w:rsidDel="00FE460F">
          <w:tab/>
          <w:delText>101</w:delText>
        </w:r>
      </w:del>
    </w:p>
    <w:p w14:paraId="1E634EF9" w14:textId="0F1371D7" w:rsidR="007E1303" w:rsidDel="00FE460F" w:rsidRDefault="007E1303">
      <w:pPr>
        <w:pStyle w:val="TOC3"/>
        <w:rPr>
          <w:del w:id="212" w:author="Sayali Dev" w:date="2018-02-02T14:12:00Z"/>
          <w:rFonts w:asciiTheme="minorHAnsi" w:eastAsiaTheme="minorEastAsia" w:hAnsiTheme="minorHAnsi" w:cstheme="minorBidi"/>
          <w:sz w:val="22"/>
        </w:rPr>
      </w:pPr>
      <w:del w:id="213" w:author="Sayali Dev" w:date="2018-02-02T14:12:00Z">
        <w:r w:rsidDel="00FE460F">
          <w:delText>Deleting a Worklist</w:delText>
        </w:r>
        <w:r w:rsidDel="00FE460F">
          <w:tab/>
          <w:delText>105</w:delText>
        </w:r>
      </w:del>
    </w:p>
    <w:p w14:paraId="62D976EE" w14:textId="179E2125" w:rsidR="007E1303" w:rsidDel="00FE460F" w:rsidRDefault="007E1303">
      <w:pPr>
        <w:pStyle w:val="TOC3"/>
        <w:rPr>
          <w:del w:id="214" w:author="Sayali Dev" w:date="2018-02-02T14:12:00Z"/>
          <w:rFonts w:asciiTheme="minorHAnsi" w:eastAsiaTheme="minorEastAsia" w:hAnsiTheme="minorHAnsi" w:cstheme="minorBidi"/>
          <w:sz w:val="22"/>
        </w:rPr>
      </w:pPr>
      <w:del w:id="215" w:author="Sayali Dev" w:date="2018-02-02T14:12:00Z">
        <w:r w:rsidDel="00FE460F">
          <w:delText>Adding an Event for Worklist Biospecimen</w:delText>
        </w:r>
        <w:r w:rsidRPr="00B30AA8" w:rsidDel="00FE460F">
          <w:delText>s</w:delText>
        </w:r>
        <w:r w:rsidDel="00FE460F">
          <w:tab/>
          <w:delText>106</w:delText>
        </w:r>
      </w:del>
    </w:p>
    <w:p w14:paraId="4BB46572" w14:textId="2ECEF0E6" w:rsidR="007E1303" w:rsidDel="00FE460F" w:rsidRDefault="007E1303">
      <w:pPr>
        <w:pStyle w:val="TOC3"/>
        <w:rPr>
          <w:del w:id="216" w:author="Sayali Dev" w:date="2018-02-02T14:12:00Z"/>
          <w:rFonts w:asciiTheme="minorHAnsi" w:eastAsiaTheme="minorEastAsia" w:hAnsiTheme="minorHAnsi" w:cstheme="minorBidi"/>
          <w:sz w:val="22"/>
        </w:rPr>
      </w:pPr>
      <w:del w:id="217" w:author="Sayali Dev" w:date="2018-02-02T14:12:00Z">
        <w:r w:rsidDel="00FE460F">
          <w:delText>Assigning Storage for Worklist Biospecimens</w:delText>
        </w:r>
        <w:r w:rsidDel="00FE460F">
          <w:tab/>
          <w:delText>109</w:delText>
        </w:r>
      </w:del>
    </w:p>
    <w:p w14:paraId="62A4B036" w14:textId="5A000B13" w:rsidR="007E1303" w:rsidDel="00FE460F" w:rsidRDefault="007E1303">
      <w:pPr>
        <w:pStyle w:val="TOC3"/>
        <w:rPr>
          <w:del w:id="218" w:author="Sayali Dev" w:date="2018-02-02T14:12:00Z"/>
          <w:rFonts w:asciiTheme="minorHAnsi" w:eastAsiaTheme="minorEastAsia" w:hAnsiTheme="minorHAnsi" w:cstheme="minorBidi"/>
          <w:sz w:val="22"/>
        </w:rPr>
      </w:pPr>
      <w:del w:id="219" w:author="Sayali Dev" w:date="2018-02-02T14:12:00Z">
        <w:r w:rsidDel="00FE460F">
          <w:delText>Generating a Label for Worklist Biospecimen</w:delText>
        </w:r>
        <w:r w:rsidRPr="00B30AA8" w:rsidDel="00FE460F">
          <w:delText>s</w:delText>
        </w:r>
        <w:r w:rsidDel="00FE460F">
          <w:tab/>
          <w:delText>113</w:delText>
        </w:r>
      </w:del>
    </w:p>
    <w:p w14:paraId="6308F3BD" w14:textId="47A089CA" w:rsidR="007E1303" w:rsidDel="00FE460F" w:rsidRDefault="007E1303">
      <w:pPr>
        <w:pStyle w:val="TOC3"/>
        <w:rPr>
          <w:del w:id="220" w:author="Sayali Dev" w:date="2018-02-02T14:12:00Z"/>
          <w:rFonts w:asciiTheme="minorHAnsi" w:eastAsiaTheme="minorEastAsia" w:hAnsiTheme="minorHAnsi" w:cstheme="minorBidi"/>
          <w:sz w:val="22"/>
        </w:rPr>
      </w:pPr>
      <w:del w:id="221" w:author="Sayali Dev" w:date="2018-02-02T14:12:00Z">
        <w:r w:rsidDel="00FE460F">
          <w:delText>Generating a Report for Worklist Biospecimens</w:delText>
        </w:r>
        <w:r w:rsidDel="00FE460F">
          <w:tab/>
          <w:delText>115</w:delText>
        </w:r>
      </w:del>
    </w:p>
    <w:p w14:paraId="697B779E" w14:textId="188E9121" w:rsidR="007E1303" w:rsidDel="00FE460F" w:rsidRDefault="007E1303">
      <w:pPr>
        <w:pStyle w:val="TOC3"/>
        <w:rPr>
          <w:del w:id="222" w:author="Sayali Dev" w:date="2018-02-02T14:12:00Z"/>
          <w:rFonts w:asciiTheme="minorHAnsi" w:eastAsiaTheme="minorEastAsia" w:hAnsiTheme="minorHAnsi" w:cstheme="minorBidi"/>
          <w:sz w:val="22"/>
        </w:rPr>
      </w:pPr>
      <w:del w:id="223" w:author="Sayali Dev" w:date="2018-02-02T14:12:00Z">
        <w:r w:rsidDel="00FE460F">
          <w:delText>Initiating a Workflow Process for Worklist Biospecimens</w:delText>
        </w:r>
        <w:r w:rsidDel="00FE460F">
          <w:tab/>
          <w:delText>116</w:delText>
        </w:r>
      </w:del>
    </w:p>
    <w:p w14:paraId="40A8E00F" w14:textId="6FAD2B5F" w:rsidR="007E1303" w:rsidDel="00FE460F" w:rsidRDefault="007E1303">
      <w:pPr>
        <w:pStyle w:val="TOC3"/>
        <w:rPr>
          <w:del w:id="224" w:author="Sayali Dev" w:date="2018-02-02T14:12:00Z"/>
          <w:rFonts w:asciiTheme="minorHAnsi" w:eastAsiaTheme="minorEastAsia" w:hAnsiTheme="minorHAnsi" w:cstheme="minorBidi"/>
          <w:sz w:val="22"/>
        </w:rPr>
      </w:pPr>
      <w:del w:id="225" w:author="Sayali Dev" w:date="2018-02-02T14:12:00Z">
        <w:r w:rsidDel="00FE460F">
          <w:delText>Modifying Worklist Biospecimens</w:delText>
        </w:r>
        <w:r w:rsidDel="00FE460F">
          <w:tab/>
          <w:delText>118</w:delText>
        </w:r>
      </w:del>
    </w:p>
    <w:p w14:paraId="29A87C5D" w14:textId="630F8026" w:rsidR="007E1303" w:rsidDel="00FE460F" w:rsidRDefault="007E1303">
      <w:pPr>
        <w:pStyle w:val="TOC1"/>
        <w:rPr>
          <w:del w:id="226" w:author="Sayali Dev" w:date="2018-02-02T14:12:00Z"/>
          <w:rFonts w:asciiTheme="minorHAnsi" w:eastAsiaTheme="minorEastAsia" w:hAnsiTheme="minorHAnsi" w:cstheme="minorBidi"/>
          <w:b w:val="0"/>
          <w:bCs w:val="0"/>
          <w:sz w:val="22"/>
          <w:szCs w:val="22"/>
        </w:rPr>
      </w:pPr>
      <w:del w:id="227" w:author="Sayali Dev" w:date="2018-02-02T14:12:00Z">
        <w:r w:rsidDel="00FE460F">
          <w:delText>Search and Modify workflows</w:delText>
        </w:r>
        <w:r w:rsidRPr="00B30AA8" w:rsidDel="00FE460F">
          <w:delText xml:space="preserve">, </w:delText>
        </w:r>
        <w:r w:rsidDel="00FE460F">
          <w:delText>Perform Sample Processing Workflows and Generate Reports</w:delText>
        </w:r>
        <w:r w:rsidDel="00FE460F">
          <w:tab/>
          <w:delText>120</w:delText>
        </w:r>
      </w:del>
    </w:p>
    <w:p w14:paraId="3FB7B841" w14:textId="12AD6187" w:rsidR="007E1303" w:rsidDel="00FE460F" w:rsidRDefault="007E1303">
      <w:pPr>
        <w:pStyle w:val="TOC3"/>
        <w:rPr>
          <w:del w:id="228" w:author="Sayali Dev" w:date="2018-02-02T14:12:00Z"/>
          <w:rFonts w:asciiTheme="minorHAnsi" w:eastAsiaTheme="minorEastAsia" w:hAnsiTheme="minorHAnsi" w:cstheme="minorBidi"/>
          <w:sz w:val="22"/>
        </w:rPr>
      </w:pPr>
      <w:del w:id="229" w:author="Sayali Dev" w:date="2018-02-02T14:12:00Z">
        <w:r w:rsidDel="00FE460F">
          <w:delText>Initiating a Workflow</w:delText>
        </w:r>
        <w:r w:rsidDel="00FE460F">
          <w:tab/>
          <w:delText>120</w:delText>
        </w:r>
      </w:del>
    </w:p>
    <w:p w14:paraId="06245F7F" w14:textId="6BD45606" w:rsidR="007E1303" w:rsidDel="00FE460F" w:rsidRDefault="007E1303">
      <w:pPr>
        <w:pStyle w:val="TOC3"/>
        <w:rPr>
          <w:del w:id="230" w:author="Sayali Dev" w:date="2018-02-02T14:12:00Z"/>
          <w:rFonts w:asciiTheme="minorHAnsi" w:eastAsiaTheme="minorEastAsia" w:hAnsiTheme="minorHAnsi" w:cstheme="minorBidi"/>
          <w:sz w:val="22"/>
        </w:rPr>
      </w:pPr>
      <w:del w:id="231" w:author="Sayali Dev" w:date="2018-02-02T14:12:00Z">
        <w:r w:rsidDel="00FE460F">
          <w:delText>Viewing a List of Sample Processing Workflows</w:delText>
        </w:r>
        <w:r w:rsidDel="00FE460F">
          <w:tab/>
          <w:delText>126</w:delText>
        </w:r>
      </w:del>
    </w:p>
    <w:p w14:paraId="3C70425C" w14:textId="39F73F87" w:rsidR="007E1303" w:rsidDel="00FE460F" w:rsidRDefault="007E1303">
      <w:pPr>
        <w:pStyle w:val="TOC3"/>
        <w:rPr>
          <w:del w:id="232" w:author="Sayali Dev" w:date="2018-02-02T14:12:00Z"/>
          <w:rFonts w:asciiTheme="minorHAnsi" w:eastAsiaTheme="minorEastAsia" w:hAnsiTheme="minorHAnsi" w:cstheme="minorBidi"/>
          <w:sz w:val="22"/>
        </w:rPr>
      </w:pPr>
      <w:del w:id="233" w:author="Sayali Dev" w:date="2018-02-02T14:12:00Z">
        <w:r w:rsidDel="00FE460F">
          <w:delText>Searching for a Workflow</w:delText>
        </w:r>
        <w:r w:rsidDel="00FE460F">
          <w:tab/>
          <w:delText>127</w:delText>
        </w:r>
      </w:del>
    </w:p>
    <w:p w14:paraId="39AE983E" w14:textId="021D538D" w:rsidR="007E1303" w:rsidDel="00FE460F" w:rsidRDefault="007E1303">
      <w:pPr>
        <w:pStyle w:val="TOC3"/>
        <w:rPr>
          <w:del w:id="234" w:author="Sayali Dev" w:date="2018-02-02T14:12:00Z"/>
          <w:rFonts w:asciiTheme="minorHAnsi" w:eastAsiaTheme="minorEastAsia" w:hAnsiTheme="minorHAnsi" w:cstheme="minorBidi"/>
          <w:sz w:val="22"/>
        </w:rPr>
      </w:pPr>
      <w:del w:id="235" w:author="Sayali Dev" w:date="2018-02-02T14:12:00Z">
        <w:r w:rsidDel="00FE460F">
          <w:delText>Using the Search Samples and Worklists Window</w:delText>
        </w:r>
        <w:r w:rsidDel="00FE460F">
          <w:tab/>
          <w:delText>129</w:delText>
        </w:r>
      </w:del>
    </w:p>
    <w:p w14:paraId="7A134DAC" w14:textId="07F551F0" w:rsidR="007E1303" w:rsidDel="00FE460F" w:rsidRDefault="007E1303">
      <w:pPr>
        <w:pStyle w:val="TOC3"/>
        <w:rPr>
          <w:del w:id="236" w:author="Sayali Dev" w:date="2018-02-02T14:12:00Z"/>
          <w:rFonts w:asciiTheme="minorHAnsi" w:eastAsiaTheme="minorEastAsia" w:hAnsiTheme="minorHAnsi" w:cstheme="minorBidi"/>
          <w:sz w:val="22"/>
        </w:rPr>
      </w:pPr>
      <w:del w:id="237" w:author="Sayali Dev" w:date="2018-02-02T14:12:00Z">
        <w:r w:rsidDel="00FE460F">
          <w:delText>Viewing the Workflow Details</w:delText>
        </w:r>
        <w:r w:rsidDel="00FE460F">
          <w:tab/>
          <w:delText>132</w:delText>
        </w:r>
      </w:del>
    </w:p>
    <w:p w14:paraId="5197C6CE" w14:textId="40BA4C1C" w:rsidR="007E1303" w:rsidDel="00FE460F" w:rsidRDefault="007E1303">
      <w:pPr>
        <w:pStyle w:val="TOC3"/>
        <w:rPr>
          <w:del w:id="238" w:author="Sayali Dev" w:date="2018-02-02T14:12:00Z"/>
          <w:rFonts w:asciiTheme="minorHAnsi" w:eastAsiaTheme="minorEastAsia" w:hAnsiTheme="minorHAnsi" w:cstheme="minorBidi"/>
          <w:sz w:val="22"/>
        </w:rPr>
      </w:pPr>
      <w:del w:id="239" w:author="Sayali Dev" w:date="2018-02-02T14:12:00Z">
        <w:r w:rsidDel="00FE460F">
          <w:delText>Modifying a Workflow</w:delText>
        </w:r>
        <w:r w:rsidDel="00FE460F">
          <w:tab/>
          <w:delText>134</w:delText>
        </w:r>
      </w:del>
    </w:p>
    <w:p w14:paraId="46B2A879" w14:textId="57B33F79" w:rsidR="007E1303" w:rsidDel="00FE460F" w:rsidRDefault="007E1303">
      <w:pPr>
        <w:pStyle w:val="TOC3"/>
        <w:rPr>
          <w:del w:id="240" w:author="Sayali Dev" w:date="2018-02-02T14:12:00Z"/>
          <w:rFonts w:asciiTheme="minorHAnsi" w:eastAsiaTheme="minorEastAsia" w:hAnsiTheme="minorHAnsi" w:cstheme="minorBidi"/>
          <w:sz w:val="22"/>
        </w:rPr>
      </w:pPr>
      <w:del w:id="241" w:author="Sayali Dev" w:date="2018-02-02T14:12:00Z">
        <w:r w:rsidDel="00FE460F">
          <w:delText>Confirming a Workflow</w:delText>
        </w:r>
        <w:r w:rsidDel="00FE460F">
          <w:tab/>
          <w:delText>140</w:delText>
        </w:r>
      </w:del>
    </w:p>
    <w:p w14:paraId="4EF6096A" w14:textId="4EB82A97" w:rsidR="007E1303" w:rsidDel="00FE460F" w:rsidRDefault="007E1303">
      <w:pPr>
        <w:pStyle w:val="TOC3"/>
        <w:rPr>
          <w:del w:id="242" w:author="Sayali Dev" w:date="2018-02-02T14:12:00Z"/>
          <w:rFonts w:asciiTheme="minorHAnsi" w:eastAsiaTheme="minorEastAsia" w:hAnsiTheme="minorHAnsi" w:cstheme="minorBidi"/>
          <w:sz w:val="22"/>
        </w:rPr>
      </w:pPr>
      <w:del w:id="243" w:author="Sayali Dev" w:date="2018-02-02T14:12:00Z">
        <w:r w:rsidDel="00FE460F">
          <w:delText>Adding a New Identifier</w:delText>
        </w:r>
        <w:r w:rsidDel="00FE460F">
          <w:tab/>
          <w:delText>143</w:delText>
        </w:r>
      </w:del>
    </w:p>
    <w:p w14:paraId="4FD41115" w14:textId="6B1DC36A" w:rsidR="007E1303" w:rsidDel="00FE460F" w:rsidRDefault="007E1303">
      <w:pPr>
        <w:pStyle w:val="TOC3"/>
        <w:rPr>
          <w:del w:id="244" w:author="Sayali Dev" w:date="2018-02-02T14:12:00Z"/>
          <w:rFonts w:asciiTheme="minorHAnsi" w:eastAsiaTheme="minorEastAsia" w:hAnsiTheme="minorHAnsi" w:cstheme="minorBidi"/>
          <w:sz w:val="22"/>
        </w:rPr>
      </w:pPr>
      <w:del w:id="245" w:author="Sayali Dev" w:date="2018-02-02T14:12:00Z">
        <w:r w:rsidDel="00FE460F">
          <w:delText>Assigning a Storage Location to Workflow Biospecimens</w:delText>
        </w:r>
        <w:r w:rsidDel="00FE460F">
          <w:tab/>
          <w:delText>144</w:delText>
        </w:r>
      </w:del>
    </w:p>
    <w:p w14:paraId="15A029D9" w14:textId="07E3F724" w:rsidR="007E1303" w:rsidDel="00FE460F" w:rsidRDefault="007E1303">
      <w:pPr>
        <w:pStyle w:val="TOC3"/>
        <w:rPr>
          <w:del w:id="246" w:author="Sayali Dev" w:date="2018-02-02T14:12:00Z"/>
          <w:rFonts w:asciiTheme="minorHAnsi" w:eastAsiaTheme="minorEastAsia" w:hAnsiTheme="minorHAnsi" w:cstheme="minorBidi"/>
          <w:sz w:val="22"/>
        </w:rPr>
      </w:pPr>
      <w:del w:id="247" w:author="Sayali Dev" w:date="2018-02-02T14:12:00Z">
        <w:r w:rsidDel="00FE460F">
          <w:delText>Adding Workflow Biospecimens to a Worklist</w:delText>
        </w:r>
        <w:r w:rsidDel="00FE460F">
          <w:tab/>
          <w:delText>148</w:delText>
        </w:r>
      </w:del>
    </w:p>
    <w:p w14:paraId="3C722DCB" w14:textId="420BDE40" w:rsidR="007E1303" w:rsidDel="00FE460F" w:rsidRDefault="007E1303">
      <w:pPr>
        <w:pStyle w:val="TOC3"/>
        <w:rPr>
          <w:del w:id="248" w:author="Sayali Dev" w:date="2018-02-02T14:12:00Z"/>
          <w:rFonts w:asciiTheme="minorHAnsi" w:eastAsiaTheme="minorEastAsia" w:hAnsiTheme="minorHAnsi" w:cstheme="minorBidi"/>
          <w:sz w:val="22"/>
        </w:rPr>
      </w:pPr>
      <w:del w:id="249" w:author="Sayali Dev" w:date="2018-02-02T14:12:00Z">
        <w:r w:rsidDel="00FE460F">
          <w:delText>Generating a Workflow Process Report</w:delText>
        </w:r>
        <w:r w:rsidDel="00FE460F">
          <w:tab/>
          <w:delText>150</w:delText>
        </w:r>
      </w:del>
    </w:p>
    <w:p w14:paraId="035394EC" w14:textId="79BF6133" w:rsidR="007E1303" w:rsidDel="00FE460F" w:rsidRDefault="007E1303">
      <w:pPr>
        <w:pStyle w:val="TOC3"/>
        <w:rPr>
          <w:del w:id="250" w:author="Sayali Dev" w:date="2018-02-02T14:12:00Z"/>
          <w:rFonts w:asciiTheme="minorHAnsi" w:eastAsiaTheme="minorEastAsia" w:hAnsiTheme="minorHAnsi" w:cstheme="minorBidi"/>
          <w:sz w:val="22"/>
        </w:rPr>
      </w:pPr>
      <w:del w:id="251" w:author="Sayali Dev" w:date="2018-02-02T14:12:00Z">
        <w:r w:rsidDel="00FE460F">
          <w:delText>Generating a Barcode Label for a Workflow Biospecimen</w:delText>
        </w:r>
        <w:r w:rsidDel="00FE460F">
          <w:tab/>
          <w:delText>151</w:delText>
        </w:r>
      </w:del>
    </w:p>
    <w:p w14:paraId="3884E2D9" w14:textId="09C38E1E" w:rsidR="007E1303" w:rsidDel="00FE460F" w:rsidRDefault="007E1303">
      <w:pPr>
        <w:pStyle w:val="TOC3"/>
        <w:rPr>
          <w:del w:id="252" w:author="Sayali Dev" w:date="2018-02-02T14:12:00Z"/>
          <w:rFonts w:asciiTheme="minorHAnsi" w:eastAsiaTheme="minorEastAsia" w:hAnsiTheme="minorHAnsi" w:cstheme="minorBidi"/>
          <w:sz w:val="22"/>
        </w:rPr>
      </w:pPr>
      <w:del w:id="253" w:author="Sayali Dev" w:date="2018-02-02T14:12:00Z">
        <w:r w:rsidDel="00FE460F">
          <w:delText>Uploading Files for Workflow Biospecimens</w:delText>
        </w:r>
        <w:r w:rsidDel="00FE460F">
          <w:tab/>
          <w:delText>152</w:delText>
        </w:r>
      </w:del>
    </w:p>
    <w:p w14:paraId="5CFF72C1" w14:textId="429493CB" w:rsidR="007E1303" w:rsidDel="00FE460F" w:rsidRDefault="007E1303">
      <w:pPr>
        <w:pStyle w:val="TOC3"/>
        <w:rPr>
          <w:del w:id="254" w:author="Sayali Dev" w:date="2018-02-02T14:12:00Z"/>
          <w:rFonts w:asciiTheme="minorHAnsi" w:eastAsiaTheme="minorEastAsia" w:hAnsiTheme="minorHAnsi" w:cstheme="minorBidi"/>
          <w:sz w:val="22"/>
        </w:rPr>
      </w:pPr>
      <w:del w:id="255" w:author="Sayali Dev" w:date="2018-02-02T14:12:00Z">
        <w:r w:rsidDel="00FE460F">
          <w:delText>Accessing a Workflow Processing Form</w:delText>
        </w:r>
        <w:r w:rsidDel="00FE460F">
          <w:tab/>
          <w:delText>155</w:delText>
        </w:r>
      </w:del>
    </w:p>
    <w:p w14:paraId="4EE23160" w14:textId="3065246B" w:rsidR="007E1303" w:rsidDel="00FE460F" w:rsidRDefault="007E1303">
      <w:pPr>
        <w:pStyle w:val="TOC1"/>
        <w:rPr>
          <w:del w:id="256" w:author="Sayali Dev" w:date="2018-02-02T14:12:00Z"/>
          <w:rFonts w:asciiTheme="minorHAnsi" w:eastAsiaTheme="minorEastAsia" w:hAnsiTheme="minorHAnsi" w:cstheme="minorBidi"/>
          <w:b w:val="0"/>
          <w:bCs w:val="0"/>
          <w:sz w:val="22"/>
          <w:szCs w:val="22"/>
        </w:rPr>
      </w:pPr>
      <w:del w:id="257" w:author="Sayali Dev" w:date="2018-02-02T14:12:00Z">
        <w:r w:rsidDel="00FE460F">
          <w:delText>Enroll Subjects/Donor/Patients</w:delText>
        </w:r>
        <w:r w:rsidRPr="00B30AA8" w:rsidDel="00FE460F">
          <w:delText xml:space="preserve"> and View subjects, Modify Forms, Update Collection Event, Attach Files:</w:delText>
        </w:r>
        <w:r w:rsidDel="00FE460F">
          <w:tab/>
          <w:delText>158</w:delText>
        </w:r>
      </w:del>
    </w:p>
    <w:p w14:paraId="568D12DB" w14:textId="35383823" w:rsidR="007E1303" w:rsidDel="00FE460F" w:rsidRDefault="007E1303">
      <w:pPr>
        <w:pStyle w:val="TOC3"/>
        <w:rPr>
          <w:del w:id="258" w:author="Sayali Dev" w:date="2018-02-02T14:12:00Z"/>
          <w:rFonts w:asciiTheme="minorHAnsi" w:eastAsiaTheme="minorEastAsia" w:hAnsiTheme="minorHAnsi" w:cstheme="minorBidi"/>
          <w:sz w:val="22"/>
        </w:rPr>
      </w:pPr>
      <w:del w:id="259" w:author="Sayali Dev" w:date="2018-02-02T14:12:00Z">
        <w:r w:rsidDel="00FE460F">
          <w:delText>Viewing a list of Subjects</w:delText>
        </w:r>
        <w:r w:rsidDel="00FE460F">
          <w:tab/>
          <w:delText>158</w:delText>
        </w:r>
      </w:del>
    </w:p>
    <w:p w14:paraId="7D19335F" w14:textId="1C04C4CE" w:rsidR="007E1303" w:rsidDel="00FE460F" w:rsidRDefault="007E1303">
      <w:pPr>
        <w:pStyle w:val="TOC3"/>
        <w:rPr>
          <w:del w:id="260" w:author="Sayali Dev" w:date="2018-02-02T14:12:00Z"/>
          <w:rFonts w:asciiTheme="minorHAnsi" w:eastAsiaTheme="minorEastAsia" w:hAnsiTheme="minorHAnsi" w:cstheme="minorBidi"/>
          <w:sz w:val="22"/>
        </w:rPr>
      </w:pPr>
      <w:del w:id="261" w:author="Sayali Dev" w:date="2018-02-02T14:12:00Z">
        <w:r w:rsidDel="00FE460F">
          <w:delText>Searching for a Subject</w:delText>
        </w:r>
        <w:r w:rsidDel="00FE460F">
          <w:tab/>
          <w:delText>159</w:delText>
        </w:r>
      </w:del>
    </w:p>
    <w:p w14:paraId="4AD4BF38" w14:textId="7D6B1171" w:rsidR="007E1303" w:rsidDel="00FE460F" w:rsidRDefault="007E1303">
      <w:pPr>
        <w:pStyle w:val="TOC3"/>
        <w:rPr>
          <w:del w:id="262" w:author="Sayali Dev" w:date="2018-02-02T14:12:00Z"/>
          <w:rFonts w:asciiTheme="minorHAnsi" w:eastAsiaTheme="minorEastAsia" w:hAnsiTheme="minorHAnsi" w:cstheme="minorBidi"/>
          <w:sz w:val="22"/>
        </w:rPr>
      </w:pPr>
      <w:del w:id="263" w:author="Sayali Dev" w:date="2018-02-02T14:12:00Z">
        <w:r w:rsidDel="00FE460F">
          <w:delText>Viewing the Subject Details</w:delText>
        </w:r>
        <w:r w:rsidDel="00FE460F">
          <w:tab/>
          <w:delText>161</w:delText>
        </w:r>
      </w:del>
    </w:p>
    <w:p w14:paraId="5EB89CFC" w14:textId="5D839B6B" w:rsidR="007E1303" w:rsidDel="00FE460F" w:rsidRDefault="007E1303">
      <w:pPr>
        <w:pStyle w:val="TOC3"/>
        <w:rPr>
          <w:del w:id="264" w:author="Sayali Dev" w:date="2018-02-02T14:12:00Z"/>
          <w:rFonts w:asciiTheme="minorHAnsi" w:eastAsiaTheme="minorEastAsia" w:hAnsiTheme="minorHAnsi" w:cstheme="minorBidi"/>
          <w:sz w:val="22"/>
        </w:rPr>
      </w:pPr>
      <w:del w:id="265" w:author="Sayali Dev" w:date="2018-02-02T14:12:00Z">
        <w:r w:rsidDel="00FE460F">
          <w:delText>Creating a Subject</w:delText>
        </w:r>
        <w:r w:rsidDel="00FE460F">
          <w:tab/>
          <w:delText>163</w:delText>
        </w:r>
      </w:del>
    </w:p>
    <w:p w14:paraId="6B6B60FC" w14:textId="7DC319B5" w:rsidR="007E1303" w:rsidDel="00FE460F" w:rsidRDefault="007E1303">
      <w:pPr>
        <w:pStyle w:val="TOC3"/>
        <w:rPr>
          <w:del w:id="266" w:author="Sayali Dev" w:date="2018-02-02T14:12:00Z"/>
          <w:rFonts w:asciiTheme="minorHAnsi" w:eastAsiaTheme="minorEastAsia" w:hAnsiTheme="minorHAnsi" w:cstheme="minorBidi"/>
          <w:sz w:val="22"/>
        </w:rPr>
      </w:pPr>
      <w:del w:id="267" w:author="Sayali Dev" w:date="2018-02-02T14:12:00Z">
        <w:r w:rsidDel="00FE460F">
          <w:delText>Adding a New Identifier to a Subject</w:delText>
        </w:r>
        <w:r w:rsidDel="00FE460F">
          <w:tab/>
          <w:delText>164</w:delText>
        </w:r>
      </w:del>
    </w:p>
    <w:p w14:paraId="1174A3E7" w14:textId="6150FE29" w:rsidR="007E1303" w:rsidDel="00FE460F" w:rsidRDefault="007E1303">
      <w:pPr>
        <w:pStyle w:val="TOC3"/>
        <w:rPr>
          <w:del w:id="268" w:author="Sayali Dev" w:date="2018-02-02T14:12:00Z"/>
          <w:rFonts w:asciiTheme="minorHAnsi" w:eastAsiaTheme="minorEastAsia" w:hAnsiTheme="minorHAnsi" w:cstheme="minorBidi"/>
          <w:sz w:val="22"/>
        </w:rPr>
      </w:pPr>
      <w:del w:id="269" w:author="Sayali Dev" w:date="2018-02-02T14:12:00Z">
        <w:r w:rsidDel="00FE460F">
          <w:delText>Printing a Subject Label</w:delText>
        </w:r>
        <w:r w:rsidDel="00FE460F">
          <w:tab/>
          <w:delText>165</w:delText>
        </w:r>
      </w:del>
    </w:p>
    <w:p w14:paraId="42C08E3D" w14:textId="1C1ADE01" w:rsidR="007E1303" w:rsidDel="00FE460F" w:rsidRDefault="007E1303">
      <w:pPr>
        <w:pStyle w:val="TOC3"/>
        <w:rPr>
          <w:del w:id="270" w:author="Sayali Dev" w:date="2018-02-02T14:12:00Z"/>
          <w:rFonts w:asciiTheme="minorHAnsi" w:eastAsiaTheme="minorEastAsia" w:hAnsiTheme="minorHAnsi" w:cstheme="minorBidi"/>
          <w:sz w:val="22"/>
        </w:rPr>
      </w:pPr>
      <w:del w:id="271" w:author="Sayali Dev" w:date="2018-02-02T14:12:00Z">
        <w:r w:rsidDel="00FE460F">
          <w:delText>Viewing the Collection Event Details</w:delText>
        </w:r>
        <w:r w:rsidDel="00FE460F">
          <w:tab/>
          <w:delText>166</w:delText>
        </w:r>
      </w:del>
    </w:p>
    <w:p w14:paraId="701D9246" w14:textId="2F7DEFE7" w:rsidR="007E1303" w:rsidDel="00FE460F" w:rsidRDefault="007E1303">
      <w:pPr>
        <w:pStyle w:val="TOC3"/>
        <w:rPr>
          <w:del w:id="272" w:author="Sayali Dev" w:date="2018-02-02T14:12:00Z"/>
          <w:rFonts w:asciiTheme="minorHAnsi" w:eastAsiaTheme="minorEastAsia" w:hAnsiTheme="minorHAnsi" w:cstheme="minorBidi"/>
          <w:sz w:val="22"/>
        </w:rPr>
      </w:pPr>
      <w:del w:id="273" w:author="Sayali Dev" w:date="2018-02-02T14:12:00Z">
        <w:r w:rsidDel="00FE460F">
          <w:delText>Modifying the Collection Event Details</w:delText>
        </w:r>
        <w:r w:rsidDel="00FE460F">
          <w:tab/>
          <w:delText>167</w:delText>
        </w:r>
      </w:del>
    </w:p>
    <w:p w14:paraId="398178A6" w14:textId="4CD6B8FE" w:rsidR="007E1303" w:rsidDel="00FE460F" w:rsidRDefault="007E1303">
      <w:pPr>
        <w:pStyle w:val="TOC3"/>
        <w:rPr>
          <w:del w:id="274" w:author="Sayali Dev" w:date="2018-02-02T14:12:00Z"/>
          <w:rFonts w:asciiTheme="minorHAnsi" w:eastAsiaTheme="minorEastAsia" w:hAnsiTheme="minorHAnsi" w:cstheme="minorBidi"/>
          <w:sz w:val="22"/>
        </w:rPr>
      </w:pPr>
      <w:del w:id="275" w:author="Sayali Dev" w:date="2018-02-02T14:12:00Z">
        <w:r w:rsidDel="00FE460F">
          <w:delText>Assigning a Kit to a Collection Event</w:delText>
        </w:r>
        <w:r w:rsidDel="00FE460F">
          <w:tab/>
          <w:delText>169</w:delText>
        </w:r>
      </w:del>
    </w:p>
    <w:p w14:paraId="36FE3D77" w14:textId="4712EA47" w:rsidR="007E1303" w:rsidDel="00FE460F" w:rsidRDefault="007E1303">
      <w:pPr>
        <w:pStyle w:val="TOC3"/>
        <w:rPr>
          <w:del w:id="276" w:author="Sayali Dev" w:date="2018-02-02T14:12:00Z"/>
          <w:rFonts w:asciiTheme="minorHAnsi" w:eastAsiaTheme="minorEastAsia" w:hAnsiTheme="minorHAnsi" w:cstheme="minorBidi"/>
          <w:sz w:val="22"/>
        </w:rPr>
      </w:pPr>
      <w:del w:id="277" w:author="Sayali Dev" w:date="2018-02-02T14:12:00Z">
        <w:r w:rsidDel="00FE460F">
          <w:delText>Assigning a Non Kit Item to a Collection Event</w:delText>
        </w:r>
        <w:r w:rsidDel="00FE460F">
          <w:tab/>
          <w:delText>171</w:delText>
        </w:r>
      </w:del>
    </w:p>
    <w:p w14:paraId="5288CACE" w14:textId="7FD268B8" w:rsidR="007E1303" w:rsidDel="00FE460F" w:rsidRDefault="007E1303">
      <w:pPr>
        <w:pStyle w:val="TOC3"/>
        <w:rPr>
          <w:del w:id="278" w:author="Sayali Dev" w:date="2018-02-02T14:12:00Z"/>
          <w:rFonts w:asciiTheme="minorHAnsi" w:eastAsiaTheme="minorEastAsia" w:hAnsiTheme="minorHAnsi" w:cstheme="minorBidi"/>
          <w:sz w:val="22"/>
        </w:rPr>
      </w:pPr>
      <w:del w:id="279" w:author="Sayali Dev" w:date="2018-02-02T14:12:00Z">
        <w:r w:rsidDel="00FE460F">
          <w:delText>Viewing the Form Details</w:delText>
        </w:r>
        <w:r w:rsidDel="00FE460F">
          <w:tab/>
          <w:delText>173</w:delText>
        </w:r>
      </w:del>
    </w:p>
    <w:p w14:paraId="64D9331A" w14:textId="7126655E" w:rsidR="007E1303" w:rsidDel="00FE460F" w:rsidRDefault="007E1303">
      <w:pPr>
        <w:pStyle w:val="TOC3"/>
        <w:rPr>
          <w:del w:id="280" w:author="Sayali Dev" w:date="2018-02-02T14:12:00Z"/>
          <w:rFonts w:asciiTheme="minorHAnsi" w:eastAsiaTheme="minorEastAsia" w:hAnsiTheme="minorHAnsi" w:cstheme="minorBidi"/>
          <w:sz w:val="22"/>
        </w:rPr>
      </w:pPr>
      <w:del w:id="281" w:author="Sayali Dev" w:date="2018-02-02T14:12:00Z">
        <w:r w:rsidDel="00FE460F">
          <w:delText>Modifying the Form Details</w:delText>
        </w:r>
        <w:r w:rsidDel="00FE460F">
          <w:tab/>
          <w:delText>175</w:delText>
        </w:r>
      </w:del>
    </w:p>
    <w:p w14:paraId="7B8A465B" w14:textId="11805D0A" w:rsidR="007E1303" w:rsidDel="00FE460F" w:rsidRDefault="007E1303">
      <w:pPr>
        <w:pStyle w:val="TOC3"/>
        <w:rPr>
          <w:del w:id="282" w:author="Sayali Dev" w:date="2018-02-02T14:12:00Z"/>
          <w:rFonts w:asciiTheme="minorHAnsi" w:eastAsiaTheme="minorEastAsia" w:hAnsiTheme="minorHAnsi" w:cstheme="minorBidi"/>
          <w:sz w:val="22"/>
        </w:rPr>
      </w:pPr>
      <w:del w:id="283" w:author="Sayali Dev" w:date="2018-02-02T14:12:00Z">
        <w:r w:rsidDel="00FE460F">
          <w:delText>Changing the Status of a Form</w:delText>
        </w:r>
        <w:r w:rsidDel="00FE460F">
          <w:tab/>
          <w:delText>177</w:delText>
        </w:r>
      </w:del>
    </w:p>
    <w:p w14:paraId="02BA1011" w14:textId="73E1A771" w:rsidR="007E1303" w:rsidDel="00FE460F" w:rsidRDefault="007E1303">
      <w:pPr>
        <w:pStyle w:val="TOC3"/>
        <w:rPr>
          <w:del w:id="284" w:author="Sayali Dev" w:date="2018-02-02T14:12:00Z"/>
          <w:rFonts w:asciiTheme="minorHAnsi" w:eastAsiaTheme="minorEastAsia" w:hAnsiTheme="minorHAnsi" w:cstheme="minorBidi"/>
          <w:sz w:val="22"/>
        </w:rPr>
      </w:pPr>
      <w:del w:id="285" w:author="Sayali Dev" w:date="2018-02-02T14:12:00Z">
        <w:r w:rsidDel="00FE460F">
          <w:delText>Printing a Form</w:delText>
        </w:r>
        <w:r w:rsidDel="00FE460F">
          <w:tab/>
          <w:delText>179</w:delText>
        </w:r>
      </w:del>
    </w:p>
    <w:p w14:paraId="37070B28" w14:textId="02CC5A82" w:rsidR="007E1303" w:rsidDel="00FE460F" w:rsidRDefault="007E1303">
      <w:pPr>
        <w:pStyle w:val="TOC1"/>
        <w:rPr>
          <w:del w:id="286" w:author="Sayali Dev" w:date="2018-02-02T14:12:00Z"/>
          <w:rFonts w:asciiTheme="minorHAnsi" w:eastAsiaTheme="minorEastAsia" w:hAnsiTheme="minorHAnsi" w:cstheme="minorBidi"/>
          <w:b w:val="0"/>
          <w:bCs w:val="0"/>
          <w:sz w:val="22"/>
          <w:szCs w:val="22"/>
        </w:rPr>
      </w:pPr>
      <w:del w:id="287" w:author="Sayali Dev" w:date="2018-02-02T14:12:00Z">
        <w:r w:rsidRPr="00B30AA8" w:rsidDel="00FE460F">
          <w:delText>Other Tasks:</w:delText>
        </w:r>
        <w:r w:rsidDel="00FE460F">
          <w:tab/>
          <w:delText>181</w:delText>
        </w:r>
      </w:del>
    </w:p>
    <w:p w14:paraId="2443D31B" w14:textId="2B34BC9E" w:rsidR="007E1303" w:rsidDel="00FE460F" w:rsidRDefault="007E1303">
      <w:pPr>
        <w:pStyle w:val="TOC1"/>
        <w:rPr>
          <w:del w:id="288" w:author="Sayali Dev" w:date="2018-02-02T14:12:00Z"/>
          <w:rFonts w:asciiTheme="minorHAnsi" w:eastAsiaTheme="minorEastAsia" w:hAnsiTheme="minorHAnsi" w:cstheme="minorBidi"/>
          <w:b w:val="0"/>
          <w:bCs w:val="0"/>
          <w:sz w:val="22"/>
          <w:szCs w:val="22"/>
        </w:rPr>
      </w:pPr>
      <w:del w:id="289" w:author="Sayali Dev" w:date="2018-02-02T14:12:00Z">
        <w:r w:rsidDel="00FE460F">
          <w:delText>Create Biospecimens Worklists and Perform Redistribution shipments</w:delText>
        </w:r>
        <w:r w:rsidDel="00FE460F">
          <w:tab/>
          <w:delText>181</w:delText>
        </w:r>
      </w:del>
    </w:p>
    <w:p w14:paraId="5906678F" w14:textId="0D0C51B6" w:rsidR="007E1303" w:rsidDel="00FE460F" w:rsidRDefault="007E1303">
      <w:pPr>
        <w:pStyle w:val="TOC3"/>
        <w:rPr>
          <w:del w:id="290" w:author="Sayali Dev" w:date="2018-02-02T14:12:00Z"/>
          <w:rFonts w:asciiTheme="minorHAnsi" w:eastAsiaTheme="minorEastAsia" w:hAnsiTheme="minorHAnsi" w:cstheme="minorBidi"/>
          <w:sz w:val="22"/>
        </w:rPr>
      </w:pPr>
      <w:del w:id="291" w:author="Sayali Dev" w:date="2018-02-02T14:12:00Z">
        <w:r w:rsidDel="00FE460F">
          <w:delText>Adding a Biospecimens Shipment to a Worklist:</w:delText>
        </w:r>
        <w:r w:rsidDel="00FE460F">
          <w:tab/>
          <w:delText>181</w:delText>
        </w:r>
      </w:del>
    </w:p>
    <w:p w14:paraId="65BFADFE" w14:textId="566435AB" w:rsidR="007E1303" w:rsidDel="00FE460F" w:rsidRDefault="007E1303">
      <w:pPr>
        <w:pStyle w:val="TOC3"/>
        <w:rPr>
          <w:del w:id="292" w:author="Sayali Dev" w:date="2018-02-02T14:12:00Z"/>
          <w:rFonts w:asciiTheme="minorHAnsi" w:eastAsiaTheme="minorEastAsia" w:hAnsiTheme="minorHAnsi" w:cstheme="minorBidi"/>
          <w:sz w:val="22"/>
        </w:rPr>
      </w:pPr>
      <w:del w:id="293" w:author="Sayali Dev" w:date="2018-02-02T14:12:00Z">
        <w:r w:rsidRPr="00B30AA8" w:rsidDel="00FE460F">
          <w:delText xml:space="preserve">Click </w:delText>
        </w:r>
        <w:r w:rsidDel="00FE460F">
          <w:delText>SAVE</w:delText>
        </w:r>
        <w:r w:rsidRPr="00B30AA8" w:rsidDel="00FE460F">
          <w:delText xml:space="preserve">. Worklist is created and new information appears on </w:delText>
        </w:r>
        <w:r w:rsidDel="00FE460F">
          <w:delText>View Worklist</w:delText>
        </w:r>
        <w:r w:rsidRPr="00B30AA8" w:rsidDel="00FE460F">
          <w:delText xml:space="preserve"> page.</w:delText>
        </w:r>
        <w:r w:rsidDel="00FE460F">
          <w:tab/>
          <w:delText>186</w:delText>
        </w:r>
      </w:del>
    </w:p>
    <w:p w14:paraId="0582C956" w14:textId="47BAD194" w:rsidR="007E1303" w:rsidDel="00FE460F" w:rsidRDefault="007E1303">
      <w:pPr>
        <w:pStyle w:val="TOC3"/>
        <w:rPr>
          <w:del w:id="294" w:author="Sayali Dev" w:date="2018-02-02T14:12:00Z"/>
          <w:rFonts w:asciiTheme="minorHAnsi" w:eastAsiaTheme="minorEastAsia" w:hAnsiTheme="minorHAnsi" w:cstheme="minorBidi"/>
          <w:sz w:val="22"/>
        </w:rPr>
      </w:pPr>
      <w:del w:id="295" w:author="Sayali Dev" w:date="2018-02-02T14:12:00Z">
        <w:r w:rsidDel="00FE460F">
          <w:delText>Creating a Redistribution Shipment</w:delText>
        </w:r>
        <w:r w:rsidDel="00FE460F">
          <w:tab/>
          <w:delText>187</w:delText>
        </w:r>
      </w:del>
    </w:p>
    <w:p w14:paraId="0572967A" w14:textId="169EBF59" w:rsidR="007E1303" w:rsidDel="00FE460F" w:rsidRDefault="007E1303">
      <w:pPr>
        <w:pStyle w:val="TOC3"/>
        <w:rPr>
          <w:del w:id="296" w:author="Sayali Dev" w:date="2018-02-02T14:12:00Z"/>
          <w:rFonts w:asciiTheme="minorHAnsi" w:eastAsiaTheme="minorEastAsia" w:hAnsiTheme="minorHAnsi" w:cstheme="minorBidi"/>
          <w:sz w:val="22"/>
        </w:rPr>
      </w:pPr>
      <w:del w:id="297" w:author="Sayali Dev" w:date="2018-02-02T14:12:00Z">
        <w:r w:rsidDel="00FE460F">
          <w:delText>Modifying a Redistribution Shipment</w:delText>
        </w:r>
        <w:r w:rsidDel="00FE460F">
          <w:tab/>
          <w:delText>190</w:delText>
        </w:r>
      </w:del>
    </w:p>
    <w:p w14:paraId="18037C92" w14:textId="6AE52987" w:rsidR="007E1303" w:rsidDel="00FE460F" w:rsidRDefault="007E1303">
      <w:pPr>
        <w:pStyle w:val="TOC3"/>
        <w:rPr>
          <w:del w:id="298" w:author="Sayali Dev" w:date="2018-02-02T14:12:00Z"/>
          <w:rFonts w:asciiTheme="minorHAnsi" w:eastAsiaTheme="minorEastAsia" w:hAnsiTheme="minorHAnsi" w:cstheme="minorBidi"/>
          <w:sz w:val="22"/>
        </w:rPr>
      </w:pPr>
      <w:del w:id="299" w:author="Sayali Dev" w:date="2018-02-02T14:12:00Z">
        <w:r w:rsidDel="00FE460F">
          <w:delText>Deleting Redistribution Shipment</w:delText>
        </w:r>
        <w:r w:rsidDel="00FE460F">
          <w:tab/>
          <w:delText>192</w:delText>
        </w:r>
      </w:del>
    </w:p>
    <w:p w14:paraId="58CEB3FF" w14:textId="6446E575" w:rsidR="007E1303" w:rsidDel="00FE460F" w:rsidRDefault="007E1303">
      <w:pPr>
        <w:pStyle w:val="TOC3"/>
        <w:rPr>
          <w:del w:id="300" w:author="Sayali Dev" w:date="2018-02-02T14:12:00Z"/>
          <w:rFonts w:asciiTheme="minorHAnsi" w:eastAsiaTheme="minorEastAsia" w:hAnsiTheme="minorHAnsi" w:cstheme="minorBidi"/>
          <w:sz w:val="22"/>
        </w:rPr>
      </w:pPr>
      <w:del w:id="301" w:author="Sayali Dev" w:date="2018-02-02T14:12:00Z">
        <w:r w:rsidDel="00FE460F">
          <w:delText>Sending a Redistribution Shipment</w:delText>
        </w:r>
        <w:r w:rsidDel="00FE460F">
          <w:tab/>
          <w:delText>193</w:delText>
        </w:r>
      </w:del>
    </w:p>
    <w:p w14:paraId="0CDC1801" w14:textId="397FFCF1" w:rsidR="007E1303" w:rsidDel="00FE460F" w:rsidRDefault="007E1303">
      <w:pPr>
        <w:pStyle w:val="TOC3"/>
        <w:rPr>
          <w:del w:id="302" w:author="Sayali Dev" w:date="2018-02-02T14:12:00Z"/>
          <w:rFonts w:asciiTheme="minorHAnsi" w:eastAsiaTheme="minorEastAsia" w:hAnsiTheme="minorHAnsi" w:cstheme="minorBidi"/>
          <w:sz w:val="22"/>
        </w:rPr>
      </w:pPr>
      <w:del w:id="303" w:author="Sayali Dev" w:date="2018-02-02T14:12:00Z">
        <w:r w:rsidDel="00FE460F">
          <w:delText>Rec</w:delText>
        </w:r>
        <w:r w:rsidRPr="00B30AA8" w:rsidDel="00FE460F">
          <w:delText>ording Receipt of a</w:delText>
        </w:r>
        <w:r w:rsidDel="00FE460F">
          <w:delText xml:space="preserve"> </w:delText>
        </w:r>
        <w:r w:rsidRPr="00B30AA8" w:rsidDel="00FE460F">
          <w:delText>Red</w:delText>
        </w:r>
        <w:r w:rsidDel="00FE460F">
          <w:delText>istribution Shipment</w:delText>
        </w:r>
        <w:r w:rsidDel="00FE460F">
          <w:tab/>
          <w:delText>196</w:delText>
        </w:r>
      </w:del>
    </w:p>
    <w:p w14:paraId="72919416" w14:textId="1ABC97B3" w:rsidR="007E1303" w:rsidDel="00FE460F" w:rsidRDefault="007E1303">
      <w:pPr>
        <w:pStyle w:val="TOC1"/>
        <w:rPr>
          <w:del w:id="304" w:author="Sayali Dev" w:date="2018-02-02T14:12:00Z"/>
          <w:rFonts w:asciiTheme="minorHAnsi" w:eastAsiaTheme="minorEastAsia" w:hAnsiTheme="minorHAnsi" w:cstheme="minorBidi"/>
          <w:b w:val="0"/>
          <w:bCs w:val="0"/>
          <w:sz w:val="22"/>
          <w:szCs w:val="22"/>
        </w:rPr>
      </w:pPr>
      <w:del w:id="305" w:author="Sayali Dev" w:date="2018-02-02T14:12:00Z">
        <w:r w:rsidRPr="00B30AA8" w:rsidDel="00FE460F">
          <w:delText xml:space="preserve">In Inventory, </w:delText>
        </w:r>
        <w:r w:rsidDel="00FE460F">
          <w:delText>Find</w:delText>
        </w:r>
        <w:r w:rsidRPr="00B30AA8" w:rsidDel="00FE460F">
          <w:delText>, View</w:delText>
        </w:r>
        <w:r w:rsidDel="00FE460F">
          <w:delText xml:space="preserve"> and </w:delText>
        </w:r>
        <w:r w:rsidRPr="00B30AA8" w:rsidDel="00FE460F">
          <w:delText>Manage</w:delText>
        </w:r>
        <w:r w:rsidDel="00FE460F">
          <w:delText xml:space="preserve"> Biospecimens</w:delText>
        </w:r>
        <w:r w:rsidDel="00FE460F">
          <w:tab/>
          <w:delText>198</w:delText>
        </w:r>
      </w:del>
    </w:p>
    <w:p w14:paraId="55EAF2E6" w14:textId="73168A66" w:rsidR="007E1303" w:rsidDel="00FE460F" w:rsidRDefault="007E1303">
      <w:pPr>
        <w:pStyle w:val="TOC3"/>
        <w:rPr>
          <w:del w:id="306" w:author="Sayali Dev" w:date="2018-02-02T14:12:00Z"/>
          <w:rFonts w:asciiTheme="minorHAnsi" w:eastAsiaTheme="minorEastAsia" w:hAnsiTheme="minorHAnsi" w:cstheme="minorBidi"/>
          <w:sz w:val="22"/>
        </w:rPr>
      </w:pPr>
      <w:del w:id="307" w:author="Sayali Dev" w:date="2018-02-02T14:12:00Z">
        <w:r w:rsidDel="00FE460F">
          <w:delText>Searching for a Biospecimen</w:delText>
        </w:r>
        <w:r w:rsidDel="00FE460F">
          <w:tab/>
          <w:delText>198</w:delText>
        </w:r>
      </w:del>
    </w:p>
    <w:p w14:paraId="31753267" w14:textId="4D832F3B" w:rsidR="007E1303" w:rsidDel="00FE460F" w:rsidRDefault="007E1303">
      <w:pPr>
        <w:pStyle w:val="TOC3"/>
        <w:rPr>
          <w:del w:id="308" w:author="Sayali Dev" w:date="2018-02-02T14:12:00Z"/>
          <w:rFonts w:asciiTheme="minorHAnsi" w:eastAsiaTheme="minorEastAsia" w:hAnsiTheme="minorHAnsi" w:cstheme="minorBidi"/>
          <w:sz w:val="22"/>
        </w:rPr>
      </w:pPr>
      <w:del w:id="309" w:author="Sayali Dev" w:date="2018-02-02T14:12:00Z">
        <w:r w:rsidRPr="00B30AA8" w:rsidDel="00FE460F">
          <w:delText>Creating Inventory</w:delText>
        </w:r>
        <w:r w:rsidDel="00FE460F">
          <w:tab/>
          <w:delText>201</w:delText>
        </w:r>
      </w:del>
    </w:p>
    <w:p w14:paraId="781B72E1" w14:textId="79ADF0F2" w:rsidR="007E1303" w:rsidDel="00FE460F" w:rsidRDefault="007E1303">
      <w:pPr>
        <w:pStyle w:val="TOC3"/>
        <w:rPr>
          <w:del w:id="310" w:author="Sayali Dev" w:date="2018-02-02T14:12:00Z"/>
          <w:rFonts w:asciiTheme="minorHAnsi" w:eastAsiaTheme="minorEastAsia" w:hAnsiTheme="minorHAnsi" w:cstheme="minorBidi"/>
          <w:sz w:val="22"/>
        </w:rPr>
      </w:pPr>
      <w:del w:id="311" w:author="Sayali Dev" w:date="2018-02-02T14:12:00Z">
        <w:r w:rsidDel="00FE460F">
          <w:delText xml:space="preserve">Generating a </w:delText>
        </w:r>
        <w:r w:rsidRPr="00B30AA8" w:rsidDel="00FE460F">
          <w:delText>Biospecimen R</w:delText>
        </w:r>
        <w:r w:rsidDel="00FE460F">
          <w:delText>eport</w:delText>
        </w:r>
        <w:r w:rsidDel="00FE460F">
          <w:tab/>
          <w:delText>203</w:delText>
        </w:r>
      </w:del>
    </w:p>
    <w:p w14:paraId="50131D4B" w14:textId="057E2FE4" w:rsidR="007E1303" w:rsidDel="00FE460F" w:rsidRDefault="007E1303">
      <w:pPr>
        <w:pStyle w:val="TOC3"/>
        <w:rPr>
          <w:del w:id="312" w:author="Sayali Dev" w:date="2018-02-02T14:12:00Z"/>
          <w:rFonts w:asciiTheme="minorHAnsi" w:eastAsiaTheme="minorEastAsia" w:hAnsiTheme="minorHAnsi" w:cstheme="minorBidi"/>
          <w:sz w:val="22"/>
        </w:rPr>
      </w:pPr>
      <w:del w:id="313" w:author="Sayali Dev" w:date="2018-02-02T14:12:00Z">
        <w:r w:rsidDel="00FE460F">
          <w:delText>Adding a Biospecimen to a Worklist</w:delText>
        </w:r>
        <w:r w:rsidDel="00FE460F">
          <w:tab/>
          <w:delText>204</w:delText>
        </w:r>
      </w:del>
    </w:p>
    <w:p w14:paraId="0857B452" w14:textId="23342D14" w:rsidR="007E1303" w:rsidDel="00FE460F" w:rsidRDefault="007E1303">
      <w:pPr>
        <w:pStyle w:val="TOC3"/>
        <w:rPr>
          <w:del w:id="314" w:author="Sayali Dev" w:date="2018-02-02T14:12:00Z"/>
          <w:rFonts w:asciiTheme="minorHAnsi" w:eastAsiaTheme="minorEastAsia" w:hAnsiTheme="minorHAnsi" w:cstheme="minorBidi"/>
          <w:sz w:val="22"/>
        </w:rPr>
      </w:pPr>
      <w:del w:id="315" w:author="Sayali Dev" w:date="2018-02-02T14:12:00Z">
        <w:r w:rsidDel="00FE460F">
          <w:delText>Viewing Biospecimen Details</w:delText>
        </w:r>
        <w:r w:rsidDel="00FE460F">
          <w:tab/>
          <w:delText>208</w:delText>
        </w:r>
      </w:del>
    </w:p>
    <w:p w14:paraId="27AD5ABF" w14:textId="7E2A6424" w:rsidR="007E1303" w:rsidDel="00FE460F" w:rsidRDefault="007E1303">
      <w:pPr>
        <w:pStyle w:val="TOC3"/>
        <w:rPr>
          <w:del w:id="316" w:author="Sayali Dev" w:date="2018-02-02T14:12:00Z"/>
          <w:rFonts w:asciiTheme="minorHAnsi" w:eastAsiaTheme="minorEastAsia" w:hAnsiTheme="minorHAnsi" w:cstheme="minorBidi"/>
          <w:sz w:val="22"/>
        </w:rPr>
      </w:pPr>
      <w:del w:id="317" w:author="Sayali Dev" w:date="2018-02-02T14:12:00Z">
        <w:r w:rsidDel="00FE460F">
          <w:delText>Printing a Bar</w:delText>
        </w:r>
        <w:r w:rsidRPr="00B30AA8" w:rsidDel="00FE460F">
          <w:delText>c</w:delText>
        </w:r>
        <w:r w:rsidDel="00FE460F">
          <w:delText>ode Label for a Biospecimen</w:delText>
        </w:r>
        <w:r w:rsidDel="00FE460F">
          <w:tab/>
          <w:delText>213</w:delText>
        </w:r>
      </w:del>
    </w:p>
    <w:p w14:paraId="407F2AA0" w14:textId="3A960898" w:rsidR="007E1303" w:rsidDel="00FE460F" w:rsidRDefault="007E1303">
      <w:pPr>
        <w:pStyle w:val="TOC3"/>
        <w:rPr>
          <w:del w:id="318" w:author="Sayali Dev" w:date="2018-02-02T14:12:00Z"/>
          <w:rFonts w:asciiTheme="minorHAnsi" w:eastAsiaTheme="minorEastAsia" w:hAnsiTheme="minorHAnsi" w:cstheme="minorBidi"/>
          <w:sz w:val="22"/>
        </w:rPr>
      </w:pPr>
      <w:del w:id="319" w:author="Sayali Dev" w:date="2018-02-02T14:12:00Z">
        <w:r w:rsidDel="00FE460F">
          <w:delText xml:space="preserve">Modifying </w:delText>
        </w:r>
        <w:r w:rsidRPr="00B30AA8" w:rsidDel="00FE460F">
          <w:delText>t</w:delText>
        </w:r>
        <w:r w:rsidDel="00FE460F">
          <w:delText>he Biospecimen Information</w:delText>
        </w:r>
        <w:r w:rsidDel="00FE460F">
          <w:tab/>
          <w:delText>215</w:delText>
        </w:r>
      </w:del>
    </w:p>
    <w:p w14:paraId="699322C6" w14:textId="755B9ED2" w:rsidR="007E1303" w:rsidDel="00FE460F" w:rsidRDefault="007E1303">
      <w:pPr>
        <w:pStyle w:val="TOC3"/>
        <w:rPr>
          <w:del w:id="320" w:author="Sayali Dev" w:date="2018-02-02T14:12:00Z"/>
          <w:rFonts w:asciiTheme="minorHAnsi" w:eastAsiaTheme="minorEastAsia" w:hAnsiTheme="minorHAnsi" w:cstheme="minorBidi"/>
          <w:sz w:val="22"/>
        </w:rPr>
      </w:pPr>
      <w:del w:id="321" w:author="Sayali Dev" w:date="2018-02-02T14:12:00Z">
        <w:r w:rsidDel="00FE460F">
          <w:delText>Deleting a Biospecimen</w:delText>
        </w:r>
        <w:r w:rsidDel="00FE460F">
          <w:tab/>
          <w:delText>222</w:delText>
        </w:r>
      </w:del>
    </w:p>
    <w:p w14:paraId="4CAA004A" w14:textId="39CB0254" w:rsidR="007E1303" w:rsidDel="00FE460F" w:rsidRDefault="007E1303">
      <w:pPr>
        <w:pStyle w:val="TOC3"/>
        <w:rPr>
          <w:del w:id="322" w:author="Sayali Dev" w:date="2018-02-02T14:12:00Z"/>
          <w:rFonts w:asciiTheme="minorHAnsi" w:eastAsiaTheme="minorEastAsia" w:hAnsiTheme="minorHAnsi" w:cstheme="minorBidi"/>
          <w:sz w:val="22"/>
        </w:rPr>
      </w:pPr>
      <w:del w:id="323" w:author="Sayali Dev" w:date="2018-02-02T14:12:00Z">
        <w:r w:rsidRPr="00B30AA8" w:rsidDel="00FE460F">
          <w:delText>Updat</w:delText>
        </w:r>
        <w:r w:rsidDel="00FE460F">
          <w:delText>ing a Specimen Collection Form</w:delText>
        </w:r>
        <w:r w:rsidRPr="00B30AA8" w:rsidDel="00FE460F">
          <w:delText xml:space="preserve"> for a Biospecimen</w:delText>
        </w:r>
        <w:r w:rsidDel="00FE460F">
          <w:tab/>
          <w:delText>224</w:delText>
        </w:r>
      </w:del>
    </w:p>
    <w:p w14:paraId="30D9E21D" w14:textId="30E23FC7" w:rsidR="007E1303" w:rsidDel="00FE460F" w:rsidRDefault="007E1303">
      <w:pPr>
        <w:pStyle w:val="TOC1"/>
        <w:rPr>
          <w:del w:id="324" w:author="Sayali Dev" w:date="2018-02-02T14:12:00Z"/>
          <w:rFonts w:asciiTheme="minorHAnsi" w:eastAsiaTheme="minorEastAsia" w:hAnsiTheme="minorHAnsi" w:cstheme="minorBidi"/>
          <w:b w:val="0"/>
          <w:bCs w:val="0"/>
          <w:sz w:val="22"/>
          <w:szCs w:val="22"/>
        </w:rPr>
      </w:pPr>
      <w:del w:id="325" w:author="Sayali Dev" w:date="2018-02-02T14:12:00Z">
        <w:r w:rsidDel="00FE460F">
          <w:delText>Perform Actions on a group of biospecimens</w:delText>
        </w:r>
        <w:r w:rsidDel="00FE460F">
          <w:tab/>
          <w:delText>229</w:delText>
        </w:r>
      </w:del>
    </w:p>
    <w:p w14:paraId="31C43419" w14:textId="7CDD9FF7" w:rsidR="007E1303" w:rsidDel="00FE460F" w:rsidRDefault="007E1303">
      <w:pPr>
        <w:pStyle w:val="TOC3"/>
        <w:rPr>
          <w:del w:id="326" w:author="Sayali Dev" w:date="2018-02-02T14:12:00Z"/>
          <w:rFonts w:asciiTheme="minorHAnsi" w:eastAsiaTheme="minorEastAsia" w:hAnsiTheme="minorHAnsi" w:cstheme="minorBidi"/>
          <w:sz w:val="22"/>
        </w:rPr>
      </w:pPr>
      <w:del w:id="327" w:author="Sayali Dev" w:date="2018-02-02T14:12:00Z">
        <w:r w:rsidRPr="00B30AA8" w:rsidDel="00FE460F">
          <w:delText>Using the Search Samples and Worklists Window</w:delText>
        </w:r>
        <w:r w:rsidDel="00FE460F">
          <w:tab/>
          <w:delText>231</w:delText>
        </w:r>
      </w:del>
    </w:p>
    <w:p w14:paraId="4F0F7A73" w14:textId="081B25E6" w:rsidR="007E1303" w:rsidDel="00FE460F" w:rsidRDefault="007E1303">
      <w:pPr>
        <w:pStyle w:val="TOC3"/>
        <w:rPr>
          <w:del w:id="328" w:author="Sayali Dev" w:date="2018-02-02T14:12:00Z"/>
          <w:rFonts w:asciiTheme="minorHAnsi" w:eastAsiaTheme="minorEastAsia" w:hAnsiTheme="minorHAnsi" w:cstheme="minorBidi"/>
          <w:sz w:val="22"/>
        </w:rPr>
      </w:pPr>
      <w:del w:id="329" w:author="Sayali Dev" w:date="2018-02-02T14:12:00Z">
        <w:r w:rsidDel="00FE460F">
          <w:delText>Filtering the Search Results List</w:delText>
        </w:r>
        <w:r w:rsidDel="00FE460F">
          <w:tab/>
          <w:delText>234</w:delText>
        </w:r>
      </w:del>
    </w:p>
    <w:p w14:paraId="1FD95FAD" w14:textId="33F0D3FE" w:rsidR="007E1303" w:rsidDel="00FE460F" w:rsidRDefault="007E1303">
      <w:pPr>
        <w:pStyle w:val="TOC3"/>
        <w:rPr>
          <w:del w:id="330" w:author="Sayali Dev" w:date="2018-02-02T14:12:00Z"/>
          <w:rFonts w:asciiTheme="minorHAnsi" w:eastAsiaTheme="minorEastAsia" w:hAnsiTheme="minorHAnsi" w:cstheme="minorBidi"/>
          <w:sz w:val="22"/>
        </w:rPr>
      </w:pPr>
      <w:del w:id="331" w:author="Sayali Dev" w:date="2018-02-02T14:12:00Z">
        <w:r w:rsidDel="00FE460F">
          <w:delText xml:space="preserve">Adding a New Identifier </w:delText>
        </w:r>
        <w:r w:rsidRPr="00B30AA8" w:rsidDel="00FE460F">
          <w:delText>on</w:delText>
        </w:r>
        <w:r w:rsidDel="00FE460F">
          <w:delText xml:space="preserve"> </w:delText>
        </w:r>
        <w:r w:rsidRPr="00B30AA8" w:rsidDel="00FE460F">
          <w:delText xml:space="preserve">the Inventory </w:delText>
        </w:r>
        <w:r w:rsidDel="00FE460F">
          <w:delText>Bulk</w:delText>
        </w:r>
        <w:r w:rsidRPr="00B30AA8" w:rsidDel="00FE460F">
          <w:delText xml:space="preserve"> Modifications Page</w:delText>
        </w:r>
        <w:r w:rsidDel="00FE460F">
          <w:tab/>
          <w:delText>235</w:delText>
        </w:r>
      </w:del>
    </w:p>
    <w:p w14:paraId="713837C7" w14:textId="77DD7008" w:rsidR="007E1303" w:rsidDel="00FE460F" w:rsidRDefault="007E1303">
      <w:pPr>
        <w:pStyle w:val="TOC3"/>
        <w:rPr>
          <w:del w:id="332" w:author="Sayali Dev" w:date="2018-02-02T14:12:00Z"/>
          <w:rFonts w:asciiTheme="minorHAnsi" w:eastAsiaTheme="minorEastAsia" w:hAnsiTheme="minorHAnsi" w:cstheme="minorBidi"/>
          <w:sz w:val="22"/>
        </w:rPr>
      </w:pPr>
      <w:del w:id="333" w:author="Sayali Dev" w:date="2018-02-02T14:12:00Z">
        <w:r w:rsidDel="00FE460F">
          <w:delText>Modifying Biospecimens in Bulk</w:delText>
        </w:r>
        <w:r w:rsidDel="00FE460F">
          <w:tab/>
          <w:delText>236</w:delText>
        </w:r>
      </w:del>
    </w:p>
    <w:p w14:paraId="14C0B585" w14:textId="09AA1A73" w:rsidR="007E1303" w:rsidDel="00FE460F" w:rsidRDefault="007E1303">
      <w:pPr>
        <w:pStyle w:val="TOC3"/>
        <w:rPr>
          <w:del w:id="334" w:author="Sayali Dev" w:date="2018-02-02T14:12:00Z"/>
          <w:rFonts w:asciiTheme="minorHAnsi" w:eastAsiaTheme="minorEastAsia" w:hAnsiTheme="minorHAnsi" w:cstheme="minorBidi"/>
          <w:sz w:val="22"/>
        </w:rPr>
      </w:pPr>
      <w:del w:id="335" w:author="Sayali Dev" w:date="2018-02-02T14:12:00Z">
        <w:r w:rsidDel="00FE460F">
          <w:delText>Uploading Files in Bulk</w:delText>
        </w:r>
        <w:r w:rsidDel="00FE460F">
          <w:tab/>
          <w:delText>239</w:delText>
        </w:r>
      </w:del>
    </w:p>
    <w:p w14:paraId="40007C45" w14:textId="3E462234" w:rsidR="007E1303" w:rsidDel="00FE460F" w:rsidRDefault="007E1303">
      <w:pPr>
        <w:pStyle w:val="TOC3"/>
        <w:rPr>
          <w:del w:id="336" w:author="Sayali Dev" w:date="2018-02-02T14:12:00Z"/>
          <w:rFonts w:asciiTheme="minorHAnsi" w:eastAsiaTheme="minorEastAsia" w:hAnsiTheme="minorHAnsi" w:cstheme="minorBidi"/>
          <w:sz w:val="22"/>
        </w:rPr>
      </w:pPr>
      <w:del w:id="337" w:author="Sayali Dev" w:date="2018-02-02T14:12:00Z">
        <w:r w:rsidDel="00FE460F">
          <w:delText xml:space="preserve">Adding </w:delText>
        </w:r>
        <w:r w:rsidRPr="00B30AA8" w:rsidDel="00FE460F">
          <w:delText xml:space="preserve">an </w:delText>
        </w:r>
        <w:r w:rsidDel="00FE460F">
          <w:delText>Event in Bulk</w:delText>
        </w:r>
        <w:r w:rsidDel="00FE460F">
          <w:tab/>
          <w:delText>242</w:delText>
        </w:r>
      </w:del>
    </w:p>
    <w:p w14:paraId="6DAC2B72" w14:textId="0F6F714D" w:rsidR="007E1303" w:rsidDel="00FE460F" w:rsidRDefault="007E1303">
      <w:pPr>
        <w:pStyle w:val="TOC3"/>
        <w:rPr>
          <w:del w:id="338" w:author="Sayali Dev" w:date="2018-02-02T14:12:00Z"/>
          <w:rFonts w:asciiTheme="minorHAnsi" w:eastAsiaTheme="minorEastAsia" w:hAnsiTheme="minorHAnsi" w:cstheme="minorBidi"/>
          <w:sz w:val="22"/>
        </w:rPr>
      </w:pPr>
      <w:del w:id="339" w:author="Sayali Dev" w:date="2018-02-02T14:12:00Z">
        <w:r w:rsidDel="00FE460F">
          <w:delText xml:space="preserve">Assigning </w:delText>
        </w:r>
        <w:r w:rsidRPr="00B30AA8" w:rsidDel="00FE460F">
          <w:delText xml:space="preserve">a </w:delText>
        </w:r>
        <w:r w:rsidDel="00FE460F">
          <w:delText>Storage Location in Bulk</w:delText>
        </w:r>
        <w:r w:rsidDel="00FE460F">
          <w:tab/>
          <w:delText>245</w:delText>
        </w:r>
      </w:del>
    </w:p>
    <w:p w14:paraId="010BA017" w14:textId="7C7B1CBA" w:rsidR="007E1303" w:rsidDel="00FE460F" w:rsidRDefault="007E1303">
      <w:pPr>
        <w:pStyle w:val="TOC3"/>
        <w:rPr>
          <w:del w:id="340" w:author="Sayali Dev" w:date="2018-02-02T14:12:00Z"/>
          <w:rFonts w:asciiTheme="minorHAnsi" w:eastAsiaTheme="minorEastAsia" w:hAnsiTheme="minorHAnsi" w:cstheme="minorBidi"/>
          <w:sz w:val="22"/>
        </w:rPr>
      </w:pPr>
      <w:del w:id="341" w:author="Sayali Dev" w:date="2018-02-02T14:12:00Z">
        <w:r w:rsidDel="00FE460F">
          <w:delText>Generating a Report for Biospecimens in Bulk</w:delText>
        </w:r>
        <w:r w:rsidDel="00FE460F">
          <w:tab/>
          <w:delText>249</w:delText>
        </w:r>
      </w:del>
    </w:p>
    <w:p w14:paraId="36094695" w14:textId="204E0ED2" w:rsidR="007E1303" w:rsidDel="00FE460F" w:rsidRDefault="007E1303">
      <w:pPr>
        <w:pStyle w:val="TOC3"/>
        <w:rPr>
          <w:del w:id="342" w:author="Sayali Dev" w:date="2018-02-02T14:12:00Z"/>
          <w:rFonts w:asciiTheme="minorHAnsi" w:eastAsiaTheme="minorEastAsia" w:hAnsiTheme="minorHAnsi" w:cstheme="minorBidi"/>
          <w:sz w:val="22"/>
        </w:rPr>
      </w:pPr>
      <w:del w:id="343" w:author="Sayali Dev" w:date="2018-02-02T14:12:00Z">
        <w:r w:rsidDel="00FE460F">
          <w:delText>Deleting Biospecimens in Bulk</w:delText>
        </w:r>
        <w:r w:rsidDel="00FE460F">
          <w:tab/>
          <w:delText>250</w:delText>
        </w:r>
      </w:del>
    </w:p>
    <w:p w14:paraId="1CE58CC3" w14:textId="38BF3901" w:rsidR="007E1303" w:rsidDel="00FE460F" w:rsidRDefault="007E1303">
      <w:pPr>
        <w:pStyle w:val="TOC3"/>
        <w:rPr>
          <w:del w:id="344" w:author="Sayali Dev" w:date="2018-02-02T14:12:00Z"/>
          <w:rFonts w:asciiTheme="minorHAnsi" w:eastAsiaTheme="minorEastAsia" w:hAnsiTheme="minorHAnsi" w:cstheme="minorBidi"/>
          <w:sz w:val="22"/>
        </w:rPr>
      </w:pPr>
      <w:del w:id="345" w:author="Sayali Dev" w:date="2018-02-02T14:12:00Z">
        <w:r w:rsidDel="00FE460F">
          <w:delText>Generating Labels for Biospecimens in Bulk</w:delText>
        </w:r>
        <w:r w:rsidDel="00FE460F">
          <w:tab/>
          <w:delText>252</w:delText>
        </w:r>
      </w:del>
    </w:p>
    <w:p w14:paraId="2D55D07C" w14:textId="02C93A97" w:rsidR="007E1303" w:rsidDel="00FE460F" w:rsidRDefault="007E1303">
      <w:pPr>
        <w:pStyle w:val="TOC1"/>
        <w:rPr>
          <w:del w:id="346" w:author="Sayali Dev" w:date="2018-02-02T14:12:00Z"/>
          <w:rFonts w:asciiTheme="minorHAnsi" w:eastAsiaTheme="minorEastAsia" w:hAnsiTheme="minorHAnsi" w:cstheme="minorBidi"/>
          <w:b w:val="0"/>
          <w:bCs w:val="0"/>
          <w:sz w:val="22"/>
          <w:szCs w:val="22"/>
        </w:rPr>
      </w:pPr>
      <w:del w:id="347" w:author="Sayali Dev" w:date="2018-02-02T14:12:00Z">
        <w:r w:rsidDel="00FE460F">
          <w:delText>Search by Date Ranges, Manage Events and Upload Files</w:delText>
        </w:r>
        <w:r w:rsidDel="00FE460F">
          <w:tab/>
          <w:delText>254</w:delText>
        </w:r>
      </w:del>
    </w:p>
    <w:p w14:paraId="502BEF00" w14:textId="3CFEF801" w:rsidR="007E1303" w:rsidDel="00FE460F" w:rsidRDefault="007E1303">
      <w:pPr>
        <w:pStyle w:val="TOC2"/>
        <w:rPr>
          <w:del w:id="348" w:author="Sayali Dev" w:date="2018-02-02T14:12:00Z"/>
          <w:rFonts w:asciiTheme="minorHAnsi" w:eastAsiaTheme="minorEastAsia" w:hAnsiTheme="minorHAnsi" w:cstheme="minorBidi"/>
          <w:sz w:val="22"/>
          <w:szCs w:val="22"/>
        </w:rPr>
      </w:pPr>
      <w:del w:id="349" w:author="Sayali Dev" w:date="2018-02-02T14:12:00Z">
        <w:r w:rsidDel="00FE460F">
          <w:delText>Understanding the Date Range Search Options</w:delText>
        </w:r>
        <w:r w:rsidDel="00FE460F">
          <w:tab/>
          <w:delText>254</w:delText>
        </w:r>
      </w:del>
    </w:p>
    <w:p w14:paraId="407CB78E" w14:textId="281B3F66" w:rsidR="007E1303" w:rsidDel="00FE460F" w:rsidRDefault="007E1303">
      <w:pPr>
        <w:pStyle w:val="TOC2"/>
        <w:rPr>
          <w:del w:id="350" w:author="Sayali Dev" w:date="2018-02-02T14:12:00Z"/>
          <w:rFonts w:asciiTheme="minorHAnsi" w:eastAsiaTheme="minorEastAsia" w:hAnsiTheme="minorHAnsi" w:cstheme="minorBidi"/>
          <w:sz w:val="22"/>
          <w:szCs w:val="22"/>
        </w:rPr>
      </w:pPr>
      <w:del w:id="351" w:author="Sayali Dev" w:date="2018-02-02T14:12:00Z">
        <w:r w:rsidDel="00FE460F">
          <w:delText>Changing the Search Results Display</w:delText>
        </w:r>
        <w:r w:rsidDel="00FE460F">
          <w:tab/>
          <w:delText>256</w:delText>
        </w:r>
      </w:del>
    </w:p>
    <w:p w14:paraId="0B9A934A" w14:textId="7B0B53AE" w:rsidR="007E1303" w:rsidDel="00FE460F" w:rsidRDefault="007E1303">
      <w:pPr>
        <w:pStyle w:val="TOC3"/>
        <w:rPr>
          <w:del w:id="352" w:author="Sayali Dev" w:date="2018-02-02T14:12:00Z"/>
          <w:rFonts w:asciiTheme="minorHAnsi" w:eastAsiaTheme="minorEastAsia" w:hAnsiTheme="minorHAnsi" w:cstheme="minorBidi"/>
          <w:sz w:val="22"/>
        </w:rPr>
      </w:pPr>
      <w:del w:id="353" w:author="Sayali Dev" w:date="2018-02-02T14:12:00Z">
        <w:r w:rsidDel="00FE460F">
          <w:delText xml:space="preserve">Changing </w:delText>
        </w:r>
        <w:r w:rsidRPr="00B30AA8" w:rsidDel="00FE460F">
          <w:delText xml:space="preserve">the </w:delText>
        </w:r>
        <w:r w:rsidDel="00FE460F">
          <w:delText>Number of Records Per Page</w:delText>
        </w:r>
        <w:r w:rsidDel="00FE460F">
          <w:tab/>
          <w:delText>256</w:delText>
        </w:r>
      </w:del>
    </w:p>
    <w:p w14:paraId="4411230C" w14:textId="60A2B15D" w:rsidR="007E1303" w:rsidDel="00FE460F" w:rsidRDefault="007E1303">
      <w:pPr>
        <w:pStyle w:val="TOC3"/>
        <w:rPr>
          <w:del w:id="354" w:author="Sayali Dev" w:date="2018-02-02T14:12:00Z"/>
          <w:rFonts w:asciiTheme="minorHAnsi" w:eastAsiaTheme="minorEastAsia" w:hAnsiTheme="minorHAnsi" w:cstheme="minorBidi"/>
          <w:sz w:val="22"/>
        </w:rPr>
      </w:pPr>
      <w:del w:id="355" w:author="Sayali Dev" w:date="2018-02-02T14:12:00Z">
        <w:r w:rsidDel="00FE460F">
          <w:delText xml:space="preserve">Changing </w:delText>
        </w:r>
        <w:r w:rsidRPr="00B30AA8" w:rsidDel="00FE460F">
          <w:delText xml:space="preserve">the Display </w:delText>
        </w:r>
        <w:r w:rsidDel="00FE460F">
          <w:delText>Column</w:delText>
        </w:r>
        <w:r w:rsidRPr="00B30AA8" w:rsidDel="00FE460F">
          <w:delText>s</w:delText>
        </w:r>
        <w:r w:rsidDel="00FE460F">
          <w:tab/>
          <w:delText>257</w:delText>
        </w:r>
      </w:del>
    </w:p>
    <w:p w14:paraId="607A60CB" w14:textId="7060AEB6" w:rsidR="007E1303" w:rsidDel="00FE460F" w:rsidRDefault="007E1303">
      <w:pPr>
        <w:pStyle w:val="TOC3"/>
        <w:rPr>
          <w:del w:id="356" w:author="Sayali Dev" w:date="2018-02-02T14:12:00Z"/>
          <w:rFonts w:asciiTheme="minorHAnsi" w:eastAsiaTheme="minorEastAsia" w:hAnsiTheme="minorHAnsi" w:cstheme="minorBidi"/>
          <w:sz w:val="22"/>
        </w:rPr>
      </w:pPr>
      <w:del w:id="357" w:author="Sayali Dev" w:date="2018-02-02T14:12:00Z">
        <w:r w:rsidDel="00FE460F">
          <w:delText>Sorting Search Results</w:delText>
        </w:r>
        <w:r w:rsidDel="00FE460F">
          <w:tab/>
          <w:delText>258</w:delText>
        </w:r>
      </w:del>
    </w:p>
    <w:p w14:paraId="51E038FE" w14:textId="52FCDA1B" w:rsidR="007E1303" w:rsidDel="00FE460F" w:rsidRDefault="007E1303">
      <w:pPr>
        <w:pStyle w:val="TOC2"/>
        <w:rPr>
          <w:del w:id="358" w:author="Sayali Dev" w:date="2018-02-02T14:12:00Z"/>
          <w:rFonts w:asciiTheme="minorHAnsi" w:eastAsiaTheme="minorEastAsia" w:hAnsiTheme="minorHAnsi" w:cstheme="minorBidi"/>
          <w:sz w:val="22"/>
          <w:szCs w:val="22"/>
        </w:rPr>
      </w:pPr>
      <w:del w:id="359" w:author="Sayali Dev" w:date="2018-02-02T14:12:00Z">
        <w:r w:rsidDel="00FE460F">
          <w:delText>Managing Events</w:delText>
        </w:r>
        <w:r w:rsidDel="00FE460F">
          <w:tab/>
          <w:delText>261</w:delText>
        </w:r>
      </w:del>
    </w:p>
    <w:p w14:paraId="21F73BAC" w14:textId="1382D98D" w:rsidR="007E1303" w:rsidDel="00FE460F" w:rsidRDefault="007E1303">
      <w:pPr>
        <w:pStyle w:val="TOC3"/>
        <w:rPr>
          <w:del w:id="360" w:author="Sayali Dev" w:date="2018-02-02T14:12:00Z"/>
          <w:rFonts w:asciiTheme="minorHAnsi" w:eastAsiaTheme="minorEastAsia" w:hAnsiTheme="minorHAnsi" w:cstheme="minorBidi"/>
          <w:sz w:val="22"/>
        </w:rPr>
      </w:pPr>
      <w:del w:id="361" w:author="Sayali Dev" w:date="2018-02-02T14:12:00Z">
        <w:r w:rsidDel="00FE460F">
          <w:delText>Viewing an Event</w:delText>
        </w:r>
        <w:r w:rsidDel="00FE460F">
          <w:tab/>
          <w:delText>261</w:delText>
        </w:r>
      </w:del>
    </w:p>
    <w:p w14:paraId="24B8EF55" w14:textId="0E874064" w:rsidR="007E1303" w:rsidDel="00FE460F" w:rsidRDefault="007E1303">
      <w:pPr>
        <w:pStyle w:val="TOC3"/>
        <w:rPr>
          <w:del w:id="362" w:author="Sayali Dev" w:date="2018-02-02T14:12:00Z"/>
          <w:rFonts w:asciiTheme="minorHAnsi" w:eastAsiaTheme="minorEastAsia" w:hAnsiTheme="minorHAnsi" w:cstheme="minorBidi"/>
          <w:sz w:val="22"/>
        </w:rPr>
      </w:pPr>
      <w:del w:id="363" w:author="Sayali Dev" w:date="2018-02-02T14:12:00Z">
        <w:r w:rsidDel="00FE460F">
          <w:delText>Creating an Event</w:delText>
        </w:r>
        <w:r w:rsidDel="00FE460F">
          <w:tab/>
          <w:delText>263</w:delText>
        </w:r>
      </w:del>
    </w:p>
    <w:p w14:paraId="65C24C0B" w14:textId="3479D012" w:rsidR="007E1303" w:rsidDel="00FE460F" w:rsidRDefault="007E1303">
      <w:pPr>
        <w:pStyle w:val="TOC3"/>
        <w:rPr>
          <w:del w:id="364" w:author="Sayali Dev" w:date="2018-02-02T14:12:00Z"/>
          <w:rFonts w:asciiTheme="minorHAnsi" w:eastAsiaTheme="minorEastAsia" w:hAnsiTheme="minorHAnsi" w:cstheme="minorBidi"/>
          <w:sz w:val="22"/>
        </w:rPr>
      </w:pPr>
      <w:del w:id="365" w:author="Sayali Dev" w:date="2018-02-02T14:12:00Z">
        <w:r w:rsidDel="00FE460F">
          <w:delText>Changing the Status of an Event</w:delText>
        </w:r>
        <w:r w:rsidDel="00FE460F">
          <w:tab/>
          <w:delText>265</w:delText>
        </w:r>
      </w:del>
    </w:p>
    <w:p w14:paraId="69EC3CBA" w14:textId="46CDA53C" w:rsidR="007E1303" w:rsidDel="00FE460F" w:rsidRDefault="007E1303">
      <w:pPr>
        <w:pStyle w:val="TOC3"/>
        <w:rPr>
          <w:del w:id="366" w:author="Sayali Dev" w:date="2018-02-02T14:12:00Z"/>
          <w:rFonts w:asciiTheme="minorHAnsi" w:eastAsiaTheme="minorEastAsia" w:hAnsiTheme="minorHAnsi" w:cstheme="minorBidi"/>
          <w:sz w:val="22"/>
        </w:rPr>
      </w:pPr>
      <w:del w:id="367" w:author="Sayali Dev" w:date="2018-02-02T14:12:00Z">
        <w:r w:rsidDel="00FE460F">
          <w:delText>Viewing or Adding Comments to an Event</w:delText>
        </w:r>
        <w:r w:rsidDel="00FE460F">
          <w:tab/>
          <w:delText>266</w:delText>
        </w:r>
      </w:del>
    </w:p>
    <w:p w14:paraId="26E299A4" w14:textId="0633BE49" w:rsidR="007E1303" w:rsidDel="00FE460F" w:rsidRDefault="007E1303">
      <w:pPr>
        <w:pStyle w:val="TOC3"/>
        <w:rPr>
          <w:del w:id="368" w:author="Sayali Dev" w:date="2018-02-02T14:12:00Z"/>
          <w:rFonts w:asciiTheme="minorHAnsi" w:eastAsiaTheme="minorEastAsia" w:hAnsiTheme="minorHAnsi" w:cstheme="minorBidi"/>
          <w:sz w:val="22"/>
        </w:rPr>
      </w:pPr>
      <w:del w:id="369" w:author="Sayali Dev" w:date="2018-02-02T14:12:00Z">
        <w:r w:rsidDel="00FE460F">
          <w:delText xml:space="preserve">Adding an Action </w:delText>
        </w:r>
        <w:r w:rsidRPr="00B30AA8" w:rsidDel="00FE460F">
          <w:delText>for</w:delText>
        </w:r>
        <w:r w:rsidDel="00FE460F">
          <w:delText xml:space="preserve"> an Event</w:delText>
        </w:r>
        <w:r w:rsidDel="00FE460F">
          <w:tab/>
          <w:delText>267</w:delText>
        </w:r>
      </w:del>
    </w:p>
    <w:p w14:paraId="5E2CFBE6" w14:textId="1F6FA64D" w:rsidR="007E1303" w:rsidDel="00FE460F" w:rsidRDefault="007E1303">
      <w:pPr>
        <w:pStyle w:val="TOC3"/>
        <w:rPr>
          <w:del w:id="370" w:author="Sayali Dev" w:date="2018-02-02T14:12:00Z"/>
          <w:rFonts w:asciiTheme="minorHAnsi" w:eastAsiaTheme="minorEastAsia" w:hAnsiTheme="minorHAnsi" w:cstheme="minorBidi"/>
          <w:sz w:val="22"/>
        </w:rPr>
      </w:pPr>
      <w:del w:id="371" w:author="Sayali Dev" w:date="2018-02-02T14:12:00Z">
        <w:r w:rsidDel="00FE460F">
          <w:delText xml:space="preserve">Viewing the Actions </w:delText>
        </w:r>
        <w:r w:rsidRPr="00B30AA8" w:rsidDel="00FE460F">
          <w:delText xml:space="preserve">Associated with </w:delText>
        </w:r>
        <w:r w:rsidDel="00FE460F">
          <w:delText>an Event</w:delText>
        </w:r>
        <w:r w:rsidDel="00FE460F">
          <w:tab/>
          <w:delText>268</w:delText>
        </w:r>
      </w:del>
    </w:p>
    <w:p w14:paraId="7EC87FCA" w14:textId="72A78F95" w:rsidR="007E1303" w:rsidDel="00FE460F" w:rsidRDefault="007E1303">
      <w:pPr>
        <w:pStyle w:val="TOC2"/>
        <w:rPr>
          <w:del w:id="372" w:author="Sayali Dev" w:date="2018-02-02T14:12:00Z"/>
          <w:rFonts w:asciiTheme="minorHAnsi" w:eastAsiaTheme="minorEastAsia" w:hAnsiTheme="minorHAnsi" w:cstheme="minorBidi"/>
          <w:sz w:val="22"/>
          <w:szCs w:val="22"/>
        </w:rPr>
      </w:pPr>
      <w:del w:id="373" w:author="Sayali Dev" w:date="2018-02-02T14:12:00Z">
        <w:r w:rsidDel="00FE460F">
          <w:delText>Common File Upload</w:delText>
        </w:r>
        <w:r w:rsidDel="00FE460F">
          <w:tab/>
          <w:delText>269</w:delText>
        </w:r>
      </w:del>
    </w:p>
    <w:p w14:paraId="6CDB7565" w14:textId="54E28F59" w:rsidR="007E1303" w:rsidDel="00FE460F" w:rsidRDefault="007E1303">
      <w:pPr>
        <w:pStyle w:val="TOC3"/>
        <w:rPr>
          <w:del w:id="374" w:author="Sayali Dev" w:date="2018-02-02T14:12:00Z"/>
          <w:rFonts w:asciiTheme="minorHAnsi" w:eastAsiaTheme="minorEastAsia" w:hAnsiTheme="minorHAnsi" w:cstheme="minorBidi"/>
          <w:sz w:val="22"/>
        </w:rPr>
      </w:pPr>
      <w:del w:id="375" w:author="Sayali Dev" w:date="2018-02-02T14:12:00Z">
        <w:r w:rsidDel="00FE460F">
          <w:delText>Uploading a File</w:delText>
        </w:r>
        <w:r w:rsidDel="00FE460F">
          <w:tab/>
          <w:delText>269</w:delText>
        </w:r>
      </w:del>
    </w:p>
    <w:p w14:paraId="3A339E33" w14:textId="1ECC4EBF" w:rsidR="007E1303" w:rsidDel="00FE460F" w:rsidRDefault="007E1303">
      <w:pPr>
        <w:pStyle w:val="TOC3"/>
        <w:rPr>
          <w:del w:id="376" w:author="Sayali Dev" w:date="2018-02-02T14:12:00Z"/>
          <w:rFonts w:asciiTheme="minorHAnsi" w:eastAsiaTheme="minorEastAsia" w:hAnsiTheme="minorHAnsi" w:cstheme="minorBidi"/>
          <w:sz w:val="22"/>
        </w:rPr>
      </w:pPr>
      <w:del w:id="377" w:author="Sayali Dev" w:date="2018-02-02T14:12:00Z">
        <w:r w:rsidDel="00FE460F">
          <w:delText>Downloading a File</w:delText>
        </w:r>
        <w:r w:rsidDel="00FE460F">
          <w:tab/>
          <w:delText>272</w:delText>
        </w:r>
      </w:del>
    </w:p>
    <w:p w14:paraId="6948E3C4" w14:textId="3C5DE615" w:rsidR="007E1303" w:rsidDel="00FE460F" w:rsidRDefault="007E1303">
      <w:pPr>
        <w:pStyle w:val="TOC3"/>
        <w:rPr>
          <w:del w:id="378" w:author="Sayali Dev" w:date="2018-02-02T14:12:00Z"/>
          <w:rFonts w:asciiTheme="minorHAnsi" w:eastAsiaTheme="minorEastAsia" w:hAnsiTheme="minorHAnsi" w:cstheme="minorBidi"/>
          <w:sz w:val="22"/>
        </w:rPr>
      </w:pPr>
      <w:del w:id="379" w:author="Sayali Dev" w:date="2018-02-02T14:12:00Z">
        <w:r w:rsidDel="00FE460F">
          <w:delText>Deleting a File</w:delText>
        </w:r>
        <w:r w:rsidDel="00FE460F">
          <w:tab/>
          <w:delText>273</w:delText>
        </w:r>
      </w:del>
    </w:p>
    <w:p w14:paraId="2C56BCDB" w14:textId="164A7DCF" w:rsidR="007E1303" w:rsidDel="00FE460F" w:rsidRDefault="007E1303">
      <w:pPr>
        <w:pStyle w:val="TOC1"/>
        <w:rPr>
          <w:del w:id="380" w:author="Sayali Dev" w:date="2018-02-02T14:12:00Z"/>
          <w:rFonts w:asciiTheme="minorHAnsi" w:eastAsiaTheme="minorEastAsia" w:hAnsiTheme="minorHAnsi" w:cstheme="minorBidi"/>
          <w:b w:val="0"/>
          <w:bCs w:val="0"/>
          <w:sz w:val="22"/>
          <w:szCs w:val="22"/>
        </w:rPr>
      </w:pPr>
      <w:del w:id="381" w:author="Sayali Dev" w:date="2018-02-02T14:12:00Z">
        <w:r w:rsidDel="00FE460F">
          <w:delText>Upload Data using predefined spreadsheets</w:delText>
        </w:r>
        <w:r w:rsidDel="00FE460F">
          <w:tab/>
          <w:delText>274</w:delText>
        </w:r>
      </w:del>
    </w:p>
    <w:p w14:paraId="1697F18E" w14:textId="2F3B70FF" w:rsidR="007E1303" w:rsidDel="00FE460F" w:rsidRDefault="007E1303">
      <w:pPr>
        <w:pStyle w:val="TOC3"/>
        <w:rPr>
          <w:del w:id="382" w:author="Sayali Dev" w:date="2018-02-02T14:12:00Z"/>
          <w:rFonts w:asciiTheme="minorHAnsi" w:eastAsiaTheme="minorEastAsia" w:hAnsiTheme="minorHAnsi" w:cstheme="minorBidi"/>
          <w:sz w:val="22"/>
        </w:rPr>
      </w:pPr>
      <w:del w:id="383" w:author="Sayali Dev" w:date="2018-02-02T14:12:00Z">
        <w:r w:rsidDel="00FE460F">
          <w:delText>Uploading a Process Template</w:delText>
        </w:r>
        <w:r w:rsidDel="00FE460F">
          <w:tab/>
          <w:delText>277</w:delText>
        </w:r>
      </w:del>
    </w:p>
    <w:p w14:paraId="5E1A9FD0" w14:textId="3B3F2A69" w:rsidR="007E1303" w:rsidDel="00FE460F" w:rsidRDefault="007E1303">
      <w:pPr>
        <w:pStyle w:val="TOC3"/>
        <w:rPr>
          <w:del w:id="384" w:author="Sayali Dev" w:date="2018-02-02T14:12:00Z"/>
          <w:rFonts w:asciiTheme="minorHAnsi" w:eastAsiaTheme="minorEastAsia" w:hAnsiTheme="minorHAnsi" w:cstheme="minorBidi"/>
          <w:sz w:val="22"/>
        </w:rPr>
      </w:pPr>
      <w:del w:id="385" w:author="Sayali Dev" w:date="2018-02-02T14:12:00Z">
        <w:r w:rsidDel="00FE460F">
          <w:delText>Uploading an Inventory Bulk spreadsheet</w:delText>
        </w:r>
        <w:r w:rsidDel="00FE460F">
          <w:tab/>
          <w:delText>284</w:delText>
        </w:r>
      </w:del>
    </w:p>
    <w:p w14:paraId="3E71D67D" w14:textId="697A1791" w:rsidR="007E1303" w:rsidDel="00FE460F" w:rsidRDefault="007E1303">
      <w:pPr>
        <w:pStyle w:val="TOC3"/>
        <w:rPr>
          <w:del w:id="386" w:author="Sayali Dev" w:date="2018-02-02T14:12:00Z"/>
          <w:rFonts w:asciiTheme="minorHAnsi" w:eastAsiaTheme="minorEastAsia" w:hAnsiTheme="minorHAnsi" w:cstheme="minorBidi"/>
          <w:sz w:val="22"/>
        </w:rPr>
      </w:pPr>
      <w:del w:id="387" w:author="Sayali Dev" w:date="2018-02-02T14:12:00Z">
        <w:r w:rsidDel="00FE460F">
          <w:delText>Uploading a Kit Creation / Shipment spreadsheet</w:delText>
        </w:r>
        <w:r w:rsidDel="00FE460F">
          <w:tab/>
          <w:delText>288</w:delText>
        </w:r>
      </w:del>
    </w:p>
    <w:p w14:paraId="303E50C7" w14:textId="1D754CB9" w:rsidR="007E1303" w:rsidDel="00FE460F" w:rsidRDefault="007E1303">
      <w:pPr>
        <w:pStyle w:val="TOC3"/>
        <w:rPr>
          <w:del w:id="388" w:author="Sayali Dev" w:date="2018-02-02T14:12:00Z"/>
          <w:rFonts w:asciiTheme="minorHAnsi" w:eastAsiaTheme="minorEastAsia" w:hAnsiTheme="minorHAnsi" w:cstheme="minorBidi"/>
          <w:sz w:val="22"/>
        </w:rPr>
      </w:pPr>
      <w:del w:id="389" w:author="Sayali Dev" w:date="2018-02-02T14:12:00Z">
        <w:r w:rsidDel="00FE460F">
          <w:delText>Uploading a Batch Specimen Shipment spreadsheet</w:delText>
        </w:r>
        <w:r w:rsidDel="00FE460F">
          <w:tab/>
          <w:delText>292</w:delText>
        </w:r>
      </w:del>
    </w:p>
    <w:p w14:paraId="61ADB430" w14:textId="1744B486" w:rsidR="007E1303" w:rsidDel="00FE460F" w:rsidRDefault="007E1303">
      <w:pPr>
        <w:pStyle w:val="TOC3"/>
        <w:rPr>
          <w:del w:id="390" w:author="Sayali Dev" w:date="2018-02-02T14:12:00Z"/>
          <w:rFonts w:asciiTheme="minorHAnsi" w:eastAsiaTheme="minorEastAsia" w:hAnsiTheme="minorHAnsi" w:cstheme="minorBidi"/>
          <w:sz w:val="22"/>
        </w:rPr>
      </w:pPr>
      <w:del w:id="391" w:author="Sayali Dev" w:date="2018-02-02T14:12:00Z">
        <w:r w:rsidDel="00FE460F">
          <w:delText>Uploading a Redistribution Shipment between Biobank spreadsheet</w:delText>
        </w:r>
        <w:r w:rsidDel="00FE460F">
          <w:tab/>
          <w:delText>297</w:delText>
        </w:r>
      </w:del>
    </w:p>
    <w:p w14:paraId="5FE683BB" w14:textId="66A5BC44" w:rsidR="007E1303" w:rsidDel="00FE460F" w:rsidRDefault="007E1303">
      <w:pPr>
        <w:pStyle w:val="TOC3"/>
        <w:rPr>
          <w:del w:id="392" w:author="Sayali Dev" w:date="2018-02-02T14:12:00Z"/>
          <w:rFonts w:asciiTheme="minorHAnsi" w:eastAsiaTheme="minorEastAsia" w:hAnsiTheme="minorHAnsi" w:cstheme="minorBidi"/>
          <w:sz w:val="22"/>
        </w:rPr>
      </w:pPr>
      <w:del w:id="393" w:author="Sayali Dev" w:date="2018-02-02T14:12:00Z">
        <w:r w:rsidDel="00FE460F">
          <w:delText>Uploading a Create Subjects spreadsheet</w:delText>
        </w:r>
        <w:r w:rsidDel="00FE460F">
          <w:tab/>
          <w:delText>301</w:delText>
        </w:r>
      </w:del>
    </w:p>
    <w:p w14:paraId="29588529" w14:textId="220C19BE" w:rsidR="007E1303" w:rsidDel="00FE460F" w:rsidRDefault="007E1303">
      <w:pPr>
        <w:pStyle w:val="TOC3"/>
        <w:rPr>
          <w:del w:id="394" w:author="Sayali Dev" w:date="2018-02-02T14:12:00Z"/>
          <w:rFonts w:asciiTheme="minorHAnsi" w:eastAsiaTheme="minorEastAsia" w:hAnsiTheme="minorHAnsi" w:cstheme="minorBidi"/>
          <w:sz w:val="22"/>
        </w:rPr>
      </w:pPr>
      <w:del w:id="395" w:author="Sayali Dev" w:date="2018-02-02T14:12:00Z">
        <w:r w:rsidDel="00FE460F">
          <w:delText>Uploading a Forms spreadsheet</w:delText>
        </w:r>
        <w:r w:rsidDel="00FE460F">
          <w:tab/>
          <w:delText>303</w:delText>
        </w:r>
      </w:del>
    </w:p>
    <w:p w14:paraId="43F942C5" w14:textId="651A220B" w:rsidR="007E1303" w:rsidDel="00FE460F" w:rsidRDefault="007E1303">
      <w:pPr>
        <w:pStyle w:val="TOC3"/>
        <w:rPr>
          <w:del w:id="396" w:author="Sayali Dev" w:date="2018-02-02T14:12:00Z"/>
          <w:rFonts w:asciiTheme="minorHAnsi" w:eastAsiaTheme="minorEastAsia" w:hAnsiTheme="minorHAnsi" w:cstheme="minorBidi"/>
          <w:sz w:val="22"/>
        </w:rPr>
      </w:pPr>
      <w:del w:id="397" w:author="Sayali Dev" w:date="2018-02-02T14:12:00Z">
        <w:r w:rsidDel="00FE460F">
          <w:delText>Uploading a LIMS Workflow spreadsheet</w:delText>
        </w:r>
        <w:r w:rsidDel="00FE460F">
          <w:tab/>
          <w:delText>306</w:delText>
        </w:r>
      </w:del>
    </w:p>
    <w:p w14:paraId="4C836757" w14:textId="54529B8F" w:rsidR="007E1303" w:rsidDel="00FE460F" w:rsidRDefault="007E1303">
      <w:pPr>
        <w:pStyle w:val="TOC3"/>
        <w:rPr>
          <w:del w:id="398" w:author="Sayali Dev" w:date="2018-02-02T14:12:00Z"/>
          <w:rFonts w:asciiTheme="minorHAnsi" w:eastAsiaTheme="minorEastAsia" w:hAnsiTheme="minorHAnsi" w:cstheme="minorBidi"/>
          <w:sz w:val="22"/>
        </w:rPr>
      </w:pPr>
      <w:del w:id="399" w:author="Sayali Dev" w:date="2018-02-02T14:12:00Z">
        <w:r w:rsidDel="00FE460F">
          <w:delText>Uploading a File for Worklist Biospecimens</w:delText>
        </w:r>
        <w:r w:rsidDel="00FE460F">
          <w:tab/>
          <w:delText>308</w:delText>
        </w:r>
      </w:del>
    </w:p>
    <w:p w14:paraId="7BE109DC" w14:textId="2EA8CF84" w:rsidR="00467DFD" w:rsidRDefault="00743AE6" w:rsidP="00EF538E">
      <w:pPr>
        <w:pStyle w:val="Heading1"/>
      </w:pPr>
      <w:r>
        <w:fldChar w:fldCharType="end"/>
      </w:r>
      <w:bookmarkStart w:id="400" w:name="_Toc282093893"/>
    </w:p>
    <w:p w14:paraId="7CAEE99F" w14:textId="77777777" w:rsidR="00551907" w:rsidRPr="00960AD0" w:rsidRDefault="00467DFD" w:rsidP="00551907">
      <w:pPr>
        <w:pStyle w:val="Heading1"/>
      </w:pPr>
      <w:r>
        <w:br w:type="page"/>
      </w:r>
      <w:bookmarkStart w:id="401" w:name="_Toc502938716"/>
      <w:bookmarkStart w:id="402" w:name="_Toc506996660"/>
      <w:bookmarkStart w:id="403" w:name="_Toc502575247"/>
      <w:bookmarkEnd w:id="400"/>
      <w:r w:rsidR="00551907">
        <w:lastRenderedPageBreak/>
        <w:t>Accessing the Application</w:t>
      </w:r>
      <w:bookmarkEnd w:id="401"/>
      <w:bookmarkEnd w:id="402"/>
    </w:p>
    <w:p w14:paraId="5D456388" w14:textId="77777777" w:rsidR="00551907" w:rsidRDefault="00551907" w:rsidP="00551907">
      <w:bookmarkStart w:id="404" w:name="_Toc220232651"/>
      <w:bookmarkStart w:id="405" w:name="_Toc220322201"/>
      <w:bookmarkStart w:id="406" w:name="_Toc220325401"/>
      <w:bookmarkStart w:id="407" w:name="_Toc220325538"/>
      <w:bookmarkStart w:id="408" w:name="_Toc220326222"/>
      <w:bookmarkStart w:id="409" w:name="_Toc220327301"/>
      <w:bookmarkStart w:id="410" w:name="_Toc220679078"/>
    </w:p>
    <w:p w14:paraId="4A085277" w14:textId="77777777" w:rsidR="00551907" w:rsidRDefault="00551907" w:rsidP="00551907">
      <w:pPr>
        <w:rPr>
          <w:b/>
        </w:rPr>
      </w:pPr>
      <w:r>
        <w:t xml:space="preserve">To access the CIRRASPEC application, you must </w:t>
      </w:r>
      <w:r w:rsidRPr="00AD2744">
        <w:t xml:space="preserve">have a valid </w:t>
      </w:r>
      <w:r>
        <w:t>u</w:t>
      </w:r>
      <w:r w:rsidRPr="00AD2744">
        <w:t>ser</w:t>
      </w:r>
      <w:r>
        <w:t xml:space="preserve"> </w:t>
      </w:r>
      <w:r w:rsidRPr="00AD2744">
        <w:t xml:space="preserve">name and </w:t>
      </w:r>
      <w:r>
        <w:t>p</w:t>
      </w:r>
      <w:r w:rsidRPr="00AD2744">
        <w:t>assword</w:t>
      </w:r>
      <w:bookmarkEnd w:id="404"/>
      <w:bookmarkEnd w:id="405"/>
      <w:bookmarkEnd w:id="406"/>
      <w:bookmarkEnd w:id="407"/>
      <w:bookmarkEnd w:id="408"/>
      <w:bookmarkEnd w:id="409"/>
      <w:bookmarkEnd w:id="410"/>
      <w:r>
        <w:t>.</w:t>
      </w:r>
      <w:r>
        <w:br/>
      </w:r>
    </w:p>
    <w:p w14:paraId="3C5074F3" w14:textId="77777777" w:rsidR="00551907" w:rsidRPr="000D7B3C" w:rsidRDefault="00551907" w:rsidP="00551907">
      <w:pPr>
        <w:pStyle w:val="Heading3"/>
      </w:pPr>
      <w:bookmarkStart w:id="411" w:name="_Toc502575239"/>
      <w:bookmarkStart w:id="412" w:name="_Toc502938717"/>
      <w:bookmarkStart w:id="413" w:name="_Toc506996661"/>
      <w:r w:rsidRPr="000D7B3C">
        <w:t>Log</w:t>
      </w:r>
      <w:r>
        <w:t>in</w:t>
      </w:r>
      <w:r w:rsidRPr="000D7B3C">
        <w:t xml:space="preserve"> Guidelines</w:t>
      </w:r>
      <w:bookmarkEnd w:id="411"/>
      <w:bookmarkEnd w:id="412"/>
      <w:bookmarkEnd w:id="413"/>
      <w:r w:rsidRPr="000D7B3C">
        <w:br/>
      </w:r>
    </w:p>
    <w:p w14:paraId="75A36052" w14:textId="77777777" w:rsidR="00551907" w:rsidRPr="000D7B3C" w:rsidRDefault="00551907" w:rsidP="00551907">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must </w:t>
      </w:r>
      <w:r>
        <w:rPr>
          <w:rFonts w:ascii="Arial" w:hAnsi="Arial"/>
          <w:sz w:val="22"/>
        </w:rPr>
        <w:t>contain a minimum of six</w:t>
      </w:r>
      <w:r w:rsidRPr="000D7B3C">
        <w:rPr>
          <w:rFonts w:ascii="Arial" w:hAnsi="Arial"/>
          <w:sz w:val="22"/>
        </w:rPr>
        <w:t xml:space="preserve"> characters and </w:t>
      </w:r>
      <w:r>
        <w:rPr>
          <w:rFonts w:ascii="Arial" w:hAnsi="Arial"/>
          <w:sz w:val="22"/>
        </w:rPr>
        <w:t xml:space="preserve">is </w:t>
      </w:r>
      <w:r w:rsidRPr="000D7B3C">
        <w:rPr>
          <w:rFonts w:ascii="Arial" w:hAnsi="Arial"/>
          <w:sz w:val="22"/>
        </w:rPr>
        <w:t xml:space="preserve">case sensitive. </w:t>
      </w:r>
      <w:r>
        <w:rPr>
          <w:rFonts w:ascii="Arial" w:hAnsi="Arial"/>
          <w:sz w:val="22"/>
        </w:rPr>
        <w:br/>
      </w:r>
    </w:p>
    <w:p w14:paraId="17B32606" w14:textId="77777777" w:rsidR="00551907" w:rsidRPr="000D7B3C" w:rsidRDefault="00551907" w:rsidP="00551907">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w:t>
      </w:r>
      <w:r>
        <w:rPr>
          <w:rFonts w:ascii="Arial" w:hAnsi="Arial"/>
          <w:sz w:val="22"/>
        </w:rPr>
        <w:t xml:space="preserve">must contain at least one </w:t>
      </w:r>
      <w:r w:rsidRPr="000D7B3C">
        <w:rPr>
          <w:rFonts w:ascii="Arial" w:hAnsi="Arial"/>
          <w:sz w:val="22"/>
        </w:rPr>
        <w:t>alpha</w:t>
      </w:r>
      <w:r>
        <w:rPr>
          <w:rFonts w:ascii="Arial" w:hAnsi="Arial"/>
          <w:sz w:val="22"/>
        </w:rPr>
        <w:t>bet</w:t>
      </w:r>
      <w:r w:rsidRPr="000D7B3C">
        <w:rPr>
          <w:rFonts w:ascii="Arial" w:hAnsi="Arial"/>
          <w:sz w:val="22"/>
        </w:rPr>
        <w:t xml:space="preserve">, </w:t>
      </w:r>
      <w:r>
        <w:rPr>
          <w:rFonts w:ascii="Arial" w:hAnsi="Arial"/>
          <w:sz w:val="22"/>
        </w:rPr>
        <w:t xml:space="preserve">one </w:t>
      </w:r>
      <w:r w:rsidRPr="000D7B3C">
        <w:rPr>
          <w:rFonts w:ascii="Arial" w:hAnsi="Arial"/>
          <w:sz w:val="22"/>
        </w:rPr>
        <w:t>num</w:t>
      </w:r>
      <w:r>
        <w:rPr>
          <w:rFonts w:ascii="Arial" w:hAnsi="Arial"/>
          <w:sz w:val="22"/>
        </w:rPr>
        <w:t>b</w:t>
      </w:r>
      <w:r w:rsidRPr="000D7B3C">
        <w:rPr>
          <w:rFonts w:ascii="Arial" w:hAnsi="Arial"/>
          <w:sz w:val="22"/>
        </w:rPr>
        <w:t xml:space="preserve">er and </w:t>
      </w:r>
      <w:r>
        <w:rPr>
          <w:rFonts w:ascii="Arial" w:hAnsi="Arial"/>
          <w:sz w:val="22"/>
        </w:rPr>
        <w:t>one special character</w:t>
      </w:r>
      <w:r w:rsidRPr="000D7B3C">
        <w:rPr>
          <w:rFonts w:ascii="Arial" w:hAnsi="Arial"/>
          <w:sz w:val="22"/>
        </w:rPr>
        <w:t xml:space="preserve"> </w:t>
      </w:r>
      <w:r>
        <w:rPr>
          <w:rFonts w:ascii="Arial" w:hAnsi="Arial"/>
          <w:sz w:val="22"/>
        </w:rPr>
        <w:t xml:space="preserve">such </w:t>
      </w:r>
      <w:r w:rsidRPr="00A97908">
        <w:rPr>
          <w:rFonts w:ascii="Arial" w:hAnsi="Arial"/>
          <w:sz w:val="22"/>
        </w:rPr>
        <w:t>as !, @, #, &amp;, etc.</w:t>
      </w:r>
      <w:r>
        <w:rPr>
          <w:rFonts w:ascii="Arial" w:hAnsi="Arial"/>
          <w:sz w:val="22"/>
        </w:rPr>
        <w:br/>
      </w:r>
    </w:p>
    <w:p w14:paraId="4EC66DF3" w14:textId="77777777" w:rsidR="00551907" w:rsidRPr="0024596E" w:rsidRDefault="00551907" w:rsidP="00551907">
      <w:pPr>
        <w:pStyle w:val="Bullet1"/>
        <w:numPr>
          <w:ilvl w:val="0"/>
          <w:numId w:val="13"/>
        </w:numPr>
        <w:ind w:right="540"/>
        <w:rPr>
          <w:rFonts w:ascii="Arial" w:hAnsi="Arial"/>
          <w:b/>
          <w:bCs/>
          <w:sz w:val="22"/>
        </w:rPr>
      </w:pPr>
      <w:r w:rsidRPr="000D7B3C">
        <w:rPr>
          <w:rFonts w:ascii="Arial" w:hAnsi="Arial"/>
          <w:sz w:val="22"/>
        </w:rPr>
        <w:t xml:space="preserve">The </w:t>
      </w:r>
      <w:r>
        <w:rPr>
          <w:rFonts w:ascii="Arial" w:hAnsi="Arial"/>
          <w:sz w:val="22"/>
        </w:rPr>
        <w:t xml:space="preserve">application </w:t>
      </w:r>
      <w:r w:rsidRPr="000D7B3C">
        <w:rPr>
          <w:rFonts w:ascii="Arial" w:hAnsi="Arial"/>
          <w:sz w:val="22"/>
        </w:rPr>
        <w:t>prompt</w:t>
      </w:r>
      <w:r>
        <w:rPr>
          <w:rFonts w:ascii="Arial" w:hAnsi="Arial"/>
          <w:sz w:val="22"/>
        </w:rPr>
        <w:t>s</w:t>
      </w:r>
      <w:r w:rsidRPr="000D7B3C">
        <w:rPr>
          <w:rFonts w:ascii="Arial" w:hAnsi="Arial"/>
          <w:sz w:val="22"/>
        </w:rPr>
        <w:t xml:space="preserve"> </w:t>
      </w:r>
      <w:r>
        <w:rPr>
          <w:rFonts w:ascii="Arial" w:hAnsi="Arial"/>
          <w:sz w:val="22"/>
        </w:rPr>
        <w:t xml:space="preserve">you </w:t>
      </w:r>
      <w:r w:rsidRPr="000D7B3C">
        <w:rPr>
          <w:rFonts w:ascii="Arial" w:hAnsi="Arial"/>
          <w:sz w:val="22"/>
        </w:rPr>
        <w:t xml:space="preserve">to change </w:t>
      </w:r>
      <w:r>
        <w:rPr>
          <w:rFonts w:ascii="Arial" w:hAnsi="Arial"/>
          <w:sz w:val="22"/>
        </w:rPr>
        <w:t xml:space="preserve">your </w:t>
      </w:r>
      <w:r w:rsidRPr="000D7B3C">
        <w:rPr>
          <w:rFonts w:ascii="Arial" w:hAnsi="Arial"/>
          <w:sz w:val="22"/>
        </w:rPr>
        <w:t xml:space="preserve">password </w:t>
      </w:r>
      <w:r>
        <w:rPr>
          <w:rFonts w:ascii="Arial" w:hAnsi="Arial"/>
          <w:sz w:val="22"/>
        </w:rPr>
        <w:t xml:space="preserve">after you </w:t>
      </w:r>
      <w:r w:rsidRPr="000D7B3C">
        <w:rPr>
          <w:rFonts w:ascii="Arial" w:hAnsi="Arial"/>
          <w:sz w:val="22"/>
        </w:rPr>
        <w:t>log</w:t>
      </w:r>
      <w:r>
        <w:rPr>
          <w:rFonts w:ascii="Arial" w:hAnsi="Arial"/>
          <w:sz w:val="22"/>
        </w:rPr>
        <w:t>i</w:t>
      </w:r>
      <w:r w:rsidRPr="000D7B3C">
        <w:rPr>
          <w:rFonts w:ascii="Arial" w:hAnsi="Arial"/>
          <w:sz w:val="22"/>
        </w:rPr>
        <w:t>n</w:t>
      </w:r>
      <w:r>
        <w:rPr>
          <w:rFonts w:ascii="Arial" w:hAnsi="Arial"/>
          <w:sz w:val="22"/>
        </w:rPr>
        <w:t xml:space="preserve"> for the first time. For more information about how to change your password, see </w:t>
      </w:r>
      <w:hyperlink w:anchor="ChangePassword" w:history="1">
        <w:r w:rsidRPr="000D7B3C">
          <w:rPr>
            <w:rStyle w:val="Hyperlink"/>
            <w:rFonts w:ascii="Arial" w:hAnsi="Arial"/>
            <w:b/>
            <w:sz w:val="22"/>
          </w:rPr>
          <w:t>Chang</w:t>
        </w:r>
        <w:r>
          <w:rPr>
            <w:rStyle w:val="Hyperlink"/>
            <w:rFonts w:ascii="Arial" w:hAnsi="Arial"/>
            <w:b/>
            <w:sz w:val="22"/>
          </w:rPr>
          <w:t>ing</w:t>
        </w:r>
        <w:r w:rsidRPr="000D7B3C">
          <w:rPr>
            <w:rStyle w:val="Hyperlink"/>
            <w:rFonts w:ascii="Arial" w:hAnsi="Arial"/>
            <w:b/>
            <w:sz w:val="22"/>
          </w:rPr>
          <w:t xml:space="preserve"> </w:t>
        </w:r>
        <w:r>
          <w:rPr>
            <w:rStyle w:val="Hyperlink"/>
            <w:rFonts w:ascii="Arial" w:hAnsi="Arial"/>
            <w:b/>
            <w:sz w:val="22"/>
          </w:rPr>
          <w:t xml:space="preserve">Your </w:t>
        </w:r>
        <w:r w:rsidRPr="000D7B3C">
          <w:rPr>
            <w:rStyle w:val="Hyperlink"/>
            <w:rFonts w:ascii="Arial" w:hAnsi="Arial"/>
            <w:b/>
            <w:sz w:val="22"/>
          </w:rPr>
          <w:t>Password</w:t>
        </w:r>
      </w:hyperlink>
      <w:r w:rsidRPr="000D7B3C">
        <w:rPr>
          <w:rFonts w:ascii="Arial" w:hAnsi="Arial"/>
          <w:sz w:val="22"/>
        </w:rPr>
        <w:t>.</w:t>
      </w:r>
      <w:r w:rsidRPr="0024596E">
        <w:rPr>
          <w:rFonts w:ascii="Arial" w:hAnsi="Arial"/>
          <w:sz w:val="22"/>
        </w:rPr>
        <w:br/>
      </w:r>
    </w:p>
    <w:p w14:paraId="2D74DED7" w14:textId="77777777" w:rsidR="00551907" w:rsidRDefault="00551907" w:rsidP="00551907">
      <w:pPr>
        <w:numPr>
          <w:ilvl w:val="0"/>
          <w:numId w:val="17"/>
        </w:numPr>
        <w:ind w:left="720"/>
      </w:pPr>
      <w:r>
        <w:t xml:space="preserve">This application supports the following browsers: </w:t>
      </w:r>
    </w:p>
    <w:p w14:paraId="7795B698" w14:textId="77777777" w:rsidR="00551907" w:rsidRDefault="00551907" w:rsidP="00551907">
      <w:pPr>
        <w:numPr>
          <w:ilvl w:val="1"/>
          <w:numId w:val="17"/>
        </w:numPr>
        <w:ind w:left="1440"/>
      </w:pPr>
      <w:r w:rsidRPr="00DA26E4">
        <w:t>Firefox 3.5 and above</w:t>
      </w:r>
    </w:p>
    <w:p w14:paraId="458AD2EA" w14:textId="77777777" w:rsidR="00551907" w:rsidRDefault="00551907" w:rsidP="00551907">
      <w:pPr>
        <w:numPr>
          <w:ilvl w:val="1"/>
          <w:numId w:val="17"/>
        </w:numPr>
        <w:ind w:left="1440"/>
      </w:pPr>
      <w:r>
        <w:t>IE 8.0 and above</w:t>
      </w:r>
      <w:r>
        <w:br/>
      </w:r>
    </w:p>
    <w:p w14:paraId="79CA31D9" w14:textId="77777777" w:rsidR="00551907" w:rsidRDefault="00551907" w:rsidP="00551907">
      <w:pPr>
        <w:numPr>
          <w:ilvl w:val="0"/>
          <w:numId w:val="17"/>
        </w:numPr>
        <w:ind w:left="720"/>
      </w:pPr>
      <w:r>
        <w:t xml:space="preserve">You must </w:t>
      </w:r>
      <w:r w:rsidRPr="000274BA">
        <w:t>not</w:t>
      </w:r>
      <w:r>
        <w:t xml:space="preserve"> run </w:t>
      </w:r>
      <w:r w:rsidRPr="00DA26E4">
        <w:t>IE</w:t>
      </w:r>
      <w:r>
        <w:t xml:space="preserve"> </w:t>
      </w:r>
      <w:r w:rsidRPr="00DA26E4">
        <w:t xml:space="preserve">8.0 </w:t>
      </w:r>
      <w:r>
        <w:t>i</w:t>
      </w:r>
      <w:r w:rsidRPr="00DA26E4">
        <w:t xml:space="preserve">n </w:t>
      </w:r>
      <w:r>
        <w:t>the C</w:t>
      </w:r>
      <w:r w:rsidRPr="00DA26E4">
        <w:t xml:space="preserve">ompatibility mode. </w:t>
      </w:r>
      <w:r>
        <w:t xml:space="preserve">You </w:t>
      </w:r>
      <w:r w:rsidRPr="00DA26E4">
        <w:t xml:space="preserve">can check the </w:t>
      </w:r>
      <w:r>
        <w:t xml:space="preserve">IE </w:t>
      </w:r>
      <w:r w:rsidRPr="00DA26E4">
        <w:t xml:space="preserve">compatibility view by </w:t>
      </w:r>
      <w:r>
        <w:t xml:space="preserve">clicking </w:t>
      </w:r>
      <w:r w:rsidRPr="00D25F78">
        <w:rPr>
          <w:b/>
        </w:rPr>
        <w:t>Tools</w:t>
      </w:r>
      <w:r w:rsidRPr="00DA26E4">
        <w:t> </w:t>
      </w:r>
      <w:r>
        <w:t xml:space="preserve">&gt; </w:t>
      </w:r>
      <w:r w:rsidRPr="00D25F78">
        <w:rPr>
          <w:b/>
        </w:rPr>
        <w:t>Compatibility View</w:t>
      </w:r>
      <w:r>
        <w:rPr>
          <w:b/>
        </w:rPr>
        <w:t xml:space="preserve"> settings</w:t>
      </w:r>
      <w:r w:rsidRPr="00DA26E4">
        <w:t>.</w:t>
      </w:r>
    </w:p>
    <w:p w14:paraId="5CE73FAD" w14:textId="77777777" w:rsidR="00551907" w:rsidRDefault="00551907" w:rsidP="00551907">
      <w:pPr>
        <w:ind w:left="720"/>
      </w:pPr>
    </w:p>
    <w:p w14:paraId="2E82B4C7" w14:textId="77777777" w:rsidR="00551907" w:rsidRDefault="00551907" w:rsidP="00551907">
      <w:pPr>
        <w:numPr>
          <w:ilvl w:val="0"/>
          <w:numId w:val="17"/>
        </w:numPr>
        <w:ind w:left="720"/>
      </w:pPr>
      <w:r>
        <w:t xml:space="preserve">You must </w:t>
      </w:r>
      <w:r w:rsidRPr="00BC00FF">
        <w:t>ensure that any pop-up blocker software is turned off</w:t>
      </w:r>
      <w:r>
        <w:t>.</w:t>
      </w:r>
    </w:p>
    <w:p w14:paraId="675E0378" w14:textId="77777777" w:rsidR="00551907" w:rsidRPr="008759CD" w:rsidRDefault="00551907" w:rsidP="00551907"/>
    <w:p w14:paraId="1CB7EFE2" w14:textId="77777777" w:rsidR="00551907" w:rsidRDefault="00551907" w:rsidP="00551907">
      <w:pPr>
        <w:pStyle w:val="Heading2"/>
      </w:pPr>
      <w:bookmarkStart w:id="414" w:name="_Toc282093894"/>
      <w:bookmarkStart w:id="415" w:name="_Toc502938718"/>
      <w:bookmarkStart w:id="416" w:name="_Toc506996662"/>
      <w:r>
        <w:t xml:space="preserve">Logging into the </w:t>
      </w:r>
      <w:bookmarkEnd w:id="414"/>
      <w:r>
        <w:t>Application</w:t>
      </w:r>
      <w:bookmarkEnd w:id="415"/>
      <w:bookmarkEnd w:id="416"/>
    </w:p>
    <w:p w14:paraId="577A6A0C" w14:textId="77777777" w:rsidR="00551907" w:rsidRDefault="00551907" w:rsidP="00551907"/>
    <w:p w14:paraId="0E432A00" w14:textId="77777777" w:rsidR="00551907" w:rsidRDefault="00551907" w:rsidP="00551907">
      <w:r>
        <w:t>To log in</w:t>
      </w:r>
      <w:r w:rsidRPr="00542B71">
        <w:t>:</w:t>
      </w:r>
    </w:p>
    <w:p w14:paraId="41AEFB18" w14:textId="77777777" w:rsidR="00551907" w:rsidRPr="00542B71" w:rsidRDefault="00551907" w:rsidP="00551907">
      <w:pPr>
        <w:ind w:left="720"/>
      </w:pPr>
    </w:p>
    <w:p w14:paraId="70E3B14A" w14:textId="77777777" w:rsidR="00551907" w:rsidRDefault="00551907" w:rsidP="00551907">
      <w:pPr>
        <w:numPr>
          <w:ilvl w:val="0"/>
          <w:numId w:val="12"/>
        </w:numPr>
      </w:pPr>
      <w:r>
        <w:t>Enter CIRRASPEC</w:t>
      </w:r>
      <w:r w:rsidRPr="00542B71">
        <w:t xml:space="preserve"> web site </w:t>
      </w:r>
      <w:r>
        <w:t xml:space="preserve">URL </w:t>
      </w:r>
      <w:r w:rsidRPr="00542B71">
        <w:t>In the address bar of a Web browser</w:t>
      </w:r>
      <w:r>
        <w:t>.</w:t>
      </w:r>
    </w:p>
    <w:p w14:paraId="6A156176" w14:textId="77777777" w:rsidR="00551907" w:rsidRPr="00542B71" w:rsidRDefault="00551907" w:rsidP="00551907">
      <w:pPr>
        <w:ind w:left="720"/>
      </w:pPr>
      <w:r>
        <w:t>T</w:t>
      </w:r>
      <w:r w:rsidRPr="00542B71">
        <w:t xml:space="preserve">he </w:t>
      </w:r>
      <w:r>
        <w:rPr>
          <w:b/>
        </w:rPr>
        <w:t>Logi</w:t>
      </w:r>
      <w:r w:rsidRPr="00542B71">
        <w:rPr>
          <w:b/>
        </w:rPr>
        <w:t>n</w:t>
      </w:r>
      <w:r w:rsidRPr="00542B71">
        <w:t xml:space="preserve"> page appears.</w:t>
      </w:r>
    </w:p>
    <w:p w14:paraId="5148D631" w14:textId="77777777" w:rsidR="00551907" w:rsidRPr="00487FB1" w:rsidRDefault="00551907" w:rsidP="00551907">
      <w:pPr>
        <w:ind w:left="720"/>
      </w:pPr>
      <w:r>
        <w:br/>
      </w:r>
      <w:r>
        <w:rPr>
          <w:noProof/>
          <w:color w:val="1F497D"/>
        </w:rPr>
        <w:drawing>
          <wp:inline distT="0" distB="0" distL="0" distR="0" wp14:anchorId="6F42AEEE" wp14:editId="6C3DD712">
            <wp:extent cx="2924175" cy="26860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686050"/>
                    </a:xfrm>
                    <a:prstGeom prst="rect">
                      <a:avLst/>
                    </a:prstGeom>
                    <a:noFill/>
                    <a:ln w="3175">
                      <a:solidFill>
                        <a:schemeClr val="tx1"/>
                      </a:solidFill>
                    </a:ln>
                  </pic:spPr>
                </pic:pic>
              </a:graphicData>
            </a:graphic>
          </wp:inline>
        </w:drawing>
      </w:r>
    </w:p>
    <w:p w14:paraId="724DE5F9" w14:textId="77777777" w:rsidR="00551907" w:rsidRDefault="00551907" w:rsidP="00551907">
      <w:pPr>
        <w:numPr>
          <w:ilvl w:val="0"/>
          <w:numId w:val="12"/>
        </w:numPr>
      </w:pPr>
      <w:r>
        <w:t xml:space="preserve">In the </w:t>
      </w:r>
      <w:r w:rsidRPr="00027E4A">
        <w:rPr>
          <w:b/>
        </w:rPr>
        <w:t>Username</w:t>
      </w:r>
      <w:r w:rsidRPr="000C0A3D">
        <w:t xml:space="preserve"> </w:t>
      </w:r>
      <w:r>
        <w:t xml:space="preserve">box, type your username and in the </w:t>
      </w:r>
      <w:r w:rsidRPr="00027E4A">
        <w:rPr>
          <w:b/>
        </w:rPr>
        <w:t>Password</w:t>
      </w:r>
      <w:r>
        <w:t xml:space="preserve"> box</w:t>
      </w:r>
      <w:r w:rsidRPr="000C0A3D">
        <w:t xml:space="preserve">, </w:t>
      </w:r>
      <w:r>
        <w:t xml:space="preserve">type your password. </w:t>
      </w:r>
    </w:p>
    <w:p w14:paraId="317C68EF" w14:textId="77777777" w:rsidR="00551907" w:rsidRDefault="00551907" w:rsidP="00551907">
      <w:pPr>
        <w:ind w:left="720"/>
        <w:rPr>
          <w:b/>
        </w:rPr>
      </w:pPr>
      <w:r w:rsidRPr="00C20E9B">
        <w:rPr>
          <w:b/>
        </w:rPr>
        <w:t>Note:</w:t>
      </w:r>
    </w:p>
    <w:p w14:paraId="0CD26CD3" w14:textId="77777777" w:rsidR="00551907" w:rsidRDefault="00551907" w:rsidP="00551907">
      <w:pPr>
        <w:ind w:left="720"/>
      </w:pPr>
      <w:r>
        <w:t xml:space="preserve">If you have forgotten your login credentials or need login assistance, send an e-mail to </w:t>
      </w:r>
      <w:hyperlink r:id="rId11" w:history="1">
        <w:r>
          <w:rPr>
            <w:rStyle w:val="Hyperlink"/>
          </w:rPr>
          <w:t>cirraspec@tgen.org</w:t>
        </w:r>
      </w:hyperlink>
      <w:r>
        <w:t>.</w:t>
      </w:r>
    </w:p>
    <w:p w14:paraId="7FA57F83" w14:textId="77777777" w:rsidR="00551907" w:rsidRDefault="00551907" w:rsidP="00551907">
      <w:pPr>
        <w:ind w:left="720"/>
      </w:pPr>
    </w:p>
    <w:p w14:paraId="0B19D2E2" w14:textId="77777777" w:rsidR="00551907" w:rsidRDefault="00551907" w:rsidP="00551907">
      <w:pPr>
        <w:numPr>
          <w:ilvl w:val="0"/>
          <w:numId w:val="12"/>
        </w:numPr>
      </w:pPr>
      <w:r>
        <w:t>C</w:t>
      </w:r>
      <w:r w:rsidRPr="000C0A3D">
        <w:t xml:space="preserve">lick </w:t>
      </w:r>
      <w:r w:rsidRPr="000C0A3D">
        <w:rPr>
          <w:b/>
        </w:rPr>
        <w:t>L</w:t>
      </w:r>
      <w:r w:rsidRPr="00144C6A">
        <w:rPr>
          <w:b/>
          <w:caps/>
        </w:rPr>
        <w:t>ogin</w:t>
      </w:r>
      <w:r w:rsidRPr="000C0A3D">
        <w:t>.</w:t>
      </w:r>
    </w:p>
    <w:p w14:paraId="78BBD92D" w14:textId="77777777" w:rsidR="00551907" w:rsidRDefault="00551907" w:rsidP="00551907">
      <w:pPr>
        <w:ind w:left="720"/>
      </w:pPr>
      <w:r>
        <w:t xml:space="preserve">The CIRRASPEC </w:t>
      </w:r>
      <w:r w:rsidRPr="00612AF6">
        <w:rPr>
          <w:b/>
        </w:rPr>
        <w:t>home page</w:t>
      </w:r>
      <w:r>
        <w:t xml:space="preserve"> appears. </w:t>
      </w:r>
      <w:r w:rsidRPr="005E3136">
        <w:t xml:space="preserve"> </w:t>
      </w:r>
    </w:p>
    <w:p w14:paraId="59879293" w14:textId="77777777" w:rsidR="00551907" w:rsidRDefault="00551907" w:rsidP="00551907">
      <w:pPr>
        <w:ind w:left="720"/>
      </w:pPr>
      <w:r>
        <w:t>On top right, below the My Account link, Home page displays Welcome note:“Welcome User Sitename”</w:t>
      </w:r>
    </w:p>
    <w:p w14:paraId="410EFBBA" w14:textId="77777777" w:rsidR="00551907" w:rsidRDefault="00551907" w:rsidP="00551907">
      <w:pPr>
        <w:ind w:left="720"/>
      </w:pPr>
    </w:p>
    <w:p w14:paraId="76DBDEBE" w14:textId="77777777" w:rsidR="00551907" w:rsidRPr="00C20E9B" w:rsidRDefault="00551907" w:rsidP="00551907">
      <w:pPr>
        <w:ind w:right="270" w:firstLine="720"/>
        <w:rPr>
          <w:b/>
        </w:rPr>
      </w:pPr>
      <w:r w:rsidRPr="00C20E9B">
        <w:rPr>
          <w:b/>
        </w:rPr>
        <w:t>Note:</w:t>
      </w:r>
    </w:p>
    <w:p w14:paraId="6BFD067F" w14:textId="77777777" w:rsidR="00551907" w:rsidRDefault="00551907" w:rsidP="00551907">
      <w:pPr>
        <w:numPr>
          <w:ilvl w:val="0"/>
          <w:numId w:val="16"/>
        </w:numPr>
        <w:ind w:right="270"/>
      </w:pPr>
      <w:r>
        <w:t xml:space="preserve">If you have more than one assigned collection site locations, you are prompted to select the appropriate location for this Web session. </w:t>
      </w:r>
    </w:p>
    <w:p w14:paraId="64EF307E" w14:textId="77777777" w:rsidR="00551907" w:rsidRPr="00DA440B" w:rsidRDefault="00551907" w:rsidP="00551907">
      <w:pPr>
        <w:numPr>
          <w:ilvl w:val="0"/>
          <w:numId w:val="16"/>
        </w:numPr>
        <w:ind w:right="270"/>
      </w:pPr>
      <w:r>
        <w:t xml:space="preserve">Click on </w:t>
      </w:r>
      <w:r w:rsidRPr="00C20E9B">
        <w:rPr>
          <w:b/>
        </w:rPr>
        <w:t>SAVE</w:t>
      </w:r>
      <w:r>
        <w:rPr>
          <w:b/>
        </w:rPr>
        <w:t xml:space="preserve">, </w:t>
      </w:r>
      <w:r>
        <w:t>the home page displays the location selected on top right Welcome note.</w:t>
      </w:r>
      <w:r w:rsidRPr="00DA440B">
        <w:t xml:space="preserve"> </w:t>
      </w:r>
    </w:p>
    <w:p w14:paraId="47244371" w14:textId="77777777" w:rsidR="00551907" w:rsidRDefault="00551907" w:rsidP="00551907">
      <w:pPr>
        <w:ind w:left="1440"/>
      </w:pPr>
    </w:p>
    <w:p w14:paraId="553C0E95" w14:textId="77777777" w:rsidR="00551907" w:rsidRDefault="00551907" w:rsidP="00551907">
      <w:pPr>
        <w:ind w:left="720"/>
      </w:pPr>
      <w:r w:rsidRPr="00F403E4">
        <w:rPr>
          <w:noProof/>
        </w:rPr>
        <w:drawing>
          <wp:inline distT="0" distB="0" distL="0" distR="0" wp14:anchorId="1B70BC10" wp14:editId="4EEB624A">
            <wp:extent cx="2400300" cy="2143125"/>
            <wp:effectExtent l="19050" t="19050" r="19050" b="285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w="3175">
                      <a:solidFill>
                        <a:schemeClr val="tx1"/>
                      </a:solidFill>
                    </a:ln>
                  </pic:spPr>
                </pic:pic>
              </a:graphicData>
            </a:graphic>
          </wp:inline>
        </w:drawing>
      </w:r>
    </w:p>
    <w:p w14:paraId="7C083D5F" w14:textId="77777777" w:rsidR="00551907" w:rsidRDefault="00551907" w:rsidP="00551907">
      <w:pPr>
        <w:ind w:left="1440"/>
      </w:pPr>
    </w:p>
    <w:p w14:paraId="63275E25" w14:textId="77777777" w:rsidR="00551907" w:rsidRDefault="00551907" w:rsidP="00551907">
      <w:pPr>
        <w:ind w:left="1440"/>
      </w:pPr>
    </w:p>
    <w:p w14:paraId="78539C5C" w14:textId="77777777" w:rsidR="00551907" w:rsidRDefault="00551907" w:rsidP="00551907">
      <w:pPr>
        <w:ind w:left="1440"/>
      </w:pPr>
    </w:p>
    <w:p w14:paraId="3AA27D58" w14:textId="77777777" w:rsidR="00551907" w:rsidRDefault="00551907" w:rsidP="00551907">
      <w:pPr>
        <w:pStyle w:val="Heading2"/>
      </w:pPr>
      <w:bookmarkStart w:id="417" w:name="_Toc502938719"/>
      <w:bookmarkStart w:id="418" w:name="_Toc506996663"/>
      <w:r>
        <w:t>Logging off the Application</w:t>
      </w:r>
      <w:bookmarkEnd w:id="417"/>
      <w:bookmarkEnd w:id="418"/>
      <w:r>
        <w:t xml:space="preserve"> </w:t>
      </w:r>
    </w:p>
    <w:p w14:paraId="06AF5FA1" w14:textId="77777777" w:rsidR="00551907" w:rsidRDefault="00551907" w:rsidP="00551907"/>
    <w:p w14:paraId="10F461FB" w14:textId="77777777" w:rsidR="00551907" w:rsidRDefault="00551907" w:rsidP="00551907">
      <w:r>
        <w:t xml:space="preserve">To log off from the application, in the upper-right corner of any page, click the </w:t>
      </w:r>
      <w:r w:rsidRPr="00181BF8">
        <w:rPr>
          <w:b/>
        </w:rPr>
        <w:t>Logout</w:t>
      </w:r>
      <w:r>
        <w:t xml:space="preserve"> link.</w:t>
      </w:r>
    </w:p>
    <w:p w14:paraId="0A5FA065" w14:textId="77777777" w:rsidR="00551907" w:rsidRDefault="00551907" w:rsidP="00551907">
      <w:r>
        <w:t xml:space="preserve">On successful logout, </w:t>
      </w:r>
      <w:r w:rsidRPr="00542B71">
        <w:t xml:space="preserve">The </w:t>
      </w:r>
      <w:r>
        <w:rPr>
          <w:b/>
        </w:rPr>
        <w:t>Login</w:t>
      </w:r>
      <w:r w:rsidRPr="00542B71">
        <w:t xml:space="preserve"> page appears</w:t>
      </w:r>
      <w:r>
        <w:t>.</w:t>
      </w:r>
    </w:p>
    <w:p w14:paraId="1198FDBD" w14:textId="77777777" w:rsidR="00551907" w:rsidRDefault="00551907" w:rsidP="00551907">
      <w:pPr>
        <w:ind w:left="720"/>
      </w:pPr>
    </w:p>
    <w:p w14:paraId="354AF43B" w14:textId="77777777" w:rsidR="00551907" w:rsidRPr="000C0A3D" w:rsidRDefault="00551907" w:rsidP="00551907">
      <w:pPr>
        <w:ind w:left="720"/>
      </w:pPr>
      <w:r>
        <w:br w:type="page"/>
      </w:r>
    </w:p>
    <w:p w14:paraId="17885A98" w14:textId="77777777" w:rsidR="00551907" w:rsidRDefault="00551907" w:rsidP="00551907">
      <w:pPr>
        <w:pStyle w:val="Heading2"/>
      </w:pPr>
      <w:bookmarkStart w:id="419" w:name="_Toc282093896"/>
      <w:bookmarkStart w:id="420" w:name="_Toc502938720"/>
      <w:bookmarkStart w:id="421" w:name="_Toc506996664"/>
      <w:r>
        <w:lastRenderedPageBreak/>
        <w:t>Accessing the Home Page</w:t>
      </w:r>
      <w:bookmarkEnd w:id="419"/>
      <w:bookmarkEnd w:id="420"/>
      <w:bookmarkEnd w:id="421"/>
    </w:p>
    <w:p w14:paraId="650846EB" w14:textId="77777777" w:rsidR="00551907" w:rsidRDefault="00551907" w:rsidP="00551907"/>
    <w:p w14:paraId="09958D13" w14:textId="77777777" w:rsidR="00551907" w:rsidRDefault="00551907" w:rsidP="00551907">
      <w:pPr>
        <w:ind w:right="540"/>
      </w:pPr>
      <w:r>
        <w:t xml:space="preserve">You can access the CIRRASPEC home page from any other page </w:t>
      </w:r>
      <w:r w:rsidRPr="002F6323">
        <w:t xml:space="preserve">by clicking the </w:t>
      </w:r>
      <w:r w:rsidRPr="002F6323">
        <w:rPr>
          <w:b/>
        </w:rPr>
        <w:t>Home</w:t>
      </w:r>
      <w:r w:rsidRPr="002F6323">
        <w:t xml:space="preserve"> tab. </w:t>
      </w:r>
    </w:p>
    <w:p w14:paraId="4951D45D" w14:textId="77777777" w:rsidR="00551907" w:rsidRDefault="00551907" w:rsidP="00551907"/>
    <w:p w14:paraId="634CD20B" w14:textId="77777777" w:rsidR="00551907" w:rsidRPr="008246B4" w:rsidRDefault="00551907" w:rsidP="00551907">
      <w:pPr>
        <w:pStyle w:val="ListParagraph"/>
        <w:numPr>
          <w:ilvl w:val="0"/>
          <w:numId w:val="30"/>
        </w:numPr>
      </w:pPr>
      <w:r>
        <w:t>Allows you to access the CIRRASPEC home page</w:t>
      </w:r>
    </w:p>
    <w:p w14:paraId="1522DD2B" w14:textId="77777777" w:rsidR="00551907" w:rsidRPr="00FF126C" w:rsidRDefault="00551907" w:rsidP="00551907">
      <w:pPr>
        <w:pStyle w:val="ListParagraph"/>
        <w:numPr>
          <w:ilvl w:val="0"/>
          <w:numId w:val="30"/>
        </w:numPr>
      </w:pPr>
      <w:r>
        <w:t>Allows you to access your account for password and user profile maintenance</w:t>
      </w:r>
    </w:p>
    <w:p w14:paraId="758B870C" w14:textId="77777777" w:rsidR="00551907" w:rsidRPr="00FF126C" w:rsidRDefault="00551907" w:rsidP="00551907">
      <w:pPr>
        <w:pStyle w:val="ListParagraph"/>
        <w:numPr>
          <w:ilvl w:val="0"/>
          <w:numId w:val="30"/>
        </w:numPr>
      </w:pPr>
      <w:r>
        <w:t>Welcome note displaying user logging to the site</w:t>
      </w:r>
    </w:p>
    <w:p w14:paraId="04C8BBB1" w14:textId="77777777" w:rsidR="00551907" w:rsidRDefault="00551907" w:rsidP="00551907">
      <w:pPr>
        <w:pStyle w:val="ListParagraph"/>
        <w:numPr>
          <w:ilvl w:val="0"/>
          <w:numId w:val="30"/>
        </w:numPr>
      </w:pPr>
      <w:r>
        <w:t>Allows you to log off from the application.</w:t>
      </w:r>
    </w:p>
    <w:p w14:paraId="23D5312C" w14:textId="77777777" w:rsidR="00551907" w:rsidRDefault="00551907" w:rsidP="00551907">
      <w:pPr>
        <w:pStyle w:val="ListParagraph"/>
        <w:numPr>
          <w:ilvl w:val="0"/>
          <w:numId w:val="30"/>
        </w:numPr>
      </w:pPr>
      <w:r>
        <w:t>Easy Access Links</w:t>
      </w:r>
    </w:p>
    <w:p w14:paraId="44CC1D7B" w14:textId="0C41C77A" w:rsidR="00551907" w:rsidRDefault="00551907" w:rsidP="00551907">
      <w:pPr>
        <w:pStyle w:val="ListParagraph"/>
      </w:pPr>
    </w:p>
    <w:p w14:paraId="6593CFDF" w14:textId="2F695863" w:rsidR="00551907" w:rsidRDefault="00551907" w:rsidP="00551907">
      <w:pPr>
        <w:rPr>
          <w:noProof/>
        </w:rPr>
      </w:pPr>
    </w:p>
    <w:p w14:paraId="729A9632" w14:textId="47F19B24" w:rsidR="00551907" w:rsidRDefault="00C36536" w:rsidP="00551907">
      <w:pPr>
        <w:rPr>
          <w:noProof/>
        </w:rPr>
      </w:pPr>
      <w:r w:rsidRPr="00CA4F00">
        <w:rPr>
          <w:noProof/>
        </w:rPr>
        <mc:AlternateContent>
          <mc:Choice Requires="wps">
            <w:drawing>
              <wp:anchor distT="0" distB="0" distL="114300" distR="114300" simplePos="0" relativeHeight="251757056" behindDoc="0" locked="0" layoutInCell="1" allowOverlap="1" wp14:anchorId="1DFC9E42" wp14:editId="0E624312">
                <wp:simplePos x="0" y="0"/>
                <wp:positionH relativeFrom="column">
                  <wp:posOffset>6237605</wp:posOffset>
                </wp:positionH>
                <wp:positionV relativeFrom="paragraph">
                  <wp:posOffset>24039</wp:posOffset>
                </wp:positionV>
                <wp:extent cx="295275" cy="2381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51F42A8" w14:textId="77777777" w:rsidR="00CE5E77" w:rsidRDefault="00CE5E77" w:rsidP="00551907">
                            <w:r>
                              <w:t>2</w:t>
                            </w:r>
                            <w:r w:rsidRPr="00CA4F00">
                              <w:rPr>
                                <w:noProof/>
                              </w:rPr>
                              <w:drawing>
                                <wp:inline distT="0" distB="0" distL="0" distR="0" wp14:anchorId="4B4D1566" wp14:editId="673AD952">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C9E42" id="_x0000_t202" coordsize="21600,21600" o:spt="202" path="m,l,21600r21600,l21600,xe">
                <v:stroke joinstyle="miter"/>
                <v:path gradientshapeok="t" o:connecttype="rect"/>
              </v:shapetype>
              <v:shape id="Text Box 79" o:spid="_x0000_s1026" type="#_x0000_t202" style="position:absolute;margin-left:491.15pt;margin-top:1.9pt;width:23.25pt;height:18.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" fillcolor="white [3201]" strokeweight=".5pt">
                <v:textbox>
                  <w:txbxContent>
                    <w:p w14:paraId="751F42A8" w14:textId="77777777" w:rsidR="00CE5E77" w:rsidRDefault="00CE5E77" w:rsidP="00551907">
                      <w:r>
                        <w:t>2</w:t>
                      </w:r>
                      <w:r w:rsidRPr="00CA4F00">
                        <w:rPr>
                          <w:noProof/>
                        </w:rPr>
                        <w:drawing>
                          <wp:inline distT="0" distB="0" distL="0" distR="0" wp14:anchorId="4B4D1566" wp14:editId="673AD952">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Pr="00CA4F00">
        <w:rPr>
          <w:noProof/>
        </w:rPr>
        <mc:AlternateContent>
          <mc:Choice Requires="wps">
            <w:drawing>
              <wp:anchor distT="0" distB="0" distL="114300" distR="114300" simplePos="0" relativeHeight="251758080" behindDoc="0" locked="0" layoutInCell="1" allowOverlap="1" wp14:anchorId="37F97DF0" wp14:editId="716DBA76">
                <wp:simplePos x="0" y="0"/>
                <wp:positionH relativeFrom="column">
                  <wp:posOffset>6645910</wp:posOffset>
                </wp:positionH>
                <wp:positionV relativeFrom="paragraph">
                  <wp:posOffset>22316</wp:posOffset>
                </wp:positionV>
                <wp:extent cx="295275" cy="2381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361419E" w14:textId="77777777" w:rsidR="00CE5E77" w:rsidRDefault="00CE5E77" w:rsidP="0055190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97DF0" id="Text Box 82" o:spid="_x0000_s1027" type="#_x0000_t202" style="position:absolute;margin-left:523.3pt;margin-top:1.75pt;width:23.25pt;height:18.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" fillcolor="white [3201]" strokeweight=".5pt">
                <v:textbox>
                  <w:txbxContent>
                    <w:p w14:paraId="7361419E" w14:textId="77777777" w:rsidR="00CE5E77" w:rsidRDefault="00CE5E77" w:rsidP="00551907">
                      <w:r>
                        <w:t>4</w:t>
                      </w:r>
                    </w:p>
                  </w:txbxContent>
                </v:textbox>
              </v:shape>
            </w:pict>
          </mc:Fallback>
        </mc:AlternateContent>
      </w:r>
      <w:r w:rsidRPr="00CA4F00">
        <w:rPr>
          <w:noProof/>
        </w:rPr>
        <mc:AlternateContent>
          <mc:Choice Requires="wps">
            <w:drawing>
              <wp:anchor distT="0" distB="0" distL="114300" distR="114300" simplePos="0" relativeHeight="251756032" behindDoc="0" locked="0" layoutInCell="1" allowOverlap="1" wp14:anchorId="37269EBB" wp14:editId="029A812F">
                <wp:simplePos x="0" y="0"/>
                <wp:positionH relativeFrom="column">
                  <wp:posOffset>5705475</wp:posOffset>
                </wp:positionH>
                <wp:positionV relativeFrom="paragraph">
                  <wp:posOffset>26398</wp:posOffset>
                </wp:positionV>
                <wp:extent cx="295275" cy="2381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EA4CD35" w14:textId="77777777" w:rsidR="00CE5E77" w:rsidRDefault="00CE5E77" w:rsidP="0055190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69EBB" id="Text Box 84" o:spid="_x0000_s1028" type="#_x0000_t202" style="position:absolute;margin-left:449.25pt;margin-top:2.1pt;width:23.25pt;height:18.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" fillcolor="white [3201]" strokeweight=".5pt">
                <v:textbox>
                  <w:txbxContent>
                    <w:p w14:paraId="5EA4CD35" w14:textId="77777777" w:rsidR="00CE5E77" w:rsidRDefault="00CE5E77" w:rsidP="00551907">
                      <w:r>
                        <w:t>3</w:t>
                      </w:r>
                    </w:p>
                  </w:txbxContent>
                </v:textbox>
              </v:shape>
            </w:pict>
          </mc:Fallback>
        </mc:AlternateContent>
      </w:r>
      <w:r>
        <w:rPr>
          <w:noProof/>
        </w:rPr>
        <mc:AlternateContent>
          <mc:Choice Requires="wps">
            <w:drawing>
              <wp:anchor distT="0" distB="0" distL="114300" distR="114300" simplePos="0" relativeHeight="251755008" behindDoc="0" locked="0" layoutInCell="1" allowOverlap="1" wp14:anchorId="3C140D4B" wp14:editId="763DCD07">
                <wp:simplePos x="0" y="0"/>
                <wp:positionH relativeFrom="column">
                  <wp:posOffset>2377587</wp:posOffset>
                </wp:positionH>
                <wp:positionV relativeFrom="paragraph">
                  <wp:posOffset>33376</wp:posOffset>
                </wp:positionV>
                <wp:extent cx="295275" cy="2381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7B014E0" w14:textId="77777777" w:rsidR="00CE5E77" w:rsidRDefault="00CE5E77" w:rsidP="0055190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40D4B" id="Text Box 77" o:spid="_x0000_s1029" type="#_x0000_t202" style="position:absolute;margin-left:187.2pt;margin-top:2.65pt;width:23.25pt;height:18.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" fillcolor="white [3201]" strokeweight=".5pt">
                <v:textbox>
                  <w:txbxContent>
                    <w:p w14:paraId="57B014E0" w14:textId="77777777" w:rsidR="00CE5E77" w:rsidRDefault="00CE5E77" w:rsidP="00551907">
                      <w:r>
                        <w:t>1</w:t>
                      </w:r>
                    </w:p>
                  </w:txbxContent>
                </v:textbox>
              </v:shape>
            </w:pict>
          </mc:Fallback>
        </mc:AlternateContent>
      </w:r>
    </w:p>
    <w:p w14:paraId="2F80E37E" w14:textId="3B55162A" w:rsidR="00551907" w:rsidRDefault="00C36536" w:rsidP="00551907">
      <w:pPr>
        <w:rPr>
          <w:noProof/>
        </w:rPr>
      </w:pPr>
      <w:r>
        <w:rPr>
          <w:noProof/>
        </w:rPr>
        <mc:AlternateContent>
          <mc:Choice Requires="wps">
            <w:drawing>
              <wp:anchor distT="0" distB="0" distL="114300" distR="114300" simplePos="0" relativeHeight="251748864" behindDoc="0" locked="0" layoutInCell="1" allowOverlap="1" wp14:anchorId="27EAC693" wp14:editId="3D901D31">
                <wp:simplePos x="0" y="0"/>
                <wp:positionH relativeFrom="column">
                  <wp:posOffset>6738257</wp:posOffset>
                </wp:positionH>
                <wp:positionV relativeFrom="paragraph">
                  <wp:posOffset>93889</wp:posOffset>
                </wp:positionV>
                <wp:extent cx="0" cy="561975"/>
                <wp:effectExtent l="76200" t="0" r="57150" b="47625"/>
                <wp:wrapNone/>
                <wp:docPr id="30" name="Straight Arrow Connector 3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3D7BD5" id="_x0000_t32" coordsize="21600,21600" o:spt="32" o:oned="t" path="m,l21600,21600e" filled="f">
                <v:path arrowok="t" fillok="f" o:connecttype="none"/>
                <o:lock v:ext="edit" shapetype="t"/>
              </v:shapetype>
              <v:shape id="Straight Arrow Connector 30" o:spid="_x0000_s1026" type="#_x0000_t32" style="position:absolute;margin-left:530.55pt;margin-top:7.4pt;width:0;height:44.25pt;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749888" behindDoc="0" locked="0" layoutInCell="1" allowOverlap="1" wp14:anchorId="332726F1" wp14:editId="5325D707">
                <wp:simplePos x="0" y="0"/>
                <wp:positionH relativeFrom="column">
                  <wp:posOffset>6400800</wp:posOffset>
                </wp:positionH>
                <wp:positionV relativeFrom="paragraph">
                  <wp:posOffset>114300</wp:posOffset>
                </wp:positionV>
                <wp:extent cx="0" cy="54292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6E4044" id="Straight Arrow Connector 28" o:spid="_x0000_s1026" type="#_x0000_t32" style="position:absolute;margin-left:7in;margin-top:9pt;width:0;height:42.75pt;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840" behindDoc="0" locked="0" layoutInCell="1" allowOverlap="1" wp14:anchorId="08DC6626" wp14:editId="6E74FC72">
                <wp:simplePos x="0" y="0"/>
                <wp:positionH relativeFrom="column">
                  <wp:posOffset>5842908</wp:posOffset>
                </wp:positionH>
                <wp:positionV relativeFrom="paragraph">
                  <wp:posOffset>112939</wp:posOffset>
                </wp:positionV>
                <wp:extent cx="9525" cy="72390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7439E" id="Straight Arrow Connector 46" o:spid="_x0000_s1026" type="#_x0000_t32" style="position:absolute;margin-left:460.05pt;margin-top:8.9pt;width:.75pt;height:5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46816" behindDoc="0" locked="0" layoutInCell="1" allowOverlap="1" wp14:anchorId="70DC714F" wp14:editId="15CC6E90">
                <wp:simplePos x="0" y="0"/>
                <wp:positionH relativeFrom="column">
                  <wp:posOffset>2510790</wp:posOffset>
                </wp:positionH>
                <wp:positionV relativeFrom="paragraph">
                  <wp:posOffset>108585</wp:posOffset>
                </wp:positionV>
                <wp:extent cx="9525" cy="723900"/>
                <wp:effectExtent l="38100" t="0" r="66675" b="57150"/>
                <wp:wrapNone/>
                <wp:docPr id="43" name="Straight Arrow Connector 43"/>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D016EF" id="Straight Arrow Connector 43" o:spid="_x0000_s1026" type="#_x0000_t32" style="position:absolute;margin-left:197.7pt;margin-top:8.55pt;width:.75pt;height:57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" strokecolor="black [3200]" strokeweight=".5pt">
                <v:stroke endarrow="block" joinstyle="miter"/>
              </v:shape>
            </w:pict>
          </mc:Fallback>
        </mc:AlternateContent>
      </w:r>
    </w:p>
    <w:p w14:paraId="7EA41ED4" w14:textId="5CCF7835" w:rsidR="00551907" w:rsidRDefault="00551907" w:rsidP="00551907"/>
    <w:p w14:paraId="793FA4D9" w14:textId="7ABADCC2" w:rsidR="00551907" w:rsidRDefault="00551907" w:rsidP="00551907"/>
    <w:p w14:paraId="19A40029" w14:textId="253B1603" w:rsidR="00551907" w:rsidRDefault="00551907" w:rsidP="00551907"/>
    <w:p w14:paraId="43A6EAF4" w14:textId="6DB400A0" w:rsidR="00551907" w:rsidRDefault="00C36536" w:rsidP="00551907">
      <w:r>
        <w:rPr>
          <w:noProof/>
        </w:rPr>
        <mc:AlternateContent>
          <mc:Choice Requires="wps">
            <w:drawing>
              <wp:anchor distT="0" distB="0" distL="114300" distR="114300" simplePos="0" relativeHeight="251750912" behindDoc="0" locked="0" layoutInCell="1" allowOverlap="1" wp14:anchorId="4E97A55F" wp14:editId="35307BBE">
                <wp:simplePos x="0" y="0"/>
                <wp:positionH relativeFrom="column">
                  <wp:posOffset>6242141</wp:posOffset>
                </wp:positionH>
                <wp:positionV relativeFrom="paragraph">
                  <wp:posOffset>2352402</wp:posOffset>
                </wp:positionV>
                <wp:extent cx="45719" cy="1442357"/>
                <wp:effectExtent l="76200" t="38100" r="50165" b="24765"/>
                <wp:wrapNone/>
                <wp:docPr id="31" name="Straight Arrow Connector 31"/>
                <wp:cNvGraphicFramePr/>
                <a:graphic xmlns:a="http://schemas.openxmlformats.org/drawingml/2006/main">
                  <a:graphicData uri="http://schemas.microsoft.com/office/word/2010/wordprocessingShape">
                    <wps:wsp>
                      <wps:cNvCnPr/>
                      <wps:spPr>
                        <a:xfrm flipH="1" flipV="1">
                          <a:off x="0" y="0"/>
                          <a:ext cx="45719" cy="1442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D7D70" id="Straight Arrow Connector 31" o:spid="_x0000_s1026" type="#_x0000_t32" style="position:absolute;margin-left:491.5pt;margin-top:185.25pt;width:3.6pt;height:113.55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53984" behindDoc="0" locked="0" layoutInCell="1" allowOverlap="1" wp14:anchorId="3EA3B308" wp14:editId="307701DE">
                <wp:simplePos x="0" y="0"/>
                <wp:positionH relativeFrom="column">
                  <wp:posOffset>519388</wp:posOffset>
                </wp:positionH>
                <wp:positionV relativeFrom="paragraph">
                  <wp:posOffset>2139189</wp:posOffset>
                </wp:positionV>
                <wp:extent cx="0" cy="1647825"/>
                <wp:effectExtent l="76200" t="38100" r="57150" b="9525"/>
                <wp:wrapNone/>
                <wp:docPr id="83" name="Straight Arrow Connector 83"/>
                <wp:cNvGraphicFramePr/>
                <a:graphic xmlns:a="http://schemas.openxmlformats.org/drawingml/2006/main">
                  <a:graphicData uri="http://schemas.microsoft.com/office/word/2010/wordprocessingShape">
                    <wps:wsp>
                      <wps:cNvCnPr/>
                      <wps:spPr>
                        <a:xfrm flipV="1">
                          <a:off x="0" y="0"/>
                          <a:ext cx="0"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A37E5C" id="Straight Arrow Connector 83" o:spid="_x0000_s1026" type="#_x0000_t32" style="position:absolute;margin-left:40.9pt;margin-top:168.45pt;width:0;height:129.75pt;flip:y;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" strokecolor="black [3200]" strokeweight=".5pt">
                <v:stroke endarrow="block" joinstyle="miter"/>
              </v:shape>
            </w:pict>
          </mc:Fallback>
        </mc:AlternateContent>
      </w:r>
      <w:ins w:id="422" w:author="Sayali Dev" w:date="2018-02-12T18:58:00Z">
        <w:r>
          <w:rPr>
            <w:noProof/>
          </w:rPr>
          <w:drawing>
            <wp:inline distT="0" distB="0" distL="0" distR="0" wp14:anchorId="4C7115BF" wp14:editId="2AD889B8">
              <wp:extent cx="6997859" cy="3385721"/>
              <wp:effectExtent l="0" t="0" r="0" b="5715"/>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2" t="9540" r="2099" b="7239"/>
                      <a:stretch/>
                    </pic:blipFill>
                    <pic:spPr bwMode="auto">
                      <a:xfrm>
                        <a:off x="0" y="0"/>
                        <a:ext cx="7007618" cy="3390443"/>
                      </a:xfrm>
                      <a:prstGeom prst="rect">
                        <a:avLst/>
                      </a:prstGeom>
                      <a:ln>
                        <a:noFill/>
                      </a:ln>
                      <a:extLst>
                        <a:ext uri="{53640926-AAD7-44D8-BBD7-CCE9431645EC}">
                          <a14:shadowObscured xmlns:a14="http://schemas.microsoft.com/office/drawing/2010/main"/>
                        </a:ext>
                      </a:extLst>
                    </pic:spPr>
                  </pic:pic>
                </a:graphicData>
              </a:graphic>
            </wp:inline>
          </w:drawing>
        </w:r>
        <w:r w:rsidRPr="00CA4F00">
          <w:rPr>
            <w:noProof/>
          </w:rPr>
          <w:t xml:space="preserve"> </w:t>
        </w:r>
      </w:ins>
    </w:p>
    <w:p w14:paraId="45486B8A" w14:textId="12E71B3D" w:rsidR="00D47A83" w:rsidRDefault="00C36536" w:rsidP="00551907">
      <w:r w:rsidRPr="00CA4F00">
        <w:rPr>
          <w:noProof/>
        </w:rPr>
        <mc:AlternateContent>
          <mc:Choice Requires="wps">
            <w:drawing>
              <wp:anchor distT="0" distB="0" distL="114300" distR="114300" simplePos="0" relativeHeight="251751936" behindDoc="0" locked="0" layoutInCell="1" allowOverlap="1" wp14:anchorId="21A5A706" wp14:editId="02DBB5AE">
                <wp:simplePos x="0" y="0"/>
                <wp:positionH relativeFrom="column">
                  <wp:posOffset>6128658</wp:posOffset>
                </wp:positionH>
                <wp:positionV relativeFrom="paragraph">
                  <wp:posOffset>398508</wp:posOffset>
                </wp:positionV>
                <wp:extent cx="295275" cy="2381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43843B40" w14:textId="77777777" w:rsidR="00CE5E77" w:rsidRDefault="00CE5E77" w:rsidP="00551907">
                            <w:r>
                              <w:t>5</w:t>
                            </w:r>
                            <w:r w:rsidRPr="00CA4F00">
                              <w:rPr>
                                <w:noProof/>
                              </w:rPr>
                              <w:drawing>
                                <wp:inline distT="0" distB="0" distL="0" distR="0" wp14:anchorId="42E1E5C9" wp14:editId="6F391A32">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5A706" id="Text Box 32" o:spid="_x0000_s1030" type="#_x0000_t202" style="position:absolute;margin-left:482.55pt;margin-top:31.4pt;width:23.25pt;height:18.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" fillcolor="white [3201]" strokeweight=".5pt">
                <v:textbox>
                  <w:txbxContent>
                    <w:p w14:paraId="43843B40" w14:textId="77777777" w:rsidR="00CE5E77" w:rsidRDefault="00CE5E77" w:rsidP="00551907">
                      <w:r>
                        <w:t>5</w:t>
                      </w:r>
                      <w:r w:rsidRPr="00CA4F00">
                        <w:rPr>
                          <w:noProof/>
                        </w:rPr>
                        <w:drawing>
                          <wp:inline distT="0" distB="0" distL="0" distR="0" wp14:anchorId="42E1E5C9" wp14:editId="6F391A32">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Pr="00CA4F00">
        <w:rPr>
          <w:noProof/>
        </w:rPr>
        <mc:AlternateContent>
          <mc:Choice Requires="wps">
            <w:drawing>
              <wp:anchor distT="0" distB="0" distL="114300" distR="114300" simplePos="0" relativeHeight="251752960" behindDoc="0" locked="0" layoutInCell="1" allowOverlap="1" wp14:anchorId="5C77A9BD" wp14:editId="6C9568B6">
                <wp:simplePos x="0" y="0"/>
                <wp:positionH relativeFrom="column">
                  <wp:posOffset>355487</wp:posOffset>
                </wp:positionH>
                <wp:positionV relativeFrom="paragraph">
                  <wp:posOffset>394425</wp:posOffset>
                </wp:positionV>
                <wp:extent cx="295275" cy="2381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191DB968" w14:textId="77777777" w:rsidR="00CE5E77" w:rsidRDefault="00CE5E77" w:rsidP="00551907">
                            <w:r>
                              <w:t>5</w:t>
                            </w:r>
                            <w:r w:rsidRPr="00CA4F00">
                              <w:rPr>
                                <w:noProof/>
                              </w:rPr>
                              <w:drawing>
                                <wp:inline distT="0" distB="0" distL="0" distR="0" wp14:anchorId="245E9111" wp14:editId="5AEFFB30">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A9BD" id="Text Box 78" o:spid="_x0000_s1031" type="#_x0000_t202" style="position:absolute;margin-left:28pt;margin-top:31.05pt;width:23.25pt;height:18.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" fillcolor="white [3201]" strokeweight=".5pt">
                <v:textbox>
                  <w:txbxContent>
                    <w:p w14:paraId="191DB968" w14:textId="77777777" w:rsidR="00CE5E77" w:rsidRDefault="00CE5E77" w:rsidP="00551907">
                      <w:r>
                        <w:t>5</w:t>
                      </w:r>
                      <w:r w:rsidRPr="00CA4F00">
                        <w:rPr>
                          <w:noProof/>
                        </w:rPr>
                        <w:drawing>
                          <wp:inline distT="0" distB="0" distL="0" distR="0" wp14:anchorId="245E9111" wp14:editId="5AEFFB30">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00551907">
        <w:br w:type="page"/>
      </w:r>
    </w:p>
    <w:p w14:paraId="3FAA2759" w14:textId="77777777" w:rsidR="00551907" w:rsidRPr="002F6323" w:rsidRDefault="00551907" w:rsidP="00551907">
      <w:pPr>
        <w:pStyle w:val="Heading2"/>
      </w:pPr>
      <w:bookmarkStart w:id="423" w:name="_Toc282093897"/>
      <w:bookmarkStart w:id="424" w:name="_Toc502938721"/>
      <w:bookmarkStart w:id="425" w:name="_Toc506996665"/>
      <w:r>
        <w:lastRenderedPageBreak/>
        <w:t xml:space="preserve">Accessing the </w:t>
      </w:r>
      <w:r w:rsidRPr="002F6323">
        <w:t>My Account</w:t>
      </w:r>
      <w:bookmarkEnd w:id="423"/>
      <w:r>
        <w:t xml:space="preserve"> Page</w:t>
      </w:r>
      <w:bookmarkEnd w:id="424"/>
      <w:bookmarkEnd w:id="425"/>
    </w:p>
    <w:p w14:paraId="7DB45FD0" w14:textId="77777777" w:rsidR="00551907" w:rsidRDefault="00551907" w:rsidP="00551907">
      <w:pPr>
        <w:ind w:right="540"/>
      </w:pPr>
    </w:p>
    <w:p w14:paraId="0BCCB0A4" w14:textId="77777777" w:rsidR="00551907" w:rsidRPr="002F6323" w:rsidRDefault="00551907" w:rsidP="00551907">
      <w:pPr>
        <w:ind w:right="540"/>
      </w:pPr>
      <w:r>
        <w:t xml:space="preserve">You can use the </w:t>
      </w:r>
      <w:r w:rsidRPr="000D7B3C">
        <w:t>My Account</w:t>
      </w:r>
      <w:r w:rsidRPr="002F6323">
        <w:t xml:space="preserve"> </w:t>
      </w:r>
      <w:r>
        <w:t xml:space="preserve">page </w:t>
      </w:r>
      <w:r w:rsidRPr="002F6323">
        <w:t xml:space="preserve">to </w:t>
      </w:r>
      <w:r>
        <w:t xml:space="preserve">update your </w:t>
      </w:r>
      <w:r w:rsidRPr="002F6323">
        <w:t xml:space="preserve">user profile (language and location preferences) and </w:t>
      </w:r>
      <w:r>
        <w:t>your login password</w:t>
      </w:r>
      <w:r w:rsidRPr="002F6323">
        <w:t>.</w:t>
      </w:r>
    </w:p>
    <w:p w14:paraId="46A143A4" w14:textId="77777777" w:rsidR="00551907" w:rsidRDefault="00551907" w:rsidP="00551907">
      <w:pPr>
        <w:ind w:right="540"/>
      </w:pPr>
    </w:p>
    <w:p w14:paraId="33ACD008" w14:textId="77777777" w:rsidR="00551907" w:rsidRDefault="00551907" w:rsidP="00551907">
      <w:pPr>
        <w:ind w:right="540"/>
      </w:pPr>
      <w:r>
        <w:t xml:space="preserve">To access the </w:t>
      </w:r>
      <w:r w:rsidRPr="00A33AEA">
        <w:rPr>
          <w:b/>
        </w:rPr>
        <w:t>My Account</w:t>
      </w:r>
      <w:r>
        <w:t xml:space="preserve"> page:</w:t>
      </w:r>
      <w:r>
        <w:br/>
      </w:r>
    </w:p>
    <w:p w14:paraId="07B59A80" w14:textId="77777777" w:rsidR="00551907" w:rsidRDefault="00551907" w:rsidP="00551907">
      <w:pPr>
        <w:numPr>
          <w:ilvl w:val="0"/>
          <w:numId w:val="18"/>
        </w:numPr>
        <w:ind w:right="540"/>
      </w:pPr>
      <w:r>
        <w:t>I</w:t>
      </w:r>
      <w:r w:rsidRPr="002F6323">
        <w:t xml:space="preserve">n the </w:t>
      </w:r>
      <w:r>
        <w:t xml:space="preserve">upper-right corner </w:t>
      </w:r>
      <w:r w:rsidRPr="002F6323">
        <w:t xml:space="preserve">of any </w:t>
      </w:r>
      <w:r>
        <w:t>page, c</w:t>
      </w:r>
      <w:r w:rsidRPr="002F6323">
        <w:t xml:space="preserve">lick the </w:t>
      </w:r>
      <w:r w:rsidRPr="002F6323">
        <w:rPr>
          <w:b/>
        </w:rPr>
        <w:t>My Account</w:t>
      </w:r>
      <w:r w:rsidRPr="002F6323">
        <w:t xml:space="preserve"> </w:t>
      </w:r>
      <w:r>
        <w:t>link.</w:t>
      </w:r>
    </w:p>
    <w:p w14:paraId="5CF4E0F0" w14:textId="77777777" w:rsidR="00551907" w:rsidRDefault="00551907" w:rsidP="00551907">
      <w:pPr>
        <w:ind w:firstLine="720"/>
      </w:pPr>
      <w:r>
        <w:t xml:space="preserve">The </w:t>
      </w:r>
      <w:r w:rsidRPr="00FC3E22">
        <w:rPr>
          <w:b/>
        </w:rPr>
        <w:t>My Account</w:t>
      </w:r>
      <w:r>
        <w:t xml:space="preserve"> page appears.</w:t>
      </w:r>
      <w:r>
        <w:br/>
      </w:r>
    </w:p>
    <w:p w14:paraId="3966391F" w14:textId="70897C3D" w:rsidR="00551907" w:rsidRDefault="00551907" w:rsidP="00551907">
      <w:pPr>
        <w:ind w:left="720"/>
      </w:pPr>
      <w:del w:id="426" w:author="Sayali Dev" w:date="2018-02-23T18:08:00Z">
        <w:r w:rsidDel="00C405A8">
          <w:rPr>
            <w:noProof/>
          </w:rPr>
          <w:drawing>
            <wp:inline distT="0" distB="0" distL="0" distR="0" wp14:anchorId="45E25EC9" wp14:editId="63AC4DD5">
              <wp:extent cx="6305550" cy="37909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5550" cy="3790950"/>
                      </a:xfrm>
                      <a:prstGeom prst="rect">
                        <a:avLst/>
                      </a:prstGeom>
                      <a:noFill/>
                      <a:ln w="3175">
                        <a:solidFill>
                          <a:schemeClr val="tx1"/>
                        </a:solidFill>
                      </a:ln>
                    </pic:spPr>
                  </pic:pic>
                </a:graphicData>
              </a:graphic>
            </wp:inline>
          </w:drawing>
        </w:r>
      </w:del>
      <w:ins w:id="427" w:author="Sayali Dev" w:date="2018-02-23T18:08:00Z">
        <w:r w:rsidR="00C405A8">
          <w:rPr>
            <w:noProof/>
          </w:rPr>
          <w:drawing>
            <wp:inline distT="0" distB="0" distL="0" distR="0" wp14:anchorId="65701DA1" wp14:editId="192D91DE">
              <wp:extent cx="6610350" cy="3648075"/>
              <wp:effectExtent l="0" t="0" r="0" b="9525"/>
              <wp:docPr id="9604" name="Picture 9604"/>
              <wp:cNvGraphicFramePr/>
              <a:graphic xmlns:a="http://schemas.openxmlformats.org/drawingml/2006/main">
                <a:graphicData uri="http://schemas.openxmlformats.org/drawingml/2006/picture">
                  <pic:pic xmlns:pic="http://schemas.openxmlformats.org/drawingml/2006/picture">
                    <pic:nvPicPr>
                      <pic:cNvPr id="9604" name="Picture 9604"/>
                      <pic:cNvPicPr/>
                    </pic:nvPicPr>
                    <pic:blipFill rotWithShape="1">
                      <a:blip r:embed="rId17"/>
                      <a:srcRect t="8587" r="1978" b="4866"/>
                      <a:stretch/>
                    </pic:blipFill>
                    <pic:spPr bwMode="auto">
                      <a:xfrm>
                        <a:off x="0" y="0"/>
                        <a:ext cx="6610350" cy="3648075"/>
                      </a:xfrm>
                      <a:prstGeom prst="rect">
                        <a:avLst/>
                      </a:prstGeom>
                      <a:ln>
                        <a:noFill/>
                      </a:ln>
                      <a:extLst>
                        <a:ext uri="{53640926-AAD7-44D8-BBD7-CCE9431645EC}">
                          <a14:shadowObscured xmlns:a14="http://schemas.microsoft.com/office/drawing/2010/main"/>
                        </a:ext>
                      </a:extLst>
                    </pic:spPr>
                  </pic:pic>
                </a:graphicData>
              </a:graphic>
            </wp:inline>
          </w:drawing>
        </w:r>
      </w:ins>
      <w:bookmarkStart w:id="428" w:name="_GoBack"/>
      <w:bookmarkEnd w:id="428"/>
    </w:p>
    <w:p w14:paraId="21AA1D40" w14:textId="77777777" w:rsidR="00551907" w:rsidRDefault="00551907" w:rsidP="00551907">
      <w:pPr>
        <w:pStyle w:val="Heading3"/>
      </w:pPr>
      <w:r>
        <w:br w:type="page"/>
      </w:r>
      <w:bookmarkStart w:id="429" w:name="_Toc282093898"/>
    </w:p>
    <w:p w14:paraId="1630E290" w14:textId="77777777" w:rsidR="00551907" w:rsidRPr="007E55EA" w:rsidRDefault="00551907" w:rsidP="00551907">
      <w:pPr>
        <w:pStyle w:val="Heading3"/>
        <w:rPr>
          <w:b w:val="0"/>
          <w:lang w:val="en-US"/>
        </w:rPr>
      </w:pPr>
      <w:bookmarkStart w:id="430" w:name="_Toc506996666"/>
      <w:bookmarkStart w:id="431" w:name="_Toc502575244"/>
      <w:bookmarkStart w:id="432" w:name="_Toc502938722"/>
      <w:r w:rsidRPr="007E55EA">
        <w:rPr>
          <w:b w:val="0"/>
          <w:lang w:val="en-US"/>
        </w:rPr>
        <w:lastRenderedPageBreak/>
        <w:t xml:space="preserve">To </w:t>
      </w:r>
      <w:r>
        <w:rPr>
          <w:b w:val="0"/>
          <w:lang w:val="en-US"/>
        </w:rPr>
        <w:t xml:space="preserve">set user profiles on </w:t>
      </w:r>
      <w:r w:rsidRPr="007E55EA">
        <w:rPr>
          <w:lang w:val="en-US"/>
        </w:rPr>
        <w:t>My Account</w:t>
      </w:r>
      <w:r>
        <w:rPr>
          <w:b w:val="0"/>
          <w:lang w:val="en-US"/>
        </w:rPr>
        <w:t xml:space="preserve"> page</w:t>
      </w:r>
      <w:bookmarkEnd w:id="430"/>
      <w:del w:id="433" w:author="Sayali Dev" w:date="2018-02-21T16:56:00Z">
        <w:r w:rsidRPr="007E55EA" w:rsidDel="00EB05B4">
          <w:rPr>
            <w:b w:val="0"/>
            <w:lang w:val="en-US"/>
          </w:rPr>
          <w:delText xml:space="preserve"> :</w:delText>
        </w:r>
      </w:del>
      <w:bookmarkEnd w:id="431"/>
      <w:bookmarkEnd w:id="432"/>
    </w:p>
    <w:p w14:paraId="6C707EA2" w14:textId="77777777" w:rsidR="00551907" w:rsidRDefault="00551907" w:rsidP="00551907">
      <w:pPr>
        <w:pStyle w:val="Heading3"/>
      </w:pPr>
    </w:p>
    <w:p w14:paraId="32B70244" w14:textId="77777777" w:rsidR="00551907" w:rsidRPr="002F6323" w:rsidRDefault="00551907" w:rsidP="00551907">
      <w:pPr>
        <w:pStyle w:val="Heading3"/>
      </w:pPr>
      <w:bookmarkStart w:id="434" w:name="_Toc502575245"/>
      <w:bookmarkStart w:id="435" w:name="_Toc502938723"/>
      <w:bookmarkStart w:id="436" w:name="_Toc506996667"/>
      <w:r>
        <w:rPr>
          <w:lang w:val="en-US"/>
        </w:rPr>
        <w:t>Site Settings</w:t>
      </w:r>
      <w:bookmarkEnd w:id="434"/>
      <w:bookmarkEnd w:id="435"/>
      <w:bookmarkEnd w:id="436"/>
      <w:r w:rsidRPr="002F6323">
        <w:t xml:space="preserve"> </w:t>
      </w:r>
    </w:p>
    <w:bookmarkEnd w:id="429"/>
    <w:p w14:paraId="31DEB675" w14:textId="77777777" w:rsidR="00551907" w:rsidRPr="002F6323" w:rsidRDefault="00551907" w:rsidP="00551907"/>
    <w:p w14:paraId="480A727B" w14:textId="77777777" w:rsidR="00551907" w:rsidRPr="002F6323" w:rsidRDefault="00551907" w:rsidP="00551907">
      <w:pPr>
        <w:ind w:right="540"/>
      </w:pPr>
      <w:r>
        <w:t>Allows you to select a different collection site location to view information and perform tasks associated with that location.</w:t>
      </w:r>
      <w:r w:rsidRPr="00D27531">
        <w:t xml:space="preserve"> </w:t>
      </w:r>
    </w:p>
    <w:p w14:paraId="53D6B991" w14:textId="77777777" w:rsidR="00551907" w:rsidRPr="002F6323" w:rsidRDefault="00551907" w:rsidP="00551907"/>
    <w:p w14:paraId="6F99C431" w14:textId="77777777" w:rsidR="00551907" w:rsidRDefault="00551907" w:rsidP="00551907">
      <w:pPr>
        <w:ind w:right="360"/>
      </w:pPr>
      <w:r>
        <w:t>To select a different location</w:t>
      </w:r>
      <w:r w:rsidRPr="002F6323">
        <w:t xml:space="preserve">: </w:t>
      </w:r>
    </w:p>
    <w:p w14:paraId="790887CE" w14:textId="77777777" w:rsidR="00551907" w:rsidRPr="002F6323" w:rsidRDefault="00551907" w:rsidP="00551907">
      <w:pPr>
        <w:ind w:right="360"/>
      </w:pPr>
    </w:p>
    <w:p w14:paraId="574EDB5A" w14:textId="77777777" w:rsidR="00551907" w:rsidRDefault="00551907" w:rsidP="00551907">
      <w:pPr>
        <w:numPr>
          <w:ilvl w:val="0"/>
          <w:numId w:val="14"/>
        </w:numPr>
      </w:pPr>
      <w:r>
        <w:t xml:space="preserve">Click on the </w:t>
      </w:r>
      <w:r w:rsidRPr="002170C4">
        <w:rPr>
          <w:b/>
        </w:rPr>
        <w:t>Location</w:t>
      </w:r>
      <w:r>
        <w:t xml:space="preserve"> list dropdown arrow.</w:t>
      </w:r>
    </w:p>
    <w:p w14:paraId="0741ECBB" w14:textId="77777777" w:rsidR="00551907" w:rsidRDefault="00551907" w:rsidP="00551907">
      <w:pPr>
        <w:pStyle w:val="ListParagraph"/>
        <w:ind w:left="760" w:right="540"/>
      </w:pPr>
      <w:r>
        <w:t xml:space="preserve">Locations list displays all locations assigned to you based on your user role and access permissions. </w:t>
      </w:r>
    </w:p>
    <w:p w14:paraId="07237E08" w14:textId="77777777" w:rsidR="00551907" w:rsidRDefault="00551907" w:rsidP="00551907">
      <w:pPr>
        <w:ind w:left="760"/>
      </w:pPr>
    </w:p>
    <w:p w14:paraId="77A69FF1" w14:textId="77777777" w:rsidR="00551907" w:rsidRDefault="00551907" w:rsidP="00551907">
      <w:pPr>
        <w:pStyle w:val="ListParagraph"/>
        <w:numPr>
          <w:ilvl w:val="0"/>
          <w:numId w:val="14"/>
        </w:numPr>
      </w:pPr>
      <w:r>
        <w:t>Select the desired location.</w:t>
      </w:r>
    </w:p>
    <w:p w14:paraId="4E52D2BE" w14:textId="77777777" w:rsidR="00551907" w:rsidRDefault="00551907" w:rsidP="00551907">
      <w:pPr>
        <w:pStyle w:val="ListParagraph"/>
        <w:ind w:left="760"/>
      </w:pPr>
    </w:p>
    <w:p w14:paraId="5A6B95F8" w14:textId="77777777" w:rsidR="00551907" w:rsidRDefault="00551907" w:rsidP="00551907">
      <w:pPr>
        <w:numPr>
          <w:ilvl w:val="0"/>
          <w:numId w:val="14"/>
        </w:numPr>
      </w:pPr>
      <w:r w:rsidRPr="002F6323">
        <w:t xml:space="preserve">Click </w:t>
      </w:r>
      <w:r w:rsidRPr="002F6323">
        <w:rPr>
          <w:b/>
        </w:rPr>
        <w:t>SAVE</w:t>
      </w:r>
      <w:r w:rsidRPr="002F6323">
        <w:t xml:space="preserve">. </w:t>
      </w:r>
    </w:p>
    <w:p w14:paraId="6C6527DA" w14:textId="77777777" w:rsidR="00551907" w:rsidRDefault="00551907" w:rsidP="00551907">
      <w:pPr>
        <w:pStyle w:val="ListParagraph"/>
      </w:pPr>
    </w:p>
    <w:p w14:paraId="7FB6D173" w14:textId="77777777" w:rsidR="00551907" w:rsidRPr="002F6323" w:rsidRDefault="00551907" w:rsidP="00551907">
      <w:r>
        <w:t xml:space="preserve">The location is updated. Information associated with that location is displayed on the CIRRASPEC pages. </w:t>
      </w:r>
    </w:p>
    <w:p w14:paraId="238E2157" w14:textId="77777777" w:rsidR="00551907" w:rsidRPr="002F6323" w:rsidRDefault="00551907" w:rsidP="00551907"/>
    <w:p w14:paraId="1EA1C420" w14:textId="77777777" w:rsidR="00551907" w:rsidRDefault="00551907" w:rsidP="00551907"/>
    <w:p w14:paraId="3EEDB7F9" w14:textId="77777777" w:rsidR="00551907" w:rsidRPr="00FF2F16" w:rsidRDefault="00551907" w:rsidP="00551907">
      <w:pPr>
        <w:pStyle w:val="Heading3"/>
      </w:pPr>
      <w:bookmarkStart w:id="437" w:name="ChangePassword"/>
      <w:bookmarkStart w:id="438" w:name="_Toc282093899"/>
      <w:bookmarkStart w:id="439" w:name="_Toc502938724"/>
      <w:bookmarkStart w:id="440" w:name="_Toc506996668"/>
      <w:bookmarkEnd w:id="437"/>
      <w:r w:rsidRPr="00FF2F16">
        <w:t>Chang</w:t>
      </w:r>
      <w:r>
        <w:t>ing</w:t>
      </w:r>
      <w:r w:rsidRPr="00FF2F16">
        <w:t xml:space="preserve"> </w:t>
      </w:r>
      <w:r>
        <w:t xml:space="preserve">Your </w:t>
      </w:r>
      <w:r w:rsidRPr="00FF2F16">
        <w:t>Password</w:t>
      </w:r>
      <w:bookmarkEnd w:id="438"/>
      <w:bookmarkEnd w:id="439"/>
      <w:bookmarkEnd w:id="440"/>
    </w:p>
    <w:p w14:paraId="40B795B6" w14:textId="77777777" w:rsidR="00551907" w:rsidRPr="00FF2F16" w:rsidRDefault="00551907" w:rsidP="00551907"/>
    <w:p w14:paraId="5DF7412E" w14:textId="77777777" w:rsidR="00551907" w:rsidRPr="00A25B71" w:rsidRDefault="00551907" w:rsidP="00551907">
      <w:pPr>
        <w:rPr>
          <w:lang w:eastAsia="x-none"/>
        </w:rPr>
      </w:pPr>
      <w:r>
        <w:rPr>
          <w:lang w:eastAsia="x-none"/>
        </w:rPr>
        <w:t>Allows you to update the password for login to Cirraspec application.</w:t>
      </w:r>
    </w:p>
    <w:p w14:paraId="718C6849" w14:textId="77777777" w:rsidR="00551907" w:rsidRDefault="00551907" w:rsidP="00551907"/>
    <w:p w14:paraId="3289ABE9" w14:textId="77777777" w:rsidR="00551907" w:rsidRPr="00685648" w:rsidRDefault="00551907" w:rsidP="00551907">
      <w:r w:rsidRPr="00685648">
        <w:t>Password Guidelines:</w:t>
      </w:r>
    </w:p>
    <w:p w14:paraId="6694D8FE" w14:textId="77777777" w:rsidR="00551907" w:rsidRPr="00697953" w:rsidRDefault="00551907" w:rsidP="00551907">
      <w:pPr>
        <w:pStyle w:val="Bullet1"/>
        <w:numPr>
          <w:ilvl w:val="0"/>
          <w:numId w:val="13"/>
        </w:numPr>
        <w:rPr>
          <w:rFonts w:ascii="Arial" w:hAnsi="Arial"/>
          <w:b/>
          <w:bCs/>
          <w:sz w:val="22"/>
        </w:rPr>
      </w:pPr>
      <w:r>
        <w:rPr>
          <w:rFonts w:ascii="Arial" w:hAnsi="Arial"/>
          <w:sz w:val="22"/>
        </w:rPr>
        <w:t>The p</w:t>
      </w:r>
      <w:r w:rsidRPr="00685648">
        <w:rPr>
          <w:rFonts w:ascii="Arial" w:hAnsi="Arial"/>
          <w:sz w:val="22"/>
        </w:rPr>
        <w:t xml:space="preserve">assword </w:t>
      </w:r>
      <w:r>
        <w:rPr>
          <w:rFonts w:ascii="Arial" w:hAnsi="Arial"/>
          <w:sz w:val="22"/>
        </w:rPr>
        <w:t>must contain a minimum of six</w:t>
      </w:r>
      <w:r w:rsidRPr="00685648">
        <w:rPr>
          <w:rFonts w:ascii="Arial" w:hAnsi="Arial"/>
          <w:sz w:val="22"/>
        </w:rPr>
        <w:t xml:space="preserve"> characters</w:t>
      </w:r>
      <w:r>
        <w:rPr>
          <w:rFonts w:ascii="Arial" w:hAnsi="Arial"/>
          <w:sz w:val="22"/>
        </w:rPr>
        <w:t xml:space="preserve"> and is </w:t>
      </w:r>
      <w:r w:rsidRPr="00685648">
        <w:rPr>
          <w:rFonts w:ascii="Arial" w:hAnsi="Arial"/>
          <w:sz w:val="22"/>
        </w:rPr>
        <w:t>case sensitive.</w:t>
      </w:r>
    </w:p>
    <w:p w14:paraId="77556FD2" w14:textId="77777777" w:rsidR="00551907" w:rsidRPr="00EF4B73" w:rsidRDefault="00551907" w:rsidP="00551907">
      <w:pPr>
        <w:pStyle w:val="Bullet1"/>
        <w:numPr>
          <w:ilvl w:val="0"/>
          <w:numId w:val="13"/>
        </w:numPr>
        <w:rPr>
          <w:rFonts w:ascii="Arial" w:hAnsi="Arial"/>
          <w:sz w:val="22"/>
        </w:rPr>
      </w:pPr>
      <w:r>
        <w:rPr>
          <w:rFonts w:ascii="Arial" w:hAnsi="Arial"/>
          <w:sz w:val="22"/>
        </w:rPr>
        <w:t>The p</w:t>
      </w:r>
      <w:r w:rsidRPr="00685648">
        <w:rPr>
          <w:rFonts w:ascii="Arial" w:hAnsi="Arial"/>
          <w:sz w:val="22"/>
        </w:rPr>
        <w:t xml:space="preserve">assword </w:t>
      </w:r>
      <w:r>
        <w:rPr>
          <w:rFonts w:ascii="Arial" w:hAnsi="Arial"/>
          <w:sz w:val="22"/>
        </w:rPr>
        <w:t xml:space="preserve">must contain at least one </w:t>
      </w:r>
      <w:r w:rsidRPr="00685648">
        <w:rPr>
          <w:rFonts w:ascii="Arial" w:hAnsi="Arial"/>
          <w:sz w:val="22"/>
        </w:rPr>
        <w:t>alpha</w:t>
      </w:r>
      <w:r>
        <w:rPr>
          <w:rFonts w:ascii="Arial" w:hAnsi="Arial"/>
          <w:sz w:val="22"/>
        </w:rPr>
        <w:t>bet</w:t>
      </w:r>
      <w:r w:rsidRPr="00685648">
        <w:rPr>
          <w:rFonts w:ascii="Arial" w:hAnsi="Arial"/>
          <w:sz w:val="22"/>
        </w:rPr>
        <w:t xml:space="preserve">, </w:t>
      </w:r>
      <w:r>
        <w:rPr>
          <w:rFonts w:ascii="Arial" w:hAnsi="Arial"/>
          <w:sz w:val="22"/>
        </w:rPr>
        <w:t xml:space="preserve">one </w:t>
      </w:r>
      <w:r w:rsidRPr="00685648">
        <w:rPr>
          <w:rFonts w:ascii="Arial" w:hAnsi="Arial"/>
          <w:sz w:val="22"/>
        </w:rPr>
        <w:t>num</w:t>
      </w:r>
      <w:r>
        <w:rPr>
          <w:rFonts w:ascii="Arial" w:hAnsi="Arial"/>
          <w:sz w:val="22"/>
        </w:rPr>
        <w:t>b</w:t>
      </w:r>
      <w:r w:rsidRPr="00685648">
        <w:rPr>
          <w:rFonts w:ascii="Arial" w:hAnsi="Arial"/>
          <w:sz w:val="22"/>
        </w:rPr>
        <w:t>er</w:t>
      </w:r>
      <w:r>
        <w:rPr>
          <w:rFonts w:ascii="Arial" w:hAnsi="Arial"/>
          <w:sz w:val="22"/>
        </w:rPr>
        <w:t xml:space="preserve"> </w:t>
      </w:r>
      <w:r w:rsidRPr="00685648">
        <w:rPr>
          <w:rFonts w:ascii="Arial" w:hAnsi="Arial"/>
          <w:sz w:val="22"/>
        </w:rPr>
        <w:t xml:space="preserve">and </w:t>
      </w:r>
      <w:r>
        <w:rPr>
          <w:rFonts w:ascii="Arial" w:hAnsi="Arial"/>
          <w:sz w:val="22"/>
        </w:rPr>
        <w:t xml:space="preserve">one </w:t>
      </w:r>
      <w:r w:rsidRPr="00EF4B73">
        <w:rPr>
          <w:rFonts w:ascii="Arial" w:hAnsi="Arial"/>
          <w:sz w:val="22"/>
        </w:rPr>
        <w:t>special character such as !, @, #, &amp;, etc.</w:t>
      </w:r>
    </w:p>
    <w:p w14:paraId="23AFCC8B" w14:textId="77777777" w:rsidR="00551907" w:rsidRPr="00FF2F16" w:rsidRDefault="00551907" w:rsidP="00551907"/>
    <w:p w14:paraId="2A46B0B6" w14:textId="77777777" w:rsidR="00551907" w:rsidRDefault="00551907" w:rsidP="00551907">
      <w:r>
        <w:t>T</w:t>
      </w:r>
      <w:r w:rsidRPr="00FF2F16">
        <w:t xml:space="preserve">o change </w:t>
      </w:r>
      <w:r>
        <w:t xml:space="preserve">your </w:t>
      </w:r>
      <w:r w:rsidRPr="00FF2F16">
        <w:t>password:</w:t>
      </w:r>
    </w:p>
    <w:p w14:paraId="74F60324" w14:textId="77777777" w:rsidR="00551907" w:rsidRPr="00FF2F16" w:rsidRDefault="00551907" w:rsidP="00551907"/>
    <w:p w14:paraId="1CE371CB" w14:textId="77777777" w:rsidR="00551907" w:rsidRDefault="00551907" w:rsidP="00551907">
      <w:pPr>
        <w:numPr>
          <w:ilvl w:val="0"/>
          <w:numId w:val="15"/>
        </w:numPr>
      </w:pPr>
      <w:r>
        <w:t xml:space="preserve">In the </w:t>
      </w:r>
      <w:r w:rsidRPr="00DA474E">
        <w:rPr>
          <w:b/>
        </w:rPr>
        <w:t>Current Password</w:t>
      </w:r>
      <w:r w:rsidRPr="00FF2F16">
        <w:t xml:space="preserve"> </w:t>
      </w:r>
      <w:r>
        <w:t>box</w:t>
      </w:r>
      <w:r w:rsidRPr="00DA474E">
        <w:rPr>
          <w:b/>
        </w:rPr>
        <w:t xml:space="preserve"> </w:t>
      </w:r>
      <w:r w:rsidRPr="005C6CE1">
        <w:t>of the</w:t>
      </w:r>
      <w:r>
        <w:rPr>
          <w:b/>
        </w:rPr>
        <w:t xml:space="preserve"> </w:t>
      </w:r>
      <w:r w:rsidRPr="00DA474E">
        <w:rPr>
          <w:b/>
        </w:rPr>
        <w:t>Change Password</w:t>
      </w:r>
      <w:r>
        <w:t xml:space="preserve"> area, t</w:t>
      </w:r>
      <w:r w:rsidRPr="00FF2F16">
        <w:t xml:space="preserve">ype </w:t>
      </w:r>
      <w:r>
        <w:t xml:space="preserve">your </w:t>
      </w:r>
      <w:r w:rsidRPr="00FF2F16">
        <w:t>current password.</w:t>
      </w:r>
    </w:p>
    <w:p w14:paraId="5C913A02" w14:textId="77777777" w:rsidR="00551907" w:rsidRPr="00FF2F16" w:rsidRDefault="00551907" w:rsidP="00551907">
      <w:pPr>
        <w:ind w:left="720"/>
      </w:pPr>
    </w:p>
    <w:p w14:paraId="4A6B4095" w14:textId="77777777" w:rsidR="00551907" w:rsidRDefault="00551907" w:rsidP="00551907">
      <w:pPr>
        <w:numPr>
          <w:ilvl w:val="0"/>
          <w:numId w:val="15"/>
        </w:numPr>
      </w:pPr>
      <w:r>
        <w:t>I</w:t>
      </w:r>
      <w:r w:rsidRPr="00FF2F16">
        <w:t xml:space="preserve">n the </w:t>
      </w:r>
      <w:r w:rsidRPr="00DA474E">
        <w:rPr>
          <w:b/>
        </w:rPr>
        <w:t>New Password</w:t>
      </w:r>
      <w:r>
        <w:t xml:space="preserve"> box, t</w:t>
      </w:r>
      <w:r w:rsidRPr="00FF2F16">
        <w:t xml:space="preserve">ype </w:t>
      </w:r>
      <w:r>
        <w:t xml:space="preserve">a </w:t>
      </w:r>
      <w:r w:rsidRPr="00FF2F16">
        <w:t>new password.</w:t>
      </w:r>
    </w:p>
    <w:p w14:paraId="0F997683" w14:textId="77777777" w:rsidR="00551907" w:rsidRDefault="00551907" w:rsidP="00551907">
      <w:pPr>
        <w:pStyle w:val="ListParagraph"/>
      </w:pPr>
    </w:p>
    <w:p w14:paraId="0D644607" w14:textId="77777777" w:rsidR="00551907" w:rsidRDefault="00551907" w:rsidP="00551907">
      <w:pPr>
        <w:pStyle w:val="ListParagraph"/>
        <w:numPr>
          <w:ilvl w:val="0"/>
          <w:numId w:val="15"/>
        </w:numPr>
      </w:pPr>
      <w:r>
        <w:t xml:space="preserve">In the </w:t>
      </w:r>
      <w:r w:rsidRPr="00DA474E">
        <w:rPr>
          <w:b/>
        </w:rPr>
        <w:t>Confirm Password</w:t>
      </w:r>
      <w:r w:rsidRPr="00FF2F16">
        <w:t xml:space="preserve"> </w:t>
      </w:r>
      <w:r>
        <w:t xml:space="preserve">box, type the new password again. </w:t>
      </w:r>
    </w:p>
    <w:p w14:paraId="5ADF2420" w14:textId="77777777" w:rsidR="00551907" w:rsidRPr="00FF2F16" w:rsidRDefault="00551907" w:rsidP="00551907">
      <w:pPr>
        <w:pStyle w:val="ListParagraph"/>
      </w:pPr>
    </w:p>
    <w:p w14:paraId="3D79D88F" w14:textId="77777777" w:rsidR="00551907" w:rsidRDefault="00551907" w:rsidP="00551907">
      <w:pPr>
        <w:numPr>
          <w:ilvl w:val="0"/>
          <w:numId w:val="15"/>
        </w:numPr>
      </w:pPr>
      <w:r w:rsidRPr="00FF2F16">
        <w:t xml:space="preserve">Click </w:t>
      </w:r>
      <w:r w:rsidRPr="00FF2F16">
        <w:rPr>
          <w:b/>
        </w:rPr>
        <w:t>SAVE</w:t>
      </w:r>
      <w:r w:rsidRPr="00FF2F16">
        <w:t>.</w:t>
      </w:r>
      <w:r w:rsidRPr="00FF2F16">
        <w:br/>
      </w:r>
      <w:r>
        <w:t xml:space="preserve">Your password is changed. </w:t>
      </w:r>
      <w:r>
        <w:br/>
      </w:r>
    </w:p>
    <w:p w14:paraId="0675C63C" w14:textId="77777777" w:rsidR="00551907" w:rsidRDefault="00551907" w:rsidP="00551907">
      <w:bookmarkStart w:id="441" w:name="_Toc253642633"/>
      <w:r w:rsidRPr="000940E6">
        <w:rPr>
          <w:b/>
        </w:rPr>
        <w:t>Note:</w:t>
      </w:r>
      <w:r w:rsidRPr="001C5219">
        <w:t xml:space="preserve"> For assistance with </w:t>
      </w:r>
      <w:r>
        <w:t>the usern</w:t>
      </w:r>
      <w:r w:rsidRPr="001C5219">
        <w:t xml:space="preserve">ame or </w:t>
      </w:r>
      <w:r>
        <w:t>p</w:t>
      </w:r>
      <w:r w:rsidRPr="001C5219">
        <w:t xml:space="preserve">assword, send an email to </w:t>
      </w:r>
      <w:hyperlink r:id="rId18" w:history="1">
        <w:r>
          <w:rPr>
            <w:rStyle w:val="Hyperlink"/>
          </w:rPr>
          <w:t>cirraspec@tgen.org</w:t>
        </w:r>
      </w:hyperlink>
      <w:bookmarkEnd w:id="441"/>
      <w:r>
        <w:br/>
      </w:r>
    </w:p>
    <w:p w14:paraId="32DE18D0" w14:textId="77777777" w:rsidR="00551907" w:rsidRDefault="00551907" w:rsidP="00551907">
      <w:pPr>
        <w:pStyle w:val="Heading1"/>
      </w:pPr>
    </w:p>
    <w:p w14:paraId="649D2801" w14:textId="77777777" w:rsidR="00551907" w:rsidRDefault="00551907" w:rsidP="00551907">
      <w:pPr>
        <w:pStyle w:val="Heading1"/>
      </w:pPr>
    </w:p>
    <w:p w14:paraId="1E61AAFD" w14:textId="77777777" w:rsidR="00551907" w:rsidRDefault="00551907" w:rsidP="00551907">
      <w:pPr>
        <w:pStyle w:val="Heading1"/>
      </w:pPr>
    </w:p>
    <w:p w14:paraId="2D6772D8" w14:textId="77777777" w:rsidR="00551907" w:rsidRDefault="00551907" w:rsidP="00551907">
      <w:pPr>
        <w:pStyle w:val="Heading1"/>
      </w:pPr>
    </w:p>
    <w:p w14:paraId="03442AFF" w14:textId="69A300ED" w:rsidR="00551907" w:rsidRDefault="00551907" w:rsidP="00551907">
      <w:pPr>
        <w:pStyle w:val="Heading1"/>
      </w:pPr>
      <w:r>
        <w:t xml:space="preserve"> </w:t>
      </w:r>
    </w:p>
    <w:p w14:paraId="2499D381" w14:textId="4E498E76" w:rsidR="0057181E" w:rsidRDefault="00676F6C" w:rsidP="000C0844">
      <w:pPr>
        <w:pStyle w:val="Heading1"/>
        <w:rPr>
          <w:lang w:val="en-US"/>
        </w:rPr>
      </w:pPr>
      <w:bookmarkStart w:id="442" w:name="_Toc506996669"/>
      <w:r>
        <w:lastRenderedPageBreak/>
        <w:t>Navigating through the application</w:t>
      </w:r>
      <w:bookmarkEnd w:id="442"/>
      <w:del w:id="443" w:author="Sayali Dev" w:date="2018-02-08T15:14:00Z">
        <w:r w:rsidDel="00265962">
          <w:rPr>
            <w:lang w:val="en-US"/>
          </w:rPr>
          <w:delText>:</w:delText>
        </w:r>
      </w:del>
      <w:bookmarkStart w:id="444" w:name="_Toc504484758"/>
      <w:bookmarkStart w:id="445" w:name="_Toc504567711"/>
      <w:bookmarkEnd w:id="403"/>
    </w:p>
    <w:p w14:paraId="25D90D43" w14:textId="77777777" w:rsidR="00641081" w:rsidRPr="00641081" w:rsidRDefault="00641081" w:rsidP="00641081">
      <w:pPr>
        <w:rPr>
          <w:lang w:eastAsia="x-none"/>
        </w:rPr>
      </w:pPr>
    </w:p>
    <w:p w14:paraId="080C0B82" w14:textId="77777777" w:rsidR="006900CB" w:rsidRDefault="000C0844" w:rsidP="00641081">
      <w:pPr>
        <w:rPr>
          <w:ins w:id="446" w:author="Sayali Dev" w:date="2018-02-21T16:03:00Z"/>
          <w:lang w:eastAsia="x-none"/>
        </w:rPr>
      </w:pPr>
      <w:r w:rsidRPr="00641081">
        <w:rPr>
          <w:b/>
          <w:lang w:eastAsia="x-none"/>
        </w:rPr>
        <w:t>NOTE</w:t>
      </w:r>
      <w:r w:rsidRPr="00784D20">
        <w:rPr>
          <w:lang w:eastAsia="x-none"/>
        </w:rPr>
        <w:t>:</w:t>
      </w:r>
      <w:r w:rsidRPr="00641081">
        <w:rPr>
          <w:lang w:eastAsia="x-none"/>
        </w:rPr>
        <w:t xml:space="preserve"> </w:t>
      </w:r>
    </w:p>
    <w:p w14:paraId="58BE3F3B" w14:textId="39799313" w:rsidR="006900CB" w:rsidRDefault="000C0844" w:rsidP="00641081">
      <w:pPr>
        <w:rPr>
          <w:ins w:id="447" w:author="Sayali Dev" w:date="2018-02-21T16:03:00Z"/>
          <w:lang w:eastAsia="x-none"/>
        </w:rPr>
      </w:pPr>
      <w:r w:rsidRPr="00641081">
        <w:rPr>
          <w:lang w:eastAsia="x-none"/>
        </w:rPr>
        <w:t>You can scan barcode for the specimen /kit to enter source identifiers into the application.</w:t>
      </w:r>
      <w:bookmarkEnd w:id="444"/>
      <w:bookmarkEnd w:id="445"/>
    </w:p>
    <w:p w14:paraId="0FF8E138" w14:textId="71B502BF" w:rsidR="006900CB" w:rsidRDefault="006900CB" w:rsidP="00641081">
      <w:pPr>
        <w:rPr>
          <w:ins w:id="448" w:author="Sayali Dev" w:date="2018-02-21T16:03:00Z"/>
          <w:lang w:eastAsia="x-none"/>
        </w:rPr>
      </w:pPr>
    </w:p>
    <w:p w14:paraId="4ED58E25" w14:textId="532A6F0E" w:rsidR="006900CB" w:rsidRDefault="006900CB" w:rsidP="006900CB">
      <w:pPr>
        <w:rPr>
          <w:ins w:id="449" w:author="Sayali Dev" w:date="2018-02-21T16:03:00Z"/>
          <w:b/>
          <w:noProof/>
        </w:rPr>
      </w:pPr>
      <w:ins w:id="450" w:author="Sayali Dev" w:date="2018-02-21T16:03:00Z">
        <w:r w:rsidRPr="00EE1B7B">
          <w:rPr>
            <w:b/>
            <w:noProof/>
          </w:rPr>
          <w:t>You can Search for Patient, Kit, Specimen using their barcodes.</w:t>
        </w:r>
        <w:r>
          <w:rPr>
            <w:b/>
            <w:noProof/>
          </w:rPr>
          <w:t xml:space="preserve"> </w:t>
        </w:r>
      </w:ins>
    </w:p>
    <w:p w14:paraId="71BAF38F" w14:textId="77777777" w:rsidR="006900CB" w:rsidRPr="00EE1B7B" w:rsidRDefault="006900CB" w:rsidP="006900CB">
      <w:pPr>
        <w:rPr>
          <w:ins w:id="451" w:author="Sayali Dev" w:date="2018-02-21T16:03:00Z"/>
          <w:b/>
          <w:noProof/>
        </w:rPr>
      </w:pPr>
      <w:ins w:id="452" w:author="Sayali Dev" w:date="2018-02-21T16:03:00Z">
        <w:r w:rsidRPr="00690777">
          <w:rPr>
            <w:noProof/>
          </w:rPr>
          <w:t>To search by barcodes:</w:t>
        </w:r>
      </w:ins>
    </w:p>
    <w:p w14:paraId="2C1EB826" w14:textId="77777777" w:rsidR="006900CB" w:rsidRPr="00690777" w:rsidRDefault="006900CB" w:rsidP="006900CB">
      <w:pPr>
        <w:pStyle w:val="ListParagraph"/>
        <w:numPr>
          <w:ilvl w:val="2"/>
          <w:numId w:val="100"/>
        </w:numPr>
        <w:rPr>
          <w:ins w:id="453" w:author="Sayali Dev" w:date="2018-02-21T16:03:00Z"/>
          <w:noProof/>
        </w:rPr>
      </w:pPr>
      <w:ins w:id="454" w:author="Sayali Dev" w:date="2018-02-21T16:03:00Z">
        <w:r w:rsidRPr="00690777">
          <w:rPr>
            <w:noProof/>
          </w:rPr>
          <w:t xml:space="preserve">Scan or enter the barcode </w:t>
        </w:r>
      </w:ins>
    </w:p>
    <w:p w14:paraId="48373E9D" w14:textId="1EF7527A" w:rsidR="006900CB" w:rsidRPr="00641081" w:rsidRDefault="006900CB">
      <w:pPr>
        <w:pStyle w:val="ListParagraph"/>
        <w:numPr>
          <w:ilvl w:val="2"/>
          <w:numId w:val="100"/>
        </w:numPr>
        <w:rPr>
          <w:noProof/>
        </w:rPr>
        <w:pPrChange w:id="455" w:author="Sayali Dev" w:date="2018-02-21T16:04:00Z">
          <w:pPr/>
        </w:pPrChange>
      </w:pPr>
      <w:ins w:id="456" w:author="Sayali Dev" w:date="2018-02-21T16:03:00Z">
        <w:r w:rsidRPr="00690777">
          <w:rPr>
            <w:noProof/>
          </w:rPr>
          <w:t>Click on Search icon</w:t>
        </w:r>
      </w:ins>
    </w:p>
    <w:p w14:paraId="1A4C589F" w14:textId="77777777" w:rsidR="009237B9" w:rsidRPr="009237B9" w:rsidRDefault="009237B9" w:rsidP="009237B9">
      <w:pPr>
        <w:rPr>
          <w:lang w:eastAsia="x-none"/>
        </w:rPr>
      </w:pPr>
    </w:p>
    <w:p w14:paraId="23BB1ABA" w14:textId="77777777" w:rsidR="00676F6C" w:rsidRDefault="00676F6C" w:rsidP="00676F6C">
      <w:pPr>
        <w:rPr>
          <w:lang w:eastAsia="x-none"/>
        </w:rPr>
      </w:pPr>
      <w:r>
        <w:rPr>
          <w:lang w:eastAsia="x-none"/>
        </w:rPr>
        <w:t>BMS tab:</w:t>
      </w:r>
    </w:p>
    <w:tbl>
      <w:tblPr>
        <w:tblStyle w:val="TableGrid"/>
        <w:tblW w:w="10193" w:type="dxa"/>
        <w:tblInd w:w="-5" w:type="dxa"/>
        <w:tblLook w:val="04A0" w:firstRow="1" w:lastRow="0" w:firstColumn="1" w:lastColumn="0" w:noHBand="0" w:noVBand="1"/>
      </w:tblPr>
      <w:tblGrid>
        <w:gridCol w:w="2070"/>
        <w:gridCol w:w="3960"/>
        <w:gridCol w:w="4163"/>
      </w:tblGrid>
      <w:tr w:rsidR="00676F6C" w14:paraId="5097D072" w14:textId="77777777" w:rsidTr="009237B9">
        <w:trPr>
          <w:trHeight w:val="263"/>
        </w:trPr>
        <w:tc>
          <w:tcPr>
            <w:tcW w:w="2070" w:type="dxa"/>
          </w:tcPr>
          <w:p w14:paraId="5BFD1B13" w14:textId="77777777" w:rsidR="00676F6C" w:rsidRDefault="00676F6C" w:rsidP="00247133">
            <w:pPr>
              <w:rPr>
                <w:lang w:eastAsia="x-none"/>
              </w:rPr>
            </w:pPr>
            <w:r>
              <w:rPr>
                <w:lang w:eastAsia="x-none"/>
              </w:rPr>
              <w:t>Tab</w:t>
            </w:r>
          </w:p>
        </w:tc>
        <w:tc>
          <w:tcPr>
            <w:tcW w:w="3960" w:type="dxa"/>
          </w:tcPr>
          <w:p w14:paraId="18048903" w14:textId="77777777" w:rsidR="00676F6C" w:rsidRDefault="00676F6C" w:rsidP="00247133">
            <w:pPr>
              <w:rPr>
                <w:lang w:eastAsia="x-none"/>
              </w:rPr>
            </w:pPr>
            <w:r>
              <w:rPr>
                <w:lang w:eastAsia="x-none"/>
              </w:rPr>
              <w:t>Function</w:t>
            </w:r>
          </w:p>
        </w:tc>
        <w:tc>
          <w:tcPr>
            <w:tcW w:w="4163" w:type="dxa"/>
          </w:tcPr>
          <w:p w14:paraId="0108FB28" w14:textId="77777777" w:rsidR="00676F6C" w:rsidRDefault="00676F6C" w:rsidP="00247133">
            <w:pPr>
              <w:rPr>
                <w:lang w:eastAsia="x-none"/>
              </w:rPr>
            </w:pPr>
            <w:r>
              <w:rPr>
                <w:lang w:eastAsia="x-none"/>
              </w:rPr>
              <w:t>Events:</w:t>
            </w:r>
          </w:p>
        </w:tc>
      </w:tr>
      <w:tr w:rsidR="009237B9" w14:paraId="7534F816" w14:textId="77777777" w:rsidTr="009237B9">
        <w:trPr>
          <w:trHeight w:val="1040"/>
        </w:trPr>
        <w:tc>
          <w:tcPr>
            <w:tcW w:w="2070" w:type="dxa"/>
          </w:tcPr>
          <w:p w14:paraId="6CE84CB8" w14:textId="7BFAFE6C" w:rsidR="009237B9" w:rsidRDefault="009237B9" w:rsidP="00247133">
            <w:pPr>
              <w:rPr>
                <w:lang w:eastAsia="x-none"/>
              </w:rPr>
            </w:pPr>
            <w:r>
              <w:rPr>
                <w:lang w:eastAsia="x-none"/>
              </w:rPr>
              <w:t>Bulk Modifications</w:t>
            </w:r>
          </w:p>
        </w:tc>
        <w:tc>
          <w:tcPr>
            <w:tcW w:w="3960" w:type="dxa"/>
          </w:tcPr>
          <w:p w14:paraId="26D41460" w14:textId="4F4EF380" w:rsidR="009237B9" w:rsidRDefault="0083294D" w:rsidP="0083294D">
            <w:pPr>
              <w:rPr>
                <w:lang w:eastAsia="x-none"/>
              </w:rPr>
            </w:pPr>
            <w:r>
              <w:rPr>
                <w:lang w:eastAsia="x-none"/>
              </w:rPr>
              <w:t xml:space="preserve">Allows to </w:t>
            </w:r>
            <w:r w:rsidR="006B79BD">
              <w:rPr>
                <w:lang w:eastAsia="x-none"/>
              </w:rPr>
              <w:t xml:space="preserve">search and </w:t>
            </w:r>
            <w:r>
              <w:rPr>
                <w:lang w:eastAsia="x-none"/>
              </w:rPr>
              <w:t>perform activities on batches or</w:t>
            </w:r>
            <w:r w:rsidR="006B79BD">
              <w:rPr>
                <w:lang w:eastAsia="x-none"/>
              </w:rPr>
              <w:t xml:space="preserve"> on group of biospecimens</w:t>
            </w:r>
            <w:r>
              <w:rPr>
                <w:lang w:eastAsia="x-none"/>
              </w:rPr>
              <w:t>.</w:t>
            </w:r>
          </w:p>
        </w:tc>
        <w:tc>
          <w:tcPr>
            <w:tcW w:w="4163" w:type="dxa"/>
          </w:tcPr>
          <w:p w14:paraId="311E5F26" w14:textId="2F30E9D0" w:rsidR="009237B9" w:rsidRDefault="0083294D" w:rsidP="00247133">
            <w:pPr>
              <w:rPr>
                <w:lang w:eastAsia="x-none"/>
              </w:rPr>
            </w:pPr>
            <w:r>
              <w:rPr>
                <w:lang w:eastAsia="x-none"/>
              </w:rPr>
              <w:t>Assigning Storage Locations, modifying biospecimens, uploading files, adding events, generating labels</w:t>
            </w:r>
          </w:p>
        </w:tc>
      </w:tr>
      <w:tr w:rsidR="009237B9" w14:paraId="344E35DC" w14:textId="77777777" w:rsidTr="009237B9">
        <w:trPr>
          <w:trHeight w:val="1040"/>
        </w:trPr>
        <w:tc>
          <w:tcPr>
            <w:tcW w:w="2070" w:type="dxa"/>
          </w:tcPr>
          <w:p w14:paraId="7C4F36A3" w14:textId="35DBD9CF" w:rsidR="009237B9" w:rsidRDefault="009237B9" w:rsidP="00247133">
            <w:pPr>
              <w:rPr>
                <w:lang w:eastAsia="x-none"/>
              </w:rPr>
            </w:pPr>
            <w:r>
              <w:rPr>
                <w:lang w:eastAsia="x-none"/>
              </w:rPr>
              <w:t>Inventory</w:t>
            </w:r>
          </w:p>
        </w:tc>
        <w:tc>
          <w:tcPr>
            <w:tcW w:w="3960" w:type="dxa"/>
          </w:tcPr>
          <w:p w14:paraId="612F0817" w14:textId="4741D1A4" w:rsidR="00494474" w:rsidRDefault="00494474" w:rsidP="00494474">
            <w:r>
              <w:t xml:space="preserve">Allows to search for biospecimens, view biospecimen details and modify </w:t>
            </w:r>
            <w:r w:rsidRPr="0030337E">
              <w:t>the</w:t>
            </w:r>
            <w:r>
              <w:rPr>
                <w:b/>
              </w:rPr>
              <w:t xml:space="preserve"> </w:t>
            </w:r>
            <w:r>
              <w:t xml:space="preserve">inventory records. </w:t>
            </w:r>
          </w:p>
          <w:p w14:paraId="43146C7A" w14:textId="0E31B4BC" w:rsidR="00494474" w:rsidRDefault="00494474" w:rsidP="00494474">
            <w:pPr>
              <w:rPr>
                <w:lang w:eastAsia="x-none"/>
              </w:rPr>
            </w:pPr>
            <w:r>
              <w:t>Allows to create inventory.</w:t>
            </w:r>
          </w:p>
          <w:p w14:paraId="05F0025B" w14:textId="0ED38E6C" w:rsidR="009237B9" w:rsidRDefault="009237B9" w:rsidP="00247133">
            <w:pPr>
              <w:rPr>
                <w:lang w:eastAsia="x-none"/>
              </w:rPr>
            </w:pPr>
          </w:p>
        </w:tc>
        <w:tc>
          <w:tcPr>
            <w:tcW w:w="4163" w:type="dxa"/>
          </w:tcPr>
          <w:p w14:paraId="63970957" w14:textId="4F20B8E1" w:rsidR="009237B9" w:rsidRDefault="00494474" w:rsidP="00247133">
            <w:pPr>
              <w:rPr>
                <w:lang w:eastAsia="x-none"/>
              </w:rPr>
            </w:pPr>
            <w:r>
              <w:rPr>
                <w:lang w:eastAsia="x-none"/>
              </w:rPr>
              <w:t>View, print label, modify information, complete form, generate report, add to worklist, delete biospecimens</w:t>
            </w:r>
          </w:p>
        </w:tc>
      </w:tr>
      <w:tr w:rsidR="00676F6C" w14:paraId="5B2E3251" w14:textId="77777777" w:rsidTr="009237B9">
        <w:trPr>
          <w:trHeight w:val="1040"/>
        </w:trPr>
        <w:tc>
          <w:tcPr>
            <w:tcW w:w="2070" w:type="dxa"/>
          </w:tcPr>
          <w:p w14:paraId="6B2497FA" w14:textId="77777777" w:rsidR="00676F6C" w:rsidRDefault="00676F6C" w:rsidP="00247133">
            <w:pPr>
              <w:rPr>
                <w:lang w:eastAsia="x-none"/>
              </w:rPr>
            </w:pPr>
            <w:r>
              <w:rPr>
                <w:lang w:eastAsia="x-none"/>
              </w:rPr>
              <w:t>Kits Inventory</w:t>
            </w:r>
          </w:p>
        </w:tc>
        <w:tc>
          <w:tcPr>
            <w:tcW w:w="3960" w:type="dxa"/>
          </w:tcPr>
          <w:p w14:paraId="75E75312" w14:textId="77777777" w:rsidR="00676F6C" w:rsidRDefault="00676F6C" w:rsidP="00247133">
            <w:pPr>
              <w:rPr>
                <w:lang w:eastAsia="x-none"/>
              </w:rPr>
            </w:pPr>
            <w:r>
              <w:rPr>
                <w:lang w:eastAsia="x-none"/>
              </w:rPr>
              <w:t>Allows to perform kit related activities.</w:t>
            </w:r>
          </w:p>
        </w:tc>
        <w:tc>
          <w:tcPr>
            <w:tcW w:w="4163" w:type="dxa"/>
          </w:tcPr>
          <w:p w14:paraId="466AC01E" w14:textId="77777777" w:rsidR="00676F6C" w:rsidRDefault="00676F6C" w:rsidP="00247133">
            <w:pPr>
              <w:rPr>
                <w:lang w:eastAsia="x-none"/>
              </w:rPr>
            </w:pPr>
            <w:r>
              <w:rPr>
                <w:lang w:eastAsia="x-none"/>
              </w:rPr>
              <w:t>Search kits, modify kit contents, generate reports, print labels, download forms.</w:t>
            </w:r>
          </w:p>
          <w:p w14:paraId="08590C01" w14:textId="77777777" w:rsidR="00676F6C" w:rsidRDefault="00676F6C" w:rsidP="00247133">
            <w:pPr>
              <w:rPr>
                <w:lang w:eastAsia="x-none"/>
              </w:rPr>
            </w:pPr>
          </w:p>
        </w:tc>
      </w:tr>
      <w:tr w:rsidR="00676F6C" w14:paraId="3F9039E2" w14:textId="77777777" w:rsidTr="009237B9">
        <w:trPr>
          <w:trHeight w:val="512"/>
        </w:trPr>
        <w:tc>
          <w:tcPr>
            <w:tcW w:w="2070" w:type="dxa"/>
          </w:tcPr>
          <w:p w14:paraId="164D30DC" w14:textId="77777777" w:rsidR="00676F6C" w:rsidRDefault="00676F6C" w:rsidP="00247133">
            <w:pPr>
              <w:rPr>
                <w:lang w:eastAsia="x-none"/>
              </w:rPr>
            </w:pPr>
            <w:r>
              <w:rPr>
                <w:lang w:eastAsia="x-none"/>
              </w:rPr>
              <w:t>Kits Shipment</w:t>
            </w:r>
          </w:p>
        </w:tc>
        <w:tc>
          <w:tcPr>
            <w:tcW w:w="3960" w:type="dxa"/>
          </w:tcPr>
          <w:p w14:paraId="2A581CD3" w14:textId="77777777" w:rsidR="00676F6C" w:rsidRDefault="00676F6C" w:rsidP="00247133">
            <w:pPr>
              <w:rPr>
                <w:lang w:eastAsia="x-none"/>
              </w:rPr>
            </w:pPr>
            <w:r>
              <w:rPr>
                <w:lang w:eastAsia="x-none"/>
              </w:rPr>
              <w:t xml:space="preserve">Allows to receive kits shipments </w:t>
            </w:r>
          </w:p>
        </w:tc>
        <w:tc>
          <w:tcPr>
            <w:tcW w:w="4163" w:type="dxa"/>
          </w:tcPr>
          <w:p w14:paraId="11568746" w14:textId="61DAECEC" w:rsidR="006E66A5" w:rsidRDefault="001723EE" w:rsidP="001723EE">
            <w:r>
              <w:t>Receive Shipments, Check the Biospecimens into inventory</w:t>
            </w:r>
            <w:del w:id="457" w:author="Sayali Dev" w:date="2018-02-13T17:00:00Z">
              <w:r w:rsidDel="006E66A5">
                <w:delText xml:space="preserve">  Redistribute shipment</w:delText>
              </w:r>
            </w:del>
          </w:p>
        </w:tc>
      </w:tr>
      <w:tr w:rsidR="00676F6C" w14:paraId="15ED1DBC" w14:textId="77777777" w:rsidTr="009237B9">
        <w:trPr>
          <w:trHeight w:val="776"/>
        </w:trPr>
        <w:tc>
          <w:tcPr>
            <w:tcW w:w="2070" w:type="dxa"/>
          </w:tcPr>
          <w:p w14:paraId="1B096873" w14:textId="77777777" w:rsidR="00676F6C" w:rsidRPr="00055E67" w:rsidRDefault="00676F6C" w:rsidP="00247133">
            <w:pPr>
              <w:rPr>
                <w:lang w:eastAsia="x-none"/>
              </w:rPr>
            </w:pPr>
            <w:r>
              <w:rPr>
                <w:lang w:eastAsia="x-none"/>
              </w:rPr>
              <w:t>Shipments</w:t>
            </w:r>
          </w:p>
          <w:p w14:paraId="52F8B2FB" w14:textId="77777777" w:rsidR="00676F6C" w:rsidRDefault="00676F6C" w:rsidP="00247133">
            <w:pPr>
              <w:rPr>
                <w:lang w:eastAsia="x-none"/>
              </w:rPr>
            </w:pPr>
          </w:p>
        </w:tc>
        <w:tc>
          <w:tcPr>
            <w:tcW w:w="3960" w:type="dxa"/>
          </w:tcPr>
          <w:p w14:paraId="29F731A9" w14:textId="77777777" w:rsidR="00676F6C" w:rsidRDefault="00676F6C" w:rsidP="00247133">
            <w:pPr>
              <w:rPr>
                <w:lang w:eastAsia="x-none"/>
              </w:rPr>
            </w:pPr>
            <w:r>
              <w:rPr>
                <w:lang w:eastAsia="x-none"/>
              </w:rPr>
              <w:t>Allows to ship kits from collection site to biobank sites.</w:t>
            </w:r>
          </w:p>
        </w:tc>
        <w:tc>
          <w:tcPr>
            <w:tcW w:w="4163" w:type="dxa"/>
          </w:tcPr>
          <w:p w14:paraId="0B38D825" w14:textId="77777777" w:rsidR="00676F6C" w:rsidRDefault="00676F6C" w:rsidP="00247133">
            <w:pPr>
              <w:rPr>
                <w:lang w:eastAsia="x-none"/>
              </w:rPr>
            </w:pPr>
            <w:r>
              <w:rPr>
                <w:lang w:eastAsia="x-none"/>
              </w:rPr>
              <w:t xml:space="preserve">Create kits shipment, send shipment, </w:t>
            </w:r>
          </w:p>
          <w:p w14:paraId="1EC8BC50" w14:textId="77777777" w:rsidR="00676F6C" w:rsidRDefault="00676F6C" w:rsidP="00247133">
            <w:pPr>
              <w:rPr>
                <w:lang w:eastAsia="x-none"/>
              </w:rPr>
            </w:pPr>
            <w:r>
              <w:rPr>
                <w:lang w:eastAsia="x-none"/>
              </w:rPr>
              <w:t>Modify/delete kits shipments</w:t>
            </w:r>
          </w:p>
        </w:tc>
      </w:tr>
      <w:tr w:rsidR="009237B9" w14:paraId="5052322B" w14:textId="77777777" w:rsidTr="009237B9">
        <w:trPr>
          <w:trHeight w:val="776"/>
        </w:trPr>
        <w:tc>
          <w:tcPr>
            <w:tcW w:w="2070" w:type="dxa"/>
          </w:tcPr>
          <w:p w14:paraId="2B4F7CAF" w14:textId="596EFBF7" w:rsidR="009237B9" w:rsidRDefault="009237B9" w:rsidP="00247133">
            <w:pPr>
              <w:rPr>
                <w:lang w:eastAsia="x-none"/>
              </w:rPr>
            </w:pPr>
            <w:r>
              <w:rPr>
                <w:lang w:eastAsia="x-none"/>
              </w:rPr>
              <w:t>Worklists</w:t>
            </w:r>
          </w:p>
        </w:tc>
        <w:tc>
          <w:tcPr>
            <w:tcW w:w="3960" w:type="dxa"/>
          </w:tcPr>
          <w:p w14:paraId="236F0F9B" w14:textId="4D364B2F" w:rsidR="009237B9" w:rsidRDefault="00842534" w:rsidP="00247133">
            <w:pPr>
              <w:rPr>
                <w:lang w:eastAsia="x-none"/>
              </w:rPr>
            </w:pPr>
            <w:r>
              <w:rPr>
                <w:lang w:eastAsia="x-none"/>
              </w:rPr>
              <w:t>Allows you to create and work on a group of biospecimens as a worklist</w:t>
            </w:r>
          </w:p>
        </w:tc>
        <w:tc>
          <w:tcPr>
            <w:tcW w:w="4163" w:type="dxa"/>
          </w:tcPr>
          <w:p w14:paraId="76B67277" w14:textId="3DA96656" w:rsidR="009237B9" w:rsidRDefault="00842534" w:rsidP="00247133">
            <w:pPr>
              <w:rPr>
                <w:lang w:eastAsia="x-none"/>
              </w:rPr>
            </w:pPr>
            <w:r>
              <w:rPr>
                <w:lang w:eastAsia="x-none"/>
              </w:rPr>
              <w:t>Define, search worklists, up</w:t>
            </w:r>
            <w:ins w:id="458" w:author="Sayali Dev" w:date="2018-02-13T17:00:00Z">
              <w:r w:rsidR="006E66A5">
                <w:rPr>
                  <w:lang w:eastAsia="x-none"/>
                </w:rPr>
                <w:t>d</w:t>
              </w:r>
            </w:ins>
            <w:r>
              <w:rPr>
                <w:lang w:eastAsia="x-none"/>
              </w:rPr>
              <w:t>ate information, generate labels</w:t>
            </w:r>
          </w:p>
        </w:tc>
      </w:tr>
    </w:tbl>
    <w:p w14:paraId="449A7283" w14:textId="77777777" w:rsidR="00676F6C" w:rsidRDefault="00676F6C" w:rsidP="00676F6C"/>
    <w:p w14:paraId="0AF9F0B5" w14:textId="679FB475" w:rsidR="00784D20" w:rsidRDefault="001C2172" w:rsidP="009237B9">
      <w:pPr>
        <w:rPr>
          <w:noProof/>
        </w:rPr>
      </w:pPr>
      <w:r>
        <w:rPr>
          <w:noProof/>
        </w:rPr>
        <w:t xml:space="preserve"> </w:t>
      </w:r>
      <w:r w:rsidR="009237B9">
        <w:rPr>
          <w:noProof/>
        </w:rPr>
        <w:drawing>
          <wp:inline distT="0" distB="0" distL="0" distR="0" wp14:anchorId="034F3C6E" wp14:editId="1BE76425">
            <wp:extent cx="6448425" cy="260032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90" b="16345"/>
                    <a:stretch/>
                  </pic:blipFill>
                  <pic:spPr bwMode="auto">
                    <a:xfrm>
                      <a:off x="0" y="0"/>
                      <a:ext cx="6453950" cy="2602553"/>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74DADD31" w14:textId="5660CA1B" w:rsidR="009237B9" w:rsidRDefault="009237B9" w:rsidP="009237B9">
      <w:pPr>
        <w:rPr>
          <w:noProof/>
        </w:rPr>
      </w:pPr>
    </w:p>
    <w:p w14:paraId="33C44AA8" w14:textId="19D2FDF9" w:rsidR="009237B9" w:rsidRDefault="009237B9" w:rsidP="009237B9">
      <w:pPr>
        <w:rPr>
          <w:lang w:eastAsia="x-none"/>
        </w:rPr>
      </w:pPr>
    </w:p>
    <w:p w14:paraId="7427F4C9" w14:textId="4ED98CC3" w:rsidR="00676F6C" w:rsidRDefault="00676F6C" w:rsidP="00676F6C">
      <w:pPr>
        <w:rPr>
          <w:lang w:eastAsia="x-none"/>
        </w:rPr>
      </w:pPr>
      <w:r>
        <w:rPr>
          <w:lang w:eastAsia="x-none"/>
        </w:rPr>
        <w:t xml:space="preserve">CIMS tab: </w:t>
      </w:r>
    </w:p>
    <w:p w14:paraId="3BE6C41F" w14:textId="77777777" w:rsidR="00676F6C" w:rsidRDefault="00676F6C" w:rsidP="00676F6C">
      <w:pPr>
        <w:rPr>
          <w:lang w:eastAsia="x-none"/>
        </w:rPr>
      </w:pPr>
    </w:p>
    <w:tbl>
      <w:tblPr>
        <w:tblStyle w:val="TableGrid"/>
        <w:tblW w:w="10248" w:type="dxa"/>
        <w:tblInd w:w="-5" w:type="dxa"/>
        <w:tblLook w:val="04A0" w:firstRow="1" w:lastRow="0" w:firstColumn="1" w:lastColumn="0" w:noHBand="0" w:noVBand="1"/>
      </w:tblPr>
      <w:tblGrid>
        <w:gridCol w:w="2335"/>
        <w:gridCol w:w="3060"/>
        <w:gridCol w:w="4853"/>
      </w:tblGrid>
      <w:tr w:rsidR="00676F6C" w14:paraId="0EBC07DE" w14:textId="77777777" w:rsidTr="000C0844">
        <w:trPr>
          <w:trHeight w:val="129"/>
        </w:trPr>
        <w:tc>
          <w:tcPr>
            <w:tcW w:w="2335" w:type="dxa"/>
          </w:tcPr>
          <w:p w14:paraId="1EFEB1E7" w14:textId="77777777" w:rsidR="00676F6C" w:rsidRDefault="00676F6C" w:rsidP="00247133">
            <w:pPr>
              <w:pStyle w:val="ListParagraph"/>
              <w:ind w:left="0"/>
            </w:pPr>
            <w:r>
              <w:t>Tab</w:t>
            </w:r>
          </w:p>
        </w:tc>
        <w:tc>
          <w:tcPr>
            <w:tcW w:w="3060" w:type="dxa"/>
          </w:tcPr>
          <w:p w14:paraId="2BFBC030" w14:textId="77777777" w:rsidR="00676F6C" w:rsidRDefault="00676F6C" w:rsidP="00247133">
            <w:pPr>
              <w:pStyle w:val="ListParagraph"/>
              <w:ind w:left="0"/>
            </w:pPr>
            <w:r>
              <w:t>Function</w:t>
            </w:r>
          </w:p>
        </w:tc>
        <w:tc>
          <w:tcPr>
            <w:tcW w:w="4853" w:type="dxa"/>
          </w:tcPr>
          <w:p w14:paraId="7408C009" w14:textId="77777777" w:rsidR="00676F6C" w:rsidRDefault="00676F6C" w:rsidP="00247133">
            <w:pPr>
              <w:pStyle w:val="ListParagraph"/>
              <w:ind w:left="0"/>
            </w:pPr>
            <w:r>
              <w:t>Events</w:t>
            </w:r>
          </w:p>
        </w:tc>
      </w:tr>
      <w:tr w:rsidR="00676F6C" w14:paraId="041F15C6" w14:textId="77777777" w:rsidTr="000C0844">
        <w:trPr>
          <w:trHeight w:val="501"/>
        </w:trPr>
        <w:tc>
          <w:tcPr>
            <w:tcW w:w="2335" w:type="dxa"/>
          </w:tcPr>
          <w:p w14:paraId="5E868705" w14:textId="77777777" w:rsidR="00676F6C" w:rsidRDefault="00676F6C" w:rsidP="00247133">
            <w:pPr>
              <w:pStyle w:val="ListParagraph"/>
              <w:ind w:left="0"/>
            </w:pPr>
            <w:r>
              <w:t>Subject Centric View</w:t>
            </w:r>
          </w:p>
        </w:tc>
        <w:tc>
          <w:tcPr>
            <w:tcW w:w="3060" w:type="dxa"/>
          </w:tcPr>
          <w:p w14:paraId="69F6AD92" w14:textId="030A9418" w:rsidR="00676F6C" w:rsidRDefault="00AC477C" w:rsidP="00247133">
            <w:pPr>
              <w:pStyle w:val="ListParagraph"/>
              <w:ind w:left="0"/>
            </w:pPr>
            <w:r>
              <w:t xml:space="preserve">Allows subject </w:t>
            </w:r>
            <w:r w:rsidR="000B6A92">
              <w:t>/donor /</w:t>
            </w:r>
            <w:r>
              <w:t xml:space="preserve"> patient </w:t>
            </w:r>
            <w:r w:rsidR="00676F6C">
              <w:t>mangement</w:t>
            </w:r>
          </w:p>
        </w:tc>
        <w:tc>
          <w:tcPr>
            <w:tcW w:w="4853" w:type="dxa"/>
          </w:tcPr>
          <w:p w14:paraId="376DA350" w14:textId="77777777" w:rsidR="00676F6C" w:rsidRDefault="00676F6C" w:rsidP="00247133">
            <w:pPr>
              <w:pStyle w:val="ListParagraph"/>
              <w:ind w:left="0"/>
            </w:pPr>
            <w:r>
              <w:t>Update forms, assign kits to collection events, collect subject specimens, download reports.</w:t>
            </w:r>
          </w:p>
        </w:tc>
      </w:tr>
    </w:tbl>
    <w:p w14:paraId="3792FB03" w14:textId="10AB9400" w:rsidR="00676F6C" w:rsidRDefault="00676F6C" w:rsidP="00676F6C">
      <w:pPr>
        <w:pStyle w:val="ListParagraph"/>
      </w:pPr>
    </w:p>
    <w:p w14:paraId="21597F6C" w14:textId="2DFF41B7" w:rsidR="00676F6C" w:rsidRDefault="00676F6C" w:rsidP="00612AF6">
      <w:pPr>
        <w:pStyle w:val="ListParagraph"/>
        <w:ind w:left="0"/>
      </w:pPr>
    </w:p>
    <w:p w14:paraId="5318758F" w14:textId="326B24DF" w:rsidR="00CD4EF7" w:rsidRDefault="00851C68" w:rsidP="00612AF6">
      <w:pPr>
        <w:pStyle w:val="ListParagraph"/>
        <w:ind w:left="0"/>
      </w:pPr>
      <w:r>
        <w:rPr>
          <w:noProof/>
        </w:rPr>
        <w:drawing>
          <wp:inline distT="0" distB="0" distL="0" distR="0" wp14:anchorId="33881DCA" wp14:editId="5B35963F">
            <wp:extent cx="6515100" cy="206692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290" r="706" b="20867"/>
                    <a:stretch/>
                  </pic:blipFill>
                  <pic:spPr bwMode="auto">
                    <a:xfrm>
                      <a:off x="0" y="0"/>
                      <a:ext cx="6515100" cy="2066925"/>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5372545B" w14:textId="5B9F96A1" w:rsidR="00851C68" w:rsidRDefault="00851C68" w:rsidP="00612AF6">
      <w:pPr>
        <w:pStyle w:val="ListParagraph"/>
        <w:ind w:left="0"/>
      </w:pPr>
    </w:p>
    <w:p w14:paraId="7089659D" w14:textId="0542E7E5" w:rsidR="000C0844" w:rsidRDefault="000C0844" w:rsidP="000C0844">
      <w:pPr>
        <w:rPr>
          <w:lang w:eastAsia="x-none"/>
        </w:rPr>
      </w:pPr>
      <w:bookmarkStart w:id="459" w:name="_Toc502575248"/>
      <w:r>
        <w:rPr>
          <w:lang w:eastAsia="x-none"/>
        </w:rPr>
        <w:t>LIMS tab:</w:t>
      </w:r>
    </w:p>
    <w:p w14:paraId="77D5DB21" w14:textId="77777777" w:rsidR="000C0844" w:rsidRPr="000C0844" w:rsidRDefault="000C0844" w:rsidP="000C0844">
      <w:pPr>
        <w:rPr>
          <w:lang w:eastAsia="x-none"/>
        </w:rPr>
      </w:pPr>
    </w:p>
    <w:tbl>
      <w:tblPr>
        <w:tblStyle w:val="TableGrid"/>
        <w:tblW w:w="10248" w:type="dxa"/>
        <w:tblInd w:w="-5" w:type="dxa"/>
        <w:tblLook w:val="04A0" w:firstRow="1" w:lastRow="0" w:firstColumn="1" w:lastColumn="0" w:noHBand="0" w:noVBand="1"/>
      </w:tblPr>
      <w:tblGrid>
        <w:gridCol w:w="2335"/>
        <w:gridCol w:w="3060"/>
        <w:gridCol w:w="4853"/>
      </w:tblGrid>
      <w:tr w:rsidR="000C0844" w14:paraId="516AF51F" w14:textId="77777777" w:rsidTr="000C0844">
        <w:trPr>
          <w:trHeight w:val="129"/>
        </w:trPr>
        <w:tc>
          <w:tcPr>
            <w:tcW w:w="2335" w:type="dxa"/>
          </w:tcPr>
          <w:p w14:paraId="481F0058" w14:textId="77777777" w:rsidR="000C0844" w:rsidRDefault="000C0844" w:rsidP="00494474">
            <w:pPr>
              <w:pStyle w:val="ListParagraph"/>
              <w:ind w:left="0"/>
            </w:pPr>
            <w:r>
              <w:t>Tab</w:t>
            </w:r>
          </w:p>
        </w:tc>
        <w:tc>
          <w:tcPr>
            <w:tcW w:w="3060" w:type="dxa"/>
          </w:tcPr>
          <w:p w14:paraId="685D10D9" w14:textId="77777777" w:rsidR="000C0844" w:rsidRDefault="000C0844" w:rsidP="00494474">
            <w:pPr>
              <w:pStyle w:val="ListParagraph"/>
              <w:ind w:left="0"/>
            </w:pPr>
            <w:r>
              <w:t>Function</w:t>
            </w:r>
          </w:p>
        </w:tc>
        <w:tc>
          <w:tcPr>
            <w:tcW w:w="4853" w:type="dxa"/>
          </w:tcPr>
          <w:p w14:paraId="555C4FB7" w14:textId="77777777" w:rsidR="000C0844" w:rsidRDefault="000C0844" w:rsidP="00494474">
            <w:pPr>
              <w:pStyle w:val="ListParagraph"/>
              <w:ind w:left="0"/>
            </w:pPr>
            <w:r>
              <w:t>Events</w:t>
            </w:r>
          </w:p>
        </w:tc>
      </w:tr>
      <w:tr w:rsidR="000C0844" w14:paraId="330ABBFB" w14:textId="77777777" w:rsidTr="000C0844">
        <w:trPr>
          <w:trHeight w:val="227"/>
        </w:trPr>
        <w:tc>
          <w:tcPr>
            <w:tcW w:w="2335" w:type="dxa"/>
          </w:tcPr>
          <w:p w14:paraId="0F4A97B5" w14:textId="67F4AF5B" w:rsidR="000C0844" w:rsidRDefault="000C0844" w:rsidP="00494474">
            <w:pPr>
              <w:pStyle w:val="ListParagraph"/>
              <w:ind w:left="0"/>
            </w:pPr>
            <w:r>
              <w:t>Workflows</w:t>
            </w:r>
          </w:p>
        </w:tc>
        <w:tc>
          <w:tcPr>
            <w:tcW w:w="3060" w:type="dxa"/>
          </w:tcPr>
          <w:p w14:paraId="3BAAAE61" w14:textId="4AF14A29" w:rsidR="000C0844" w:rsidRDefault="004C4BE4" w:rsidP="00494474">
            <w:pPr>
              <w:pStyle w:val="ListParagraph"/>
              <w:ind w:left="0"/>
            </w:pPr>
            <w:ins w:id="460" w:author="Sayali Dev" w:date="2018-02-12T14:04:00Z">
              <w:r>
                <w:t>Allwos to create sample processing workflows</w:t>
              </w:r>
            </w:ins>
          </w:p>
        </w:tc>
        <w:tc>
          <w:tcPr>
            <w:tcW w:w="4853" w:type="dxa"/>
          </w:tcPr>
          <w:p w14:paraId="1DF09ED9" w14:textId="354A675A" w:rsidR="000C0844" w:rsidRDefault="004C4BE4" w:rsidP="00494474">
            <w:pPr>
              <w:pStyle w:val="ListParagraph"/>
              <w:ind w:left="0"/>
            </w:pPr>
            <w:ins w:id="461" w:author="Sayali Dev" w:date="2018-02-12T14:05:00Z">
              <w:r>
                <w:t>Create workflows</w:t>
              </w:r>
            </w:ins>
            <w:ins w:id="462" w:author="Sayali Dev" w:date="2018-02-12T19:21:00Z">
              <w:r w:rsidR="00D36768">
                <w:t>, View and Modify Workflows</w:t>
              </w:r>
              <w:r w:rsidR="006D3AE7">
                <w:t>, Manage Workflows</w:t>
              </w:r>
            </w:ins>
          </w:p>
        </w:tc>
      </w:tr>
    </w:tbl>
    <w:p w14:paraId="0BE847D0" w14:textId="62A61694" w:rsidR="00851C68" w:rsidRDefault="00851C68" w:rsidP="00851C68">
      <w:pPr>
        <w:rPr>
          <w:lang w:val="x-none" w:eastAsia="x-none"/>
        </w:rPr>
      </w:pPr>
    </w:p>
    <w:p w14:paraId="707F54CF" w14:textId="053FA007" w:rsidR="00851C68" w:rsidRPr="00851C68" w:rsidRDefault="00851C68" w:rsidP="00851C68">
      <w:pPr>
        <w:rPr>
          <w:lang w:val="x-none" w:eastAsia="x-none"/>
        </w:rPr>
      </w:pPr>
      <w:bookmarkStart w:id="463" w:name="_Toc504484759"/>
      <w:bookmarkStart w:id="464" w:name="_Toc504567712"/>
      <w:bookmarkStart w:id="465" w:name="_Toc504571251"/>
      <w:bookmarkStart w:id="466" w:name="_Toc504571361"/>
      <w:r>
        <w:rPr>
          <w:noProof/>
        </w:rPr>
        <w:drawing>
          <wp:inline distT="0" distB="0" distL="0" distR="0" wp14:anchorId="74EAF020" wp14:editId="7287E15B">
            <wp:extent cx="6515100" cy="280035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9" r="847" b="17719"/>
                    <a:stretch/>
                  </pic:blipFill>
                  <pic:spPr bwMode="auto">
                    <a:xfrm>
                      <a:off x="0" y="0"/>
                      <a:ext cx="6515100" cy="2800350"/>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bookmarkEnd w:id="463"/>
      <w:bookmarkEnd w:id="464"/>
      <w:bookmarkEnd w:id="465"/>
      <w:bookmarkEnd w:id="466"/>
    </w:p>
    <w:p w14:paraId="38889D92" w14:textId="77777777" w:rsidR="0024403C" w:rsidRDefault="0024403C" w:rsidP="00CD4EF7">
      <w:pPr>
        <w:rPr>
          <w:lang w:eastAsia="x-none"/>
        </w:rPr>
      </w:pPr>
    </w:p>
    <w:p w14:paraId="09E955C5" w14:textId="77777777" w:rsidR="0024403C" w:rsidRDefault="0024403C" w:rsidP="00CD4EF7">
      <w:pPr>
        <w:rPr>
          <w:lang w:eastAsia="x-none"/>
        </w:rPr>
      </w:pPr>
    </w:p>
    <w:p w14:paraId="5FE66527" w14:textId="77777777" w:rsidR="0024403C" w:rsidRDefault="0024403C" w:rsidP="00CD4EF7">
      <w:pPr>
        <w:rPr>
          <w:lang w:eastAsia="x-none"/>
        </w:rPr>
      </w:pPr>
    </w:p>
    <w:p w14:paraId="5A1E4D3A" w14:textId="14D2F23C" w:rsidR="0024403C" w:rsidRDefault="0024403C" w:rsidP="00CD4EF7">
      <w:pPr>
        <w:rPr>
          <w:lang w:eastAsia="x-none"/>
        </w:rPr>
      </w:pPr>
    </w:p>
    <w:p w14:paraId="7BA3A1A3" w14:textId="55AC8044" w:rsidR="00851C68" w:rsidRDefault="00851C68" w:rsidP="00CD4EF7">
      <w:pPr>
        <w:rPr>
          <w:lang w:eastAsia="x-none"/>
        </w:rPr>
      </w:pPr>
    </w:p>
    <w:p w14:paraId="55C19E2C" w14:textId="1AB712FE" w:rsidR="00851C68" w:rsidRDefault="00851C68" w:rsidP="00CD4EF7">
      <w:pPr>
        <w:rPr>
          <w:lang w:eastAsia="x-none"/>
        </w:rPr>
      </w:pPr>
    </w:p>
    <w:p w14:paraId="7C60699E" w14:textId="77777777" w:rsidR="00851C68" w:rsidRDefault="00851C68" w:rsidP="00CD4EF7">
      <w:pPr>
        <w:rPr>
          <w:lang w:eastAsia="x-none"/>
        </w:rPr>
      </w:pPr>
    </w:p>
    <w:p w14:paraId="01FA000F" w14:textId="77777777" w:rsidR="0024403C" w:rsidRDefault="0024403C" w:rsidP="00CD4EF7">
      <w:pPr>
        <w:rPr>
          <w:lang w:eastAsia="x-none"/>
        </w:rPr>
      </w:pPr>
    </w:p>
    <w:p w14:paraId="154DAEB7" w14:textId="7C2A688E" w:rsidR="00CD4EF7" w:rsidRDefault="00CD4EF7" w:rsidP="00CD4EF7">
      <w:pPr>
        <w:rPr>
          <w:lang w:eastAsia="x-none"/>
        </w:rPr>
      </w:pPr>
      <w:r>
        <w:rPr>
          <w:lang w:eastAsia="x-none"/>
        </w:rPr>
        <w:t>IAMS tab:</w:t>
      </w:r>
    </w:p>
    <w:p w14:paraId="1F30D1EB" w14:textId="77777777" w:rsidR="00CD4EF7" w:rsidRDefault="00CD4EF7" w:rsidP="00CD4EF7">
      <w:pPr>
        <w:rPr>
          <w:lang w:eastAsia="x-none"/>
        </w:rPr>
      </w:pPr>
    </w:p>
    <w:tbl>
      <w:tblPr>
        <w:tblStyle w:val="TableGrid"/>
        <w:tblW w:w="10697" w:type="dxa"/>
        <w:tblInd w:w="-5" w:type="dxa"/>
        <w:tblLook w:val="04A0" w:firstRow="1" w:lastRow="0" w:firstColumn="1" w:lastColumn="0" w:noHBand="0" w:noVBand="1"/>
      </w:tblPr>
      <w:tblGrid>
        <w:gridCol w:w="2437"/>
        <w:gridCol w:w="3194"/>
        <w:gridCol w:w="5066"/>
      </w:tblGrid>
      <w:tr w:rsidR="00CD4EF7" w14:paraId="0E299C27" w14:textId="77777777" w:rsidTr="0024403C">
        <w:trPr>
          <w:trHeight w:val="130"/>
        </w:trPr>
        <w:tc>
          <w:tcPr>
            <w:tcW w:w="2437" w:type="dxa"/>
          </w:tcPr>
          <w:p w14:paraId="5413664C" w14:textId="77777777" w:rsidR="00CD4EF7" w:rsidRDefault="00CD4EF7" w:rsidP="00494474">
            <w:pPr>
              <w:pStyle w:val="ListParagraph"/>
              <w:ind w:left="0"/>
            </w:pPr>
            <w:r>
              <w:t>Tab</w:t>
            </w:r>
          </w:p>
        </w:tc>
        <w:tc>
          <w:tcPr>
            <w:tcW w:w="3194" w:type="dxa"/>
          </w:tcPr>
          <w:p w14:paraId="07486215" w14:textId="77777777" w:rsidR="00CD4EF7" w:rsidRDefault="00CD4EF7" w:rsidP="00494474">
            <w:pPr>
              <w:pStyle w:val="ListParagraph"/>
              <w:ind w:left="0"/>
            </w:pPr>
            <w:r>
              <w:t>Function</w:t>
            </w:r>
          </w:p>
        </w:tc>
        <w:tc>
          <w:tcPr>
            <w:tcW w:w="5066" w:type="dxa"/>
          </w:tcPr>
          <w:p w14:paraId="7EE76564" w14:textId="77777777" w:rsidR="00CD4EF7" w:rsidRDefault="00CD4EF7" w:rsidP="00494474">
            <w:pPr>
              <w:pStyle w:val="ListParagraph"/>
              <w:ind w:left="0"/>
            </w:pPr>
            <w:r>
              <w:t>Events</w:t>
            </w:r>
          </w:p>
        </w:tc>
      </w:tr>
      <w:tr w:rsidR="00CD4EF7" w14:paraId="2BBB9511" w14:textId="77777777" w:rsidTr="0024403C">
        <w:trPr>
          <w:trHeight w:val="230"/>
        </w:trPr>
        <w:tc>
          <w:tcPr>
            <w:tcW w:w="2437" w:type="dxa"/>
          </w:tcPr>
          <w:p w14:paraId="6D582A27" w14:textId="724328A6" w:rsidR="00CD4EF7" w:rsidRDefault="00CD4EF7" w:rsidP="00494474">
            <w:pPr>
              <w:pStyle w:val="ListParagraph"/>
              <w:ind w:left="0"/>
            </w:pPr>
            <w:r>
              <w:t>Import Data</w:t>
            </w:r>
          </w:p>
        </w:tc>
        <w:tc>
          <w:tcPr>
            <w:tcW w:w="3194" w:type="dxa"/>
          </w:tcPr>
          <w:p w14:paraId="6A561DE4" w14:textId="3E3DBC73" w:rsidR="00CD4EF7" w:rsidRDefault="00634EBE" w:rsidP="00494474">
            <w:pPr>
              <w:pStyle w:val="ListParagraph"/>
              <w:ind w:left="0"/>
            </w:pPr>
            <w:r>
              <w:t>Allows to import data by uploading a pre-defined spreadsheet templates</w:t>
            </w:r>
          </w:p>
        </w:tc>
        <w:tc>
          <w:tcPr>
            <w:tcW w:w="5066" w:type="dxa"/>
          </w:tcPr>
          <w:p w14:paraId="7552182F" w14:textId="0547B106" w:rsidR="00634EBE" w:rsidRPr="00634EBE" w:rsidRDefault="00634EBE" w:rsidP="00634EBE">
            <w:r w:rsidRPr="00634EBE">
              <w:t>Process</w:t>
            </w:r>
            <w:r>
              <w:t xml:space="preserve"> Template Upload</w:t>
            </w:r>
            <w:r w:rsidRPr="00634EBE">
              <w:t>, Inventory Bulk Upload template, Kit Creation / Shipment template</w:t>
            </w:r>
          </w:p>
          <w:p w14:paraId="34957269" w14:textId="77777777" w:rsidR="00634EBE" w:rsidRPr="00634EBE" w:rsidRDefault="00634EBE" w:rsidP="00634EBE">
            <w:r w:rsidRPr="00634EBE">
              <w:t>Batch Specimen Shipment template</w:t>
            </w:r>
          </w:p>
          <w:p w14:paraId="69F9028F" w14:textId="77777777" w:rsidR="00CD4EF7" w:rsidRDefault="00634EBE" w:rsidP="00634EBE">
            <w:pPr>
              <w:rPr>
                <w:ins w:id="467" w:author="Sayali Dev" w:date="2018-02-13T17:00:00Z"/>
              </w:rPr>
            </w:pPr>
            <w:r w:rsidRPr="00634EBE">
              <w:t>Create Subjects template</w:t>
            </w:r>
            <w:r>
              <w:t xml:space="preserve"> upload</w:t>
            </w:r>
            <w:r w:rsidRPr="00634EBE">
              <w:t>, Create Forms</w:t>
            </w:r>
            <w:r>
              <w:t xml:space="preserve"> template upload</w:t>
            </w:r>
            <w:r w:rsidRPr="00634EBE">
              <w:t>, LIMS Workflow Upload template</w:t>
            </w:r>
          </w:p>
          <w:p w14:paraId="04C59A42" w14:textId="10D5826B" w:rsidR="006E66A5" w:rsidRPr="00634EBE" w:rsidRDefault="006E66A5" w:rsidP="00634EBE"/>
        </w:tc>
      </w:tr>
    </w:tbl>
    <w:p w14:paraId="30A1F1BA" w14:textId="77777777" w:rsidR="00CD4EF7" w:rsidRDefault="00CD4EF7" w:rsidP="00CD4EF7">
      <w:pPr>
        <w:rPr>
          <w:lang w:eastAsia="x-none"/>
        </w:rPr>
      </w:pPr>
    </w:p>
    <w:p w14:paraId="5651E616" w14:textId="15F4E863" w:rsidR="00CD4EF7" w:rsidRDefault="00CD4EF7" w:rsidP="00CD4EF7">
      <w:pPr>
        <w:rPr>
          <w:lang w:eastAsia="x-none"/>
        </w:rPr>
      </w:pPr>
      <w:r>
        <w:rPr>
          <w:noProof/>
        </w:rPr>
        <w:drawing>
          <wp:inline distT="0" distB="0" distL="0" distR="0" wp14:anchorId="6CF77475" wp14:editId="41A5F4AE">
            <wp:extent cx="6686550" cy="28384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88" r="847" b="17351"/>
                    <a:stretch/>
                  </pic:blipFill>
                  <pic:spPr bwMode="auto">
                    <a:xfrm>
                      <a:off x="0" y="0"/>
                      <a:ext cx="6686550" cy="2838450"/>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6F83CCDE" w14:textId="7CD4DD8D" w:rsidR="00CD4EF7" w:rsidRDefault="00CD4EF7" w:rsidP="00CD4EF7">
      <w:pPr>
        <w:rPr>
          <w:lang w:eastAsia="x-none"/>
        </w:rPr>
      </w:pPr>
    </w:p>
    <w:p w14:paraId="0D446436" w14:textId="529E7E2A" w:rsidR="00CD4EF7" w:rsidRDefault="00CD4EF7" w:rsidP="00CD4EF7">
      <w:pPr>
        <w:rPr>
          <w:lang w:eastAsia="x-none"/>
        </w:rPr>
      </w:pPr>
      <w:r>
        <w:rPr>
          <w:lang w:eastAsia="x-none"/>
        </w:rPr>
        <w:t>Reports Tab:</w:t>
      </w:r>
    </w:p>
    <w:p w14:paraId="255AE541" w14:textId="77777777" w:rsidR="00CD4EF7" w:rsidRDefault="00CD4EF7" w:rsidP="00CD4EF7">
      <w:pPr>
        <w:rPr>
          <w:lang w:eastAsia="x-none"/>
        </w:rPr>
      </w:pPr>
    </w:p>
    <w:tbl>
      <w:tblPr>
        <w:tblStyle w:val="TableGrid"/>
        <w:tblW w:w="10248" w:type="dxa"/>
        <w:tblInd w:w="-5" w:type="dxa"/>
        <w:tblLook w:val="04A0" w:firstRow="1" w:lastRow="0" w:firstColumn="1" w:lastColumn="0" w:noHBand="0" w:noVBand="1"/>
      </w:tblPr>
      <w:tblGrid>
        <w:gridCol w:w="2335"/>
        <w:gridCol w:w="3060"/>
        <w:gridCol w:w="4853"/>
      </w:tblGrid>
      <w:tr w:rsidR="00CD4EF7" w14:paraId="757A3D62" w14:textId="77777777" w:rsidTr="00494474">
        <w:trPr>
          <w:trHeight w:val="129"/>
        </w:trPr>
        <w:tc>
          <w:tcPr>
            <w:tcW w:w="2335" w:type="dxa"/>
          </w:tcPr>
          <w:p w14:paraId="73816516" w14:textId="77777777" w:rsidR="00CD4EF7" w:rsidRDefault="00CD4EF7" w:rsidP="00494474">
            <w:pPr>
              <w:pStyle w:val="ListParagraph"/>
              <w:ind w:left="0"/>
            </w:pPr>
            <w:r>
              <w:t>Tab</w:t>
            </w:r>
          </w:p>
        </w:tc>
        <w:tc>
          <w:tcPr>
            <w:tcW w:w="3060" w:type="dxa"/>
          </w:tcPr>
          <w:p w14:paraId="460FE717" w14:textId="77777777" w:rsidR="00CD4EF7" w:rsidRDefault="00CD4EF7" w:rsidP="00494474">
            <w:pPr>
              <w:pStyle w:val="ListParagraph"/>
              <w:ind w:left="0"/>
            </w:pPr>
            <w:r>
              <w:t>Function</w:t>
            </w:r>
          </w:p>
        </w:tc>
        <w:tc>
          <w:tcPr>
            <w:tcW w:w="4853" w:type="dxa"/>
          </w:tcPr>
          <w:p w14:paraId="6B213EFC" w14:textId="77777777" w:rsidR="00CD4EF7" w:rsidRDefault="00CD4EF7" w:rsidP="00494474">
            <w:pPr>
              <w:pStyle w:val="ListParagraph"/>
              <w:ind w:left="0"/>
            </w:pPr>
            <w:r>
              <w:t>Events</w:t>
            </w:r>
          </w:p>
        </w:tc>
      </w:tr>
      <w:tr w:rsidR="00CD4EF7" w14:paraId="040DDEBC" w14:textId="77777777" w:rsidTr="00494474">
        <w:trPr>
          <w:trHeight w:val="227"/>
        </w:trPr>
        <w:tc>
          <w:tcPr>
            <w:tcW w:w="2335" w:type="dxa"/>
          </w:tcPr>
          <w:p w14:paraId="6D91D1E8" w14:textId="189FCF29" w:rsidR="00CD4EF7" w:rsidRDefault="00CD4EF7" w:rsidP="00494474">
            <w:pPr>
              <w:pStyle w:val="ListParagraph"/>
              <w:ind w:left="0"/>
            </w:pPr>
            <w:r>
              <w:t>Reports</w:t>
            </w:r>
          </w:p>
        </w:tc>
        <w:tc>
          <w:tcPr>
            <w:tcW w:w="3060" w:type="dxa"/>
          </w:tcPr>
          <w:p w14:paraId="0E2EB47C" w14:textId="112D3844" w:rsidR="00CD4EF7" w:rsidRDefault="00304AE4" w:rsidP="00494474">
            <w:pPr>
              <w:pStyle w:val="ListParagraph"/>
              <w:ind w:left="0"/>
            </w:pPr>
            <w:r>
              <w:t>Allows you to view reports</w:t>
            </w:r>
          </w:p>
        </w:tc>
        <w:tc>
          <w:tcPr>
            <w:tcW w:w="4853" w:type="dxa"/>
          </w:tcPr>
          <w:p w14:paraId="30CEAE9F" w14:textId="4B3B594A" w:rsidR="00CD4EF7" w:rsidRDefault="00304AE4" w:rsidP="00494474">
            <w:pPr>
              <w:pStyle w:val="ListParagraph"/>
              <w:ind w:left="0"/>
            </w:pPr>
            <w:r>
              <w:t>View Specimen report, View Inventory report</w:t>
            </w:r>
          </w:p>
        </w:tc>
      </w:tr>
    </w:tbl>
    <w:p w14:paraId="7BA6F125" w14:textId="075C3CFC" w:rsidR="00CD4EF7" w:rsidRDefault="00CD4EF7" w:rsidP="00CD4EF7">
      <w:pPr>
        <w:rPr>
          <w:lang w:eastAsia="x-none"/>
        </w:rPr>
      </w:pPr>
    </w:p>
    <w:p w14:paraId="789C54A1" w14:textId="2CF4D09B" w:rsidR="00CD4EF7" w:rsidRDefault="00CD4EF7" w:rsidP="00CD4EF7">
      <w:pPr>
        <w:rPr>
          <w:lang w:eastAsia="x-none"/>
        </w:rPr>
      </w:pPr>
      <w:r>
        <w:rPr>
          <w:noProof/>
        </w:rPr>
        <w:drawing>
          <wp:inline distT="0" distB="0" distL="0" distR="0" wp14:anchorId="46F38760" wp14:editId="1B04E8C4">
            <wp:extent cx="6705600" cy="24574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39" r="565" b="17351"/>
                    <a:stretch/>
                  </pic:blipFill>
                  <pic:spPr bwMode="auto">
                    <a:xfrm>
                      <a:off x="0" y="0"/>
                      <a:ext cx="6705600" cy="2457450"/>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324EB551" w14:textId="77777777" w:rsidR="00CD4EF7" w:rsidRPr="00CD4EF7" w:rsidRDefault="00CD4EF7" w:rsidP="00CD4EF7">
      <w:pPr>
        <w:rPr>
          <w:lang w:eastAsia="x-none"/>
        </w:rPr>
      </w:pPr>
    </w:p>
    <w:p w14:paraId="34E5CD64" w14:textId="50E6F82E" w:rsidR="00676F6C" w:rsidRDefault="00676F6C" w:rsidP="00676F6C">
      <w:pPr>
        <w:pStyle w:val="Heading1"/>
        <w:rPr>
          <w:lang w:val="en-US"/>
        </w:rPr>
      </w:pPr>
      <w:bookmarkStart w:id="468" w:name="_Toc506996670"/>
      <w:r>
        <w:rPr>
          <w:lang w:val="en-US"/>
        </w:rPr>
        <w:t xml:space="preserve">Workflow for </w:t>
      </w:r>
      <w:r w:rsidR="00706AB2">
        <w:rPr>
          <w:lang w:val="en-US"/>
        </w:rPr>
        <w:t>Biobank Research Technician</w:t>
      </w:r>
      <w:r>
        <w:rPr>
          <w:lang w:val="en-US"/>
        </w:rPr>
        <w:t xml:space="preserve"> – At </w:t>
      </w:r>
      <w:del w:id="469" w:author="Sayali Dev" w:date="2018-02-15T14:28:00Z">
        <w:r w:rsidR="00706AB2" w:rsidDel="00BE6C89">
          <w:rPr>
            <w:lang w:val="en-US"/>
          </w:rPr>
          <w:delText>Biobank</w:delText>
        </w:r>
        <w:r w:rsidDel="00BE6C89">
          <w:rPr>
            <w:lang w:val="en-US"/>
          </w:rPr>
          <w:delText xml:space="preserve"> site</w:delText>
        </w:r>
      </w:del>
      <w:bookmarkEnd w:id="459"/>
      <w:ins w:id="470" w:author="Sayali Dev" w:date="2018-02-15T14:28:00Z">
        <w:r w:rsidR="00BE6C89">
          <w:rPr>
            <w:lang w:val="en-US"/>
          </w:rPr>
          <w:t>Ashion</w:t>
        </w:r>
      </w:ins>
      <w:bookmarkEnd w:id="468"/>
    </w:p>
    <w:p w14:paraId="6F05492C" w14:textId="77777777" w:rsidR="00676F6C" w:rsidRDefault="00676F6C" w:rsidP="00676F6C">
      <w:pPr>
        <w:rPr>
          <w:lang w:eastAsia="x-none"/>
        </w:rPr>
      </w:pPr>
    </w:p>
    <w:p w14:paraId="38D500A4" w14:textId="77C78D59" w:rsidR="00676F6C" w:rsidRDefault="00676F6C" w:rsidP="00676F6C">
      <w:pPr>
        <w:jc w:val="center"/>
        <w:rPr>
          <w:rFonts w:ascii="Calibri Light" w:hAnsi="Calibri Light" w:cs="Calibri Light"/>
          <w:color w:val="1F497D"/>
        </w:rPr>
      </w:pPr>
    </w:p>
    <w:p w14:paraId="3D869455" w14:textId="15120B93" w:rsidR="00E3704B" w:rsidDel="006900CB" w:rsidRDefault="00FD1472" w:rsidP="00FD1472">
      <w:pPr>
        <w:rPr>
          <w:del w:id="471" w:author="Sayali Dev" w:date="2018-02-21T16:05:00Z"/>
          <w:b/>
          <w:lang w:eastAsia="x-none"/>
        </w:rPr>
      </w:pPr>
      <w:del w:id="472" w:author="Sayali Dev" w:date="2018-02-21T16:05:00Z">
        <w:r w:rsidRPr="00FD1472" w:rsidDel="006900CB">
          <w:rPr>
            <w:b/>
            <w:lang w:eastAsia="x-none"/>
          </w:rPr>
          <w:delText>Common workflow:</w:delText>
        </w:r>
      </w:del>
    </w:p>
    <w:p w14:paraId="103E09EA" w14:textId="77777777" w:rsidR="005E2606" w:rsidRPr="00FD1472" w:rsidRDefault="005E2606" w:rsidP="00FD1472">
      <w:pPr>
        <w:rPr>
          <w:b/>
          <w:lang w:eastAsia="x-none"/>
        </w:rPr>
      </w:pPr>
    </w:p>
    <w:p w14:paraId="63BF0EF5" w14:textId="58E6F229" w:rsidR="00676F6C" w:rsidDel="006C608D" w:rsidRDefault="00E3704B" w:rsidP="009E2188">
      <w:pPr>
        <w:ind w:right="540"/>
        <w:jc w:val="center"/>
        <w:rPr>
          <w:del w:id="473" w:author="Sayali Dev" w:date="2018-02-15T14:33:00Z"/>
        </w:rPr>
      </w:pPr>
      <w:del w:id="474" w:author="Sayali Dev" w:date="2018-02-15T14:33:00Z">
        <w:r w:rsidRPr="00E3704B" w:rsidDel="006C608D">
          <w:delText xml:space="preserve">Create </w:delText>
        </w:r>
        <w:r w:rsidR="00FE5892" w:rsidDel="006C608D">
          <w:delText>and Assemble Kits</w:delText>
        </w:r>
      </w:del>
    </w:p>
    <w:p w14:paraId="6F59B88F" w14:textId="227C52FC" w:rsidR="009E2188" w:rsidDel="006C608D" w:rsidRDefault="009E2188" w:rsidP="009E2188">
      <w:pPr>
        <w:ind w:right="540"/>
        <w:jc w:val="center"/>
        <w:rPr>
          <w:del w:id="475" w:author="Sayali Dev" w:date="2018-02-15T14:33:00Z"/>
        </w:rPr>
      </w:pPr>
      <w:del w:id="476" w:author="Sayali Dev" w:date="2018-02-15T14:33:00Z">
        <w:r w:rsidDel="006C608D">
          <w:rPr>
            <w:noProof/>
          </w:rPr>
          <mc:AlternateContent>
            <mc:Choice Requires="wps">
              <w:drawing>
                <wp:anchor distT="0" distB="0" distL="114300" distR="114300" simplePos="0" relativeHeight="251680256" behindDoc="0" locked="0" layoutInCell="1" allowOverlap="1" wp14:anchorId="58702456" wp14:editId="193C7337">
                  <wp:simplePos x="0" y="0"/>
                  <wp:positionH relativeFrom="column">
                    <wp:posOffset>3324225</wp:posOffset>
                  </wp:positionH>
                  <wp:positionV relativeFrom="paragraph">
                    <wp:posOffset>146050</wp:posOffset>
                  </wp:positionV>
                  <wp:extent cx="85725" cy="57150"/>
                  <wp:effectExtent l="19050" t="0" r="47625" b="38100"/>
                  <wp:wrapNone/>
                  <wp:docPr id="48" name="Flowchart: Merge 48"/>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AE5D9" id="_x0000_t128" coordsize="21600,21600" o:spt="128" path="m,l21600,,10800,21600xe">
                  <v:stroke joinstyle="miter"/>
                  <v:path gradientshapeok="t" o:connecttype="custom" o:connectlocs="10800,0;5400,10800;10800,21600;16200,10800" textboxrect="5400,0,16200,10800"/>
                </v:shapetype>
                <v:shape id="Flowchart: Merge 48" o:spid="_x0000_s1026" type="#_x0000_t128" style="position:absolute;margin-left:261.75pt;margin-top:11.5pt;width:6.75pt;height: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" fillcolor="black [3200]" strokecolor="black [1600]" strokeweight="1pt"/>
              </w:pict>
            </mc:Fallback>
          </mc:AlternateContent>
        </w:r>
      </w:del>
    </w:p>
    <w:p w14:paraId="2C478BB4" w14:textId="7CDC467D" w:rsidR="00676F6C" w:rsidDel="006C608D" w:rsidRDefault="00676F6C" w:rsidP="009E2188">
      <w:pPr>
        <w:ind w:right="540"/>
        <w:jc w:val="center"/>
        <w:rPr>
          <w:del w:id="477" w:author="Sayali Dev" w:date="2018-02-15T14:33:00Z"/>
        </w:rPr>
      </w:pPr>
    </w:p>
    <w:p w14:paraId="54A5F3F1" w14:textId="1D47227F" w:rsidR="0002169C" w:rsidDel="006C608D" w:rsidRDefault="00FE5892" w:rsidP="009E2188">
      <w:pPr>
        <w:ind w:right="540"/>
        <w:jc w:val="center"/>
        <w:rPr>
          <w:del w:id="478" w:author="Sayali Dev" w:date="2018-02-15T14:33:00Z"/>
        </w:rPr>
      </w:pPr>
      <w:del w:id="479" w:author="Sayali Dev" w:date="2018-02-15T14:33:00Z">
        <w:r w:rsidDel="006C608D">
          <w:rPr>
            <w:noProof/>
          </w:rPr>
          <w:delText>Create Kits shipment and send to the Collection site</w:delText>
        </w:r>
      </w:del>
    </w:p>
    <w:p w14:paraId="5F1E3261" w14:textId="77777777" w:rsidR="009E2188" w:rsidRDefault="009E2188" w:rsidP="009E2188">
      <w:pPr>
        <w:ind w:right="540"/>
        <w:jc w:val="center"/>
      </w:pPr>
    </w:p>
    <w:p w14:paraId="463FF87C" w14:textId="00D5FB44" w:rsidR="00676F6C" w:rsidRDefault="00676F6C" w:rsidP="009E2188">
      <w:pPr>
        <w:ind w:right="540"/>
        <w:jc w:val="center"/>
      </w:pPr>
      <w:del w:id="480" w:author="Sayali Dev" w:date="2018-02-15T14:33:00Z">
        <w:r w:rsidDel="006C608D">
          <w:rPr>
            <w:noProof/>
          </w:rPr>
          <mc:AlternateContent>
            <mc:Choice Requires="wps">
              <w:drawing>
                <wp:anchor distT="0" distB="0" distL="114300" distR="114300" simplePos="0" relativeHeight="251681280" behindDoc="0" locked="0" layoutInCell="1" allowOverlap="1" wp14:anchorId="5BC767EC" wp14:editId="2C151847">
                  <wp:simplePos x="0" y="0"/>
                  <wp:positionH relativeFrom="column">
                    <wp:posOffset>3314700</wp:posOffset>
                  </wp:positionH>
                  <wp:positionV relativeFrom="paragraph">
                    <wp:posOffset>35560</wp:posOffset>
                  </wp:positionV>
                  <wp:extent cx="85725" cy="57150"/>
                  <wp:effectExtent l="19050" t="0" r="47625" b="38100"/>
                  <wp:wrapNone/>
                  <wp:docPr id="59" name="Flowchart: Merge 59"/>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91AB" id="Flowchart: Merge 59" o:spid="_x0000_s1026" type="#_x0000_t128" style="position:absolute;margin-left:261pt;margin-top:2.8pt;width:6.75pt;height: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" fillcolor="black [3200]" strokecolor="black [1600]" strokeweight="1pt"/>
              </w:pict>
            </mc:Fallback>
          </mc:AlternateContent>
        </w:r>
      </w:del>
    </w:p>
    <w:p w14:paraId="239095E0" w14:textId="528DADD7" w:rsidR="006E66A5" w:rsidRPr="006C608D" w:rsidRDefault="006E66A5">
      <w:pPr>
        <w:jc w:val="center"/>
        <w:rPr>
          <w:ins w:id="481" w:author="Sayali Dev" w:date="2018-02-13T17:02:00Z"/>
          <w:lang w:eastAsia="x-none"/>
          <w:rPrChange w:id="482" w:author="Sayali Dev" w:date="2018-02-15T14:35:00Z">
            <w:rPr>
              <w:ins w:id="483" w:author="Sayali Dev" w:date="2018-02-13T17:02:00Z"/>
              <w:lang w:val="x-none" w:eastAsia="x-none"/>
            </w:rPr>
          </w:rPrChange>
        </w:rPr>
        <w:pPrChange w:id="484" w:author="Sayali Dev" w:date="2018-02-15T14:35:00Z">
          <w:pPr/>
        </w:pPrChange>
      </w:pPr>
      <w:ins w:id="485" w:author="Sayali Dev" w:date="2018-02-13T17:02:00Z">
        <w:r w:rsidRPr="006E66A5">
          <w:rPr>
            <w:lang w:val="x-none" w:eastAsia="x-none"/>
          </w:rPr>
          <w:t>Receive specimen sh</w:t>
        </w:r>
        <w:r w:rsidR="00A16E32">
          <w:rPr>
            <w:lang w:val="x-none" w:eastAsia="x-none"/>
          </w:rPr>
          <w:t xml:space="preserve">ipment </w:t>
        </w:r>
      </w:ins>
      <w:ins w:id="486" w:author="Sayali Dev" w:date="2018-02-21T16:07:00Z">
        <w:r w:rsidR="008758B8">
          <w:rPr>
            <w:lang w:eastAsia="x-none"/>
          </w:rPr>
          <w:t xml:space="preserve">sent by COH </w:t>
        </w:r>
      </w:ins>
      <w:ins w:id="487" w:author="Sayali Dev" w:date="2018-02-13T17:02:00Z">
        <w:r w:rsidR="00A16E32">
          <w:rPr>
            <w:lang w:val="x-none" w:eastAsia="x-none"/>
          </w:rPr>
          <w:t>for patients test ordered on page 1</w:t>
        </w:r>
        <w:r w:rsidR="00D63DB1">
          <w:rPr>
            <w:lang w:val="x-none" w:eastAsia="x-none"/>
          </w:rPr>
          <w:t>3</w:t>
        </w:r>
      </w:ins>
    </w:p>
    <w:p w14:paraId="0B8CF523" w14:textId="7EC3408E" w:rsidR="00676F6C" w:rsidDel="006E66A5" w:rsidRDefault="00FE5892">
      <w:pPr>
        <w:ind w:right="540"/>
        <w:jc w:val="center"/>
        <w:rPr>
          <w:del w:id="488" w:author="Sayali Dev" w:date="2018-02-13T17:02:00Z"/>
        </w:rPr>
      </w:pPr>
      <w:del w:id="489" w:author="Sayali Dev" w:date="2018-02-13T17:02:00Z">
        <w:r w:rsidDel="006E66A5">
          <w:rPr>
            <w:noProof/>
          </w:rPr>
          <w:delText>Receive</w:delText>
        </w:r>
        <w:r w:rsidR="001C1B47" w:rsidDel="006E66A5">
          <w:rPr>
            <w:noProof/>
          </w:rPr>
          <w:delText xml:space="preserve"> Specimen</w:delText>
        </w:r>
        <w:r w:rsidDel="006E66A5">
          <w:rPr>
            <w:noProof/>
          </w:rPr>
          <w:delText xml:space="preserve"> Shipments and Check in samples into the Inventory</w:delText>
        </w:r>
      </w:del>
    </w:p>
    <w:p w14:paraId="1CFFCCB4" w14:textId="77777777" w:rsidR="009E2188" w:rsidRDefault="009E2188">
      <w:pPr>
        <w:ind w:right="540"/>
        <w:jc w:val="center"/>
      </w:pPr>
    </w:p>
    <w:p w14:paraId="43CCCF47" w14:textId="05824C44" w:rsidR="009E2188" w:rsidRPr="00FD1472" w:rsidRDefault="00676F6C">
      <w:pPr>
        <w:ind w:right="540"/>
        <w:jc w:val="center"/>
      </w:pPr>
      <w:r>
        <w:rPr>
          <w:noProof/>
        </w:rPr>
        <mc:AlternateContent>
          <mc:Choice Requires="wps">
            <w:drawing>
              <wp:anchor distT="0" distB="0" distL="114300" distR="114300" simplePos="0" relativeHeight="251682304" behindDoc="0" locked="0" layoutInCell="1" allowOverlap="1" wp14:anchorId="4365F355" wp14:editId="6294063A">
                <wp:simplePos x="0" y="0"/>
                <wp:positionH relativeFrom="column">
                  <wp:posOffset>3324225</wp:posOffset>
                </wp:positionH>
                <wp:positionV relativeFrom="paragraph">
                  <wp:posOffset>9525</wp:posOffset>
                </wp:positionV>
                <wp:extent cx="85725" cy="57150"/>
                <wp:effectExtent l="19050" t="0" r="47625" b="38100"/>
                <wp:wrapNone/>
                <wp:docPr id="65" name="Flowchart: Merge 65"/>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45B41" id="Flowchart: Merge 65" o:spid="_x0000_s1026" type="#_x0000_t128" style="position:absolute;margin-left:261.75pt;margin-top:.75pt;width:6.75pt;height: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" fillcolor="black [3200]" strokecolor="black [1600]" strokeweight="1pt"/>
            </w:pict>
          </mc:Fallback>
        </mc:AlternateContent>
      </w:r>
    </w:p>
    <w:p w14:paraId="61721516" w14:textId="7E6D3ABF" w:rsidR="00FD1472" w:rsidRPr="000F7BE3" w:rsidRDefault="00C074F9">
      <w:pPr>
        <w:jc w:val="center"/>
        <w:rPr>
          <w:lang w:eastAsia="x-none"/>
        </w:rPr>
        <w:pPrChange w:id="490" w:author="Sayali Dev" w:date="2018-02-15T14:35:00Z">
          <w:pPr>
            <w:ind w:left="2880" w:firstLine="720"/>
          </w:pPr>
        </w:pPrChange>
      </w:pPr>
      <w:ins w:id="491" w:author="Sayali Dev" w:date="2018-02-15T18:18:00Z">
        <w:r>
          <w:rPr>
            <w:lang w:eastAsia="x-none"/>
          </w:rPr>
          <w:t xml:space="preserve">Check in specimens in shipment and </w:t>
        </w:r>
      </w:ins>
      <w:ins w:id="492" w:author="Sayali Dev" w:date="2018-02-13T17:02:00Z">
        <w:r w:rsidR="006E66A5" w:rsidRPr="006E66A5">
          <w:rPr>
            <w:lang w:val="x-none" w:eastAsia="x-none"/>
          </w:rPr>
          <w:t>St</w:t>
        </w:r>
        <w:r w:rsidR="006E66A5">
          <w:rPr>
            <w:lang w:val="x-none" w:eastAsia="x-none"/>
          </w:rPr>
          <w:t xml:space="preserve">ore specimens in the inventory </w:t>
        </w:r>
      </w:ins>
      <w:ins w:id="493" w:author="Sayali Dev" w:date="2018-02-16T15:50:00Z">
        <w:r w:rsidR="00D63DB1">
          <w:rPr>
            <w:lang w:eastAsia="x-none"/>
          </w:rPr>
          <w:t>on page 20</w:t>
        </w:r>
      </w:ins>
      <w:del w:id="494" w:author="Sayali Dev" w:date="2018-02-13T17:02:00Z">
        <w:r w:rsidR="00FD1472" w:rsidDel="006E66A5">
          <w:rPr>
            <w:noProof/>
          </w:rPr>
          <w:delText>Create and Manage Worklists</w:delText>
        </w:r>
      </w:del>
    </w:p>
    <w:p w14:paraId="3D9E6426" w14:textId="3DC7852D" w:rsidR="00FD1472" w:rsidDel="006900CB" w:rsidRDefault="00FD1472">
      <w:pPr>
        <w:pStyle w:val="TOC1"/>
        <w:jc w:val="center"/>
        <w:rPr>
          <w:del w:id="495" w:author="Sayali Dev" w:date="2018-02-21T16:05:00Z"/>
          <w:rFonts w:ascii="Arial" w:hAnsi="Arial"/>
          <w:b w:val="0"/>
          <w:bCs w:val="0"/>
          <w:sz w:val="22"/>
          <w:szCs w:val="22"/>
        </w:rPr>
      </w:pPr>
      <w:r>
        <mc:AlternateContent>
          <mc:Choice Requires="wps">
            <w:drawing>
              <wp:anchor distT="0" distB="0" distL="114300" distR="114300" simplePos="0" relativeHeight="251737600" behindDoc="0" locked="0" layoutInCell="1" allowOverlap="1" wp14:anchorId="358915E9" wp14:editId="74C02DCE">
                <wp:simplePos x="0" y="0"/>
                <wp:positionH relativeFrom="column">
                  <wp:posOffset>3352800</wp:posOffset>
                </wp:positionH>
                <wp:positionV relativeFrom="paragraph">
                  <wp:posOffset>179705</wp:posOffset>
                </wp:positionV>
                <wp:extent cx="85725" cy="57150"/>
                <wp:effectExtent l="19050" t="0" r="47625" b="38100"/>
                <wp:wrapNone/>
                <wp:docPr id="9326" name="Flowchart: Merge 9326"/>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D446A" id="Flowchart: Merge 9326" o:spid="_x0000_s1026" type="#_x0000_t128" style="position:absolute;margin-left:264pt;margin-top:14.15pt;width:6.75pt;height:4.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" fillcolor="black [3200]" strokecolor="black [1600]" strokeweight="1pt"/>
            </w:pict>
          </mc:Fallback>
        </mc:AlternateContent>
      </w:r>
    </w:p>
    <w:p w14:paraId="266F9482" w14:textId="207C14AD" w:rsidR="009E2188" w:rsidRPr="009E2188" w:rsidDel="006900CB" w:rsidRDefault="00FE5892">
      <w:pPr>
        <w:pStyle w:val="TOC1"/>
        <w:rPr>
          <w:del w:id="496" w:author="Sayali Dev" w:date="2018-02-21T16:05:00Z"/>
          <w:rFonts w:ascii="Arial" w:hAnsi="Arial"/>
          <w:b w:val="0"/>
          <w:bCs w:val="0"/>
          <w:sz w:val="22"/>
          <w:szCs w:val="22"/>
        </w:rPr>
        <w:pPrChange w:id="497" w:author="Sayali Dev" w:date="2018-02-21T16:05:00Z">
          <w:pPr>
            <w:pStyle w:val="TOC1"/>
            <w:jc w:val="center"/>
          </w:pPr>
        </w:pPrChange>
      </w:pPr>
      <w:del w:id="498" w:author="Sayali Dev" w:date="2018-02-21T16:05:00Z">
        <w:r w:rsidRPr="009E2188" w:rsidDel="006900CB">
          <w:rPr>
            <w:rFonts w:ascii="Arial" w:hAnsi="Arial"/>
            <w:b w:val="0"/>
            <w:bCs w:val="0"/>
            <w:sz w:val="22"/>
            <w:szCs w:val="22"/>
          </w:rPr>
          <w:delText>Search and Modify workflows, Perform Sample Processing Workflows and Generate Reports</w:delText>
        </w:r>
      </w:del>
    </w:p>
    <w:p w14:paraId="7D0A1A37" w14:textId="163EEEDE" w:rsidR="009E2188" w:rsidRDefault="009E2188">
      <w:pPr>
        <w:pStyle w:val="TOC1"/>
        <w:jc w:val="center"/>
        <w:rPr>
          <w:rFonts w:ascii="Arial" w:hAnsi="Arial"/>
          <w:b w:val="0"/>
          <w:bCs w:val="0"/>
          <w:sz w:val="22"/>
          <w:szCs w:val="22"/>
        </w:rPr>
      </w:pPr>
      <w:del w:id="499" w:author="Sayali Dev" w:date="2018-02-21T16:05:00Z">
        <w:r w:rsidDel="006900CB">
          <mc:AlternateContent>
            <mc:Choice Requires="wps">
              <w:drawing>
                <wp:anchor distT="0" distB="0" distL="114300" distR="114300" simplePos="0" relativeHeight="251729408" behindDoc="0" locked="0" layoutInCell="1" allowOverlap="1" wp14:anchorId="66D22BB2" wp14:editId="075E7BB1">
                  <wp:simplePos x="0" y="0"/>
                  <wp:positionH relativeFrom="column">
                    <wp:posOffset>3390900</wp:posOffset>
                  </wp:positionH>
                  <wp:positionV relativeFrom="paragraph">
                    <wp:posOffset>169545</wp:posOffset>
                  </wp:positionV>
                  <wp:extent cx="85725" cy="57150"/>
                  <wp:effectExtent l="19050" t="0" r="47625" b="38100"/>
                  <wp:wrapNone/>
                  <wp:docPr id="9325" name="Flowchart: Merge 9325"/>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C1F3B8" id="_x0000_t128" coordsize="21600,21600" o:spt="128" path="m,l21600,,10800,21600xe">
                  <v:stroke joinstyle="miter"/>
                  <v:path gradientshapeok="t" o:connecttype="custom" o:connectlocs="10800,0;5400,10800;10800,21600;16200,10800" textboxrect="5400,0,16200,10800"/>
                </v:shapetype>
                <v:shape id="Flowchart: Merge 9325" o:spid="_x0000_s1026" type="#_x0000_t128" style="position:absolute;margin-left:267pt;margin-top:13.35pt;width:6.75pt;height:4.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" fillcolor="black [3200]" strokecolor="black [1600]" strokeweight="1pt"/>
              </w:pict>
            </mc:Fallback>
          </mc:AlternateContent>
        </w:r>
      </w:del>
    </w:p>
    <w:p w14:paraId="2FD68A04" w14:textId="059735F2" w:rsidR="006E66A5" w:rsidRPr="00A16E32" w:rsidRDefault="006E66A5">
      <w:pPr>
        <w:jc w:val="center"/>
        <w:rPr>
          <w:ins w:id="500" w:author="Sayali Dev" w:date="2018-02-13T17:03:00Z"/>
          <w:lang w:eastAsia="x-none"/>
          <w:rPrChange w:id="501" w:author="Sayali Dev" w:date="2018-02-16T15:50:00Z">
            <w:rPr>
              <w:ins w:id="502" w:author="Sayali Dev" w:date="2018-02-13T17:03:00Z"/>
              <w:lang w:val="x-none" w:eastAsia="x-none"/>
            </w:rPr>
          </w:rPrChange>
        </w:rPr>
        <w:pPrChange w:id="503" w:author="Sayali Dev" w:date="2018-02-15T14:35:00Z">
          <w:pPr/>
        </w:pPrChange>
      </w:pPr>
      <w:ins w:id="504" w:author="Sayali Dev" w:date="2018-02-13T17:03:00Z">
        <w:r w:rsidRPr="006E66A5">
          <w:rPr>
            <w:lang w:val="x-none" w:eastAsia="x-none"/>
          </w:rPr>
          <w:t>Upload the report into the system to the patient enrolled</w:t>
        </w:r>
        <w:r w:rsidR="00A16E32">
          <w:rPr>
            <w:lang w:val="x-none" w:eastAsia="x-none"/>
          </w:rPr>
          <w:t xml:space="preserve"> on page </w:t>
        </w:r>
        <w:r w:rsidR="00D63DB1">
          <w:rPr>
            <w:lang w:val="x-none" w:eastAsia="x-none"/>
          </w:rPr>
          <w:t>37</w:t>
        </w:r>
      </w:ins>
    </w:p>
    <w:p w14:paraId="6C423116" w14:textId="1C92DF1B" w:rsidR="00FE5892" w:rsidRPr="009E2188" w:rsidDel="006E66A5" w:rsidRDefault="009E2188" w:rsidP="009E2188">
      <w:pPr>
        <w:pStyle w:val="TOC1"/>
        <w:jc w:val="center"/>
        <w:rPr>
          <w:del w:id="505" w:author="Sayali Dev" w:date="2018-02-13T17:03:00Z"/>
          <w:rFonts w:ascii="Arial" w:hAnsi="Arial"/>
          <w:b w:val="0"/>
          <w:bCs w:val="0"/>
          <w:sz w:val="22"/>
          <w:szCs w:val="22"/>
        </w:rPr>
      </w:pPr>
      <w:del w:id="506" w:author="Sayali Dev" w:date="2018-02-13T17:03:00Z">
        <w:r w:rsidRPr="009E2188" w:rsidDel="006E66A5">
          <w:rPr>
            <w:rFonts w:ascii="Arial" w:hAnsi="Arial"/>
            <w:b w:val="0"/>
            <w:bCs w:val="0"/>
            <w:sz w:val="22"/>
            <w:szCs w:val="22"/>
          </w:rPr>
          <w:delText xml:space="preserve">Enroll Subjects/Donor/Patients and View subjects, Modify Forms, Update Collection Event, Attach Files </w:delText>
        </w:r>
        <w:r w:rsidR="00FE5892" w:rsidDel="006E66A5">
          <w:fldChar w:fldCharType="begin"/>
        </w:r>
        <w:r w:rsidR="00FE5892" w:rsidRPr="009E2188" w:rsidDel="006E66A5">
          <w:rPr>
            <w:rFonts w:ascii="Arial" w:hAnsi="Arial"/>
            <w:b w:val="0"/>
            <w:bCs w:val="0"/>
            <w:sz w:val="22"/>
            <w:szCs w:val="22"/>
          </w:rPr>
          <w:delInstrText xml:space="preserve"> TOC  \* MERGEFORMAT </w:delInstrText>
        </w:r>
        <w:r w:rsidR="00FE5892" w:rsidDel="006E66A5">
          <w:fldChar w:fldCharType="separate"/>
        </w:r>
      </w:del>
    </w:p>
    <w:p w14:paraId="3FC8949A" w14:textId="528270C8" w:rsidR="00E3704B" w:rsidDel="002A1F55" w:rsidRDefault="00FE5892" w:rsidP="009E2188">
      <w:pPr>
        <w:jc w:val="center"/>
        <w:rPr>
          <w:del w:id="507" w:author="Sayali Dev" w:date="2018-02-15T15:42:00Z"/>
          <w:lang w:val="x-none" w:eastAsia="x-none"/>
        </w:rPr>
      </w:pPr>
      <w:del w:id="508" w:author="Sayali Dev" w:date="2018-02-13T17:03:00Z">
        <w:r w:rsidDel="006E66A5">
          <w:rPr>
            <w:noProof/>
          </w:rPr>
          <w:fldChar w:fldCharType="end"/>
        </w:r>
      </w:del>
      <w:ins w:id="509" w:author="Sayali Dev" w:date="2018-02-12T19:24:00Z">
        <w:r w:rsidR="00B233FC" w:rsidRPr="00B233FC">
          <w:rPr>
            <w:i/>
            <w:lang w:eastAsia="x-none"/>
          </w:rPr>
          <w:t xml:space="preserve"> </w:t>
        </w:r>
      </w:ins>
    </w:p>
    <w:p w14:paraId="31955535" w14:textId="4C353F85" w:rsidR="00E3704B" w:rsidRDefault="00E3704B">
      <w:pPr>
        <w:jc w:val="center"/>
        <w:rPr>
          <w:lang w:val="x-none" w:eastAsia="x-none"/>
        </w:rPr>
        <w:pPrChange w:id="510" w:author="Sayali Dev" w:date="2018-02-15T15:42:00Z">
          <w:pPr/>
        </w:pPrChange>
      </w:pPr>
    </w:p>
    <w:p w14:paraId="31D29C65" w14:textId="202F4D8E" w:rsidR="00E3704B" w:rsidDel="006E66A5" w:rsidRDefault="00E3704B" w:rsidP="00E3704B">
      <w:pPr>
        <w:rPr>
          <w:del w:id="511" w:author="Sayali Dev" w:date="2018-02-13T17:02:00Z"/>
          <w:lang w:val="x-none" w:eastAsia="x-none"/>
        </w:rPr>
      </w:pPr>
    </w:p>
    <w:p w14:paraId="51BEF808" w14:textId="584E2B04" w:rsidR="00E3704B" w:rsidRPr="00FD1472" w:rsidDel="006E66A5" w:rsidRDefault="00FD1472" w:rsidP="00E3704B">
      <w:pPr>
        <w:rPr>
          <w:del w:id="512" w:author="Sayali Dev" w:date="2018-02-13T17:02:00Z"/>
          <w:b/>
          <w:lang w:eastAsia="x-none"/>
        </w:rPr>
      </w:pPr>
      <w:del w:id="513" w:author="Sayali Dev" w:date="2018-02-13T17:02:00Z">
        <w:r w:rsidRPr="00FD1472" w:rsidDel="006E66A5">
          <w:rPr>
            <w:b/>
            <w:lang w:eastAsia="x-none"/>
          </w:rPr>
          <w:delText>Other tasks:</w:delText>
        </w:r>
      </w:del>
    </w:p>
    <w:p w14:paraId="5400EA59" w14:textId="49D52DCA" w:rsidR="00C11BAC" w:rsidDel="006E66A5" w:rsidRDefault="00C11BAC" w:rsidP="00C11BAC">
      <w:pPr>
        <w:rPr>
          <w:del w:id="514" w:author="Sayali Dev" w:date="2018-02-13T17:02:00Z"/>
          <w:lang w:val="x-none" w:eastAsia="x-none"/>
        </w:rPr>
      </w:pPr>
      <w:bookmarkStart w:id="515" w:name="_Toc452993601"/>
    </w:p>
    <w:p w14:paraId="75CBA9AD" w14:textId="75A0E319" w:rsidR="00FD1472" w:rsidDel="006E66A5" w:rsidRDefault="00FD1472" w:rsidP="00FD1472">
      <w:pPr>
        <w:ind w:right="540"/>
        <w:jc w:val="center"/>
        <w:rPr>
          <w:del w:id="516" w:author="Sayali Dev" w:date="2018-02-13T17:02:00Z"/>
        </w:rPr>
      </w:pPr>
      <w:del w:id="517" w:author="Sayali Dev" w:date="2018-02-13T17:02:00Z">
        <w:r w:rsidDel="006E66A5">
          <w:rPr>
            <w:noProof/>
          </w:rPr>
          <w:delText>Perform Redistribution shipments</w:delText>
        </w:r>
      </w:del>
    </w:p>
    <w:p w14:paraId="213937FA" w14:textId="38353A42" w:rsidR="00FD1472" w:rsidDel="006E66A5" w:rsidRDefault="00FD1472" w:rsidP="00FD1472">
      <w:pPr>
        <w:ind w:right="540"/>
        <w:jc w:val="center"/>
        <w:rPr>
          <w:del w:id="518" w:author="Sayali Dev" w:date="2018-02-13T17:02:00Z"/>
        </w:rPr>
      </w:pPr>
    </w:p>
    <w:p w14:paraId="2B253B7A" w14:textId="6D08B956" w:rsidR="00FD1472" w:rsidDel="006E66A5" w:rsidRDefault="00FD1472" w:rsidP="00FD1472">
      <w:pPr>
        <w:rPr>
          <w:del w:id="519" w:author="Sayali Dev" w:date="2018-02-13T17:02:00Z"/>
        </w:rPr>
      </w:pPr>
    </w:p>
    <w:p w14:paraId="4E678000" w14:textId="195FFCB9" w:rsidR="00FD1472" w:rsidDel="006E66A5" w:rsidRDefault="00FD1472" w:rsidP="00FD1472">
      <w:pPr>
        <w:ind w:left="2160" w:firstLine="720"/>
        <w:rPr>
          <w:del w:id="520" w:author="Sayali Dev" w:date="2018-02-13T17:02:00Z"/>
          <w:lang w:eastAsia="x-none"/>
        </w:rPr>
      </w:pPr>
      <w:del w:id="521" w:author="Sayali Dev" w:date="2018-02-13T17:02:00Z">
        <w:r w:rsidDel="006E66A5">
          <w:rPr>
            <w:noProof/>
          </w:rPr>
          <w:delText>Find</w:delText>
        </w:r>
        <w:r w:rsidRPr="008161A1" w:rsidDel="006E66A5">
          <w:rPr>
            <w:noProof/>
          </w:rPr>
          <w:delText>, View</w:delText>
        </w:r>
        <w:r w:rsidDel="006E66A5">
          <w:rPr>
            <w:noProof/>
          </w:rPr>
          <w:delText xml:space="preserve"> and </w:delText>
        </w:r>
        <w:r w:rsidRPr="008161A1" w:rsidDel="006E66A5">
          <w:rPr>
            <w:noProof/>
          </w:rPr>
          <w:delText>Manage</w:delText>
        </w:r>
        <w:r w:rsidDel="006E66A5">
          <w:rPr>
            <w:noProof/>
          </w:rPr>
          <w:delText xml:space="preserve"> Biospecimens</w:delText>
        </w:r>
        <w:r w:rsidR="00EB6A1C" w:rsidDel="006E66A5">
          <w:rPr>
            <w:noProof/>
          </w:rPr>
          <w:delText xml:space="preserve"> </w:delText>
        </w:r>
        <w:r w:rsidR="00EB6A1C" w:rsidRPr="008161A1" w:rsidDel="006E66A5">
          <w:rPr>
            <w:noProof/>
          </w:rPr>
          <w:delText>In Inventory</w:delText>
        </w:r>
      </w:del>
    </w:p>
    <w:p w14:paraId="7208A8AB" w14:textId="126F0C3E" w:rsidR="00FD1472" w:rsidDel="006E66A5" w:rsidRDefault="00FD1472" w:rsidP="00EB6A1C">
      <w:pPr>
        <w:pStyle w:val="TOC1"/>
        <w:rPr>
          <w:del w:id="522" w:author="Sayali Dev" w:date="2018-02-13T17:02:00Z"/>
          <w:rFonts w:ascii="Arial" w:hAnsi="Arial"/>
          <w:b w:val="0"/>
          <w:bCs w:val="0"/>
          <w:sz w:val="22"/>
          <w:szCs w:val="22"/>
        </w:rPr>
      </w:pPr>
    </w:p>
    <w:p w14:paraId="513B9A63" w14:textId="0143E1B2" w:rsidR="00FD1472" w:rsidDel="006E66A5" w:rsidRDefault="00FD1472" w:rsidP="00FD1472">
      <w:pPr>
        <w:pStyle w:val="TOC1"/>
        <w:jc w:val="center"/>
        <w:rPr>
          <w:del w:id="523" w:author="Sayali Dev" w:date="2018-02-13T17:02:00Z"/>
          <w:rFonts w:ascii="Arial" w:hAnsi="Arial"/>
          <w:b w:val="0"/>
          <w:bCs w:val="0"/>
          <w:sz w:val="22"/>
          <w:szCs w:val="22"/>
        </w:rPr>
      </w:pPr>
      <w:del w:id="524" w:author="Sayali Dev" w:date="2018-02-13T17:02:00Z">
        <w:r w:rsidDel="006E66A5">
          <w:rPr>
            <w:rFonts w:ascii="Arial" w:hAnsi="Arial"/>
            <w:b w:val="0"/>
            <w:bCs w:val="0"/>
            <w:sz w:val="22"/>
            <w:szCs w:val="22"/>
          </w:rPr>
          <w:delText>Perform Actions on</w:delText>
        </w:r>
        <w:r w:rsidRPr="009E2188" w:rsidDel="006E66A5">
          <w:rPr>
            <w:rFonts w:ascii="Arial" w:hAnsi="Arial"/>
            <w:b w:val="0"/>
            <w:bCs w:val="0"/>
            <w:sz w:val="22"/>
            <w:szCs w:val="22"/>
          </w:rPr>
          <w:delText xml:space="preserve"> a group of biospecimens</w:delText>
        </w:r>
        <w:r w:rsidDel="006E66A5">
          <w:rPr>
            <w:rFonts w:ascii="Arial" w:hAnsi="Arial"/>
            <w:b w:val="0"/>
            <w:bCs w:val="0"/>
            <w:sz w:val="22"/>
            <w:szCs w:val="22"/>
          </w:rPr>
          <w:delText xml:space="preserve"> (Bulk)</w:delText>
        </w:r>
      </w:del>
    </w:p>
    <w:p w14:paraId="769EA1F3" w14:textId="24361BB8" w:rsidR="00FD1472" w:rsidRPr="009E2188" w:rsidDel="006E66A5" w:rsidRDefault="00FD1472" w:rsidP="00FD1472">
      <w:pPr>
        <w:rPr>
          <w:del w:id="525" w:author="Sayali Dev" w:date="2018-02-13T17:02:00Z"/>
        </w:rPr>
      </w:pPr>
    </w:p>
    <w:p w14:paraId="3EB7ED40" w14:textId="2F358A47" w:rsidR="00FD1472" w:rsidDel="006E66A5" w:rsidRDefault="00FD1472" w:rsidP="00FD1472">
      <w:pPr>
        <w:pStyle w:val="TOC1"/>
        <w:jc w:val="center"/>
        <w:rPr>
          <w:del w:id="526" w:author="Sayali Dev" w:date="2018-02-13T17:02:00Z"/>
          <w:rFonts w:ascii="Arial" w:hAnsi="Arial"/>
          <w:b w:val="0"/>
          <w:bCs w:val="0"/>
          <w:sz w:val="22"/>
          <w:szCs w:val="22"/>
        </w:rPr>
      </w:pPr>
      <w:del w:id="527" w:author="Sayali Dev" w:date="2018-02-13T17:02:00Z">
        <w:r w:rsidRPr="009E2188" w:rsidDel="006E66A5">
          <w:rPr>
            <w:rFonts w:ascii="Arial" w:hAnsi="Arial"/>
            <w:b w:val="0"/>
            <w:bCs w:val="0"/>
            <w:sz w:val="22"/>
            <w:szCs w:val="22"/>
          </w:rPr>
          <w:delText>Search by Date Ranges, Manage Events and Upload Files</w:delText>
        </w:r>
      </w:del>
    </w:p>
    <w:p w14:paraId="1754D103" w14:textId="3406802A" w:rsidR="00FD1472" w:rsidRPr="009E2188" w:rsidDel="006E66A5" w:rsidRDefault="00FD1472" w:rsidP="00FD1472">
      <w:pPr>
        <w:rPr>
          <w:del w:id="528" w:author="Sayali Dev" w:date="2018-02-13T17:02:00Z"/>
        </w:rPr>
      </w:pPr>
    </w:p>
    <w:p w14:paraId="2111F508" w14:textId="30D5F07F" w:rsidR="00FD1472" w:rsidRPr="009E2188" w:rsidDel="006E66A5" w:rsidRDefault="00FD1472" w:rsidP="00FD1472">
      <w:pPr>
        <w:pStyle w:val="TOC1"/>
        <w:jc w:val="center"/>
        <w:rPr>
          <w:del w:id="529" w:author="Sayali Dev" w:date="2018-02-13T17:02:00Z"/>
          <w:rFonts w:ascii="Arial" w:hAnsi="Arial"/>
          <w:b w:val="0"/>
          <w:bCs w:val="0"/>
          <w:sz w:val="22"/>
          <w:szCs w:val="22"/>
        </w:rPr>
      </w:pPr>
      <w:del w:id="530" w:author="Sayali Dev" w:date="2018-02-13T17:02:00Z">
        <w:r w:rsidRPr="009E2188" w:rsidDel="006E66A5">
          <w:rPr>
            <w:rFonts w:ascii="Arial" w:hAnsi="Arial"/>
            <w:b w:val="0"/>
            <w:bCs w:val="0"/>
            <w:sz w:val="22"/>
            <w:szCs w:val="22"/>
          </w:rPr>
          <w:delText>Upload Data</w:delText>
        </w:r>
        <w:r w:rsidDel="006E66A5">
          <w:rPr>
            <w:rFonts w:ascii="Arial" w:hAnsi="Arial"/>
            <w:b w:val="0"/>
            <w:bCs w:val="0"/>
            <w:sz w:val="22"/>
            <w:szCs w:val="22"/>
          </w:rPr>
          <w:delText xml:space="preserve"> for Forms/Workflows/Process</w:delText>
        </w:r>
        <w:r w:rsidR="00EB6A1C" w:rsidDel="006E66A5">
          <w:rPr>
            <w:rFonts w:ascii="Arial" w:hAnsi="Arial"/>
            <w:b w:val="0"/>
            <w:bCs w:val="0"/>
            <w:sz w:val="22"/>
            <w:szCs w:val="22"/>
          </w:rPr>
          <w:delText>es/Donor/Inventory</w:delText>
        </w:r>
        <w:r w:rsidRPr="009E2188" w:rsidDel="006E66A5">
          <w:rPr>
            <w:rFonts w:ascii="Arial" w:hAnsi="Arial"/>
            <w:b w:val="0"/>
            <w:bCs w:val="0"/>
            <w:sz w:val="22"/>
            <w:szCs w:val="22"/>
          </w:rPr>
          <w:delText xml:space="preserve"> using predefined spreadsheets</w:delText>
        </w:r>
      </w:del>
    </w:p>
    <w:p w14:paraId="26D7409E" w14:textId="4C6027F1" w:rsidR="00C11BAC" w:rsidRDefault="00C11BAC" w:rsidP="00C11BAC">
      <w:pPr>
        <w:rPr>
          <w:lang w:val="x-none" w:eastAsia="x-none"/>
        </w:rPr>
      </w:pPr>
    </w:p>
    <w:p w14:paraId="1FE919B3" w14:textId="626D90D5" w:rsidR="00C11BAC" w:rsidDel="006900CB" w:rsidRDefault="00C11BAC" w:rsidP="00C11BAC">
      <w:pPr>
        <w:rPr>
          <w:del w:id="531" w:author="Sayali Dev" w:date="2018-02-21T16:05:00Z"/>
          <w:lang w:val="x-none" w:eastAsia="x-none"/>
        </w:rPr>
      </w:pPr>
    </w:p>
    <w:p w14:paraId="78D76502" w14:textId="36C90187" w:rsidR="00C11BAC" w:rsidRPr="00B233FC" w:rsidDel="006900CB" w:rsidRDefault="00C11BAC" w:rsidP="00C11BAC">
      <w:pPr>
        <w:rPr>
          <w:del w:id="532" w:author="Sayali Dev" w:date="2018-02-21T16:05:00Z"/>
          <w:lang w:eastAsia="x-none"/>
          <w:rPrChange w:id="533" w:author="Sayali Dev" w:date="2018-02-12T19:24:00Z">
            <w:rPr>
              <w:del w:id="534" w:author="Sayali Dev" w:date="2018-02-21T16:05:00Z"/>
              <w:lang w:val="x-none" w:eastAsia="x-none"/>
            </w:rPr>
          </w:rPrChange>
        </w:rPr>
      </w:pPr>
    </w:p>
    <w:p w14:paraId="0007B27A" w14:textId="298E8CA0" w:rsidR="00C11BAC" w:rsidDel="002A1F55" w:rsidRDefault="00C11BAC" w:rsidP="00C11BAC">
      <w:pPr>
        <w:rPr>
          <w:del w:id="535" w:author="Sayali Dev" w:date="2018-02-15T15:42:00Z"/>
          <w:lang w:val="x-none" w:eastAsia="x-none"/>
        </w:rPr>
      </w:pPr>
    </w:p>
    <w:p w14:paraId="5CB58E3F" w14:textId="452514FA" w:rsidR="00C11BAC" w:rsidDel="006C608D" w:rsidRDefault="00C11BAC" w:rsidP="006C608D">
      <w:pPr>
        <w:rPr>
          <w:del w:id="536" w:author="Sayali Dev" w:date="2018-02-15T14:29:00Z"/>
          <w:lang w:val="x-none" w:eastAsia="x-none"/>
        </w:rPr>
      </w:pPr>
    </w:p>
    <w:p w14:paraId="3C51B68D" w14:textId="3D600EAD" w:rsidR="00C11BAC" w:rsidDel="006C608D" w:rsidRDefault="00C11BAC" w:rsidP="006E66A5">
      <w:pPr>
        <w:rPr>
          <w:del w:id="537" w:author="Sayali Dev" w:date="2018-02-15T14:29:00Z"/>
          <w:lang w:val="x-none" w:eastAsia="x-none"/>
        </w:rPr>
      </w:pPr>
    </w:p>
    <w:p w14:paraId="40B27461" w14:textId="428F7E5C" w:rsidR="00C11BAC" w:rsidRDefault="00C11BAC" w:rsidP="00C11BAC">
      <w:pPr>
        <w:rPr>
          <w:lang w:val="x-none" w:eastAsia="x-none"/>
        </w:rPr>
      </w:pPr>
    </w:p>
    <w:p w14:paraId="15EF7806" w14:textId="15A2F41D" w:rsidR="00C11BAC" w:rsidRDefault="00C11BAC" w:rsidP="00C11BAC">
      <w:pPr>
        <w:rPr>
          <w:lang w:val="x-none" w:eastAsia="x-none"/>
        </w:rPr>
      </w:pPr>
    </w:p>
    <w:p w14:paraId="4F4BDF7D" w14:textId="681A832B" w:rsidR="00C11BAC" w:rsidRPr="008758B8" w:rsidRDefault="00DC2499">
      <w:pPr>
        <w:jc w:val="center"/>
        <w:rPr>
          <w:lang w:eastAsia="x-none"/>
          <w:rPrChange w:id="538" w:author="Sayali Dev" w:date="2018-02-21T16:07:00Z">
            <w:rPr>
              <w:lang w:val="x-none" w:eastAsia="x-none"/>
            </w:rPr>
          </w:rPrChange>
        </w:rPr>
        <w:pPrChange w:id="539" w:author="Sayali Dev" w:date="2018-02-21T16:07:00Z">
          <w:pPr/>
        </w:pPrChange>
      </w:pPr>
      <w:ins w:id="540" w:author="Sayali Dev" w:date="2018-02-21T17:12:00Z">
        <w:r>
          <w:rPr>
            <w:lang w:eastAsia="x-none"/>
          </w:rPr>
          <w:t xml:space="preserve">Understand Search Options and Search Results Display Options  </w:t>
        </w:r>
      </w:ins>
      <w:ins w:id="541" w:author="Sayali Dev" w:date="2018-02-21T16:09:00Z">
        <w:r w:rsidR="00D63DB1">
          <w:rPr>
            <w:lang w:eastAsia="x-none"/>
          </w:rPr>
          <w:t>on page 45</w:t>
        </w:r>
      </w:ins>
    </w:p>
    <w:p w14:paraId="4A6D7D15" w14:textId="39CC91B9" w:rsidR="00C11BAC" w:rsidRPr="00C11BAC" w:rsidRDefault="00C11BAC" w:rsidP="00C11BAC">
      <w:pPr>
        <w:rPr>
          <w:lang w:val="x-none" w:eastAsia="x-none"/>
        </w:rPr>
      </w:pPr>
    </w:p>
    <w:bookmarkEnd w:id="515"/>
    <w:p w14:paraId="4491040D" w14:textId="5D7FE531" w:rsidR="00F2232B" w:rsidDel="00291E45" w:rsidRDefault="00186884" w:rsidP="00E22A72">
      <w:pPr>
        <w:pStyle w:val="Heading1"/>
        <w:rPr>
          <w:del w:id="542" w:author="Sayali Dev" w:date="2018-02-15T15:44:00Z"/>
        </w:rPr>
      </w:pPr>
      <w:del w:id="543" w:author="Sayali Dev" w:date="2018-02-15T15:44:00Z">
        <w:r w:rsidDel="00291E45">
          <w:rPr>
            <w:lang w:val="en-US"/>
          </w:rPr>
          <w:delText xml:space="preserve">Create and </w:delText>
        </w:r>
        <w:r w:rsidDel="00291E45">
          <w:delText>Assemble Kits</w:delText>
        </w:r>
      </w:del>
    </w:p>
    <w:p w14:paraId="32855C7B" w14:textId="7480E785" w:rsidR="00F2232B" w:rsidDel="00291E45" w:rsidRDefault="00F2232B" w:rsidP="00F2232B">
      <w:pPr>
        <w:ind w:right="540"/>
        <w:rPr>
          <w:del w:id="544" w:author="Sayali Dev" w:date="2018-02-15T15:44:00Z"/>
        </w:rPr>
      </w:pPr>
    </w:p>
    <w:p w14:paraId="41399B0C" w14:textId="4030CDA8" w:rsidR="00F2232B" w:rsidRPr="002B143E" w:rsidDel="00291E45" w:rsidRDefault="00F2232B" w:rsidP="00F2232B">
      <w:pPr>
        <w:pStyle w:val="Heading3"/>
        <w:rPr>
          <w:del w:id="545" w:author="Sayali Dev" w:date="2018-02-15T15:44:00Z"/>
          <w:lang w:val="en-US"/>
        </w:rPr>
      </w:pPr>
      <w:bookmarkStart w:id="546" w:name="_Toc452993580"/>
      <w:del w:id="547" w:author="Sayali Dev" w:date="2018-02-15T15:44:00Z">
        <w:r w:rsidDel="00291E45">
          <w:delText xml:space="preserve">Viewing </w:delText>
        </w:r>
        <w:r w:rsidDel="00291E45">
          <w:rPr>
            <w:lang w:val="en-US"/>
          </w:rPr>
          <w:delText>the Kit Search Page</w:delText>
        </w:r>
        <w:bookmarkEnd w:id="546"/>
      </w:del>
    </w:p>
    <w:p w14:paraId="59FDF652" w14:textId="6941EB68" w:rsidR="00F2232B" w:rsidDel="00291E45" w:rsidRDefault="00F2232B" w:rsidP="00F2232B">
      <w:pPr>
        <w:ind w:right="540"/>
        <w:rPr>
          <w:del w:id="548" w:author="Sayali Dev" w:date="2018-02-15T15:44:00Z"/>
        </w:rPr>
      </w:pPr>
    </w:p>
    <w:p w14:paraId="7EDF9541" w14:textId="54DC9146" w:rsidR="00F2232B" w:rsidDel="00291E45" w:rsidRDefault="00F2232B" w:rsidP="00F2232B">
      <w:pPr>
        <w:ind w:right="540"/>
        <w:rPr>
          <w:del w:id="549" w:author="Sayali Dev" w:date="2018-02-15T15:44:00Z"/>
        </w:rPr>
      </w:pPr>
      <w:del w:id="550" w:author="Sayali Dev" w:date="2018-02-15T15:44:00Z">
        <w:r w:rsidDel="00291E45">
          <w:delText>You can view a list of subjects biospecimen kits that are ready for distribution or are distributed to a Collection Site.</w:delText>
        </w:r>
      </w:del>
    </w:p>
    <w:p w14:paraId="626DED46" w14:textId="2CBE0312" w:rsidR="00F2232B" w:rsidDel="00291E45" w:rsidRDefault="00F2232B" w:rsidP="00F2232B">
      <w:pPr>
        <w:ind w:right="540"/>
        <w:rPr>
          <w:del w:id="551" w:author="Sayali Dev" w:date="2018-02-15T15:44:00Z"/>
        </w:rPr>
      </w:pPr>
    </w:p>
    <w:p w14:paraId="2E3490A4" w14:textId="10889ED0" w:rsidR="00F2232B" w:rsidDel="00291E45" w:rsidRDefault="00F2232B" w:rsidP="00F2232B">
      <w:pPr>
        <w:ind w:right="540"/>
        <w:rPr>
          <w:del w:id="552" w:author="Sayali Dev" w:date="2018-02-15T15:44:00Z"/>
        </w:rPr>
      </w:pPr>
      <w:del w:id="553" w:author="Sayali Dev" w:date="2018-02-15T15:44:00Z">
        <w:r w:rsidDel="00291E45">
          <w:delText xml:space="preserve">To view the list of subjects biospecimen kits: </w:delText>
        </w:r>
        <w:r w:rsidDel="00291E45">
          <w:br/>
          <w:delText xml:space="preserve"> </w:delText>
        </w:r>
      </w:del>
    </w:p>
    <w:p w14:paraId="319DA0DF" w14:textId="355335B4" w:rsidR="00F2232B" w:rsidDel="00291E45" w:rsidRDefault="00F45EDF" w:rsidP="00E55723">
      <w:pPr>
        <w:numPr>
          <w:ilvl w:val="0"/>
          <w:numId w:val="67"/>
        </w:numPr>
        <w:ind w:right="540"/>
        <w:rPr>
          <w:del w:id="554" w:author="Sayali Dev" w:date="2018-02-15T15:44:00Z"/>
        </w:rPr>
      </w:pPr>
      <w:del w:id="555" w:author="Sayali Dev" w:date="2018-02-15T15:44:00Z">
        <w:r w:rsidDel="00291E45">
          <w:delText>Log in</w:delText>
        </w:r>
        <w:r w:rsidR="00F2232B" w:rsidDel="00291E45">
          <w:delText>to the application using your logon credentials.</w:delText>
        </w:r>
      </w:del>
    </w:p>
    <w:p w14:paraId="073154D2" w14:textId="5B699AC2" w:rsidR="00F2232B" w:rsidDel="00291E45" w:rsidRDefault="00F2232B" w:rsidP="00F2232B">
      <w:pPr>
        <w:ind w:left="720" w:right="540"/>
        <w:rPr>
          <w:del w:id="556" w:author="Sayali Dev" w:date="2018-02-15T15:44:00Z"/>
        </w:rPr>
      </w:pPr>
      <w:del w:id="557" w:author="Sayali Dev" w:date="2018-02-15T15:44:00Z">
        <w:r w:rsidRPr="00183BF6" w:rsidDel="00291E45">
          <w:rPr>
            <w:b/>
          </w:rPr>
          <w:delText>Note:</w:delText>
        </w:r>
        <w:r w:rsidRPr="00183BF6" w:rsidDel="00291E45">
          <w:delText xml:space="preserve"> If you have more than one assigned location, you are prompted to select the location for which you want to access </w:delText>
        </w:r>
        <w:r w:rsidDel="00291E45">
          <w:delText>CIRRASPEC</w:delText>
        </w:r>
        <w:r w:rsidRPr="00183BF6" w:rsidDel="00291E45">
          <w:delText xml:space="preserve"> data.</w:delText>
        </w:r>
        <w:r w:rsidDel="00291E45">
          <w:br/>
        </w:r>
      </w:del>
    </w:p>
    <w:p w14:paraId="0A8FAC8C" w14:textId="42E4E2A3" w:rsidR="00F2232B" w:rsidDel="00291E45" w:rsidRDefault="00F2232B" w:rsidP="00E55723">
      <w:pPr>
        <w:numPr>
          <w:ilvl w:val="0"/>
          <w:numId w:val="67"/>
        </w:numPr>
        <w:ind w:right="540"/>
        <w:rPr>
          <w:del w:id="558" w:author="Sayali Dev" w:date="2018-02-15T15:44:00Z"/>
        </w:rPr>
      </w:pPr>
      <w:del w:id="559"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RPr="00585562" w:rsidDel="00291E45">
          <w:delText xml:space="preserve">. </w:delText>
        </w:r>
        <w:r w:rsidDel="00291E45">
          <w:br/>
        </w:r>
        <w:r w:rsidRPr="00585562" w:rsidDel="00291E45">
          <w:delText xml:space="preserve">The </w:delText>
        </w:r>
        <w:r w:rsidDel="00291E45">
          <w:rPr>
            <w:b/>
          </w:rPr>
          <w:delText>K</w:delText>
        </w:r>
        <w:r w:rsidRPr="00FB4A09" w:rsidDel="00291E45">
          <w:rPr>
            <w:b/>
          </w:rPr>
          <w:delText>it</w:delText>
        </w:r>
        <w:r w:rsidDel="00291E45">
          <w:rPr>
            <w:b/>
          </w:rPr>
          <w:delText xml:space="preserve"> S</w:delText>
        </w:r>
        <w:r w:rsidRPr="00FB4A09" w:rsidDel="00291E45">
          <w:rPr>
            <w:b/>
          </w:rPr>
          <w:delText>earch</w:delText>
        </w:r>
        <w:r w:rsidRPr="00585562" w:rsidDel="00291E45">
          <w:delText xml:space="preserve"> </w:delText>
        </w:r>
        <w:r w:rsidDel="00291E45">
          <w:delText>page appears.</w:delText>
        </w:r>
        <w:r w:rsidDel="00291E45">
          <w:br/>
        </w:r>
      </w:del>
    </w:p>
    <w:p w14:paraId="44DB2970" w14:textId="279393FA" w:rsidR="00F2232B" w:rsidDel="00291E45" w:rsidRDefault="00F2232B" w:rsidP="00E55723">
      <w:pPr>
        <w:numPr>
          <w:ilvl w:val="0"/>
          <w:numId w:val="67"/>
        </w:numPr>
        <w:ind w:right="540"/>
        <w:rPr>
          <w:del w:id="560" w:author="Sayali Dev" w:date="2018-02-15T15:44:00Z"/>
          <w:lang w:eastAsia="x-none"/>
        </w:rPr>
      </w:pPr>
      <w:del w:id="561" w:author="Sayali Dev" w:date="2018-02-15T15:44:00Z">
        <w:r w:rsidDel="00291E45">
          <w:delText xml:space="preserve">Click </w:delText>
        </w:r>
        <w:r w:rsidRPr="008F44C6" w:rsidDel="00291E45">
          <w:rPr>
            <w:b/>
          </w:rPr>
          <w:delText>SEARCH</w:delText>
        </w:r>
        <w:r w:rsidDel="00291E45">
          <w:delText>.</w:delText>
        </w:r>
        <w:r w:rsidDel="00291E45">
          <w:br/>
          <w:delText>The k</w:delText>
        </w:r>
        <w:r w:rsidRPr="00AE5860" w:rsidDel="00291E45">
          <w:delText xml:space="preserve">it </w:delText>
        </w:r>
        <w:r w:rsidDel="00291E45">
          <w:delText>s</w:delText>
        </w:r>
        <w:r w:rsidRPr="00AE5860" w:rsidDel="00291E45">
          <w:delText xml:space="preserve">earch </w:delText>
        </w:r>
        <w:r w:rsidDel="00291E45">
          <w:delText xml:space="preserve">page displays a list of all kits that are accessible based on your login location. </w:delText>
        </w:r>
      </w:del>
    </w:p>
    <w:p w14:paraId="26D17878" w14:textId="63A0B82F" w:rsidR="00F2232B" w:rsidDel="00291E45" w:rsidRDefault="00F2232B" w:rsidP="00F2232B">
      <w:pPr>
        <w:ind w:left="720" w:right="540"/>
        <w:rPr>
          <w:del w:id="562" w:author="Sayali Dev" w:date="2018-02-15T15:44:00Z"/>
          <w:lang w:eastAsia="x-none"/>
        </w:rPr>
      </w:pPr>
    </w:p>
    <w:p w14:paraId="4D0751B5" w14:textId="0EA06ACE" w:rsidR="00F2232B" w:rsidDel="00291E45" w:rsidRDefault="00F2232B" w:rsidP="00F2232B">
      <w:pPr>
        <w:ind w:left="720"/>
        <w:rPr>
          <w:del w:id="563" w:author="Sayali Dev" w:date="2018-02-15T15:44:00Z"/>
          <w:lang w:eastAsia="x-none"/>
        </w:rPr>
      </w:pPr>
      <w:del w:id="564" w:author="Sayali Dev" w:date="2018-02-15T15:44:00Z">
        <w:r w:rsidDel="00291E45">
          <w:rPr>
            <w:noProof/>
          </w:rPr>
          <w:drawing>
            <wp:inline distT="0" distB="0" distL="0" distR="0" wp14:anchorId="0BF3A9B0" wp14:editId="1DC16BAE">
              <wp:extent cx="6317222" cy="2955175"/>
              <wp:effectExtent l="19050" t="19050" r="26670" b="17145"/>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del>
    </w:p>
    <w:p w14:paraId="2CD67CD9" w14:textId="02F641BB" w:rsidR="00F2232B" w:rsidDel="00291E45" w:rsidRDefault="00F2232B" w:rsidP="00F2232B">
      <w:pPr>
        <w:pStyle w:val="Figure"/>
        <w:tabs>
          <w:tab w:val="clear" w:pos="1710"/>
          <w:tab w:val="num" w:pos="1800"/>
        </w:tabs>
        <w:ind w:left="1152" w:hanging="432"/>
        <w:rPr>
          <w:del w:id="565" w:author="Sayali Dev" w:date="2018-02-15T15:44:00Z"/>
        </w:rPr>
      </w:pPr>
      <w:del w:id="566" w:author="Sayali Dev" w:date="2018-02-15T15:44:00Z">
        <w:r w:rsidRPr="000A1E7A" w:rsidDel="00291E45">
          <w:delText>Kit</w:delText>
        </w:r>
        <w:r w:rsidRPr="00585562" w:rsidDel="00291E45">
          <w:delText xml:space="preserve"> </w:delText>
        </w:r>
        <w:r w:rsidDel="00291E45">
          <w:delText>Search page</w:delText>
        </w:r>
      </w:del>
    </w:p>
    <w:p w14:paraId="3B80607B" w14:textId="3C445091" w:rsidR="00F2232B" w:rsidDel="00291E45" w:rsidRDefault="00F2232B" w:rsidP="00F2232B">
      <w:pPr>
        <w:rPr>
          <w:del w:id="567" w:author="Sayali Dev" w:date="2018-02-15T15:44:00Z"/>
          <w:lang w:eastAsia="x-none"/>
        </w:rPr>
      </w:pPr>
      <w:del w:id="568" w:author="Sayali Dev" w:date="2018-02-15T15:44:00Z">
        <w:r w:rsidDel="00291E45">
          <w:rPr>
            <w:lang w:eastAsia="x-none"/>
          </w:rPr>
          <w:br/>
        </w:r>
      </w:del>
    </w:p>
    <w:p w14:paraId="47022BBF" w14:textId="5B91374B" w:rsidR="00F2232B" w:rsidDel="00291E45" w:rsidRDefault="00F2232B" w:rsidP="00F2232B">
      <w:pPr>
        <w:rPr>
          <w:del w:id="569" w:author="Sayali Dev" w:date="2018-02-15T15:44:00Z"/>
          <w:lang w:eastAsia="x-none"/>
        </w:rPr>
      </w:pPr>
      <w:del w:id="570" w:author="Sayali Dev" w:date="2018-02-15T15:44:00Z">
        <w:r w:rsidDel="00291E45">
          <w:rPr>
            <w:lang w:eastAsia="x-none"/>
          </w:rPr>
          <w:delText xml:space="preserve">For information about how to sort the kits list, change the column display and/or the number of records per page, see </w:delText>
        </w:r>
        <w:r w:rsidR="006C608D" w:rsidDel="00291E45">
          <w:fldChar w:fldCharType="begin"/>
        </w:r>
        <w:r w:rsidR="006C608D" w:rsidDel="00291E45">
          <w:delInstrText xml:space="preserve"> HYPERLINK \l "ChangingSearchDisplay" </w:delInstrText>
        </w:r>
        <w:r w:rsidR="006C608D" w:rsidDel="00291E45">
          <w:fldChar w:fldCharType="separate"/>
        </w:r>
        <w:r w:rsidRPr="00C72D58" w:rsidDel="00291E45">
          <w:rPr>
            <w:rStyle w:val="Hyperlink"/>
            <w:b/>
            <w:lang w:eastAsia="x-none"/>
          </w:rPr>
          <w:delText>Changing Search Results Display</w:delText>
        </w:r>
        <w:r w:rsidR="006C608D" w:rsidDel="00291E45">
          <w:rPr>
            <w:rStyle w:val="Hyperlink"/>
            <w:b/>
            <w:lang w:eastAsia="x-none"/>
          </w:rPr>
          <w:fldChar w:fldCharType="end"/>
        </w:r>
      </w:del>
      <w:del w:id="571" w:author="Sayali Dev" w:date="2018-02-12T18:51:00Z">
        <w:r w:rsidDel="00DA78EF">
          <w:rPr>
            <w:b/>
            <w:lang w:eastAsia="x-none"/>
          </w:rPr>
          <w:delText xml:space="preserve"> </w:delText>
        </w:r>
        <w:r w:rsidRPr="00B368A2" w:rsidDel="00DA78EF">
          <w:delText xml:space="preserve">in </w:delText>
        </w:r>
        <w:r w:rsidRPr="0033438F" w:rsidDel="00DA78EF">
          <w:rPr>
            <w:b/>
          </w:rPr>
          <w:delText xml:space="preserve">Managing </w:delText>
        </w:r>
        <w:r w:rsidDel="00DA78EF">
          <w:rPr>
            <w:b/>
          </w:rPr>
          <w:delText xml:space="preserve">the </w:delText>
        </w:r>
        <w:r w:rsidRPr="0033438F" w:rsidDel="00DA78EF">
          <w:rPr>
            <w:b/>
          </w:rPr>
          <w:delText>Common Application Functions</w:delText>
        </w:r>
        <w:r w:rsidDel="00DA78EF">
          <w:delText xml:space="preserve"> section</w:delText>
        </w:r>
        <w:r w:rsidDel="00DA78EF">
          <w:rPr>
            <w:lang w:eastAsia="x-none"/>
          </w:rPr>
          <w:delText>.</w:delText>
        </w:r>
      </w:del>
    </w:p>
    <w:p w14:paraId="395508CB" w14:textId="6D031FA5" w:rsidR="00F2232B" w:rsidDel="00291E45" w:rsidRDefault="00F2232B" w:rsidP="00F2232B">
      <w:pPr>
        <w:rPr>
          <w:del w:id="572" w:author="Sayali Dev" w:date="2018-02-15T15:44:00Z"/>
          <w:lang w:eastAsia="x-none"/>
        </w:rPr>
      </w:pPr>
    </w:p>
    <w:p w14:paraId="0E3F1563" w14:textId="2BE1F042" w:rsidR="00F2232B" w:rsidDel="00291E45" w:rsidRDefault="00F2232B" w:rsidP="00F2232B">
      <w:pPr>
        <w:rPr>
          <w:del w:id="573" w:author="Sayali Dev" w:date="2018-02-15T15:44:00Z"/>
          <w:lang w:eastAsia="x-none"/>
        </w:rPr>
      </w:pPr>
    </w:p>
    <w:p w14:paraId="25242EF0" w14:textId="15CADC6F" w:rsidR="00F2232B" w:rsidDel="00291E45" w:rsidRDefault="00F2232B" w:rsidP="00F2232B">
      <w:pPr>
        <w:ind w:right="540"/>
        <w:rPr>
          <w:del w:id="574" w:author="Sayali Dev" w:date="2018-02-15T15:44:00Z"/>
        </w:rPr>
      </w:pPr>
      <w:del w:id="575" w:author="Sayali Dev" w:date="2018-02-15T15:44:00Z">
        <w:r w:rsidDel="00291E45">
          <w:delText>On the kit search page, all CIRRASPEC users can perform the following tasks:</w:delText>
        </w:r>
      </w:del>
    </w:p>
    <w:p w14:paraId="78297AF6" w14:textId="7D52676F" w:rsidR="00F2232B" w:rsidDel="00291E45" w:rsidRDefault="00F2232B" w:rsidP="00E55723">
      <w:pPr>
        <w:numPr>
          <w:ilvl w:val="0"/>
          <w:numId w:val="68"/>
        </w:numPr>
        <w:ind w:right="540"/>
        <w:rPr>
          <w:del w:id="576" w:author="Sayali Dev" w:date="2018-02-15T15:44:00Z"/>
        </w:rPr>
      </w:pPr>
      <w:del w:id="577" w:author="Sayali Dev" w:date="2018-02-15T15:44:00Z">
        <w:r w:rsidRPr="00FD36AA" w:rsidDel="00291E45">
          <w:rPr>
            <w:b/>
            <w:lang w:eastAsia="x-none"/>
          </w:rPr>
          <w:delText>Print a kit list as an excel spreadsheet:</w:delText>
        </w:r>
        <w:r w:rsidDel="00291E45">
          <w:rPr>
            <w:lang w:eastAsia="x-none"/>
          </w:rPr>
          <w:delText xml:space="preserve"> Click the </w:delText>
        </w:r>
        <w:r w:rsidRPr="00FF0EA7" w:rsidDel="00291E45">
          <w:rPr>
            <w:b/>
            <w:lang w:eastAsia="x-none"/>
          </w:rPr>
          <w:delText xml:space="preserve">Export </w:delText>
        </w:r>
        <w:r w:rsidDel="00291E45">
          <w:rPr>
            <w:b/>
            <w:lang w:eastAsia="x-none"/>
          </w:rPr>
          <w:delText xml:space="preserve">current view </w:delText>
        </w:r>
        <w:r w:rsidRPr="00FF0EA7" w:rsidDel="00291E45">
          <w:rPr>
            <w:b/>
            <w:lang w:eastAsia="x-none"/>
          </w:rPr>
          <w:delText>to CSV</w:delText>
        </w:r>
        <w:r w:rsidDel="00291E45">
          <w:rPr>
            <w:lang w:eastAsia="x-none"/>
          </w:rPr>
          <w:delText xml:space="preserve"> icon </w:delText>
        </w:r>
        <w:r w:rsidDel="00291E45">
          <w:rPr>
            <w:noProof/>
          </w:rPr>
          <w:drawing>
            <wp:inline distT="0" distB="0" distL="0" distR="0" wp14:anchorId="204CA22B" wp14:editId="36F608B0">
              <wp:extent cx="266065" cy="266065"/>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rsidDel="00291E45">
          <w:delText xml:space="preserve">, and then in the </w:delText>
        </w:r>
        <w:r w:rsidRPr="00D219DF" w:rsidDel="00291E45">
          <w:rPr>
            <w:b/>
          </w:rPr>
          <w:delText>File Download</w:delText>
        </w:r>
        <w:r w:rsidDel="00291E45">
          <w:delText xml:space="preserve"> window, click </w:delText>
        </w:r>
        <w:r w:rsidRPr="00FD36AA" w:rsidDel="00291E45">
          <w:rPr>
            <w:b/>
          </w:rPr>
          <w:delText>Save</w:delText>
        </w:r>
        <w:r w:rsidDel="00291E45">
          <w:delText xml:space="preserve">. The kit list file is saved to your machine for viewing/printing. </w:delText>
        </w:r>
        <w:r w:rsidDel="00291E45">
          <w:br/>
        </w:r>
      </w:del>
    </w:p>
    <w:p w14:paraId="6A5F1E09" w14:textId="17FDACE7" w:rsidR="00F2232B" w:rsidRPr="00F633DB" w:rsidDel="00291E45" w:rsidRDefault="00F2232B" w:rsidP="00E55723">
      <w:pPr>
        <w:numPr>
          <w:ilvl w:val="0"/>
          <w:numId w:val="68"/>
        </w:numPr>
        <w:ind w:right="540"/>
        <w:rPr>
          <w:del w:id="578" w:author="Sayali Dev" w:date="2018-02-15T15:44:00Z"/>
        </w:rPr>
      </w:pPr>
      <w:del w:id="579" w:author="Sayali Dev" w:date="2018-02-15T15:44:00Z">
        <w:r w:rsidRPr="00F633DB" w:rsidDel="00291E45">
          <w:rPr>
            <w:b/>
          </w:rPr>
          <w:delText>Perform a search</w:delText>
        </w:r>
        <w:r w:rsidDel="00291E45">
          <w:rPr>
            <w:b/>
          </w:rPr>
          <w:delText xml:space="preserve"> for a kit</w:delText>
        </w:r>
        <w:r w:rsidDel="00291E45">
          <w:delText xml:space="preserve">: </w:delText>
        </w:r>
        <w:r w:rsidRPr="00FD36AA" w:rsidDel="00291E45">
          <w:delText xml:space="preserve">For more information about how to </w:delText>
        </w:r>
        <w:r w:rsidDel="00291E45">
          <w:delText>search for</w:delText>
        </w:r>
        <w:r w:rsidRPr="00FD36AA" w:rsidDel="00291E45">
          <w:delText xml:space="preserve"> </w:delText>
        </w:r>
        <w:r w:rsidDel="00291E45">
          <w:delText>a specific</w:delText>
        </w:r>
        <w:r w:rsidRPr="00FD36AA" w:rsidDel="00291E45">
          <w:delText xml:space="preserve"> kit</w:delText>
        </w:r>
        <w:r w:rsidDel="00291E45">
          <w:delText xml:space="preserve"> or a group of kits</w:delText>
        </w:r>
        <w:r w:rsidRPr="00FD36AA" w:rsidDel="00291E45">
          <w:delText>, see</w:delText>
        </w:r>
        <w:r w:rsidDel="00291E45">
          <w:delText xml:space="preserve"> </w:delText>
        </w:r>
        <w:r w:rsidR="006C608D" w:rsidDel="00291E45">
          <w:fldChar w:fldCharType="begin"/>
        </w:r>
        <w:r w:rsidR="006C608D" w:rsidDel="00291E45">
          <w:delInstrText xml:space="preserve"> HYPERLINK \l "SearchingKits" </w:delInstrText>
        </w:r>
        <w:r w:rsidR="006C608D" w:rsidDel="00291E45">
          <w:fldChar w:fldCharType="separate"/>
        </w:r>
        <w:r w:rsidRPr="00914542" w:rsidDel="00291E45">
          <w:rPr>
            <w:rStyle w:val="Hyperlink"/>
            <w:b/>
          </w:rPr>
          <w:delText>Searching for a Kit</w:delText>
        </w:r>
        <w:r w:rsidR="006C608D" w:rsidDel="00291E45">
          <w:rPr>
            <w:rStyle w:val="Hyperlink"/>
            <w:b/>
          </w:rPr>
          <w:fldChar w:fldCharType="end"/>
        </w:r>
        <w:r w:rsidDel="00291E45">
          <w:delText>.</w:delText>
        </w:r>
        <w:r w:rsidDel="00291E45">
          <w:br/>
        </w:r>
      </w:del>
    </w:p>
    <w:p w14:paraId="5E10240C" w14:textId="4BCA816E" w:rsidR="00F2232B" w:rsidDel="00291E45" w:rsidRDefault="00F2232B" w:rsidP="00E55723">
      <w:pPr>
        <w:numPr>
          <w:ilvl w:val="0"/>
          <w:numId w:val="68"/>
        </w:numPr>
        <w:ind w:right="540"/>
        <w:rPr>
          <w:del w:id="580" w:author="Sayali Dev" w:date="2018-02-15T15:44:00Z"/>
        </w:rPr>
      </w:pPr>
      <w:del w:id="581" w:author="Sayali Dev" w:date="2018-02-15T15:44:00Z">
        <w:r w:rsidRPr="00FD36AA" w:rsidDel="00291E45">
          <w:rPr>
            <w:b/>
            <w:lang w:eastAsia="x-none"/>
          </w:rPr>
          <w:delText>View details of a kit:</w:delText>
        </w:r>
        <w:r w:rsidDel="00291E45">
          <w:rPr>
            <w:lang w:eastAsia="x-none"/>
          </w:rPr>
          <w:delText xml:space="preserve"> </w:delText>
        </w:r>
        <w:r w:rsidRPr="00FD36AA" w:rsidDel="00291E45">
          <w:delText xml:space="preserve">For more information about how to view the details of a kit, see </w:delText>
        </w:r>
        <w:r w:rsidR="006C608D" w:rsidDel="00291E45">
          <w:fldChar w:fldCharType="begin"/>
        </w:r>
        <w:r w:rsidR="006C608D" w:rsidDel="00291E45">
          <w:delInstrText xml:space="preserve"> HYPERLINK \l "_Viewing_Kit_Details" </w:delInstrText>
        </w:r>
        <w:r w:rsidR="006C608D" w:rsidDel="00291E45">
          <w:fldChar w:fldCharType="separate"/>
        </w:r>
        <w:r w:rsidRPr="006A27AE" w:rsidDel="00291E45">
          <w:rPr>
            <w:rStyle w:val="Hyperlink"/>
            <w:b/>
          </w:rPr>
          <w:delText>Viewing Kit Details</w:delText>
        </w:r>
        <w:r w:rsidR="006C608D" w:rsidDel="00291E45">
          <w:rPr>
            <w:rStyle w:val="Hyperlink"/>
            <w:b/>
          </w:rPr>
          <w:fldChar w:fldCharType="end"/>
        </w:r>
        <w:r w:rsidDel="00291E45">
          <w:delText>.</w:delText>
        </w:r>
        <w:r w:rsidDel="00291E45">
          <w:br/>
        </w:r>
      </w:del>
    </w:p>
    <w:p w14:paraId="2C43C5F7" w14:textId="1C4B474C" w:rsidR="00F2232B" w:rsidDel="00291E45" w:rsidRDefault="00F2232B" w:rsidP="00E55723">
      <w:pPr>
        <w:numPr>
          <w:ilvl w:val="0"/>
          <w:numId w:val="68"/>
        </w:numPr>
        <w:ind w:right="540"/>
        <w:rPr>
          <w:del w:id="582" w:author="Sayali Dev" w:date="2018-02-15T15:44:00Z"/>
        </w:rPr>
      </w:pPr>
      <w:del w:id="583" w:author="Sayali Dev" w:date="2018-02-15T15:44:00Z">
        <w:r w:rsidRPr="00FD36AA" w:rsidDel="00291E45">
          <w:rPr>
            <w:b/>
            <w:lang w:eastAsia="x-none"/>
          </w:rPr>
          <w:delText>Generate a kit manifest</w:delText>
        </w:r>
        <w:r w:rsidRPr="00FD36AA" w:rsidDel="00291E45">
          <w:rPr>
            <w:b/>
          </w:rPr>
          <w:delText>:</w:delText>
        </w:r>
        <w:r w:rsidDel="00291E45">
          <w:delText xml:space="preserve"> For more information about how to generate a kit manifest, see</w:delText>
        </w:r>
        <w:r w:rsidRPr="00FD36AA" w:rsidDel="00291E45">
          <w:delText xml:space="preserve"> </w:delText>
        </w:r>
        <w:r w:rsidR="006C608D" w:rsidDel="00291E45">
          <w:fldChar w:fldCharType="begin"/>
        </w:r>
        <w:r w:rsidR="006C608D" w:rsidDel="00291E45">
          <w:delInstrText xml:space="preserve"> HYPERLINK \l "_Generating_a_Kit" </w:delInstrText>
        </w:r>
        <w:r w:rsidR="006C608D" w:rsidDel="00291E45">
          <w:fldChar w:fldCharType="separate"/>
        </w:r>
        <w:r w:rsidRPr="00111F95" w:rsidDel="00291E45">
          <w:rPr>
            <w:rStyle w:val="Hyperlink"/>
            <w:b/>
          </w:rPr>
          <w:delText>Generating a Kit Manifest</w:delText>
        </w:r>
        <w:r w:rsidR="006C608D" w:rsidDel="00291E45">
          <w:rPr>
            <w:rStyle w:val="Hyperlink"/>
            <w:b/>
          </w:rPr>
          <w:fldChar w:fldCharType="end"/>
        </w:r>
        <w:r w:rsidRPr="00FD36AA" w:rsidDel="00291E45">
          <w:delText>.</w:delText>
        </w:r>
        <w:r w:rsidDel="00291E45">
          <w:delText xml:space="preserve"> </w:delText>
        </w:r>
        <w:r w:rsidDel="00291E45">
          <w:br/>
        </w:r>
      </w:del>
    </w:p>
    <w:p w14:paraId="3F0E53E5" w14:textId="4D4E7D1B" w:rsidR="00F2232B" w:rsidDel="00291E45" w:rsidRDefault="00F2232B" w:rsidP="00E55723">
      <w:pPr>
        <w:numPr>
          <w:ilvl w:val="0"/>
          <w:numId w:val="68"/>
        </w:numPr>
        <w:ind w:right="540"/>
        <w:rPr>
          <w:del w:id="584" w:author="Sayali Dev" w:date="2018-02-15T15:44:00Z"/>
        </w:rPr>
      </w:pPr>
      <w:del w:id="585" w:author="Sayali Dev" w:date="2018-02-15T15:44:00Z">
        <w:r w:rsidRPr="00FD36AA" w:rsidDel="00291E45">
          <w:rPr>
            <w:b/>
          </w:rPr>
          <w:delText>Gen</w:delText>
        </w:r>
        <w:r w:rsidDel="00291E45">
          <w:rPr>
            <w:b/>
          </w:rPr>
          <w:delText>erate bar</w:delText>
        </w:r>
        <w:r w:rsidRPr="00FD36AA" w:rsidDel="00291E45">
          <w:rPr>
            <w:b/>
          </w:rPr>
          <w:delText>code labels</w:delText>
        </w:r>
        <w:r w:rsidDel="00291E45">
          <w:rPr>
            <w:b/>
          </w:rPr>
          <w:delText xml:space="preserve"> for a kit</w:delText>
        </w:r>
        <w:r w:rsidRPr="00FD36AA" w:rsidDel="00291E45">
          <w:rPr>
            <w:b/>
          </w:rPr>
          <w:delText>:</w:delText>
        </w:r>
        <w:r w:rsidRPr="00FD36AA" w:rsidDel="00291E45">
          <w:delText xml:space="preserve"> </w:delText>
        </w:r>
        <w:r w:rsidDel="00291E45">
          <w:delText xml:space="preserve">For more information about how to generate barcode labels, see </w:delText>
        </w:r>
        <w:r w:rsidR="006C608D" w:rsidDel="00291E45">
          <w:fldChar w:fldCharType="begin"/>
        </w:r>
        <w:r w:rsidR="006C608D" w:rsidDel="00291E45">
          <w:delInstrText xml:space="preserve"> HYPERLINK \l "PrintingLabelsKitsListScreen" </w:delInstrText>
        </w:r>
        <w:r w:rsidR="006C608D" w:rsidDel="00291E45">
          <w:fldChar w:fldCharType="separate"/>
        </w:r>
        <w:r w:rsidRPr="00111F95" w:rsidDel="00291E45">
          <w:rPr>
            <w:rStyle w:val="Hyperlink"/>
            <w:b/>
          </w:rPr>
          <w:delText xml:space="preserve">Generating </w:delText>
        </w:r>
        <w:r w:rsidDel="00291E45">
          <w:rPr>
            <w:rStyle w:val="Hyperlink"/>
            <w:b/>
          </w:rPr>
          <w:delText>a Label</w:delText>
        </w:r>
        <w:r w:rsidRPr="00111F95" w:rsidDel="00291E45">
          <w:rPr>
            <w:rStyle w:val="Hyperlink"/>
            <w:b/>
          </w:rPr>
          <w:delText xml:space="preserve"> from the Kit Search Page</w:delText>
        </w:r>
        <w:r w:rsidR="006C608D" w:rsidDel="00291E45">
          <w:rPr>
            <w:rStyle w:val="Hyperlink"/>
            <w:b/>
          </w:rPr>
          <w:fldChar w:fldCharType="end"/>
        </w:r>
        <w:r w:rsidRPr="00024072" w:rsidDel="00291E45">
          <w:delText>.</w:delText>
        </w:r>
        <w:r w:rsidDel="00291E45">
          <w:br/>
        </w:r>
      </w:del>
    </w:p>
    <w:p w14:paraId="23B556C1" w14:textId="2BC7B9A2" w:rsidR="00F2232B" w:rsidDel="00291E45" w:rsidRDefault="00F2232B" w:rsidP="00E55723">
      <w:pPr>
        <w:numPr>
          <w:ilvl w:val="0"/>
          <w:numId w:val="68"/>
        </w:numPr>
        <w:ind w:right="540"/>
        <w:rPr>
          <w:del w:id="586" w:author="Sayali Dev" w:date="2018-02-15T15:44:00Z"/>
        </w:rPr>
      </w:pPr>
      <w:del w:id="587" w:author="Sayali Dev" w:date="2018-02-15T15:44:00Z">
        <w:r w:rsidRPr="00FD36AA" w:rsidDel="00291E45">
          <w:rPr>
            <w:b/>
          </w:rPr>
          <w:delText xml:space="preserve">View, print, and save </w:delText>
        </w:r>
        <w:r w:rsidDel="00291E45">
          <w:rPr>
            <w:b/>
          </w:rPr>
          <w:delText xml:space="preserve">all </w:delText>
        </w:r>
        <w:r w:rsidRPr="00FD36AA" w:rsidDel="00291E45">
          <w:rPr>
            <w:b/>
          </w:rPr>
          <w:delText>forms</w:delText>
        </w:r>
        <w:r w:rsidDel="00291E45">
          <w:rPr>
            <w:b/>
          </w:rPr>
          <w:delText xml:space="preserve"> for a kit</w:delText>
        </w:r>
        <w:r w:rsidRPr="00FD36AA" w:rsidDel="00291E45">
          <w:rPr>
            <w:b/>
          </w:rPr>
          <w:delText>:</w:delText>
        </w:r>
        <w:r w:rsidDel="00291E45">
          <w:delText xml:space="preserve"> For more information about how to download forms, see </w:delText>
        </w:r>
        <w:r w:rsidR="006C608D" w:rsidDel="00291E45">
          <w:fldChar w:fldCharType="begin"/>
        </w:r>
        <w:r w:rsidR="006C608D" w:rsidDel="00291E45">
          <w:delInstrText xml:space="preserve"> HYPERLINK \l "DownloadingAllForms" </w:delInstrText>
        </w:r>
        <w:r w:rsidR="006C608D" w:rsidDel="00291E45">
          <w:fldChar w:fldCharType="separate"/>
        </w:r>
        <w:r w:rsidDel="00291E45">
          <w:rPr>
            <w:rStyle w:val="Hyperlink"/>
            <w:b/>
          </w:rPr>
          <w:delText xml:space="preserve">Downloading </w:delText>
        </w:r>
        <w:r w:rsidRPr="00281893" w:rsidDel="00291E45">
          <w:rPr>
            <w:rStyle w:val="Hyperlink"/>
            <w:b/>
          </w:rPr>
          <w:delText>all Forms Associated with a Kit</w:delText>
        </w:r>
        <w:r w:rsidR="006C608D" w:rsidDel="00291E45">
          <w:rPr>
            <w:rStyle w:val="Hyperlink"/>
            <w:b/>
          </w:rPr>
          <w:fldChar w:fldCharType="end"/>
        </w:r>
        <w:r w:rsidRPr="00281893" w:rsidDel="00291E45">
          <w:rPr>
            <w:b/>
          </w:rPr>
          <w:delText>.</w:delText>
        </w:r>
        <w:r w:rsidDel="00291E45">
          <w:br/>
        </w:r>
        <w:r w:rsidDel="00291E45">
          <w:br/>
        </w:r>
      </w:del>
    </w:p>
    <w:p w14:paraId="7ECDE66D" w14:textId="28293673" w:rsidR="00F2232B" w:rsidDel="00291E45" w:rsidRDefault="00F2232B" w:rsidP="00F2232B">
      <w:pPr>
        <w:ind w:right="540"/>
        <w:rPr>
          <w:del w:id="588" w:author="Sayali Dev" w:date="2018-02-15T15:44:00Z"/>
        </w:rPr>
      </w:pPr>
    </w:p>
    <w:p w14:paraId="3C0DEC44" w14:textId="55C2E098" w:rsidR="00F2232B" w:rsidRPr="00F633DB" w:rsidDel="00291E45" w:rsidRDefault="00F2232B" w:rsidP="00F2232B">
      <w:pPr>
        <w:ind w:right="540"/>
        <w:rPr>
          <w:del w:id="589" w:author="Sayali Dev" w:date="2018-02-15T15:44:00Z"/>
        </w:rPr>
      </w:pPr>
      <w:del w:id="590" w:author="Sayali Dev" w:date="2018-02-15T15:44:00Z">
        <w:r w:rsidRPr="00F633DB" w:rsidDel="00291E45">
          <w:delText xml:space="preserve">On the kit search page, </w:delText>
        </w:r>
        <w:r w:rsidDel="00291E45">
          <w:delText xml:space="preserve">you </w:delText>
        </w:r>
        <w:r w:rsidRPr="00F633DB" w:rsidDel="00291E45">
          <w:delText xml:space="preserve">can perform </w:delText>
        </w:r>
        <w:r w:rsidDel="00291E45">
          <w:delText>t</w:delText>
        </w:r>
        <w:r w:rsidRPr="00F633DB" w:rsidDel="00291E45">
          <w:delText>he following tasks</w:delText>
        </w:r>
        <w:r w:rsidDel="00291E45">
          <w:delText xml:space="preserve"> as a Biobank user</w:delText>
        </w:r>
        <w:r w:rsidRPr="00F633DB" w:rsidDel="00291E45">
          <w:delText>:</w:delText>
        </w:r>
        <w:r w:rsidDel="00291E45">
          <w:br/>
        </w:r>
      </w:del>
    </w:p>
    <w:p w14:paraId="7D2DD287" w14:textId="0E43F402" w:rsidR="00F2232B" w:rsidRPr="00CA5771" w:rsidDel="00291E45" w:rsidRDefault="00F2232B" w:rsidP="00E55723">
      <w:pPr>
        <w:numPr>
          <w:ilvl w:val="0"/>
          <w:numId w:val="68"/>
        </w:numPr>
        <w:ind w:right="540"/>
        <w:rPr>
          <w:del w:id="591" w:author="Sayali Dev" w:date="2018-02-15T15:44:00Z"/>
        </w:rPr>
      </w:pPr>
      <w:del w:id="592" w:author="Sayali Dev" w:date="2018-02-15T15:44:00Z">
        <w:r w:rsidRPr="00CA5771" w:rsidDel="00291E45">
          <w:rPr>
            <w:b/>
          </w:rPr>
          <w:delText>Create a new kit:</w:delText>
        </w:r>
        <w:r w:rsidDel="00291E45">
          <w:delText xml:space="preserve"> </w:delText>
        </w:r>
        <w:r w:rsidRPr="00FD36AA" w:rsidDel="00291E45">
          <w:delText xml:space="preserve">For more information about how to </w:delText>
        </w:r>
        <w:r w:rsidDel="00291E45">
          <w:delText>create a new</w:delText>
        </w:r>
        <w:r w:rsidRPr="00FD36AA" w:rsidDel="00291E45">
          <w:delText xml:space="preserve"> a kit, see</w:delText>
        </w:r>
        <w:r w:rsidDel="00291E45">
          <w:delText xml:space="preserve"> </w:delText>
        </w:r>
        <w:r w:rsidR="006C608D" w:rsidDel="00291E45">
          <w:fldChar w:fldCharType="begin"/>
        </w:r>
        <w:r w:rsidR="006C608D" w:rsidDel="00291E45">
          <w:delInstrText xml:space="preserve"> HYPERLINK \l "CreatingNewKit" </w:delInstrText>
        </w:r>
        <w:r w:rsidR="006C608D" w:rsidDel="00291E45">
          <w:fldChar w:fldCharType="separate"/>
        </w:r>
        <w:r w:rsidRPr="001110CF" w:rsidDel="00291E45">
          <w:rPr>
            <w:rStyle w:val="Hyperlink"/>
            <w:b/>
          </w:rPr>
          <w:delText xml:space="preserve">Creating </w:delText>
        </w:r>
        <w:r w:rsidDel="00291E45">
          <w:rPr>
            <w:rStyle w:val="Hyperlink"/>
            <w:b/>
          </w:rPr>
          <w:delText>a</w:delText>
        </w:r>
        <w:r w:rsidRPr="001110CF" w:rsidDel="00291E45">
          <w:rPr>
            <w:rStyle w:val="Hyperlink"/>
            <w:b/>
          </w:rPr>
          <w:delText xml:space="preserve"> Kit</w:delText>
        </w:r>
        <w:r w:rsidR="006C608D" w:rsidDel="00291E45">
          <w:rPr>
            <w:rStyle w:val="Hyperlink"/>
            <w:b/>
          </w:rPr>
          <w:fldChar w:fldCharType="end"/>
        </w:r>
        <w:r w:rsidDel="00291E45">
          <w:rPr>
            <w:b/>
          </w:rPr>
          <w:delText>.</w:delText>
        </w:r>
        <w:r w:rsidDel="00291E45">
          <w:rPr>
            <w:b/>
          </w:rPr>
          <w:br/>
        </w:r>
      </w:del>
    </w:p>
    <w:p w14:paraId="61F27F79" w14:textId="4AB9AD93" w:rsidR="00F2232B" w:rsidRPr="002C5303" w:rsidDel="00291E45" w:rsidRDefault="00F2232B" w:rsidP="00E55723">
      <w:pPr>
        <w:numPr>
          <w:ilvl w:val="0"/>
          <w:numId w:val="68"/>
        </w:numPr>
        <w:ind w:right="540"/>
        <w:rPr>
          <w:del w:id="593" w:author="Sayali Dev" w:date="2018-02-15T15:44:00Z"/>
        </w:rPr>
      </w:pPr>
      <w:del w:id="594" w:author="Sayali Dev" w:date="2018-02-15T15:44:00Z">
        <w:r w:rsidRPr="00CA5771" w:rsidDel="00291E45">
          <w:rPr>
            <w:b/>
          </w:rPr>
          <w:delText xml:space="preserve">Distribute </w:delText>
        </w:r>
        <w:r w:rsidDel="00291E45">
          <w:rPr>
            <w:b/>
          </w:rPr>
          <w:delText xml:space="preserve">a </w:delText>
        </w:r>
        <w:r w:rsidRPr="00CA5771" w:rsidDel="00291E45">
          <w:rPr>
            <w:b/>
          </w:rPr>
          <w:delText>kit</w:delText>
        </w:r>
        <w:r w:rsidDel="00291E45">
          <w:delText xml:space="preserve">: </w:delText>
        </w:r>
        <w:r w:rsidRPr="00FD36AA" w:rsidDel="00291E45">
          <w:delText xml:space="preserve">For more information about how to </w:delText>
        </w:r>
        <w:r w:rsidDel="00291E45">
          <w:delText>distribute</w:delText>
        </w:r>
        <w:r w:rsidRPr="00FD36AA" w:rsidDel="00291E45">
          <w:delText xml:space="preserve"> kit, see</w:delText>
        </w:r>
        <w:r w:rsidDel="00291E45">
          <w:delText xml:space="preserve"> </w:delText>
        </w:r>
        <w:r w:rsidR="006C608D" w:rsidDel="00291E45">
          <w:fldChar w:fldCharType="begin"/>
        </w:r>
        <w:r w:rsidR="006C608D" w:rsidDel="00291E45">
          <w:delInstrText xml:space="preserve"> HYPERLINK \l "_Distributing_a_Kit" </w:delInstrText>
        </w:r>
        <w:r w:rsidR="006C608D" w:rsidDel="00291E45">
          <w:fldChar w:fldCharType="separate"/>
        </w:r>
        <w:r w:rsidRPr="00CE6D9B" w:rsidDel="00291E45">
          <w:rPr>
            <w:rStyle w:val="Hyperlink"/>
            <w:b/>
          </w:rPr>
          <w:delText>Distributing a Kit</w:delText>
        </w:r>
        <w:r w:rsidR="006C608D" w:rsidDel="00291E45">
          <w:rPr>
            <w:rStyle w:val="Hyperlink"/>
            <w:b/>
          </w:rPr>
          <w:fldChar w:fldCharType="end"/>
        </w:r>
        <w:r w:rsidDel="00291E45">
          <w:rPr>
            <w:b/>
          </w:rPr>
          <w:delText>.</w:delText>
        </w:r>
      </w:del>
    </w:p>
    <w:p w14:paraId="2F113DAB" w14:textId="5044C45B" w:rsidR="00F2232B" w:rsidDel="00291E45" w:rsidRDefault="00F2232B" w:rsidP="00F2232B">
      <w:pPr>
        <w:ind w:left="720" w:right="540"/>
        <w:rPr>
          <w:del w:id="595" w:author="Sayali Dev" w:date="2018-02-15T15:44:00Z"/>
          <w:b/>
        </w:rPr>
      </w:pPr>
    </w:p>
    <w:p w14:paraId="43779480" w14:textId="04F0E022" w:rsidR="00F2232B" w:rsidDel="00291E45" w:rsidRDefault="00F2232B" w:rsidP="00F2232B">
      <w:pPr>
        <w:pStyle w:val="Heading3"/>
        <w:rPr>
          <w:del w:id="596" w:author="Sayali Dev" w:date="2018-02-15T15:44:00Z"/>
        </w:rPr>
      </w:pPr>
      <w:del w:id="597" w:author="Sayali Dev" w:date="2018-02-15T15:44:00Z">
        <w:r w:rsidDel="00291E45">
          <w:rPr>
            <w:b w:val="0"/>
          </w:rPr>
          <w:br w:type="page"/>
        </w:r>
        <w:bookmarkStart w:id="598" w:name="SearchingKits"/>
        <w:bookmarkStart w:id="599" w:name="_Toc452993581"/>
        <w:bookmarkEnd w:id="598"/>
        <w:r w:rsidDel="00291E45">
          <w:delText xml:space="preserve">Searching for </w:delText>
        </w:r>
        <w:r w:rsidDel="00291E45">
          <w:rPr>
            <w:lang w:val="en-US"/>
          </w:rPr>
          <w:delText xml:space="preserve">a </w:delText>
        </w:r>
        <w:r w:rsidDel="00291E45">
          <w:delText>Kit</w:delText>
        </w:r>
        <w:bookmarkEnd w:id="599"/>
        <w:r w:rsidDel="00291E45">
          <w:delText xml:space="preserve"> </w:delText>
        </w:r>
      </w:del>
    </w:p>
    <w:p w14:paraId="5D88C1FF" w14:textId="1457C901" w:rsidR="00F2232B" w:rsidDel="00291E45" w:rsidRDefault="00F2232B" w:rsidP="00F2232B">
      <w:pPr>
        <w:rPr>
          <w:del w:id="600" w:author="Sayali Dev" w:date="2018-02-15T15:44:00Z"/>
          <w:lang w:eastAsia="x-none"/>
        </w:rPr>
      </w:pPr>
    </w:p>
    <w:p w14:paraId="6287491F" w14:textId="649492F9" w:rsidR="00F2232B" w:rsidRPr="00E63C3C" w:rsidDel="00291E45" w:rsidRDefault="00F2232B" w:rsidP="00F2232B">
      <w:pPr>
        <w:rPr>
          <w:del w:id="601" w:author="Sayali Dev" w:date="2018-02-15T15:44:00Z"/>
        </w:rPr>
      </w:pPr>
      <w:bookmarkStart w:id="602" w:name="_Toc233517192"/>
      <w:del w:id="603" w:author="Sayali Dev" w:date="2018-02-15T15:44:00Z">
        <w:r w:rsidRPr="00E63C3C" w:rsidDel="00291E45">
          <w:delText xml:space="preserve">To search for a </w:delText>
        </w:r>
        <w:r w:rsidDel="00291E45">
          <w:delText xml:space="preserve">specific </w:delText>
        </w:r>
        <w:r w:rsidRPr="00E63C3C" w:rsidDel="00291E45">
          <w:delText xml:space="preserve">kit </w:delText>
        </w:r>
        <w:r w:rsidDel="00291E45">
          <w:delText>or a group of kits that is ready for distribution or is distributed</w:delText>
        </w:r>
        <w:r w:rsidRPr="00E63C3C" w:rsidDel="00291E45">
          <w:delText>:</w:delText>
        </w:r>
        <w:bookmarkEnd w:id="602"/>
        <w:r w:rsidDel="00291E45">
          <w:br/>
        </w:r>
      </w:del>
    </w:p>
    <w:p w14:paraId="7B0D2345" w14:textId="70EDE171" w:rsidR="00F2232B" w:rsidDel="00291E45" w:rsidRDefault="00F2232B" w:rsidP="00E55723">
      <w:pPr>
        <w:numPr>
          <w:ilvl w:val="0"/>
          <w:numId w:val="60"/>
        </w:numPr>
        <w:ind w:right="540"/>
        <w:rPr>
          <w:del w:id="604" w:author="Sayali Dev" w:date="2018-02-15T15:44:00Z"/>
        </w:rPr>
      </w:pPr>
      <w:del w:id="605"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RPr="00585562" w:rsidDel="00291E45">
          <w:delText xml:space="preserve">. </w:delText>
        </w:r>
        <w:r w:rsidDel="00291E45">
          <w:br/>
        </w:r>
        <w:r w:rsidRPr="00585562" w:rsidDel="00291E45">
          <w:delText xml:space="preserve">The </w:delText>
        </w:r>
        <w:r w:rsidDel="00291E45">
          <w:rPr>
            <w:b/>
          </w:rPr>
          <w:delText>K</w:delText>
        </w:r>
        <w:r w:rsidRPr="00CC786B" w:rsidDel="00291E45">
          <w:rPr>
            <w:b/>
          </w:rPr>
          <w:delText>it</w:delText>
        </w:r>
        <w:r w:rsidDel="00291E45">
          <w:rPr>
            <w:b/>
          </w:rPr>
          <w:delText xml:space="preserve"> S</w:delText>
        </w:r>
        <w:r w:rsidRPr="00CC786B" w:rsidDel="00291E45">
          <w:rPr>
            <w:b/>
          </w:rPr>
          <w:delText>earch</w:delText>
        </w:r>
        <w:r w:rsidRPr="00585562" w:rsidDel="00291E45">
          <w:delText xml:space="preserve"> </w:delText>
        </w:r>
        <w:r w:rsidDel="00291E45">
          <w:delText xml:space="preserve">page </w:delText>
        </w:r>
        <w:r w:rsidRPr="00183BF6" w:rsidDel="00291E45">
          <w:delText>displays the Kit Search pane</w:delText>
        </w:r>
        <w:r w:rsidDel="00291E45">
          <w:delText>.</w:delText>
        </w:r>
      </w:del>
    </w:p>
    <w:p w14:paraId="420EF551" w14:textId="78A6900C" w:rsidR="00F2232B" w:rsidDel="00291E45" w:rsidRDefault="00F2232B" w:rsidP="00F2232B">
      <w:pPr>
        <w:rPr>
          <w:del w:id="606" w:author="Sayali Dev" w:date="2018-02-15T15:44:00Z"/>
        </w:rPr>
      </w:pPr>
      <w:del w:id="607" w:author="Sayali Dev" w:date="2018-02-15T15:44:00Z">
        <w:r w:rsidDel="00291E45">
          <w:rPr>
            <w:noProof/>
          </w:rPr>
          <mc:AlternateContent>
            <mc:Choice Requires="wps">
              <w:drawing>
                <wp:anchor distT="0" distB="0" distL="114300" distR="114300" simplePos="0" relativeHeight="251690496" behindDoc="0" locked="0" layoutInCell="1" allowOverlap="1" wp14:anchorId="17B82334" wp14:editId="0E2B3E83">
                  <wp:simplePos x="0" y="0"/>
                  <wp:positionH relativeFrom="column">
                    <wp:posOffset>375285</wp:posOffset>
                  </wp:positionH>
                  <wp:positionV relativeFrom="paragraph">
                    <wp:posOffset>139758</wp:posOffset>
                  </wp:positionV>
                  <wp:extent cx="1504315" cy="393065"/>
                  <wp:effectExtent l="0" t="0" r="635" b="6985"/>
                  <wp:wrapNone/>
                  <wp:docPr id="9216" name="Text Box 9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2294AF" w14:textId="77777777" w:rsidR="00CE5E77" w:rsidRDefault="00CE5E77" w:rsidP="00F2232B">
                              <w:r>
                                <w:t>Arrow hides/displays</w:t>
                              </w:r>
                            </w:p>
                            <w:p w14:paraId="21AED2FF" w14:textId="77777777" w:rsidR="00CE5E77" w:rsidRPr="002622E4" w:rsidRDefault="00CE5E77" w:rsidP="00F2232B">
                              <w:r>
                                <w:t>the Kit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B82334" id="Text Box 9175" o:spid="_x0000_s1032" type="#_x0000_t202" style="position:absolute;margin-left:29.55pt;margin-top:11pt;width:118.45pt;height:30.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" stroked="f">
                  <v:textbox>
                    <w:txbxContent>
                      <w:p w14:paraId="382294AF" w14:textId="77777777" w:rsidR="00CE5E77" w:rsidRDefault="00CE5E77" w:rsidP="00F2232B">
                        <w:r>
                          <w:t>Arrow hides/displays</w:t>
                        </w:r>
                      </w:p>
                      <w:p w14:paraId="21AED2FF" w14:textId="77777777" w:rsidR="00CE5E77" w:rsidRPr="002622E4" w:rsidRDefault="00CE5E77" w:rsidP="00F2232B">
                        <w:r>
                          <w:t>the Kit Search pane</w:t>
                        </w:r>
                      </w:p>
                    </w:txbxContent>
                  </v:textbox>
                </v:shape>
              </w:pict>
            </mc:Fallback>
          </mc:AlternateContent>
        </w:r>
      </w:del>
    </w:p>
    <w:p w14:paraId="52E609F4" w14:textId="5C6712BB" w:rsidR="00F2232B" w:rsidDel="00291E45" w:rsidRDefault="00F2232B" w:rsidP="00F2232B">
      <w:pPr>
        <w:rPr>
          <w:del w:id="608" w:author="Sayali Dev" w:date="2018-02-15T15:44:00Z"/>
        </w:rPr>
      </w:pPr>
    </w:p>
    <w:p w14:paraId="5E18B433" w14:textId="794675FC" w:rsidR="00F2232B" w:rsidRPr="00A340E8" w:rsidDel="00291E45" w:rsidRDefault="00F2232B" w:rsidP="00F2232B">
      <w:pPr>
        <w:rPr>
          <w:del w:id="609" w:author="Sayali Dev" w:date="2018-02-15T15:44:00Z"/>
        </w:rPr>
      </w:pPr>
    </w:p>
    <w:p w14:paraId="74C5EB34" w14:textId="09C43397" w:rsidR="00F2232B" w:rsidDel="00291E45" w:rsidRDefault="00F2232B" w:rsidP="00F2232B">
      <w:pPr>
        <w:rPr>
          <w:del w:id="610" w:author="Sayali Dev" w:date="2018-02-15T15:44:00Z"/>
        </w:rPr>
      </w:pPr>
      <w:del w:id="611" w:author="Sayali Dev" w:date="2018-02-15T15:44:00Z">
        <w:r w:rsidDel="00291E45">
          <w:rPr>
            <w:noProof/>
          </w:rPr>
          <mc:AlternateContent>
            <mc:Choice Requires="wps">
              <w:drawing>
                <wp:anchor distT="0" distB="0" distL="114300" distR="114300" simplePos="0" relativeHeight="251691520" behindDoc="0" locked="0" layoutInCell="1" allowOverlap="1" wp14:anchorId="2C09D90B" wp14:editId="10D85058">
                  <wp:simplePos x="0" y="0"/>
                  <wp:positionH relativeFrom="column">
                    <wp:posOffset>1326515</wp:posOffset>
                  </wp:positionH>
                  <wp:positionV relativeFrom="line">
                    <wp:posOffset>25458</wp:posOffset>
                  </wp:positionV>
                  <wp:extent cx="123825" cy="609600"/>
                  <wp:effectExtent l="0" t="0" r="66675" b="57150"/>
                  <wp:wrapNone/>
                  <wp:docPr id="255" name="Line 9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609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6C86E0" id="Line 9174"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4.45pt,2pt" to="114.2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">
                  <v:stroke endarrow="block"/>
                  <w10:wrap anchory="line"/>
                </v:line>
              </w:pict>
            </mc:Fallback>
          </mc:AlternateContent>
        </w:r>
      </w:del>
    </w:p>
    <w:p w14:paraId="67DD328F" w14:textId="4A5268C5" w:rsidR="00F2232B" w:rsidRPr="001B3A27" w:rsidDel="00291E45" w:rsidRDefault="00F2232B" w:rsidP="00F2232B">
      <w:pPr>
        <w:ind w:left="720"/>
        <w:rPr>
          <w:del w:id="612" w:author="Sayali Dev" w:date="2018-02-15T15:44:00Z"/>
        </w:rPr>
      </w:pPr>
      <w:del w:id="613" w:author="Sayali Dev" w:date="2018-02-15T15:44:00Z">
        <w:r w:rsidDel="00291E45">
          <w:rPr>
            <w:noProof/>
          </w:rPr>
          <w:drawing>
            <wp:inline distT="0" distB="0" distL="0" distR="0" wp14:anchorId="558EEF2C" wp14:editId="677A5575">
              <wp:extent cx="6317222" cy="2955175"/>
              <wp:effectExtent l="19050" t="19050" r="26670" b="17145"/>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del>
    </w:p>
    <w:p w14:paraId="2BE97DC7" w14:textId="2923A885" w:rsidR="00F2232B" w:rsidDel="00291E45" w:rsidRDefault="00F2232B" w:rsidP="00F2232B">
      <w:pPr>
        <w:pStyle w:val="Figure"/>
        <w:tabs>
          <w:tab w:val="clear" w:pos="1710"/>
          <w:tab w:val="num" w:pos="1800"/>
        </w:tabs>
        <w:ind w:left="1152" w:hanging="432"/>
        <w:rPr>
          <w:del w:id="614" w:author="Sayali Dev" w:date="2018-02-15T15:44:00Z"/>
        </w:rPr>
      </w:pPr>
      <w:del w:id="615" w:author="Sayali Dev" w:date="2018-02-15T15:44:00Z">
        <w:r w:rsidRPr="00E63C3C" w:rsidDel="00291E45">
          <w:delText xml:space="preserve">Kit </w:delText>
        </w:r>
        <w:r w:rsidDel="00291E45">
          <w:delText>Search page</w:delText>
        </w:r>
      </w:del>
    </w:p>
    <w:p w14:paraId="378B0F5D" w14:textId="5804B302" w:rsidR="00F2232B" w:rsidDel="00291E45" w:rsidRDefault="00F2232B" w:rsidP="00F2232B">
      <w:pPr>
        <w:ind w:left="720" w:right="540"/>
        <w:rPr>
          <w:del w:id="616" w:author="Sayali Dev" w:date="2018-02-15T15:44:00Z"/>
        </w:rPr>
      </w:pPr>
    </w:p>
    <w:p w14:paraId="6CD934FB" w14:textId="023C7BA6" w:rsidR="00F2232B" w:rsidDel="00291E45" w:rsidRDefault="00F2232B" w:rsidP="00E55723">
      <w:pPr>
        <w:numPr>
          <w:ilvl w:val="0"/>
          <w:numId w:val="60"/>
        </w:numPr>
        <w:ind w:right="540"/>
        <w:rPr>
          <w:del w:id="617" w:author="Sayali Dev" w:date="2018-02-15T15:44:00Z"/>
        </w:rPr>
      </w:pPr>
      <w:del w:id="618" w:author="Sayali Dev" w:date="2018-02-15T15:44:00Z">
        <w:r w:rsidRPr="00E63C3C" w:rsidDel="00291E45">
          <w:delText xml:space="preserve">Specify </w:delText>
        </w:r>
        <w:r w:rsidDel="00291E45">
          <w:delText xml:space="preserve">your </w:delText>
        </w:r>
        <w:r w:rsidRPr="00E63C3C" w:rsidDel="00291E45">
          <w:delText xml:space="preserve">search criteria by completing </w:delText>
        </w:r>
        <w:r w:rsidDel="00291E45">
          <w:delText xml:space="preserve">one or more </w:delText>
        </w:r>
        <w:r w:rsidRPr="00E63C3C" w:rsidDel="00291E45">
          <w:delText>fields</w:delText>
        </w:r>
        <w:r w:rsidDel="00291E45">
          <w:delText xml:space="preserve"> in the </w:delText>
        </w:r>
        <w:r w:rsidRPr="00EC7BEA" w:rsidDel="00291E45">
          <w:rPr>
            <w:b/>
          </w:rPr>
          <w:delText>Kit Search</w:delText>
        </w:r>
        <w:r w:rsidDel="00291E45">
          <w:delText xml:space="preserve"> pane. </w:delText>
        </w:r>
      </w:del>
    </w:p>
    <w:p w14:paraId="63D264FC" w14:textId="388A28DC" w:rsidR="00F2232B" w:rsidRPr="0070334C" w:rsidDel="00291E45" w:rsidRDefault="00F2232B" w:rsidP="00F2232B">
      <w:pPr>
        <w:ind w:left="720" w:right="540"/>
        <w:rPr>
          <w:del w:id="619" w:author="Sayali Dev" w:date="2018-02-15T15:44:00Z"/>
          <w:b/>
        </w:rPr>
      </w:pPr>
      <w:del w:id="620" w:author="Sayali Dev" w:date="2018-02-15T15:44:00Z">
        <w:r w:rsidDel="00291E45">
          <w:rPr>
            <w:b/>
          </w:rPr>
          <w:br/>
        </w:r>
        <w:r w:rsidRPr="0070334C" w:rsidDel="00291E45">
          <w:rPr>
            <w:b/>
          </w:rPr>
          <w:delText xml:space="preserve">Note: </w:delText>
        </w:r>
      </w:del>
    </w:p>
    <w:p w14:paraId="197915A7" w14:textId="274E40BD" w:rsidR="00F2232B" w:rsidDel="00291E45" w:rsidRDefault="00F2232B" w:rsidP="00F2232B">
      <w:pPr>
        <w:numPr>
          <w:ilvl w:val="0"/>
          <w:numId w:val="19"/>
        </w:numPr>
        <w:ind w:left="1440" w:right="540"/>
        <w:rPr>
          <w:del w:id="621" w:author="Sayali Dev" w:date="2018-02-15T15:44:00Z"/>
        </w:rPr>
      </w:pPr>
      <w:del w:id="622" w:author="Sayali Dev" w:date="2018-02-15T15:44:00Z">
        <w:r w:rsidDel="00291E45">
          <w:delText xml:space="preserve">You can use one field or a combination of fields to search for a kit. </w:delText>
        </w:r>
      </w:del>
    </w:p>
    <w:p w14:paraId="5540760B" w14:textId="5F40A495" w:rsidR="00F2232B" w:rsidDel="00291E45" w:rsidRDefault="00F2232B" w:rsidP="00F2232B">
      <w:pPr>
        <w:numPr>
          <w:ilvl w:val="0"/>
          <w:numId w:val="19"/>
        </w:numPr>
        <w:ind w:left="1440" w:right="540"/>
        <w:rPr>
          <w:del w:id="623" w:author="Sayali Dev" w:date="2018-02-15T15:44:00Z"/>
        </w:rPr>
      </w:pPr>
      <w:del w:id="624" w:author="Sayali Dev" w:date="2018-02-15T15:44:00Z">
        <w:r w:rsidDel="00291E45">
          <w:delText xml:space="preserve">You can type the full or partial value in a search field along with an asterisk (*) before or after the partial value. For example, if you type </w:delText>
        </w:r>
        <w:r w:rsidRPr="00914542" w:rsidDel="00291E45">
          <w:rPr>
            <w:b/>
          </w:rPr>
          <w:delText>02*</w:delText>
        </w:r>
        <w:r w:rsidDel="00291E45">
          <w:delText xml:space="preserve">, you obtain records that begin with 02. If you type </w:delText>
        </w:r>
        <w:r w:rsidRPr="00914542" w:rsidDel="00291E45">
          <w:rPr>
            <w:b/>
          </w:rPr>
          <w:delText>*02</w:delText>
        </w:r>
        <w:r w:rsidDel="00291E45">
          <w:delText>, you obtain records that end with 02</w:delText>
        </w:r>
      </w:del>
    </w:p>
    <w:p w14:paraId="24FD5DB0" w14:textId="4DF6C065" w:rsidR="00F2232B" w:rsidDel="00291E45" w:rsidRDefault="00F2232B" w:rsidP="00F2232B">
      <w:pPr>
        <w:ind w:left="720" w:right="540"/>
        <w:rPr>
          <w:del w:id="625" w:author="Sayali Dev" w:date="2018-02-15T15:44:00Z"/>
        </w:rPr>
      </w:pPr>
    </w:p>
    <w:p w14:paraId="44D952D3" w14:textId="0E3FBB7C" w:rsidR="00F45EDF" w:rsidDel="00291E45" w:rsidRDefault="00F45EDF" w:rsidP="00F2232B">
      <w:pPr>
        <w:ind w:left="720" w:right="540"/>
        <w:rPr>
          <w:del w:id="626" w:author="Sayali Dev" w:date="2018-02-15T15:44:00Z"/>
        </w:rPr>
      </w:pPr>
    </w:p>
    <w:p w14:paraId="0E925495" w14:textId="3E0840E4" w:rsidR="00F45EDF" w:rsidDel="00291E45" w:rsidRDefault="00F45EDF" w:rsidP="00F2232B">
      <w:pPr>
        <w:ind w:left="720" w:right="540"/>
        <w:rPr>
          <w:del w:id="627" w:author="Sayali Dev" w:date="2018-02-15T15:44:00Z"/>
        </w:rPr>
      </w:pPr>
    </w:p>
    <w:p w14:paraId="2E31ED2F" w14:textId="5DAE312F" w:rsidR="00F45EDF" w:rsidDel="00291E45" w:rsidRDefault="00F45EDF" w:rsidP="00F2232B">
      <w:pPr>
        <w:ind w:left="720" w:right="540"/>
        <w:rPr>
          <w:del w:id="628" w:author="Sayali Dev" w:date="2018-02-15T15:44:00Z"/>
        </w:rPr>
      </w:pPr>
    </w:p>
    <w:p w14:paraId="1720A921" w14:textId="7EA1C76A" w:rsidR="00F45EDF" w:rsidDel="00291E45" w:rsidRDefault="00F45EDF" w:rsidP="00F2232B">
      <w:pPr>
        <w:ind w:left="720" w:right="540"/>
        <w:rPr>
          <w:del w:id="629" w:author="Sayali Dev" w:date="2018-02-15T15:44:00Z"/>
        </w:rPr>
      </w:pPr>
    </w:p>
    <w:p w14:paraId="30E0F7BB" w14:textId="1F6C2A91" w:rsidR="00F45EDF" w:rsidDel="00291E45" w:rsidRDefault="00F45EDF" w:rsidP="00F2232B">
      <w:pPr>
        <w:ind w:left="720" w:right="540"/>
        <w:rPr>
          <w:del w:id="630" w:author="Sayali Dev" w:date="2018-02-15T15:44:00Z"/>
        </w:rPr>
      </w:pPr>
    </w:p>
    <w:p w14:paraId="540D901E" w14:textId="13A9B64C" w:rsidR="00F45EDF" w:rsidDel="00291E45" w:rsidRDefault="00F45EDF" w:rsidP="00F2232B">
      <w:pPr>
        <w:ind w:left="720" w:right="540"/>
        <w:rPr>
          <w:del w:id="631" w:author="Sayali Dev" w:date="2018-02-15T15:44:00Z"/>
        </w:rPr>
      </w:pPr>
    </w:p>
    <w:p w14:paraId="74FBB8A0" w14:textId="70C34F3C" w:rsidR="00F45EDF" w:rsidDel="00291E45" w:rsidRDefault="00F45EDF" w:rsidP="00F2232B">
      <w:pPr>
        <w:ind w:left="720" w:right="540"/>
        <w:rPr>
          <w:del w:id="632" w:author="Sayali Dev" w:date="2018-02-15T15:44:00Z"/>
        </w:rPr>
      </w:pPr>
    </w:p>
    <w:p w14:paraId="2FCA59FB" w14:textId="0FC39188" w:rsidR="00F45EDF" w:rsidDel="00291E45" w:rsidRDefault="00F45EDF" w:rsidP="00F2232B">
      <w:pPr>
        <w:ind w:left="720" w:right="540"/>
        <w:rPr>
          <w:del w:id="633" w:author="Sayali Dev" w:date="2018-02-15T15:44:00Z"/>
        </w:rPr>
      </w:pPr>
    </w:p>
    <w:p w14:paraId="139B33EA" w14:textId="5CB2D510" w:rsidR="00F45EDF" w:rsidDel="00291E45" w:rsidRDefault="00F45EDF" w:rsidP="00F2232B">
      <w:pPr>
        <w:ind w:left="720" w:right="540"/>
        <w:rPr>
          <w:del w:id="634" w:author="Sayali Dev" w:date="2018-02-15T15:44:00Z"/>
        </w:rPr>
      </w:pPr>
    </w:p>
    <w:p w14:paraId="7F978901" w14:textId="53A4ABAA" w:rsidR="00F45EDF" w:rsidDel="00291E45" w:rsidRDefault="00F45EDF" w:rsidP="00F2232B">
      <w:pPr>
        <w:ind w:left="720" w:right="540"/>
        <w:rPr>
          <w:del w:id="635" w:author="Sayali Dev" w:date="2018-02-15T15:44:00Z"/>
        </w:rPr>
      </w:pPr>
    </w:p>
    <w:p w14:paraId="720F2F4B" w14:textId="6F5A8554" w:rsidR="00F45EDF" w:rsidDel="00291E45" w:rsidRDefault="00F45EDF" w:rsidP="00F2232B">
      <w:pPr>
        <w:ind w:left="720" w:right="540"/>
        <w:rPr>
          <w:del w:id="636" w:author="Sayali Dev" w:date="2018-02-15T15:44:00Z"/>
        </w:rPr>
      </w:pPr>
    </w:p>
    <w:p w14:paraId="00EE94D2" w14:textId="7EB9C8EB" w:rsidR="00F45EDF" w:rsidDel="00291E45" w:rsidRDefault="00F45EDF" w:rsidP="00F2232B">
      <w:pPr>
        <w:ind w:left="720" w:right="540"/>
        <w:rPr>
          <w:del w:id="637" w:author="Sayali Dev" w:date="2018-02-15T15:44:00Z"/>
        </w:rPr>
      </w:pPr>
    </w:p>
    <w:p w14:paraId="26FFECAD" w14:textId="5DFC9EBA" w:rsidR="00F2232B" w:rsidDel="00291E45" w:rsidRDefault="00F2232B" w:rsidP="00F2232B">
      <w:pPr>
        <w:ind w:left="720" w:right="540"/>
        <w:rPr>
          <w:del w:id="638" w:author="Sayali Dev" w:date="2018-02-15T15:44:00Z"/>
        </w:rPr>
      </w:pPr>
      <w:del w:id="639" w:author="Sayali Dev" w:date="2018-02-15T15:44:00Z">
        <w:r w:rsidDel="00291E45">
          <w:delText>Following table lists each s</w:delText>
        </w:r>
        <w:r w:rsidR="00F45EDF" w:rsidDel="00291E45">
          <w:delText>earch field and its description:</w:delText>
        </w:r>
        <w:r w:rsidDel="00291E45">
          <w:br/>
        </w:r>
      </w:del>
    </w:p>
    <w:p w14:paraId="5938A060" w14:textId="1403FD95" w:rsidR="00F2232B" w:rsidRPr="00F45EDF" w:rsidDel="00291E45" w:rsidRDefault="00F2232B" w:rsidP="00F45EDF">
      <w:pPr>
        <w:ind w:left="720" w:right="540"/>
        <w:rPr>
          <w:del w:id="640" w:author="Sayali Dev" w:date="2018-02-15T15:44:00Z"/>
          <w:b/>
          <w:sz w:val="20"/>
          <w:szCs w:val="20"/>
        </w:rPr>
      </w:pPr>
      <w:del w:id="641" w:author="Sayali Dev" w:date="2018-02-15T15:44:00Z">
        <w:r w:rsidRPr="00F45EDF" w:rsidDel="00291E45">
          <w:rPr>
            <w:b/>
            <w:sz w:val="20"/>
            <w:szCs w:val="20"/>
          </w:rPr>
          <w:delText xml:space="preserve">Table </w:delText>
        </w:r>
        <w:r w:rsidRPr="00F45EDF" w:rsidDel="00291E45">
          <w:rPr>
            <w:b/>
            <w:sz w:val="20"/>
            <w:szCs w:val="20"/>
          </w:rPr>
          <w:fldChar w:fldCharType="begin"/>
        </w:r>
        <w:r w:rsidRPr="00F45EDF" w:rsidDel="00291E45">
          <w:rPr>
            <w:b/>
            <w:sz w:val="20"/>
            <w:szCs w:val="20"/>
          </w:rPr>
          <w:delInstrText xml:space="preserve"> SEQ Figure \* ARABIC </w:delInstrText>
        </w:r>
        <w:r w:rsidRPr="00F45EDF" w:rsidDel="00291E45">
          <w:rPr>
            <w:b/>
            <w:sz w:val="20"/>
            <w:szCs w:val="20"/>
          </w:rPr>
          <w:fldChar w:fldCharType="separate"/>
        </w:r>
        <w:r w:rsidR="00EB76E3" w:rsidDel="00291E45">
          <w:rPr>
            <w:b/>
            <w:noProof/>
            <w:sz w:val="20"/>
            <w:szCs w:val="20"/>
          </w:rPr>
          <w:delText>1</w:delText>
        </w:r>
        <w:r w:rsidRPr="00F45EDF" w:rsidDel="00291E45">
          <w:rPr>
            <w:b/>
            <w:noProof/>
            <w:sz w:val="20"/>
            <w:szCs w:val="20"/>
          </w:rPr>
          <w:fldChar w:fldCharType="end"/>
        </w:r>
        <w:r w:rsidRPr="00F45EDF" w:rsidDel="00291E45">
          <w:rPr>
            <w:b/>
            <w:sz w:val="20"/>
            <w:szCs w:val="20"/>
          </w:rPr>
          <w:delText>: Kit Search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2232B" w:rsidRPr="007A152E" w:rsidDel="00291E45" w14:paraId="76D391D5" w14:textId="12D3CDAA" w:rsidTr="00F2232B">
        <w:trPr>
          <w:cantSplit/>
          <w:trHeight w:val="288"/>
          <w:tblHeader/>
          <w:del w:id="642" w:author="Sayali Dev" w:date="2018-02-15T15:44:00Z"/>
        </w:trPr>
        <w:tc>
          <w:tcPr>
            <w:tcW w:w="1800" w:type="dxa"/>
            <w:shd w:val="clear" w:color="auto" w:fill="BFBFBF"/>
            <w:vAlign w:val="center"/>
          </w:tcPr>
          <w:p w14:paraId="6C6D55AB" w14:textId="16EECF2E" w:rsidR="00F2232B" w:rsidRPr="007A152E" w:rsidDel="00291E45" w:rsidRDefault="00F2232B" w:rsidP="00F2232B">
            <w:pPr>
              <w:rPr>
                <w:del w:id="643" w:author="Sayali Dev" w:date="2018-02-15T15:44:00Z"/>
                <w:b/>
              </w:rPr>
            </w:pPr>
            <w:del w:id="644" w:author="Sayali Dev" w:date="2018-02-15T15:44:00Z">
              <w:r w:rsidDel="00291E45">
                <w:rPr>
                  <w:b/>
                </w:rPr>
                <w:delText>Field</w:delText>
              </w:r>
            </w:del>
          </w:p>
        </w:tc>
        <w:tc>
          <w:tcPr>
            <w:tcW w:w="8010" w:type="dxa"/>
            <w:shd w:val="clear" w:color="auto" w:fill="BFBFBF"/>
            <w:vAlign w:val="center"/>
          </w:tcPr>
          <w:p w14:paraId="397C764F" w14:textId="1D20EA93" w:rsidR="00F2232B" w:rsidRPr="007A152E" w:rsidDel="00291E45" w:rsidRDefault="00F2232B" w:rsidP="00F2232B">
            <w:pPr>
              <w:rPr>
                <w:del w:id="645" w:author="Sayali Dev" w:date="2018-02-15T15:44:00Z"/>
                <w:b/>
              </w:rPr>
            </w:pPr>
            <w:del w:id="646" w:author="Sayali Dev" w:date="2018-02-15T15:44:00Z">
              <w:r w:rsidRPr="007A152E" w:rsidDel="00291E45">
                <w:rPr>
                  <w:b/>
                </w:rPr>
                <w:delText>Description</w:delText>
              </w:r>
            </w:del>
          </w:p>
        </w:tc>
      </w:tr>
      <w:tr w:rsidR="00F2232B" w:rsidDel="00291E45" w14:paraId="748C5CF5" w14:textId="218C7C0C" w:rsidTr="00F2232B">
        <w:trPr>
          <w:cantSplit/>
          <w:trHeight w:val="288"/>
          <w:del w:id="647" w:author="Sayali Dev" w:date="2018-02-15T15:44:00Z"/>
        </w:trPr>
        <w:tc>
          <w:tcPr>
            <w:tcW w:w="1800" w:type="dxa"/>
            <w:vAlign w:val="center"/>
          </w:tcPr>
          <w:p w14:paraId="2D8E901E" w14:textId="3F019E0B" w:rsidR="00F2232B" w:rsidRPr="007A152E" w:rsidDel="00291E45" w:rsidRDefault="00F2232B" w:rsidP="00F2232B">
            <w:pPr>
              <w:rPr>
                <w:del w:id="648" w:author="Sayali Dev" w:date="2018-02-15T15:44:00Z"/>
                <w:b/>
              </w:rPr>
            </w:pPr>
            <w:del w:id="649" w:author="Sayali Dev" w:date="2018-02-15T15:44:00Z">
              <w:r w:rsidDel="00291E45">
                <w:rPr>
                  <w:b/>
                </w:rPr>
                <w:delText>Kit Identifier</w:delText>
              </w:r>
            </w:del>
          </w:p>
        </w:tc>
        <w:tc>
          <w:tcPr>
            <w:tcW w:w="8010" w:type="dxa"/>
            <w:vAlign w:val="center"/>
          </w:tcPr>
          <w:p w14:paraId="513B8C90" w14:textId="3C18E16A" w:rsidR="00F2232B" w:rsidDel="00291E45" w:rsidRDefault="00F2232B" w:rsidP="00F2232B">
            <w:pPr>
              <w:rPr>
                <w:del w:id="650" w:author="Sayali Dev" w:date="2018-02-15T15:44:00Z"/>
              </w:rPr>
            </w:pPr>
            <w:del w:id="651" w:author="Sayali Dev" w:date="2018-02-15T15:44:00Z">
              <w:r w:rsidDel="00291E45">
                <w:delText xml:space="preserve">Type or scan the identifier of the kit that you want to search for. </w:delText>
              </w:r>
            </w:del>
          </w:p>
        </w:tc>
      </w:tr>
      <w:tr w:rsidR="00F2232B" w:rsidDel="00291E45" w14:paraId="64D3A920" w14:textId="271478A5" w:rsidTr="00F2232B">
        <w:trPr>
          <w:cantSplit/>
          <w:trHeight w:val="288"/>
          <w:del w:id="652" w:author="Sayali Dev" w:date="2018-02-15T15:44:00Z"/>
        </w:trPr>
        <w:tc>
          <w:tcPr>
            <w:tcW w:w="1800" w:type="dxa"/>
            <w:vAlign w:val="center"/>
          </w:tcPr>
          <w:p w14:paraId="47D70B61" w14:textId="2B046CD1" w:rsidR="00F2232B" w:rsidRPr="007A152E" w:rsidDel="00291E45" w:rsidRDefault="00F2232B" w:rsidP="00F2232B">
            <w:pPr>
              <w:rPr>
                <w:del w:id="653" w:author="Sayali Dev" w:date="2018-02-15T15:44:00Z"/>
                <w:b/>
              </w:rPr>
            </w:pPr>
            <w:del w:id="654" w:author="Sayali Dev" w:date="2018-02-15T15:44:00Z">
              <w:r w:rsidDel="00291E45">
                <w:rPr>
                  <w:b/>
                </w:rPr>
                <w:delText>Kit Template Code</w:delText>
              </w:r>
            </w:del>
          </w:p>
        </w:tc>
        <w:tc>
          <w:tcPr>
            <w:tcW w:w="8010" w:type="dxa"/>
            <w:vAlign w:val="center"/>
          </w:tcPr>
          <w:p w14:paraId="1FDC6321" w14:textId="63CF69A3" w:rsidR="00F2232B" w:rsidDel="00291E45" w:rsidRDefault="00F2232B" w:rsidP="00F2232B">
            <w:pPr>
              <w:rPr>
                <w:del w:id="655" w:author="Sayali Dev" w:date="2018-02-15T15:44:00Z"/>
              </w:rPr>
            </w:pPr>
            <w:del w:id="656" w:author="Sayali Dev" w:date="2018-02-15T15:44:00Z">
              <w:r w:rsidDel="00291E45">
                <w:delText>Type the kit template code to search for the group of kits associated with this code.</w:delText>
              </w:r>
            </w:del>
          </w:p>
        </w:tc>
      </w:tr>
      <w:tr w:rsidR="00F2232B" w:rsidDel="00291E45" w14:paraId="58023431" w14:textId="0D3E2E53" w:rsidTr="00F2232B">
        <w:trPr>
          <w:cantSplit/>
          <w:trHeight w:val="288"/>
          <w:del w:id="657" w:author="Sayali Dev" w:date="2018-02-15T15:44:00Z"/>
        </w:trPr>
        <w:tc>
          <w:tcPr>
            <w:tcW w:w="1800" w:type="dxa"/>
            <w:vAlign w:val="center"/>
          </w:tcPr>
          <w:p w14:paraId="270C1D0C" w14:textId="5B4B377F" w:rsidR="00F2232B" w:rsidRPr="006744E4" w:rsidDel="00291E45" w:rsidRDefault="00F2232B" w:rsidP="00F2232B">
            <w:pPr>
              <w:rPr>
                <w:del w:id="658" w:author="Sayali Dev" w:date="2018-02-15T15:44:00Z"/>
                <w:b/>
              </w:rPr>
            </w:pPr>
            <w:del w:id="659" w:author="Sayali Dev" w:date="2018-02-15T15:44:00Z">
              <w:r w:rsidDel="00291E45">
                <w:rPr>
                  <w:b/>
                </w:rPr>
                <w:delText>Lot Number</w:delText>
              </w:r>
            </w:del>
          </w:p>
        </w:tc>
        <w:tc>
          <w:tcPr>
            <w:tcW w:w="8010" w:type="dxa"/>
            <w:vAlign w:val="center"/>
          </w:tcPr>
          <w:p w14:paraId="16C328D5" w14:textId="71C77E1E" w:rsidR="00F2232B" w:rsidDel="00291E45" w:rsidRDefault="00F2232B" w:rsidP="00F2232B">
            <w:pPr>
              <w:rPr>
                <w:del w:id="660" w:author="Sayali Dev" w:date="2018-02-15T15:44:00Z"/>
              </w:rPr>
            </w:pPr>
            <w:del w:id="661" w:author="Sayali Dev" w:date="2018-02-15T15:44:00Z">
              <w:r w:rsidDel="00291E45">
                <w:delText xml:space="preserve">Type the lot number to search for kits associated with this lot number. </w:delText>
              </w:r>
            </w:del>
          </w:p>
        </w:tc>
      </w:tr>
      <w:tr w:rsidR="00F2232B" w:rsidDel="00291E45" w14:paraId="5223D9F8" w14:textId="799E69E2" w:rsidTr="00F2232B">
        <w:trPr>
          <w:cantSplit/>
          <w:trHeight w:val="288"/>
          <w:del w:id="662" w:author="Sayali Dev" w:date="2018-02-15T15:44:00Z"/>
        </w:trPr>
        <w:tc>
          <w:tcPr>
            <w:tcW w:w="1800" w:type="dxa"/>
            <w:vAlign w:val="center"/>
          </w:tcPr>
          <w:p w14:paraId="67991A35" w14:textId="51882165" w:rsidR="00F2232B" w:rsidRPr="007A152E" w:rsidDel="00291E45" w:rsidRDefault="00F2232B" w:rsidP="00F2232B">
            <w:pPr>
              <w:rPr>
                <w:del w:id="663" w:author="Sayali Dev" w:date="2018-02-15T15:44:00Z"/>
                <w:b/>
              </w:rPr>
            </w:pPr>
            <w:del w:id="664" w:author="Sayali Dev" w:date="2018-02-15T15:44:00Z">
              <w:r w:rsidDel="00291E45">
                <w:rPr>
                  <w:b/>
                </w:rPr>
                <w:delText>Manufacturer</w:delText>
              </w:r>
            </w:del>
          </w:p>
        </w:tc>
        <w:tc>
          <w:tcPr>
            <w:tcW w:w="8010" w:type="dxa"/>
            <w:vAlign w:val="center"/>
          </w:tcPr>
          <w:p w14:paraId="778F5E5C" w14:textId="4284BEF4" w:rsidR="00F2232B" w:rsidDel="00291E45" w:rsidRDefault="00F2232B" w:rsidP="00F2232B">
            <w:pPr>
              <w:rPr>
                <w:del w:id="665" w:author="Sayali Dev" w:date="2018-02-15T15:44:00Z"/>
              </w:rPr>
            </w:pPr>
            <w:del w:id="666" w:author="Sayali Dev" w:date="2018-02-15T15:44:00Z">
              <w:r w:rsidDel="00291E45">
                <w:delText>Type the name of a manufacturer</w:delText>
              </w:r>
            </w:del>
            <w:del w:id="667" w:author="Sayali Dev" w:date="2018-01-31T17:46:00Z">
              <w:r w:rsidDel="00F45EDF">
                <w:delText xml:space="preserve"> name</w:delText>
              </w:r>
            </w:del>
            <w:del w:id="668" w:author="Sayali Dev" w:date="2018-02-15T15:44:00Z">
              <w:r w:rsidDel="00291E45">
                <w:delText xml:space="preserve"> to search for kits associated with this manufacturer.</w:delText>
              </w:r>
            </w:del>
          </w:p>
        </w:tc>
      </w:tr>
      <w:tr w:rsidR="00F2232B" w:rsidDel="00291E45" w14:paraId="285C32E9" w14:textId="3B06535A" w:rsidTr="00F2232B">
        <w:trPr>
          <w:cantSplit/>
          <w:trHeight w:val="288"/>
          <w:del w:id="669" w:author="Sayali Dev" w:date="2018-02-15T15:44:00Z"/>
        </w:trPr>
        <w:tc>
          <w:tcPr>
            <w:tcW w:w="1800" w:type="dxa"/>
          </w:tcPr>
          <w:p w14:paraId="446DE452" w14:textId="4D50FBBC" w:rsidR="00F2232B" w:rsidDel="00291E45" w:rsidRDefault="00F2232B" w:rsidP="00F2232B">
            <w:pPr>
              <w:rPr>
                <w:del w:id="670" w:author="Sayali Dev" w:date="2018-02-15T15:44:00Z"/>
                <w:b/>
              </w:rPr>
            </w:pPr>
            <w:del w:id="671" w:author="Sayali Dev" w:date="2018-02-15T15:44:00Z">
              <w:r w:rsidDel="00291E45">
                <w:rPr>
                  <w:b/>
                </w:rPr>
                <w:delText>Expiry Date Range</w:delText>
              </w:r>
            </w:del>
          </w:p>
        </w:tc>
        <w:tc>
          <w:tcPr>
            <w:tcW w:w="8010" w:type="dxa"/>
            <w:vAlign w:val="center"/>
          </w:tcPr>
          <w:p w14:paraId="46DD06D7" w14:textId="76A5359A" w:rsidR="00F2232B" w:rsidRPr="003C50EB" w:rsidDel="00291E45" w:rsidRDefault="00F2232B" w:rsidP="00F2232B">
            <w:pPr>
              <w:rPr>
                <w:del w:id="672" w:author="Sayali Dev" w:date="2018-02-15T15:44:00Z"/>
              </w:rPr>
            </w:pPr>
            <w:del w:id="673" w:author="Sayali Dev" w:date="2018-02-15T15:44:00Z">
              <w:r w:rsidDel="00291E45">
                <w:delText xml:space="preserve">Click the date icon and then in the pop-up, select the appropriate date option to search for kits that expire in this timeframe.  For more information, see </w:delText>
              </w:r>
              <w:r w:rsidR="006C608D" w:rsidDel="00291E45">
                <w:fldChar w:fldCharType="begin"/>
              </w:r>
              <w:r w:rsidR="006C608D" w:rsidDel="00291E45">
                <w:delInstrText xml:space="preserve"> HYPERLINK \l "DateRangeSearches" </w:delInstrText>
              </w:r>
              <w:r w:rsidR="006C608D" w:rsidDel="00291E45">
                <w:fldChar w:fldCharType="separate"/>
              </w:r>
              <w:r w:rsidRPr="004F6D37" w:rsidDel="00291E45">
                <w:rPr>
                  <w:rStyle w:val="Hyperlink"/>
                  <w:b/>
                </w:rPr>
                <w:delText>Understanding the Date Range Options</w:delText>
              </w:r>
              <w:r w:rsidR="006C608D" w:rsidDel="00291E45">
                <w:rPr>
                  <w:rStyle w:val="Hyperlink"/>
                  <w:b/>
                </w:rPr>
                <w:fldChar w:fldCharType="end"/>
              </w:r>
            </w:del>
            <w:del w:id="674"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F2232B" w:rsidDel="00291E45" w14:paraId="00870820" w14:textId="4D9A1C43" w:rsidTr="00F2232B">
        <w:trPr>
          <w:cantSplit/>
          <w:trHeight w:val="288"/>
          <w:del w:id="675" w:author="Sayali Dev" w:date="2018-02-15T15:44:00Z"/>
        </w:trPr>
        <w:tc>
          <w:tcPr>
            <w:tcW w:w="1800" w:type="dxa"/>
            <w:vAlign w:val="center"/>
          </w:tcPr>
          <w:p w14:paraId="7419CF16" w14:textId="7CB867A7" w:rsidR="00F2232B" w:rsidDel="00291E45" w:rsidRDefault="00F2232B" w:rsidP="00F2232B">
            <w:pPr>
              <w:rPr>
                <w:del w:id="676" w:author="Sayali Dev" w:date="2018-02-15T15:44:00Z"/>
                <w:b/>
              </w:rPr>
            </w:pPr>
            <w:del w:id="677" w:author="Sayali Dev" w:date="2018-02-15T15:44:00Z">
              <w:r w:rsidDel="00291E45">
                <w:rPr>
                  <w:b/>
                </w:rPr>
                <w:delText xml:space="preserve">Created By </w:delText>
              </w:r>
            </w:del>
          </w:p>
        </w:tc>
        <w:tc>
          <w:tcPr>
            <w:tcW w:w="8010" w:type="dxa"/>
            <w:vAlign w:val="center"/>
          </w:tcPr>
          <w:p w14:paraId="1D2A72E9" w14:textId="5E6B188F" w:rsidR="00F2232B" w:rsidRPr="00D515B3" w:rsidDel="00291E45" w:rsidRDefault="00F2232B" w:rsidP="00F2232B">
            <w:pPr>
              <w:rPr>
                <w:del w:id="678" w:author="Sayali Dev" w:date="2018-02-15T15:44:00Z"/>
              </w:rPr>
            </w:pPr>
            <w:del w:id="679" w:author="Sayali Dev" w:date="2018-02-15T15:44:00Z">
              <w:r w:rsidDel="00291E45">
                <w:delText xml:space="preserve">Type the </w:delText>
              </w:r>
            </w:del>
            <w:del w:id="680" w:author="Sayali Dev" w:date="2018-02-01T14:22:00Z">
              <w:r w:rsidDel="00BB2100">
                <w:delText>log</w:delText>
              </w:r>
            </w:del>
            <w:del w:id="681" w:author="Sayali Dev" w:date="2018-01-31T17:46:00Z">
              <w:r w:rsidDel="00F45EDF">
                <w:delText>o</w:delText>
              </w:r>
            </w:del>
            <w:del w:id="682" w:author="Sayali Dev" w:date="2018-02-01T14:22:00Z">
              <w:r w:rsidDel="00BB2100">
                <w:delText>n ID</w:delText>
              </w:r>
            </w:del>
            <w:del w:id="683" w:author="Sayali Dev" w:date="2018-02-15T15:44:00Z">
              <w:r w:rsidDel="00291E45">
                <w:delText xml:space="preserve"> of the user to search for kits created by that user.</w:delText>
              </w:r>
            </w:del>
          </w:p>
        </w:tc>
      </w:tr>
      <w:tr w:rsidR="00F2232B" w:rsidDel="00291E45" w14:paraId="7CB5A7AB" w14:textId="38D62DA4" w:rsidTr="00F2232B">
        <w:trPr>
          <w:cantSplit/>
          <w:trHeight w:val="288"/>
          <w:del w:id="684" w:author="Sayali Dev" w:date="2018-02-15T15:44:00Z"/>
        </w:trPr>
        <w:tc>
          <w:tcPr>
            <w:tcW w:w="1800" w:type="dxa"/>
            <w:vAlign w:val="center"/>
          </w:tcPr>
          <w:p w14:paraId="574F5EEF" w14:textId="2C3B08EA" w:rsidR="00F2232B" w:rsidDel="00291E45" w:rsidRDefault="00F2232B" w:rsidP="00F2232B">
            <w:pPr>
              <w:rPr>
                <w:del w:id="685" w:author="Sayali Dev" w:date="2018-02-15T15:44:00Z"/>
                <w:b/>
              </w:rPr>
            </w:pPr>
            <w:del w:id="686" w:author="Sayali Dev" w:date="2018-02-15T15:44:00Z">
              <w:r w:rsidDel="00291E45">
                <w:rPr>
                  <w:b/>
                </w:rPr>
                <w:delText>Modified By</w:delText>
              </w:r>
            </w:del>
          </w:p>
        </w:tc>
        <w:tc>
          <w:tcPr>
            <w:tcW w:w="8010" w:type="dxa"/>
            <w:vAlign w:val="center"/>
          </w:tcPr>
          <w:p w14:paraId="1AF9D038" w14:textId="67C62DC1" w:rsidR="00F2232B" w:rsidRPr="00D515B3" w:rsidDel="00291E45" w:rsidRDefault="00F2232B" w:rsidP="00F2232B">
            <w:pPr>
              <w:rPr>
                <w:del w:id="687" w:author="Sayali Dev" w:date="2018-02-15T15:44:00Z"/>
              </w:rPr>
            </w:pPr>
            <w:del w:id="688" w:author="Sayali Dev" w:date="2018-02-15T15:44:00Z">
              <w:r w:rsidDel="00291E45">
                <w:delText>Type the log</w:delText>
              </w:r>
            </w:del>
            <w:del w:id="689" w:author="Sayali Dev" w:date="2018-01-31T17:46:00Z">
              <w:r w:rsidDel="00F45EDF">
                <w:delText>o</w:delText>
              </w:r>
            </w:del>
            <w:del w:id="690" w:author="Sayali Dev" w:date="2018-02-15T15:44:00Z">
              <w:r w:rsidDel="00291E45">
                <w:delText xml:space="preserve">n </w:delText>
              </w:r>
            </w:del>
            <w:del w:id="691" w:author="Sayali Dev" w:date="2018-02-01T14:22:00Z">
              <w:r w:rsidDel="00BB2100">
                <w:delText>ID</w:delText>
              </w:r>
            </w:del>
            <w:del w:id="692" w:author="Sayali Dev" w:date="2018-02-15T15:44:00Z">
              <w:r w:rsidDel="00291E45">
                <w:delText xml:space="preserve"> of the user to search for kits modified by that user.</w:delText>
              </w:r>
            </w:del>
          </w:p>
        </w:tc>
      </w:tr>
      <w:tr w:rsidR="00F2232B" w:rsidDel="00291E45" w14:paraId="0D262069" w14:textId="277A9119" w:rsidTr="00F2232B">
        <w:trPr>
          <w:cantSplit/>
          <w:trHeight w:val="288"/>
          <w:del w:id="693" w:author="Sayali Dev" w:date="2018-02-15T15:44:00Z"/>
        </w:trPr>
        <w:tc>
          <w:tcPr>
            <w:tcW w:w="1800" w:type="dxa"/>
            <w:vAlign w:val="center"/>
          </w:tcPr>
          <w:p w14:paraId="5FEE3538" w14:textId="0BA1AEF8" w:rsidR="00F2232B" w:rsidDel="00291E45" w:rsidRDefault="00F2232B" w:rsidP="00F2232B">
            <w:pPr>
              <w:rPr>
                <w:del w:id="694" w:author="Sayali Dev" w:date="2018-02-15T15:44:00Z"/>
                <w:b/>
              </w:rPr>
            </w:pPr>
            <w:del w:id="695" w:author="Sayali Dev" w:date="2018-02-15T15:44:00Z">
              <w:r w:rsidDel="00291E45">
                <w:rPr>
                  <w:b/>
                </w:rPr>
                <w:delText>Collections</w:delText>
              </w:r>
            </w:del>
          </w:p>
        </w:tc>
        <w:tc>
          <w:tcPr>
            <w:tcW w:w="8010" w:type="dxa"/>
            <w:vAlign w:val="center"/>
          </w:tcPr>
          <w:p w14:paraId="507C86FA" w14:textId="3413DE1C" w:rsidR="00F2232B" w:rsidDel="00291E45" w:rsidRDefault="00F2232B" w:rsidP="00F2232B">
            <w:pPr>
              <w:rPr>
                <w:del w:id="696" w:author="Sayali Dev" w:date="2018-02-15T15:44:00Z"/>
              </w:rPr>
            </w:pPr>
            <w:del w:id="697" w:author="Sayali Dev" w:date="2018-01-31T17:48:00Z">
              <w:r w:rsidDel="0004309E">
                <w:delText>Click</w:delText>
              </w:r>
            </w:del>
            <w:del w:id="698" w:author="Sayali Dev" w:date="2018-02-15T15:44:00Z">
              <w:r w:rsidDel="00291E45">
                <w:delText xml:space="preserve"> the appropriate collection to search for kits associated with this collection.</w:delText>
              </w:r>
            </w:del>
          </w:p>
          <w:p w14:paraId="5452F24C" w14:textId="25D640A4" w:rsidR="00F2232B" w:rsidDel="00291E45" w:rsidRDefault="00F2232B" w:rsidP="00F2232B">
            <w:pPr>
              <w:rPr>
                <w:del w:id="699" w:author="Sayali Dev" w:date="2018-02-15T15:44:00Z"/>
              </w:rPr>
            </w:pPr>
            <w:del w:id="700" w:author="Sayali Dev" w:date="2018-02-15T15:44:00Z">
              <w:r w:rsidRPr="00C755B5" w:rsidDel="00291E45">
                <w:rPr>
                  <w:b/>
                </w:rPr>
                <w:delText xml:space="preserve">Note: </w:delText>
              </w:r>
              <w:r w:rsidDel="00291E45">
                <w:delText xml:space="preserve">To search for kits associated with all the collections, </w:delText>
              </w:r>
            </w:del>
            <w:del w:id="701" w:author="Sayali Dev" w:date="2018-01-31T17:48:00Z">
              <w:r w:rsidDel="0004309E">
                <w:delText>click</w:delText>
              </w:r>
            </w:del>
            <w:del w:id="702" w:author="Sayali Dev" w:date="2018-02-15T15:44:00Z">
              <w:r w:rsidDel="00291E45">
                <w:delText xml:space="preserve"> </w:delText>
              </w:r>
              <w:r w:rsidRPr="00C755B5" w:rsidDel="00291E45">
                <w:rPr>
                  <w:b/>
                </w:rPr>
                <w:delText>All</w:delText>
              </w:r>
              <w:r w:rsidDel="00291E45">
                <w:delText xml:space="preserve">.  </w:delText>
              </w:r>
            </w:del>
          </w:p>
        </w:tc>
      </w:tr>
      <w:tr w:rsidR="00F2232B" w:rsidDel="00291E45" w14:paraId="372AB3E6" w14:textId="134A7047" w:rsidTr="00F2232B">
        <w:trPr>
          <w:cantSplit/>
          <w:trHeight w:val="288"/>
          <w:del w:id="703" w:author="Sayali Dev" w:date="2018-02-15T15:44:00Z"/>
        </w:trPr>
        <w:tc>
          <w:tcPr>
            <w:tcW w:w="1800" w:type="dxa"/>
            <w:vAlign w:val="center"/>
          </w:tcPr>
          <w:p w14:paraId="0AB6049C" w14:textId="241D246E" w:rsidR="00F2232B" w:rsidDel="00291E45" w:rsidRDefault="00F2232B" w:rsidP="00F2232B">
            <w:pPr>
              <w:rPr>
                <w:del w:id="704" w:author="Sayali Dev" w:date="2018-02-15T15:44:00Z"/>
                <w:b/>
              </w:rPr>
            </w:pPr>
            <w:del w:id="705" w:author="Sayali Dev" w:date="2018-02-15T15:44:00Z">
              <w:r w:rsidDel="00291E45">
                <w:rPr>
                  <w:b/>
                </w:rPr>
                <w:delText>Collection Sites</w:delText>
              </w:r>
            </w:del>
          </w:p>
        </w:tc>
        <w:tc>
          <w:tcPr>
            <w:tcW w:w="8010" w:type="dxa"/>
            <w:vAlign w:val="center"/>
          </w:tcPr>
          <w:p w14:paraId="03DB8B73" w14:textId="0790CA0C" w:rsidR="00F2232B" w:rsidDel="00291E45" w:rsidRDefault="00F2232B" w:rsidP="00F2232B">
            <w:pPr>
              <w:rPr>
                <w:del w:id="706" w:author="Sayali Dev" w:date="2018-02-15T15:44:00Z"/>
              </w:rPr>
            </w:pPr>
            <w:del w:id="707" w:author="Sayali Dev" w:date="2018-01-31T17:48:00Z">
              <w:r w:rsidDel="0004309E">
                <w:delText>Click</w:delText>
              </w:r>
            </w:del>
            <w:del w:id="708" w:author="Sayali Dev" w:date="2018-02-15T15:44:00Z">
              <w:r w:rsidDel="00291E45">
                <w:delText xml:space="preserve"> the appropriate collection site to search for kits associated with this collection site.</w:delText>
              </w:r>
            </w:del>
          </w:p>
          <w:p w14:paraId="188165CA" w14:textId="30499E4B" w:rsidR="00F2232B" w:rsidDel="00291E45" w:rsidRDefault="00F2232B" w:rsidP="00F2232B">
            <w:pPr>
              <w:rPr>
                <w:del w:id="709" w:author="Sayali Dev" w:date="2018-02-15T15:44:00Z"/>
              </w:rPr>
            </w:pPr>
            <w:del w:id="710" w:author="Sayali Dev" w:date="2018-02-15T15:44:00Z">
              <w:r w:rsidRPr="00C755B5" w:rsidDel="00291E45">
                <w:rPr>
                  <w:b/>
                </w:rPr>
                <w:delText xml:space="preserve">Note: </w:delText>
              </w:r>
              <w:r w:rsidDel="00291E45">
                <w:delText xml:space="preserve">To search for kits associated with all the collection sites, </w:delText>
              </w:r>
            </w:del>
            <w:del w:id="711" w:author="Sayali Dev" w:date="2018-01-31T17:48:00Z">
              <w:r w:rsidDel="0004309E">
                <w:delText>click</w:delText>
              </w:r>
            </w:del>
            <w:del w:id="712" w:author="Sayali Dev" w:date="2018-02-15T15:44:00Z">
              <w:r w:rsidDel="00291E45">
                <w:delText xml:space="preserve"> </w:delText>
              </w:r>
              <w:r w:rsidRPr="00C755B5" w:rsidDel="00291E45">
                <w:rPr>
                  <w:b/>
                </w:rPr>
                <w:delText>All</w:delText>
              </w:r>
              <w:r w:rsidDel="00291E45">
                <w:delText xml:space="preserve">.  </w:delText>
              </w:r>
            </w:del>
          </w:p>
        </w:tc>
      </w:tr>
      <w:tr w:rsidR="00F2232B" w:rsidDel="00291E45" w14:paraId="16341AA0" w14:textId="5E02186D" w:rsidTr="00F2232B">
        <w:trPr>
          <w:cantSplit/>
          <w:trHeight w:val="288"/>
          <w:del w:id="713" w:author="Sayali Dev" w:date="2018-02-15T15:44:00Z"/>
        </w:trPr>
        <w:tc>
          <w:tcPr>
            <w:tcW w:w="1800" w:type="dxa"/>
            <w:vAlign w:val="center"/>
          </w:tcPr>
          <w:p w14:paraId="7C445D43" w14:textId="120B45D9" w:rsidR="00F2232B" w:rsidDel="00291E45" w:rsidRDefault="00F2232B" w:rsidP="00F2232B">
            <w:pPr>
              <w:rPr>
                <w:del w:id="714" w:author="Sayali Dev" w:date="2018-02-15T15:44:00Z"/>
                <w:b/>
              </w:rPr>
            </w:pPr>
            <w:del w:id="715" w:author="Sayali Dev" w:date="2018-02-15T15:44:00Z">
              <w:r w:rsidDel="00291E45">
                <w:rPr>
                  <w:b/>
                </w:rPr>
                <w:delText>Kit Template Name</w:delText>
              </w:r>
            </w:del>
          </w:p>
        </w:tc>
        <w:tc>
          <w:tcPr>
            <w:tcW w:w="8010" w:type="dxa"/>
            <w:vAlign w:val="center"/>
          </w:tcPr>
          <w:p w14:paraId="65BAC3F5" w14:textId="28C86B90" w:rsidR="00F2232B" w:rsidDel="00291E45" w:rsidRDefault="00F2232B" w:rsidP="00F2232B">
            <w:pPr>
              <w:rPr>
                <w:del w:id="716" w:author="Sayali Dev" w:date="2018-02-15T15:44:00Z"/>
              </w:rPr>
            </w:pPr>
            <w:del w:id="717" w:author="Sayali Dev" w:date="2018-01-31T17:49:00Z">
              <w:r w:rsidDel="0004309E">
                <w:delText>Click</w:delText>
              </w:r>
            </w:del>
            <w:del w:id="718" w:author="Sayali Dev" w:date="2018-02-15T15:44:00Z">
              <w:r w:rsidDel="00291E45">
                <w:delText xml:space="preserve"> the appropriate kit template to search for kits associated with this kit template.</w:delText>
              </w:r>
            </w:del>
          </w:p>
          <w:p w14:paraId="48FC6824" w14:textId="4AB006CF" w:rsidR="00F2232B" w:rsidDel="00291E45" w:rsidRDefault="00F2232B" w:rsidP="00F2232B">
            <w:pPr>
              <w:rPr>
                <w:del w:id="719" w:author="Sayali Dev" w:date="2018-02-15T15:44:00Z"/>
              </w:rPr>
            </w:pPr>
            <w:del w:id="720" w:author="Sayali Dev" w:date="2018-02-15T15:44:00Z">
              <w:r w:rsidRPr="00C755B5" w:rsidDel="00291E45">
                <w:rPr>
                  <w:b/>
                </w:rPr>
                <w:delText xml:space="preserve">Note: </w:delText>
              </w:r>
              <w:r w:rsidDel="00291E45">
                <w:delText xml:space="preserve">To search for kits associated with all the kit templates, </w:delText>
              </w:r>
            </w:del>
            <w:del w:id="721" w:author="Sayali Dev" w:date="2018-01-31T17:49:00Z">
              <w:r w:rsidDel="0004309E">
                <w:delText>click</w:delText>
              </w:r>
            </w:del>
            <w:del w:id="722" w:author="Sayali Dev" w:date="2018-02-15T15:44:00Z">
              <w:r w:rsidDel="00291E45">
                <w:delText xml:space="preserve"> </w:delText>
              </w:r>
              <w:r w:rsidRPr="00C755B5" w:rsidDel="00291E45">
                <w:rPr>
                  <w:b/>
                </w:rPr>
                <w:delText>All</w:delText>
              </w:r>
              <w:r w:rsidDel="00291E45">
                <w:delText xml:space="preserve">.  </w:delText>
              </w:r>
            </w:del>
          </w:p>
        </w:tc>
      </w:tr>
      <w:tr w:rsidR="00F2232B" w:rsidDel="00291E45" w14:paraId="59B3C399" w14:textId="4784E7AD" w:rsidTr="00F2232B">
        <w:trPr>
          <w:cantSplit/>
          <w:trHeight w:val="288"/>
          <w:del w:id="723" w:author="Sayali Dev" w:date="2018-02-15T15:44:00Z"/>
        </w:trPr>
        <w:tc>
          <w:tcPr>
            <w:tcW w:w="1800" w:type="dxa"/>
            <w:vAlign w:val="center"/>
          </w:tcPr>
          <w:p w14:paraId="67EE3507" w14:textId="116FF6A6" w:rsidR="00F2232B" w:rsidDel="00291E45" w:rsidRDefault="00F2232B" w:rsidP="00F2232B">
            <w:pPr>
              <w:rPr>
                <w:del w:id="724" w:author="Sayali Dev" w:date="2018-02-15T15:44:00Z"/>
                <w:b/>
              </w:rPr>
            </w:pPr>
            <w:del w:id="725" w:author="Sayali Dev" w:date="2018-02-15T15:44:00Z">
              <w:r w:rsidDel="00291E45">
                <w:rPr>
                  <w:b/>
                </w:rPr>
                <w:delText>Kit Status</w:delText>
              </w:r>
            </w:del>
          </w:p>
        </w:tc>
        <w:tc>
          <w:tcPr>
            <w:tcW w:w="8010" w:type="dxa"/>
            <w:vAlign w:val="center"/>
          </w:tcPr>
          <w:p w14:paraId="387543A1" w14:textId="38FFD9F3" w:rsidR="00F2232B" w:rsidDel="00291E45" w:rsidRDefault="00F2232B" w:rsidP="00F2232B">
            <w:pPr>
              <w:rPr>
                <w:del w:id="726" w:author="Sayali Dev" w:date="2018-02-15T15:44:00Z"/>
              </w:rPr>
            </w:pPr>
            <w:del w:id="727" w:author="Sayali Dev" w:date="2018-01-31T17:49:00Z">
              <w:r w:rsidDel="0004309E">
                <w:delText>Click</w:delText>
              </w:r>
            </w:del>
            <w:del w:id="728" w:author="Sayali Dev" w:date="2018-02-15T15:44:00Z">
              <w:r w:rsidDel="00291E45">
                <w:delText xml:space="preserve"> the appropriate kit status to search for kits with this status.</w:delText>
              </w:r>
            </w:del>
          </w:p>
          <w:p w14:paraId="05B05B85" w14:textId="50AE3DC7" w:rsidR="00F2232B" w:rsidDel="00291E45" w:rsidRDefault="00F2232B" w:rsidP="00F2232B">
            <w:pPr>
              <w:rPr>
                <w:del w:id="729" w:author="Sayali Dev" w:date="2018-02-15T15:44:00Z"/>
              </w:rPr>
            </w:pPr>
            <w:del w:id="730" w:author="Sayali Dev" w:date="2018-02-15T15:44:00Z">
              <w:r w:rsidRPr="00C755B5" w:rsidDel="00291E45">
                <w:rPr>
                  <w:b/>
                </w:rPr>
                <w:delText xml:space="preserve">Note: </w:delText>
              </w:r>
              <w:r w:rsidDel="00291E45">
                <w:delText xml:space="preserve">To search for kits with any status, </w:delText>
              </w:r>
            </w:del>
            <w:del w:id="731" w:author="Sayali Dev" w:date="2018-01-31T17:49:00Z">
              <w:r w:rsidDel="0004309E">
                <w:delText>click</w:delText>
              </w:r>
            </w:del>
            <w:del w:id="732" w:author="Sayali Dev" w:date="2018-02-15T15:44:00Z">
              <w:r w:rsidDel="00291E45">
                <w:delText xml:space="preserve"> </w:delText>
              </w:r>
              <w:r w:rsidRPr="00C755B5" w:rsidDel="00291E45">
                <w:rPr>
                  <w:b/>
                </w:rPr>
                <w:delText>All</w:delText>
              </w:r>
              <w:r w:rsidDel="00291E45">
                <w:delText xml:space="preserve">.  </w:delText>
              </w:r>
            </w:del>
          </w:p>
        </w:tc>
      </w:tr>
      <w:tr w:rsidR="00F2232B" w:rsidDel="00291E45" w14:paraId="2EBC7B1F" w14:textId="38B571F2" w:rsidTr="00F2232B">
        <w:trPr>
          <w:cantSplit/>
          <w:trHeight w:val="288"/>
          <w:del w:id="733" w:author="Sayali Dev" w:date="2018-02-15T15:44:00Z"/>
        </w:trPr>
        <w:tc>
          <w:tcPr>
            <w:tcW w:w="1800" w:type="dxa"/>
            <w:vAlign w:val="center"/>
          </w:tcPr>
          <w:p w14:paraId="6063ACF5" w14:textId="50B8BB0D" w:rsidR="00F2232B" w:rsidDel="00291E45" w:rsidRDefault="00F2232B" w:rsidP="00F2232B">
            <w:pPr>
              <w:rPr>
                <w:del w:id="734" w:author="Sayali Dev" w:date="2018-02-15T15:44:00Z"/>
                <w:b/>
              </w:rPr>
            </w:pPr>
            <w:del w:id="735" w:author="Sayali Dev" w:date="2018-02-15T15:44:00Z">
              <w:r w:rsidDel="00291E45">
                <w:rPr>
                  <w:b/>
                </w:rPr>
                <w:delText>Kit Content Status</w:delText>
              </w:r>
            </w:del>
          </w:p>
        </w:tc>
        <w:tc>
          <w:tcPr>
            <w:tcW w:w="8010" w:type="dxa"/>
            <w:vAlign w:val="center"/>
          </w:tcPr>
          <w:p w14:paraId="6AEF0DD1" w14:textId="6CB8B464" w:rsidR="00F2232B" w:rsidDel="00291E45" w:rsidRDefault="00F2232B" w:rsidP="00F2232B">
            <w:pPr>
              <w:rPr>
                <w:del w:id="736" w:author="Sayali Dev" w:date="2018-02-15T15:44:00Z"/>
              </w:rPr>
            </w:pPr>
            <w:del w:id="737" w:author="Sayali Dev" w:date="2018-01-31T17:49:00Z">
              <w:r w:rsidDel="0004309E">
                <w:delText>Click</w:delText>
              </w:r>
            </w:del>
            <w:del w:id="738" w:author="Sayali Dev" w:date="2018-02-15T15:44:00Z">
              <w:r w:rsidDel="00291E45">
                <w:delText xml:space="preserve"> the appropriate kit content status to search for kit contents with this status.</w:delText>
              </w:r>
            </w:del>
          </w:p>
          <w:p w14:paraId="6FF1EA75" w14:textId="2316B1F3" w:rsidR="00F2232B" w:rsidDel="00291E45" w:rsidRDefault="00F2232B" w:rsidP="00F2232B">
            <w:pPr>
              <w:rPr>
                <w:del w:id="739" w:author="Sayali Dev" w:date="2018-02-15T15:44:00Z"/>
              </w:rPr>
            </w:pPr>
            <w:del w:id="740" w:author="Sayali Dev" w:date="2018-02-15T15:44:00Z">
              <w:r w:rsidRPr="00C755B5" w:rsidDel="00291E45">
                <w:rPr>
                  <w:b/>
                </w:rPr>
                <w:delText xml:space="preserve">Note: </w:delText>
              </w:r>
              <w:r w:rsidDel="00291E45">
                <w:delText xml:space="preserve">To search for kit content with any status, </w:delText>
              </w:r>
            </w:del>
            <w:del w:id="741" w:author="Sayali Dev" w:date="2018-01-31T17:49:00Z">
              <w:r w:rsidDel="0004309E">
                <w:delText>click</w:delText>
              </w:r>
            </w:del>
            <w:del w:id="742" w:author="Sayali Dev" w:date="2018-02-15T15:44:00Z">
              <w:r w:rsidDel="00291E45">
                <w:delText xml:space="preserve"> </w:delText>
              </w:r>
              <w:r w:rsidRPr="00C755B5" w:rsidDel="00291E45">
                <w:rPr>
                  <w:b/>
                </w:rPr>
                <w:delText>All</w:delText>
              </w:r>
              <w:r w:rsidDel="00291E45">
                <w:delText xml:space="preserve">.  </w:delText>
              </w:r>
            </w:del>
          </w:p>
        </w:tc>
      </w:tr>
      <w:tr w:rsidR="00F2232B" w:rsidDel="00291E45" w14:paraId="1BAD98DA" w14:textId="4050C2DC" w:rsidTr="00F2232B">
        <w:trPr>
          <w:cantSplit/>
          <w:trHeight w:val="288"/>
          <w:del w:id="743" w:author="Sayali Dev" w:date="2018-02-15T15:44:00Z"/>
        </w:trPr>
        <w:tc>
          <w:tcPr>
            <w:tcW w:w="1800" w:type="dxa"/>
          </w:tcPr>
          <w:p w14:paraId="0FCC2E67" w14:textId="23E1335F" w:rsidR="00F2232B" w:rsidDel="00291E45" w:rsidRDefault="00F2232B" w:rsidP="00F2232B">
            <w:pPr>
              <w:rPr>
                <w:del w:id="744" w:author="Sayali Dev" w:date="2018-02-15T15:44:00Z"/>
                <w:b/>
              </w:rPr>
            </w:pPr>
            <w:del w:id="745" w:author="Sayali Dev" w:date="2018-02-15T15:44:00Z">
              <w:r w:rsidDel="00291E45">
                <w:rPr>
                  <w:b/>
                </w:rPr>
                <w:delText>Date Created Range</w:delText>
              </w:r>
            </w:del>
          </w:p>
        </w:tc>
        <w:tc>
          <w:tcPr>
            <w:tcW w:w="8010" w:type="dxa"/>
            <w:vAlign w:val="center"/>
          </w:tcPr>
          <w:p w14:paraId="271CEC9A" w14:textId="28A0EA7F" w:rsidR="00F2232B" w:rsidRPr="00D515B3" w:rsidDel="00291E45" w:rsidRDefault="00F2232B" w:rsidP="00F2232B">
            <w:pPr>
              <w:rPr>
                <w:del w:id="746" w:author="Sayali Dev" w:date="2018-02-15T15:44:00Z"/>
              </w:rPr>
            </w:pPr>
            <w:del w:id="747" w:author="Sayali Dev" w:date="2018-02-15T15:44:00Z">
              <w:r w:rsidDel="00291E45">
                <w:delText xml:space="preserve">Click the date icon and then in the pop-up, select the appropriate date option to search for kits created in this timeframe.  For more information, see </w:delText>
              </w:r>
              <w:r w:rsidR="006C608D" w:rsidDel="00291E45">
                <w:fldChar w:fldCharType="begin"/>
              </w:r>
              <w:r w:rsidR="006C608D" w:rsidDel="00291E45">
                <w:delInstrText xml:space="preserve"> HYPERLINK \l "DateRangeSearches" </w:delInstrText>
              </w:r>
              <w:r w:rsidR="006C608D" w:rsidDel="00291E45">
                <w:fldChar w:fldCharType="separate"/>
              </w:r>
              <w:r w:rsidRPr="004F6D37" w:rsidDel="00291E45">
                <w:rPr>
                  <w:rStyle w:val="Hyperlink"/>
                  <w:b/>
                </w:rPr>
                <w:delText>Understanding the Date Range Options</w:delText>
              </w:r>
              <w:r w:rsidR="006C608D" w:rsidDel="00291E45">
                <w:rPr>
                  <w:rStyle w:val="Hyperlink"/>
                  <w:b/>
                </w:rPr>
                <w:fldChar w:fldCharType="end"/>
              </w:r>
            </w:del>
            <w:del w:id="748"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F2232B" w:rsidDel="00291E45" w14:paraId="0082C6C8" w14:textId="67B71C1B" w:rsidTr="00F2232B">
        <w:trPr>
          <w:cantSplit/>
          <w:trHeight w:val="288"/>
          <w:del w:id="749" w:author="Sayali Dev" w:date="2018-02-15T15:44:00Z"/>
        </w:trPr>
        <w:tc>
          <w:tcPr>
            <w:tcW w:w="1800" w:type="dxa"/>
          </w:tcPr>
          <w:p w14:paraId="6DCDB2EB" w14:textId="755038A7" w:rsidR="00F2232B" w:rsidDel="00291E45" w:rsidRDefault="00F2232B" w:rsidP="00F2232B">
            <w:pPr>
              <w:rPr>
                <w:del w:id="750" w:author="Sayali Dev" w:date="2018-02-15T15:44:00Z"/>
                <w:b/>
              </w:rPr>
            </w:pPr>
            <w:del w:id="751" w:author="Sayali Dev" w:date="2018-02-15T15:44:00Z">
              <w:r w:rsidDel="00291E45">
                <w:rPr>
                  <w:b/>
                </w:rPr>
                <w:delText>Date Modified Range</w:delText>
              </w:r>
            </w:del>
          </w:p>
        </w:tc>
        <w:tc>
          <w:tcPr>
            <w:tcW w:w="8010" w:type="dxa"/>
            <w:vAlign w:val="center"/>
          </w:tcPr>
          <w:p w14:paraId="0755C567" w14:textId="1F7BB40D" w:rsidR="00F2232B" w:rsidRPr="00D515B3" w:rsidDel="00291E45" w:rsidRDefault="00F2232B" w:rsidP="00F2232B">
            <w:pPr>
              <w:rPr>
                <w:del w:id="752" w:author="Sayali Dev" w:date="2018-02-15T15:44:00Z"/>
              </w:rPr>
            </w:pPr>
            <w:del w:id="753" w:author="Sayali Dev" w:date="2018-02-15T15:44:00Z">
              <w:r w:rsidDel="00291E45">
                <w:delText xml:space="preserve">Click the date icon and then in the pop-up, select the appropriate date option to search for kits modified in this timeframe.  For more information, see </w:delText>
              </w:r>
              <w:r w:rsidR="006C608D" w:rsidDel="00291E45">
                <w:fldChar w:fldCharType="begin"/>
              </w:r>
              <w:r w:rsidR="006C608D" w:rsidDel="00291E45">
                <w:delInstrText xml:space="preserve"> HYPERLINK \l "DateRangeSearches" </w:delInstrText>
              </w:r>
              <w:r w:rsidR="006C608D" w:rsidDel="00291E45">
                <w:fldChar w:fldCharType="separate"/>
              </w:r>
              <w:r w:rsidRPr="004F6D37" w:rsidDel="00291E45">
                <w:rPr>
                  <w:rStyle w:val="Hyperlink"/>
                  <w:b/>
                </w:rPr>
                <w:delText>Understanding the Date Range Options</w:delText>
              </w:r>
              <w:r w:rsidR="006C608D" w:rsidDel="00291E45">
                <w:rPr>
                  <w:rStyle w:val="Hyperlink"/>
                  <w:b/>
                </w:rPr>
                <w:fldChar w:fldCharType="end"/>
              </w:r>
            </w:del>
            <w:del w:id="754"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34108946" w14:textId="76BE194A" w:rsidR="00F2232B" w:rsidRPr="00E63C3C" w:rsidDel="00291E45" w:rsidRDefault="00F2232B" w:rsidP="00F2232B">
      <w:pPr>
        <w:rPr>
          <w:del w:id="755" w:author="Sayali Dev" w:date="2018-02-15T15:44:00Z"/>
        </w:rPr>
      </w:pPr>
    </w:p>
    <w:p w14:paraId="796F191F" w14:textId="3388816A" w:rsidR="00F2232B" w:rsidDel="00291E45" w:rsidRDefault="00F2232B" w:rsidP="00E55723">
      <w:pPr>
        <w:numPr>
          <w:ilvl w:val="0"/>
          <w:numId w:val="60"/>
        </w:numPr>
        <w:rPr>
          <w:del w:id="756" w:author="Sayali Dev" w:date="2018-02-15T15:44:00Z"/>
        </w:rPr>
      </w:pPr>
      <w:del w:id="757" w:author="Sayali Dev" w:date="2018-02-15T15:44:00Z">
        <w:r w:rsidRPr="002557B0" w:rsidDel="00291E45">
          <w:delText xml:space="preserve">Click </w:delText>
        </w:r>
        <w:r w:rsidRPr="00413008" w:rsidDel="00291E45">
          <w:rPr>
            <w:b/>
          </w:rPr>
          <w:delText>SEARCH</w:delText>
        </w:r>
        <w:r w:rsidRPr="002557B0" w:rsidDel="00291E45">
          <w:delText>.</w:delText>
        </w:r>
        <w:r w:rsidDel="00291E45">
          <w:br/>
          <w:delText xml:space="preserve">The search results appear. </w:delText>
        </w:r>
        <w:r w:rsidDel="00291E45">
          <w:br/>
        </w:r>
        <w:r w:rsidRPr="00413008" w:rsidDel="00291E45">
          <w:rPr>
            <w:b/>
          </w:rPr>
          <w:delText>Note:</w:delText>
        </w:r>
        <w:r w:rsidDel="00291E45">
          <w:delText xml:space="preserve"> </w:delText>
        </w:r>
      </w:del>
    </w:p>
    <w:p w14:paraId="3623A5AC" w14:textId="096E3D7A" w:rsidR="00F2232B" w:rsidDel="00291E45" w:rsidRDefault="00F2232B" w:rsidP="00C9791D">
      <w:pPr>
        <w:numPr>
          <w:ilvl w:val="0"/>
          <w:numId w:val="232"/>
        </w:numPr>
        <w:rPr>
          <w:del w:id="758" w:author="Sayali Dev" w:date="2018-02-15T15:44:00Z"/>
        </w:rPr>
      </w:pPr>
      <w:del w:id="759" w:author="Sayali Dev" w:date="2018-02-15T15:44:00Z">
        <w:r w:rsidRPr="00183BF6" w:rsidDel="00291E45">
          <w:delText xml:space="preserve">The list displays all </w:delText>
        </w:r>
        <w:r w:rsidDel="00291E45">
          <w:delText>kit</w:delText>
        </w:r>
        <w:r w:rsidRPr="00183BF6" w:rsidDel="00291E45">
          <w:delText>s that are accessible based on your login location.</w:delText>
        </w:r>
      </w:del>
    </w:p>
    <w:p w14:paraId="2980E539" w14:textId="5DE04EE8" w:rsidR="00DA63A5" w:rsidDel="00291E45" w:rsidRDefault="00F2232B">
      <w:pPr>
        <w:rPr>
          <w:del w:id="760" w:author="Sayali Dev" w:date="2018-02-15T15:44:00Z"/>
        </w:rPr>
        <w:pPrChange w:id="761" w:author="Sayali Dev" w:date="2018-01-31T18:36:00Z">
          <w:pPr>
            <w:numPr>
              <w:numId w:val="232"/>
            </w:numPr>
            <w:ind w:left="1440" w:hanging="360"/>
          </w:pPr>
        </w:pPrChange>
      </w:pPr>
      <w:del w:id="762" w:author="Sayali Dev" w:date="2018-02-15T15:44:00Z">
        <w:r w:rsidDel="00291E45">
          <w:delText xml:space="preserve">Click </w:delText>
        </w:r>
        <w:r w:rsidDel="00291E45">
          <w:rPr>
            <w:lang w:eastAsia="x-none"/>
          </w:rPr>
          <w:delText xml:space="preserve">the </w:delText>
        </w:r>
        <w:r w:rsidRPr="0033438F" w:rsidDel="00291E45">
          <w:rPr>
            <w:lang w:eastAsia="x-none"/>
          </w:rPr>
          <w:delText>header</w:delText>
        </w:r>
        <w:r w:rsidDel="00291E45">
          <w:rPr>
            <w:lang w:eastAsia="x-none"/>
          </w:rPr>
          <w:delText xml:space="preserve"> of the column with which you want to sort the results.</w:delText>
        </w:r>
        <w:r w:rsidDel="00291E45">
          <w:delText xml:space="preserve"> For more information about how to sort the search results, see </w:delText>
        </w:r>
        <w:r w:rsidR="006C608D" w:rsidDel="00291E45">
          <w:fldChar w:fldCharType="begin"/>
        </w:r>
        <w:r w:rsidR="006C608D" w:rsidDel="00291E45">
          <w:delInstrText xml:space="preserve"> HYPERLINK \l "_Sorting_Search_Results" </w:delInstrText>
        </w:r>
        <w:r w:rsidR="006C608D" w:rsidDel="00291E45">
          <w:fldChar w:fldCharType="separate"/>
        </w:r>
        <w:r w:rsidRPr="00413008" w:rsidDel="00291E45">
          <w:rPr>
            <w:rStyle w:val="Hyperlink"/>
            <w:b/>
          </w:rPr>
          <w:delText>Sorting Search Results</w:delText>
        </w:r>
        <w:r w:rsidR="006C608D" w:rsidDel="00291E45">
          <w:rPr>
            <w:rStyle w:val="Hyperlink"/>
            <w:b/>
          </w:rPr>
          <w:fldChar w:fldCharType="end"/>
        </w:r>
      </w:del>
      <w:del w:id="763"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del w:id="764" w:author="Sayali Dev" w:date="2018-02-15T15:44:00Z">
        <w:r w:rsidDel="00291E45">
          <w:delText xml:space="preserve">       </w:delText>
        </w:r>
      </w:del>
    </w:p>
    <w:p w14:paraId="21027696" w14:textId="5FA886A8" w:rsidR="00F2232B" w:rsidRPr="00E63C3C" w:rsidDel="00291E45" w:rsidRDefault="00F2232B" w:rsidP="00F2232B">
      <w:pPr>
        <w:pStyle w:val="Heading3"/>
        <w:rPr>
          <w:del w:id="765" w:author="Sayali Dev" w:date="2018-02-15T15:44:00Z"/>
        </w:rPr>
      </w:pPr>
      <w:del w:id="766" w:author="Sayali Dev" w:date="2018-02-15T15:44:00Z">
        <w:r w:rsidDel="00291E45">
          <w:br w:type="page"/>
        </w:r>
        <w:bookmarkStart w:id="767" w:name="ViewingInProductionKits"/>
        <w:bookmarkStart w:id="768" w:name="_Viewing_Kit_Details"/>
        <w:bookmarkStart w:id="769" w:name="_Toc452993582"/>
        <w:bookmarkEnd w:id="767"/>
        <w:bookmarkEnd w:id="768"/>
        <w:r w:rsidRPr="00E63C3C" w:rsidDel="00291E45">
          <w:delText>Viewing Kit</w:delText>
        </w:r>
        <w:r w:rsidDel="00291E45">
          <w:delText xml:space="preserve"> Details</w:delText>
        </w:r>
        <w:bookmarkEnd w:id="769"/>
        <w:r w:rsidRPr="00E63C3C" w:rsidDel="00291E45">
          <w:delText xml:space="preserve"> </w:delText>
        </w:r>
        <w:r w:rsidDel="00291E45">
          <w:tab/>
        </w:r>
      </w:del>
    </w:p>
    <w:p w14:paraId="768C1C99" w14:textId="5F42CDD2" w:rsidR="00F2232B" w:rsidRPr="00E63C3C" w:rsidDel="00291E45" w:rsidRDefault="00F2232B" w:rsidP="00F2232B">
      <w:pPr>
        <w:rPr>
          <w:del w:id="770" w:author="Sayali Dev" w:date="2018-02-15T15:44:00Z"/>
        </w:rPr>
      </w:pPr>
    </w:p>
    <w:p w14:paraId="78321E0D" w14:textId="20DED59F" w:rsidR="00F2232B" w:rsidDel="00291E45" w:rsidRDefault="00F2232B" w:rsidP="00F2232B">
      <w:pPr>
        <w:rPr>
          <w:del w:id="771" w:author="Sayali Dev" w:date="2018-02-15T15:44:00Z"/>
        </w:rPr>
      </w:pPr>
      <w:del w:id="772" w:author="Sayali Dev" w:date="2018-02-15T15:44:00Z">
        <w:r w:rsidDel="00291E45">
          <w:delText xml:space="preserve">You can view the contents of a kit and the data collection forms that are associated with this kit. </w:delText>
        </w:r>
      </w:del>
    </w:p>
    <w:p w14:paraId="35B7DE52" w14:textId="1FB5F08F" w:rsidR="00F2232B" w:rsidDel="00291E45" w:rsidRDefault="00F2232B" w:rsidP="00F2232B">
      <w:pPr>
        <w:rPr>
          <w:del w:id="773" w:author="Sayali Dev" w:date="2018-02-15T15:44:00Z"/>
        </w:rPr>
      </w:pPr>
    </w:p>
    <w:p w14:paraId="69D8C488" w14:textId="21DA4F7B" w:rsidR="00F2232B" w:rsidDel="00291E45" w:rsidRDefault="00F2232B" w:rsidP="00F2232B">
      <w:pPr>
        <w:rPr>
          <w:del w:id="774" w:author="Sayali Dev" w:date="2018-02-15T15:44:00Z"/>
        </w:rPr>
      </w:pPr>
      <w:del w:id="775" w:author="Sayali Dev" w:date="2018-02-15T15:44:00Z">
        <w:r w:rsidDel="00291E45">
          <w:delText>To view kit details:</w:delText>
        </w:r>
      </w:del>
    </w:p>
    <w:p w14:paraId="3BF87FF4" w14:textId="4F27D7A2" w:rsidR="00F2232B" w:rsidDel="00291E45" w:rsidRDefault="00F2232B" w:rsidP="00F2232B">
      <w:pPr>
        <w:rPr>
          <w:del w:id="776" w:author="Sayali Dev" w:date="2018-02-15T15:44:00Z"/>
        </w:rPr>
      </w:pPr>
    </w:p>
    <w:p w14:paraId="475198B8" w14:textId="78CDEB6E" w:rsidR="00F2232B" w:rsidRPr="00585562" w:rsidDel="00291E45" w:rsidRDefault="00F2232B" w:rsidP="00E55723">
      <w:pPr>
        <w:numPr>
          <w:ilvl w:val="0"/>
          <w:numId w:val="70"/>
        </w:numPr>
        <w:ind w:right="540"/>
        <w:rPr>
          <w:del w:id="777" w:author="Sayali Dev" w:date="2018-02-15T15:44:00Z"/>
        </w:rPr>
      </w:pPr>
      <w:del w:id="778" w:author="Sayali Dev" w:date="2018-02-15T15:44:00Z">
        <w:r w:rsidDel="00291E45">
          <w:delText xml:space="preserve">Log </w:delText>
        </w:r>
      </w:del>
      <w:del w:id="779" w:author="Sayali Dev" w:date="2018-01-31T17:51:00Z">
        <w:r w:rsidDel="009A119E">
          <w:delText>o</w:delText>
        </w:r>
      </w:del>
      <w:del w:id="780" w:author="Sayali Dev" w:date="2018-02-15T15:44:00Z">
        <w:r w:rsidDel="00291E45">
          <w:delText>n</w:delText>
        </w:r>
      </w:del>
      <w:del w:id="781" w:author="Sayali Dev" w:date="2018-01-31T17:51:00Z">
        <w:r w:rsidDel="009A119E">
          <w:delText xml:space="preserve"> </w:delText>
        </w:r>
      </w:del>
      <w:del w:id="782" w:author="Sayali Dev" w:date="2018-02-15T15:44:00Z">
        <w:r w:rsidDel="00291E45">
          <w:delText>to the application using your log</w:delText>
        </w:r>
      </w:del>
      <w:del w:id="783" w:author="Sayali Dev" w:date="2018-01-31T17:51:00Z">
        <w:r w:rsidDel="009A119E">
          <w:delText>o</w:delText>
        </w:r>
      </w:del>
      <w:del w:id="784" w:author="Sayali Dev" w:date="2018-02-15T15:44:00Z">
        <w:r w:rsidDel="00291E45">
          <w:delText>n credentials.</w:delText>
        </w:r>
      </w:del>
    </w:p>
    <w:p w14:paraId="205CA5F5" w14:textId="38ACE077" w:rsidR="00F2232B" w:rsidDel="00291E45" w:rsidRDefault="00F2232B" w:rsidP="00F2232B">
      <w:pPr>
        <w:ind w:left="720" w:right="540"/>
        <w:rPr>
          <w:del w:id="785" w:author="Sayali Dev" w:date="2018-02-15T15:44:00Z"/>
        </w:rPr>
      </w:pPr>
      <w:del w:id="786" w:author="Sayali Dev" w:date="2018-02-15T15:44:00Z">
        <w:r w:rsidRPr="00C80835" w:rsidDel="00291E45">
          <w:rPr>
            <w:b/>
          </w:rPr>
          <w:delText>Note:</w:delText>
        </w:r>
        <w:r w:rsidRPr="00C80835" w:rsidDel="00291E45">
          <w:delText xml:space="preserve"> If you have more than one assigned location, you are prompted to select the location for which you want to access </w:delText>
        </w:r>
        <w:r w:rsidDel="00291E45">
          <w:delText>CIRRASPEC</w:delText>
        </w:r>
        <w:r w:rsidRPr="00C80835" w:rsidDel="00291E45">
          <w:delText xml:space="preserve"> data.</w:delText>
        </w:r>
        <w:r w:rsidDel="00291E45">
          <w:br/>
          <w:delText>The home page appears.</w:delText>
        </w:r>
        <w:r w:rsidRPr="00585562" w:rsidDel="00291E45">
          <w:delText xml:space="preserve"> </w:delText>
        </w:r>
      </w:del>
    </w:p>
    <w:p w14:paraId="1D577D0D" w14:textId="5B2C0314" w:rsidR="00F2232B" w:rsidDel="00291E45" w:rsidRDefault="00F2232B" w:rsidP="00F2232B">
      <w:pPr>
        <w:ind w:left="720" w:right="540"/>
        <w:rPr>
          <w:del w:id="787" w:author="Sayali Dev" w:date="2018-02-15T15:44:00Z"/>
        </w:rPr>
      </w:pPr>
    </w:p>
    <w:p w14:paraId="4065156B" w14:textId="6E67E42F" w:rsidR="00F2232B" w:rsidDel="00291E45" w:rsidRDefault="00F2232B" w:rsidP="00E55723">
      <w:pPr>
        <w:numPr>
          <w:ilvl w:val="0"/>
          <w:numId w:val="70"/>
        </w:numPr>
        <w:ind w:right="540"/>
        <w:rPr>
          <w:del w:id="788" w:author="Sayali Dev" w:date="2018-02-15T15:44:00Z"/>
        </w:rPr>
      </w:pPr>
      <w:del w:id="789"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w:delText>
        </w:r>
      </w:del>
    </w:p>
    <w:p w14:paraId="00F37E78" w14:textId="46214025" w:rsidR="00F2232B" w:rsidDel="00291E45" w:rsidRDefault="00F2232B" w:rsidP="00F2232B">
      <w:pPr>
        <w:ind w:left="720" w:right="540"/>
        <w:rPr>
          <w:del w:id="790" w:author="Sayali Dev" w:date="2018-02-15T15:44:00Z"/>
        </w:rPr>
      </w:pPr>
      <w:del w:id="791" w:author="Sayali Dev" w:date="2018-02-15T15:44:00Z">
        <w:r w:rsidRPr="00585562" w:rsidDel="00291E45">
          <w:delText xml:space="preserve">The </w:delText>
        </w:r>
        <w:r w:rsidDel="00291E45">
          <w:rPr>
            <w:b/>
          </w:rPr>
          <w:delText>K</w:delText>
        </w:r>
        <w:r w:rsidRPr="000A081A" w:rsidDel="00291E45">
          <w:rPr>
            <w:b/>
          </w:rPr>
          <w:delText>it</w:delText>
        </w:r>
        <w:r w:rsidDel="00291E45">
          <w:rPr>
            <w:b/>
          </w:rPr>
          <w:delText xml:space="preserve"> S</w:delText>
        </w:r>
        <w:r w:rsidRPr="000A081A" w:rsidDel="00291E45">
          <w:rPr>
            <w:b/>
          </w:rPr>
          <w:delText>earch</w:delText>
        </w:r>
        <w:r w:rsidRPr="00585562" w:rsidDel="00291E45">
          <w:delText xml:space="preserve"> </w:delText>
        </w:r>
        <w:r w:rsidDel="00291E45">
          <w:delText>page appears.</w:delText>
        </w:r>
      </w:del>
    </w:p>
    <w:p w14:paraId="184777D8" w14:textId="04A6A06A" w:rsidR="00F2232B" w:rsidDel="00291E45" w:rsidRDefault="00F2232B" w:rsidP="00F2232B">
      <w:pPr>
        <w:ind w:left="720" w:right="540"/>
        <w:rPr>
          <w:del w:id="792" w:author="Sayali Dev" w:date="2018-02-15T15:44:00Z"/>
        </w:rPr>
      </w:pPr>
    </w:p>
    <w:p w14:paraId="08CD606E" w14:textId="570A877E" w:rsidR="00F2232B" w:rsidDel="00291E45" w:rsidRDefault="00F2232B" w:rsidP="00E55723">
      <w:pPr>
        <w:numPr>
          <w:ilvl w:val="0"/>
          <w:numId w:val="70"/>
        </w:numPr>
        <w:ind w:right="270"/>
        <w:rPr>
          <w:del w:id="793" w:author="Sayali Dev" w:date="2018-02-15T15:44:00Z"/>
        </w:rPr>
      </w:pPr>
      <w:del w:id="794"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49F91B76" w14:textId="0486E23E" w:rsidR="00F2232B" w:rsidDel="00291E45" w:rsidRDefault="00F2232B" w:rsidP="00F2232B">
      <w:pPr>
        <w:ind w:left="720" w:right="540"/>
        <w:rPr>
          <w:del w:id="795" w:author="Sayali Dev" w:date="2018-02-15T15:44:00Z"/>
        </w:rPr>
      </w:pPr>
      <w:del w:id="796" w:author="Sayali Dev" w:date="2018-02-15T15:44:00Z">
        <w:r w:rsidRPr="00507D17" w:rsidDel="00291E45">
          <w:delText xml:space="preserve">The kit search page displays a list of all kits that are accessible based on your login location. </w:delText>
        </w:r>
      </w:del>
    </w:p>
    <w:p w14:paraId="749F689A" w14:textId="45A20C4F" w:rsidR="00F2232B" w:rsidDel="00291E45" w:rsidRDefault="00F2232B" w:rsidP="00F2232B">
      <w:pPr>
        <w:ind w:left="720" w:right="540"/>
        <w:rPr>
          <w:del w:id="797" w:author="Sayali Dev" w:date="2018-02-15T15:44:00Z"/>
        </w:rPr>
      </w:pPr>
    </w:p>
    <w:p w14:paraId="227CBF4D" w14:textId="74BF1DD8" w:rsidR="00F2232B" w:rsidDel="00291E45" w:rsidRDefault="00F2232B" w:rsidP="00E55723">
      <w:pPr>
        <w:numPr>
          <w:ilvl w:val="0"/>
          <w:numId w:val="70"/>
        </w:numPr>
        <w:ind w:right="540"/>
        <w:rPr>
          <w:del w:id="798" w:author="Sayali Dev" w:date="2018-02-15T15:44:00Z"/>
        </w:rPr>
      </w:pPr>
      <w:del w:id="799" w:author="Sayali Dev" w:date="2018-02-15T15:44:00Z">
        <w:r w:rsidDel="00291E45">
          <w:delText>On the list of kits, click on the identifier row of the kit you want to view.</w:delText>
        </w:r>
      </w:del>
    </w:p>
    <w:p w14:paraId="26C3C16B" w14:textId="5EB79CEB" w:rsidR="00F2232B" w:rsidDel="00291E45" w:rsidRDefault="00F2232B" w:rsidP="00F2232B">
      <w:pPr>
        <w:ind w:left="720" w:right="540"/>
        <w:rPr>
          <w:del w:id="800" w:author="Sayali Dev" w:date="2018-02-15T15:44:00Z"/>
        </w:rPr>
      </w:pPr>
      <w:del w:id="801" w:author="Sayali Dev" w:date="2018-02-15T15:44:00Z">
        <w:r w:rsidDel="00291E45">
          <w:delText xml:space="preserve">The </w:delText>
        </w:r>
        <w:r w:rsidDel="00291E45">
          <w:rPr>
            <w:b/>
          </w:rPr>
          <w:delText>V</w:delText>
        </w:r>
        <w:r w:rsidRPr="000A081A" w:rsidDel="00291E45">
          <w:rPr>
            <w:b/>
          </w:rPr>
          <w:delText xml:space="preserve">iew </w:delText>
        </w:r>
        <w:r w:rsidDel="00291E45">
          <w:rPr>
            <w:b/>
          </w:rPr>
          <w:delText>K</w:delText>
        </w:r>
        <w:r w:rsidRPr="000A081A" w:rsidDel="00291E45">
          <w:rPr>
            <w:b/>
          </w:rPr>
          <w:delText>it</w:delText>
        </w:r>
        <w:r w:rsidDel="00291E45">
          <w:delText xml:space="preserve"> page appears.</w:delText>
        </w:r>
      </w:del>
    </w:p>
    <w:p w14:paraId="3EDFF48C" w14:textId="450BD69C" w:rsidR="00F2232B" w:rsidRPr="00585562" w:rsidDel="00291E45" w:rsidRDefault="00F2232B" w:rsidP="00F2232B">
      <w:pPr>
        <w:ind w:left="720" w:right="540"/>
        <w:rPr>
          <w:del w:id="802" w:author="Sayali Dev" w:date="2018-02-15T15:44:00Z"/>
        </w:rPr>
      </w:pPr>
    </w:p>
    <w:p w14:paraId="30B56E0F" w14:textId="3674EF42" w:rsidR="00F2232B" w:rsidRPr="00FF7267" w:rsidDel="00291E45" w:rsidRDefault="00F2232B" w:rsidP="00F2232B">
      <w:pPr>
        <w:ind w:left="720"/>
        <w:rPr>
          <w:del w:id="803" w:author="Sayali Dev" w:date="2018-02-15T15:44:00Z"/>
        </w:rPr>
      </w:pPr>
      <w:del w:id="804" w:author="Sayali Dev" w:date="2018-02-15T15:44:00Z">
        <w:r w:rsidRPr="003B2059" w:rsidDel="00291E45">
          <w:rPr>
            <w:b/>
          </w:rPr>
          <w:delText>Note:</w:delText>
        </w:r>
        <w:r w:rsidDel="00291E45">
          <w:delText xml:space="preserve"> To expand the </w:delText>
        </w:r>
        <w:r w:rsidRPr="003B2059" w:rsidDel="00291E45">
          <w:rPr>
            <w:b/>
          </w:rPr>
          <w:delText>Comments History</w:delText>
        </w:r>
        <w:r w:rsidDel="00291E45">
          <w:delText xml:space="preserve"> box to display additional previous comments, click the expand icon </w:delText>
        </w:r>
        <w:r w:rsidDel="00291E45">
          <w:rPr>
            <w:noProof/>
          </w:rPr>
          <w:drawing>
            <wp:inline distT="0" distB="0" distL="0" distR="0" wp14:anchorId="5B2D479D" wp14:editId="73213144">
              <wp:extent cx="207645" cy="191135"/>
              <wp:effectExtent l="0" t="0" r="1905" b="0"/>
              <wp:docPr id="14" name="Picture 14"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and ic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rsidDel="00291E45">
          <w:delText>.</w:delText>
        </w:r>
      </w:del>
    </w:p>
    <w:p w14:paraId="27EA2550" w14:textId="01883F9F" w:rsidR="00DA63A5" w:rsidRPr="00DA63A5" w:rsidDel="00DA63A5" w:rsidRDefault="00DA63A5" w:rsidP="00F2232B">
      <w:pPr>
        <w:rPr>
          <w:del w:id="805" w:author="Sayali Dev" w:date="2018-01-31T18:36:00Z"/>
          <w:color w:val="FF0000"/>
          <w:rPrChange w:id="806" w:author="Sayali Dev" w:date="2018-01-31T18:35:00Z">
            <w:rPr>
              <w:del w:id="807" w:author="Sayali Dev" w:date="2018-01-31T18:36:00Z"/>
            </w:rPr>
          </w:rPrChange>
        </w:rPr>
      </w:pPr>
    </w:p>
    <w:p w14:paraId="6FEABBF1" w14:textId="35DFC037" w:rsidR="00F2232B" w:rsidDel="00291E45" w:rsidRDefault="00F2232B" w:rsidP="00F2232B">
      <w:pPr>
        <w:ind w:left="720"/>
        <w:rPr>
          <w:del w:id="808" w:author="Sayali Dev" w:date="2018-02-15T15:44:00Z"/>
        </w:rPr>
      </w:pPr>
      <w:del w:id="809" w:author="Sayali Dev" w:date="2018-02-15T15:44:00Z">
        <w:r w:rsidRPr="00B34B27" w:rsidDel="00291E45">
          <w:rPr>
            <w:noProof/>
          </w:rPr>
          <w:drawing>
            <wp:inline distT="0" distB="0" distL="0" distR="0" wp14:anchorId="5B6BF8BC" wp14:editId="58322806">
              <wp:extent cx="6409055" cy="6425565"/>
              <wp:effectExtent l="19050" t="19050" r="10795" b="133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9055" cy="6425565"/>
                      </a:xfrm>
                      <a:prstGeom prst="rect">
                        <a:avLst/>
                      </a:prstGeom>
                      <a:noFill/>
                      <a:ln w="3175">
                        <a:solidFill>
                          <a:schemeClr val="tx1"/>
                        </a:solidFill>
                      </a:ln>
                    </pic:spPr>
                  </pic:pic>
                </a:graphicData>
              </a:graphic>
            </wp:inline>
          </w:drawing>
        </w:r>
      </w:del>
    </w:p>
    <w:p w14:paraId="1B38F24E" w14:textId="50F662F3" w:rsidR="00F2232B" w:rsidDel="00291E45" w:rsidRDefault="00F2232B" w:rsidP="00F2232B">
      <w:pPr>
        <w:pStyle w:val="Figure"/>
        <w:tabs>
          <w:tab w:val="clear" w:pos="1710"/>
          <w:tab w:val="num" w:pos="1800"/>
        </w:tabs>
        <w:ind w:left="1152" w:hanging="432"/>
        <w:rPr>
          <w:del w:id="810" w:author="Sayali Dev" w:date="2018-02-15T15:44:00Z"/>
        </w:rPr>
      </w:pPr>
      <w:del w:id="811" w:author="Sayali Dev" w:date="2018-02-15T15:44:00Z">
        <w:r w:rsidDel="00291E45">
          <w:delText xml:space="preserve">  View Kit page</w:delText>
        </w:r>
      </w:del>
    </w:p>
    <w:p w14:paraId="72B46796" w14:textId="173EE982" w:rsidR="00F2232B" w:rsidDel="00291E45" w:rsidRDefault="00F2232B" w:rsidP="00F2232B">
      <w:pPr>
        <w:ind w:left="1080"/>
        <w:rPr>
          <w:del w:id="812" w:author="Sayali Dev" w:date="2018-02-15T15:44:00Z"/>
        </w:rPr>
      </w:pPr>
    </w:p>
    <w:p w14:paraId="0DF6C9C0" w14:textId="20C9588F" w:rsidR="00F2232B" w:rsidDel="00291E45" w:rsidRDefault="00F2232B" w:rsidP="00F2232B">
      <w:pPr>
        <w:rPr>
          <w:del w:id="813" w:author="Sayali Dev" w:date="2018-02-15T15:44:00Z"/>
        </w:rPr>
      </w:pPr>
      <w:del w:id="814" w:author="Sayali Dev" w:date="2018-02-15T15:44:00Z">
        <w:r w:rsidDel="00291E45">
          <w:br w:type="page"/>
          <w:delText>On the v</w:delText>
        </w:r>
        <w:r w:rsidRPr="00D30D68" w:rsidDel="00291E45">
          <w:delText xml:space="preserve">iew </w:delText>
        </w:r>
        <w:r w:rsidDel="00291E45">
          <w:delText>k</w:delText>
        </w:r>
        <w:r w:rsidRPr="00D30D68" w:rsidDel="00291E45">
          <w:delText>it</w:delText>
        </w:r>
        <w:r w:rsidDel="00291E45">
          <w:delText xml:space="preserve"> page, you can perform the following tasks:</w:delText>
        </w:r>
      </w:del>
    </w:p>
    <w:p w14:paraId="4FA67FB9" w14:textId="675730CD" w:rsidR="00F2232B" w:rsidDel="00291E45" w:rsidRDefault="00F2232B" w:rsidP="00F2232B">
      <w:pPr>
        <w:rPr>
          <w:del w:id="815" w:author="Sayali Dev" w:date="2018-02-15T15:44:00Z"/>
        </w:rPr>
      </w:pPr>
    </w:p>
    <w:p w14:paraId="417EC628" w14:textId="72D2E338" w:rsidR="00F2232B" w:rsidRPr="002D2EAA" w:rsidDel="00291E45" w:rsidRDefault="00F2232B" w:rsidP="00E55723">
      <w:pPr>
        <w:numPr>
          <w:ilvl w:val="0"/>
          <w:numId w:val="39"/>
        </w:numPr>
        <w:ind w:left="720" w:hanging="270"/>
        <w:rPr>
          <w:del w:id="816" w:author="Sayali Dev" w:date="2018-02-15T15:44:00Z"/>
        </w:rPr>
      </w:pPr>
      <w:del w:id="817" w:author="Sayali Dev" w:date="2018-02-15T15:44:00Z">
        <w:r w:rsidDel="00291E45">
          <w:rPr>
            <w:b/>
          </w:rPr>
          <w:delText xml:space="preserve">View the status history: </w:delText>
        </w:r>
        <w:r w:rsidRPr="00893E6B" w:rsidDel="00291E45">
          <w:delText>You can view</w:delText>
        </w:r>
        <w:r w:rsidDel="00291E45">
          <w:rPr>
            <w:b/>
          </w:rPr>
          <w:delText xml:space="preserve"> </w:delText>
        </w:r>
        <w:r w:rsidRPr="00893E6B" w:rsidDel="00291E45">
          <w:delText xml:space="preserve">a history of the status changes to </w:delText>
        </w:r>
        <w:r w:rsidDel="00291E45">
          <w:delText>a</w:delText>
        </w:r>
        <w:r w:rsidRPr="00893E6B" w:rsidDel="00291E45">
          <w:delText xml:space="preserve"> </w:delText>
        </w:r>
        <w:r w:rsidDel="00291E45">
          <w:delText xml:space="preserve">content item. For more information about how to view the status history, see </w:delText>
        </w:r>
        <w:r w:rsidR="006C608D" w:rsidDel="00291E45">
          <w:fldChar w:fldCharType="begin"/>
        </w:r>
        <w:r w:rsidR="006C608D" w:rsidDel="00291E45">
          <w:delInstrText xml:space="preserve"> HYPERLINK \l "_Viewing_the_Status" </w:delInstrText>
        </w:r>
        <w:r w:rsidR="006C608D" w:rsidDel="00291E45">
          <w:fldChar w:fldCharType="separate"/>
        </w:r>
        <w:r w:rsidDel="00291E45">
          <w:rPr>
            <w:rStyle w:val="Hyperlink"/>
            <w:b/>
          </w:rPr>
          <w:delText>Viewing the Status History for a Kit Content</w:delText>
        </w:r>
        <w:r w:rsidR="006C608D" w:rsidDel="00291E45">
          <w:rPr>
            <w:rStyle w:val="Hyperlink"/>
            <w:b/>
          </w:rPr>
          <w:fldChar w:fldCharType="end"/>
        </w:r>
        <w:r w:rsidDel="00291E45">
          <w:delText>.</w:delText>
        </w:r>
        <w:r w:rsidRPr="00893E6B" w:rsidDel="00291E45">
          <w:br/>
        </w:r>
      </w:del>
    </w:p>
    <w:p w14:paraId="3784C03A" w14:textId="50C22AAF" w:rsidR="00F2232B" w:rsidDel="00291E45" w:rsidRDefault="00F2232B" w:rsidP="00E55723">
      <w:pPr>
        <w:numPr>
          <w:ilvl w:val="0"/>
          <w:numId w:val="39"/>
        </w:numPr>
        <w:ind w:left="720" w:hanging="270"/>
        <w:rPr>
          <w:del w:id="818" w:author="Sayali Dev" w:date="2018-02-15T15:44:00Z"/>
        </w:rPr>
      </w:pPr>
      <w:del w:id="819" w:author="Sayali Dev" w:date="2018-02-15T15:44:00Z">
        <w:r w:rsidRPr="00263A76" w:rsidDel="00291E45">
          <w:rPr>
            <w:b/>
          </w:rPr>
          <w:delText>Manage events:</w:delText>
        </w:r>
        <w:r w:rsidDel="00291E45">
          <w:rPr>
            <w:b/>
          </w:rPr>
          <w:delText xml:space="preserve"> </w:delText>
        </w:r>
        <w:r w:rsidDel="00291E45">
          <w:delText xml:space="preserve">You can view and add events to a kit by clicking the </w:delText>
        </w:r>
        <w:r w:rsidRPr="00C50810" w:rsidDel="00291E45">
          <w:rPr>
            <w:b/>
          </w:rPr>
          <w:delText>Manage Events</w:delText>
        </w:r>
        <w:r w:rsidDel="00291E45">
          <w:delText xml:space="preserve"> link. For more information about how to manage events, see </w:delText>
        </w:r>
        <w:r w:rsidR="006C608D" w:rsidDel="00291E45">
          <w:fldChar w:fldCharType="begin"/>
        </w:r>
        <w:r w:rsidR="006C608D" w:rsidDel="00291E45">
          <w:delInstrText xml:space="preserve"> HYPERLINK \l "ManagingEvents" </w:delInstrText>
        </w:r>
        <w:r w:rsidR="006C608D" w:rsidDel="00291E45">
          <w:fldChar w:fldCharType="separate"/>
        </w:r>
        <w:r w:rsidRPr="00CE3F18" w:rsidDel="00291E45">
          <w:rPr>
            <w:rStyle w:val="Hyperlink"/>
            <w:b/>
          </w:rPr>
          <w:delText>Managing Events</w:delText>
        </w:r>
        <w:r w:rsidR="006C608D" w:rsidDel="00291E45">
          <w:rPr>
            <w:rStyle w:val="Hyperlink"/>
            <w:b/>
          </w:rPr>
          <w:fldChar w:fldCharType="end"/>
        </w:r>
      </w:del>
      <w:del w:id="820" w:author="Sayali Dev" w:date="2018-02-12T18:53:00Z">
        <w:r w:rsidDel="00EC05B3">
          <w:rPr>
            <w:b/>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del>
      <w:del w:id="821" w:author="Sayali Dev" w:date="2018-02-15T15:44:00Z">
        <w:r w:rsidDel="00291E45">
          <w:br/>
        </w:r>
      </w:del>
    </w:p>
    <w:p w14:paraId="7ACF46C9" w14:textId="669CDD86" w:rsidR="00F2232B" w:rsidDel="00291E45" w:rsidRDefault="00F2232B" w:rsidP="00E55723">
      <w:pPr>
        <w:numPr>
          <w:ilvl w:val="0"/>
          <w:numId w:val="39"/>
        </w:numPr>
        <w:ind w:left="720" w:hanging="270"/>
        <w:rPr>
          <w:del w:id="822" w:author="Sayali Dev" w:date="2018-02-15T15:44:00Z"/>
        </w:rPr>
      </w:pPr>
      <w:del w:id="823" w:author="Sayali Dev" w:date="2018-02-15T15:44:00Z">
        <w:r w:rsidDel="00291E45">
          <w:rPr>
            <w:b/>
          </w:rPr>
          <w:delText>Add Attachment</w:delText>
        </w:r>
        <w:r w:rsidRPr="00263A76" w:rsidDel="00291E45">
          <w:rPr>
            <w:b/>
          </w:rPr>
          <w:delText>:</w:delText>
        </w:r>
        <w:r w:rsidDel="00291E45">
          <w:delText xml:space="preserve"> You can upload, download, and delete files that are attached to a kit</w:delText>
        </w:r>
        <w:r w:rsidRPr="00BB1F46" w:rsidDel="00291E45">
          <w:delText xml:space="preserve"> </w:delText>
        </w:r>
        <w:r w:rsidDel="00291E45">
          <w:delText xml:space="preserve">by clicking the </w:delText>
        </w:r>
        <w:r w:rsidDel="00291E45">
          <w:rPr>
            <w:b/>
          </w:rPr>
          <w:delText>Add Attachment</w:delText>
        </w:r>
        <w:r w:rsidDel="00291E45">
          <w:delText xml:space="preserve"> link. For more information about how to add files, see </w:delText>
        </w:r>
        <w:r w:rsidR="006C608D" w:rsidDel="00291E45">
          <w:fldChar w:fldCharType="begin"/>
        </w:r>
        <w:r w:rsidR="006C608D" w:rsidDel="00291E45">
          <w:delInstrText xml:space="preserve"> HYPERLINK \l "CommonFileUpload" </w:delInstrText>
        </w:r>
        <w:r w:rsidR="006C608D" w:rsidDel="00291E45">
          <w:fldChar w:fldCharType="separate"/>
        </w:r>
        <w:r w:rsidRPr="00C74C0A" w:rsidDel="00291E45">
          <w:rPr>
            <w:rStyle w:val="Hyperlink"/>
            <w:b/>
          </w:rPr>
          <w:delText>Common File Upload</w:delText>
        </w:r>
        <w:r w:rsidR="006C608D" w:rsidDel="00291E45">
          <w:rPr>
            <w:rStyle w:val="Hyperlink"/>
            <w:b/>
          </w:rPr>
          <w:fldChar w:fldCharType="end"/>
        </w:r>
      </w:del>
      <w:del w:id="824" w:author="Sayali Dev" w:date="2018-02-12T18:53:00Z">
        <w:r w:rsidDel="00EC05B3">
          <w:rPr>
            <w:b/>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del>
      <w:del w:id="825" w:author="Sayali Dev" w:date="2018-02-15T15:44:00Z">
        <w:r w:rsidDel="00291E45">
          <w:br/>
        </w:r>
      </w:del>
    </w:p>
    <w:p w14:paraId="7CDB856D" w14:textId="093F3E13" w:rsidR="00F2232B" w:rsidDel="00291E45" w:rsidRDefault="00F2232B" w:rsidP="00E55723">
      <w:pPr>
        <w:numPr>
          <w:ilvl w:val="0"/>
          <w:numId w:val="39"/>
        </w:numPr>
        <w:ind w:left="720" w:right="360" w:hanging="270"/>
        <w:rPr>
          <w:del w:id="826" w:author="Sayali Dev" w:date="2018-02-15T15:44:00Z"/>
        </w:rPr>
      </w:pPr>
      <w:del w:id="827" w:author="Sayali Dev" w:date="2018-02-15T15:44:00Z">
        <w:r w:rsidRPr="00374AD3" w:rsidDel="00291E45">
          <w:rPr>
            <w:b/>
          </w:rPr>
          <w:delText xml:space="preserve">Add a </w:delText>
        </w:r>
        <w:r w:rsidDel="00291E45">
          <w:rPr>
            <w:b/>
          </w:rPr>
          <w:delText xml:space="preserve">kit </w:delText>
        </w:r>
        <w:r w:rsidRPr="00374AD3" w:rsidDel="00291E45">
          <w:rPr>
            <w:b/>
          </w:rPr>
          <w:delText>item:</w:delText>
        </w:r>
        <w:r w:rsidDel="00291E45">
          <w:delText xml:space="preserve"> You can add a new item to a kit. For more information about how to add a new item to a kit, see </w:delText>
        </w:r>
        <w:r w:rsidR="006C608D" w:rsidDel="00291E45">
          <w:fldChar w:fldCharType="begin"/>
        </w:r>
        <w:r w:rsidR="006C608D" w:rsidDel="00291E45">
          <w:delInstrText xml:space="preserve"> HYPERLINK \l "AddNewKitItem" </w:delInstrText>
        </w:r>
        <w:r w:rsidR="006C608D" w:rsidDel="00291E45">
          <w:fldChar w:fldCharType="separate"/>
        </w:r>
        <w:r w:rsidRPr="008C6CC9" w:rsidDel="00291E45">
          <w:rPr>
            <w:rStyle w:val="Hyperlink"/>
            <w:b/>
          </w:rPr>
          <w:delText xml:space="preserve">Adding </w:delText>
        </w:r>
        <w:r w:rsidDel="00291E45">
          <w:rPr>
            <w:rStyle w:val="Hyperlink"/>
            <w:b/>
          </w:rPr>
          <w:delText xml:space="preserve">a </w:delText>
        </w:r>
        <w:r w:rsidRPr="008C6CC9" w:rsidDel="00291E45">
          <w:rPr>
            <w:rStyle w:val="Hyperlink"/>
            <w:b/>
          </w:rPr>
          <w:delText>Kit Item</w:delText>
        </w:r>
        <w:r w:rsidR="006C608D" w:rsidDel="00291E45">
          <w:rPr>
            <w:rStyle w:val="Hyperlink"/>
            <w:b/>
          </w:rPr>
          <w:fldChar w:fldCharType="end"/>
        </w:r>
        <w:r w:rsidDel="00291E45">
          <w:delText xml:space="preserve">. </w:delText>
        </w:r>
        <w:r w:rsidDel="00291E45">
          <w:br/>
        </w:r>
      </w:del>
    </w:p>
    <w:p w14:paraId="0C9AA2E8" w14:textId="76A75928" w:rsidR="00F2232B" w:rsidDel="00291E45" w:rsidRDefault="00F2232B" w:rsidP="00E55723">
      <w:pPr>
        <w:numPr>
          <w:ilvl w:val="0"/>
          <w:numId w:val="39"/>
        </w:numPr>
        <w:ind w:left="720" w:hanging="270"/>
        <w:rPr>
          <w:del w:id="828" w:author="Sayali Dev" w:date="2018-02-15T15:44:00Z"/>
        </w:rPr>
      </w:pPr>
      <w:del w:id="829" w:author="Sayali Dev" w:date="2018-02-15T15:44:00Z">
        <w:r w:rsidRPr="00FC16F9" w:rsidDel="00291E45">
          <w:rPr>
            <w:b/>
          </w:rPr>
          <w:delText>Add a</w:delText>
        </w:r>
        <w:r w:rsidDel="00291E45">
          <w:rPr>
            <w:b/>
          </w:rPr>
          <w:delText>n</w:delText>
        </w:r>
        <w:r w:rsidRPr="00FC16F9" w:rsidDel="00291E45">
          <w:rPr>
            <w:b/>
          </w:rPr>
          <w:delText xml:space="preserve"> identifier:</w:delText>
        </w:r>
        <w:r w:rsidDel="00291E45">
          <w:delText xml:space="preserve"> You can add an identifier to a kit item. For more information about how to add a kit identifier to a kit item, see </w:delText>
        </w:r>
        <w:r w:rsidR="006C608D" w:rsidDel="00291E45">
          <w:fldChar w:fldCharType="begin"/>
        </w:r>
        <w:r w:rsidR="006C608D" w:rsidDel="00291E45">
          <w:delInstrText xml:space="preserve"> HYPERLINK \l "AddNewIdentifier" </w:delInstrText>
        </w:r>
        <w:r w:rsidR="006C608D" w:rsidDel="00291E45">
          <w:fldChar w:fldCharType="separate"/>
        </w:r>
        <w:r w:rsidRPr="003A7DE4" w:rsidDel="00291E45">
          <w:rPr>
            <w:rStyle w:val="Hyperlink"/>
            <w:b/>
          </w:rPr>
          <w:delText>Assigning an Identifier to a Kit Item</w:delText>
        </w:r>
        <w:r w:rsidR="006C608D" w:rsidDel="00291E45">
          <w:rPr>
            <w:rStyle w:val="Hyperlink"/>
            <w:b/>
          </w:rPr>
          <w:fldChar w:fldCharType="end"/>
        </w:r>
        <w:r w:rsidDel="00291E45">
          <w:delText>.</w:delText>
        </w:r>
        <w:r w:rsidDel="00291E45">
          <w:br/>
        </w:r>
      </w:del>
    </w:p>
    <w:p w14:paraId="23685EF2" w14:textId="1C6B4F89" w:rsidR="00F2232B" w:rsidRPr="004C72F5" w:rsidDel="00291E45" w:rsidRDefault="00F2232B" w:rsidP="00E55723">
      <w:pPr>
        <w:numPr>
          <w:ilvl w:val="0"/>
          <w:numId w:val="39"/>
        </w:numPr>
        <w:ind w:left="720" w:hanging="270"/>
        <w:rPr>
          <w:del w:id="830" w:author="Sayali Dev" w:date="2018-02-15T15:44:00Z"/>
        </w:rPr>
      </w:pPr>
      <w:del w:id="831" w:author="Sayali Dev" w:date="2018-02-15T15:44:00Z">
        <w:r w:rsidRPr="00313ED8" w:rsidDel="00291E45">
          <w:rPr>
            <w:b/>
          </w:rPr>
          <w:delText>Download a form</w:delText>
        </w:r>
        <w:r w:rsidDel="00291E45">
          <w:rPr>
            <w:b/>
          </w:rPr>
          <w:delText xml:space="preserve"> while viewing a kit</w:delText>
        </w:r>
        <w:r w:rsidRPr="00313ED8" w:rsidDel="00291E45">
          <w:rPr>
            <w:b/>
          </w:rPr>
          <w:delText>:</w:delText>
        </w:r>
        <w:r w:rsidDel="00291E45">
          <w:delText xml:space="preserve"> You can </w:delText>
        </w:r>
        <w:r w:rsidRPr="00313ED8" w:rsidDel="00291E45">
          <w:delText xml:space="preserve">download </w:delText>
        </w:r>
        <w:r w:rsidDel="00291E45">
          <w:delText xml:space="preserve">specimen collection or sample processing </w:delText>
        </w:r>
        <w:r w:rsidRPr="00313ED8" w:rsidDel="00291E45">
          <w:delText>form</w:delText>
        </w:r>
        <w:r w:rsidDel="00291E45">
          <w:delText>s while viewing a kit</w:delText>
        </w:r>
        <w:r w:rsidRPr="00313ED8" w:rsidDel="00291E45">
          <w:delText>.</w:delText>
        </w:r>
        <w:r w:rsidDel="00291E45">
          <w:delText xml:space="preserve"> For more information about how to download a kit form, see </w:delText>
        </w:r>
        <w:r w:rsidR="006C608D" w:rsidDel="00291E45">
          <w:fldChar w:fldCharType="begin"/>
        </w:r>
        <w:r w:rsidR="006C608D" w:rsidDel="00291E45">
          <w:delInstrText xml:space="preserve"> HYPERLINK \l "DownloadingForms" </w:delInstrText>
        </w:r>
        <w:r w:rsidR="006C608D" w:rsidDel="00291E45">
          <w:fldChar w:fldCharType="separate"/>
        </w:r>
        <w:r w:rsidRPr="003A5287" w:rsidDel="00291E45">
          <w:rPr>
            <w:rStyle w:val="Hyperlink"/>
            <w:b/>
          </w:rPr>
          <w:delText xml:space="preserve">Downloading </w:delText>
        </w:r>
        <w:r w:rsidDel="00291E45">
          <w:rPr>
            <w:rStyle w:val="Hyperlink"/>
            <w:b/>
          </w:rPr>
          <w:delText xml:space="preserve">a </w:delText>
        </w:r>
        <w:r w:rsidRPr="003A5287" w:rsidDel="00291E45">
          <w:rPr>
            <w:rStyle w:val="Hyperlink"/>
            <w:b/>
          </w:rPr>
          <w:delText>Form</w:delText>
        </w:r>
        <w:r w:rsidDel="00291E45">
          <w:rPr>
            <w:rStyle w:val="Hyperlink"/>
            <w:b/>
          </w:rPr>
          <w:delText xml:space="preserve"> While Viewing a Kit</w:delText>
        </w:r>
        <w:r w:rsidR="006C608D" w:rsidDel="00291E45">
          <w:rPr>
            <w:rStyle w:val="Hyperlink"/>
            <w:b/>
          </w:rPr>
          <w:fldChar w:fldCharType="end"/>
        </w:r>
        <w:r w:rsidDel="00291E45">
          <w:delText>.</w:delText>
        </w:r>
        <w:r w:rsidDel="00291E45">
          <w:br/>
        </w:r>
      </w:del>
    </w:p>
    <w:p w14:paraId="760F3A62" w14:textId="633CA097" w:rsidR="00F2232B" w:rsidDel="00291E45" w:rsidRDefault="00F2232B" w:rsidP="00E55723">
      <w:pPr>
        <w:numPr>
          <w:ilvl w:val="0"/>
          <w:numId w:val="39"/>
        </w:numPr>
        <w:ind w:left="720" w:hanging="270"/>
        <w:rPr>
          <w:del w:id="832" w:author="Sayali Dev" w:date="2018-02-15T15:44:00Z"/>
        </w:rPr>
      </w:pPr>
      <w:del w:id="833" w:author="Sayali Dev" w:date="2018-02-15T15:44:00Z">
        <w:r w:rsidRPr="00EE421A" w:rsidDel="00291E45">
          <w:rPr>
            <w:b/>
          </w:rPr>
          <w:delText>Add information about a kit item</w:delText>
        </w:r>
        <w:r w:rsidRPr="00265E17" w:rsidDel="00291E45">
          <w:delText>:</w:delText>
        </w:r>
        <w:r w:rsidDel="00291E45">
          <w:delText xml:space="preserve"> For more information about how to add product information for a kit item, see </w:delText>
        </w:r>
        <w:r w:rsidR="006C608D" w:rsidDel="00291E45">
          <w:fldChar w:fldCharType="begin"/>
        </w:r>
        <w:r w:rsidR="006C608D" w:rsidDel="00291E45">
          <w:delInstrText xml:space="preserve"> HYPERLINK \l "AddKitInfo" </w:delInstrText>
        </w:r>
        <w:r w:rsidR="006C608D" w:rsidDel="00291E45">
          <w:fldChar w:fldCharType="separate"/>
        </w:r>
        <w:r w:rsidRPr="00CF47A9" w:rsidDel="00291E45">
          <w:rPr>
            <w:rStyle w:val="Hyperlink"/>
            <w:b/>
          </w:rPr>
          <w:delText xml:space="preserve">Adding </w:delText>
        </w:r>
        <w:r w:rsidDel="00291E45">
          <w:rPr>
            <w:rStyle w:val="Hyperlink"/>
            <w:b/>
          </w:rPr>
          <w:delText xml:space="preserve">Product Information for a </w:delText>
        </w:r>
        <w:r w:rsidRPr="00CF47A9" w:rsidDel="00291E45">
          <w:rPr>
            <w:rStyle w:val="Hyperlink"/>
            <w:b/>
          </w:rPr>
          <w:delText xml:space="preserve">Kit </w:delText>
        </w:r>
        <w:r w:rsidDel="00291E45">
          <w:rPr>
            <w:rStyle w:val="Hyperlink"/>
            <w:b/>
          </w:rPr>
          <w:delText>Item</w:delText>
        </w:r>
        <w:r w:rsidR="006C608D" w:rsidDel="00291E45">
          <w:rPr>
            <w:rStyle w:val="Hyperlink"/>
            <w:b/>
          </w:rPr>
          <w:fldChar w:fldCharType="end"/>
        </w:r>
        <w:r w:rsidDel="00291E45">
          <w:delText xml:space="preserve">. </w:delText>
        </w:r>
        <w:r w:rsidDel="00291E45">
          <w:br/>
        </w:r>
      </w:del>
    </w:p>
    <w:p w14:paraId="413FC4F3" w14:textId="4F1AA61B" w:rsidR="00F2232B" w:rsidDel="00291E45" w:rsidRDefault="00F2232B" w:rsidP="00E55723">
      <w:pPr>
        <w:numPr>
          <w:ilvl w:val="0"/>
          <w:numId w:val="39"/>
        </w:numPr>
        <w:ind w:left="720" w:hanging="270"/>
        <w:rPr>
          <w:del w:id="834" w:author="Sayali Dev" w:date="2018-02-15T15:44:00Z"/>
        </w:rPr>
      </w:pPr>
      <w:del w:id="835" w:author="Sayali Dev" w:date="2018-02-15T15:44:00Z">
        <w:r w:rsidRPr="007C4576" w:rsidDel="00291E45">
          <w:rPr>
            <w:b/>
          </w:rPr>
          <w:delText>Delete a kit item:</w:delText>
        </w:r>
        <w:r w:rsidDel="00291E45">
          <w:delText xml:space="preserve"> For more information about how to delete a kit item, see </w:delText>
        </w:r>
        <w:r w:rsidR="006C608D" w:rsidDel="00291E45">
          <w:fldChar w:fldCharType="begin"/>
        </w:r>
        <w:r w:rsidR="006C608D" w:rsidDel="00291E45">
          <w:delInstrText xml:space="preserve"> HYPERLINK \l "DeletingKitItems" </w:delInstrText>
        </w:r>
        <w:r w:rsidR="006C608D" w:rsidDel="00291E45">
          <w:fldChar w:fldCharType="separate"/>
        </w:r>
        <w:r w:rsidRPr="007F693F" w:rsidDel="00291E45">
          <w:rPr>
            <w:rStyle w:val="Hyperlink"/>
            <w:b/>
          </w:rPr>
          <w:delText xml:space="preserve">Deleting </w:delText>
        </w:r>
        <w:r w:rsidDel="00291E45">
          <w:rPr>
            <w:rStyle w:val="Hyperlink"/>
            <w:b/>
          </w:rPr>
          <w:delText xml:space="preserve">a </w:delText>
        </w:r>
        <w:r w:rsidRPr="007F693F" w:rsidDel="00291E45">
          <w:rPr>
            <w:rStyle w:val="Hyperlink"/>
            <w:b/>
          </w:rPr>
          <w:delText>Kit Item</w:delText>
        </w:r>
        <w:r w:rsidR="006C608D" w:rsidDel="00291E45">
          <w:rPr>
            <w:rStyle w:val="Hyperlink"/>
            <w:b/>
          </w:rPr>
          <w:fldChar w:fldCharType="end"/>
        </w:r>
        <w:r w:rsidDel="00291E45">
          <w:delText>.</w:delText>
        </w:r>
        <w:r w:rsidDel="00291E45">
          <w:br/>
        </w:r>
      </w:del>
    </w:p>
    <w:p w14:paraId="46738827" w14:textId="237D8295" w:rsidR="00F2232B" w:rsidDel="00291E45" w:rsidRDefault="00F2232B" w:rsidP="00E55723">
      <w:pPr>
        <w:numPr>
          <w:ilvl w:val="0"/>
          <w:numId w:val="39"/>
        </w:numPr>
        <w:ind w:left="720" w:hanging="270"/>
        <w:rPr>
          <w:del w:id="836" w:author="Sayali Dev" w:date="2018-02-15T15:44:00Z"/>
        </w:rPr>
      </w:pPr>
      <w:del w:id="837" w:author="Sayali Dev" w:date="2018-02-15T15:44:00Z">
        <w:r w:rsidDel="00291E45">
          <w:rPr>
            <w:b/>
          </w:rPr>
          <w:delText>Print a bar</w:delText>
        </w:r>
        <w:r w:rsidRPr="00376BD4" w:rsidDel="00291E45">
          <w:rPr>
            <w:b/>
          </w:rPr>
          <w:delText>code label:</w:delText>
        </w:r>
        <w:r w:rsidDel="00291E45">
          <w:delText xml:space="preserve"> You can print a barcode label while viewing a kit</w:delText>
        </w:r>
        <w:r w:rsidRPr="00024072" w:rsidDel="00291E45">
          <w:delText>.</w:delText>
        </w:r>
        <w:r w:rsidDel="00291E45">
          <w:delText xml:space="preserve"> For more information about how to print a barcode label, see </w:delText>
        </w:r>
        <w:r w:rsidR="006C608D" w:rsidDel="00291E45">
          <w:fldChar w:fldCharType="begin"/>
        </w:r>
        <w:r w:rsidR="006C608D" w:rsidDel="00291E45">
          <w:delInstrText xml:space="preserve"> HYPERLINK \l "_Printing_a_Barcode_1" </w:delInstrText>
        </w:r>
        <w:r w:rsidR="006C608D" w:rsidDel="00291E45">
          <w:fldChar w:fldCharType="separate"/>
        </w:r>
        <w:r w:rsidDel="00291E45">
          <w:rPr>
            <w:rStyle w:val="Hyperlink"/>
            <w:b/>
          </w:rPr>
          <w:delText>Printing a Barcode Label While Viewing a Kit</w:delText>
        </w:r>
        <w:r w:rsidR="006C608D" w:rsidDel="00291E45">
          <w:rPr>
            <w:rStyle w:val="Hyperlink"/>
            <w:b/>
          </w:rPr>
          <w:fldChar w:fldCharType="end"/>
        </w:r>
        <w:r w:rsidRPr="00024072" w:rsidDel="00291E45">
          <w:delText>.</w:delText>
        </w:r>
        <w:r w:rsidDel="00291E45">
          <w:br/>
        </w:r>
      </w:del>
    </w:p>
    <w:p w14:paraId="593B0CE5" w14:textId="210AADE3" w:rsidR="00F2232B" w:rsidDel="00291E45" w:rsidRDefault="00F2232B" w:rsidP="00E55723">
      <w:pPr>
        <w:numPr>
          <w:ilvl w:val="0"/>
          <w:numId w:val="39"/>
        </w:numPr>
        <w:ind w:left="720" w:hanging="270"/>
        <w:rPr>
          <w:del w:id="838" w:author="Sayali Dev" w:date="2018-02-15T15:44:00Z"/>
        </w:rPr>
      </w:pPr>
      <w:del w:id="839" w:author="Sayali Dev" w:date="2018-02-15T15:44:00Z">
        <w:r w:rsidRPr="005D59AC" w:rsidDel="00291E45">
          <w:rPr>
            <w:b/>
          </w:rPr>
          <w:delText xml:space="preserve">Record a collection of </w:delText>
        </w:r>
        <w:r w:rsidDel="00291E45">
          <w:rPr>
            <w:b/>
          </w:rPr>
          <w:delText>bio</w:delText>
        </w:r>
        <w:r w:rsidRPr="005D59AC" w:rsidDel="00291E45">
          <w:rPr>
            <w:b/>
          </w:rPr>
          <w:delText>specimen:</w:delText>
        </w:r>
        <w:r w:rsidDel="00291E45">
          <w:delText xml:space="preserve"> You can document the collection of a subject’s biospecimen for a kit item. For more information about how to record the collection of specimen, see </w:delText>
        </w:r>
        <w:r w:rsidR="006C608D" w:rsidDel="00291E45">
          <w:fldChar w:fldCharType="begin"/>
        </w:r>
        <w:r w:rsidR="006C608D" w:rsidDel="00291E45">
          <w:delInstrText xml:space="preserve"> HYPERLINK \l "_Recording_The_Collection" </w:delInstrText>
        </w:r>
        <w:r w:rsidR="006C608D" w:rsidDel="00291E45">
          <w:fldChar w:fldCharType="separate"/>
        </w:r>
        <w:r w:rsidDel="00291E45">
          <w:rPr>
            <w:rStyle w:val="Hyperlink"/>
            <w:b/>
          </w:rPr>
          <w:delText>Recording the Collection of a Subject's Biospecimen</w:delText>
        </w:r>
        <w:r w:rsidR="006C608D" w:rsidDel="00291E45">
          <w:rPr>
            <w:rStyle w:val="Hyperlink"/>
            <w:b/>
          </w:rPr>
          <w:fldChar w:fldCharType="end"/>
        </w:r>
        <w:r w:rsidDel="00291E45">
          <w:delText>.</w:delText>
        </w:r>
      </w:del>
    </w:p>
    <w:p w14:paraId="496A8708" w14:textId="31BDB428" w:rsidR="00F2232B" w:rsidDel="00291E45" w:rsidRDefault="00F2232B" w:rsidP="00F2232B">
      <w:pPr>
        <w:ind w:left="720"/>
        <w:rPr>
          <w:del w:id="840" w:author="Sayali Dev" w:date="2018-02-15T15:44:00Z"/>
          <w:b/>
        </w:rPr>
      </w:pPr>
    </w:p>
    <w:p w14:paraId="16CB0F95" w14:textId="38DB979C" w:rsidR="00F2232B" w:rsidRPr="005B7076" w:rsidDel="00291E45" w:rsidRDefault="00F2232B" w:rsidP="00F2232B">
      <w:pPr>
        <w:pStyle w:val="Heading3"/>
        <w:rPr>
          <w:del w:id="841" w:author="Sayali Dev" w:date="2018-02-15T15:44:00Z"/>
          <w:lang w:val="en-US"/>
        </w:rPr>
      </w:pPr>
      <w:del w:id="842" w:author="Sayali Dev" w:date="2018-02-15T15:44:00Z">
        <w:r w:rsidDel="00291E45">
          <w:rPr>
            <w:b w:val="0"/>
          </w:rPr>
          <w:br w:type="page"/>
        </w:r>
        <w:bookmarkStart w:id="843" w:name="_Viewing_the_Status"/>
        <w:bookmarkStart w:id="844" w:name="ViewingStatusHistory"/>
        <w:bookmarkStart w:id="845" w:name="_Toc452993583"/>
        <w:bookmarkEnd w:id="843"/>
        <w:bookmarkEnd w:id="844"/>
        <w:r w:rsidRPr="005B7076" w:rsidDel="00291E45">
          <w:delText>Viewing the Status History for a Kit</w:delText>
        </w:r>
        <w:r w:rsidRPr="005B7076" w:rsidDel="00291E45">
          <w:rPr>
            <w:lang w:val="en-US"/>
          </w:rPr>
          <w:delText xml:space="preserve"> Content</w:delText>
        </w:r>
        <w:bookmarkEnd w:id="845"/>
      </w:del>
    </w:p>
    <w:p w14:paraId="07217A29" w14:textId="736199CB" w:rsidR="00F2232B" w:rsidRPr="005B7076" w:rsidDel="00291E45" w:rsidRDefault="00F2232B" w:rsidP="00F2232B">
      <w:pPr>
        <w:rPr>
          <w:del w:id="846" w:author="Sayali Dev" w:date="2018-02-15T15:44:00Z"/>
          <w:lang w:eastAsia="x-none"/>
        </w:rPr>
      </w:pPr>
    </w:p>
    <w:p w14:paraId="2A581EC2" w14:textId="0255E993" w:rsidR="00F2232B" w:rsidRPr="005B7076" w:rsidDel="00291E45" w:rsidRDefault="00F2232B" w:rsidP="00F2232B">
      <w:pPr>
        <w:rPr>
          <w:del w:id="847" w:author="Sayali Dev" w:date="2018-02-15T15:44:00Z"/>
        </w:rPr>
      </w:pPr>
      <w:del w:id="848" w:author="Sayali Dev" w:date="2018-02-15T15:44:00Z">
        <w:r w:rsidRPr="005B7076" w:rsidDel="00291E45">
          <w:delText>To view the status history:</w:delText>
        </w:r>
      </w:del>
    </w:p>
    <w:p w14:paraId="11A0C43B" w14:textId="34EE6460" w:rsidR="00F2232B" w:rsidRPr="005B7076" w:rsidDel="00291E45" w:rsidRDefault="00F2232B" w:rsidP="00F2232B">
      <w:pPr>
        <w:rPr>
          <w:del w:id="849" w:author="Sayali Dev" w:date="2018-02-15T15:44:00Z"/>
        </w:rPr>
      </w:pPr>
      <w:del w:id="850" w:author="Sayali Dev" w:date="2018-02-15T15:44:00Z">
        <w:r w:rsidRPr="005B7076" w:rsidDel="00291E45">
          <w:delText xml:space="preserve"> </w:delText>
        </w:r>
      </w:del>
    </w:p>
    <w:p w14:paraId="5F94D769" w14:textId="104792F7" w:rsidR="00F2232B" w:rsidRPr="005B7076" w:rsidDel="00291E45" w:rsidRDefault="00F2232B" w:rsidP="00E55723">
      <w:pPr>
        <w:numPr>
          <w:ilvl w:val="0"/>
          <w:numId w:val="71"/>
        </w:numPr>
        <w:ind w:right="540"/>
        <w:rPr>
          <w:del w:id="851" w:author="Sayali Dev" w:date="2018-02-15T15:44:00Z"/>
        </w:rPr>
      </w:pPr>
      <w:del w:id="852" w:author="Sayali Dev" w:date="2018-01-31T17:54:00Z">
        <w:r w:rsidRPr="005B7076" w:rsidDel="009A119E">
          <w:delText>Log on</w:delText>
        </w:r>
      </w:del>
      <w:del w:id="853" w:author="Sayali Dev" w:date="2018-02-15T15:44:00Z">
        <w:r w:rsidRPr="005B7076" w:rsidDel="00291E45">
          <w:delText xml:space="preserve"> to the application using your log</w:delText>
        </w:r>
      </w:del>
      <w:del w:id="854" w:author="Sayali Dev" w:date="2018-01-31T17:55:00Z">
        <w:r w:rsidRPr="005B7076" w:rsidDel="009A119E">
          <w:delText>o</w:delText>
        </w:r>
      </w:del>
      <w:del w:id="855" w:author="Sayali Dev" w:date="2018-02-15T15:44:00Z">
        <w:r w:rsidRPr="005B7076" w:rsidDel="00291E45">
          <w:delText>n credentials.</w:delText>
        </w:r>
      </w:del>
    </w:p>
    <w:p w14:paraId="6C18B806" w14:textId="6CAB4482" w:rsidR="00F2232B" w:rsidRPr="005B7076" w:rsidDel="00291E45" w:rsidRDefault="00F2232B" w:rsidP="00F2232B">
      <w:pPr>
        <w:ind w:left="720" w:right="540"/>
        <w:rPr>
          <w:del w:id="856" w:author="Sayali Dev" w:date="2018-02-15T15:44:00Z"/>
        </w:rPr>
      </w:pPr>
      <w:del w:id="857" w:author="Sayali Dev" w:date="2018-02-15T15:44:00Z">
        <w:r w:rsidRPr="005B7076" w:rsidDel="00291E45">
          <w:delText>The home page appears.</w:delText>
        </w:r>
      </w:del>
    </w:p>
    <w:p w14:paraId="0B58B911" w14:textId="01701150" w:rsidR="00F2232B" w:rsidRPr="005B7076" w:rsidDel="00291E45" w:rsidRDefault="00F2232B" w:rsidP="00F2232B">
      <w:pPr>
        <w:ind w:left="720" w:right="540"/>
        <w:rPr>
          <w:del w:id="858" w:author="Sayali Dev" w:date="2018-02-15T15:44:00Z"/>
        </w:rPr>
      </w:pPr>
    </w:p>
    <w:p w14:paraId="65C07074" w14:textId="7DF1B617" w:rsidR="00F2232B" w:rsidRPr="005B7076" w:rsidDel="00291E45" w:rsidRDefault="00F2232B" w:rsidP="00E55723">
      <w:pPr>
        <w:numPr>
          <w:ilvl w:val="0"/>
          <w:numId w:val="71"/>
        </w:numPr>
        <w:ind w:right="540"/>
        <w:rPr>
          <w:del w:id="859" w:author="Sayali Dev" w:date="2018-02-15T15:44:00Z"/>
        </w:rPr>
      </w:pPr>
      <w:del w:id="860" w:author="Sayali Dev" w:date="2018-02-15T15:44:00Z">
        <w:r w:rsidRPr="005B7076" w:rsidDel="00291E45">
          <w:delText xml:space="preserve">Point to the arrow of the </w:delText>
        </w:r>
        <w:r w:rsidRPr="005B7076" w:rsidDel="00291E45">
          <w:rPr>
            <w:b/>
          </w:rPr>
          <w:delText>BMS</w:delText>
        </w:r>
        <w:r w:rsidRPr="005B7076" w:rsidDel="00291E45">
          <w:delText xml:space="preserve"> tab, and then click </w:delText>
        </w:r>
        <w:r w:rsidRPr="005B7076" w:rsidDel="00291E45">
          <w:rPr>
            <w:b/>
          </w:rPr>
          <w:delText>Kits Inventory</w:delText>
        </w:r>
        <w:r w:rsidRPr="005B7076" w:rsidDel="00291E45">
          <w:delText xml:space="preserve">. </w:delText>
        </w:r>
      </w:del>
    </w:p>
    <w:p w14:paraId="22A70396" w14:textId="50FF56FB" w:rsidR="00F2232B" w:rsidRPr="005B7076" w:rsidDel="00291E45" w:rsidRDefault="00F2232B" w:rsidP="00F2232B">
      <w:pPr>
        <w:ind w:left="720" w:right="540"/>
        <w:rPr>
          <w:del w:id="861" w:author="Sayali Dev" w:date="2018-02-15T15:44:00Z"/>
        </w:rPr>
      </w:pPr>
      <w:del w:id="862" w:author="Sayali Dev" w:date="2018-02-15T15:44:00Z">
        <w:r w:rsidRPr="005B7076" w:rsidDel="00291E45">
          <w:delText xml:space="preserve">The </w:delText>
        </w:r>
        <w:r w:rsidRPr="005B7076" w:rsidDel="00291E45">
          <w:rPr>
            <w:b/>
          </w:rPr>
          <w:delText>Kit Search</w:delText>
        </w:r>
        <w:r w:rsidRPr="005B7076" w:rsidDel="00291E45">
          <w:delText xml:space="preserve"> page appears. </w:delText>
        </w:r>
      </w:del>
    </w:p>
    <w:p w14:paraId="7C41451D" w14:textId="6EB8C9B4" w:rsidR="00F2232B" w:rsidRPr="005B7076" w:rsidDel="00291E45" w:rsidRDefault="00F2232B" w:rsidP="00F2232B">
      <w:pPr>
        <w:ind w:left="720" w:right="540"/>
        <w:rPr>
          <w:del w:id="863" w:author="Sayali Dev" w:date="2018-02-15T15:44:00Z"/>
        </w:rPr>
      </w:pPr>
    </w:p>
    <w:p w14:paraId="6F056F81" w14:textId="15E1C8FD" w:rsidR="00F2232B" w:rsidRPr="005B7076" w:rsidDel="00291E45" w:rsidRDefault="00F2232B" w:rsidP="00E55723">
      <w:pPr>
        <w:numPr>
          <w:ilvl w:val="0"/>
          <w:numId w:val="71"/>
        </w:numPr>
        <w:ind w:right="540"/>
        <w:rPr>
          <w:del w:id="864" w:author="Sayali Dev" w:date="2018-02-15T15:44:00Z"/>
        </w:rPr>
      </w:pPr>
      <w:del w:id="865" w:author="Sayali Dev" w:date="2018-02-15T15:44:00Z">
        <w:r w:rsidRPr="005B7076" w:rsidDel="00291E45">
          <w:delText xml:space="preserve">Click </w:delText>
        </w:r>
        <w:r w:rsidRPr="005B7076" w:rsidDel="00291E45">
          <w:rPr>
            <w:b/>
          </w:rPr>
          <w:delText>SEARCH</w:delText>
        </w:r>
        <w:r w:rsidRPr="005B7076" w:rsidDel="00291E45">
          <w:delText>.</w:delText>
        </w:r>
      </w:del>
    </w:p>
    <w:p w14:paraId="3E939F60" w14:textId="17CEAC39" w:rsidR="00F2232B" w:rsidDel="00291E45" w:rsidRDefault="00F2232B" w:rsidP="00F2232B">
      <w:pPr>
        <w:ind w:left="720" w:right="540"/>
        <w:rPr>
          <w:del w:id="866" w:author="Sayali Dev" w:date="2018-02-15T15:44:00Z"/>
        </w:rPr>
      </w:pPr>
      <w:del w:id="867" w:author="Sayali Dev" w:date="2018-02-15T15:44:00Z">
        <w:r w:rsidRPr="005B7076" w:rsidDel="00291E45">
          <w:delText xml:space="preserve">The kit search page displays a list of all kits that are accessible based on your login location. </w:delText>
        </w:r>
      </w:del>
    </w:p>
    <w:p w14:paraId="4055F4ED" w14:textId="6EB1D41B" w:rsidR="00F2232B" w:rsidRPr="005B7076" w:rsidDel="00291E45" w:rsidRDefault="00F2232B" w:rsidP="00F2232B">
      <w:pPr>
        <w:ind w:left="720" w:right="540"/>
        <w:rPr>
          <w:del w:id="868" w:author="Sayali Dev" w:date="2018-02-15T15:44:00Z"/>
        </w:rPr>
      </w:pPr>
    </w:p>
    <w:p w14:paraId="3CA1F3C7" w14:textId="76FBFCAC" w:rsidR="00F2232B" w:rsidRPr="005B7076" w:rsidDel="00291E45" w:rsidRDefault="00F2232B" w:rsidP="00E55723">
      <w:pPr>
        <w:numPr>
          <w:ilvl w:val="0"/>
          <w:numId w:val="71"/>
        </w:numPr>
        <w:ind w:right="540"/>
        <w:rPr>
          <w:del w:id="869" w:author="Sayali Dev" w:date="2018-02-15T15:44:00Z"/>
        </w:rPr>
      </w:pPr>
      <w:del w:id="870" w:author="Sayali Dev" w:date="2018-02-15T15:44:00Z">
        <w:r w:rsidRPr="005B7076" w:rsidDel="00291E45">
          <w:delText xml:space="preserve">Click the kit for which you want to view the status history of the contents. </w:delText>
        </w:r>
      </w:del>
    </w:p>
    <w:p w14:paraId="2C11DE4E" w14:textId="6AEDFC25" w:rsidR="00F2232B" w:rsidRPr="005B7076" w:rsidDel="00291E45" w:rsidRDefault="00F2232B" w:rsidP="00F2232B">
      <w:pPr>
        <w:ind w:left="720" w:right="540"/>
        <w:rPr>
          <w:del w:id="871" w:author="Sayali Dev" w:date="2018-02-15T15:44:00Z"/>
        </w:rPr>
      </w:pPr>
      <w:del w:id="872" w:author="Sayali Dev" w:date="2018-02-15T15:44:00Z">
        <w:r w:rsidRPr="005B7076" w:rsidDel="00291E45">
          <w:delText xml:space="preserve">The </w:delText>
        </w:r>
        <w:r w:rsidRPr="005B7076" w:rsidDel="00291E45">
          <w:rPr>
            <w:b/>
          </w:rPr>
          <w:delText>View Kit</w:delText>
        </w:r>
        <w:r w:rsidRPr="005B7076" w:rsidDel="00291E45">
          <w:delText xml:space="preserve"> page appears. </w:delText>
        </w:r>
      </w:del>
    </w:p>
    <w:p w14:paraId="448A14FA" w14:textId="46EF158C" w:rsidR="00F2232B" w:rsidRPr="005B7076" w:rsidDel="00291E45" w:rsidRDefault="00F2232B" w:rsidP="00F2232B">
      <w:pPr>
        <w:ind w:left="720" w:right="540"/>
        <w:rPr>
          <w:del w:id="873" w:author="Sayali Dev" w:date="2018-02-15T15:44:00Z"/>
        </w:rPr>
      </w:pPr>
    </w:p>
    <w:p w14:paraId="00538EF8" w14:textId="5283CE91" w:rsidR="00F2232B" w:rsidRPr="005B7076" w:rsidDel="00291E45" w:rsidRDefault="00F2232B" w:rsidP="00E55723">
      <w:pPr>
        <w:numPr>
          <w:ilvl w:val="0"/>
          <w:numId w:val="71"/>
        </w:numPr>
        <w:ind w:right="540"/>
        <w:rPr>
          <w:del w:id="874" w:author="Sayali Dev" w:date="2018-02-15T15:44:00Z"/>
        </w:rPr>
      </w:pPr>
      <w:del w:id="875" w:author="Sayali Dev" w:date="2018-02-15T15:44:00Z">
        <w:r w:rsidRPr="005B7076" w:rsidDel="00291E45">
          <w:delText xml:space="preserve">For the status of a kit content item, click the </w:delText>
        </w:r>
        <w:r w:rsidRPr="00F14D54" w:rsidDel="00291E45">
          <w:rPr>
            <w:b/>
          </w:rPr>
          <w:delText>Status History</w:delText>
        </w:r>
        <w:r w:rsidRPr="005B7076" w:rsidDel="00291E45">
          <w:delText xml:space="preserve"> icon </w:delText>
        </w:r>
        <w:r w:rsidDel="00291E45">
          <w:rPr>
            <w:noProof/>
          </w:rPr>
          <w:drawing>
            <wp:inline distT="0" distB="0" distL="0" distR="0" wp14:anchorId="17366552" wp14:editId="1CD9A6ED">
              <wp:extent cx="207645" cy="241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645" cy="241300"/>
                      </a:xfrm>
                      <a:prstGeom prst="rect">
                        <a:avLst/>
                      </a:prstGeom>
                      <a:noFill/>
                      <a:ln>
                        <a:noFill/>
                      </a:ln>
                    </pic:spPr>
                  </pic:pic>
                </a:graphicData>
              </a:graphic>
            </wp:inline>
          </w:drawing>
        </w:r>
        <w:r w:rsidRPr="005B7076" w:rsidDel="00291E45">
          <w:delText xml:space="preserve"> in front of the applicable sample Identifier in the </w:delText>
        </w:r>
        <w:r w:rsidRPr="005B7076" w:rsidDel="00291E45">
          <w:rPr>
            <w:b/>
          </w:rPr>
          <w:delText>Kit Contents</w:delText>
        </w:r>
        <w:r w:rsidRPr="005B7076" w:rsidDel="00291E45">
          <w:delText xml:space="preserve"> table.</w:delText>
        </w:r>
        <w:r w:rsidRPr="005B7076" w:rsidDel="00291E45">
          <w:br/>
        </w:r>
      </w:del>
    </w:p>
    <w:p w14:paraId="20A072E6" w14:textId="3DCA350F" w:rsidR="00F2232B" w:rsidRPr="005B7076" w:rsidDel="00291E45" w:rsidRDefault="00F2232B" w:rsidP="00F2232B">
      <w:pPr>
        <w:ind w:left="720" w:right="540"/>
        <w:rPr>
          <w:del w:id="876" w:author="Sayali Dev" w:date="2018-02-15T15:44:00Z"/>
        </w:rPr>
      </w:pPr>
      <w:del w:id="877" w:author="Sayali Dev" w:date="2018-02-15T15:44:00Z">
        <w:r w:rsidRPr="005B7076" w:rsidDel="00291E45">
          <w:delText xml:space="preserve">The </w:delText>
        </w:r>
        <w:r w:rsidRPr="005B7076" w:rsidDel="00291E45">
          <w:rPr>
            <w:b/>
          </w:rPr>
          <w:delText>Status History</w:delText>
        </w:r>
        <w:r w:rsidRPr="005B7076" w:rsidDel="00291E45">
          <w:delText xml:space="preserve"> window appears. </w:delText>
        </w:r>
      </w:del>
    </w:p>
    <w:p w14:paraId="46649AE0" w14:textId="11624E3A" w:rsidR="00F2232B" w:rsidRPr="005B7076" w:rsidDel="00291E45" w:rsidRDefault="00F2232B" w:rsidP="00F2232B">
      <w:pPr>
        <w:rPr>
          <w:del w:id="878" w:author="Sayali Dev" w:date="2018-02-15T15:44:00Z"/>
          <w:lang w:eastAsia="x-none"/>
        </w:rPr>
      </w:pPr>
    </w:p>
    <w:p w14:paraId="1C9669E1" w14:textId="0DA37A95" w:rsidR="00F2232B" w:rsidRPr="005B7076" w:rsidDel="00291E45" w:rsidRDefault="00F2232B" w:rsidP="00F2232B">
      <w:pPr>
        <w:ind w:left="720"/>
        <w:rPr>
          <w:del w:id="879" w:author="Sayali Dev" w:date="2018-02-15T15:44:00Z"/>
          <w:lang w:eastAsia="x-none"/>
        </w:rPr>
      </w:pPr>
      <w:del w:id="880" w:author="Sayali Dev" w:date="2018-02-15T15:44:00Z">
        <w:r w:rsidRPr="00B34B27" w:rsidDel="00291E45">
          <w:rPr>
            <w:noProof/>
          </w:rPr>
          <w:drawing>
            <wp:inline distT="0" distB="0" distL="0" distR="0" wp14:anchorId="64E5850C" wp14:editId="542E0AFB">
              <wp:extent cx="6159500" cy="4322445"/>
              <wp:effectExtent l="19050" t="19050" r="12700" b="209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9500" cy="4322445"/>
                      </a:xfrm>
                      <a:prstGeom prst="rect">
                        <a:avLst/>
                      </a:prstGeom>
                      <a:noFill/>
                      <a:ln w="3175">
                        <a:solidFill>
                          <a:schemeClr val="tx1"/>
                        </a:solidFill>
                      </a:ln>
                    </pic:spPr>
                  </pic:pic>
                </a:graphicData>
              </a:graphic>
            </wp:inline>
          </w:drawing>
        </w:r>
      </w:del>
    </w:p>
    <w:p w14:paraId="5168A2CC" w14:textId="345956F1" w:rsidR="00F2232B" w:rsidRPr="00557946" w:rsidDel="00291E45" w:rsidRDefault="00F2232B" w:rsidP="00F2232B">
      <w:pPr>
        <w:pStyle w:val="Figure"/>
        <w:tabs>
          <w:tab w:val="clear" w:pos="1710"/>
          <w:tab w:val="num" w:pos="1800"/>
        </w:tabs>
        <w:ind w:left="1152" w:hanging="432"/>
        <w:rPr>
          <w:del w:id="881" w:author="Sayali Dev" w:date="2018-02-15T15:44:00Z"/>
        </w:rPr>
      </w:pPr>
      <w:del w:id="882" w:author="Sayali Dev" w:date="2018-02-15T15:44:00Z">
        <w:r w:rsidRPr="005B7076" w:rsidDel="00291E45">
          <w:delText xml:space="preserve">  View status history</w:delText>
        </w:r>
      </w:del>
    </w:p>
    <w:p w14:paraId="363A3F95" w14:textId="73725325" w:rsidR="00F2232B" w:rsidRPr="00111F95" w:rsidDel="00291E45" w:rsidRDefault="00F2232B" w:rsidP="00F2232B">
      <w:pPr>
        <w:pStyle w:val="Heading3"/>
        <w:rPr>
          <w:del w:id="883" w:author="Sayali Dev" w:date="2018-02-15T15:44:00Z"/>
          <w:lang w:val="en-US"/>
        </w:rPr>
      </w:pPr>
      <w:del w:id="884" w:author="Sayali Dev" w:date="2018-02-15T15:44:00Z">
        <w:r w:rsidDel="00291E45">
          <w:rPr>
            <w:lang w:val="en-US"/>
          </w:rPr>
          <w:br w:type="page"/>
        </w:r>
        <w:bookmarkStart w:id="885" w:name="_Generating_a_Kit"/>
        <w:bookmarkStart w:id="886" w:name="_Toc452993584"/>
        <w:bookmarkEnd w:id="885"/>
        <w:r w:rsidRPr="009269C6" w:rsidDel="00291E45">
          <w:delText xml:space="preserve">Generating a </w:delText>
        </w:r>
        <w:r w:rsidDel="00291E45">
          <w:rPr>
            <w:lang w:val="en-US"/>
          </w:rPr>
          <w:delText xml:space="preserve">Kit </w:delText>
        </w:r>
        <w:r w:rsidRPr="009269C6" w:rsidDel="00291E45">
          <w:delText>Manifest</w:delText>
        </w:r>
        <w:bookmarkEnd w:id="886"/>
        <w:r w:rsidDel="00291E45">
          <w:delText xml:space="preserve"> </w:delText>
        </w:r>
      </w:del>
    </w:p>
    <w:p w14:paraId="73A5F7F0" w14:textId="03ECB63F" w:rsidR="00F2232B" w:rsidRPr="009269C6" w:rsidDel="00291E45" w:rsidRDefault="00F2232B" w:rsidP="00F2232B">
      <w:pPr>
        <w:rPr>
          <w:del w:id="887" w:author="Sayali Dev" w:date="2018-02-15T15:44:00Z"/>
        </w:rPr>
      </w:pPr>
    </w:p>
    <w:p w14:paraId="4125B6F6" w14:textId="24A76F58" w:rsidR="00F2232B" w:rsidDel="00291E45" w:rsidRDefault="00F2232B" w:rsidP="00F2232B">
      <w:pPr>
        <w:rPr>
          <w:del w:id="888" w:author="Sayali Dev" w:date="2018-02-15T15:44:00Z"/>
        </w:rPr>
      </w:pPr>
      <w:del w:id="889" w:author="Sayali Dev" w:date="2018-02-15T15:44:00Z">
        <w:r w:rsidDel="00291E45">
          <w:delText xml:space="preserve">You can </w:delText>
        </w:r>
        <w:r w:rsidRPr="009269C6" w:rsidDel="00291E45">
          <w:delText xml:space="preserve">generate </w:delText>
        </w:r>
        <w:r w:rsidDel="00291E45">
          <w:delText>a manifest r</w:delText>
        </w:r>
        <w:r w:rsidRPr="009269C6" w:rsidDel="00291E45">
          <w:delText>eport</w:delText>
        </w:r>
        <w:r w:rsidDel="00291E45">
          <w:delText xml:space="preserve"> in PDF format for one or more kits. This report provides kit template and shipment summary information, and a description of</w:delText>
        </w:r>
        <w:r w:rsidRPr="009269C6" w:rsidDel="00291E45">
          <w:delText xml:space="preserve"> </w:delText>
        </w:r>
        <w:r w:rsidDel="00291E45">
          <w:delText xml:space="preserve">the </w:delText>
        </w:r>
        <w:r w:rsidRPr="009269C6" w:rsidDel="00291E45">
          <w:delText xml:space="preserve">contents of </w:delText>
        </w:r>
        <w:r w:rsidDel="00291E45">
          <w:delText xml:space="preserve">each </w:delText>
        </w:r>
        <w:r w:rsidRPr="009269C6" w:rsidDel="00291E45">
          <w:delText>kit.</w:delText>
        </w:r>
        <w:r w:rsidDel="00291E45">
          <w:delText xml:space="preserve"> </w:delText>
        </w:r>
      </w:del>
    </w:p>
    <w:p w14:paraId="5EE8D01C" w14:textId="466735FF" w:rsidR="00F2232B" w:rsidDel="00291E45" w:rsidRDefault="00F2232B" w:rsidP="00F2232B">
      <w:pPr>
        <w:rPr>
          <w:del w:id="890" w:author="Sayali Dev" w:date="2018-02-15T15:44:00Z"/>
        </w:rPr>
      </w:pPr>
    </w:p>
    <w:p w14:paraId="2484ACB9" w14:textId="461E4679" w:rsidR="00F2232B" w:rsidRPr="00585562" w:rsidDel="00291E45" w:rsidRDefault="00F2232B" w:rsidP="00F2232B">
      <w:pPr>
        <w:rPr>
          <w:del w:id="891" w:author="Sayali Dev" w:date="2018-02-15T15:44:00Z"/>
        </w:rPr>
      </w:pPr>
      <w:del w:id="892" w:author="Sayali Dev" w:date="2018-02-15T15:44:00Z">
        <w:r w:rsidRPr="009269C6" w:rsidDel="00291E45">
          <w:delText>To</w:delText>
        </w:r>
        <w:r w:rsidDel="00291E45">
          <w:delText xml:space="preserve"> generate a manifest report</w:delText>
        </w:r>
        <w:r w:rsidRPr="00585562" w:rsidDel="00291E45">
          <w:delText>:</w:delText>
        </w:r>
        <w:r w:rsidDel="00291E45">
          <w:br/>
        </w:r>
      </w:del>
    </w:p>
    <w:p w14:paraId="10E2F3ED" w14:textId="55AD5BA0" w:rsidR="00F2232B" w:rsidDel="00291E45" w:rsidRDefault="00F2232B" w:rsidP="00E55723">
      <w:pPr>
        <w:numPr>
          <w:ilvl w:val="0"/>
          <w:numId w:val="69"/>
        </w:numPr>
        <w:ind w:right="540"/>
        <w:rPr>
          <w:del w:id="893" w:author="Sayali Dev" w:date="2018-02-15T15:44:00Z"/>
        </w:rPr>
      </w:pPr>
      <w:del w:id="894" w:author="Sayali Dev" w:date="2018-01-31T17:54:00Z">
        <w:r w:rsidDel="009A119E">
          <w:delText>Log on</w:delText>
        </w:r>
      </w:del>
      <w:del w:id="895" w:author="Sayali Dev" w:date="2018-02-15T15:44:00Z">
        <w:r w:rsidDel="00291E45">
          <w:delText xml:space="preserve"> to the application using your </w:delText>
        </w:r>
      </w:del>
      <w:del w:id="896" w:author="Sayali Dev" w:date="2018-01-31T17:55:00Z">
        <w:r w:rsidDel="00A62626">
          <w:delText>logon</w:delText>
        </w:r>
      </w:del>
      <w:del w:id="897" w:author="Sayali Dev" w:date="2018-02-15T15:44:00Z">
        <w:r w:rsidDel="00291E45">
          <w:delText xml:space="preserve"> credentials. </w:delText>
        </w:r>
      </w:del>
    </w:p>
    <w:p w14:paraId="6DB47FD8" w14:textId="76A0EFDA" w:rsidR="00F2232B" w:rsidDel="00291E45" w:rsidRDefault="00F2232B" w:rsidP="00F2232B">
      <w:pPr>
        <w:ind w:left="720" w:right="540"/>
        <w:rPr>
          <w:del w:id="898" w:author="Sayali Dev" w:date="2018-02-15T15:44:00Z"/>
        </w:rPr>
      </w:pPr>
      <w:del w:id="899" w:author="Sayali Dev" w:date="2018-02-15T15:44:00Z">
        <w:r w:rsidDel="00291E45">
          <w:delText xml:space="preserve">The home page appears. </w:delText>
        </w:r>
      </w:del>
    </w:p>
    <w:p w14:paraId="40997CE0" w14:textId="171E64A0" w:rsidR="00F2232B" w:rsidDel="00291E45" w:rsidRDefault="00F2232B" w:rsidP="00F2232B">
      <w:pPr>
        <w:ind w:left="720" w:right="540"/>
        <w:rPr>
          <w:del w:id="900" w:author="Sayali Dev" w:date="2018-02-15T15:44:00Z"/>
        </w:rPr>
      </w:pPr>
    </w:p>
    <w:p w14:paraId="5B587D82" w14:textId="7AD59EEE" w:rsidR="00F2232B" w:rsidDel="00291E45" w:rsidRDefault="00F2232B" w:rsidP="00E55723">
      <w:pPr>
        <w:numPr>
          <w:ilvl w:val="0"/>
          <w:numId w:val="69"/>
        </w:numPr>
        <w:ind w:right="540"/>
        <w:rPr>
          <w:del w:id="901" w:author="Sayali Dev" w:date="2018-02-15T15:44:00Z"/>
        </w:rPr>
      </w:pPr>
      <w:del w:id="902"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RPr="00585562" w:rsidDel="00291E45">
          <w:delText xml:space="preserve">. </w:delText>
        </w:r>
      </w:del>
    </w:p>
    <w:p w14:paraId="6CD3BFC9" w14:textId="779B5CA9" w:rsidR="00F2232B" w:rsidDel="00291E45" w:rsidRDefault="00F2232B" w:rsidP="00F2232B">
      <w:pPr>
        <w:ind w:left="720" w:right="540"/>
        <w:rPr>
          <w:del w:id="903" w:author="Sayali Dev" w:date="2018-02-15T15:44:00Z"/>
        </w:rPr>
      </w:pPr>
      <w:del w:id="904" w:author="Sayali Dev" w:date="2018-02-15T15:44:00Z">
        <w:r w:rsidRPr="00585562" w:rsidDel="00291E45">
          <w:delText xml:space="preserve">The </w:delText>
        </w:r>
        <w:r w:rsidDel="00291E45">
          <w:rPr>
            <w:b/>
          </w:rPr>
          <w:delText>K</w:delText>
        </w:r>
        <w:r w:rsidRPr="00355225" w:rsidDel="00291E45">
          <w:rPr>
            <w:b/>
          </w:rPr>
          <w:delText xml:space="preserve">it </w:delText>
        </w:r>
        <w:r w:rsidDel="00291E45">
          <w:rPr>
            <w:b/>
          </w:rPr>
          <w:delText>S</w:delText>
        </w:r>
        <w:r w:rsidRPr="00355225" w:rsidDel="00291E45">
          <w:rPr>
            <w:b/>
          </w:rPr>
          <w:delText>earch</w:delText>
        </w:r>
        <w:r w:rsidRPr="00585562" w:rsidDel="00291E45">
          <w:delText xml:space="preserve"> </w:delText>
        </w:r>
        <w:r w:rsidDel="00291E45">
          <w:delText xml:space="preserve">page appears. </w:delText>
        </w:r>
      </w:del>
    </w:p>
    <w:p w14:paraId="127180E0" w14:textId="1E3EBB07" w:rsidR="00F2232B" w:rsidDel="00291E45" w:rsidRDefault="00F2232B" w:rsidP="00F2232B">
      <w:pPr>
        <w:ind w:left="720" w:right="540"/>
        <w:rPr>
          <w:del w:id="905" w:author="Sayali Dev" w:date="2018-02-15T15:44:00Z"/>
        </w:rPr>
      </w:pPr>
    </w:p>
    <w:p w14:paraId="2769D8C9" w14:textId="1A8A9882" w:rsidR="00F2232B" w:rsidDel="00291E45" w:rsidRDefault="00F2232B" w:rsidP="00E55723">
      <w:pPr>
        <w:numPr>
          <w:ilvl w:val="0"/>
          <w:numId w:val="69"/>
        </w:numPr>
        <w:ind w:right="540"/>
        <w:rPr>
          <w:del w:id="906" w:author="Sayali Dev" w:date="2018-02-15T15:44:00Z"/>
        </w:rPr>
      </w:pPr>
      <w:del w:id="907" w:author="Sayali Dev" w:date="2018-02-15T15:44:00Z">
        <w:r w:rsidDel="00291E45">
          <w:delText xml:space="preserve">Click </w:delText>
        </w:r>
        <w:r w:rsidRPr="009C71DE" w:rsidDel="00291E45">
          <w:rPr>
            <w:b/>
          </w:rPr>
          <w:delText>S</w:delText>
        </w:r>
        <w:r w:rsidDel="00291E45">
          <w:rPr>
            <w:b/>
          </w:rPr>
          <w:delText>EARCH</w:delText>
        </w:r>
        <w:r w:rsidDel="00291E45">
          <w:delText xml:space="preserve">. </w:delText>
        </w:r>
      </w:del>
    </w:p>
    <w:p w14:paraId="22AE4E78" w14:textId="132367F6" w:rsidR="00F2232B" w:rsidDel="00291E45" w:rsidRDefault="00F2232B" w:rsidP="00F2232B">
      <w:pPr>
        <w:ind w:left="720" w:right="540"/>
        <w:rPr>
          <w:del w:id="908" w:author="Sayali Dev" w:date="2018-02-15T15:44:00Z"/>
        </w:rPr>
      </w:pPr>
      <w:del w:id="909" w:author="Sayali Dev" w:date="2018-02-15T15:44:00Z">
        <w:r w:rsidRPr="00507D17" w:rsidDel="00291E45">
          <w:delText xml:space="preserve">The kit search page displays a list of all kits that are accessible based on your login location. </w:delText>
        </w:r>
      </w:del>
    </w:p>
    <w:p w14:paraId="140514F5" w14:textId="66917F2A" w:rsidR="00F2232B" w:rsidDel="00291E45" w:rsidRDefault="00F2232B" w:rsidP="00F2232B">
      <w:pPr>
        <w:ind w:left="720" w:right="540"/>
        <w:rPr>
          <w:del w:id="910" w:author="Sayali Dev" w:date="2018-02-15T15:44:00Z"/>
        </w:rPr>
      </w:pPr>
      <w:del w:id="911" w:author="Sayali Dev" w:date="2018-02-15T15:44:00Z">
        <w:r w:rsidDel="00291E45">
          <w:br/>
        </w:r>
        <w:r w:rsidDel="00291E45">
          <w:rPr>
            <w:noProof/>
          </w:rPr>
          <w:drawing>
            <wp:inline distT="0" distB="0" distL="0" distR="0" wp14:anchorId="05680F10" wp14:editId="04167E0E">
              <wp:extent cx="6317222" cy="2955175"/>
              <wp:effectExtent l="19050" t="19050" r="26670" b="17145"/>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del>
    </w:p>
    <w:p w14:paraId="2201B9CC" w14:textId="2AD58149" w:rsidR="00F2232B" w:rsidRPr="009D33AF" w:rsidDel="00291E45" w:rsidRDefault="00F2232B" w:rsidP="00F2232B">
      <w:pPr>
        <w:pStyle w:val="Figure"/>
        <w:tabs>
          <w:tab w:val="clear" w:pos="1710"/>
          <w:tab w:val="num" w:pos="1800"/>
        </w:tabs>
        <w:ind w:left="1152" w:hanging="432"/>
        <w:rPr>
          <w:del w:id="912" w:author="Sayali Dev" w:date="2018-02-15T15:44:00Z"/>
        </w:rPr>
      </w:pPr>
      <w:del w:id="913" w:author="Sayali Dev" w:date="2018-02-15T15:44:00Z">
        <w:r w:rsidDel="00291E45">
          <w:delText>Kit search page – Generate Manifest action</w:delText>
        </w:r>
      </w:del>
    </w:p>
    <w:p w14:paraId="374182D4" w14:textId="5BCD91B4" w:rsidR="00F2232B" w:rsidRPr="00C33012" w:rsidDel="00291E45" w:rsidRDefault="00F2232B" w:rsidP="00F2232B">
      <w:pPr>
        <w:rPr>
          <w:del w:id="914" w:author="Sayali Dev" w:date="2018-02-15T15:44:00Z"/>
        </w:rPr>
      </w:pPr>
    </w:p>
    <w:p w14:paraId="6744CFF0" w14:textId="785B8B77" w:rsidR="00F2232B" w:rsidDel="00291E45" w:rsidRDefault="00F2232B" w:rsidP="00E55723">
      <w:pPr>
        <w:numPr>
          <w:ilvl w:val="0"/>
          <w:numId w:val="69"/>
        </w:numPr>
        <w:rPr>
          <w:del w:id="915" w:author="Sayali Dev" w:date="2018-02-15T15:44:00Z"/>
        </w:rPr>
      </w:pPr>
      <w:del w:id="916" w:author="Sayali Dev" w:date="2018-02-15T15:44:00Z">
        <w:r w:rsidDel="00291E45">
          <w:delText xml:space="preserve">Select the checkbox of the kit(s) for which you want to generate a manifest. </w:delText>
        </w:r>
      </w:del>
    </w:p>
    <w:p w14:paraId="55EA0A9F" w14:textId="0F7CD33F" w:rsidR="00F2232B" w:rsidDel="00291E45" w:rsidRDefault="00F2232B" w:rsidP="00F2232B">
      <w:pPr>
        <w:ind w:left="720"/>
        <w:rPr>
          <w:del w:id="917" w:author="Sayali Dev" w:date="2018-02-15T15:44:00Z"/>
        </w:rPr>
      </w:pPr>
      <w:del w:id="918" w:author="Sayali Dev" w:date="2018-02-15T15:44:00Z">
        <w:r w:rsidRPr="00E90A22" w:rsidDel="00291E45">
          <w:rPr>
            <w:b/>
          </w:rPr>
          <w:delText>Note:</w:delText>
        </w:r>
        <w:r w:rsidDel="00291E45">
          <w:delText xml:space="preserve"> To generate a manifest for all kits, select the checkbox on the header.</w:delText>
        </w:r>
      </w:del>
    </w:p>
    <w:p w14:paraId="0EA646D6" w14:textId="42C0CD16" w:rsidR="00F2232B" w:rsidDel="00291E45" w:rsidRDefault="00F2232B" w:rsidP="00F2232B">
      <w:pPr>
        <w:ind w:left="720" w:right="180"/>
        <w:rPr>
          <w:del w:id="919" w:author="Sayali Dev" w:date="2018-02-15T15:44:00Z"/>
        </w:rPr>
      </w:pPr>
    </w:p>
    <w:p w14:paraId="1BF847C0" w14:textId="3B8EC743" w:rsidR="00F2232B" w:rsidDel="00291E45" w:rsidRDefault="00F2232B" w:rsidP="00E55723">
      <w:pPr>
        <w:numPr>
          <w:ilvl w:val="0"/>
          <w:numId w:val="69"/>
        </w:numPr>
        <w:rPr>
          <w:del w:id="920" w:author="Sayali Dev" w:date="2018-02-15T15:44:00Z"/>
        </w:rPr>
      </w:pPr>
      <w:del w:id="921" w:author="Sayali Dev" w:date="2018-02-15T15:44:00Z">
        <w:r w:rsidDel="00291E45">
          <w:delText xml:space="preserve">In the </w:delText>
        </w:r>
        <w:r w:rsidRPr="00E90A22" w:rsidDel="00291E45">
          <w:rPr>
            <w:b/>
          </w:rPr>
          <w:delText xml:space="preserve">Actions </w:delText>
        </w:r>
        <w:r w:rsidDel="00291E45">
          <w:delText xml:space="preserve">list, click </w:delText>
        </w:r>
        <w:r w:rsidRPr="00E90A22" w:rsidDel="00291E45">
          <w:rPr>
            <w:b/>
          </w:rPr>
          <w:delText>Generate Manifest</w:delText>
        </w:r>
        <w:r w:rsidRPr="00E90A22" w:rsidDel="00291E45">
          <w:delText>, and then click</w:delText>
        </w:r>
        <w:r w:rsidRPr="00E90A22" w:rsidDel="00291E45">
          <w:rPr>
            <w:b/>
          </w:rPr>
          <w:delText xml:space="preserve"> </w:delText>
        </w:r>
        <w:r w:rsidRPr="00F47030" w:rsidDel="00291E45">
          <w:rPr>
            <w:b/>
          </w:rPr>
          <w:delText>INITIATE</w:delText>
        </w:r>
        <w:r w:rsidDel="00291E45">
          <w:delText xml:space="preserve">. </w:delText>
        </w:r>
      </w:del>
    </w:p>
    <w:p w14:paraId="1EE55995" w14:textId="6F7F3805" w:rsidR="00F2232B" w:rsidDel="00291E45" w:rsidRDefault="00F2232B" w:rsidP="00F2232B">
      <w:pPr>
        <w:ind w:left="720"/>
        <w:rPr>
          <w:del w:id="922" w:author="Sayali Dev" w:date="2018-02-15T15:44:00Z"/>
        </w:rPr>
      </w:pPr>
      <w:del w:id="923" w:author="Sayali Dev" w:date="2018-02-15T15:44:00Z">
        <w:r w:rsidDel="00291E45">
          <w:delText>The kit manifest appears in a new tab.</w:delText>
        </w:r>
        <w:r w:rsidDel="00291E45">
          <w:br/>
        </w:r>
      </w:del>
    </w:p>
    <w:p w14:paraId="1A67B65B" w14:textId="67DF902B" w:rsidR="00BB2100" w:rsidRPr="00655C87" w:rsidDel="00291E45" w:rsidRDefault="00F2232B">
      <w:pPr>
        <w:pStyle w:val="BodyText"/>
        <w:ind w:left="720"/>
        <w:rPr>
          <w:del w:id="924" w:author="Sayali Dev" w:date="2018-02-15T15:44:00Z"/>
        </w:rPr>
        <w:pPrChange w:id="925" w:author="Sayali Dev" w:date="2018-02-01T14:28:00Z">
          <w:pPr>
            <w:pStyle w:val="BodyText"/>
            <w:numPr>
              <w:numId w:val="69"/>
            </w:numPr>
            <w:ind w:left="720" w:hanging="360"/>
          </w:pPr>
        </w:pPrChange>
      </w:pPr>
      <w:del w:id="926" w:author="Sayali Dev" w:date="2018-02-15T15:44:00Z">
        <w:r w:rsidDel="00291E45">
          <w:delText xml:space="preserve">View, </w:delText>
        </w:r>
        <w:r w:rsidDel="00291E45">
          <w:rPr>
            <w:lang w:val="en-US"/>
          </w:rPr>
          <w:delText>p</w:delText>
        </w:r>
        <w:r w:rsidDel="00291E45">
          <w:delText xml:space="preserve">rint and/or </w:delText>
        </w:r>
        <w:r w:rsidDel="00291E45">
          <w:rPr>
            <w:lang w:val="en-US"/>
          </w:rPr>
          <w:delText>s</w:delText>
        </w:r>
        <w:r w:rsidDel="00291E45">
          <w:delText xml:space="preserve">ave the file, as needed. </w:delText>
        </w:r>
        <w:r w:rsidDel="00291E45">
          <w:rPr>
            <w:lang w:val="en-US"/>
          </w:rPr>
          <w:br/>
        </w:r>
        <w:r w:rsidRPr="00AF38DA" w:rsidDel="00291E45">
          <w:rPr>
            <w:b/>
          </w:rPr>
          <w:delText>Note</w:delText>
        </w:r>
        <w:r w:rsidDel="00291E45">
          <w:delText xml:space="preserve">: </w:delText>
        </w:r>
        <w:r w:rsidDel="00291E45">
          <w:rPr>
            <w:lang w:val="en-US"/>
          </w:rPr>
          <w:delText>Hover the cursor over the icons in the horizontal and vertical navigation bars to identify tools for viewing multiple pages, printing the report and saving the file to your machine.</w:delText>
        </w:r>
        <w:r w:rsidR="00EB6C94" w:rsidDel="00291E45">
          <w:fldChar w:fldCharType="begin"/>
        </w:r>
        <w:r w:rsidR="00EB6C94" w:rsidDel="00291E45">
          <w:fldChar w:fldCharType="end"/>
        </w:r>
      </w:del>
    </w:p>
    <w:p w14:paraId="28DFD341" w14:textId="5D2B8C3B" w:rsidR="00F2232B" w:rsidRPr="00A17FEB" w:rsidDel="00291E45" w:rsidRDefault="00F2232B" w:rsidP="00F2232B">
      <w:pPr>
        <w:rPr>
          <w:del w:id="927" w:author="Sayali Dev" w:date="2018-02-15T15:44:00Z"/>
          <w:rStyle w:val="Heading3Char"/>
        </w:rPr>
      </w:pPr>
      <w:del w:id="928" w:author="Sayali Dev" w:date="2018-02-15T15:44:00Z">
        <w:r w:rsidDel="00291E45">
          <w:br w:type="page"/>
        </w:r>
        <w:bookmarkStart w:id="929" w:name="PrintingLabelsKitsListScreen"/>
        <w:bookmarkStart w:id="930" w:name="_Toc452993585"/>
        <w:bookmarkEnd w:id="929"/>
        <w:r w:rsidRPr="00A17FEB" w:rsidDel="00291E45">
          <w:rPr>
            <w:rStyle w:val="Heading3Char"/>
          </w:rPr>
          <w:delText>Generating a Label from the Kit Search Page</w:delText>
        </w:r>
        <w:bookmarkEnd w:id="930"/>
      </w:del>
    </w:p>
    <w:p w14:paraId="2DB82A86" w14:textId="655264B4" w:rsidR="00F2232B" w:rsidDel="00291E45" w:rsidRDefault="00F2232B" w:rsidP="00F2232B">
      <w:pPr>
        <w:rPr>
          <w:del w:id="931" w:author="Sayali Dev" w:date="2018-02-15T15:44:00Z"/>
        </w:rPr>
      </w:pPr>
    </w:p>
    <w:p w14:paraId="0D441C37" w14:textId="5FABB0DF" w:rsidR="00F2232B" w:rsidDel="00291E45" w:rsidRDefault="00F2232B" w:rsidP="00F2232B">
      <w:pPr>
        <w:rPr>
          <w:del w:id="932" w:author="Sayali Dev" w:date="2018-02-15T15:44:00Z"/>
        </w:rPr>
      </w:pPr>
      <w:del w:id="933" w:author="Sayali Dev" w:date="2018-02-15T15:44:00Z">
        <w:r w:rsidDel="00291E45">
          <w:delText>You can generate a PDF image of the barcode labels for a kit.</w:delText>
        </w:r>
      </w:del>
    </w:p>
    <w:p w14:paraId="08FB330A" w14:textId="58AD4077" w:rsidR="00F2232B" w:rsidDel="00291E45" w:rsidRDefault="00F2232B" w:rsidP="00F2232B">
      <w:pPr>
        <w:rPr>
          <w:del w:id="934" w:author="Sayali Dev" w:date="2018-02-15T15:44:00Z"/>
        </w:rPr>
      </w:pPr>
    </w:p>
    <w:p w14:paraId="27E1BDEF" w14:textId="29BC234A" w:rsidR="00F2232B" w:rsidDel="00291E45" w:rsidRDefault="00F2232B" w:rsidP="00F2232B">
      <w:pPr>
        <w:rPr>
          <w:del w:id="935" w:author="Sayali Dev" w:date="2018-02-15T15:44:00Z"/>
        </w:rPr>
      </w:pPr>
      <w:del w:id="936" w:author="Sayali Dev" w:date="2018-02-15T15:44:00Z">
        <w:r w:rsidDel="00291E45">
          <w:delText>To generate a label</w:delText>
        </w:r>
        <w:r w:rsidRPr="00585562" w:rsidDel="00291E45">
          <w:delText>:</w:delText>
        </w:r>
      </w:del>
    </w:p>
    <w:p w14:paraId="1A402F40" w14:textId="31A290DF" w:rsidR="00F2232B" w:rsidDel="00291E45" w:rsidRDefault="00F2232B" w:rsidP="00F2232B">
      <w:pPr>
        <w:rPr>
          <w:del w:id="937" w:author="Sayali Dev" w:date="2018-02-15T15:44:00Z"/>
        </w:rPr>
      </w:pPr>
    </w:p>
    <w:p w14:paraId="2B617149" w14:textId="5D9A1430" w:rsidR="00F2232B" w:rsidDel="00291E45" w:rsidRDefault="00F2232B" w:rsidP="00E55723">
      <w:pPr>
        <w:numPr>
          <w:ilvl w:val="0"/>
          <w:numId w:val="46"/>
        </w:numPr>
        <w:ind w:right="540"/>
        <w:rPr>
          <w:del w:id="938" w:author="Sayali Dev" w:date="2018-02-15T15:44:00Z"/>
        </w:rPr>
      </w:pPr>
      <w:del w:id="939" w:author="Sayali Dev" w:date="2018-01-31T17:54:00Z">
        <w:r w:rsidDel="009A119E">
          <w:delText>Log on</w:delText>
        </w:r>
      </w:del>
      <w:del w:id="940" w:author="Sayali Dev" w:date="2018-02-15T15:44:00Z">
        <w:r w:rsidDel="00291E45">
          <w:delText xml:space="preserve"> to the application using your </w:delText>
        </w:r>
      </w:del>
      <w:del w:id="941" w:author="Sayali Dev" w:date="2018-01-31T17:55:00Z">
        <w:r w:rsidDel="00A62626">
          <w:delText>logon</w:delText>
        </w:r>
      </w:del>
      <w:del w:id="942" w:author="Sayali Dev" w:date="2018-02-15T15:44:00Z">
        <w:r w:rsidDel="00291E45">
          <w:delText xml:space="preserve"> credentials. </w:delText>
        </w:r>
      </w:del>
    </w:p>
    <w:p w14:paraId="5443B87D" w14:textId="127D8F70" w:rsidR="00F2232B" w:rsidDel="00291E45" w:rsidRDefault="00F2232B" w:rsidP="00F2232B">
      <w:pPr>
        <w:ind w:left="720" w:right="540"/>
        <w:rPr>
          <w:del w:id="943" w:author="Sayali Dev" w:date="2018-02-15T15:44:00Z"/>
        </w:rPr>
      </w:pPr>
      <w:del w:id="944" w:author="Sayali Dev" w:date="2018-02-15T15:44:00Z">
        <w:r w:rsidDel="00291E45">
          <w:delText xml:space="preserve">The </w:delText>
        </w:r>
      </w:del>
      <w:del w:id="945" w:author="Sayali Dev" w:date="2018-02-01T14:30:00Z">
        <w:r w:rsidRPr="00544A61" w:rsidDel="00544A61">
          <w:rPr>
            <w:b/>
            <w:rPrChange w:id="946" w:author="Sayali Dev" w:date="2018-02-01T14:30:00Z">
              <w:rPr/>
            </w:rPrChange>
          </w:rPr>
          <w:delText>h</w:delText>
        </w:r>
      </w:del>
      <w:del w:id="947" w:author="Sayali Dev" w:date="2018-02-15T15:44:00Z">
        <w:r w:rsidRPr="00544A61" w:rsidDel="00291E45">
          <w:rPr>
            <w:b/>
            <w:rPrChange w:id="948" w:author="Sayali Dev" w:date="2018-02-01T14:30:00Z">
              <w:rPr/>
            </w:rPrChange>
          </w:rPr>
          <w:delText>ome</w:delText>
        </w:r>
        <w:r w:rsidDel="00291E45">
          <w:delText xml:space="preserve"> page appears. </w:delText>
        </w:r>
      </w:del>
    </w:p>
    <w:p w14:paraId="45096B60" w14:textId="75F47501" w:rsidR="00F2232B" w:rsidDel="00291E45" w:rsidRDefault="00F2232B" w:rsidP="00F2232B">
      <w:pPr>
        <w:ind w:left="720" w:right="540"/>
        <w:rPr>
          <w:del w:id="949" w:author="Sayali Dev" w:date="2018-02-15T15:44:00Z"/>
        </w:rPr>
      </w:pPr>
    </w:p>
    <w:p w14:paraId="15692528" w14:textId="5ABDEA6D" w:rsidR="00F2232B" w:rsidDel="00291E45" w:rsidRDefault="00F2232B" w:rsidP="00E55723">
      <w:pPr>
        <w:numPr>
          <w:ilvl w:val="0"/>
          <w:numId w:val="46"/>
        </w:numPr>
        <w:ind w:right="540"/>
        <w:rPr>
          <w:del w:id="950" w:author="Sayali Dev" w:date="2018-02-15T15:44:00Z"/>
        </w:rPr>
      </w:pPr>
      <w:del w:id="951"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r w:rsidDel="00291E45">
          <w:br/>
        </w:r>
        <w:r w:rsidRPr="00585562" w:rsidDel="00291E45">
          <w:delText xml:space="preserve">The </w:delText>
        </w:r>
        <w:r w:rsidDel="00291E45">
          <w:rPr>
            <w:b/>
          </w:rPr>
          <w:delText>K</w:delText>
        </w:r>
        <w:r w:rsidRPr="00EB3818" w:rsidDel="00291E45">
          <w:rPr>
            <w:b/>
          </w:rPr>
          <w:delText>it</w:delText>
        </w:r>
        <w:r w:rsidDel="00291E45">
          <w:rPr>
            <w:b/>
          </w:rPr>
          <w:delText xml:space="preserve"> S</w:delText>
        </w:r>
        <w:r w:rsidRPr="00EB3818" w:rsidDel="00291E45">
          <w:rPr>
            <w:b/>
          </w:rPr>
          <w:delText>earch</w:delText>
        </w:r>
        <w:r w:rsidRPr="00585562" w:rsidDel="00291E45">
          <w:delText xml:space="preserve"> </w:delText>
        </w:r>
        <w:r w:rsidDel="00291E45">
          <w:delText>page appears.</w:delText>
        </w:r>
      </w:del>
    </w:p>
    <w:p w14:paraId="7DC33CDB" w14:textId="42D742F8" w:rsidR="00F2232B" w:rsidRPr="00585562" w:rsidDel="00291E45" w:rsidRDefault="00F2232B" w:rsidP="00F2232B">
      <w:pPr>
        <w:ind w:left="720" w:right="540"/>
        <w:rPr>
          <w:del w:id="952" w:author="Sayali Dev" w:date="2018-02-15T15:44:00Z"/>
        </w:rPr>
      </w:pPr>
    </w:p>
    <w:p w14:paraId="460288C8" w14:textId="7E7C21CC" w:rsidR="00F2232B" w:rsidDel="00291E45" w:rsidRDefault="00F2232B" w:rsidP="00E55723">
      <w:pPr>
        <w:numPr>
          <w:ilvl w:val="0"/>
          <w:numId w:val="46"/>
        </w:numPr>
        <w:rPr>
          <w:del w:id="953" w:author="Sayali Dev" w:date="2018-02-15T15:44:00Z"/>
        </w:rPr>
      </w:pPr>
      <w:del w:id="954"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6A4637CC" w14:textId="022CDBAE" w:rsidR="00F2232B" w:rsidDel="00291E45" w:rsidRDefault="00F2232B" w:rsidP="00F2232B">
      <w:pPr>
        <w:ind w:left="720"/>
        <w:rPr>
          <w:del w:id="955" w:author="Sayali Dev" w:date="2018-02-15T15:44:00Z"/>
        </w:rPr>
      </w:pPr>
      <w:del w:id="956" w:author="Sayali Dev" w:date="2018-02-15T15:44:00Z">
        <w:r w:rsidRPr="00507D17" w:rsidDel="00291E45">
          <w:delText xml:space="preserve">The kit search page displays a list of all kits that are accessible based on your login location. </w:delText>
        </w:r>
      </w:del>
    </w:p>
    <w:p w14:paraId="22D77077" w14:textId="0DF44881" w:rsidR="00F2232B" w:rsidDel="00291E45" w:rsidRDefault="00F2232B" w:rsidP="00F2232B">
      <w:pPr>
        <w:pStyle w:val="ListParagraph"/>
        <w:tabs>
          <w:tab w:val="left" w:pos="4135"/>
        </w:tabs>
        <w:rPr>
          <w:del w:id="957" w:author="Sayali Dev" w:date="2018-02-15T15:44:00Z"/>
        </w:rPr>
      </w:pPr>
      <w:del w:id="958" w:author="Sayali Dev" w:date="2018-02-15T15:44:00Z">
        <w:r w:rsidDel="00291E45">
          <w:tab/>
        </w:r>
      </w:del>
    </w:p>
    <w:p w14:paraId="3E025986" w14:textId="6F8E295F" w:rsidR="00F2232B" w:rsidDel="00291E45" w:rsidRDefault="00F2232B" w:rsidP="00E55723">
      <w:pPr>
        <w:numPr>
          <w:ilvl w:val="0"/>
          <w:numId w:val="46"/>
        </w:numPr>
        <w:rPr>
          <w:del w:id="959" w:author="Sayali Dev" w:date="2018-02-15T15:44:00Z"/>
        </w:rPr>
      </w:pPr>
      <w:del w:id="960" w:author="Sayali Dev" w:date="2018-02-15T15:44:00Z">
        <w:r w:rsidDel="00291E45">
          <w:delText xml:space="preserve">Select the checkbox of the kit(s) for which you want to generate a label. </w:delText>
        </w:r>
      </w:del>
    </w:p>
    <w:p w14:paraId="7B3150C7" w14:textId="5352B7A8" w:rsidR="00F2232B" w:rsidDel="00291E45" w:rsidRDefault="00F2232B" w:rsidP="00F2232B">
      <w:pPr>
        <w:ind w:left="720"/>
        <w:rPr>
          <w:del w:id="961" w:author="Sayali Dev" w:date="2018-02-15T15:44:00Z"/>
        </w:rPr>
      </w:pPr>
      <w:del w:id="962" w:author="Sayali Dev" w:date="2018-02-15T15:44:00Z">
        <w:r w:rsidRPr="00E90A22" w:rsidDel="00291E45">
          <w:rPr>
            <w:b/>
          </w:rPr>
          <w:delText>Note:</w:delText>
        </w:r>
        <w:r w:rsidDel="00291E45">
          <w:delText xml:space="preserve"> To generate labels for all kits, select the checkbox on the header.</w:delText>
        </w:r>
      </w:del>
    </w:p>
    <w:p w14:paraId="2DF4E019" w14:textId="275C9188" w:rsidR="00F2232B" w:rsidDel="00291E45" w:rsidRDefault="00F2232B" w:rsidP="00F2232B">
      <w:pPr>
        <w:ind w:left="720"/>
        <w:rPr>
          <w:del w:id="963" w:author="Sayali Dev" w:date="2018-02-15T15:44:00Z"/>
        </w:rPr>
      </w:pPr>
    </w:p>
    <w:p w14:paraId="2645F806" w14:textId="7B6E3066" w:rsidR="00F2232B" w:rsidDel="00291E45" w:rsidRDefault="00F2232B" w:rsidP="00E55723">
      <w:pPr>
        <w:numPr>
          <w:ilvl w:val="0"/>
          <w:numId w:val="46"/>
        </w:numPr>
        <w:rPr>
          <w:del w:id="964" w:author="Sayali Dev" w:date="2018-02-15T15:44:00Z"/>
        </w:rPr>
      </w:pPr>
      <w:del w:id="965" w:author="Sayali Dev" w:date="2018-02-15T15:44:00Z">
        <w:r w:rsidDel="00291E45">
          <w:delText xml:space="preserve">In the </w:delText>
        </w:r>
        <w:r w:rsidRPr="00E90A22" w:rsidDel="00291E45">
          <w:rPr>
            <w:b/>
          </w:rPr>
          <w:delText xml:space="preserve">Actions </w:delText>
        </w:r>
        <w:r w:rsidDel="00291E45">
          <w:delText xml:space="preserve">list, click </w:delText>
        </w:r>
        <w:r w:rsidRPr="00E90A22" w:rsidDel="00291E45">
          <w:rPr>
            <w:b/>
          </w:rPr>
          <w:delText xml:space="preserve">Generate </w:delText>
        </w:r>
        <w:r w:rsidDel="00291E45">
          <w:rPr>
            <w:b/>
          </w:rPr>
          <w:delText>Labels</w:delText>
        </w:r>
        <w:r w:rsidRPr="00E90A22" w:rsidDel="00291E45">
          <w:delText>, and then click</w:delText>
        </w:r>
        <w:r w:rsidRPr="00E90A22" w:rsidDel="00291E45">
          <w:rPr>
            <w:b/>
          </w:rPr>
          <w:delText xml:space="preserve"> </w:delText>
        </w:r>
        <w:r w:rsidRPr="00F47030" w:rsidDel="00291E45">
          <w:rPr>
            <w:b/>
          </w:rPr>
          <w:delText>INITIATE</w:delText>
        </w:r>
        <w:r w:rsidRPr="00B954B5" w:rsidDel="00291E45">
          <w:delText>.</w:delText>
        </w:r>
        <w:r w:rsidRPr="00585562" w:rsidDel="00291E45">
          <w:delText xml:space="preserve"> </w:delText>
        </w:r>
        <w:r w:rsidDel="00291E45">
          <w:br/>
        </w:r>
        <w:r w:rsidRPr="00E63C3C" w:rsidDel="00291E45">
          <w:delText xml:space="preserve">The </w:delText>
        </w:r>
        <w:r w:rsidDel="00291E45">
          <w:delText>p</w:delText>
        </w:r>
        <w:r w:rsidRPr="00E63C3C" w:rsidDel="00291E45">
          <w:delText xml:space="preserve">rint </w:delText>
        </w:r>
        <w:r w:rsidDel="00291E45">
          <w:delText>b</w:delText>
        </w:r>
        <w:r w:rsidRPr="00E63C3C" w:rsidDel="00291E45">
          <w:delText xml:space="preserve">arcode window </w:delText>
        </w:r>
        <w:r w:rsidDel="00291E45">
          <w:delText>appears.</w:delText>
        </w:r>
      </w:del>
    </w:p>
    <w:p w14:paraId="6548C8F5" w14:textId="4D43B5F6" w:rsidR="00F2232B" w:rsidDel="00291E45" w:rsidRDefault="00F2232B" w:rsidP="00F2232B">
      <w:pPr>
        <w:ind w:left="720"/>
        <w:rPr>
          <w:del w:id="966" w:author="Sayali Dev" w:date="2018-02-15T15:44:00Z"/>
        </w:rPr>
      </w:pPr>
    </w:p>
    <w:p w14:paraId="3452437C" w14:textId="0DED6861" w:rsidR="00F2232B" w:rsidDel="00291E45" w:rsidRDefault="00F2232B" w:rsidP="00F2232B">
      <w:pPr>
        <w:ind w:left="720"/>
        <w:rPr>
          <w:del w:id="967" w:author="Sayali Dev" w:date="2018-02-15T15:44:00Z"/>
        </w:rPr>
      </w:pPr>
      <w:del w:id="968" w:author="Sayali Dev" w:date="2018-02-15T15:44:00Z">
        <w:r w:rsidRPr="00B34B27" w:rsidDel="00291E45">
          <w:rPr>
            <w:noProof/>
          </w:rPr>
          <w:drawing>
            <wp:inline distT="0" distB="0" distL="0" distR="0" wp14:anchorId="6DEE9D20" wp14:editId="760EBDBF">
              <wp:extent cx="2767965" cy="3690620"/>
              <wp:effectExtent l="19050" t="19050" r="13335" b="241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7965" cy="3690620"/>
                      </a:xfrm>
                      <a:prstGeom prst="rect">
                        <a:avLst/>
                      </a:prstGeom>
                      <a:noFill/>
                      <a:ln w="3175">
                        <a:solidFill>
                          <a:schemeClr val="tx1"/>
                        </a:solidFill>
                      </a:ln>
                    </pic:spPr>
                  </pic:pic>
                </a:graphicData>
              </a:graphic>
            </wp:inline>
          </w:drawing>
        </w:r>
      </w:del>
    </w:p>
    <w:p w14:paraId="52F3B5C7" w14:textId="261ABAC9" w:rsidR="00F2232B" w:rsidDel="00291E45" w:rsidRDefault="00F2232B" w:rsidP="00F2232B">
      <w:pPr>
        <w:pStyle w:val="Figure"/>
        <w:tabs>
          <w:tab w:val="clear" w:pos="1710"/>
          <w:tab w:val="num" w:pos="1800"/>
        </w:tabs>
        <w:ind w:left="1152" w:hanging="432"/>
        <w:rPr>
          <w:del w:id="969" w:author="Sayali Dev" w:date="2018-02-15T15:44:00Z"/>
        </w:rPr>
      </w:pPr>
      <w:del w:id="970" w:author="Sayali Dev" w:date="2018-02-15T15:44:00Z">
        <w:r w:rsidDel="00291E45">
          <w:delText xml:space="preserve">  Print barcode window</w:delText>
        </w:r>
      </w:del>
    </w:p>
    <w:p w14:paraId="6A9162F1" w14:textId="6A7C6D1C" w:rsidR="00F2232B" w:rsidDel="00291E45" w:rsidRDefault="00F2232B" w:rsidP="00F2232B">
      <w:pPr>
        <w:ind w:left="720"/>
        <w:rPr>
          <w:del w:id="971" w:author="Sayali Dev" w:date="2018-02-15T15:44:00Z"/>
        </w:rPr>
      </w:pPr>
    </w:p>
    <w:p w14:paraId="668D949C" w14:textId="57ED5A69" w:rsidR="00F2232B" w:rsidDel="00291E45" w:rsidRDefault="00F2232B" w:rsidP="00E55723">
      <w:pPr>
        <w:numPr>
          <w:ilvl w:val="0"/>
          <w:numId w:val="46"/>
        </w:numPr>
        <w:rPr>
          <w:del w:id="972" w:author="Sayali Dev" w:date="2018-02-15T15:44:00Z"/>
        </w:rPr>
      </w:pPr>
      <w:del w:id="973" w:author="Sayali Dev" w:date="2018-02-15T15:44:00Z">
        <w:r w:rsidDel="00291E45">
          <w:delText xml:space="preserve">Click the </w:delText>
        </w:r>
        <w:r w:rsidRPr="00441E75" w:rsidDel="00291E45">
          <w:rPr>
            <w:b/>
          </w:rPr>
          <w:delText>PDF</w:delText>
        </w:r>
        <w:r w:rsidDel="00291E45">
          <w:delText xml:space="preserve"> option for the template for which you want to generate a label, and then click </w:delText>
        </w:r>
        <w:bookmarkStart w:id="974" w:name="PrintingLabelsViewScreen"/>
        <w:bookmarkEnd w:id="974"/>
        <w:r w:rsidRPr="00B954B5" w:rsidDel="00291E45">
          <w:rPr>
            <w:b/>
          </w:rPr>
          <w:delText>SUBMIT</w:delText>
        </w:r>
        <w:r w:rsidRPr="0008538D" w:rsidDel="00291E45">
          <w:delText xml:space="preserve">. </w:delText>
        </w:r>
      </w:del>
    </w:p>
    <w:p w14:paraId="608B1570" w14:textId="56150DBD" w:rsidR="00F2232B" w:rsidDel="00291E45" w:rsidRDefault="00F2232B" w:rsidP="00F2232B">
      <w:pPr>
        <w:ind w:left="720"/>
        <w:rPr>
          <w:del w:id="975" w:author="Sayali Dev" w:date="2018-02-15T15:44:00Z"/>
        </w:rPr>
      </w:pPr>
      <w:del w:id="976" w:author="Sayali Dev" w:date="2018-02-15T15:44:00Z">
        <w:r w:rsidDel="00291E45">
          <w:delText xml:space="preserve">A PDF report appears at the bottom of the window and displays images of </w:delText>
        </w:r>
        <w:r w:rsidRPr="00B954B5" w:rsidDel="00291E45">
          <w:delText xml:space="preserve">all </w:delText>
        </w:r>
        <w:r w:rsidDel="00291E45">
          <w:delText xml:space="preserve">the </w:delText>
        </w:r>
        <w:r w:rsidRPr="00B954B5" w:rsidDel="00291E45">
          <w:delText xml:space="preserve">barcode labels </w:delText>
        </w:r>
        <w:r w:rsidDel="00291E45">
          <w:delText xml:space="preserve">that are </w:delText>
        </w:r>
        <w:r w:rsidRPr="00B954B5" w:rsidDel="00291E45">
          <w:delText xml:space="preserve">associated with this kit </w:delText>
        </w:r>
        <w:r w:rsidDel="00291E45">
          <w:delText>for</w:delText>
        </w:r>
        <w:r w:rsidRPr="00B954B5" w:rsidDel="00291E45">
          <w:delText xml:space="preserve"> the template </w:delText>
        </w:r>
        <w:r w:rsidDel="00291E45">
          <w:delText>that you selected.</w:delText>
        </w:r>
      </w:del>
    </w:p>
    <w:p w14:paraId="52C251B0" w14:textId="6AEDE376" w:rsidR="00F2232B" w:rsidDel="00291E45" w:rsidRDefault="00F2232B" w:rsidP="00F2232B">
      <w:pPr>
        <w:ind w:left="720"/>
        <w:rPr>
          <w:del w:id="977" w:author="Sayali Dev" w:date="2018-02-15T15:44:00Z"/>
        </w:rPr>
      </w:pPr>
      <w:del w:id="978" w:author="Sayali Dev" w:date="2018-02-15T15:44:00Z">
        <w:r w:rsidRPr="00B34B27" w:rsidDel="00291E45">
          <w:rPr>
            <w:noProof/>
          </w:rPr>
          <w:drawing>
            <wp:inline distT="0" distB="0" distL="0" distR="0" wp14:anchorId="2E924299" wp14:editId="3C11A4F3">
              <wp:extent cx="2684780" cy="3566160"/>
              <wp:effectExtent l="19050" t="19050" r="20320" b="152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780" cy="3566160"/>
                      </a:xfrm>
                      <a:prstGeom prst="rect">
                        <a:avLst/>
                      </a:prstGeom>
                      <a:noFill/>
                      <a:ln w="3175">
                        <a:solidFill>
                          <a:schemeClr val="tx1"/>
                        </a:solidFill>
                      </a:ln>
                    </pic:spPr>
                  </pic:pic>
                </a:graphicData>
              </a:graphic>
            </wp:inline>
          </w:drawing>
        </w:r>
      </w:del>
    </w:p>
    <w:p w14:paraId="03C4AB47" w14:textId="6D5D0A5C" w:rsidR="00F2232B" w:rsidDel="00291E45" w:rsidRDefault="00F2232B" w:rsidP="00F2232B">
      <w:pPr>
        <w:pStyle w:val="Figure"/>
        <w:tabs>
          <w:tab w:val="clear" w:pos="1710"/>
          <w:tab w:val="num" w:pos="1800"/>
        </w:tabs>
        <w:ind w:left="1152" w:hanging="432"/>
        <w:rPr>
          <w:del w:id="979" w:author="Sayali Dev" w:date="2018-02-15T15:44:00Z"/>
        </w:rPr>
      </w:pPr>
      <w:del w:id="980" w:author="Sayali Dev" w:date="2018-02-15T15:44:00Z">
        <w:r w:rsidDel="00291E45">
          <w:delText xml:space="preserve">  Figure </w:delText>
        </w:r>
        <w:r w:rsidR="006C608D" w:rsidDel="00291E45">
          <w:rPr>
            <w:b w:val="0"/>
            <w:i w:val="0"/>
          </w:rPr>
          <w:fldChar w:fldCharType="begin"/>
        </w:r>
        <w:r w:rsidR="006C608D" w:rsidDel="00291E45">
          <w:delInstrText xml:space="preserve"> SEQ Figure \* ARABIC </w:delInstrText>
        </w:r>
        <w:r w:rsidR="006C608D" w:rsidDel="00291E45">
          <w:rPr>
            <w:b w:val="0"/>
            <w:i w:val="0"/>
          </w:rPr>
          <w:fldChar w:fldCharType="separate"/>
        </w:r>
      </w:del>
      <w:del w:id="981" w:author="Sayali Dev" w:date="2018-02-02T13:47:00Z">
        <w:r w:rsidDel="00EB76E3">
          <w:rPr>
            <w:noProof/>
          </w:rPr>
          <w:delText>3</w:delText>
        </w:r>
      </w:del>
      <w:del w:id="982" w:author="Sayali Dev" w:date="2018-02-15T15:44:00Z">
        <w:r w:rsidR="006C608D" w:rsidDel="00291E45">
          <w:rPr>
            <w:b w:val="0"/>
            <w:i w:val="0"/>
            <w:noProof/>
          </w:rPr>
          <w:fldChar w:fldCharType="end"/>
        </w:r>
        <w:r w:rsidDel="00291E45">
          <w:delText>: Barcode label</w:delText>
        </w:r>
        <w:r w:rsidDel="00291E45">
          <w:br/>
        </w:r>
      </w:del>
    </w:p>
    <w:p w14:paraId="1D4F77D8" w14:textId="1D6BD147" w:rsidR="00692839" w:rsidDel="00291E45" w:rsidRDefault="00F2232B" w:rsidP="00F2232B">
      <w:pPr>
        <w:pStyle w:val="BodyText"/>
        <w:ind w:left="720"/>
        <w:rPr>
          <w:del w:id="983" w:author="Sayali Dev" w:date="2018-02-15T15:44:00Z"/>
          <w:lang w:val="en-US"/>
        </w:rPr>
      </w:pPr>
      <w:del w:id="984" w:author="Sayali Dev" w:date="2018-02-15T15:44:00Z">
        <w:r w:rsidRPr="00AF38DA" w:rsidDel="00291E45">
          <w:rPr>
            <w:b/>
          </w:rPr>
          <w:delText>Note</w:delText>
        </w:r>
        <w:r w:rsidDel="00291E45">
          <w:delText xml:space="preserve">: </w:delText>
        </w:r>
        <w:r w:rsidDel="00291E45">
          <w:rPr>
            <w:lang w:val="en-US"/>
          </w:rPr>
          <w:delText>To identify tools for viewing multiple labels, printing labels and saving the file to your machine,</w:delText>
        </w:r>
        <w:r w:rsidRPr="00C617B4" w:rsidDel="00291E45">
          <w:rPr>
            <w:lang w:val="en-US"/>
          </w:rPr>
          <w:delText xml:space="preserve"> </w:delText>
        </w:r>
        <w:r w:rsidDel="00291E45">
          <w:rPr>
            <w:lang w:val="en-US"/>
          </w:rPr>
          <w:delText xml:space="preserve"> hover the cursor over the icons in the horizontal </w:delText>
        </w:r>
      </w:del>
      <w:del w:id="985" w:author="Sayali Dev" w:date="2018-02-01T14:40:00Z">
        <w:r w:rsidDel="00692839">
          <w:rPr>
            <w:lang w:val="en-US"/>
          </w:rPr>
          <w:delText xml:space="preserve">and vertical </w:delText>
        </w:r>
      </w:del>
      <w:del w:id="986" w:author="Sayali Dev" w:date="2018-02-15T15:44:00Z">
        <w:r w:rsidDel="00291E45">
          <w:rPr>
            <w:lang w:val="en-US"/>
          </w:rPr>
          <w:delText>navigation bars.</w:delText>
        </w:r>
      </w:del>
    </w:p>
    <w:p w14:paraId="0366EDED" w14:textId="5CDDB6E8" w:rsidR="00692839" w:rsidDel="00291E45" w:rsidRDefault="00692839">
      <w:pPr>
        <w:pStyle w:val="BodyText"/>
        <w:rPr>
          <w:del w:id="987" w:author="Sayali Dev" w:date="2018-02-15T15:44:00Z"/>
          <w:lang w:val="en-US"/>
        </w:rPr>
        <w:pPrChange w:id="988" w:author="Sayali Dev" w:date="2018-02-01T14:38:00Z">
          <w:pPr>
            <w:pStyle w:val="BodyText"/>
            <w:ind w:left="720"/>
          </w:pPr>
        </w:pPrChange>
      </w:pPr>
    </w:p>
    <w:p w14:paraId="1B37C1A8" w14:textId="6F10F067" w:rsidR="00F2232B" w:rsidRPr="00111F95" w:rsidDel="00291E45" w:rsidRDefault="00F2232B" w:rsidP="00F2232B">
      <w:pPr>
        <w:pStyle w:val="Heading3"/>
        <w:rPr>
          <w:del w:id="989" w:author="Sayali Dev" w:date="2018-02-15T15:44:00Z"/>
          <w:lang w:val="en-US"/>
        </w:rPr>
      </w:pPr>
      <w:del w:id="990" w:author="Sayali Dev" w:date="2018-02-15T15:44:00Z">
        <w:r w:rsidDel="00291E45">
          <w:rPr>
            <w:lang w:val="en-US"/>
          </w:rPr>
          <w:br w:type="page"/>
        </w:r>
        <w:bookmarkStart w:id="991" w:name="DownloadingAllForms"/>
        <w:bookmarkStart w:id="992" w:name="_Toc452993586"/>
        <w:bookmarkEnd w:id="991"/>
        <w:r w:rsidDel="00291E45">
          <w:delText>Downloading a</w:delText>
        </w:r>
        <w:r w:rsidDel="00291E45">
          <w:rPr>
            <w:lang w:val="en-US"/>
          </w:rPr>
          <w:delText>ll</w:delText>
        </w:r>
        <w:r w:rsidDel="00291E45">
          <w:delText xml:space="preserve"> Form</w:delText>
        </w:r>
        <w:r w:rsidDel="00291E45">
          <w:rPr>
            <w:lang w:val="en-US"/>
          </w:rPr>
          <w:delText>s Associated with a Kit</w:delText>
        </w:r>
        <w:bookmarkEnd w:id="992"/>
      </w:del>
    </w:p>
    <w:p w14:paraId="450D024D" w14:textId="317F01A6" w:rsidR="00F2232B" w:rsidDel="00291E45" w:rsidRDefault="00F2232B" w:rsidP="00F2232B">
      <w:pPr>
        <w:rPr>
          <w:del w:id="993" w:author="Sayali Dev" w:date="2018-02-15T15:44:00Z"/>
        </w:rPr>
      </w:pPr>
    </w:p>
    <w:p w14:paraId="1F1E2DA0" w14:textId="112BCD4C" w:rsidR="00F2232B" w:rsidDel="00291E45" w:rsidRDefault="00F2232B" w:rsidP="00F2232B">
      <w:pPr>
        <w:pStyle w:val="BodyText"/>
        <w:ind w:right="180"/>
        <w:rPr>
          <w:del w:id="994" w:author="Sayali Dev" w:date="2018-02-15T15:44:00Z"/>
        </w:rPr>
      </w:pPr>
      <w:del w:id="995" w:author="Sayali Dev" w:date="2018-02-15T15:44:00Z">
        <w:r w:rsidDel="00291E45">
          <w:rPr>
            <w:lang w:val="en-US"/>
          </w:rPr>
          <w:delText xml:space="preserve">You can </w:delText>
        </w:r>
        <w:r w:rsidDel="00291E45">
          <w:delText>download</w:delText>
        </w:r>
        <w:r w:rsidDel="00291E45">
          <w:rPr>
            <w:lang w:val="en-US"/>
          </w:rPr>
          <w:delText xml:space="preserve"> all specimen collection or sample processing </w:delText>
        </w:r>
        <w:r w:rsidDel="00291E45">
          <w:delText>form</w:delText>
        </w:r>
        <w:r w:rsidDel="00291E45">
          <w:rPr>
            <w:lang w:val="en-US"/>
          </w:rPr>
          <w:delText>s</w:delText>
        </w:r>
        <w:r w:rsidDel="00291E45">
          <w:delText xml:space="preserve"> </w:delText>
        </w:r>
        <w:r w:rsidDel="00291E45">
          <w:rPr>
            <w:lang w:val="en-US"/>
          </w:rPr>
          <w:delText xml:space="preserve">associated with one or more </w:delText>
        </w:r>
        <w:r w:rsidDel="00291E45">
          <w:delText>kit</w:delText>
        </w:r>
        <w:r w:rsidDel="00291E45">
          <w:rPr>
            <w:lang w:val="en-US"/>
          </w:rPr>
          <w:delText>s</w:delText>
        </w:r>
        <w:r w:rsidDel="00291E45">
          <w:delText>.</w:delText>
        </w:r>
        <w:r w:rsidDel="00291E45">
          <w:rPr>
            <w:lang w:val="en-US"/>
          </w:rPr>
          <w:delText xml:space="preserve"> Forms are downloaded as a file in PDF format.</w:delText>
        </w:r>
      </w:del>
    </w:p>
    <w:p w14:paraId="63C90AF2" w14:textId="586F9DF2" w:rsidR="00F2232B" w:rsidDel="00291E45" w:rsidRDefault="00F2232B" w:rsidP="00F2232B">
      <w:pPr>
        <w:rPr>
          <w:del w:id="996" w:author="Sayali Dev" w:date="2018-02-15T15:44:00Z"/>
        </w:rPr>
      </w:pPr>
    </w:p>
    <w:p w14:paraId="32B5CC1E" w14:textId="1E5D6DED" w:rsidR="00F2232B" w:rsidDel="00291E45" w:rsidRDefault="00F2232B" w:rsidP="00F2232B">
      <w:pPr>
        <w:rPr>
          <w:del w:id="997" w:author="Sayali Dev" w:date="2018-02-15T15:44:00Z"/>
        </w:rPr>
      </w:pPr>
      <w:del w:id="998" w:author="Sayali Dev" w:date="2018-02-15T15:44:00Z">
        <w:r w:rsidDel="00291E45">
          <w:delText>To download all forms associated with a kit</w:delText>
        </w:r>
        <w:r w:rsidRPr="00585562" w:rsidDel="00291E45">
          <w:delText>:</w:delText>
        </w:r>
      </w:del>
    </w:p>
    <w:p w14:paraId="03646B73" w14:textId="014EDB11" w:rsidR="00F2232B" w:rsidRPr="00585562" w:rsidDel="00291E45" w:rsidRDefault="00F2232B" w:rsidP="00F2232B">
      <w:pPr>
        <w:rPr>
          <w:del w:id="999" w:author="Sayali Dev" w:date="2018-02-15T15:44:00Z"/>
        </w:rPr>
      </w:pPr>
    </w:p>
    <w:p w14:paraId="3E7AD85E" w14:textId="2D254F95" w:rsidR="00F2232B" w:rsidDel="00291E45" w:rsidRDefault="00F2232B" w:rsidP="00E55723">
      <w:pPr>
        <w:numPr>
          <w:ilvl w:val="0"/>
          <w:numId w:val="47"/>
        </w:numPr>
        <w:ind w:right="540"/>
        <w:rPr>
          <w:del w:id="1000" w:author="Sayali Dev" w:date="2018-02-15T15:44:00Z"/>
        </w:rPr>
      </w:pPr>
      <w:del w:id="1001" w:author="Sayali Dev" w:date="2018-01-31T17:54:00Z">
        <w:r w:rsidDel="009A119E">
          <w:delText>Log on</w:delText>
        </w:r>
      </w:del>
      <w:del w:id="1002" w:author="Sayali Dev" w:date="2018-02-15T15:44:00Z">
        <w:r w:rsidDel="00291E45">
          <w:delText xml:space="preserve"> to the application using your </w:delText>
        </w:r>
      </w:del>
      <w:del w:id="1003" w:author="Sayali Dev" w:date="2018-01-31T17:55:00Z">
        <w:r w:rsidDel="00A62626">
          <w:delText>logon</w:delText>
        </w:r>
      </w:del>
      <w:del w:id="1004" w:author="Sayali Dev" w:date="2018-02-15T15:44:00Z">
        <w:r w:rsidDel="00291E45">
          <w:delText xml:space="preserve"> credentials.</w:delText>
        </w:r>
      </w:del>
    </w:p>
    <w:p w14:paraId="09CB73D4" w14:textId="0B6AE145" w:rsidR="00F2232B" w:rsidDel="00291E45" w:rsidRDefault="00F2232B" w:rsidP="00F2232B">
      <w:pPr>
        <w:ind w:left="720" w:right="540"/>
        <w:rPr>
          <w:del w:id="1005" w:author="Sayali Dev" w:date="2018-02-15T15:44:00Z"/>
        </w:rPr>
      </w:pPr>
      <w:del w:id="1006" w:author="Sayali Dev" w:date="2018-02-15T15:44:00Z">
        <w:r w:rsidDel="00291E45">
          <w:delText xml:space="preserve">The home page appears. </w:delText>
        </w:r>
      </w:del>
    </w:p>
    <w:p w14:paraId="5D275226" w14:textId="1E50DB40" w:rsidR="00F2232B" w:rsidDel="00291E45" w:rsidRDefault="00F2232B" w:rsidP="00F2232B">
      <w:pPr>
        <w:ind w:left="720" w:right="540"/>
        <w:rPr>
          <w:del w:id="1007" w:author="Sayali Dev" w:date="2018-02-15T15:44:00Z"/>
        </w:rPr>
      </w:pPr>
    </w:p>
    <w:p w14:paraId="4887563E" w14:textId="513F0990" w:rsidR="00F2232B" w:rsidDel="00291E45" w:rsidRDefault="00F2232B" w:rsidP="00E55723">
      <w:pPr>
        <w:numPr>
          <w:ilvl w:val="0"/>
          <w:numId w:val="47"/>
        </w:numPr>
        <w:ind w:right="540"/>
        <w:rPr>
          <w:del w:id="1008" w:author="Sayali Dev" w:date="2018-02-15T15:44:00Z"/>
        </w:rPr>
      </w:pPr>
      <w:del w:id="1009"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RPr="00B324FC" w:rsidDel="00291E45">
          <w:delText>.</w:delText>
        </w:r>
      </w:del>
    </w:p>
    <w:p w14:paraId="0B046B95" w14:textId="60A24171" w:rsidR="00F2232B" w:rsidDel="00291E45" w:rsidRDefault="00F2232B" w:rsidP="00F2232B">
      <w:pPr>
        <w:ind w:left="720" w:right="540"/>
        <w:rPr>
          <w:del w:id="1010" w:author="Sayali Dev" w:date="2018-02-15T15:44:00Z"/>
        </w:rPr>
      </w:pPr>
      <w:del w:id="1011" w:author="Sayali Dev" w:date="2018-02-15T15:44:00Z">
        <w:r w:rsidRPr="00585562" w:rsidDel="00291E45">
          <w:delText xml:space="preserve">The </w:delText>
        </w:r>
        <w:r w:rsidDel="00291E45">
          <w:rPr>
            <w:b/>
          </w:rPr>
          <w:delText>K</w:delText>
        </w:r>
        <w:r w:rsidRPr="00EB3818" w:rsidDel="00291E45">
          <w:rPr>
            <w:b/>
          </w:rPr>
          <w:delText>it</w:delText>
        </w:r>
        <w:r w:rsidDel="00291E45">
          <w:rPr>
            <w:b/>
          </w:rPr>
          <w:delText xml:space="preserve"> S</w:delText>
        </w:r>
        <w:r w:rsidRPr="00EB3818" w:rsidDel="00291E45">
          <w:rPr>
            <w:b/>
          </w:rPr>
          <w:delText>earch</w:delText>
        </w:r>
        <w:r w:rsidRPr="00585562" w:rsidDel="00291E45">
          <w:delText xml:space="preserve"> </w:delText>
        </w:r>
        <w:r w:rsidDel="00291E45">
          <w:delText>page appears.</w:delText>
        </w:r>
      </w:del>
    </w:p>
    <w:p w14:paraId="439FEB8D" w14:textId="4BB580CA" w:rsidR="00F2232B" w:rsidDel="00291E45" w:rsidRDefault="00F2232B" w:rsidP="00F2232B">
      <w:pPr>
        <w:ind w:left="720" w:right="540"/>
        <w:rPr>
          <w:del w:id="1012" w:author="Sayali Dev" w:date="2018-02-15T15:44:00Z"/>
        </w:rPr>
      </w:pPr>
    </w:p>
    <w:p w14:paraId="691C5171" w14:textId="45793F4F" w:rsidR="00F2232B" w:rsidDel="00291E45" w:rsidRDefault="00F2232B" w:rsidP="00E55723">
      <w:pPr>
        <w:numPr>
          <w:ilvl w:val="0"/>
          <w:numId w:val="47"/>
        </w:numPr>
        <w:ind w:right="180"/>
        <w:rPr>
          <w:del w:id="1013" w:author="Sayali Dev" w:date="2018-02-15T15:44:00Z"/>
        </w:rPr>
      </w:pPr>
      <w:del w:id="1014"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7E6D585A" w14:textId="433E6481" w:rsidR="00F2232B" w:rsidDel="00291E45" w:rsidRDefault="00F2232B" w:rsidP="00F2232B">
      <w:pPr>
        <w:ind w:left="720" w:right="180"/>
        <w:rPr>
          <w:del w:id="1015" w:author="Sayali Dev" w:date="2018-02-15T15:44:00Z"/>
        </w:rPr>
      </w:pPr>
      <w:del w:id="1016" w:author="Sayali Dev" w:date="2018-02-15T15:44:00Z">
        <w:r w:rsidRPr="00507D17" w:rsidDel="00291E45">
          <w:delText xml:space="preserve">The kit search page displays a list of all kits that are accessible based on your login location. </w:delText>
        </w:r>
      </w:del>
    </w:p>
    <w:p w14:paraId="43E38203" w14:textId="4BA27A3C" w:rsidR="00F2232B" w:rsidDel="00291E45" w:rsidRDefault="00F2232B" w:rsidP="00F2232B">
      <w:pPr>
        <w:ind w:left="720" w:right="180"/>
        <w:rPr>
          <w:del w:id="1017" w:author="Sayali Dev" w:date="2018-02-15T15:44:00Z"/>
        </w:rPr>
      </w:pPr>
    </w:p>
    <w:p w14:paraId="09FF76BF" w14:textId="333833AD" w:rsidR="00F2232B" w:rsidDel="00291E45" w:rsidRDefault="00F2232B" w:rsidP="00E55723">
      <w:pPr>
        <w:numPr>
          <w:ilvl w:val="0"/>
          <w:numId w:val="47"/>
        </w:numPr>
        <w:ind w:right="180"/>
        <w:rPr>
          <w:del w:id="1018" w:author="Sayali Dev" w:date="2018-02-15T15:44:00Z"/>
        </w:rPr>
      </w:pPr>
      <w:del w:id="1019" w:author="Sayali Dev" w:date="2018-02-15T15:44:00Z">
        <w:r w:rsidDel="00291E45">
          <w:delText xml:space="preserve">Select the checkbox of the kit(s) for which you want to download a form. </w:delText>
        </w:r>
      </w:del>
    </w:p>
    <w:p w14:paraId="287B4612" w14:textId="66185EF4" w:rsidR="00F2232B" w:rsidDel="00291E45" w:rsidRDefault="00F2232B" w:rsidP="00F2232B">
      <w:pPr>
        <w:ind w:left="720" w:right="270"/>
        <w:rPr>
          <w:del w:id="1020" w:author="Sayali Dev" w:date="2018-02-15T15:44:00Z"/>
        </w:rPr>
      </w:pPr>
      <w:del w:id="1021" w:author="Sayali Dev" w:date="2018-02-15T15:44:00Z">
        <w:r w:rsidRPr="00E90A22" w:rsidDel="00291E45">
          <w:rPr>
            <w:b/>
          </w:rPr>
          <w:delText>Note:</w:delText>
        </w:r>
        <w:r w:rsidDel="00291E45">
          <w:delText xml:space="preserve"> To download forms of all kits, select the checkbox on the header.</w:delText>
        </w:r>
      </w:del>
    </w:p>
    <w:p w14:paraId="1C3BDB5C" w14:textId="4FFF9D5E" w:rsidR="00F2232B" w:rsidDel="00291E45" w:rsidRDefault="00F2232B" w:rsidP="00F2232B">
      <w:pPr>
        <w:ind w:left="720" w:right="180"/>
        <w:rPr>
          <w:del w:id="1022" w:author="Sayali Dev" w:date="2018-02-15T15:44:00Z"/>
        </w:rPr>
      </w:pPr>
    </w:p>
    <w:p w14:paraId="3F5B2274" w14:textId="4F221B57" w:rsidR="00F2232B" w:rsidDel="00291E45" w:rsidRDefault="00F2232B" w:rsidP="00E55723">
      <w:pPr>
        <w:numPr>
          <w:ilvl w:val="0"/>
          <w:numId w:val="47"/>
        </w:numPr>
        <w:ind w:right="270"/>
        <w:rPr>
          <w:del w:id="1023" w:author="Sayali Dev" w:date="2018-02-15T15:44:00Z"/>
        </w:rPr>
      </w:pPr>
      <w:del w:id="1024" w:author="Sayali Dev" w:date="2018-02-15T15:44:00Z">
        <w:r w:rsidDel="00291E45">
          <w:delText xml:space="preserve">In the </w:delText>
        </w:r>
        <w:r w:rsidRPr="005D7C4C" w:rsidDel="00291E45">
          <w:rPr>
            <w:b/>
          </w:rPr>
          <w:delText xml:space="preserve">Actions </w:delText>
        </w:r>
        <w:r w:rsidDel="00291E45">
          <w:delText xml:space="preserve">list, click </w:delText>
        </w:r>
        <w:r w:rsidRPr="005D7C4C" w:rsidDel="00291E45">
          <w:rPr>
            <w:b/>
          </w:rPr>
          <w:delText>Download Forms</w:delText>
        </w:r>
        <w:r w:rsidRPr="00E90A22" w:rsidDel="00291E45">
          <w:delText>, and then click</w:delText>
        </w:r>
        <w:r w:rsidRPr="005D7C4C" w:rsidDel="00291E45">
          <w:rPr>
            <w:b/>
          </w:rPr>
          <w:delText xml:space="preserve"> INITIATE</w:delText>
        </w:r>
        <w:r w:rsidDel="00291E45">
          <w:delText>.</w:delText>
        </w:r>
        <w:r w:rsidDel="00291E45">
          <w:br/>
          <w:delText xml:space="preserve">The </w:delText>
        </w:r>
        <w:r w:rsidRPr="005D7C4C" w:rsidDel="00291E45">
          <w:rPr>
            <w:b/>
          </w:rPr>
          <w:delText>Opening download forms</w:delText>
        </w:r>
        <w:r w:rsidDel="00291E45">
          <w:delText xml:space="preserve"> window appears.</w:delText>
        </w:r>
        <w:r w:rsidDel="00291E45">
          <w:br/>
        </w:r>
      </w:del>
    </w:p>
    <w:p w14:paraId="2645814D" w14:textId="6A7FC8B2" w:rsidR="00F2232B" w:rsidDel="00291E45" w:rsidRDefault="00F2232B" w:rsidP="00E55723">
      <w:pPr>
        <w:numPr>
          <w:ilvl w:val="0"/>
          <w:numId w:val="47"/>
        </w:numPr>
        <w:ind w:right="270"/>
        <w:rPr>
          <w:del w:id="1025" w:author="Sayali Dev" w:date="2018-02-15T15:44:00Z"/>
        </w:rPr>
      </w:pPr>
      <w:del w:id="1026" w:author="Sayali Dev" w:date="2018-02-15T15:44:00Z">
        <w:r w:rsidDel="00291E45">
          <w:delText>Click the applicable field to either open the zipped folder or to save it to your machine.</w:delText>
        </w:r>
        <w:r w:rsidDel="00291E45">
          <w:br/>
          <w:delText xml:space="preserve">Following table provides a description of the download fields: </w:delText>
        </w:r>
      </w:del>
    </w:p>
    <w:p w14:paraId="537E338C" w14:textId="425887D1" w:rsidR="00F2232B" w:rsidDel="00291E45" w:rsidRDefault="00F2232B" w:rsidP="00F2232B">
      <w:pPr>
        <w:pStyle w:val="Caption"/>
        <w:ind w:left="720"/>
        <w:rPr>
          <w:del w:id="1027" w:author="Sayali Dev" w:date="2018-02-15T15:44:00Z"/>
        </w:rPr>
      </w:pPr>
      <w:del w:id="1028" w:author="Sayali Dev" w:date="2018-02-15T15:44:00Z">
        <w:r w:rsidDel="00291E45">
          <w:br/>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029" w:author="Sayali Dev" w:date="2018-02-02T13:47:00Z">
        <w:r w:rsidDel="00EB76E3">
          <w:rPr>
            <w:noProof/>
          </w:rPr>
          <w:delText>4</w:delText>
        </w:r>
      </w:del>
      <w:del w:id="1030" w:author="Sayali Dev" w:date="2018-02-15T15:44:00Z">
        <w:r w:rsidR="006C608D" w:rsidDel="00291E45">
          <w:rPr>
            <w:b w:val="0"/>
            <w:bCs w:val="0"/>
            <w:noProof/>
          </w:rPr>
          <w:fldChar w:fldCharType="end"/>
        </w:r>
        <w:r w:rsidDel="00291E45">
          <w:delText>: Download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370"/>
      </w:tblGrid>
      <w:tr w:rsidR="00F2232B" w:rsidRPr="007A152E" w:rsidDel="00291E45" w14:paraId="7DF38BC5" w14:textId="33A8041A" w:rsidTr="00F2232B">
        <w:trPr>
          <w:cantSplit/>
          <w:trHeight w:val="288"/>
          <w:tblHeader/>
          <w:del w:id="1031" w:author="Sayali Dev" w:date="2018-02-15T15:44:00Z"/>
        </w:trPr>
        <w:tc>
          <w:tcPr>
            <w:tcW w:w="1350" w:type="dxa"/>
            <w:shd w:val="clear" w:color="auto" w:fill="BFBFBF"/>
            <w:vAlign w:val="center"/>
          </w:tcPr>
          <w:p w14:paraId="2B8C7420" w14:textId="344094D3" w:rsidR="00F2232B" w:rsidRPr="007A152E" w:rsidDel="00291E45" w:rsidRDefault="00F2232B" w:rsidP="00F2232B">
            <w:pPr>
              <w:rPr>
                <w:del w:id="1032" w:author="Sayali Dev" w:date="2018-02-15T15:44:00Z"/>
                <w:b/>
              </w:rPr>
            </w:pPr>
            <w:del w:id="1033" w:author="Sayali Dev" w:date="2018-02-15T15:44:00Z">
              <w:r w:rsidDel="00291E45">
                <w:rPr>
                  <w:b/>
                </w:rPr>
                <w:delText>Field</w:delText>
              </w:r>
            </w:del>
          </w:p>
        </w:tc>
        <w:tc>
          <w:tcPr>
            <w:tcW w:w="8370" w:type="dxa"/>
            <w:shd w:val="clear" w:color="auto" w:fill="BFBFBF"/>
            <w:vAlign w:val="center"/>
          </w:tcPr>
          <w:p w14:paraId="464FC98A" w14:textId="2C9A39CC" w:rsidR="00F2232B" w:rsidRPr="007A152E" w:rsidDel="00291E45" w:rsidRDefault="00F2232B" w:rsidP="00F2232B">
            <w:pPr>
              <w:rPr>
                <w:del w:id="1034" w:author="Sayali Dev" w:date="2018-02-15T15:44:00Z"/>
                <w:b/>
              </w:rPr>
            </w:pPr>
            <w:del w:id="1035" w:author="Sayali Dev" w:date="2018-02-15T15:44:00Z">
              <w:r w:rsidRPr="007A152E" w:rsidDel="00291E45">
                <w:rPr>
                  <w:b/>
                </w:rPr>
                <w:delText>Description</w:delText>
              </w:r>
            </w:del>
          </w:p>
        </w:tc>
      </w:tr>
      <w:tr w:rsidR="00F2232B" w:rsidDel="00291E45" w14:paraId="3A8D40F7" w14:textId="59D51505" w:rsidTr="00F2232B">
        <w:trPr>
          <w:cantSplit/>
          <w:trHeight w:val="288"/>
          <w:del w:id="1036" w:author="Sayali Dev" w:date="2018-02-15T15:44:00Z"/>
        </w:trPr>
        <w:tc>
          <w:tcPr>
            <w:tcW w:w="1350" w:type="dxa"/>
          </w:tcPr>
          <w:p w14:paraId="03460034" w14:textId="019192C4" w:rsidR="00F2232B" w:rsidRPr="007A152E" w:rsidDel="00291E45" w:rsidRDefault="00F2232B" w:rsidP="00F2232B">
            <w:pPr>
              <w:rPr>
                <w:del w:id="1037" w:author="Sayali Dev" w:date="2018-02-15T15:44:00Z"/>
                <w:b/>
              </w:rPr>
            </w:pPr>
            <w:del w:id="1038" w:author="Sayali Dev" w:date="2018-02-15T15:44:00Z">
              <w:r w:rsidDel="00291E45">
                <w:rPr>
                  <w:b/>
                </w:rPr>
                <w:delText>Open with</w:delText>
              </w:r>
            </w:del>
          </w:p>
        </w:tc>
        <w:tc>
          <w:tcPr>
            <w:tcW w:w="8370" w:type="dxa"/>
            <w:vAlign w:val="center"/>
          </w:tcPr>
          <w:p w14:paraId="2F827347" w14:textId="48B81A48" w:rsidR="00F2232B" w:rsidDel="00291E45" w:rsidRDefault="00F2232B" w:rsidP="00F2232B">
            <w:pPr>
              <w:rPr>
                <w:del w:id="1039" w:author="Sayali Dev" w:date="2018-02-15T15:44:00Z"/>
              </w:rPr>
            </w:pPr>
            <w:del w:id="1040" w:author="Sayali Dev" w:date="2018-02-15T15:44:00Z">
              <w:r w:rsidDel="00291E45">
                <w:delText>Click this field if you just want to open and view the contents of the zipped folder.</w:delText>
              </w:r>
            </w:del>
          </w:p>
        </w:tc>
      </w:tr>
      <w:tr w:rsidR="00F2232B" w:rsidDel="00291E45" w14:paraId="1EE9C544" w14:textId="7CF5DC1B" w:rsidTr="00F2232B">
        <w:trPr>
          <w:cantSplit/>
          <w:trHeight w:val="288"/>
          <w:del w:id="1041" w:author="Sayali Dev" w:date="2018-02-15T15:44:00Z"/>
        </w:trPr>
        <w:tc>
          <w:tcPr>
            <w:tcW w:w="1350" w:type="dxa"/>
          </w:tcPr>
          <w:p w14:paraId="580209DD" w14:textId="5E945674" w:rsidR="00F2232B" w:rsidDel="00291E45" w:rsidRDefault="00F2232B" w:rsidP="00F2232B">
            <w:pPr>
              <w:rPr>
                <w:del w:id="1042" w:author="Sayali Dev" w:date="2018-02-15T15:44:00Z"/>
                <w:b/>
              </w:rPr>
            </w:pPr>
            <w:del w:id="1043" w:author="Sayali Dev" w:date="2018-02-15T15:44:00Z">
              <w:r w:rsidDel="00291E45">
                <w:rPr>
                  <w:b/>
                </w:rPr>
                <w:delText>Save File</w:delText>
              </w:r>
            </w:del>
          </w:p>
        </w:tc>
        <w:tc>
          <w:tcPr>
            <w:tcW w:w="8370" w:type="dxa"/>
            <w:vAlign w:val="center"/>
          </w:tcPr>
          <w:p w14:paraId="61413DB9" w14:textId="62E81837" w:rsidR="00F2232B" w:rsidRPr="00D515B3" w:rsidDel="00291E45" w:rsidRDefault="00F2232B" w:rsidP="00F2232B">
            <w:pPr>
              <w:rPr>
                <w:del w:id="1044" w:author="Sayali Dev" w:date="2018-02-15T15:44:00Z"/>
              </w:rPr>
            </w:pPr>
            <w:del w:id="1045" w:author="Sayali Dev" w:date="2018-02-15T15:44:00Z">
              <w:r w:rsidDel="00291E45">
                <w:delText xml:space="preserve">Click this field to save the zipped folder to your machine. </w:delText>
              </w:r>
            </w:del>
          </w:p>
        </w:tc>
      </w:tr>
    </w:tbl>
    <w:p w14:paraId="09417A21" w14:textId="7F09E7BF" w:rsidR="00F2232B" w:rsidDel="00291E45" w:rsidRDefault="00F2232B" w:rsidP="00F2232B">
      <w:pPr>
        <w:rPr>
          <w:del w:id="1046" w:author="Sayali Dev" w:date="2018-02-15T15:44:00Z"/>
        </w:rPr>
      </w:pPr>
    </w:p>
    <w:p w14:paraId="2FF6EED9" w14:textId="10557BC6" w:rsidR="00F2232B" w:rsidDel="00291E45" w:rsidRDefault="00F2232B" w:rsidP="00F2232B">
      <w:pPr>
        <w:ind w:left="720"/>
        <w:rPr>
          <w:del w:id="1047" w:author="Sayali Dev" w:date="2018-02-15T15:44:00Z"/>
        </w:rPr>
      </w:pPr>
      <w:del w:id="1048" w:author="Sayali Dev" w:date="2018-02-15T15:44:00Z">
        <w:r w:rsidDel="00291E45">
          <w:rPr>
            <w:noProof/>
          </w:rPr>
          <w:drawing>
            <wp:inline distT="0" distB="0" distL="0" distR="0" wp14:anchorId="0BF1CF0E" wp14:editId="56A0F838">
              <wp:extent cx="6337449" cy="2926080"/>
              <wp:effectExtent l="19050" t="19050" r="25400" b="26670"/>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41700" cy="2928043"/>
                      </a:xfrm>
                      <a:prstGeom prst="rect">
                        <a:avLst/>
                      </a:prstGeom>
                      <a:noFill/>
                      <a:ln w="3175">
                        <a:solidFill>
                          <a:schemeClr val="tx1"/>
                        </a:solidFill>
                      </a:ln>
                    </pic:spPr>
                  </pic:pic>
                </a:graphicData>
              </a:graphic>
            </wp:inline>
          </w:drawing>
        </w:r>
      </w:del>
    </w:p>
    <w:p w14:paraId="2F35D0C7" w14:textId="41C02CB2" w:rsidR="00F2232B" w:rsidRPr="00E31C36" w:rsidDel="00291E45" w:rsidRDefault="00F2232B" w:rsidP="00F2232B">
      <w:pPr>
        <w:pStyle w:val="Figure"/>
        <w:tabs>
          <w:tab w:val="clear" w:pos="1710"/>
          <w:tab w:val="num" w:pos="1800"/>
        </w:tabs>
        <w:ind w:left="1152" w:hanging="432"/>
        <w:rPr>
          <w:del w:id="1049" w:author="Sayali Dev" w:date="2018-02-15T15:44:00Z"/>
        </w:rPr>
      </w:pPr>
      <w:del w:id="1050" w:author="Sayali Dev" w:date="2018-02-15T15:44:00Z">
        <w:r w:rsidDel="00291E45">
          <w:delText xml:space="preserve">  </w:delText>
        </w:r>
        <w:r w:rsidRPr="00E63C3C" w:rsidDel="00291E45">
          <w:delText xml:space="preserve">Download </w:delText>
        </w:r>
        <w:r w:rsidDel="00291E45">
          <w:delText>f</w:delText>
        </w:r>
        <w:r w:rsidRPr="00E63C3C" w:rsidDel="00291E45">
          <w:delText xml:space="preserve">orms </w:delText>
        </w:r>
        <w:r w:rsidDel="00291E45">
          <w:delText>window</w:delText>
        </w:r>
      </w:del>
    </w:p>
    <w:p w14:paraId="7EA4786A" w14:textId="6415833A" w:rsidR="00F2232B" w:rsidRPr="00315A90" w:rsidDel="00291E45" w:rsidRDefault="00F2232B" w:rsidP="00315A90">
      <w:pPr>
        <w:pStyle w:val="Heading3"/>
        <w:rPr>
          <w:del w:id="1051" w:author="Sayali Dev" w:date="2018-02-15T15:44:00Z"/>
        </w:rPr>
      </w:pPr>
      <w:del w:id="1052" w:author="Sayali Dev" w:date="2018-02-15T15:44:00Z">
        <w:r w:rsidDel="00291E45">
          <w:br w:type="page"/>
        </w:r>
        <w:bookmarkStart w:id="1053" w:name="DistributingKits"/>
        <w:bookmarkStart w:id="1054" w:name="ModifyingKits"/>
        <w:bookmarkStart w:id="1055" w:name="DeletingKits"/>
        <w:bookmarkStart w:id="1056" w:name="_Modifying_the_Status"/>
        <w:bookmarkStart w:id="1057" w:name="CreatingNewKit"/>
        <w:bookmarkStart w:id="1058" w:name="PreparingKit"/>
        <w:bookmarkStart w:id="1059" w:name="_Distributing_a_Kit"/>
        <w:bookmarkStart w:id="1060" w:name="_Toc452993587"/>
        <w:bookmarkEnd w:id="1053"/>
        <w:bookmarkEnd w:id="1054"/>
        <w:bookmarkEnd w:id="1055"/>
        <w:bookmarkEnd w:id="1056"/>
        <w:bookmarkEnd w:id="1057"/>
        <w:bookmarkEnd w:id="1058"/>
        <w:bookmarkEnd w:id="1059"/>
        <w:r w:rsidRPr="00585562" w:rsidDel="00291E45">
          <w:delText xml:space="preserve">Distributing </w:delText>
        </w:r>
        <w:r w:rsidDel="00291E45">
          <w:delText xml:space="preserve">a </w:delText>
        </w:r>
        <w:r w:rsidRPr="00585562" w:rsidDel="00291E45">
          <w:delText>Kit</w:delText>
        </w:r>
        <w:bookmarkEnd w:id="1060"/>
        <w:r w:rsidDel="00291E45">
          <w:br/>
        </w:r>
      </w:del>
    </w:p>
    <w:p w14:paraId="120864E2" w14:textId="5B1CB972" w:rsidR="00F2232B" w:rsidRPr="00E82A33" w:rsidDel="00291E45" w:rsidRDefault="00F2232B" w:rsidP="00315A90">
      <w:pPr>
        <w:pStyle w:val="BodyText"/>
        <w:ind w:right="180"/>
        <w:rPr>
          <w:del w:id="1061" w:author="Sayali Dev" w:date="2018-02-15T15:44:00Z"/>
          <w:lang w:val="en-US"/>
        </w:rPr>
      </w:pPr>
      <w:del w:id="1062" w:author="Sayali Dev" w:date="2018-02-15T15:44:00Z">
        <w:r w:rsidRPr="00915931" w:rsidDel="00291E45">
          <w:rPr>
            <w:b/>
          </w:rPr>
          <w:delText>Note:</w:delText>
        </w:r>
        <w:r w:rsidDel="00291E45">
          <w:delText xml:space="preserve"> You can </w:delText>
        </w:r>
        <w:r w:rsidDel="00291E45">
          <w:rPr>
            <w:lang w:val="en-US"/>
          </w:rPr>
          <w:delText>distribute</w:delText>
        </w:r>
        <w:r w:rsidDel="00291E45">
          <w:delText xml:space="preserve"> only those kits that have the status as </w:delText>
        </w:r>
        <w:r w:rsidRPr="00E82A33" w:rsidDel="00291E45">
          <w:rPr>
            <w:b/>
          </w:rPr>
          <w:delText>In Stock</w:delText>
        </w:r>
      </w:del>
      <w:del w:id="1063" w:author="Sayali Dev" w:date="2018-02-01T14:47:00Z">
        <w:r w:rsidRPr="00585562" w:rsidDel="00710A47">
          <w:delText>.</w:delText>
        </w:r>
      </w:del>
    </w:p>
    <w:p w14:paraId="6712FD67" w14:textId="780343A5" w:rsidR="00F2232B" w:rsidDel="00291E45" w:rsidRDefault="00F2232B" w:rsidP="00F2232B">
      <w:pPr>
        <w:rPr>
          <w:del w:id="1064" w:author="Sayali Dev" w:date="2018-02-15T15:44:00Z"/>
        </w:rPr>
      </w:pPr>
    </w:p>
    <w:p w14:paraId="5E90474F" w14:textId="30470D19" w:rsidR="00F2232B" w:rsidDel="00291E45" w:rsidRDefault="00F2232B" w:rsidP="00F2232B">
      <w:pPr>
        <w:tabs>
          <w:tab w:val="center" w:pos="5400"/>
        </w:tabs>
        <w:rPr>
          <w:del w:id="1065" w:author="Sayali Dev" w:date="2018-02-15T15:44:00Z"/>
        </w:rPr>
      </w:pPr>
      <w:del w:id="1066" w:author="Sayali Dev" w:date="2018-02-15T15:44:00Z">
        <w:r w:rsidDel="00291E45">
          <w:delText>To distribute a kit:</w:delText>
        </w:r>
      </w:del>
    </w:p>
    <w:p w14:paraId="600C9B4E" w14:textId="30CE512C" w:rsidR="00F2232B" w:rsidDel="00291E45" w:rsidRDefault="00F2232B" w:rsidP="00F2232B">
      <w:pPr>
        <w:tabs>
          <w:tab w:val="center" w:pos="5400"/>
        </w:tabs>
        <w:rPr>
          <w:del w:id="1067" w:author="Sayali Dev" w:date="2018-02-15T15:44:00Z"/>
        </w:rPr>
      </w:pPr>
    </w:p>
    <w:p w14:paraId="5EAEF7F8" w14:textId="4536E977" w:rsidR="00F2232B" w:rsidRPr="00585562" w:rsidDel="00291E45" w:rsidRDefault="00F2232B" w:rsidP="00E55723">
      <w:pPr>
        <w:numPr>
          <w:ilvl w:val="0"/>
          <w:numId w:val="48"/>
        </w:numPr>
        <w:ind w:right="540"/>
        <w:rPr>
          <w:del w:id="1068" w:author="Sayali Dev" w:date="2018-02-15T15:44:00Z"/>
        </w:rPr>
      </w:pPr>
      <w:del w:id="1069" w:author="Sayali Dev" w:date="2018-01-31T17:54:00Z">
        <w:r w:rsidDel="009A119E">
          <w:delText>Log on</w:delText>
        </w:r>
      </w:del>
      <w:del w:id="1070" w:author="Sayali Dev" w:date="2018-02-15T15:44:00Z">
        <w:r w:rsidDel="00291E45">
          <w:delText xml:space="preserve"> to the application using your </w:delText>
        </w:r>
      </w:del>
      <w:del w:id="1071" w:author="Sayali Dev" w:date="2018-01-31T17:55:00Z">
        <w:r w:rsidDel="00A62626">
          <w:delText>logon</w:delText>
        </w:r>
      </w:del>
      <w:del w:id="1072" w:author="Sayali Dev" w:date="2018-02-15T15:44:00Z">
        <w:r w:rsidDel="00291E45">
          <w:delText xml:space="preserve"> credentials.</w:delText>
        </w:r>
      </w:del>
    </w:p>
    <w:p w14:paraId="796BCFDD" w14:textId="64392764" w:rsidR="00F2232B" w:rsidDel="00291E45" w:rsidRDefault="00F2232B" w:rsidP="00F2232B">
      <w:pPr>
        <w:ind w:left="720" w:right="540"/>
        <w:rPr>
          <w:del w:id="1073" w:author="Sayali Dev" w:date="2018-02-15T15:44:00Z"/>
        </w:rPr>
      </w:pPr>
      <w:del w:id="1074" w:author="Sayali Dev" w:date="2018-02-15T15:44:00Z">
        <w:r w:rsidDel="00291E45">
          <w:delText xml:space="preserve">The </w:delText>
        </w:r>
      </w:del>
      <w:del w:id="1075" w:author="Sayali Dev" w:date="2018-02-01T14:45:00Z">
        <w:r w:rsidRPr="00710A47" w:rsidDel="00710A47">
          <w:rPr>
            <w:b/>
            <w:rPrChange w:id="1076" w:author="Sayali Dev" w:date="2018-02-01T14:45:00Z">
              <w:rPr/>
            </w:rPrChange>
          </w:rPr>
          <w:delText>h</w:delText>
        </w:r>
      </w:del>
      <w:del w:id="1077" w:author="Sayali Dev" w:date="2018-02-15T15:44:00Z">
        <w:r w:rsidRPr="00710A47" w:rsidDel="00291E45">
          <w:rPr>
            <w:b/>
            <w:rPrChange w:id="1078" w:author="Sayali Dev" w:date="2018-02-01T14:45:00Z">
              <w:rPr/>
            </w:rPrChange>
          </w:rPr>
          <w:delText>ome</w:delText>
        </w:r>
        <w:r w:rsidDel="00291E45">
          <w:delText xml:space="preserve"> page appears.</w:delText>
        </w:r>
        <w:r w:rsidRPr="00585562" w:rsidDel="00291E45">
          <w:delText xml:space="preserve"> </w:delText>
        </w:r>
      </w:del>
    </w:p>
    <w:p w14:paraId="38124B45" w14:textId="7FA92368" w:rsidR="00F2232B" w:rsidDel="00291E45" w:rsidRDefault="00F2232B" w:rsidP="00F2232B">
      <w:pPr>
        <w:ind w:left="720" w:right="540"/>
        <w:rPr>
          <w:del w:id="1079" w:author="Sayali Dev" w:date="2018-02-15T15:44:00Z"/>
        </w:rPr>
      </w:pPr>
    </w:p>
    <w:p w14:paraId="30DE64D1" w14:textId="662EC23A" w:rsidR="00F2232B" w:rsidDel="00291E45" w:rsidRDefault="00F2232B" w:rsidP="00E55723">
      <w:pPr>
        <w:numPr>
          <w:ilvl w:val="0"/>
          <w:numId w:val="48"/>
        </w:numPr>
        <w:ind w:right="540"/>
        <w:rPr>
          <w:del w:id="1080" w:author="Sayali Dev" w:date="2018-02-15T15:44:00Z"/>
        </w:rPr>
      </w:pPr>
      <w:del w:id="1081"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w:delText>
        </w:r>
      </w:del>
    </w:p>
    <w:p w14:paraId="5ECE7C17" w14:textId="4DC7CC9D" w:rsidR="00F2232B" w:rsidDel="00291E45" w:rsidRDefault="00F2232B" w:rsidP="00F2232B">
      <w:pPr>
        <w:ind w:left="720" w:right="540"/>
        <w:rPr>
          <w:del w:id="1082" w:author="Sayali Dev" w:date="2018-02-15T15:44:00Z"/>
        </w:rPr>
      </w:pPr>
      <w:del w:id="1083" w:author="Sayali Dev" w:date="2018-02-15T15:44:00Z">
        <w:r w:rsidRPr="00585562" w:rsidDel="00291E45">
          <w:delText xml:space="preserve">The </w:delText>
        </w:r>
        <w:r w:rsidDel="00291E45">
          <w:rPr>
            <w:b/>
          </w:rPr>
          <w:delText>K</w:delText>
        </w:r>
        <w:r w:rsidRPr="000A081A" w:rsidDel="00291E45">
          <w:rPr>
            <w:b/>
          </w:rPr>
          <w:delText>it</w:delText>
        </w:r>
        <w:r w:rsidDel="00291E45">
          <w:rPr>
            <w:b/>
          </w:rPr>
          <w:delText xml:space="preserve"> S</w:delText>
        </w:r>
        <w:r w:rsidRPr="000A081A" w:rsidDel="00291E45">
          <w:rPr>
            <w:b/>
          </w:rPr>
          <w:delText>earch</w:delText>
        </w:r>
        <w:r w:rsidRPr="00585562" w:rsidDel="00291E45">
          <w:delText xml:space="preserve"> </w:delText>
        </w:r>
        <w:r w:rsidDel="00291E45">
          <w:delText>page appears.</w:delText>
        </w:r>
      </w:del>
    </w:p>
    <w:p w14:paraId="327B7A37" w14:textId="05016FD7" w:rsidR="00F2232B" w:rsidRPr="00585562" w:rsidDel="00291E45" w:rsidRDefault="00F2232B" w:rsidP="00F2232B">
      <w:pPr>
        <w:ind w:left="720" w:right="540"/>
        <w:rPr>
          <w:del w:id="1084" w:author="Sayali Dev" w:date="2018-02-15T15:44:00Z"/>
        </w:rPr>
      </w:pPr>
    </w:p>
    <w:p w14:paraId="460C4D1F" w14:textId="5A76FF84" w:rsidR="00F2232B" w:rsidDel="00291E45" w:rsidRDefault="00F2232B" w:rsidP="00E55723">
      <w:pPr>
        <w:numPr>
          <w:ilvl w:val="0"/>
          <w:numId w:val="48"/>
        </w:numPr>
        <w:ind w:right="270"/>
        <w:rPr>
          <w:del w:id="1085" w:author="Sayali Dev" w:date="2018-02-15T15:44:00Z"/>
        </w:rPr>
      </w:pPr>
      <w:del w:id="1086"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60F7807E" w14:textId="6A0B23F3" w:rsidR="00F2232B" w:rsidDel="00291E45" w:rsidRDefault="00F2232B" w:rsidP="00F2232B">
      <w:pPr>
        <w:ind w:left="720" w:right="270"/>
        <w:rPr>
          <w:del w:id="1087" w:author="Sayali Dev" w:date="2018-02-15T15:44:00Z"/>
        </w:rPr>
      </w:pPr>
      <w:del w:id="1088" w:author="Sayali Dev" w:date="2018-02-15T15:44:00Z">
        <w:r w:rsidRPr="00507D17" w:rsidDel="00291E45">
          <w:delText xml:space="preserve">The </w:delText>
        </w:r>
        <w:r w:rsidRPr="00273F6F" w:rsidDel="00291E45">
          <w:rPr>
            <w:b/>
            <w:rPrChange w:id="1089" w:author="Sayali Dev" w:date="2018-02-01T14:50:00Z">
              <w:rPr/>
            </w:rPrChange>
          </w:rPr>
          <w:delText xml:space="preserve">kit </w:delText>
        </w:r>
      </w:del>
      <w:del w:id="1090" w:author="Sayali Dev" w:date="2018-02-01T14:50:00Z">
        <w:r w:rsidRPr="00273F6F" w:rsidDel="00273F6F">
          <w:rPr>
            <w:b/>
            <w:rPrChange w:id="1091" w:author="Sayali Dev" w:date="2018-02-01T14:50:00Z">
              <w:rPr/>
            </w:rPrChange>
          </w:rPr>
          <w:delText>s</w:delText>
        </w:r>
      </w:del>
      <w:del w:id="1092" w:author="Sayali Dev" w:date="2018-02-15T15:44:00Z">
        <w:r w:rsidRPr="00273F6F" w:rsidDel="00291E45">
          <w:rPr>
            <w:b/>
            <w:rPrChange w:id="1093" w:author="Sayali Dev" w:date="2018-02-01T14:50:00Z">
              <w:rPr/>
            </w:rPrChange>
          </w:rPr>
          <w:delText xml:space="preserve">earch </w:delText>
        </w:r>
        <w:r w:rsidRPr="00507D17" w:rsidDel="00291E45">
          <w:delText xml:space="preserve">page displays a list of all kits that are accessible based on your login location. </w:delText>
        </w:r>
      </w:del>
    </w:p>
    <w:p w14:paraId="120940A3" w14:textId="486F145E" w:rsidR="00F2232B" w:rsidDel="00291E45" w:rsidRDefault="00F2232B" w:rsidP="00F2232B">
      <w:pPr>
        <w:ind w:left="720" w:right="270"/>
        <w:rPr>
          <w:del w:id="1094" w:author="Sayali Dev" w:date="2018-02-15T15:44:00Z"/>
        </w:rPr>
      </w:pPr>
    </w:p>
    <w:p w14:paraId="08015F0C" w14:textId="6673E78A" w:rsidR="00F2232B" w:rsidDel="00291E45" w:rsidRDefault="00F2232B" w:rsidP="00E55723">
      <w:pPr>
        <w:numPr>
          <w:ilvl w:val="0"/>
          <w:numId w:val="48"/>
        </w:numPr>
        <w:ind w:right="270"/>
        <w:rPr>
          <w:del w:id="1095" w:author="Sayali Dev" w:date="2018-02-15T15:44:00Z"/>
        </w:rPr>
      </w:pPr>
      <w:del w:id="1096" w:author="Sayali Dev" w:date="2018-02-15T15:44:00Z">
        <w:r w:rsidDel="00291E45">
          <w:delText xml:space="preserve">Select the checkbox of one or more kits that you want to distribute. These kits should be with the </w:delText>
        </w:r>
        <w:r w:rsidRPr="00641191" w:rsidDel="00291E45">
          <w:rPr>
            <w:b/>
          </w:rPr>
          <w:delText>In Stock</w:delText>
        </w:r>
        <w:r w:rsidDel="00291E45">
          <w:delText xml:space="preserve"> status.</w:delText>
        </w:r>
      </w:del>
    </w:p>
    <w:p w14:paraId="37A7FAD2" w14:textId="4F98E23A" w:rsidR="00F2232B" w:rsidDel="00291E45" w:rsidRDefault="00F2232B" w:rsidP="00F2232B">
      <w:pPr>
        <w:ind w:left="720" w:right="180"/>
        <w:rPr>
          <w:del w:id="1097" w:author="Sayali Dev" w:date="2018-02-15T15:44:00Z"/>
        </w:rPr>
      </w:pPr>
      <w:del w:id="1098" w:author="Sayali Dev" w:date="2018-02-15T15:44:00Z">
        <w:r w:rsidRPr="00E90A22" w:rsidDel="00291E45">
          <w:rPr>
            <w:b/>
          </w:rPr>
          <w:delText>Note:</w:delText>
        </w:r>
        <w:r w:rsidDel="00291E45">
          <w:delText xml:space="preserve"> To distribute all kits, select the checkbox on the header.</w:delText>
        </w:r>
        <w:r w:rsidDel="00291E45">
          <w:br/>
        </w:r>
      </w:del>
    </w:p>
    <w:p w14:paraId="424E0B41" w14:textId="2B3AD970" w:rsidR="00F2232B" w:rsidDel="00291E45" w:rsidRDefault="00F2232B" w:rsidP="00E55723">
      <w:pPr>
        <w:numPr>
          <w:ilvl w:val="0"/>
          <w:numId w:val="48"/>
        </w:numPr>
        <w:rPr>
          <w:del w:id="1099" w:author="Sayali Dev" w:date="2018-02-15T15:44:00Z"/>
        </w:rPr>
      </w:pPr>
      <w:del w:id="1100" w:author="Sayali Dev" w:date="2018-02-15T15:44:00Z">
        <w:r w:rsidDel="00291E45">
          <w:delText xml:space="preserve">In the </w:delText>
        </w:r>
        <w:r w:rsidRPr="00E90A22" w:rsidDel="00291E45">
          <w:rPr>
            <w:b/>
          </w:rPr>
          <w:delText xml:space="preserve">Actions </w:delText>
        </w:r>
        <w:r w:rsidDel="00291E45">
          <w:delText xml:space="preserve">list, click </w:delText>
        </w:r>
        <w:r w:rsidDel="00291E45">
          <w:rPr>
            <w:b/>
          </w:rPr>
          <w:delText>Distribute Kits</w:delText>
        </w:r>
        <w:r w:rsidRPr="00E90A22" w:rsidDel="00291E45">
          <w:delText>, and then click</w:delText>
        </w:r>
        <w:r w:rsidRPr="00E90A22" w:rsidDel="00291E45">
          <w:rPr>
            <w:b/>
          </w:rPr>
          <w:delText xml:space="preserve"> </w:delText>
        </w:r>
        <w:r w:rsidRPr="00F47030" w:rsidDel="00291E45">
          <w:rPr>
            <w:b/>
          </w:rPr>
          <w:delText>INITIATE</w:delText>
        </w:r>
        <w:r w:rsidRPr="00B20556" w:rsidDel="00291E45">
          <w:delText>.</w:delText>
        </w:r>
        <w:r w:rsidRPr="00585562" w:rsidDel="00291E45">
          <w:delText xml:space="preserve"> </w:delText>
        </w:r>
        <w:r w:rsidDel="00291E45">
          <w:delText xml:space="preserve"> </w:delText>
        </w:r>
        <w:r w:rsidDel="00291E45">
          <w:br/>
          <w:delText xml:space="preserve">The </w:delText>
        </w:r>
        <w:r w:rsidRPr="000A081A" w:rsidDel="00291E45">
          <w:rPr>
            <w:b/>
          </w:rPr>
          <w:delText>Distribute Kits</w:delText>
        </w:r>
        <w:r w:rsidDel="00291E45">
          <w:delText xml:space="preserve"> window appears. </w:delText>
        </w:r>
      </w:del>
    </w:p>
    <w:p w14:paraId="47128299" w14:textId="24F88C1D" w:rsidR="00F2232B" w:rsidDel="00291E45" w:rsidRDefault="00F2232B" w:rsidP="00F2232B">
      <w:pPr>
        <w:pStyle w:val="Nomal"/>
        <w:ind w:left="720"/>
        <w:rPr>
          <w:del w:id="1101" w:author="Sayali Dev" w:date="2018-02-15T15:44:00Z"/>
        </w:rPr>
      </w:pPr>
      <w:del w:id="1102" w:author="Sayali Dev" w:date="2018-02-15T15:44:00Z">
        <w:r w:rsidRPr="00B34B27" w:rsidDel="00291E45">
          <w:rPr>
            <w:noProof/>
          </w:rPr>
          <w:drawing>
            <wp:inline distT="0" distB="0" distL="0" distR="0" wp14:anchorId="785F55A8" wp14:editId="7C65FBA6">
              <wp:extent cx="4247515" cy="1296670"/>
              <wp:effectExtent l="19050" t="19050" r="19685" b="177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7515" cy="1296670"/>
                      </a:xfrm>
                      <a:prstGeom prst="rect">
                        <a:avLst/>
                      </a:prstGeom>
                      <a:noFill/>
                      <a:ln w="3175">
                        <a:solidFill>
                          <a:schemeClr val="tx1"/>
                        </a:solidFill>
                      </a:ln>
                    </pic:spPr>
                  </pic:pic>
                </a:graphicData>
              </a:graphic>
            </wp:inline>
          </w:drawing>
        </w:r>
      </w:del>
    </w:p>
    <w:p w14:paraId="2C28F416" w14:textId="377E0E9D" w:rsidR="00F2232B" w:rsidRPr="00871F31" w:rsidDel="00291E45" w:rsidRDefault="00F2232B" w:rsidP="00F2232B">
      <w:pPr>
        <w:pStyle w:val="Figure"/>
        <w:tabs>
          <w:tab w:val="clear" w:pos="1710"/>
          <w:tab w:val="num" w:pos="1800"/>
        </w:tabs>
        <w:ind w:left="1152" w:hanging="432"/>
        <w:rPr>
          <w:del w:id="1103" w:author="Sayali Dev" w:date="2018-02-15T15:44:00Z"/>
        </w:rPr>
      </w:pPr>
      <w:del w:id="1104" w:author="Sayali Dev" w:date="2018-02-15T15:44:00Z">
        <w:r w:rsidDel="00291E45">
          <w:delText xml:space="preserve">  Distribute Kits window</w:delText>
        </w:r>
      </w:del>
    </w:p>
    <w:p w14:paraId="3A28B4ED" w14:textId="7A036736" w:rsidR="00F2232B" w:rsidDel="00291E45" w:rsidRDefault="00F2232B" w:rsidP="00F2232B">
      <w:pPr>
        <w:ind w:left="720"/>
        <w:rPr>
          <w:del w:id="1105" w:author="Sayali Dev" w:date="2018-02-15T15:44:00Z"/>
        </w:rPr>
      </w:pPr>
    </w:p>
    <w:p w14:paraId="46B1C622" w14:textId="3672F38B" w:rsidR="00F2232B" w:rsidDel="00291E45" w:rsidRDefault="00F2232B" w:rsidP="00E55723">
      <w:pPr>
        <w:numPr>
          <w:ilvl w:val="0"/>
          <w:numId w:val="48"/>
        </w:numPr>
        <w:rPr>
          <w:del w:id="1106" w:author="Sayali Dev" w:date="2018-02-15T15:44:00Z"/>
        </w:rPr>
      </w:pPr>
      <w:del w:id="1107" w:author="Sayali Dev" w:date="2018-02-15T15:44:00Z">
        <w:r w:rsidDel="00291E45">
          <w:delText xml:space="preserve">Click </w:delText>
        </w:r>
        <w:r w:rsidRPr="00F47030" w:rsidDel="00291E45">
          <w:rPr>
            <w:b/>
            <w:caps/>
          </w:rPr>
          <w:delText>Continue</w:delText>
        </w:r>
        <w:r w:rsidDel="00291E45">
          <w:delText xml:space="preserve">. </w:delText>
        </w:r>
      </w:del>
    </w:p>
    <w:p w14:paraId="12054FF7" w14:textId="7530D911" w:rsidR="007E009E" w:rsidDel="00291E45" w:rsidRDefault="00F2232B" w:rsidP="00F2232B">
      <w:pPr>
        <w:ind w:left="720" w:right="270"/>
        <w:rPr>
          <w:del w:id="1108" w:author="Sayali Dev" w:date="2018-02-15T15:44:00Z"/>
        </w:rPr>
      </w:pPr>
      <w:del w:id="1109" w:author="Sayali Dev" w:date="2018-02-15T15:44:00Z">
        <w:r w:rsidDel="00291E45">
          <w:delText xml:space="preserve">The </w:delText>
        </w:r>
        <w:r w:rsidRPr="000A081A" w:rsidDel="00291E45">
          <w:rPr>
            <w:b/>
          </w:rPr>
          <w:delText>Create Kit</w:delText>
        </w:r>
        <w:r w:rsidDel="00291E45">
          <w:rPr>
            <w:b/>
          </w:rPr>
          <w:delText>s</w:delText>
        </w:r>
        <w:r w:rsidRPr="000A081A" w:rsidDel="00291E45">
          <w:rPr>
            <w:b/>
          </w:rPr>
          <w:delText xml:space="preserve"> Shipment</w:delText>
        </w:r>
        <w:r w:rsidRPr="00585562" w:rsidDel="00291E45">
          <w:delText xml:space="preserve"> </w:delText>
        </w:r>
        <w:r w:rsidDel="00291E45">
          <w:delText xml:space="preserve">page appears and displays the kit </w:delText>
        </w:r>
        <w:commentRangeStart w:id="1110"/>
        <w:r w:rsidDel="00291E45">
          <w:delText xml:space="preserve">that you selected. </w:delText>
        </w:r>
        <w:commentRangeEnd w:id="1110"/>
        <w:r w:rsidR="00C13E90" w:rsidDel="00291E45">
          <w:rPr>
            <w:rStyle w:val="CommentReference"/>
          </w:rPr>
          <w:commentReference w:id="1110"/>
        </w:r>
        <w:r w:rsidDel="00291E45">
          <w:br/>
        </w:r>
        <w:r w:rsidDel="00291E45">
          <w:br/>
          <w:delText xml:space="preserve">Refer to </w:delText>
        </w:r>
        <w:r w:rsidR="00EB6C94" w:rsidDel="00291E45">
          <w:fldChar w:fldCharType="begin"/>
        </w:r>
      </w:del>
      <w:del w:id="1111" w:author="Sayali Dev" w:date="2018-02-12T14:54:00Z">
        <w:r w:rsidR="00EB6C94" w:rsidDel="00B2402F">
          <w:delInstrText xml:space="preserve"> HYPERLINK \l "_Creating_a_Kits" </w:delInstrText>
        </w:r>
      </w:del>
      <w:del w:id="1112" w:author="Sayali Dev" w:date="2018-02-15T15:44:00Z">
        <w:r w:rsidR="00EB6C94" w:rsidDel="00291E45">
          <w:fldChar w:fldCharType="separate"/>
        </w:r>
        <w:r w:rsidRPr="00DB6579" w:rsidDel="00291E45">
          <w:rPr>
            <w:rStyle w:val="Hyperlink"/>
            <w:b/>
          </w:rPr>
          <w:delText>Creating a Kit</w:delText>
        </w:r>
        <w:r w:rsidDel="00291E45">
          <w:rPr>
            <w:rStyle w:val="Hyperlink"/>
            <w:b/>
          </w:rPr>
          <w:delText>s</w:delText>
        </w:r>
        <w:r w:rsidRPr="00DB6579" w:rsidDel="00291E45">
          <w:rPr>
            <w:rStyle w:val="Hyperlink"/>
            <w:b/>
          </w:rPr>
          <w:delText xml:space="preserve"> Shipment</w:delText>
        </w:r>
        <w:r w:rsidR="00EB6C94" w:rsidDel="00291E45">
          <w:rPr>
            <w:rStyle w:val="Hyperlink"/>
            <w:b/>
          </w:rPr>
          <w:fldChar w:fldCharType="end"/>
        </w:r>
        <w:r w:rsidDel="00291E45">
          <w:delText xml:space="preserve"> in the </w:delText>
        </w:r>
        <w:r w:rsidRPr="000A081A" w:rsidDel="00291E45">
          <w:rPr>
            <w:b/>
          </w:rPr>
          <w:delText>Kits Shipment</w:delText>
        </w:r>
        <w:r w:rsidDel="00291E45">
          <w:delText xml:space="preserve"> section for instructions for completing that screen.</w:delText>
        </w:r>
      </w:del>
    </w:p>
    <w:p w14:paraId="19FBB221" w14:textId="54421753" w:rsidR="007E009E" w:rsidRPr="007E009E" w:rsidDel="00291E45" w:rsidRDefault="007E009E">
      <w:pPr>
        <w:pStyle w:val="ListParagraph"/>
        <w:ind w:right="270"/>
        <w:rPr>
          <w:del w:id="1113" w:author="Sayali Dev" w:date="2018-02-15T15:44:00Z"/>
          <w:b/>
          <w:rPrChange w:id="1114" w:author="Sayali Dev" w:date="2018-02-12T14:59:00Z">
            <w:rPr>
              <w:del w:id="1115" w:author="Sayali Dev" w:date="2018-02-15T15:44:00Z"/>
            </w:rPr>
          </w:rPrChange>
        </w:rPr>
        <w:pPrChange w:id="1116" w:author="Sayali Dev" w:date="2018-02-12T14:59:00Z">
          <w:pPr>
            <w:ind w:left="720" w:right="270"/>
          </w:pPr>
        </w:pPrChange>
      </w:pPr>
    </w:p>
    <w:p w14:paraId="68AB10A4" w14:textId="4EC16556" w:rsidR="00F2232B" w:rsidDel="00291E45" w:rsidRDefault="00F2232B" w:rsidP="00F2232B">
      <w:pPr>
        <w:pStyle w:val="Heading3"/>
        <w:rPr>
          <w:del w:id="1117" w:author="Sayali Dev" w:date="2018-02-15T15:44:00Z"/>
          <w:lang w:val="en-US"/>
        </w:rPr>
      </w:pPr>
      <w:del w:id="1118" w:author="Sayali Dev" w:date="2018-02-15T15:44:00Z">
        <w:r w:rsidDel="00291E45">
          <w:br w:type="page"/>
        </w:r>
        <w:bookmarkStart w:id="1119" w:name="_Toc452993588"/>
        <w:r w:rsidDel="00291E45">
          <w:rPr>
            <w:lang w:val="en-US"/>
          </w:rPr>
          <w:delText>Create and Send Kits</w:delText>
        </w:r>
        <w:bookmarkEnd w:id="1119"/>
      </w:del>
    </w:p>
    <w:p w14:paraId="05AA504E" w14:textId="1D0DDD99" w:rsidR="00F2232B" w:rsidDel="00291E45" w:rsidRDefault="00F2232B" w:rsidP="00F2232B">
      <w:pPr>
        <w:rPr>
          <w:del w:id="1120" w:author="Sayali Dev" w:date="2018-02-15T15:44:00Z"/>
          <w:lang w:eastAsia="x-none"/>
        </w:rPr>
      </w:pPr>
    </w:p>
    <w:p w14:paraId="71D762F3" w14:textId="47FF8CA2" w:rsidR="00F2232B" w:rsidDel="00291E45" w:rsidRDefault="00F2232B" w:rsidP="00F2232B">
      <w:pPr>
        <w:pStyle w:val="BodyText"/>
        <w:rPr>
          <w:del w:id="1121" w:author="Sayali Dev" w:date="2018-02-15T15:44:00Z"/>
          <w:lang w:val="en-US"/>
        </w:rPr>
      </w:pPr>
      <w:del w:id="1122" w:author="Sayali Dev" w:date="2018-02-15T15:44:00Z">
        <w:r w:rsidDel="00291E45">
          <w:delText xml:space="preserve">The </w:delText>
        </w:r>
        <w:r w:rsidRPr="00C74CCB" w:rsidDel="00291E45">
          <w:rPr>
            <w:b/>
          </w:rPr>
          <w:delText>Create</w:delText>
        </w:r>
        <w:r w:rsidDel="00291E45">
          <w:rPr>
            <w:b/>
            <w:lang w:val="en-US"/>
          </w:rPr>
          <w:delText xml:space="preserve"> and Send Kits</w:delText>
        </w:r>
        <w:r w:rsidDel="00291E45">
          <w:delText xml:space="preserve"> link</w:delText>
        </w:r>
        <w:r w:rsidRPr="00585562" w:rsidDel="00291E45">
          <w:delText xml:space="preserve"> on the </w:delText>
        </w:r>
        <w:r w:rsidDel="00291E45">
          <w:rPr>
            <w:lang w:val="en-US"/>
          </w:rPr>
          <w:delText>K</w:delText>
        </w:r>
        <w:r w:rsidDel="00291E45">
          <w:delText xml:space="preserve">it </w:delText>
        </w:r>
        <w:r w:rsidDel="00291E45">
          <w:rPr>
            <w:lang w:val="en-US"/>
          </w:rPr>
          <w:delText>S</w:delText>
        </w:r>
        <w:r w:rsidDel="00291E45">
          <w:delText xml:space="preserve">earch page </w:delText>
        </w:r>
        <w:r w:rsidRPr="00585562" w:rsidDel="00291E45">
          <w:delText xml:space="preserve">allows </w:delText>
        </w:r>
        <w:r w:rsidDel="00291E45">
          <w:delText xml:space="preserve">you </w:delText>
        </w:r>
        <w:r w:rsidRPr="00585562" w:rsidDel="00291E45">
          <w:delText xml:space="preserve">to </w:delText>
        </w:r>
        <w:r w:rsidDel="00291E45">
          <w:rPr>
            <w:lang w:val="en-US"/>
          </w:rPr>
          <w:delText>combine the steps of creaing and sending the kits.</w:delText>
        </w:r>
      </w:del>
    </w:p>
    <w:p w14:paraId="6EFC0155" w14:textId="562F895C" w:rsidR="00F2232B" w:rsidRPr="00A61C31" w:rsidDel="00291E45" w:rsidRDefault="00F2232B" w:rsidP="00F2232B">
      <w:pPr>
        <w:pStyle w:val="BodyText"/>
        <w:rPr>
          <w:del w:id="1123" w:author="Sayali Dev" w:date="2018-02-15T15:44:00Z"/>
          <w:lang w:val="en-US"/>
        </w:rPr>
      </w:pPr>
      <w:del w:id="1124" w:author="Sayali Dev" w:date="2018-02-15T15:44:00Z">
        <w:r w:rsidRPr="003B1D32" w:rsidDel="00291E45">
          <w:rPr>
            <w:b/>
            <w:lang w:val="en-US"/>
          </w:rPr>
          <w:delText>Note:</w:delText>
        </w:r>
        <w:r w:rsidDel="00291E45">
          <w:rPr>
            <w:lang w:val="en-US"/>
          </w:rPr>
          <w:delText xml:space="preserve"> </w:delText>
        </w:r>
        <w:r w:rsidRPr="00585562" w:rsidDel="00291E45">
          <w:delText>Only a</w:delText>
        </w:r>
        <w:r w:rsidDel="00291E45">
          <w:rPr>
            <w:lang w:val="en-US"/>
          </w:rPr>
          <w:delText>n authorized</w:delText>
        </w:r>
        <w:r w:rsidRPr="00585562" w:rsidDel="00291E45">
          <w:delText xml:space="preserve"> </w:delText>
        </w:r>
        <w:r w:rsidDel="00291E45">
          <w:delText xml:space="preserve">Biobank </w:delText>
        </w:r>
        <w:r w:rsidRPr="00585562" w:rsidDel="00291E45">
          <w:delText xml:space="preserve">user </w:delText>
        </w:r>
        <w:r w:rsidDel="00291E45">
          <w:rPr>
            <w:lang w:val="en-US"/>
          </w:rPr>
          <w:delText>can</w:delText>
        </w:r>
        <w:r w:rsidRPr="00585562" w:rsidDel="00291E45">
          <w:delText xml:space="preserve"> </w:delText>
        </w:r>
        <w:r w:rsidDel="00291E45">
          <w:delText>create</w:delText>
        </w:r>
        <w:r w:rsidRPr="00585562" w:rsidDel="00291E45">
          <w:delText xml:space="preserve"> new kit</w:delText>
        </w:r>
        <w:r w:rsidDel="00291E45">
          <w:delText>s</w:delText>
        </w:r>
        <w:r w:rsidDel="00291E45">
          <w:rPr>
            <w:lang w:val="en-US"/>
          </w:rPr>
          <w:delText xml:space="preserve"> and send them to another site</w:delText>
        </w:r>
        <w:r w:rsidRPr="00585562" w:rsidDel="00291E45">
          <w:delText>.</w:delText>
        </w:r>
      </w:del>
    </w:p>
    <w:p w14:paraId="54CBF9DC" w14:textId="78B584E1" w:rsidR="00F2232B" w:rsidDel="00291E45" w:rsidRDefault="00F2232B" w:rsidP="00F2232B">
      <w:pPr>
        <w:rPr>
          <w:del w:id="1125" w:author="Sayali Dev" w:date="2018-02-15T15:44:00Z"/>
        </w:rPr>
      </w:pPr>
    </w:p>
    <w:p w14:paraId="303D60FD" w14:textId="3F00854B" w:rsidR="00F2232B" w:rsidDel="00291E45" w:rsidRDefault="00F2232B" w:rsidP="00F2232B">
      <w:pPr>
        <w:tabs>
          <w:tab w:val="center" w:pos="5400"/>
        </w:tabs>
        <w:rPr>
          <w:del w:id="1126" w:author="Sayali Dev" w:date="2018-02-15T15:44:00Z"/>
        </w:rPr>
      </w:pPr>
      <w:del w:id="1127" w:author="Sayali Dev" w:date="2018-02-15T15:44:00Z">
        <w:r w:rsidDel="00291E45">
          <w:delText>T</w:delText>
        </w:r>
        <w:r w:rsidRPr="00585562" w:rsidDel="00291E45">
          <w:delText xml:space="preserve">o </w:delText>
        </w:r>
        <w:r w:rsidDel="00291E45">
          <w:delText>create and send kits</w:delText>
        </w:r>
        <w:r w:rsidRPr="00585562" w:rsidDel="00291E45">
          <w:delText>:</w:delText>
        </w:r>
      </w:del>
    </w:p>
    <w:p w14:paraId="3DBE8B40" w14:textId="120661CB" w:rsidR="00F2232B" w:rsidRPr="00585562" w:rsidDel="00291E45" w:rsidRDefault="00F2232B" w:rsidP="00F2232B">
      <w:pPr>
        <w:tabs>
          <w:tab w:val="center" w:pos="5400"/>
        </w:tabs>
        <w:rPr>
          <w:del w:id="1128" w:author="Sayali Dev" w:date="2018-02-15T15:44:00Z"/>
        </w:rPr>
      </w:pPr>
    </w:p>
    <w:p w14:paraId="51F0D8B6" w14:textId="5C6977A9" w:rsidR="00F2232B" w:rsidDel="00291E45" w:rsidRDefault="00F2232B" w:rsidP="00C9791D">
      <w:pPr>
        <w:numPr>
          <w:ilvl w:val="0"/>
          <w:numId w:val="241"/>
        </w:numPr>
        <w:ind w:right="540"/>
        <w:rPr>
          <w:del w:id="1129" w:author="Sayali Dev" w:date="2018-02-15T15:44:00Z"/>
        </w:rPr>
      </w:pPr>
      <w:del w:id="1130" w:author="Sayali Dev" w:date="2018-01-31T17:54:00Z">
        <w:r w:rsidDel="009A119E">
          <w:delText>Log on</w:delText>
        </w:r>
      </w:del>
      <w:del w:id="1131" w:author="Sayali Dev" w:date="2018-02-15T15:44:00Z">
        <w:r w:rsidDel="00291E45">
          <w:delText xml:space="preserve"> to the application using your </w:delText>
        </w:r>
      </w:del>
      <w:del w:id="1132" w:author="Sayali Dev" w:date="2018-01-31T17:55:00Z">
        <w:r w:rsidDel="00A62626">
          <w:delText>logon</w:delText>
        </w:r>
      </w:del>
      <w:del w:id="1133" w:author="Sayali Dev" w:date="2018-02-15T15:44:00Z">
        <w:r w:rsidDel="00291E45">
          <w:delText xml:space="preserve"> credentials. </w:delText>
        </w:r>
      </w:del>
    </w:p>
    <w:p w14:paraId="1FB69C61" w14:textId="5520854E" w:rsidR="00F2232B" w:rsidDel="00291E45" w:rsidRDefault="00F2232B" w:rsidP="00F2232B">
      <w:pPr>
        <w:ind w:left="720" w:right="540"/>
        <w:rPr>
          <w:del w:id="1134" w:author="Sayali Dev" w:date="2018-02-15T15:44:00Z"/>
        </w:rPr>
      </w:pPr>
      <w:del w:id="1135" w:author="Sayali Dev" w:date="2018-02-15T15:44:00Z">
        <w:r w:rsidDel="00291E45">
          <w:delText xml:space="preserve">The home page appears. </w:delText>
        </w:r>
      </w:del>
    </w:p>
    <w:p w14:paraId="3B99FC0C" w14:textId="5BA6E54A" w:rsidR="00F2232B" w:rsidDel="00291E45" w:rsidRDefault="00F2232B" w:rsidP="00F2232B">
      <w:pPr>
        <w:ind w:left="720" w:right="540"/>
        <w:rPr>
          <w:del w:id="1136" w:author="Sayali Dev" w:date="2018-02-15T15:44:00Z"/>
        </w:rPr>
      </w:pPr>
    </w:p>
    <w:p w14:paraId="1D6724CA" w14:textId="19940F80" w:rsidR="00F2232B" w:rsidDel="00291E45" w:rsidRDefault="00F2232B" w:rsidP="00C9791D">
      <w:pPr>
        <w:numPr>
          <w:ilvl w:val="0"/>
          <w:numId w:val="241"/>
        </w:numPr>
        <w:ind w:right="540"/>
        <w:rPr>
          <w:del w:id="1137" w:author="Sayali Dev" w:date="2018-02-15T15:44:00Z"/>
        </w:rPr>
      </w:pPr>
      <w:del w:id="1138"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18FB175A" w14:textId="1432513D" w:rsidR="00F2232B" w:rsidDel="00291E45" w:rsidRDefault="00F2232B" w:rsidP="00F2232B">
      <w:pPr>
        <w:ind w:left="720" w:right="540"/>
        <w:rPr>
          <w:del w:id="1139" w:author="Sayali Dev" w:date="2018-02-15T15:44:00Z"/>
        </w:rPr>
      </w:pPr>
      <w:del w:id="1140" w:author="Sayali Dev" w:date="2018-02-15T15:44:00Z">
        <w:r w:rsidRPr="00585562" w:rsidDel="00291E45">
          <w:delText xml:space="preserve">The </w:delText>
        </w:r>
        <w:r w:rsidDel="00291E45">
          <w:rPr>
            <w:b/>
          </w:rPr>
          <w:delText>K</w:delText>
        </w:r>
        <w:r w:rsidRPr="00EB3818" w:rsidDel="00291E45">
          <w:rPr>
            <w:b/>
          </w:rPr>
          <w:delText>it</w:delText>
        </w:r>
        <w:r w:rsidDel="00291E45">
          <w:rPr>
            <w:b/>
          </w:rPr>
          <w:delText xml:space="preserve"> S</w:delText>
        </w:r>
        <w:r w:rsidRPr="00EB3818" w:rsidDel="00291E45">
          <w:rPr>
            <w:b/>
          </w:rPr>
          <w:delText>earch</w:delText>
        </w:r>
        <w:r w:rsidRPr="00585562" w:rsidDel="00291E45">
          <w:delText xml:space="preserve"> </w:delText>
        </w:r>
        <w:r w:rsidDel="00291E45">
          <w:delText xml:space="preserve">page appears. </w:delText>
        </w:r>
      </w:del>
    </w:p>
    <w:p w14:paraId="73BB937C" w14:textId="696342B0" w:rsidR="00F2232B" w:rsidDel="00291E45" w:rsidRDefault="00F2232B" w:rsidP="00F2232B">
      <w:pPr>
        <w:ind w:left="720" w:right="540"/>
        <w:rPr>
          <w:del w:id="1141" w:author="Sayali Dev" w:date="2018-02-15T15:44:00Z"/>
        </w:rPr>
      </w:pPr>
    </w:p>
    <w:p w14:paraId="7E15FA4C" w14:textId="2ADCA826" w:rsidR="00F2232B" w:rsidDel="00291E45" w:rsidRDefault="00F2232B" w:rsidP="00C9791D">
      <w:pPr>
        <w:numPr>
          <w:ilvl w:val="0"/>
          <w:numId w:val="241"/>
        </w:numPr>
        <w:ind w:right="540"/>
        <w:rPr>
          <w:del w:id="1142" w:author="Sayali Dev" w:date="2018-02-15T15:44:00Z"/>
        </w:rPr>
      </w:pPr>
      <w:del w:id="1143" w:author="Sayali Dev" w:date="2018-02-15T15:44:00Z">
        <w:r w:rsidDel="00291E45">
          <w:delText xml:space="preserve">Click </w:delText>
        </w:r>
        <w:r w:rsidDel="00291E45">
          <w:rPr>
            <w:b/>
          </w:rPr>
          <w:delText xml:space="preserve">Create and Send Kits </w:delText>
        </w:r>
        <w:r w:rsidDel="00291E45">
          <w:delText xml:space="preserve">link at the top upper-left corner of the </w:delText>
        </w:r>
        <w:r w:rsidRPr="00F938E9" w:rsidDel="00291E45">
          <w:rPr>
            <w:b/>
          </w:rPr>
          <w:delText xml:space="preserve">Kits </w:delText>
        </w:r>
        <w:r w:rsidDel="00291E45">
          <w:rPr>
            <w:b/>
          </w:rPr>
          <w:delText>Search</w:delText>
        </w:r>
        <w:r w:rsidDel="00291E45">
          <w:delText xml:space="preserve"> page.</w:delText>
        </w:r>
      </w:del>
    </w:p>
    <w:p w14:paraId="2C30385C" w14:textId="6E2B8BC6" w:rsidR="00F2232B" w:rsidDel="00291E45" w:rsidRDefault="00F2232B" w:rsidP="00F2232B">
      <w:pPr>
        <w:ind w:left="720" w:right="540"/>
        <w:rPr>
          <w:del w:id="1144" w:author="Sayali Dev" w:date="2018-02-15T15:44:00Z"/>
        </w:rPr>
      </w:pPr>
    </w:p>
    <w:p w14:paraId="50EEF9E9" w14:textId="2845DBFB" w:rsidR="00F2232B" w:rsidDel="00291E45" w:rsidRDefault="00F2232B" w:rsidP="00F2232B">
      <w:pPr>
        <w:ind w:left="720" w:right="540"/>
        <w:rPr>
          <w:del w:id="1145" w:author="Sayali Dev" w:date="2018-02-15T15:44:00Z"/>
        </w:rPr>
      </w:pPr>
      <w:del w:id="1146" w:author="Sayali Dev" w:date="2018-02-15T15:44:00Z">
        <w:r w:rsidDel="00291E45">
          <w:rPr>
            <w:noProof/>
          </w:rPr>
          <w:drawing>
            <wp:inline distT="0" distB="0" distL="0" distR="0" wp14:anchorId="6F74059D" wp14:editId="5108510B">
              <wp:extent cx="6317222" cy="2955175"/>
              <wp:effectExtent l="19050" t="19050" r="26670" b="17145"/>
              <wp:docPr id="9242" name="Picture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del>
    </w:p>
    <w:p w14:paraId="7AF64D56" w14:textId="2E159D24" w:rsidR="00F2232B" w:rsidDel="00291E45" w:rsidRDefault="00F2232B" w:rsidP="00F2232B">
      <w:pPr>
        <w:pStyle w:val="Figure"/>
        <w:tabs>
          <w:tab w:val="num" w:pos="1800"/>
        </w:tabs>
        <w:rPr>
          <w:del w:id="1147" w:author="Sayali Dev" w:date="2018-02-15T15:44:00Z"/>
        </w:rPr>
      </w:pPr>
      <w:del w:id="1148" w:author="Sayali Dev" w:date="2018-02-15T15:44:00Z">
        <w:r w:rsidDel="00291E45">
          <w:delText xml:space="preserve">  Create and Send Kits link</w:delText>
        </w:r>
        <w:r w:rsidDel="00291E45">
          <w:br/>
        </w:r>
      </w:del>
    </w:p>
    <w:p w14:paraId="5601D972" w14:textId="46B930DB" w:rsidR="00F2232B" w:rsidDel="00291E45" w:rsidRDefault="00F2232B" w:rsidP="00C9791D">
      <w:pPr>
        <w:numPr>
          <w:ilvl w:val="0"/>
          <w:numId w:val="241"/>
        </w:numPr>
        <w:ind w:right="540"/>
        <w:rPr>
          <w:del w:id="1149" w:author="Sayali Dev" w:date="2018-02-15T15:44:00Z"/>
        </w:rPr>
      </w:pPr>
      <w:del w:id="1150" w:author="Sayali Dev" w:date="2018-02-15T15:44:00Z">
        <w:r w:rsidDel="00291E45">
          <w:delText xml:space="preserve">The </w:delText>
        </w:r>
        <w:r w:rsidRPr="00BD75A0" w:rsidDel="00291E45">
          <w:rPr>
            <w:b/>
          </w:rPr>
          <w:delText xml:space="preserve">Kit Batch Creation </w:delText>
        </w:r>
        <w:r w:rsidDel="00291E45">
          <w:delText>page appears.</w:delText>
        </w:r>
      </w:del>
    </w:p>
    <w:p w14:paraId="1FFFD856" w14:textId="499421FE" w:rsidR="00F2232B" w:rsidDel="00291E45" w:rsidRDefault="00F2232B" w:rsidP="00F2232B">
      <w:pPr>
        <w:ind w:left="720" w:right="540"/>
        <w:rPr>
          <w:del w:id="1151" w:author="Sayali Dev" w:date="2018-02-15T15:44:00Z"/>
        </w:rPr>
      </w:pPr>
    </w:p>
    <w:p w14:paraId="351B20A0" w14:textId="4AA6C456" w:rsidR="00F2232B" w:rsidDel="00291E45" w:rsidRDefault="00F2232B" w:rsidP="00F2232B">
      <w:pPr>
        <w:ind w:left="720" w:right="540"/>
        <w:rPr>
          <w:del w:id="1152" w:author="Sayali Dev" w:date="2018-02-15T15:44:00Z"/>
        </w:rPr>
      </w:pPr>
      <w:del w:id="1153" w:author="Sayali Dev" w:date="2018-02-15T15:44:00Z">
        <w:r w:rsidRPr="00B34B27" w:rsidDel="00291E45">
          <w:rPr>
            <w:noProof/>
          </w:rPr>
          <w:drawing>
            <wp:inline distT="0" distB="0" distL="0" distR="0" wp14:anchorId="4719FA52" wp14:editId="4AA50823">
              <wp:extent cx="6234430" cy="2884805"/>
              <wp:effectExtent l="19050" t="19050" r="13970"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4430" cy="2884805"/>
                      </a:xfrm>
                      <a:prstGeom prst="rect">
                        <a:avLst/>
                      </a:prstGeom>
                      <a:noFill/>
                      <a:ln w="3175">
                        <a:solidFill>
                          <a:schemeClr val="tx1"/>
                        </a:solidFill>
                      </a:ln>
                    </pic:spPr>
                  </pic:pic>
                </a:graphicData>
              </a:graphic>
            </wp:inline>
          </w:drawing>
        </w:r>
      </w:del>
    </w:p>
    <w:p w14:paraId="6CBF7B9B" w14:textId="55C566AF" w:rsidR="00F2232B" w:rsidDel="00291E45" w:rsidRDefault="00F2232B" w:rsidP="00F2232B">
      <w:pPr>
        <w:pStyle w:val="Figure"/>
        <w:tabs>
          <w:tab w:val="num" w:pos="1800"/>
        </w:tabs>
        <w:rPr>
          <w:del w:id="1154" w:author="Sayali Dev" w:date="2018-02-15T15:44:00Z"/>
        </w:rPr>
      </w:pPr>
      <w:del w:id="1155" w:author="Sayali Dev" w:date="2018-02-15T15:44:00Z">
        <w:r w:rsidDel="00291E45">
          <w:delText xml:space="preserve">  Kit Batch Creation page</w:delText>
        </w:r>
      </w:del>
    </w:p>
    <w:p w14:paraId="08F5CF37" w14:textId="11013533" w:rsidR="00F2232B" w:rsidDel="00291E45" w:rsidRDefault="00F2232B" w:rsidP="00F2232B">
      <w:pPr>
        <w:ind w:left="720" w:right="540"/>
        <w:rPr>
          <w:del w:id="1156" w:author="Sayali Dev" w:date="2018-02-15T15:44:00Z"/>
        </w:rPr>
      </w:pPr>
    </w:p>
    <w:p w14:paraId="591B25A7" w14:textId="3E163E3C" w:rsidR="00F2232B" w:rsidDel="00291E45" w:rsidRDefault="00F2232B" w:rsidP="00F2232B">
      <w:pPr>
        <w:ind w:left="720" w:right="540"/>
        <w:rPr>
          <w:del w:id="1157" w:author="Sayali Dev" w:date="2018-02-15T15:44:00Z"/>
        </w:rPr>
      </w:pPr>
      <w:del w:id="1158" w:author="Sayali Dev" w:date="2018-02-15T15:44:00Z">
        <w:r w:rsidDel="00291E45">
          <w:delText xml:space="preserve">Enter appropriate information in each field. Following table lists each field and its description. </w:delText>
        </w:r>
      </w:del>
    </w:p>
    <w:p w14:paraId="01806C1C" w14:textId="04D9E495" w:rsidR="00F2232B" w:rsidDel="00291E45" w:rsidRDefault="00F2232B" w:rsidP="00F2232B">
      <w:pPr>
        <w:ind w:left="720" w:right="540"/>
        <w:rPr>
          <w:del w:id="1159" w:author="Sayali Dev" w:date="2018-02-15T15:44:00Z"/>
        </w:rPr>
      </w:pPr>
      <w:del w:id="1160" w:author="Sayali Dev" w:date="2018-02-15T15:44:00Z">
        <w:r w:rsidRPr="00B23F0A" w:rsidDel="00291E45">
          <w:rPr>
            <w:b/>
          </w:rPr>
          <w:delText>Note:</w:delText>
        </w:r>
        <w:r w:rsidDel="00291E45">
          <w:delText xml:space="preserve"> Fields that are marked with the red asterisk (</w:delText>
        </w:r>
        <w:r w:rsidRPr="00B23F0A" w:rsidDel="00291E45">
          <w:rPr>
            <w:color w:val="FF0000"/>
          </w:rPr>
          <w:delText>*</w:delText>
        </w:r>
        <w:r w:rsidDel="00291E45">
          <w:delText xml:space="preserve">) are mandatory. </w:delText>
        </w:r>
      </w:del>
    </w:p>
    <w:p w14:paraId="36C02BFD" w14:textId="3622CC2C" w:rsidR="00F2232B" w:rsidDel="00291E45" w:rsidRDefault="00F2232B" w:rsidP="00F2232B">
      <w:pPr>
        <w:ind w:left="720" w:right="540"/>
        <w:rPr>
          <w:del w:id="1161" w:author="Sayali Dev" w:date="2018-02-15T15:44:00Z"/>
        </w:rPr>
      </w:pPr>
    </w:p>
    <w:p w14:paraId="05645D22" w14:textId="4D14B754" w:rsidR="00F2232B" w:rsidDel="00291E45" w:rsidRDefault="00F2232B" w:rsidP="00F2232B">
      <w:pPr>
        <w:pStyle w:val="Caption"/>
        <w:ind w:firstLine="720"/>
        <w:rPr>
          <w:del w:id="1162" w:author="Sayali Dev" w:date="2018-02-15T15:44:00Z"/>
        </w:rPr>
      </w:pPr>
      <w:del w:id="1163" w:author="Sayali Dev" w:date="2018-02-15T15:44:00Z">
        <w:r w:rsidDel="00291E45">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164" w:author="Sayali Dev" w:date="2018-02-02T13:47:00Z">
        <w:r w:rsidDel="00EB76E3">
          <w:rPr>
            <w:noProof/>
          </w:rPr>
          <w:delText>5</w:delText>
        </w:r>
      </w:del>
      <w:del w:id="1165" w:author="Sayali Dev" w:date="2018-02-15T15:44:00Z">
        <w:r w:rsidR="006C608D" w:rsidDel="00291E45">
          <w:rPr>
            <w:b w:val="0"/>
            <w:bCs w:val="0"/>
            <w:noProof/>
          </w:rPr>
          <w:fldChar w:fldCharType="end"/>
        </w:r>
        <w:r w:rsidDel="00291E45">
          <w:delText>: Adding a new item</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0"/>
        <w:gridCol w:w="7560"/>
      </w:tblGrid>
      <w:tr w:rsidR="00F2232B" w:rsidRPr="007A152E" w:rsidDel="00291E45" w14:paraId="3342F37D" w14:textId="0CEF5832" w:rsidTr="00F2232B">
        <w:trPr>
          <w:cantSplit/>
          <w:trHeight w:val="288"/>
          <w:tblHeader/>
          <w:del w:id="1166" w:author="Sayali Dev" w:date="2018-02-15T15:44:00Z"/>
        </w:trPr>
        <w:tc>
          <w:tcPr>
            <w:tcW w:w="2250" w:type="dxa"/>
            <w:shd w:val="clear" w:color="auto" w:fill="BFBFBF"/>
            <w:vAlign w:val="center"/>
          </w:tcPr>
          <w:p w14:paraId="7655A695" w14:textId="16A6CD95" w:rsidR="00F2232B" w:rsidRPr="007A152E" w:rsidDel="00291E45" w:rsidRDefault="00F2232B" w:rsidP="00F2232B">
            <w:pPr>
              <w:rPr>
                <w:del w:id="1167" w:author="Sayali Dev" w:date="2018-02-15T15:44:00Z"/>
                <w:b/>
              </w:rPr>
            </w:pPr>
            <w:del w:id="1168" w:author="Sayali Dev" w:date="2018-02-15T15:44:00Z">
              <w:r w:rsidDel="00291E45">
                <w:rPr>
                  <w:b/>
                </w:rPr>
                <w:delText>Field</w:delText>
              </w:r>
            </w:del>
          </w:p>
        </w:tc>
        <w:tc>
          <w:tcPr>
            <w:tcW w:w="7560" w:type="dxa"/>
            <w:shd w:val="clear" w:color="auto" w:fill="BFBFBF"/>
            <w:vAlign w:val="center"/>
          </w:tcPr>
          <w:p w14:paraId="4EE49C09" w14:textId="18298C12" w:rsidR="00F2232B" w:rsidRPr="007A152E" w:rsidDel="00291E45" w:rsidRDefault="00F2232B" w:rsidP="00F2232B">
            <w:pPr>
              <w:rPr>
                <w:del w:id="1169" w:author="Sayali Dev" w:date="2018-02-15T15:44:00Z"/>
                <w:b/>
              </w:rPr>
            </w:pPr>
            <w:del w:id="1170" w:author="Sayali Dev" w:date="2018-02-15T15:44:00Z">
              <w:r w:rsidRPr="007A152E" w:rsidDel="00291E45">
                <w:rPr>
                  <w:b/>
                </w:rPr>
                <w:delText>Description</w:delText>
              </w:r>
            </w:del>
          </w:p>
        </w:tc>
      </w:tr>
      <w:tr w:rsidR="00F2232B" w:rsidDel="00291E45" w14:paraId="49F2AE4D" w14:textId="3FB1D530" w:rsidTr="00F2232B">
        <w:trPr>
          <w:cantSplit/>
          <w:trHeight w:val="288"/>
          <w:del w:id="1171" w:author="Sayali Dev" w:date="2018-02-15T15:44:00Z"/>
        </w:trPr>
        <w:tc>
          <w:tcPr>
            <w:tcW w:w="2250" w:type="dxa"/>
          </w:tcPr>
          <w:p w14:paraId="2A83E3AB" w14:textId="55173ED8" w:rsidR="00F2232B" w:rsidDel="00291E45" w:rsidRDefault="00F2232B" w:rsidP="00F2232B">
            <w:pPr>
              <w:rPr>
                <w:del w:id="1172" w:author="Sayali Dev" w:date="2018-02-15T15:44:00Z"/>
                <w:b/>
              </w:rPr>
            </w:pPr>
            <w:del w:id="1173" w:author="Sayali Dev" w:date="2018-02-15T15:44:00Z">
              <w:r w:rsidDel="00291E45">
                <w:rPr>
                  <w:b/>
                </w:rPr>
                <w:delText>Collection</w:delText>
              </w:r>
            </w:del>
          </w:p>
        </w:tc>
        <w:tc>
          <w:tcPr>
            <w:tcW w:w="7560" w:type="dxa"/>
            <w:vAlign w:val="center"/>
          </w:tcPr>
          <w:p w14:paraId="20C1E81F" w14:textId="6BF561B2" w:rsidR="00F2232B" w:rsidDel="00291E45" w:rsidRDefault="00F2232B" w:rsidP="00F2232B">
            <w:pPr>
              <w:rPr>
                <w:del w:id="1174" w:author="Sayali Dev" w:date="2018-02-15T15:44:00Z"/>
              </w:rPr>
            </w:pPr>
            <w:del w:id="1175" w:author="Sayali Dev" w:date="2018-02-15T15:44:00Z">
              <w:r w:rsidDel="00291E45">
                <w:delText xml:space="preserve">Click appropriate Collection for which you want to create and send kits.  </w:delText>
              </w:r>
            </w:del>
          </w:p>
        </w:tc>
      </w:tr>
      <w:tr w:rsidR="00F2232B" w:rsidDel="00291E45" w14:paraId="0239BC25" w14:textId="1D562EDE" w:rsidTr="00F2232B">
        <w:trPr>
          <w:cantSplit/>
          <w:trHeight w:val="288"/>
          <w:del w:id="1176" w:author="Sayali Dev" w:date="2018-02-15T15:44:00Z"/>
        </w:trPr>
        <w:tc>
          <w:tcPr>
            <w:tcW w:w="2250" w:type="dxa"/>
          </w:tcPr>
          <w:p w14:paraId="7E158CEC" w14:textId="244C5F17" w:rsidR="00F2232B" w:rsidDel="00291E45" w:rsidRDefault="00F2232B" w:rsidP="00F2232B">
            <w:pPr>
              <w:rPr>
                <w:del w:id="1177" w:author="Sayali Dev" w:date="2018-02-15T15:44:00Z"/>
                <w:b/>
              </w:rPr>
            </w:pPr>
            <w:del w:id="1178" w:author="Sayali Dev" w:date="2018-02-15T15:44:00Z">
              <w:r w:rsidDel="00291E45">
                <w:rPr>
                  <w:b/>
                </w:rPr>
                <w:delText>Visit Site</w:delText>
              </w:r>
            </w:del>
          </w:p>
        </w:tc>
        <w:tc>
          <w:tcPr>
            <w:tcW w:w="7560" w:type="dxa"/>
            <w:vAlign w:val="center"/>
          </w:tcPr>
          <w:p w14:paraId="1BCC287B" w14:textId="20E8C83A" w:rsidR="00F2232B" w:rsidDel="00291E45" w:rsidRDefault="00F2232B" w:rsidP="00F2232B">
            <w:pPr>
              <w:rPr>
                <w:del w:id="1179" w:author="Sayali Dev" w:date="2018-02-15T15:44:00Z"/>
              </w:rPr>
            </w:pPr>
            <w:del w:id="1180" w:author="Sayali Dev" w:date="2018-02-15T15:44:00Z">
              <w:r w:rsidDel="00291E45">
                <w:delText>Click appropriate Visit Site of the selected Collection, for which you want to create and send kits.</w:delText>
              </w:r>
            </w:del>
          </w:p>
        </w:tc>
      </w:tr>
      <w:tr w:rsidR="00F2232B" w:rsidDel="00291E45" w14:paraId="3193DE12" w14:textId="70945733" w:rsidTr="00F2232B">
        <w:trPr>
          <w:cantSplit/>
          <w:trHeight w:val="288"/>
          <w:del w:id="1181" w:author="Sayali Dev" w:date="2018-02-15T15:44:00Z"/>
        </w:trPr>
        <w:tc>
          <w:tcPr>
            <w:tcW w:w="2250" w:type="dxa"/>
            <w:vAlign w:val="center"/>
          </w:tcPr>
          <w:p w14:paraId="7BF39986" w14:textId="0E50AD4E" w:rsidR="00F2232B" w:rsidDel="00291E45" w:rsidRDefault="00F2232B" w:rsidP="00F2232B">
            <w:pPr>
              <w:rPr>
                <w:del w:id="1182" w:author="Sayali Dev" w:date="2018-02-15T15:44:00Z"/>
                <w:b/>
              </w:rPr>
            </w:pPr>
            <w:del w:id="1183" w:author="Sayali Dev" w:date="2018-02-15T15:44:00Z">
              <w:r w:rsidDel="00291E45">
                <w:rPr>
                  <w:b/>
                </w:rPr>
                <w:delText>Kit Template Name</w:delText>
              </w:r>
            </w:del>
          </w:p>
        </w:tc>
        <w:tc>
          <w:tcPr>
            <w:tcW w:w="7560" w:type="dxa"/>
            <w:vAlign w:val="center"/>
          </w:tcPr>
          <w:p w14:paraId="4B55B1D4" w14:textId="481534B8" w:rsidR="00F2232B" w:rsidDel="00291E45" w:rsidRDefault="00F2232B" w:rsidP="00F2232B">
            <w:pPr>
              <w:rPr>
                <w:del w:id="1184" w:author="Sayali Dev" w:date="2018-02-15T15:44:00Z"/>
              </w:rPr>
            </w:pPr>
            <w:del w:id="1185" w:author="Sayali Dev" w:date="2018-02-15T15:44:00Z">
              <w:r w:rsidDel="00291E45">
                <w:delText>Click the appropriate kit template associated with the selected Collection, for which you want to create and send kits.</w:delText>
              </w:r>
            </w:del>
          </w:p>
        </w:tc>
      </w:tr>
      <w:tr w:rsidR="00F2232B" w:rsidDel="00291E45" w14:paraId="28FB4992" w14:textId="65763E24" w:rsidTr="00F2232B">
        <w:trPr>
          <w:cantSplit/>
          <w:trHeight w:val="288"/>
          <w:del w:id="1186" w:author="Sayali Dev" w:date="2018-02-15T15:44:00Z"/>
        </w:trPr>
        <w:tc>
          <w:tcPr>
            <w:tcW w:w="2250" w:type="dxa"/>
            <w:vAlign w:val="center"/>
          </w:tcPr>
          <w:p w14:paraId="10BB1A08" w14:textId="3A303190" w:rsidR="00F2232B" w:rsidRPr="006744E4" w:rsidDel="00291E45" w:rsidRDefault="00F2232B" w:rsidP="00F2232B">
            <w:pPr>
              <w:rPr>
                <w:del w:id="1187" w:author="Sayali Dev" w:date="2018-02-15T15:44:00Z"/>
                <w:b/>
              </w:rPr>
            </w:pPr>
            <w:del w:id="1188" w:author="Sayali Dev" w:date="2018-02-15T15:44:00Z">
              <w:r w:rsidRPr="00AD12B7" w:rsidDel="00291E45">
                <w:rPr>
                  <w:b/>
                </w:rPr>
                <w:delText>No. of Kits</w:delText>
              </w:r>
              <w:r w:rsidDel="00291E45">
                <w:rPr>
                  <w:b/>
                </w:rPr>
                <w:delText xml:space="preserve"> </w:delText>
              </w:r>
              <w:r w:rsidRPr="00AD12B7" w:rsidDel="00291E45">
                <w:rPr>
                  <w:b/>
                </w:rPr>
                <w:delText>(Max:50)</w:delText>
              </w:r>
            </w:del>
          </w:p>
        </w:tc>
        <w:tc>
          <w:tcPr>
            <w:tcW w:w="7560" w:type="dxa"/>
            <w:vAlign w:val="center"/>
          </w:tcPr>
          <w:p w14:paraId="74E24EF0" w14:textId="65EA3814" w:rsidR="00F2232B" w:rsidDel="00291E45" w:rsidRDefault="00F2232B" w:rsidP="00F2232B">
            <w:pPr>
              <w:rPr>
                <w:del w:id="1189" w:author="Sayali Dev" w:date="2018-02-15T15:44:00Z"/>
              </w:rPr>
            </w:pPr>
            <w:del w:id="1190" w:author="Sayali Dev" w:date="2018-02-15T15:44:00Z">
              <w:r w:rsidDel="00291E45">
                <w:delText>Type the number of kits you want to create and send to the selected Collection Site.</w:delText>
              </w:r>
            </w:del>
          </w:p>
        </w:tc>
      </w:tr>
    </w:tbl>
    <w:p w14:paraId="4B422D98" w14:textId="043AD3FB" w:rsidR="00F2232B" w:rsidDel="00291E45" w:rsidRDefault="00F2232B" w:rsidP="00F2232B">
      <w:pPr>
        <w:ind w:left="720" w:right="540"/>
        <w:rPr>
          <w:del w:id="1191" w:author="Sayali Dev" w:date="2018-02-15T15:44:00Z"/>
        </w:rPr>
      </w:pPr>
    </w:p>
    <w:p w14:paraId="44DC0BF7" w14:textId="3DC6A4F2" w:rsidR="00F2232B" w:rsidDel="00291E45" w:rsidRDefault="00F2232B" w:rsidP="00C9791D">
      <w:pPr>
        <w:numPr>
          <w:ilvl w:val="0"/>
          <w:numId w:val="241"/>
        </w:numPr>
        <w:ind w:right="540"/>
        <w:rPr>
          <w:del w:id="1192" w:author="Sayali Dev" w:date="2018-02-15T15:44:00Z"/>
        </w:rPr>
      </w:pPr>
      <w:del w:id="1193" w:author="Sayali Dev" w:date="2018-02-15T15:44:00Z">
        <w:r w:rsidDel="00291E45">
          <w:delText xml:space="preserve">Click </w:delText>
        </w:r>
        <w:r w:rsidRPr="00C37B62" w:rsidDel="00291E45">
          <w:rPr>
            <w:b/>
          </w:rPr>
          <w:delText>CREATE</w:delText>
        </w:r>
        <w:r w:rsidDel="00291E45">
          <w:delText>.</w:delText>
        </w:r>
      </w:del>
    </w:p>
    <w:p w14:paraId="48C3E436" w14:textId="0AF1123F" w:rsidR="00F2232B" w:rsidDel="00291E45" w:rsidRDefault="00F2232B" w:rsidP="00F2232B">
      <w:pPr>
        <w:ind w:left="720" w:right="540"/>
        <w:rPr>
          <w:del w:id="1194" w:author="Sayali Dev" w:date="2018-02-15T15:44:00Z"/>
        </w:rPr>
      </w:pPr>
      <w:del w:id="1195" w:author="Sayali Dev" w:date="2018-02-15T15:44:00Z">
        <w:r w:rsidDel="00291E45">
          <w:delText xml:space="preserve">The </w:delText>
        </w:r>
        <w:r w:rsidRPr="00C37B62" w:rsidDel="00291E45">
          <w:rPr>
            <w:b/>
          </w:rPr>
          <w:delText>View Kits Batch Summary</w:delText>
        </w:r>
        <w:r w:rsidDel="00291E45">
          <w:delText xml:space="preserve"> page appears.</w:delText>
        </w:r>
      </w:del>
    </w:p>
    <w:p w14:paraId="1E16D186" w14:textId="5D559F3A" w:rsidR="00F2232B" w:rsidDel="00291E45" w:rsidRDefault="00F2232B" w:rsidP="00F2232B">
      <w:pPr>
        <w:ind w:left="720" w:right="540"/>
        <w:rPr>
          <w:del w:id="1196" w:author="Sayali Dev" w:date="2018-02-15T15:44:00Z"/>
        </w:rPr>
      </w:pPr>
    </w:p>
    <w:p w14:paraId="6C70B65A" w14:textId="44A88EFB" w:rsidR="00F2232B" w:rsidDel="00291E45" w:rsidRDefault="00F2232B" w:rsidP="00F2232B">
      <w:pPr>
        <w:ind w:left="720" w:right="540"/>
        <w:rPr>
          <w:del w:id="1197" w:author="Sayali Dev" w:date="2018-02-15T15:44:00Z"/>
        </w:rPr>
      </w:pPr>
      <w:del w:id="1198" w:author="Sayali Dev" w:date="2018-02-15T15:44:00Z">
        <w:r w:rsidRPr="00B34B27" w:rsidDel="00291E45">
          <w:rPr>
            <w:noProof/>
          </w:rPr>
          <w:drawing>
            <wp:inline distT="0" distB="0" distL="0" distR="0" wp14:anchorId="3835F338" wp14:editId="08C07048">
              <wp:extent cx="6151245" cy="2842895"/>
              <wp:effectExtent l="19050" t="19050" r="20955" b="1460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245" cy="2842895"/>
                      </a:xfrm>
                      <a:prstGeom prst="rect">
                        <a:avLst/>
                      </a:prstGeom>
                      <a:noFill/>
                      <a:ln w="3175">
                        <a:solidFill>
                          <a:schemeClr val="tx1"/>
                        </a:solidFill>
                      </a:ln>
                    </pic:spPr>
                  </pic:pic>
                </a:graphicData>
              </a:graphic>
            </wp:inline>
          </w:drawing>
        </w:r>
      </w:del>
    </w:p>
    <w:p w14:paraId="3B108F22" w14:textId="4DD117CB" w:rsidR="00F2232B" w:rsidDel="00291E45" w:rsidRDefault="00F2232B" w:rsidP="00F2232B">
      <w:pPr>
        <w:pStyle w:val="Figure"/>
        <w:tabs>
          <w:tab w:val="num" w:pos="1800"/>
        </w:tabs>
        <w:rPr>
          <w:del w:id="1199" w:author="Sayali Dev" w:date="2018-02-15T15:44:00Z"/>
        </w:rPr>
      </w:pPr>
      <w:del w:id="1200" w:author="Sayali Dev" w:date="2018-02-15T15:44:00Z">
        <w:r w:rsidDel="00291E45">
          <w:delText xml:space="preserve">  View Kits Batch Summary page</w:delText>
        </w:r>
      </w:del>
    </w:p>
    <w:p w14:paraId="054FEFAF" w14:textId="698AAE85" w:rsidR="00F2232B" w:rsidDel="00291E45" w:rsidRDefault="00F2232B" w:rsidP="00F2232B">
      <w:pPr>
        <w:ind w:left="720" w:right="540"/>
        <w:rPr>
          <w:del w:id="1201" w:author="Sayali Dev" w:date="2018-02-15T15:44:00Z"/>
        </w:rPr>
      </w:pPr>
    </w:p>
    <w:p w14:paraId="66AAC85D" w14:textId="0856141D" w:rsidR="00F2232B" w:rsidDel="00291E45" w:rsidRDefault="00F2232B" w:rsidP="00F2232B">
      <w:pPr>
        <w:ind w:left="720" w:right="540"/>
        <w:rPr>
          <w:del w:id="1202" w:author="Sayali Dev" w:date="2018-02-15T15:44:00Z"/>
        </w:rPr>
      </w:pPr>
    </w:p>
    <w:p w14:paraId="40D5960A" w14:textId="4FBA3DCB" w:rsidR="00F2232B" w:rsidDel="00291E45" w:rsidRDefault="00F2232B" w:rsidP="00C9791D">
      <w:pPr>
        <w:numPr>
          <w:ilvl w:val="0"/>
          <w:numId w:val="241"/>
        </w:numPr>
        <w:ind w:right="540"/>
        <w:rPr>
          <w:del w:id="1203" w:author="Sayali Dev" w:date="2018-02-15T15:44:00Z"/>
        </w:rPr>
      </w:pPr>
      <w:del w:id="1204" w:author="Sayali Dev" w:date="2018-02-15T15:44:00Z">
        <w:r w:rsidDel="00291E45">
          <w:delText xml:space="preserve">Click </w:delText>
        </w:r>
        <w:r w:rsidRPr="009439DB" w:rsidDel="00291E45">
          <w:rPr>
            <w:b/>
          </w:rPr>
          <w:delText>SEND</w:delText>
        </w:r>
        <w:r w:rsidDel="00291E45">
          <w:delText>.</w:delText>
        </w:r>
      </w:del>
    </w:p>
    <w:p w14:paraId="5CE9D9F1" w14:textId="57701595" w:rsidR="00F2232B" w:rsidDel="00291E45" w:rsidRDefault="00F2232B" w:rsidP="00F2232B">
      <w:pPr>
        <w:ind w:left="720"/>
        <w:rPr>
          <w:del w:id="1205" w:author="Sayali Dev" w:date="2018-02-15T15:44:00Z"/>
          <w:b/>
        </w:rPr>
      </w:pPr>
      <w:del w:id="1206" w:author="Sayali Dev" w:date="2018-02-15T15:44:00Z">
        <w:r w:rsidDel="00291E45">
          <w:delText xml:space="preserve">The </w:delText>
        </w:r>
        <w:r w:rsidRPr="009439DB" w:rsidDel="00291E45">
          <w:rPr>
            <w:b/>
          </w:rPr>
          <w:delText>View Kits Shipment</w:delText>
        </w:r>
        <w:r w:rsidDel="00291E45">
          <w:delText xml:space="preserve"> page appears with the details of the kit shipment.</w:delText>
        </w:r>
        <w:r w:rsidDel="00291E45">
          <w:br/>
        </w:r>
      </w:del>
    </w:p>
    <w:p w14:paraId="125AEA5D" w14:textId="538EA0B5" w:rsidR="00F2232B" w:rsidDel="00291E45" w:rsidRDefault="00F2232B" w:rsidP="00F2232B">
      <w:pPr>
        <w:ind w:left="720"/>
        <w:rPr>
          <w:del w:id="1207" w:author="Sayali Dev" w:date="2018-02-15T15:44:00Z"/>
        </w:rPr>
      </w:pPr>
      <w:del w:id="1208" w:author="Sayali Dev" w:date="2018-02-15T15:44:00Z">
        <w:r w:rsidRPr="003B2059" w:rsidDel="00291E45">
          <w:rPr>
            <w:b/>
          </w:rPr>
          <w:delText>Note:</w:delText>
        </w:r>
        <w:r w:rsidDel="00291E45">
          <w:delText xml:space="preserve"> To expand the </w:delText>
        </w:r>
        <w:r w:rsidRPr="003B2059" w:rsidDel="00291E45">
          <w:rPr>
            <w:b/>
          </w:rPr>
          <w:delText>Comments History</w:delText>
        </w:r>
        <w:r w:rsidDel="00291E45">
          <w:delText xml:space="preserve"> box to display additional previous comments, click the expand icon </w:delText>
        </w:r>
        <w:r w:rsidDel="00291E45">
          <w:rPr>
            <w:noProof/>
          </w:rPr>
          <w:drawing>
            <wp:inline distT="0" distB="0" distL="0" distR="0" wp14:anchorId="59A031D4" wp14:editId="71A46A47">
              <wp:extent cx="207645" cy="191135"/>
              <wp:effectExtent l="0" t="0" r="1905" b="0"/>
              <wp:docPr id="29" name="Picture 29"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pand ic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rsidDel="00291E45">
          <w:delText>.</w:delText>
        </w:r>
      </w:del>
    </w:p>
    <w:p w14:paraId="44DDB645" w14:textId="2D75BE5C" w:rsidR="00F2232B" w:rsidDel="00291E45" w:rsidRDefault="00F2232B" w:rsidP="00F2232B">
      <w:pPr>
        <w:ind w:left="720" w:right="540"/>
        <w:rPr>
          <w:del w:id="1209" w:author="Sayali Dev" w:date="2018-02-15T15:44:00Z"/>
        </w:rPr>
      </w:pPr>
    </w:p>
    <w:p w14:paraId="08A64FA9" w14:textId="476C4F7F" w:rsidR="00F2232B" w:rsidDel="00291E45" w:rsidRDefault="00F2232B" w:rsidP="00F2232B">
      <w:pPr>
        <w:ind w:left="720" w:right="540"/>
        <w:rPr>
          <w:del w:id="1210" w:author="Sayali Dev" w:date="2018-02-15T15:44:00Z"/>
        </w:rPr>
      </w:pPr>
      <w:del w:id="1211" w:author="Sayali Dev" w:date="2018-02-15T15:44:00Z">
        <w:r w:rsidRPr="00B34B27" w:rsidDel="00291E45">
          <w:rPr>
            <w:noProof/>
          </w:rPr>
          <w:drawing>
            <wp:inline distT="0" distB="0" distL="0" distR="0" wp14:anchorId="4B8E24F2" wp14:editId="272C3B32">
              <wp:extent cx="6268085" cy="2934335"/>
              <wp:effectExtent l="19050" t="19050" r="18415" b="18415"/>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68085" cy="2934335"/>
                      </a:xfrm>
                      <a:prstGeom prst="rect">
                        <a:avLst/>
                      </a:prstGeom>
                      <a:noFill/>
                      <a:ln w="3175">
                        <a:solidFill>
                          <a:schemeClr val="tx1"/>
                        </a:solidFill>
                      </a:ln>
                    </pic:spPr>
                  </pic:pic>
                </a:graphicData>
              </a:graphic>
            </wp:inline>
          </w:drawing>
        </w:r>
      </w:del>
    </w:p>
    <w:p w14:paraId="6F4AAAA8" w14:textId="6F803634" w:rsidR="00F2232B" w:rsidDel="00291E45" w:rsidRDefault="00F2232B" w:rsidP="00F2232B">
      <w:pPr>
        <w:pStyle w:val="Figure"/>
        <w:tabs>
          <w:tab w:val="num" w:pos="1800"/>
        </w:tabs>
        <w:rPr>
          <w:del w:id="1212" w:author="Sayali Dev" w:date="2018-02-15T15:44:00Z"/>
        </w:rPr>
      </w:pPr>
      <w:del w:id="1213" w:author="Sayali Dev" w:date="2018-02-15T15:44:00Z">
        <w:r w:rsidDel="00291E45">
          <w:delText xml:space="preserve">  View Kits Shipment page</w:delText>
        </w:r>
      </w:del>
    </w:p>
    <w:p w14:paraId="1E81EBF0" w14:textId="24AC4D26" w:rsidR="00F2232B" w:rsidRPr="00ED10BA" w:rsidDel="00291E45" w:rsidRDefault="00F2232B" w:rsidP="00F2232B">
      <w:pPr>
        <w:ind w:left="720" w:right="540"/>
        <w:rPr>
          <w:del w:id="1214" w:author="Sayali Dev" w:date="2018-02-15T15:44:00Z"/>
          <w:b/>
        </w:rPr>
      </w:pPr>
    </w:p>
    <w:p w14:paraId="7945283B" w14:textId="06724F03" w:rsidR="00F2232B" w:rsidDel="00291E45" w:rsidRDefault="00F2232B" w:rsidP="00F2232B">
      <w:pPr>
        <w:ind w:left="720" w:right="540"/>
        <w:rPr>
          <w:del w:id="1215" w:author="Sayali Dev" w:date="2018-02-15T15:44:00Z"/>
        </w:rPr>
      </w:pPr>
      <w:del w:id="1216" w:author="Sayali Dev" w:date="2018-02-15T15:44:00Z">
        <w:r w:rsidRPr="00665D3D" w:rsidDel="00291E45">
          <w:rPr>
            <w:b/>
          </w:rPr>
          <w:delText>Note</w:delText>
        </w:r>
        <w:r w:rsidRPr="00665D3D" w:rsidDel="00291E45">
          <w:delText>:</w:delText>
        </w:r>
        <w:r w:rsidDel="00291E45">
          <w:delText xml:space="preserve"> To send the kits later, click </w:delText>
        </w:r>
        <w:r w:rsidRPr="00665D3D" w:rsidDel="00291E45">
          <w:rPr>
            <w:b/>
          </w:rPr>
          <w:delText>RESUME LATER</w:delText>
        </w:r>
        <w:r w:rsidDel="00291E45">
          <w:delText>.</w:delText>
        </w:r>
      </w:del>
    </w:p>
    <w:p w14:paraId="6D255BAA" w14:textId="521605EA" w:rsidR="00F2232B" w:rsidDel="00291E45" w:rsidRDefault="00F2232B" w:rsidP="00F2232B">
      <w:pPr>
        <w:ind w:left="720" w:right="540"/>
        <w:rPr>
          <w:del w:id="1217" w:author="Sayali Dev" w:date="2018-02-15T15:44:00Z"/>
        </w:rPr>
      </w:pPr>
      <w:del w:id="1218" w:author="Sayali Dev" w:date="2018-02-15T15:44:00Z">
        <w:r w:rsidRPr="00A25BB4" w:rsidDel="00291E45">
          <w:delText xml:space="preserve">This will bring you to the </w:delText>
        </w:r>
        <w:r w:rsidRPr="00665D3D" w:rsidDel="00291E45">
          <w:rPr>
            <w:b/>
          </w:rPr>
          <w:delText>Kit Search</w:delText>
        </w:r>
        <w:r w:rsidRPr="00A25BB4" w:rsidDel="00291E45">
          <w:delText xml:space="preserve"> page. The kits remain in the </w:delText>
        </w:r>
        <w:r w:rsidRPr="00665D3D" w:rsidDel="00291E45">
          <w:rPr>
            <w:b/>
          </w:rPr>
          <w:delText>In Stock</w:delText>
        </w:r>
        <w:r w:rsidRPr="00A25BB4" w:rsidDel="00291E45">
          <w:delText xml:space="preserve"> status. </w:delText>
        </w:r>
        <w:r w:rsidDel="00291E45">
          <w:delText>You can later send out the shipment as needed.</w:delText>
        </w:r>
      </w:del>
    </w:p>
    <w:p w14:paraId="4D3A68E4" w14:textId="31EDC01E" w:rsidR="00F2232B" w:rsidDel="00291E45" w:rsidRDefault="00F2232B" w:rsidP="00F2232B">
      <w:pPr>
        <w:ind w:left="720"/>
        <w:rPr>
          <w:del w:id="1219" w:author="Sayali Dev" w:date="2018-02-15T15:44:00Z"/>
        </w:rPr>
      </w:pPr>
    </w:p>
    <w:p w14:paraId="54D6CE77" w14:textId="466C4A65" w:rsidR="00F2232B" w:rsidRPr="003B5948" w:rsidDel="00291E45" w:rsidRDefault="00F2232B" w:rsidP="00C9791D">
      <w:pPr>
        <w:numPr>
          <w:ilvl w:val="0"/>
          <w:numId w:val="241"/>
        </w:numPr>
        <w:ind w:right="540"/>
        <w:rPr>
          <w:del w:id="1220" w:author="Sayali Dev" w:date="2018-02-15T15:44:00Z"/>
        </w:rPr>
      </w:pPr>
      <w:del w:id="1221" w:author="Sayali Dev" w:date="2018-02-15T15:44:00Z">
        <w:r w:rsidRPr="003B5948" w:rsidDel="00291E45">
          <w:delText xml:space="preserve">Click </w:delText>
        </w:r>
        <w:r w:rsidRPr="003B5948" w:rsidDel="00291E45">
          <w:rPr>
            <w:b/>
          </w:rPr>
          <w:delText>SEND</w:delText>
        </w:r>
        <w:r w:rsidRPr="003B5948" w:rsidDel="00291E45">
          <w:delText>.</w:delText>
        </w:r>
      </w:del>
    </w:p>
    <w:p w14:paraId="4FBB8AB0" w14:textId="36B25E07" w:rsidR="00F2232B" w:rsidDel="00291E45" w:rsidRDefault="00F2232B" w:rsidP="00F2232B">
      <w:pPr>
        <w:ind w:left="720" w:right="540"/>
        <w:rPr>
          <w:del w:id="1222" w:author="Sayali Dev" w:date="2018-02-15T15:44:00Z"/>
        </w:rPr>
      </w:pPr>
      <w:del w:id="1223" w:author="Sayali Dev" w:date="2018-02-15T15:44:00Z">
        <w:r w:rsidRPr="003B5948" w:rsidDel="00291E45">
          <w:delText xml:space="preserve">The </w:delText>
        </w:r>
        <w:r w:rsidRPr="003B5948" w:rsidDel="00291E45">
          <w:rPr>
            <w:b/>
          </w:rPr>
          <w:delText xml:space="preserve">Send Kits Shipment </w:delText>
        </w:r>
        <w:r w:rsidRPr="003B5948" w:rsidDel="00291E45">
          <w:delText>page appears.</w:delText>
        </w:r>
      </w:del>
    </w:p>
    <w:p w14:paraId="68C46B82" w14:textId="4BA52876" w:rsidR="00F2232B" w:rsidDel="00291E45" w:rsidRDefault="00F2232B" w:rsidP="00F2232B">
      <w:pPr>
        <w:ind w:left="720" w:right="540"/>
        <w:rPr>
          <w:del w:id="1224" w:author="Sayali Dev" w:date="2018-02-15T15:44:00Z"/>
        </w:rPr>
      </w:pPr>
      <w:del w:id="1225" w:author="Sayali Dev" w:date="2018-02-15T15:44:00Z">
        <w:r w:rsidRPr="00AB6A9A" w:rsidDel="00291E45">
          <w:rPr>
            <w:b/>
          </w:rPr>
          <w:delText>Note</w:delText>
        </w:r>
        <w:r w:rsidDel="00291E45">
          <w:delText xml:space="preserve">: You can modify a kit shipment before sending it. For more information, see </w:delText>
        </w:r>
        <w:r w:rsidR="006C608D" w:rsidDel="00291E45">
          <w:fldChar w:fldCharType="begin"/>
        </w:r>
        <w:r w:rsidR="006C608D" w:rsidDel="00291E45">
          <w:delInstrText xml:space="preserve"> HYPERLINK \l "_Modifying_a_Kits" </w:delInstrText>
        </w:r>
        <w:r w:rsidR="006C608D" w:rsidDel="00291E45">
          <w:fldChar w:fldCharType="separate"/>
        </w:r>
        <w:r w:rsidRPr="00095144" w:rsidDel="00291E45">
          <w:rPr>
            <w:rStyle w:val="Hyperlink"/>
            <w:b/>
          </w:rPr>
          <w:delText>Modifying a Kit</w:delText>
        </w:r>
        <w:r w:rsidDel="00291E45">
          <w:rPr>
            <w:rStyle w:val="Hyperlink"/>
            <w:b/>
          </w:rPr>
          <w:delText>s</w:delText>
        </w:r>
        <w:r w:rsidRPr="00095144" w:rsidDel="00291E45">
          <w:rPr>
            <w:rStyle w:val="Hyperlink"/>
          </w:rPr>
          <w:delText xml:space="preserve"> </w:delText>
        </w:r>
        <w:r w:rsidRPr="00095144" w:rsidDel="00291E45">
          <w:rPr>
            <w:rStyle w:val="Hyperlink"/>
            <w:b/>
          </w:rPr>
          <w:delText>Shipment</w:delText>
        </w:r>
        <w:r w:rsidR="006C608D" w:rsidDel="00291E45">
          <w:rPr>
            <w:rStyle w:val="Hyperlink"/>
            <w:b/>
          </w:rPr>
          <w:fldChar w:fldCharType="end"/>
        </w:r>
        <w:r w:rsidDel="00291E45">
          <w:delText xml:space="preserve">. </w:delText>
        </w:r>
      </w:del>
    </w:p>
    <w:p w14:paraId="525D57CE" w14:textId="695A5DE0" w:rsidR="00F2232B" w:rsidRPr="003B5948" w:rsidDel="00291E45" w:rsidRDefault="00F2232B" w:rsidP="00F2232B">
      <w:pPr>
        <w:ind w:left="720" w:right="540"/>
        <w:rPr>
          <w:del w:id="1226" w:author="Sayali Dev" w:date="2018-02-15T15:44:00Z"/>
          <w:rFonts w:cs="Times New Roman"/>
          <w:lang w:val="x-none" w:eastAsia="x-none"/>
        </w:rPr>
      </w:pPr>
      <w:del w:id="1227" w:author="Sayali Dev" w:date="2018-02-15T15:44:00Z">
        <w:r w:rsidDel="00291E45">
          <w:delText xml:space="preserve">Make the required changes and save them. Then click </w:delText>
        </w:r>
        <w:r w:rsidRPr="00AB6A9A" w:rsidDel="00291E45">
          <w:rPr>
            <w:b/>
          </w:rPr>
          <w:delText>SEND</w:delText>
        </w:r>
        <w:r w:rsidDel="00291E45">
          <w:delText xml:space="preserve"> from the </w:delText>
        </w:r>
        <w:r w:rsidRPr="00AB6A9A" w:rsidDel="00291E45">
          <w:rPr>
            <w:b/>
          </w:rPr>
          <w:delText>View Kits Shipment page</w:delText>
        </w:r>
        <w:r w:rsidDel="00291E45">
          <w:delText>.</w:delText>
        </w:r>
        <w:r w:rsidDel="00291E45">
          <w:br/>
        </w:r>
      </w:del>
    </w:p>
    <w:p w14:paraId="61FE6428" w14:textId="319DC613" w:rsidR="00F2232B" w:rsidDel="00291E45" w:rsidRDefault="00F2232B" w:rsidP="00F2232B">
      <w:pPr>
        <w:ind w:left="720" w:right="540"/>
        <w:rPr>
          <w:del w:id="1228" w:author="Sayali Dev" w:date="2018-02-15T15:44:00Z"/>
        </w:rPr>
      </w:pPr>
      <w:del w:id="1229" w:author="Sayali Dev" w:date="2018-02-15T15:44:00Z">
        <w:r w:rsidRPr="00B34B27" w:rsidDel="00291E45">
          <w:rPr>
            <w:noProof/>
          </w:rPr>
          <w:drawing>
            <wp:inline distT="0" distB="0" distL="0" distR="0" wp14:anchorId="66E7BA7D" wp14:editId="62EA38A1">
              <wp:extent cx="6209665" cy="4763135"/>
              <wp:effectExtent l="19050" t="19050" r="19685" b="18415"/>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9665" cy="4763135"/>
                      </a:xfrm>
                      <a:prstGeom prst="rect">
                        <a:avLst/>
                      </a:prstGeom>
                      <a:noFill/>
                      <a:ln w="3175">
                        <a:solidFill>
                          <a:schemeClr val="tx1"/>
                        </a:solidFill>
                      </a:ln>
                    </pic:spPr>
                  </pic:pic>
                </a:graphicData>
              </a:graphic>
            </wp:inline>
          </w:drawing>
        </w:r>
      </w:del>
    </w:p>
    <w:p w14:paraId="77554911" w14:textId="6389ADAD" w:rsidR="00F2232B" w:rsidDel="00291E45" w:rsidRDefault="00F2232B" w:rsidP="00F2232B">
      <w:pPr>
        <w:pStyle w:val="Figure"/>
        <w:tabs>
          <w:tab w:val="num" w:pos="1800"/>
        </w:tabs>
        <w:rPr>
          <w:del w:id="1230" w:author="Sayali Dev" w:date="2018-02-15T15:44:00Z"/>
        </w:rPr>
      </w:pPr>
      <w:del w:id="1231" w:author="Sayali Dev" w:date="2018-02-15T15:44:00Z">
        <w:r w:rsidDel="00291E45">
          <w:delText xml:space="preserve">  Send Kits Shipment page</w:delText>
        </w:r>
      </w:del>
    </w:p>
    <w:p w14:paraId="1DE0F8A7" w14:textId="33D8A9BA" w:rsidR="00F2232B" w:rsidDel="00291E45" w:rsidRDefault="00F2232B" w:rsidP="00F2232B">
      <w:pPr>
        <w:ind w:left="720" w:right="540"/>
        <w:rPr>
          <w:del w:id="1232" w:author="Sayali Dev" w:date="2018-02-15T15:44:00Z"/>
        </w:rPr>
      </w:pPr>
    </w:p>
    <w:p w14:paraId="5AAFF2A9" w14:textId="2E2BD536" w:rsidR="00F2232B" w:rsidRPr="00F9591B" w:rsidDel="00291E45" w:rsidRDefault="00F2232B" w:rsidP="00C9791D">
      <w:pPr>
        <w:numPr>
          <w:ilvl w:val="0"/>
          <w:numId w:val="241"/>
        </w:numPr>
        <w:ind w:right="540"/>
        <w:rPr>
          <w:del w:id="1233" w:author="Sayali Dev" w:date="2018-02-15T15:44:00Z"/>
        </w:rPr>
      </w:pPr>
      <w:del w:id="1234" w:author="Sayali Dev" w:date="2018-02-15T15:44:00Z">
        <w:r w:rsidRPr="00A71833" w:rsidDel="00291E45">
          <w:delText xml:space="preserve">Enter appropriate information in each field. </w:delText>
        </w:r>
        <w:r w:rsidDel="00291E45">
          <w:delText>F</w:delText>
        </w:r>
        <w:r w:rsidRPr="00F9591B" w:rsidDel="00291E45">
          <w:delText xml:space="preserve">ollowing table lists each field and its description. </w:delText>
        </w:r>
      </w:del>
    </w:p>
    <w:p w14:paraId="2AFD2EFD" w14:textId="657170D8" w:rsidR="00F2232B" w:rsidRPr="00F9591B" w:rsidDel="00291E45" w:rsidRDefault="00F2232B" w:rsidP="00F2232B">
      <w:pPr>
        <w:pStyle w:val="ListNumber"/>
        <w:numPr>
          <w:ilvl w:val="0"/>
          <w:numId w:val="0"/>
        </w:numPr>
        <w:spacing w:before="0" w:beforeAutospacing="0" w:afterAutospacing="0"/>
        <w:ind w:right="547" w:firstLine="720"/>
        <w:rPr>
          <w:del w:id="1235" w:author="Sayali Dev" w:date="2018-02-15T15:44:00Z"/>
          <w:rFonts w:ascii="Arial" w:hAnsi="Arial"/>
          <w:sz w:val="22"/>
        </w:rPr>
      </w:pPr>
      <w:del w:id="1236" w:author="Sayali Dev" w:date="2018-02-15T15:44:00Z">
        <w:r w:rsidRPr="00F9591B" w:rsidDel="00291E45">
          <w:rPr>
            <w:rFonts w:ascii="Arial" w:hAnsi="Arial"/>
            <w:b/>
            <w:sz w:val="22"/>
          </w:rPr>
          <w:delText>Note:</w:delText>
        </w:r>
        <w:r w:rsidRPr="00F9591B" w:rsidDel="00291E45">
          <w:rPr>
            <w:rFonts w:ascii="Arial" w:hAnsi="Arial"/>
            <w:sz w:val="22"/>
          </w:rPr>
          <w:delText xml:space="preserve"> Fields that are marked with the red asterisk (</w:delText>
        </w:r>
        <w:r w:rsidRPr="00F9591B" w:rsidDel="00291E45">
          <w:rPr>
            <w:rFonts w:ascii="Arial" w:hAnsi="Arial"/>
            <w:color w:val="FF0000"/>
            <w:sz w:val="22"/>
          </w:rPr>
          <w:delText>*</w:delText>
        </w:r>
        <w:r w:rsidRPr="00F9591B" w:rsidDel="00291E45">
          <w:rPr>
            <w:rFonts w:ascii="Arial" w:hAnsi="Arial"/>
            <w:sz w:val="22"/>
          </w:rPr>
          <w:delText>) are ma</w:delText>
        </w:r>
        <w:r w:rsidDel="00291E45">
          <w:rPr>
            <w:rFonts w:ascii="Arial" w:hAnsi="Arial"/>
            <w:sz w:val="22"/>
          </w:rPr>
          <w:delText>n</w:delText>
        </w:r>
        <w:r w:rsidRPr="00F9591B" w:rsidDel="00291E45">
          <w:rPr>
            <w:rFonts w:ascii="Arial" w:hAnsi="Arial"/>
            <w:sz w:val="22"/>
          </w:rPr>
          <w:delText>datory.</w:delText>
        </w:r>
      </w:del>
    </w:p>
    <w:p w14:paraId="4E006179" w14:textId="00CF7243" w:rsidR="00F2232B" w:rsidDel="00291E45" w:rsidRDefault="00F2232B" w:rsidP="00F2232B">
      <w:pPr>
        <w:pStyle w:val="Caption"/>
        <w:ind w:left="720"/>
        <w:rPr>
          <w:del w:id="1237" w:author="Sayali Dev" w:date="2018-02-15T15:44:00Z"/>
          <w:sz w:val="22"/>
        </w:rPr>
      </w:pPr>
      <w:del w:id="1238" w:author="Sayali Dev" w:date="2018-02-15T15:44:00Z">
        <w:r w:rsidDel="00291E45">
          <w:br/>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239" w:author="Sayali Dev" w:date="2018-02-02T13:47:00Z">
        <w:r w:rsidDel="00EB76E3">
          <w:rPr>
            <w:noProof/>
          </w:rPr>
          <w:delText>13</w:delText>
        </w:r>
      </w:del>
      <w:del w:id="1240" w:author="Sayali Dev" w:date="2018-02-15T15:44:00Z">
        <w:r w:rsidR="006C608D" w:rsidDel="00291E45">
          <w:rPr>
            <w:b w:val="0"/>
            <w:bCs w:val="0"/>
            <w:noProof/>
          </w:rPr>
          <w:fldChar w:fldCharType="end"/>
        </w:r>
        <w:r w:rsidDel="00291E45">
          <w:delText>: Sending a kits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291E45" w14:paraId="67F81ABA" w14:textId="2AC9E599" w:rsidTr="00F2232B">
        <w:trPr>
          <w:cantSplit/>
          <w:trHeight w:val="288"/>
          <w:tblHeader/>
          <w:del w:id="1241" w:author="Sayali Dev" w:date="2018-02-15T15:44:00Z"/>
        </w:trPr>
        <w:tc>
          <w:tcPr>
            <w:tcW w:w="2790" w:type="dxa"/>
            <w:shd w:val="clear" w:color="auto" w:fill="BFBFBF"/>
            <w:vAlign w:val="center"/>
          </w:tcPr>
          <w:p w14:paraId="7FA83652" w14:textId="2992F998" w:rsidR="00F2232B" w:rsidRPr="007A152E" w:rsidDel="00291E45" w:rsidRDefault="00F2232B" w:rsidP="00F2232B">
            <w:pPr>
              <w:rPr>
                <w:del w:id="1242" w:author="Sayali Dev" w:date="2018-02-15T15:44:00Z"/>
                <w:b/>
              </w:rPr>
            </w:pPr>
            <w:del w:id="1243" w:author="Sayali Dev" w:date="2018-02-15T15:44:00Z">
              <w:r w:rsidDel="00291E45">
                <w:rPr>
                  <w:b/>
                </w:rPr>
                <w:delText>Field</w:delText>
              </w:r>
            </w:del>
          </w:p>
        </w:tc>
        <w:tc>
          <w:tcPr>
            <w:tcW w:w="7020" w:type="dxa"/>
            <w:shd w:val="clear" w:color="auto" w:fill="BFBFBF"/>
            <w:vAlign w:val="center"/>
          </w:tcPr>
          <w:p w14:paraId="7338E00C" w14:textId="067DFFC5" w:rsidR="00F2232B" w:rsidRPr="007A152E" w:rsidDel="00291E45" w:rsidRDefault="00F2232B" w:rsidP="00F2232B">
            <w:pPr>
              <w:rPr>
                <w:del w:id="1244" w:author="Sayali Dev" w:date="2018-02-15T15:44:00Z"/>
                <w:b/>
              </w:rPr>
            </w:pPr>
            <w:del w:id="1245" w:author="Sayali Dev" w:date="2018-02-15T15:44:00Z">
              <w:r w:rsidRPr="007A152E" w:rsidDel="00291E45">
                <w:rPr>
                  <w:b/>
                </w:rPr>
                <w:delText>Description</w:delText>
              </w:r>
            </w:del>
          </w:p>
        </w:tc>
      </w:tr>
      <w:tr w:rsidR="00F2232B" w:rsidDel="00291E45" w14:paraId="0FA2B6A5" w14:textId="55FC4FBC" w:rsidTr="00F2232B">
        <w:trPr>
          <w:cantSplit/>
          <w:trHeight w:val="288"/>
          <w:del w:id="1246" w:author="Sayali Dev" w:date="2018-02-15T15:44:00Z"/>
        </w:trPr>
        <w:tc>
          <w:tcPr>
            <w:tcW w:w="2790" w:type="dxa"/>
            <w:vAlign w:val="center"/>
          </w:tcPr>
          <w:p w14:paraId="342640D7" w14:textId="259A11AB" w:rsidR="00F2232B" w:rsidDel="00291E45" w:rsidRDefault="00F2232B" w:rsidP="00F2232B">
            <w:pPr>
              <w:rPr>
                <w:del w:id="1247" w:author="Sayali Dev" w:date="2018-02-15T15:44:00Z"/>
                <w:b/>
              </w:rPr>
            </w:pPr>
            <w:del w:id="1248" w:author="Sayali Dev" w:date="2018-02-15T15:44:00Z">
              <w:r w:rsidDel="00291E45">
                <w:rPr>
                  <w:b/>
                </w:rPr>
                <w:delText>Date Shipped</w:delText>
              </w:r>
              <w:r w:rsidRPr="00A71833" w:rsidDel="00291E45">
                <w:rPr>
                  <w:color w:val="FF0000"/>
                </w:rPr>
                <w:delText>*</w:delText>
              </w:r>
            </w:del>
          </w:p>
        </w:tc>
        <w:tc>
          <w:tcPr>
            <w:tcW w:w="7020" w:type="dxa"/>
            <w:vAlign w:val="center"/>
          </w:tcPr>
          <w:p w14:paraId="3A9247D4" w14:textId="07BBF412" w:rsidR="00F2232B" w:rsidDel="00291E45" w:rsidRDefault="00F2232B" w:rsidP="00F2232B">
            <w:pPr>
              <w:rPr>
                <w:del w:id="1249" w:author="Sayali Dev" w:date="2018-02-15T15:44:00Z"/>
              </w:rPr>
            </w:pPr>
            <w:del w:id="1250" w:author="Sayali Dev" w:date="2018-02-15T15:44:00Z">
              <w:r w:rsidDel="00291E45">
                <w:delText xml:space="preserve">Click the date icon </w:delText>
              </w:r>
              <w:r w:rsidDel="00291E45">
                <w:rPr>
                  <w:noProof/>
                </w:rPr>
                <w:drawing>
                  <wp:inline distT="0" distB="0" distL="0" distR="0" wp14:anchorId="4E8B75EB" wp14:editId="573794C2">
                    <wp:extent cx="166370" cy="166370"/>
                    <wp:effectExtent l="0" t="0" r="5080" b="5080"/>
                    <wp:docPr id="128" name="Picture 128"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Del="00291E45">
                <w:delText xml:space="preserve">, and then click the date when you want to send the kits shipment. </w:delText>
              </w:r>
            </w:del>
          </w:p>
          <w:p w14:paraId="18DA740C" w14:textId="4D08644A" w:rsidR="00F2232B" w:rsidDel="00291E45" w:rsidRDefault="00F2232B" w:rsidP="00F2232B">
            <w:pPr>
              <w:rPr>
                <w:del w:id="1251" w:author="Sayali Dev" w:date="2018-02-15T15:44:00Z"/>
              </w:rPr>
            </w:pPr>
            <w:del w:id="1252" w:author="Sayali Dev" w:date="2018-02-15T15:44:00Z">
              <w:r w:rsidDel="00291E45">
                <w:delText xml:space="preserve">The date appears in the </w:delText>
              </w:r>
              <w:r w:rsidRPr="00A71833" w:rsidDel="00291E45">
                <w:rPr>
                  <w:b/>
                </w:rPr>
                <w:delText>Date Shipped</w:delText>
              </w:r>
              <w:r w:rsidDel="00291E45">
                <w:delText xml:space="preserve"> box. </w:delText>
              </w:r>
            </w:del>
          </w:p>
        </w:tc>
      </w:tr>
      <w:tr w:rsidR="00F2232B" w:rsidDel="00291E45" w14:paraId="018E41AE" w14:textId="7BD5DB85" w:rsidTr="00F2232B">
        <w:trPr>
          <w:cantSplit/>
          <w:trHeight w:val="288"/>
          <w:del w:id="1253" w:author="Sayali Dev" w:date="2018-02-15T15:44:00Z"/>
        </w:trPr>
        <w:tc>
          <w:tcPr>
            <w:tcW w:w="2790" w:type="dxa"/>
            <w:vAlign w:val="center"/>
          </w:tcPr>
          <w:p w14:paraId="704599F3" w14:textId="4F182905" w:rsidR="00F2232B" w:rsidDel="00291E45" w:rsidRDefault="00F2232B" w:rsidP="00F2232B">
            <w:pPr>
              <w:rPr>
                <w:del w:id="1254" w:author="Sayali Dev" w:date="2018-02-15T15:44:00Z"/>
                <w:b/>
              </w:rPr>
            </w:pPr>
            <w:del w:id="1255" w:author="Sayali Dev" w:date="2018-02-15T15:44:00Z">
              <w:r w:rsidDel="00291E45">
                <w:rPr>
                  <w:b/>
                </w:rPr>
                <w:delText>Courier</w:delText>
              </w:r>
              <w:r w:rsidRPr="00A71833" w:rsidDel="00291E45">
                <w:rPr>
                  <w:color w:val="FF0000"/>
                </w:rPr>
                <w:delText>*</w:delText>
              </w:r>
            </w:del>
          </w:p>
        </w:tc>
        <w:tc>
          <w:tcPr>
            <w:tcW w:w="7020" w:type="dxa"/>
            <w:vAlign w:val="center"/>
          </w:tcPr>
          <w:p w14:paraId="39300074" w14:textId="6CEA83F9" w:rsidR="00F2232B" w:rsidDel="00291E45" w:rsidRDefault="00F2232B" w:rsidP="00F2232B">
            <w:pPr>
              <w:rPr>
                <w:del w:id="1256" w:author="Sayali Dev" w:date="2018-02-15T15:44:00Z"/>
              </w:rPr>
            </w:pPr>
            <w:del w:id="1257" w:author="Sayali Dev" w:date="2018-02-15T15:44:00Z">
              <w:r w:rsidDel="00291E45">
                <w:delText xml:space="preserve">Click the appropriate shipping courier. </w:delText>
              </w:r>
            </w:del>
          </w:p>
        </w:tc>
      </w:tr>
      <w:tr w:rsidR="00F2232B" w:rsidDel="00291E45" w14:paraId="2B595A61" w14:textId="2F985931" w:rsidTr="00F2232B">
        <w:trPr>
          <w:cantSplit/>
          <w:trHeight w:val="288"/>
          <w:del w:id="1258" w:author="Sayali Dev" w:date="2018-02-15T15:44:00Z"/>
        </w:trPr>
        <w:tc>
          <w:tcPr>
            <w:tcW w:w="2790" w:type="dxa"/>
            <w:vAlign w:val="center"/>
          </w:tcPr>
          <w:p w14:paraId="497A5407" w14:textId="12A052D1" w:rsidR="00F2232B" w:rsidDel="00291E45" w:rsidRDefault="00F2232B" w:rsidP="00F2232B">
            <w:pPr>
              <w:rPr>
                <w:del w:id="1259" w:author="Sayali Dev" w:date="2018-02-15T15:44:00Z"/>
                <w:b/>
              </w:rPr>
            </w:pPr>
            <w:del w:id="1260" w:author="Sayali Dev" w:date="2018-02-15T15:44:00Z">
              <w:r w:rsidDel="00291E45">
                <w:rPr>
                  <w:b/>
                </w:rPr>
                <w:delText>Tracking Resource</w:delText>
              </w:r>
              <w:r w:rsidRPr="00A71833" w:rsidDel="00291E45">
                <w:rPr>
                  <w:color w:val="FF0000"/>
                </w:rPr>
                <w:delText>*</w:delText>
              </w:r>
            </w:del>
          </w:p>
        </w:tc>
        <w:tc>
          <w:tcPr>
            <w:tcW w:w="7020" w:type="dxa"/>
            <w:vAlign w:val="center"/>
          </w:tcPr>
          <w:p w14:paraId="74F663A3" w14:textId="2B95DEFD" w:rsidR="00F2232B" w:rsidDel="00291E45" w:rsidRDefault="00F2232B" w:rsidP="00F2232B">
            <w:pPr>
              <w:rPr>
                <w:del w:id="1261" w:author="Sayali Dev" w:date="2018-02-15T15:44:00Z"/>
              </w:rPr>
            </w:pPr>
            <w:del w:id="1262" w:author="Sayali Dev" w:date="2018-02-15T15:44:00Z">
              <w:r w:rsidDel="00291E45">
                <w:delText>Type the shipping courier’s tracking number.</w:delText>
              </w:r>
            </w:del>
          </w:p>
        </w:tc>
      </w:tr>
      <w:tr w:rsidR="00F2232B" w:rsidDel="00291E45" w14:paraId="01E5386A" w14:textId="27240F8B" w:rsidTr="00F2232B">
        <w:trPr>
          <w:cantSplit/>
          <w:trHeight w:val="288"/>
          <w:del w:id="1263" w:author="Sayali Dev" w:date="2018-02-15T15:44:00Z"/>
        </w:trPr>
        <w:tc>
          <w:tcPr>
            <w:tcW w:w="2790" w:type="dxa"/>
            <w:vAlign w:val="center"/>
          </w:tcPr>
          <w:p w14:paraId="1DECFFF3" w14:textId="02A27902" w:rsidR="00F2232B" w:rsidDel="00291E45" w:rsidRDefault="00F2232B" w:rsidP="00F2232B">
            <w:pPr>
              <w:rPr>
                <w:del w:id="1264" w:author="Sayali Dev" w:date="2018-02-15T15:44:00Z"/>
                <w:b/>
              </w:rPr>
            </w:pPr>
            <w:del w:id="1265" w:author="Sayali Dev" w:date="2018-02-15T15:44:00Z">
              <w:r w:rsidDel="00291E45">
                <w:rPr>
                  <w:b/>
                </w:rPr>
                <w:delText>Transport Code</w:delText>
              </w:r>
            </w:del>
          </w:p>
        </w:tc>
        <w:tc>
          <w:tcPr>
            <w:tcW w:w="7020" w:type="dxa"/>
            <w:vAlign w:val="center"/>
          </w:tcPr>
          <w:p w14:paraId="2823D669" w14:textId="2E08EACA" w:rsidR="00F2232B" w:rsidDel="00291E45" w:rsidRDefault="00F2232B" w:rsidP="00F2232B">
            <w:pPr>
              <w:rPr>
                <w:del w:id="1266" w:author="Sayali Dev" w:date="2018-02-15T15:44:00Z"/>
              </w:rPr>
            </w:pPr>
            <w:del w:id="1267" w:author="Sayali Dev" w:date="2018-02-15T15:44:00Z">
              <w:r w:rsidDel="00291E45">
                <w:delText>Type the transport code, if applicable.</w:delText>
              </w:r>
            </w:del>
          </w:p>
        </w:tc>
      </w:tr>
      <w:tr w:rsidR="00F2232B" w:rsidDel="00291E45" w14:paraId="54458BE8" w14:textId="120F007A" w:rsidTr="00F2232B">
        <w:trPr>
          <w:cantSplit/>
          <w:trHeight w:val="288"/>
          <w:del w:id="1268" w:author="Sayali Dev" w:date="2018-02-15T15:44:00Z"/>
        </w:trPr>
        <w:tc>
          <w:tcPr>
            <w:tcW w:w="2790" w:type="dxa"/>
            <w:vAlign w:val="center"/>
          </w:tcPr>
          <w:p w14:paraId="51B1EBCF" w14:textId="2D750EE7" w:rsidR="00F2232B" w:rsidDel="00291E45" w:rsidRDefault="00F2232B" w:rsidP="00F2232B">
            <w:pPr>
              <w:rPr>
                <w:del w:id="1269" w:author="Sayali Dev" w:date="2018-02-15T15:44:00Z"/>
                <w:b/>
              </w:rPr>
            </w:pPr>
            <w:del w:id="1270" w:author="Sayali Dev" w:date="2018-02-15T15:44:00Z">
              <w:r w:rsidDel="00291E45">
                <w:rPr>
                  <w:b/>
                </w:rPr>
                <w:delText>Kit Shipment Comments</w:delText>
              </w:r>
            </w:del>
          </w:p>
        </w:tc>
        <w:tc>
          <w:tcPr>
            <w:tcW w:w="7020" w:type="dxa"/>
            <w:vAlign w:val="center"/>
          </w:tcPr>
          <w:p w14:paraId="31B051F9" w14:textId="15E8764C" w:rsidR="00F2232B" w:rsidDel="00291E45" w:rsidRDefault="00F2232B" w:rsidP="00F2232B">
            <w:pPr>
              <w:rPr>
                <w:del w:id="1271" w:author="Sayali Dev" w:date="2018-02-15T15:44:00Z"/>
              </w:rPr>
            </w:pPr>
            <w:del w:id="1272" w:author="Sayali Dev" w:date="2018-02-15T15:44:00Z">
              <w:r w:rsidDel="00291E45">
                <w:delText>Type comments, as needed.</w:delText>
              </w:r>
            </w:del>
          </w:p>
        </w:tc>
      </w:tr>
    </w:tbl>
    <w:p w14:paraId="0B1523F1" w14:textId="64920B01" w:rsidR="00F2232B" w:rsidDel="00291E45" w:rsidRDefault="00F2232B" w:rsidP="00F2232B">
      <w:pPr>
        <w:pStyle w:val="BodyText"/>
        <w:ind w:right="540"/>
        <w:rPr>
          <w:del w:id="1273" w:author="Sayali Dev" w:date="2018-02-15T15:44:00Z"/>
          <w:lang w:val="en-US"/>
        </w:rPr>
      </w:pPr>
    </w:p>
    <w:p w14:paraId="4510942A" w14:textId="2C3AE58E" w:rsidR="00F2232B" w:rsidDel="00291E45" w:rsidRDefault="00F2232B" w:rsidP="00C9791D">
      <w:pPr>
        <w:numPr>
          <w:ilvl w:val="0"/>
          <w:numId w:val="241"/>
        </w:numPr>
        <w:ind w:right="540"/>
        <w:rPr>
          <w:del w:id="1274" w:author="Sayali Dev" w:date="2018-02-15T15:44:00Z"/>
        </w:rPr>
      </w:pPr>
      <w:del w:id="1275" w:author="Sayali Dev" w:date="2018-02-15T15:44:00Z">
        <w:r w:rsidRPr="003B5948" w:rsidDel="00291E45">
          <w:delText xml:space="preserve">To add an event to this shipment, click the </w:delText>
        </w:r>
        <w:r w:rsidRPr="0061270A" w:rsidDel="00291E45">
          <w:rPr>
            <w:b/>
          </w:rPr>
          <w:delText>Manage Events</w:delText>
        </w:r>
        <w:r w:rsidRPr="003B5948" w:rsidDel="00291E45">
          <w:delText xml:space="preserve"> link. </w:delText>
        </w:r>
        <w:r w:rsidRPr="003B5948" w:rsidDel="00291E45">
          <w:br/>
        </w:r>
        <w:r w:rsidDel="00291E45">
          <w:delText xml:space="preserve">The </w:delText>
        </w:r>
        <w:r w:rsidRPr="003B5948" w:rsidDel="00291E45">
          <w:rPr>
            <w:b/>
          </w:rPr>
          <w:delText>Manage Events</w:delText>
        </w:r>
        <w:r w:rsidDel="00291E45">
          <w:delText xml:space="preserve"> window appears.</w:delText>
        </w:r>
        <w:r w:rsidDel="00291E45">
          <w:br/>
        </w:r>
        <w:r w:rsidRPr="003B5948" w:rsidDel="00291E45">
          <w:rPr>
            <w:b/>
          </w:rPr>
          <w:delText>Note</w:delText>
        </w:r>
        <w:r w:rsidRPr="003B5948" w:rsidDel="00291E45">
          <w:delText>:</w:delText>
        </w:r>
        <w:r w:rsidDel="00291E45">
          <w:delText xml:space="preserve"> For more information about how to add an event, see </w:delText>
        </w:r>
        <w:r w:rsidR="006C608D" w:rsidDel="00291E45">
          <w:fldChar w:fldCharType="begin"/>
        </w:r>
        <w:r w:rsidR="006C608D" w:rsidDel="00291E45">
          <w:delInstrText xml:space="preserve"> HYPERLINK \l "_Managing_Events_2" </w:delInstrText>
        </w:r>
        <w:r w:rsidR="006C608D" w:rsidDel="00291E45">
          <w:fldChar w:fldCharType="separate"/>
        </w:r>
        <w:r w:rsidRPr="0061270A" w:rsidDel="00291E45">
          <w:rPr>
            <w:rStyle w:val="Hyperlink"/>
            <w:b/>
          </w:rPr>
          <w:delText>Managing Events</w:delText>
        </w:r>
        <w:r w:rsidR="006C608D" w:rsidDel="00291E45">
          <w:rPr>
            <w:rStyle w:val="Hyperlink"/>
            <w:b/>
          </w:rPr>
          <w:fldChar w:fldCharType="end"/>
        </w:r>
        <w:r w:rsidRPr="00B94701" w:rsidDel="00291E45">
          <w:delText>.</w:delText>
        </w:r>
      </w:del>
    </w:p>
    <w:p w14:paraId="2810F144" w14:textId="6A85338D" w:rsidR="00F2232B" w:rsidRPr="00A04E89" w:rsidDel="00291E45" w:rsidRDefault="00F2232B" w:rsidP="00F2232B">
      <w:pPr>
        <w:ind w:left="720" w:right="540"/>
        <w:rPr>
          <w:del w:id="1276" w:author="Sayali Dev" w:date="2018-02-15T15:44:00Z"/>
        </w:rPr>
      </w:pPr>
    </w:p>
    <w:p w14:paraId="2D0487A9" w14:textId="685C4516" w:rsidR="00F2232B" w:rsidDel="00291E45" w:rsidRDefault="00F2232B" w:rsidP="00C9791D">
      <w:pPr>
        <w:numPr>
          <w:ilvl w:val="0"/>
          <w:numId w:val="241"/>
        </w:numPr>
        <w:ind w:right="540"/>
        <w:rPr>
          <w:del w:id="1277" w:author="Sayali Dev" w:date="2018-02-15T15:44:00Z"/>
        </w:rPr>
      </w:pPr>
      <w:del w:id="1278" w:author="Sayali Dev" w:date="2018-02-15T15:44:00Z">
        <w:r w:rsidRPr="00A04E89" w:rsidDel="00291E45">
          <w:delText xml:space="preserve">To attach </w:delText>
        </w:r>
        <w:r w:rsidDel="00291E45">
          <w:delText xml:space="preserve">a </w:delText>
        </w:r>
        <w:r w:rsidRPr="00A04E89" w:rsidDel="00291E45">
          <w:delText xml:space="preserve">file to this shipment, click </w:delText>
        </w:r>
        <w:r w:rsidDel="00291E45">
          <w:delText xml:space="preserve">the </w:delText>
        </w:r>
        <w:r w:rsidDel="00291E45">
          <w:rPr>
            <w:b/>
          </w:rPr>
          <w:delText>Add Attachment</w:delText>
        </w:r>
        <w:r w:rsidRPr="00A04E89" w:rsidDel="00291E45">
          <w:delText xml:space="preserve"> link</w:delText>
        </w:r>
        <w:r w:rsidDel="00291E45">
          <w:delText xml:space="preserve">. </w:delText>
        </w:r>
        <w:r w:rsidDel="00291E45">
          <w:br/>
          <w:delText xml:space="preserve">The </w:delText>
        </w:r>
        <w:r w:rsidRPr="003B5948" w:rsidDel="00291E45">
          <w:rPr>
            <w:b/>
          </w:rPr>
          <w:delText xml:space="preserve">Manage </w:delText>
        </w:r>
        <w:r w:rsidDel="00291E45">
          <w:rPr>
            <w:b/>
          </w:rPr>
          <w:delText>Attachments</w:delText>
        </w:r>
        <w:r w:rsidDel="00291E45">
          <w:delText xml:space="preserve"> window appears.</w:delText>
        </w:r>
        <w:r w:rsidDel="00291E45">
          <w:br/>
        </w:r>
        <w:r w:rsidRPr="003B5948" w:rsidDel="00291E45">
          <w:rPr>
            <w:b/>
          </w:rPr>
          <w:delText>Note</w:delText>
        </w:r>
        <w:r w:rsidRPr="003B5948" w:rsidDel="00291E45">
          <w:delText>:</w:delText>
        </w:r>
        <w:r w:rsidDel="00291E45">
          <w:delText xml:space="preserve"> For more information about how to attach a file, see </w:delText>
        </w:r>
        <w:r w:rsidR="006C608D" w:rsidDel="00291E45">
          <w:fldChar w:fldCharType="begin"/>
        </w:r>
        <w:r w:rsidR="006C608D" w:rsidDel="00291E45">
          <w:delInstrText xml:space="preserve"> HYPERLINK \l "_Common_File_Upload_2" </w:delInstrText>
        </w:r>
        <w:r w:rsidR="006C608D" w:rsidDel="00291E45">
          <w:fldChar w:fldCharType="separate"/>
        </w:r>
        <w:r w:rsidRPr="0061270A" w:rsidDel="00291E45">
          <w:rPr>
            <w:rStyle w:val="Hyperlink"/>
            <w:b/>
          </w:rPr>
          <w:delText>Common File Upload</w:delText>
        </w:r>
        <w:r w:rsidR="006C608D" w:rsidDel="00291E45">
          <w:rPr>
            <w:rStyle w:val="Hyperlink"/>
            <w:b/>
          </w:rPr>
          <w:fldChar w:fldCharType="end"/>
        </w:r>
        <w:r w:rsidDel="00291E45">
          <w:delText>.</w:delText>
        </w:r>
      </w:del>
    </w:p>
    <w:p w14:paraId="21D51C96" w14:textId="36D3485E" w:rsidR="00F2232B" w:rsidDel="00291E45" w:rsidRDefault="00F2232B" w:rsidP="00F2232B">
      <w:pPr>
        <w:ind w:left="720" w:right="540"/>
        <w:rPr>
          <w:del w:id="1279" w:author="Sayali Dev" w:date="2018-02-15T15:44:00Z"/>
        </w:rPr>
      </w:pPr>
    </w:p>
    <w:p w14:paraId="07B67732" w14:textId="1C740536" w:rsidR="00F2232B" w:rsidDel="00291E45" w:rsidRDefault="00F2232B" w:rsidP="00C9791D">
      <w:pPr>
        <w:numPr>
          <w:ilvl w:val="0"/>
          <w:numId w:val="241"/>
        </w:numPr>
        <w:ind w:right="540"/>
        <w:rPr>
          <w:del w:id="1280" w:author="Sayali Dev" w:date="2018-02-15T15:44:00Z"/>
        </w:rPr>
      </w:pPr>
      <w:del w:id="1281" w:author="Sayali Dev" w:date="2018-02-15T15:44:00Z">
        <w:r w:rsidDel="00291E45">
          <w:delText xml:space="preserve">Click </w:delText>
        </w:r>
        <w:r w:rsidRPr="006D00A4" w:rsidDel="00291E45">
          <w:rPr>
            <w:b/>
          </w:rPr>
          <w:delText>SAVE</w:delText>
        </w:r>
        <w:r w:rsidDel="00291E45">
          <w:delText>.</w:delText>
        </w:r>
      </w:del>
    </w:p>
    <w:p w14:paraId="7E075E53" w14:textId="5CA11730" w:rsidR="00F2232B" w:rsidDel="00291E45" w:rsidRDefault="00F2232B" w:rsidP="00F2232B">
      <w:pPr>
        <w:ind w:left="720" w:right="540"/>
        <w:rPr>
          <w:del w:id="1282" w:author="Sayali Dev" w:date="2018-02-15T15:44:00Z"/>
        </w:rPr>
      </w:pPr>
      <w:del w:id="1283" w:author="Sayali Dev" w:date="2018-02-15T15:44:00Z">
        <w:r w:rsidDel="00291E45">
          <w:delText xml:space="preserve">The </w:delText>
        </w:r>
        <w:r w:rsidRPr="006D00A4" w:rsidDel="00291E45">
          <w:rPr>
            <w:b/>
          </w:rPr>
          <w:delText>View Kits Shipment</w:delText>
        </w:r>
        <w:r w:rsidDel="00291E45">
          <w:delText xml:space="preserve"> page appears.</w:delText>
        </w:r>
      </w:del>
    </w:p>
    <w:p w14:paraId="7BBA99F3" w14:textId="2B0377E3" w:rsidR="00F2232B" w:rsidDel="00291E45" w:rsidRDefault="00F2232B" w:rsidP="00F2232B">
      <w:pPr>
        <w:ind w:left="720" w:right="540"/>
        <w:rPr>
          <w:del w:id="1284" w:author="Sayali Dev" w:date="2018-02-15T15:44:00Z"/>
        </w:rPr>
      </w:pPr>
    </w:p>
    <w:p w14:paraId="40B0EC99" w14:textId="0A9E79EE" w:rsidR="00F2232B" w:rsidDel="00291E45" w:rsidRDefault="00F2232B" w:rsidP="00F2232B">
      <w:pPr>
        <w:ind w:left="720" w:right="540"/>
        <w:rPr>
          <w:del w:id="1285" w:author="Sayali Dev" w:date="2018-02-15T15:44:00Z"/>
        </w:rPr>
      </w:pPr>
      <w:del w:id="1286" w:author="Sayali Dev" w:date="2018-02-15T15:44:00Z">
        <w:r w:rsidRPr="00B34B27" w:rsidDel="00291E45">
          <w:rPr>
            <w:noProof/>
          </w:rPr>
          <w:drawing>
            <wp:inline distT="0" distB="0" distL="0" distR="0" wp14:anchorId="0A52AEE5" wp14:editId="210C478F">
              <wp:extent cx="6284595" cy="3698875"/>
              <wp:effectExtent l="19050" t="19050" r="20955" b="1587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4595" cy="3698875"/>
                      </a:xfrm>
                      <a:prstGeom prst="rect">
                        <a:avLst/>
                      </a:prstGeom>
                      <a:noFill/>
                      <a:ln w="3175">
                        <a:solidFill>
                          <a:schemeClr val="tx1"/>
                        </a:solidFill>
                      </a:ln>
                    </pic:spPr>
                  </pic:pic>
                </a:graphicData>
              </a:graphic>
            </wp:inline>
          </w:drawing>
        </w:r>
      </w:del>
    </w:p>
    <w:p w14:paraId="5E718405" w14:textId="4334DD37" w:rsidR="00F2232B" w:rsidDel="00291E45" w:rsidRDefault="00F2232B" w:rsidP="00F2232B">
      <w:pPr>
        <w:pStyle w:val="Figure"/>
        <w:tabs>
          <w:tab w:val="num" w:pos="1800"/>
        </w:tabs>
        <w:rPr>
          <w:del w:id="1287" w:author="Sayali Dev" w:date="2018-02-15T15:44:00Z"/>
        </w:rPr>
      </w:pPr>
      <w:del w:id="1288" w:author="Sayali Dev" w:date="2018-02-15T15:44:00Z">
        <w:r w:rsidDel="00291E45">
          <w:delText xml:space="preserve">  View Kits Shipment page</w:delText>
        </w:r>
      </w:del>
    </w:p>
    <w:p w14:paraId="43E296DF" w14:textId="5E17567A" w:rsidR="00F2232B" w:rsidDel="00291E45" w:rsidRDefault="00F2232B" w:rsidP="00F2232B">
      <w:pPr>
        <w:ind w:left="720" w:right="540"/>
        <w:rPr>
          <w:del w:id="1289" w:author="Sayali Dev" w:date="2018-02-15T15:44:00Z"/>
        </w:rPr>
      </w:pPr>
    </w:p>
    <w:p w14:paraId="66C2C7CB" w14:textId="0441A590" w:rsidR="00F2232B" w:rsidDel="00291E45" w:rsidRDefault="00F2232B" w:rsidP="00F2232B">
      <w:pPr>
        <w:ind w:left="720" w:right="540"/>
        <w:rPr>
          <w:del w:id="1290" w:author="Sayali Dev" w:date="2018-02-15T15:44:00Z"/>
        </w:rPr>
      </w:pPr>
      <w:del w:id="1291" w:author="Sayali Dev" w:date="2018-02-15T15:44:00Z">
        <w:r w:rsidDel="00291E45">
          <w:delText>T</w:delText>
        </w:r>
        <w:r w:rsidRPr="003B32D3" w:rsidDel="00291E45">
          <w:delText xml:space="preserve">he status of </w:delText>
        </w:r>
        <w:r w:rsidDel="00291E45">
          <w:delText xml:space="preserve">all </w:delText>
        </w:r>
        <w:r w:rsidRPr="003B32D3" w:rsidDel="00291E45">
          <w:delText xml:space="preserve">the kits </w:delText>
        </w:r>
        <w:r w:rsidDel="00291E45">
          <w:delText>and the kit shipment appears as</w:delText>
        </w:r>
        <w:r w:rsidRPr="003B32D3" w:rsidDel="00291E45">
          <w:delText xml:space="preserve"> </w:delText>
        </w:r>
        <w:r w:rsidDel="00291E45">
          <w:rPr>
            <w:b/>
          </w:rPr>
          <w:delText>In Transit</w:delText>
        </w:r>
        <w:r w:rsidRPr="00EC73A8" w:rsidDel="00291E45">
          <w:rPr>
            <w:b/>
          </w:rPr>
          <w:delText xml:space="preserve"> </w:delText>
        </w:r>
        <w:r w:rsidRPr="00466F80" w:rsidDel="00291E45">
          <w:delText xml:space="preserve">on the </w:delText>
        </w:r>
        <w:r w:rsidRPr="00EC73A8" w:rsidDel="00291E45">
          <w:rPr>
            <w:b/>
          </w:rPr>
          <w:delText>View Kit</w:delText>
        </w:r>
        <w:r w:rsidDel="00291E45">
          <w:rPr>
            <w:b/>
          </w:rPr>
          <w:delText>s</w:delText>
        </w:r>
        <w:r w:rsidRPr="00EC73A8" w:rsidDel="00291E45">
          <w:rPr>
            <w:b/>
          </w:rPr>
          <w:delText xml:space="preserve"> Shipment</w:delText>
        </w:r>
        <w:r w:rsidRPr="00466F80" w:rsidDel="00291E45">
          <w:delText xml:space="preserve"> page</w:delText>
        </w:r>
        <w:r w:rsidDel="00291E45">
          <w:delText>.</w:delText>
        </w:r>
      </w:del>
    </w:p>
    <w:p w14:paraId="5977AE55" w14:textId="65794380" w:rsidR="00F2232B" w:rsidDel="00291E45" w:rsidRDefault="00F2232B" w:rsidP="00F2232B">
      <w:pPr>
        <w:ind w:left="720" w:right="540"/>
        <w:rPr>
          <w:del w:id="1292" w:author="Sayali Dev" w:date="2018-02-15T15:44:00Z"/>
        </w:rPr>
      </w:pPr>
    </w:p>
    <w:p w14:paraId="5F67C8D2" w14:textId="28B81F82" w:rsidR="00F2232B" w:rsidDel="00291E45" w:rsidRDefault="00F2232B" w:rsidP="00F2232B">
      <w:pPr>
        <w:pStyle w:val="Heading3"/>
        <w:rPr>
          <w:del w:id="1293" w:author="Sayali Dev" w:date="2018-02-15T15:44:00Z"/>
        </w:rPr>
      </w:pPr>
      <w:del w:id="1294" w:author="Sayali Dev" w:date="2018-02-15T15:44:00Z">
        <w:r w:rsidDel="00291E45">
          <w:br w:type="page"/>
        </w:r>
        <w:bookmarkStart w:id="1295" w:name="AddNewKitItem"/>
        <w:bookmarkStart w:id="1296" w:name="_Toc452993589"/>
        <w:bookmarkEnd w:id="1295"/>
        <w:r w:rsidRPr="00FB45E6" w:rsidDel="00291E45">
          <w:delText xml:space="preserve">Adding </w:delText>
        </w:r>
        <w:r w:rsidDel="00291E45">
          <w:delText xml:space="preserve">a </w:delText>
        </w:r>
        <w:r w:rsidRPr="00FB45E6" w:rsidDel="00291E45">
          <w:delText>Kit Item</w:delText>
        </w:r>
        <w:bookmarkEnd w:id="1296"/>
      </w:del>
    </w:p>
    <w:p w14:paraId="2B90073E" w14:textId="4087E775" w:rsidR="00F2232B" w:rsidDel="00291E45" w:rsidRDefault="00F2232B" w:rsidP="00F2232B">
      <w:pPr>
        <w:pStyle w:val="Heading3"/>
        <w:rPr>
          <w:del w:id="1297" w:author="Sayali Dev" w:date="2018-02-15T15:44:00Z"/>
          <w:lang w:val="en-US"/>
        </w:rPr>
      </w:pPr>
    </w:p>
    <w:p w14:paraId="4F729F07" w14:textId="39FFAFD4" w:rsidR="00F2232B" w:rsidDel="00291E45" w:rsidRDefault="00F2232B" w:rsidP="00F2232B">
      <w:pPr>
        <w:rPr>
          <w:del w:id="1298" w:author="Sayali Dev" w:date="2018-02-15T15:44:00Z"/>
        </w:rPr>
      </w:pPr>
      <w:del w:id="1299" w:author="Sayali Dev" w:date="2018-02-15T15:44:00Z">
        <w:r w:rsidDel="00291E45">
          <w:delText>To add a kit item</w:delText>
        </w:r>
        <w:r w:rsidRPr="00585562" w:rsidDel="00291E45">
          <w:delText>:</w:delText>
        </w:r>
      </w:del>
    </w:p>
    <w:p w14:paraId="7B4BB0A6" w14:textId="210937DA" w:rsidR="00F2232B" w:rsidRPr="00991BF3" w:rsidDel="00291E45" w:rsidRDefault="00F2232B" w:rsidP="00F2232B">
      <w:pPr>
        <w:rPr>
          <w:del w:id="1300" w:author="Sayali Dev" w:date="2018-02-15T15:44:00Z"/>
        </w:rPr>
      </w:pPr>
    </w:p>
    <w:p w14:paraId="21C4B9BB" w14:textId="0F0B4CF6" w:rsidR="00F2232B" w:rsidDel="00291E45" w:rsidRDefault="00F2232B" w:rsidP="00C9791D">
      <w:pPr>
        <w:numPr>
          <w:ilvl w:val="0"/>
          <w:numId w:val="242"/>
        </w:numPr>
        <w:ind w:right="540"/>
        <w:rPr>
          <w:del w:id="1301" w:author="Sayali Dev" w:date="2018-02-15T15:44:00Z"/>
        </w:rPr>
      </w:pPr>
      <w:del w:id="1302" w:author="Sayali Dev" w:date="2018-01-31T17:54:00Z">
        <w:r w:rsidDel="009A119E">
          <w:delText>Log on</w:delText>
        </w:r>
      </w:del>
      <w:del w:id="1303" w:author="Sayali Dev" w:date="2018-02-15T15:44:00Z">
        <w:r w:rsidDel="00291E45">
          <w:delText xml:space="preserve"> to the application using your </w:delText>
        </w:r>
      </w:del>
      <w:del w:id="1304" w:author="Sayali Dev" w:date="2018-01-31T17:55:00Z">
        <w:r w:rsidDel="00A62626">
          <w:delText>logon</w:delText>
        </w:r>
      </w:del>
      <w:del w:id="1305" w:author="Sayali Dev" w:date="2018-02-15T15:44:00Z">
        <w:r w:rsidDel="00291E45">
          <w:delText xml:space="preserve"> credentials.</w:delText>
        </w:r>
      </w:del>
    </w:p>
    <w:p w14:paraId="1316044B" w14:textId="3F942307" w:rsidR="00F2232B" w:rsidDel="00291E45" w:rsidRDefault="00F2232B" w:rsidP="00F2232B">
      <w:pPr>
        <w:ind w:left="720" w:right="540"/>
        <w:rPr>
          <w:del w:id="1306" w:author="Sayali Dev" w:date="2018-02-15T15:44:00Z"/>
        </w:rPr>
      </w:pPr>
      <w:del w:id="1307" w:author="Sayali Dev" w:date="2018-02-15T15:44:00Z">
        <w:r w:rsidDel="00291E45">
          <w:delText>The home page appears.</w:delText>
        </w:r>
      </w:del>
    </w:p>
    <w:p w14:paraId="4EAF5E0D" w14:textId="31109D15" w:rsidR="00F2232B" w:rsidDel="00291E45" w:rsidRDefault="00F2232B" w:rsidP="00F2232B">
      <w:pPr>
        <w:ind w:left="720" w:right="540"/>
        <w:rPr>
          <w:del w:id="1308" w:author="Sayali Dev" w:date="2018-02-15T15:44:00Z"/>
        </w:rPr>
      </w:pPr>
    </w:p>
    <w:p w14:paraId="38B80A64" w14:textId="01E6D7DF" w:rsidR="00F2232B" w:rsidDel="00291E45" w:rsidRDefault="00F2232B" w:rsidP="00C9791D">
      <w:pPr>
        <w:numPr>
          <w:ilvl w:val="0"/>
          <w:numId w:val="242"/>
        </w:numPr>
        <w:ind w:right="540"/>
        <w:rPr>
          <w:del w:id="1309" w:author="Sayali Dev" w:date="2018-02-15T15:44:00Z"/>
        </w:rPr>
      </w:pPr>
      <w:del w:id="1310"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077366DD" w14:textId="255CA2BB" w:rsidR="00F2232B" w:rsidDel="00291E45" w:rsidRDefault="00F2232B" w:rsidP="00F2232B">
      <w:pPr>
        <w:ind w:left="720" w:right="540"/>
        <w:rPr>
          <w:del w:id="1311" w:author="Sayali Dev" w:date="2018-02-15T15:44:00Z"/>
        </w:rPr>
      </w:pPr>
      <w:del w:id="1312" w:author="Sayali Dev" w:date="2018-02-15T15:44:00Z">
        <w:r w:rsidRPr="00585562" w:rsidDel="00291E45">
          <w:delText xml:space="preserve">The </w:delText>
        </w:r>
        <w:r w:rsidDel="00291E45">
          <w:rPr>
            <w:b/>
          </w:rPr>
          <w:delText>K</w:delText>
        </w:r>
        <w:r w:rsidRPr="00280E19" w:rsidDel="00291E45">
          <w:rPr>
            <w:b/>
          </w:rPr>
          <w:delText xml:space="preserve">it </w:delText>
        </w:r>
        <w:r w:rsidDel="00291E45">
          <w:rPr>
            <w:b/>
          </w:rPr>
          <w:delText>S</w:delText>
        </w:r>
        <w:r w:rsidRPr="00280E19" w:rsidDel="00291E45">
          <w:rPr>
            <w:b/>
          </w:rPr>
          <w:delText>earch</w:delText>
        </w:r>
        <w:r w:rsidRPr="00585562" w:rsidDel="00291E45">
          <w:delText xml:space="preserve"> </w:delText>
        </w:r>
        <w:r w:rsidDel="00291E45">
          <w:delText>page appears.</w:delText>
        </w:r>
        <w:r w:rsidRPr="00991BF3" w:rsidDel="00291E45">
          <w:delText xml:space="preserve"> </w:delText>
        </w:r>
      </w:del>
    </w:p>
    <w:p w14:paraId="713DD92A" w14:textId="6DDBA40A" w:rsidR="00F2232B" w:rsidDel="00291E45" w:rsidRDefault="00F2232B" w:rsidP="00F2232B">
      <w:pPr>
        <w:ind w:left="720" w:right="540"/>
        <w:rPr>
          <w:del w:id="1313" w:author="Sayali Dev" w:date="2018-02-15T15:44:00Z"/>
        </w:rPr>
      </w:pPr>
    </w:p>
    <w:p w14:paraId="6CC118E4" w14:textId="6201AA56" w:rsidR="00F2232B" w:rsidDel="00291E45" w:rsidRDefault="00F2232B" w:rsidP="00C9791D">
      <w:pPr>
        <w:numPr>
          <w:ilvl w:val="0"/>
          <w:numId w:val="242"/>
        </w:numPr>
        <w:ind w:right="540"/>
        <w:rPr>
          <w:del w:id="1314" w:author="Sayali Dev" w:date="2018-02-15T15:44:00Z"/>
        </w:rPr>
      </w:pPr>
      <w:del w:id="1315"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46E4CDC0" w14:textId="4B955FCA" w:rsidR="00F2232B" w:rsidDel="00291E45" w:rsidRDefault="00F2232B" w:rsidP="00F2232B">
      <w:pPr>
        <w:ind w:left="720" w:right="540"/>
        <w:rPr>
          <w:del w:id="1316" w:author="Sayali Dev" w:date="2018-02-15T15:44:00Z"/>
        </w:rPr>
      </w:pPr>
      <w:del w:id="1317" w:author="Sayali Dev" w:date="2018-02-15T15:44:00Z">
        <w:r w:rsidRPr="00507D17" w:rsidDel="00291E45">
          <w:delText xml:space="preserve">The kit search page displays a list of all kits that are accessible based on your login location. </w:delText>
        </w:r>
      </w:del>
    </w:p>
    <w:p w14:paraId="52B62061" w14:textId="3C88A106" w:rsidR="00F2232B" w:rsidDel="00291E45" w:rsidRDefault="00F2232B" w:rsidP="00F2232B">
      <w:pPr>
        <w:ind w:left="720" w:right="540"/>
        <w:rPr>
          <w:del w:id="1318" w:author="Sayali Dev" w:date="2018-02-15T15:44:00Z"/>
        </w:rPr>
      </w:pPr>
    </w:p>
    <w:p w14:paraId="30051D14" w14:textId="7E006260" w:rsidR="00F2232B" w:rsidRPr="00991BF3" w:rsidDel="00291E45" w:rsidRDefault="00F2232B" w:rsidP="00C9791D">
      <w:pPr>
        <w:numPr>
          <w:ilvl w:val="0"/>
          <w:numId w:val="242"/>
        </w:numPr>
        <w:ind w:right="540"/>
        <w:rPr>
          <w:del w:id="1319" w:author="Sayali Dev" w:date="2018-02-15T15:44:00Z"/>
        </w:rPr>
      </w:pPr>
      <w:del w:id="1320" w:author="Sayali Dev" w:date="2018-02-15T15:44:00Z">
        <w:r w:rsidDel="00291E45">
          <w:delText xml:space="preserve">Click the kit for which you want to add an item. </w:delText>
        </w:r>
      </w:del>
    </w:p>
    <w:p w14:paraId="4F395B10" w14:textId="132D9574" w:rsidR="00F2232B" w:rsidDel="00291E45" w:rsidRDefault="00F2232B" w:rsidP="00F2232B">
      <w:pPr>
        <w:ind w:left="720" w:right="540"/>
        <w:rPr>
          <w:del w:id="1321" w:author="Sayali Dev" w:date="2018-02-15T15:44:00Z"/>
        </w:rPr>
      </w:pPr>
      <w:del w:id="1322" w:author="Sayali Dev" w:date="2018-02-15T15:44:00Z">
        <w:r w:rsidRPr="00991BF3" w:rsidDel="00291E45">
          <w:delText xml:space="preserve">The </w:delText>
        </w:r>
        <w:r w:rsidRPr="00D74ADD" w:rsidDel="00291E45">
          <w:rPr>
            <w:b/>
          </w:rPr>
          <w:delText>View Kit</w:delText>
        </w:r>
        <w:r w:rsidDel="00291E45">
          <w:delText xml:space="preserve"> page appears</w:delText>
        </w:r>
        <w:r w:rsidRPr="00991BF3" w:rsidDel="00291E45">
          <w:delText xml:space="preserve">. </w:delText>
        </w:r>
        <w:r w:rsidRPr="00991BF3" w:rsidDel="00291E45">
          <w:br/>
        </w:r>
      </w:del>
    </w:p>
    <w:p w14:paraId="666743A3" w14:textId="71CD1E2F" w:rsidR="00F2232B" w:rsidDel="00291E45" w:rsidRDefault="00F2232B" w:rsidP="00C9791D">
      <w:pPr>
        <w:numPr>
          <w:ilvl w:val="0"/>
          <w:numId w:val="242"/>
        </w:numPr>
        <w:ind w:right="540"/>
        <w:rPr>
          <w:del w:id="1323" w:author="Sayali Dev" w:date="2018-02-15T15:44:00Z"/>
        </w:rPr>
      </w:pPr>
      <w:del w:id="1324" w:author="Sayali Dev" w:date="2018-02-15T15:44:00Z">
        <w:r w:rsidDel="00291E45">
          <w:delText xml:space="preserve">Click the </w:delText>
        </w:r>
        <w:r w:rsidRPr="00A32443" w:rsidDel="00291E45">
          <w:rPr>
            <w:b/>
          </w:rPr>
          <w:delText>Add New Item</w:delText>
        </w:r>
        <w:r w:rsidDel="00291E45">
          <w:delText xml:space="preserve"> link. </w:delText>
        </w:r>
      </w:del>
    </w:p>
    <w:p w14:paraId="229AA15A" w14:textId="0413E9D2" w:rsidR="00F2232B" w:rsidDel="00291E45" w:rsidRDefault="00F2232B" w:rsidP="00F2232B">
      <w:pPr>
        <w:ind w:left="720" w:right="540"/>
        <w:rPr>
          <w:del w:id="1325" w:author="Sayali Dev" w:date="2018-02-15T15:44:00Z"/>
        </w:rPr>
      </w:pPr>
      <w:del w:id="1326" w:author="Sayali Dev" w:date="2018-02-15T15:44:00Z">
        <w:r w:rsidDel="00291E45">
          <w:delText xml:space="preserve">The </w:delText>
        </w:r>
        <w:r w:rsidRPr="00A32443" w:rsidDel="00291E45">
          <w:rPr>
            <w:b/>
          </w:rPr>
          <w:delText>Add New Item</w:delText>
        </w:r>
        <w:r w:rsidDel="00291E45">
          <w:delText xml:space="preserve"> window appears. </w:delText>
        </w:r>
      </w:del>
    </w:p>
    <w:p w14:paraId="212CCB12" w14:textId="0AFDDDCE" w:rsidR="00F2232B" w:rsidRPr="00991BF3" w:rsidDel="00291E45" w:rsidRDefault="00F2232B" w:rsidP="00F2232B">
      <w:pPr>
        <w:ind w:left="720" w:right="540"/>
        <w:rPr>
          <w:del w:id="1327" w:author="Sayali Dev" w:date="2018-02-15T15:44:00Z"/>
        </w:rPr>
      </w:pPr>
    </w:p>
    <w:p w14:paraId="4E772F0E" w14:textId="645623BD" w:rsidR="00F2232B" w:rsidDel="00291E45" w:rsidRDefault="00F2232B" w:rsidP="00F2232B">
      <w:pPr>
        <w:ind w:left="720" w:right="540"/>
        <w:rPr>
          <w:del w:id="1328" w:author="Sayali Dev" w:date="2018-02-15T15:44:00Z"/>
        </w:rPr>
      </w:pPr>
      <w:del w:id="1329" w:author="Sayali Dev" w:date="2018-02-15T15:44:00Z">
        <w:r w:rsidRPr="00B34B27" w:rsidDel="00291E45">
          <w:rPr>
            <w:noProof/>
          </w:rPr>
          <w:drawing>
            <wp:inline distT="0" distB="0" distL="0" distR="0" wp14:anchorId="6F21ED8C" wp14:editId="03A30155">
              <wp:extent cx="3716020" cy="2967355"/>
              <wp:effectExtent l="19050" t="19050" r="17780" b="2349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6020" cy="2967355"/>
                      </a:xfrm>
                      <a:prstGeom prst="rect">
                        <a:avLst/>
                      </a:prstGeom>
                      <a:noFill/>
                      <a:ln w="3175">
                        <a:solidFill>
                          <a:schemeClr val="tx1"/>
                        </a:solidFill>
                      </a:ln>
                    </pic:spPr>
                  </pic:pic>
                </a:graphicData>
              </a:graphic>
            </wp:inline>
          </w:drawing>
        </w:r>
      </w:del>
    </w:p>
    <w:p w14:paraId="4D550ACB" w14:textId="4ED29F1A" w:rsidR="00F2232B" w:rsidDel="00291E45" w:rsidRDefault="00F2232B" w:rsidP="00F2232B">
      <w:pPr>
        <w:pStyle w:val="Figure"/>
        <w:tabs>
          <w:tab w:val="clear" w:pos="1710"/>
          <w:tab w:val="num" w:pos="1800"/>
        </w:tabs>
        <w:ind w:left="1152" w:hanging="432"/>
        <w:rPr>
          <w:del w:id="1330" w:author="Sayali Dev" w:date="2018-02-15T15:44:00Z"/>
        </w:rPr>
      </w:pPr>
      <w:del w:id="1331" w:author="Sayali Dev" w:date="2018-02-15T15:44:00Z">
        <w:r w:rsidDel="00291E45">
          <w:delText xml:space="preserve">  Add New Item window</w:delText>
        </w:r>
      </w:del>
    </w:p>
    <w:p w14:paraId="528BFE5D" w14:textId="012E764D" w:rsidR="00F2232B" w:rsidDel="00291E45" w:rsidRDefault="00F2232B" w:rsidP="00F2232B">
      <w:pPr>
        <w:ind w:left="720" w:right="540"/>
        <w:rPr>
          <w:del w:id="1332" w:author="Sayali Dev" w:date="2018-02-15T15:44:00Z"/>
        </w:rPr>
      </w:pPr>
    </w:p>
    <w:p w14:paraId="5FAA0FD9" w14:textId="6E7D10E2" w:rsidR="00F2232B" w:rsidDel="00291E45" w:rsidRDefault="00F2232B" w:rsidP="00C9791D">
      <w:pPr>
        <w:numPr>
          <w:ilvl w:val="0"/>
          <w:numId w:val="242"/>
        </w:numPr>
        <w:ind w:right="540"/>
        <w:rPr>
          <w:del w:id="1333" w:author="Sayali Dev" w:date="2018-02-15T15:44:00Z"/>
        </w:rPr>
      </w:pPr>
      <w:del w:id="1334" w:author="Sayali Dev" w:date="2018-02-15T15:44:00Z">
        <w:r w:rsidDel="00291E45">
          <w:delText xml:space="preserve">Enter appropriate information in each field. Following table lists each field and its description. </w:delText>
        </w:r>
      </w:del>
    </w:p>
    <w:p w14:paraId="1A2EDE69" w14:textId="016847E9" w:rsidR="00F2232B" w:rsidDel="00291E45" w:rsidRDefault="00F2232B" w:rsidP="00F2232B">
      <w:pPr>
        <w:ind w:left="720" w:right="540"/>
        <w:rPr>
          <w:del w:id="1335" w:author="Sayali Dev" w:date="2018-02-15T15:44:00Z"/>
        </w:rPr>
      </w:pPr>
      <w:del w:id="1336" w:author="Sayali Dev" w:date="2018-02-15T15:44:00Z">
        <w:r w:rsidRPr="00B23F0A" w:rsidDel="00291E45">
          <w:rPr>
            <w:b/>
          </w:rPr>
          <w:delText>Note:</w:delText>
        </w:r>
        <w:r w:rsidDel="00291E45">
          <w:delText xml:space="preserve"> Fields that are marked with the red asterisk (</w:delText>
        </w:r>
        <w:r w:rsidRPr="00B23F0A" w:rsidDel="00291E45">
          <w:rPr>
            <w:color w:val="FF0000"/>
          </w:rPr>
          <w:delText>*</w:delText>
        </w:r>
        <w:r w:rsidDel="00291E45">
          <w:delText xml:space="preserve">) are mandatory. </w:delText>
        </w:r>
      </w:del>
    </w:p>
    <w:p w14:paraId="13172F2D" w14:textId="189B6A8C" w:rsidR="00F2232B" w:rsidDel="00291E45" w:rsidRDefault="00F2232B" w:rsidP="00F2232B">
      <w:pPr>
        <w:ind w:left="720" w:right="540"/>
        <w:rPr>
          <w:del w:id="1337" w:author="Sayali Dev" w:date="2018-02-15T15:44:00Z"/>
        </w:rPr>
      </w:pPr>
    </w:p>
    <w:p w14:paraId="7B797A55" w14:textId="561FA16E" w:rsidR="00F2232B" w:rsidDel="00291E45" w:rsidRDefault="00F2232B" w:rsidP="00F2232B">
      <w:pPr>
        <w:pStyle w:val="Caption"/>
        <w:ind w:firstLine="720"/>
        <w:rPr>
          <w:del w:id="1338" w:author="Sayali Dev" w:date="2018-02-15T15:44:00Z"/>
        </w:rPr>
      </w:pPr>
      <w:del w:id="1339" w:author="Sayali Dev" w:date="2018-02-15T15:44:00Z">
        <w:r w:rsidDel="00291E45">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340" w:author="Sayali Dev" w:date="2018-02-02T13:47:00Z">
        <w:r w:rsidDel="00EB76E3">
          <w:rPr>
            <w:noProof/>
          </w:rPr>
          <w:delText>5</w:delText>
        </w:r>
      </w:del>
      <w:del w:id="1341" w:author="Sayali Dev" w:date="2018-02-15T15:44:00Z">
        <w:r w:rsidR="006C608D" w:rsidDel="00291E45">
          <w:rPr>
            <w:b w:val="0"/>
            <w:bCs w:val="0"/>
            <w:noProof/>
          </w:rPr>
          <w:fldChar w:fldCharType="end"/>
        </w:r>
        <w:r w:rsidDel="00291E45">
          <w:delText>: Adding a new item</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0"/>
        <w:gridCol w:w="7560"/>
      </w:tblGrid>
      <w:tr w:rsidR="00F2232B" w:rsidRPr="007A152E" w:rsidDel="00291E45" w14:paraId="3F848F27" w14:textId="6310AA44" w:rsidTr="00F2232B">
        <w:trPr>
          <w:cantSplit/>
          <w:trHeight w:val="288"/>
          <w:tblHeader/>
          <w:del w:id="1342" w:author="Sayali Dev" w:date="2018-02-15T15:44:00Z"/>
        </w:trPr>
        <w:tc>
          <w:tcPr>
            <w:tcW w:w="2250" w:type="dxa"/>
            <w:shd w:val="clear" w:color="auto" w:fill="BFBFBF"/>
            <w:vAlign w:val="center"/>
          </w:tcPr>
          <w:p w14:paraId="7E56F66D" w14:textId="6B28E5D8" w:rsidR="00F2232B" w:rsidRPr="007A152E" w:rsidDel="00291E45" w:rsidRDefault="00F2232B" w:rsidP="00F2232B">
            <w:pPr>
              <w:rPr>
                <w:del w:id="1343" w:author="Sayali Dev" w:date="2018-02-15T15:44:00Z"/>
                <w:b/>
              </w:rPr>
            </w:pPr>
            <w:del w:id="1344" w:author="Sayali Dev" w:date="2018-02-15T15:44:00Z">
              <w:r w:rsidDel="00291E45">
                <w:rPr>
                  <w:b/>
                </w:rPr>
                <w:delText>Field</w:delText>
              </w:r>
            </w:del>
          </w:p>
        </w:tc>
        <w:tc>
          <w:tcPr>
            <w:tcW w:w="7560" w:type="dxa"/>
            <w:shd w:val="clear" w:color="auto" w:fill="BFBFBF"/>
            <w:vAlign w:val="center"/>
          </w:tcPr>
          <w:p w14:paraId="6938B4FF" w14:textId="1B067DB1" w:rsidR="00F2232B" w:rsidRPr="007A152E" w:rsidDel="00291E45" w:rsidRDefault="00F2232B" w:rsidP="00F2232B">
            <w:pPr>
              <w:rPr>
                <w:del w:id="1345" w:author="Sayali Dev" w:date="2018-02-15T15:44:00Z"/>
                <w:b/>
              </w:rPr>
            </w:pPr>
            <w:del w:id="1346" w:author="Sayali Dev" w:date="2018-02-15T15:44:00Z">
              <w:r w:rsidRPr="007A152E" w:rsidDel="00291E45">
                <w:rPr>
                  <w:b/>
                </w:rPr>
                <w:delText>Description</w:delText>
              </w:r>
            </w:del>
          </w:p>
        </w:tc>
      </w:tr>
      <w:tr w:rsidR="00F2232B" w:rsidDel="00291E45" w14:paraId="5D705A2B" w14:textId="3D80EDE1" w:rsidTr="00F2232B">
        <w:trPr>
          <w:cantSplit/>
          <w:trHeight w:val="288"/>
          <w:del w:id="1347" w:author="Sayali Dev" w:date="2018-02-15T15:44:00Z"/>
        </w:trPr>
        <w:tc>
          <w:tcPr>
            <w:tcW w:w="2250" w:type="dxa"/>
          </w:tcPr>
          <w:p w14:paraId="5B748FF3" w14:textId="0C8035C4" w:rsidR="00F2232B" w:rsidRPr="007A152E" w:rsidDel="00291E45" w:rsidRDefault="00F2232B" w:rsidP="00F2232B">
            <w:pPr>
              <w:rPr>
                <w:del w:id="1348" w:author="Sayali Dev" w:date="2018-02-15T15:44:00Z"/>
                <w:b/>
              </w:rPr>
            </w:pPr>
            <w:del w:id="1349" w:author="Sayali Dev" w:date="2018-02-15T15:44:00Z">
              <w:r w:rsidDel="00291E45">
                <w:rPr>
                  <w:b/>
                </w:rPr>
                <w:delText>Component Group</w:delText>
              </w:r>
              <w:r w:rsidRPr="00B23F0A" w:rsidDel="00291E45">
                <w:rPr>
                  <w:color w:val="FF0000"/>
                </w:rPr>
                <w:delText>*</w:delText>
              </w:r>
            </w:del>
          </w:p>
        </w:tc>
        <w:tc>
          <w:tcPr>
            <w:tcW w:w="7560" w:type="dxa"/>
            <w:vAlign w:val="center"/>
          </w:tcPr>
          <w:p w14:paraId="21C353BE" w14:textId="2D9B6510" w:rsidR="00F2232B" w:rsidDel="00291E45" w:rsidRDefault="00F2232B" w:rsidP="00F2232B">
            <w:pPr>
              <w:rPr>
                <w:del w:id="1350" w:author="Sayali Dev" w:date="2018-02-15T15:44:00Z"/>
              </w:rPr>
            </w:pPr>
            <w:del w:id="1351" w:author="Sayali Dev" w:date="2018-02-15T15:44:00Z">
              <w:r w:rsidDel="00291E45">
                <w:delText>Click appropriate component group to which the item is to be added.</w:delText>
              </w:r>
            </w:del>
          </w:p>
        </w:tc>
      </w:tr>
      <w:tr w:rsidR="00F2232B" w:rsidDel="00291E45" w14:paraId="188BDA0B" w14:textId="2909068A" w:rsidTr="00F2232B">
        <w:trPr>
          <w:cantSplit/>
          <w:trHeight w:val="288"/>
          <w:del w:id="1352" w:author="Sayali Dev" w:date="2018-02-15T15:44:00Z"/>
        </w:trPr>
        <w:tc>
          <w:tcPr>
            <w:tcW w:w="2250" w:type="dxa"/>
            <w:vAlign w:val="center"/>
          </w:tcPr>
          <w:p w14:paraId="3A3FFBAA" w14:textId="31287D0B" w:rsidR="00F2232B" w:rsidRPr="007A152E" w:rsidDel="00291E45" w:rsidRDefault="00F2232B" w:rsidP="00F2232B">
            <w:pPr>
              <w:rPr>
                <w:del w:id="1353" w:author="Sayali Dev" w:date="2018-02-15T15:44:00Z"/>
                <w:b/>
              </w:rPr>
            </w:pPr>
            <w:del w:id="1354" w:author="Sayali Dev" w:date="2018-02-15T15:44:00Z">
              <w:r w:rsidDel="00291E45">
                <w:rPr>
                  <w:b/>
                </w:rPr>
                <w:delText>Kit Item is Spare</w:delText>
              </w:r>
            </w:del>
          </w:p>
        </w:tc>
        <w:tc>
          <w:tcPr>
            <w:tcW w:w="7560" w:type="dxa"/>
            <w:vAlign w:val="center"/>
          </w:tcPr>
          <w:p w14:paraId="43A66CA5" w14:textId="41BB3295" w:rsidR="00F2232B" w:rsidDel="00291E45" w:rsidRDefault="00F2232B" w:rsidP="00F2232B">
            <w:pPr>
              <w:rPr>
                <w:del w:id="1355" w:author="Sayali Dev" w:date="2018-02-15T15:44:00Z"/>
              </w:rPr>
            </w:pPr>
            <w:del w:id="1356" w:author="Sayali Dev" w:date="2018-02-15T15:44:00Z">
              <w:r w:rsidDel="00291E45">
                <w:delText>Select this check</w:delText>
              </w:r>
              <w:r w:rsidRPr="00280E19" w:rsidDel="00291E45">
                <w:delText>box if the item to be added to the kit is a spare item.</w:delText>
              </w:r>
            </w:del>
          </w:p>
          <w:p w14:paraId="62A2BF25" w14:textId="4B697DB9" w:rsidR="00F2232B" w:rsidDel="00291E45" w:rsidRDefault="00F2232B" w:rsidP="00F2232B">
            <w:pPr>
              <w:rPr>
                <w:del w:id="1357" w:author="Sayali Dev" w:date="2018-02-15T15:44:00Z"/>
              </w:rPr>
            </w:pPr>
            <w:del w:id="1358" w:author="Sayali Dev" w:date="2018-02-15T15:44:00Z">
              <w:r w:rsidRPr="00D477EB" w:rsidDel="00291E45">
                <w:rPr>
                  <w:b/>
                </w:rPr>
                <w:delText>Note:</w:delText>
              </w:r>
              <w:r w:rsidDel="00291E45">
                <w:delText xml:space="preserve"> If you select this checkbox, skip the Specimen Type, Sample Type, Container Type and Lot Number fields below. </w:delText>
              </w:r>
            </w:del>
          </w:p>
        </w:tc>
      </w:tr>
      <w:tr w:rsidR="00F2232B" w:rsidDel="00291E45" w14:paraId="77EF2BEE" w14:textId="26E5CB96" w:rsidTr="00F2232B">
        <w:trPr>
          <w:cantSplit/>
          <w:trHeight w:val="288"/>
          <w:del w:id="1359" w:author="Sayali Dev" w:date="2018-02-15T15:44:00Z"/>
        </w:trPr>
        <w:tc>
          <w:tcPr>
            <w:tcW w:w="2250" w:type="dxa"/>
            <w:vAlign w:val="center"/>
          </w:tcPr>
          <w:p w14:paraId="4838852D" w14:textId="43E36439" w:rsidR="00F2232B" w:rsidRPr="006744E4" w:rsidDel="00291E45" w:rsidRDefault="00F2232B" w:rsidP="00F2232B">
            <w:pPr>
              <w:rPr>
                <w:del w:id="1360" w:author="Sayali Dev" w:date="2018-02-15T15:44:00Z"/>
                <w:b/>
              </w:rPr>
            </w:pPr>
            <w:del w:id="1361" w:author="Sayali Dev" w:date="2018-02-15T15:44:00Z">
              <w:r w:rsidDel="00291E45">
                <w:rPr>
                  <w:b/>
                </w:rPr>
                <w:delText>Specimen Type</w:delText>
              </w:r>
              <w:r w:rsidRPr="00B23F0A" w:rsidDel="00291E45">
                <w:rPr>
                  <w:color w:val="FF0000"/>
                </w:rPr>
                <w:delText>*</w:delText>
              </w:r>
            </w:del>
          </w:p>
        </w:tc>
        <w:tc>
          <w:tcPr>
            <w:tcW w:w="7560" w:type="dxa"/>
            <w:vAlign w:val="center"/>
          </w:tcPr>
          <w:p w14:paraId="3B59FD7E" w14:textId="3C10BB51" w:rsidR="00F2232B" w:rsidDel="00291E45" w:rsidRDefault="00F2232B" w:rsidP="00F2232B">
            <w:pPr>
              <w:rPr>
                <w:del w:id="1362" w:author="Sayali Dev" w:date="2018-02-15T15:44:00Z"/>
              </w:rPr>
            </w:pPr>
            <w:del w:id="1363" w:author="Sayali Dev" w:date="2018-02-15T15:44:00Z">
              <w:r w:rsidDel="00291E45">
                <w:delText>Click</w:delText>
              </w:r>
              <w:r w:rsidRPr="002238BA" w:rsidDel="00291E45">
                <w:rPr>
                  <w:sz w:val="18"/>
                </w:rPr>
                <w:delText xml:space="preserve"> </w:delText>
              </w:r>
              <w:r w:rsidDel="00291E45">
                <w:delText xml:space="preserve">appropriate </w:delText>
              </w:r>
              <w:r w:rsidRPr="00280E19" w:rsidDel="00291E45">
                <w:delText xml:space="preserve">specimen type for the </w:delText>
              </w:r>
              <w:r w:rsidDel="00291E45">
                <w:delText>new i</w:delText>
              </w:r>
              <w:r w:rsidRPr="00280E19" w:rsidDel="00291E45">
                <w:delText>t</w:delText>
              </w:r>
              <w:r w:rsidDel="00291E45">
                <w:delText>em</w:delText>
              </w:r>
              <w:r w:rsidRPr="00280E19" w:rsidDel="00291E45">
                <w:delText>.</w:delText>
              </w:r>
            </w:del>
          </w:p>
          <w:p w14:paraId="065EA511" w14:textId="59E45034" w:rsidR="00F2232B" w:rsidDel="00291E45" w:rsidRDefault="00F2232B" w:rsidP="00F2232B">
            <w:pPr>
              <w:rPr>
                <w:del w:id="1364" w:author="Sayali Dev" w:date="2018-02-15T15:44:00Z"/>
              </w:rPr>
            </w:pPr>
            <w:del w:id="1365" w:author="Sayali Dev" w:date="2018-02-15T15:44:00Z">
              <w:r w:rsidRPr="00D477EB" w:rsidDel="00291E45">
                <w:rPr>
                  <w:b/>
                </w:rPr>
                <w:delText>Note:</w:delText>
              </w:r>
              <w:r w:rsidDel="00291E45">
                <w:delText xml:space="preserve"> This field is inactivated when adding a spare item.</w:delText>
              </w:r>
            </w:del>
          </w:p>
        </w:tc>
      </w:tr>
      <w:tr w:rsidR="00F2232B" w:rsidDel="00291E45" w14:paraId="243FA1AF" w14:textId="1B0A3090" w:rsidTr="00F2232B">
        <w:trPr>
          <w:cantSplit/>
          <w:trHeight w:val="288"/>
          <w:del w:id="1366" w:author="Sayali Dev" w:date="2018-02-15T15:44:00Z"/>
        </w:trPr>
        <w:tc>
          <w:tcPr>
            <w:tcW w:w="2250" w:type="dxa"/>
            <w:vAlign w:val="center"/>
          </w:tcPr>
          <w:p w14:paraId="2D75307D" w14:textId="35E86919" w:rsidR="00F2232B" w:rsidRPr="007A152E" w:rsidDel="00291E45" w:rsidRDefault="00F2232B" w:rsidP="00F2232B">
            <w:pPr>
              <w:rPr>
                <w:del w:id="1367" w:author="Sayali Dev" w:date="2018-02-15T15:44:00Z"/>
                <w:b/>
              </w:rPr>
            </w:pPr>
            <w:del w:id="1368" w:author="Sayali Dev" w:date="2018-02-15T15:44:00Z">
              <w:r w:rsidDel="00291E45">
                <w:rPr>
                  <w:b/>
                </w:rPr>
                <w:delText>Sample Type</w:delText>
              </w:r>
              <w:r w:rsidRPr="00B23F0A" w:rsidDel="00291E45">
                <w:rPr>
                  <w:color w:val="FF0000"/>
                </w:rPr>
                <w:delText>*</w:delText>
              </w:r>
            </w:del>
          </w:p>
        </w:tc>
        <w:tc>
          <w:tcPr>
            <w:tcW w:w="7560" w:type="dxa"/>
            <w:vAlign w:val="center"/>
          </w:tcPr>
          <w:p w14:paraId="03D1FBF6" w14:textId="0B9CF76A" w:rsidR="00F2232B" w:rsidDel="00291E45" w:rsidRDefault="00F2232B" w:rsidP="00F2232B">
            <w:pPr>
              <w:rPr>
                <w:del w:id="1369" w:author="Sayali Dev" w:date="2018-02-15T15:44:00Z"/>
              </w:rPr>
            </w:pPr>
            <w:del w:id="1370" w:author="Sayali Dev" w:date="2018-02-15T15:44:00Z">
              <w:r w:rsidDel="00291E45">
                <w:delText>Click</w:delText>
              </w:r>
              <w:r w:rsidRPr="002238BA" w:rsidDel="00291E45">
                <w:rPr>
                  <w:sz w:val="18"/>
                </w:rPr>
                <w:delText xml:space="preserve"> </w:delText>
              </w:r>
              <w:r w:rsidDel="00291E45">
                <w:delText>appropriate sample</w:delText>
              </w:r>
              <w:r w:rsidRPr="00DB3488" w:rsidDel="00291E45">
                <w:delText xml:space="preserve"> type for the </w:delText>
              </w:r>
              <w:r w:rsidDel="00291E45">
                <w:delText>new item</w:delText>
              </w:r>
              <w:r w:rsidRPr="00DB3488" w:rsidDel="00291E45">
                <w:delText>.</w:delText>
              </w:r>
            </w:del>
          </w:p>
          <w:p w14:paraId="29BBC9F6" w14:textId="6D98D402" w:rsidR="00F2232B" w:rsidRPr="00D515B3" w:rsidDel="00291E45" w:rsidRDefault="00F2232B" w:rsidP="00F2232B">
            <w:pPr>
              <w:rPr>
                <w:del w:id="1371" w:author="Sayali Dev" w:date="2018-02-15T15:44:00Z"/>
              </w:rPr>
            </w:pPr>
            <w:del w:id="1372" w:author="Sayali Dev" w:date="2018-02-15T15:44:00Z">
              <w:r w:rsidRPr="00D477EB" w:rsidDel="00291E45">
                <w:rPr>
                  <w:b/>
                </w:rPr>
                <w:delText>Note:</w:delText>
              </w:r>
              <w:r w:rsidDel="00291E45">
                <w:delText xml:space="preserve"> This field is inactivated when adding a spare item.</w:delText>
              </w:r>
            </w:del>
          </w:p>
        </w:tc>
      </w:tr>
      <w:tr w:rsidR="00F2232B" w:rsidDel="00291E45" w14:paraId="4BCC7858" w14:textId="61C21ECD" w:rsidTr="00F2232B">
        <w:trPr>
          <w:cantSplit/>
          <w:trHeight w:val="288"/>
          <w:del w:id="1373" w:author="Sayali Dev" w:date="2018-02-15T15:44:00Z"/>
        </w:trPr>
        <w:tc>
          <w:tcPr>
            <w:tcW w:w="2250" w:type="dxa"/>
            <w:vAlign w:val="center"/>
          </w:tcPr>
          <w:p w14:paraId="382A7CB5" w14:textId="2643D2B2" w:rsidR="00F2232B" w:rsidDel="00291E45" w:rsidRDefault="00F2232B" w:rsidP="00F2232B">
            <w:pPr>
              <w:rPr>
                <w:del w:id="1374" w:author="Sayali Dev" w:date="2018-02-15T15:44:00Z"/>
                <w:b/>
              </w:rPr>
            </w:pPr>
            <w:del w:id="1375" w:author="Sayali Dev" w:date="2018-02-15T15:44:00Z">
              <w:r w:rsidDel="00291E45">
                <w:rPr>
                  <w:b/>
                </w:rPr>
                <w:delText>Container Type</w:delText>
              </w:r>
              <w:r w:rsidRPr="00B23F0A" w:rsidDel="00291E45">
                <w:rPr>
                  <w:color w:val="FF0000"/>
                </w:rPr>
                <w:delText>*</w:delText>
              </w:r>
            </w:del>
          </w:p>
        </w:tc>
        <w:tc>
          <w:tcPr>
            <w:tcW w:w="7560" w:type="dxa"/>
            <w:vAlign w:val="center"/>
          </w:tcPr>
          <w:p w14:paraId="50FF0631" w14:textId="030E9650" w:rsidR="00F2232B" w:rsidDel="00291E45" w:rsidRDefault="00F2232B" w:rsidP="00F2232B">
            <w:pPr>
              <w:rPr>
                <w:del w:id="1376" w:author="Sayali Dev" w:date="2018-02-15T15:44:00Z"/>
              </w:rPr>
            </w:pPr>
            <w:del w:id="1377" w:author="Sayali Dev" w:date="2018-02-15T15:44:00Z">
              <w:r w:rsidDel="00291E45">
                <w:delText>Click</w:delText>
              </w:r>
              <w:r w:rsidRPr="00DB3488" w:rsidDel="00291E45">
                <w:delText xml:space="preserve"> </w:delText>
              </w:r>
              <w:r w:rsidDel="00291E45">
                <w:delText xml:space="preserve">appropriate container </w:delText>
              </w:r>
              <w:r w:rsidRPr="00DB3488" w:rsidDel="00291E45">
                <w:delText xml:space="preserve">type for the </w:delText>
              </w:r>
              <w:r w:rsidDel="00291E45">
                <w:delText>new item</w:delText>
              </w:r>
              <w:r w:rsidRPr="00DB3488" w:rsidDel="00291E45">
                <w:delText>.</w:delText>
              </w:r>
            </w:del>
          </w:p>
          <w:p w14:paraId="629D68DB" w14:textId="0B47EFAB" w:rsidR="00F2232B" w:rsidRPr="00D515B3" w:rsidDel="00291E45" w:rsidRDefault="00F2232B" w:rsidP="00F2232B">
            <w:pPr>
              <w:rPr>
                <w:del w:id="1378" w:author="Sayali Dev" w:date="2018-02-15T15:44:00Z"/>
              </w:rPr>
            </w:pPr>
            <w:del w:id="1379" w:author="Sayali Dev" w:date="2018-02-15T15:44:00Z">
              <w:r w:rsidRPr="00D477EB" w:rsidDel="00291E45">
                <w:rPr>
                  <w:b/>
                </w:rPr>
                <w:delText>Note:</w:delText>
              </w:r>
              <w:r w:rsidDel="00291E45">
                <w:delText xml:space="preserve"> This field is inactivated when adding a spare item.</w:delText>
              </w:r>
            </w:del>
          </w:p>
        </w:tc>
      </w:tr>
      <w:tr w:rsidR="00F2232B" w:rsidDel="00291E45" w14:paraId="2B31079B" w14:textId="1CB64524" w:rsidTr="00F2232B">
        <w:trPr>
          <w:cantSplit/>
          <w:trHeight w:val="288"/>
          <w:del w:id="1380" w:author="Sayali Dev" w:date="2018-02-15T15:44:00Z"/>
        </w:trPr>
        <w:tc>
          <w:tcPr>
            <w:tcW w:w="2250" w:type="dxa"/>
          </w:tcPr>
          <w:p w14:paraId="7E319930" w14:textId="6F249AB4" w:rsidR="00F2232B" w:rsidDel="00291E45" w:rsidRDefault="00F2232B" w:rsidP="00F2232B">
            <w:pPr>
              <w:rPr>
                <w:del w:id="1381" w:author="Sayali Dev" w:date="2018-02-15T15:44:00Z"/>
                <w:b/>
              </w:rPr>
            </w:pPr>
            <w:del w:id="1382" w:author="Sayali Dev" w:date="2018-02-15T15:44:00Z">
              <w:r w:rsidDel="00291E45">
                <w:rPr>
                  <w:b/>
                </w:rPr>
                <w:delText>Lot Number</w:delText>
              </w:r>
            </w:del>
          </w:p>
        </w:tc>
        <w:tc>
          <w:tcPr>
            <w:tcW w:w="7560" w:type="dxa"/>
            <w:vAlign w:val="center"/>
          </w:tcPr>
          <w:p w14:paraId="4FCEC2BE" w14:textId="53A8C21A" w:rsidR="00F2232B" w:rsidDel="00291E45" w:rsidRDefault="00F2232B" w:rsidP="00F2232B">
            <w:pPr>
              <w:rPr>
                <w:del w:id="1383" w:author="Sayali Dev" w:date="2018-02-15T15:44:00Z"/>
              </w:rPr>
            </w:pPr>
            <w:del w:id="1384" w:author="Sayali Dev" w:date="2018-02-15T15:44:00Z">
              <w:r w:rsidDel="00291E45">
                <w:delText xml:space="preserve">Click appropriate product lot number for the new item if there is a lot number associated with the new item. </w:delText>
              </w:r>
              <w:r w:rsidDel="00291E45">
                <w:br/>
              </w:r>
              <w:r w:rsidRPr="00D477EB" w:rsidDel="00291E45">
                <w:rPr>
                  <w:b/>
                </w:rPr>
                <w:delText>Note:</w:delText>
              </w:r>
              <w:r w:rsidDel="00291E45">
                <w:delText xml:space="preserve"> </w:delText>
              </w:r>
            </w:del>
          </w:p>
          <w:p w14:paraId="4A11DA0D" w14:textId="1E892653" w:rsidR="00F2232B" w:rsidDel="00291E45" w:rsidRDefault="00F2232B" w:rsidP="00F2232B">
            <w:pPr>
              <w:numPr>
                <w:ilvl w:val="0"/>
                <w:numId w:val="20"/>
              </w:numPr>
              <w:ind w:left="342" w:hanging="180"/>
              <w:rPr>
                <w:del w:id="1385" w:author="Sayali Dev" w:date="2018-02-15T15:44:00Z"/>
              </w:rPr>
            </w:pPr>
            <w:del w:id="1386" w:author="Sayali Dev" w:date="2018-02-15T15:44:00Z">
              <w:r w:rsidDel="00291E45">
                <w:delText>This field is inactivated when adding a spare item.</w:delText>
              </w:r>
              <w:r w:rsidRPr="00FF151D" w:rsidDel="00291E45">
                <w:rPr>
                  <w:b/>
                </w:rPr>
                <w:delText xml:space="preserve"> </w:delText>
              </w:r>
            </w:del>
          </w:p>
          <w:p w14:paraId="29E6F533" w14:textId="46F593F7" w:rsidR="00F2232B" w:rsidDel="00291E45" w:rsidRDefault="00F2232B" w:rsidP="00F2232B">
            <w:pPr>
              <w:numPr>
                <w:ilvl w:val="0"/>
                <w:numId w:val="20"/>
              </w:numPr>
              <w:ind w:left="342" w:hanging="180"/>
              <w:rPr>
                <w:del w:id="1387" w:author="Sayali Dev" w:date="2018-02-15T15:44:00Z"/>
              </w:rPr>
            </w:pPr>
            <w:del w:id="1388" w:author="Sayali Dev" w:date="2018-02-15T15:44:00Z">
              <w:r w:rsidDel="00291E45">
                <w:delText xml:space="preserve">Selecting a lot number automatically populates the manufacturer and product related text fields displayed at the bottom of the window. </w:delText>
              </w:r>
            </w:del>
          </w:p>
          <w:p w14:paraId="1C595C27" w14:textId="4BA53A31" w:rsidR="00F2232B" w:rsidRPr="00D515B3" w:rsidDel="00291E45" w:rsidRDefault="00F2232B" w:rsidP="00F2232B">
            <w:pPr>
              <w:numPr>
                <w:ilvl w:val="0"/>
                <w:numId w:val="20"/>
              </w:numPr>
              <w:ind w:left="342" w:hanging="180"/>
              <w:rPr>
                <w:del w:id="1389" w:author="Sayali Dev" w:date="2018-02-15T15:44:00Z"/>
              </w:rPr>
            </w:pPr>
            <w:del w:id="1390" w:author="Sayali Dev" w:date="2018-02-15T15:44:00Z">
              <w:r w:rsidDel="00291E45">
                <w:delText>This field on</w:delText>
              </w:r>
              <w:r w:rsidRPr="0099109D" w:rsidDel="00291E45">
                <w:delText>ly display</w:delText>
              </w:r>
              <w:r w:rsidDel="00291E45">
                <w:delText>s</w:delText>
              </w:r>
              <w:r w:rsidRPr="0099109D" w:rsidDel="00291E45">
                <w:delText xml:space="preserve"> </w:delText>
              </w:r>
              <w:r w:rsidDel="00291E45">
                <w:delText>l</w:delText>
              </w:r>
              <w:r w:rsidRPr="0099109D" w:rsidDel="00291E45">
                <w:delText xml:space="preserve">ot </w:delText>
              </w:r>
              <w:r w:rsidDel="00291E45">
                <w:delText>n</w:delText>
              </w:r>
              <w:r w:rsidRPr="0099109D" w:rsidDel="00291E45">
                <w:delText>umbers already o</w:delText>
              </w:r>
              <w:r w:rsidDel="00291E45">
                <w:delText>n record</w:delText>
              </w:r>
              <w:r w:rsidRPr="0099109D" w:rsidDel="00291E45">
                <w:delText xml:space="preserve">. If a desired </w:delText>
              </w:r>
              <w:r w:rsidDel="00291E45">
                <w:delText>l</w:delText>
              </w:r>
              <w:r w:rsidRPr="0099109D" w:rsidDel="00291E45">
                <w:delText xml:space="preserve">ot </w:delText>
              </w:r>
              <w:r w:rsidDel="00291E45">
                <w:delText>n</w:delText>
              </w:r>
              <w:r w:rsidRPr="0099109D" w:rsidDel="00291E45">
                <w:delText xml:space="preserve">umber is </w:delText>
              </w:r>
              <w:r w:rsidRPr="0099109D" w:rsidDel="00291E45">
                <w:rPr>
                  <w:i/>
                  <w:u w:val="single"/>
                </w:rPr>
                <w:delText>not</w:delText>
              </w:r>
              <w:r w:rsidDel="00291E45">
                <w:delText xml:space="preserve"> displayed</w:delText>
              </w:r>
              <w:r w:rsidRPr="0099109D" w:rsidDel="00291E45">
                <w:delText xml:space="preserve">, </w:delText>
              </w:r>
              <w:r w:rsidDel="00291E45">
                <w:delText>send an</w:delText>
              </w:r>
              <w:r w:rsidRPr="0099109D" w:rsidDel="00291E45">
                <w:delText xml:space="preserve"> email </w:delText>
              </w:r>
              <w:r w:rsidDel="00291E45">
                <w:delText xml:space="preserve">to </w:delText>
              </w:r>
              <w:r w:rsidR="006C608D" w:rsidDel="00291E45">
                <w:fldChar w:fldCharType="begin"/>
              </w:r>
              <w:r w:rsidR="006C608D" w:rsidDel="00291E45">
                <w:delInstrText xml:space="preserve"> HYPERLINK "mailto:Bio4Dhelp@tgen.org" </w:delInstrText>
              </w:r>
              <w:r w:rsidR="006C608D" w:rsidDel="00291E45">
                <w:fldChar w:fldCharType="separate"/>
              </w:r>
              <w:r w:rsidDel="00291E45">
                <w:rPr>
                  <w:rStyle w:val="Hyperlink"/>
                </w:rPr>
                <w:delText>cirraspec@tgen.org</w:delText>
              </w:r>
              <w:r w:rsidR="006C608D" w:rsidDel="00291E45">
                <w:rPr>
                  <w:rStyle w:val="Hyperlink"/>
                </w:rPr>
                <w:fldChar w:fldCharType="end"/>
              </w:r>
              <w:r w:rsidDel="00291E45">
                <w:delText xml:space="preserve"> with the lot number(s) and product information to be added to the application.</w:delText>
              </w:r>
            </w:del>
          </w:p>
        </w:tc>
      </w:tr>
      <w:tr w:rsidR="00F2232B" w:rsidDel="00291E45" w14:paraId="0718B504" w14:textId="026AC63A" w:rsidTr="00F2232B">
        <w:trPr>
          <w:cantSplit/>
          <w:trHeight w:val="288"/>
          <w:del w:id="1391" w:author="Sayali Dev" w:date="2018-02-15T15:44:00Z"/>
        </w:trPr>
        <w:tc>
          <w:tcPr>
            <w:tcW w:w="2250" w:type="dxa"/>
            <w:vAlign w:val="center"/>
          </w:tcPr>
          <w:p w14:paraId="12FD8B12" w14:textId="7CB6F1DB" w:rsidR="00F2232B" w:rsidDel="00291E45" w:rsidRDefault="00F2232B" w:rsidP="00F2232B">
            <w:pPr>
              <w:rPr>
                <w:del w:id="1392" w:author="Sayali Dev" w:date="2018-02-15T15:44:00Z"/>
                <w:b/>
              </w:rPr>
            </w:pPr>
            <w:del w:id="1393" w:author="Sayali Dev" w:date="2018-02-15T15:44:00Z">
              <w:r w:rsidDel="00291E45">
                <w:rPr>
                  <w:b/>
                </w:rPr>
                <w:delText>Quantity</w:delText>
              </w:r>
              <w:r w:rsidRPr="00B23F0A" w:rsidDel="00291E45">
                <w:rPr>
                  <w:color w:val="FF0000"/>
                </w:rPr>
                <w:delText>*</w:delText>
              </w:r>
            </w:del>
          </w:p>
        </w:tc>
        <w:tc>
          <w:tcPr>
            <w:tcW w:w="7560" w:type="dxa"/>
            <w:vAlign w:val="center"/>
          </w:tcPr>
          <w:p w14:paraId="23CCE923" w14:textId="113A3E0A" w:rsidR="00F2232B" w:rsidRPr="00D515B3" w:rsidDel="00291E45" w:rsidRDefault="00F2232B" w:rsidP="00F2232B">
            <w:pPr>
              <w:rPr>
                <w:del w:id="1394" w:author="Sayali Dev" w:date="2018-02-15T15:44:00Z"/>
              </w:rPr>
            </w:pPr>
            <w:del w:id="1395" w:author="Sayali Dev" w:date="2018-02-15T15:44:00Z">
              <w:r w:rsidDel="00291E45">
                <w:delText>Click appropriate number of items to be added.</w:delText>
              </w:r>
            </w:del>
          </w:p>
        </w:tc>
      </w:tr>
      <w:tr w:rsidR="00F2232B" w:rsidDel="00291E45" w14:paraId="39CE2842" w14:textId="237A9CFD" w:rsidTr="00F2232B">
        <w:trPr>
          <w:cantSplit/>
          <w:trHeight w:val="288"/>
          <w:del w:id="1396" w:author="Sayali Dev" w:date="2018-02-15T15:44:00Z"/>
        </w:trPr>
        <w:tc>
          <w:tcPr>
            <w:tcW w:w="2250" w:type="dxa"/>
            <w:vAlign w:val="center"/>
          </w:tcPr>
          <w:p w14:paraId="59E51100" w14:textId="661FA3A2" w:rsidR="00F2232B" w:rsidDel="00291E45" w:rsidRDefault="00F2232B" w:rsidP="00F2232B">
            <w:pPr>
              <w:rPr>
                <w:del w:id="1397" w:author="Sayali Dev" w:date="2018-02-15T15:44:00Z"/>
                <w:b/>
              </w:rPr>
            </w:pPr>
            <w:del w:id="1398" w:author="Sayali Dev" w:date="2018-02-15T15:44:00Z">
              <w:r w:rsidDel="00291E45">
                <w:rPr>
                  <w:b/>
                </w:rPr>
                <w:delText>Spare Item Name</w:delText>
              </w:r>
              <w:r w:rsidRPr="00B23F0A" w:rsidDel="00291E45">
                <w:rPr>
                  <w:color w:val="FF0000"/>
                </w:rPr>
                <w:delText>*</w:delText>
              </w:r>
            </w:del>
          </w:p>
        </w:tc>
        <w:tc>
          <w:tcPr>
            <w:tcW w:w="7560" w:type="dxa"/>
            <w:vAlign w:val="center"/>
          </w:tcPr>
          <w:p w14:paraId="43CA0FD5" w14:textId="66D5646D" w:rsidR="00F2232B" w:rsidDel="00291E45" w:rsidRDefault="00F2232B" w:rsidP="00F2232B">
            <w:pPr>
              <w:rPr>
                <w:del w:id="1399" w:author="Sayali Dev" w:date="2018-02-15T15:44:00Z"/>
              </w:rPr>
            </w:pPr>
            <w:del w:id="1400" w:author="Sayali Dev" w:date="2018-02-15T15:44:00Z">
              <w:r w:rsidDel="00291E45">
                <w:delText>Type a name for the item if the item is a spare item.</w:delText>
              </w:r>
            </w:del>
          </w:p>
        </w:tc>
      </w:tr>
    </w:tbl>
    <w:p w14:paraId="34EB4990" w14:textId="31E56543" w:rsidR="00F2232B" w:rsidDel="00291E45" w:rsidRDefault="00F2232B" w:rsidP="00F2232B">
      <w:pPr>
        <w:ind w:left="720" w:right="540"/>
        <w:rPr>
          <w:del w:id="1401" w:author="Sayali Dev" w:date="2018-02-15T15:44:00Z"/>
        </w:rPr>
      </w:pPr>
    </w:p>
    <w:p w14:paraId="4171EE22" w14:textId="486A7C87" w:rsidR="00F2232B" w:rsidDel="00291E45" w:rsidRDefault="00F2232B" w:rsidP="00F2232B">
      <w:pPr>
        <w:ind w:left="720" w:right="540"/>
        <w:rPr>
          <w:del w:id="1402" w:author="Sayali Dev" w:date="2018-02-15T15:44:00Z"/>
        </w:rPr>
      </w:pPr>
    </w:p>
    <w:p w14:paraId="4AC95981" w14:textId="64A502C9" w:rsidR="00F2232B" w:rsidDel="00291E45" w:rsidRDefault="00F2232B" w:rsidP="00C9791D">
      <w:pPr>
        <w:numPr>
          <w:ilvl w:val="0"/>
          <w:numId w:val="242"/>
        </w:numPr>
        <w:ind w:right="540"/>
        <w:rPr>
          <w:del w:id="1403" w:author="Sayali Dev" w:date="2018-02-15T15:44:00Z"/>
        </w:rPr>
      </w:pPr>
      <w:del w:id="1404" w:author="Sayali Dev" w:date="2018-02-15T15:44:00Z">
        <w:r w:rsidDel="00291E45">
          <w:delText xml:space="preserve">Click </w:delText>
        </w:r>
        <w:r w:rsidRPr="008566E3" w:rsidDel="00291E45">
          <w:rPr>
            <w:b/>
          </w:rPr>
          <w:delText>ADD</w:delText>
        </w:r>
        <w:r w:rsidDel="00291E45">
          <w:delText xml:space="preserve">. </w:delText>
        </w:r>
      </w:del>
    </w:p>
    <w:p w14:paraId="297B8AD2" w14:textId="52AC06EC" w:rsidR="00F2232B" w:rsidDel="00291E45" w:rsidRDefault="00F2232B" w:rsidP="00F2232B">
      <w:pPr>
        <w:ind w:left="720" w:right="540"/>
        <w:rPr>
          <w:del w:id="1405" w:author="Sayali Dev" w:date="2018-02-15T15:44:00Z"/>
        </w:rPr>
      </w:pPr>
      <w:del w:id="1406" w:author="Sayali Dev" w:date="2018-02-15T15:44:00Z">
        <w:r w:rsidDel="00291E45">
          <w:delText xml:space="preserve">The </w:delText>
        </w:r>
        <w:r w:rsidRPr="008566E3" w:rsidDel="00291E45">
          <w:rPr>
            <w:b/>
          </w:rPr>
          <w:delText>Electronic Signature</w:delText>
        </w:r>
        <w:r w:rsidDel="00291E45">
          <w:delText xml:space="preserve"> window appears. </w:delText>
        </w:r>
      </w:del>
    </w:p>
    <w:p w14:paraId="038975C8" w14:textId="2C92607B" w:rsidR="00F2232B" w:rsidDel="00291E45" w:rsidRDefault="00F2232B" w:rsidP="00F2232B">
      <w:pPr>
        <w:ind w:left="720" w:right="540"/>
        <w:rPr>
          <w:del w:id="1407" w:author="Sayali Dev" w:date="2018-02-15T15:44:00Z"/>
        </w:rPr>
      </w:pPr>
    </w:p>
    <w:p w14:paraId="4B7824D1" w14:textId="46BCB3BA" w:rsidR="00F2232B" w:rsidDel="00291E45" w:rsidRDefault="00F2232B" w:rsidP="00F2232B">
      <w:pPr>
        <w:ind w:left="720" w:right="540"/>
        <w:rPr>
          <w:del w:id="1408" w:author="Sayali Dev" w:date="2018-02-15T15:44:00Z"/>
        </w:rPr>
      </w:pPr>
      <w:del w:id="1409" w:author="Sayali Dev" w:date="2018-02-15T15:44:00Z">
        <w:r w:rsidRPr="00B34B27" w:rsidDel="00291E45">
          <w:rPr>
            <w:noProof/>
          </w:rPr>
          <w:drawing>
            <wp:inline distT="0" distB="0" distL="0" distR="0" wp14:anchorId="1F76DBE5" wp14:editId="2DDE94A5">
              <wp:extent cx="3657600" cy="1878965"/>
              <wp:effectExtent l="19050" t="19050" r="19050" b="2603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878965"/>
                      </a:xfrm>
                      <a:prstGeom prst="rect">
                        <a:avLst/>
                      </a:prstGeom>
                      <a:noFill/>
                      <a:ln w="3175">
                        <a:solidFill>
                          <a:schemeClr val="tx1"/>
                        </a:solidFill>
                      </a:ln>
                    </pic:spPr>
                  </pic:pic>
                </a:graphicData>
              </a:graphic>
            </wp:inline>
          </w:drawing>
        </w:r>
      </w:del>
    </w:p>
    <w:p w14:paraId="5B293161" w14:textId="22FF8774" w:rsidR="00F2232B" w:rsidDel="00291E45" w:rsidRDefault="00F2232B" w:rsidP="00F2232B">
      <w:pPr>
        <w:pStyle w:val="Figure"/>
        <w:tabs>
          <w:tab w:val="clear" w:pos="1710"/>
          <w:tab w:val="num" w:pos="1800"/>
        </w:tabs>
        <w:ind w:left="1152" w:hanging="432"/>
        <w:rPr>
          <w:del w:id="1410" w:author="Sayali Dev" w:date="2018-02-15T15:44:00Z"/>
        </w:rPr>
      </w:pPr>
      <w:del w:id="1411" w:author="Sayali Dev" w:date="2018-02-15T15:44:00Z">
        <w:r w:rsidDel="00291E45">
          <w:delText xml:space="preserve">  Electronic Signature window</w:delText>
        </w:r>
      </w:del>
    </w:p>
    <w:p w14:paraId="56582CB4" w14:textId="3FFC26D6" w:rsidR="00F2232B" w:rsidDel="00291E45" w:rsidRDefault="00F2232B" w:rsidP="00F2232B">
      <w:pPr>
        <w:ind w:left="720" w:right="540"/>
        <w:rPr>
          <w:del w:id="1412" w:author="Sayali Dev" w:date="2018-02-15T15:44:00Z"/>
        </w:rPr>
      </w:pPr>
    </w:p>
    <w:p w14:paraId="0FB7E6C3" w14:textId="476AB456" w:rsidR="00F2232B" w:rsidDel="00291E45" w:rsidRDefault="00F2232B" w:rsidP="00C9791D">
      <w:pPr>
        <w:numPr>
          <w:ilvl w:val="0"/>
          <w:numId w:val="242"/>
        </w:numPr>
        <w:ind w:right="540"/>
        <w:rPr>
          <w:del w:id="1413" w:author="Sayali Dev" w:date="2018-02-15T15:44:00Z"/>
        </w:rPr>
      </w:pPr>
      <w:del w:id="1414" w:author="Sayali Dev" w:date="2018-02-15T15:44:00Z">
        <w:r w:rsidDel="00291E45">
          <w:delText xml:space="preserve">Enter appropriate information in each field. Following table lists each field and its description. </w:delText>
        </w:r>
      </w:del>
    </w:p>
    <w:p w14:paraId="1D1C7380" w14:textId="0445E0AB" w:rsidR="00F2232B" w:rsidDel="00291E45" w:rsidRDefault="00F2232B" w:rsidP="00F2232B">
      <w:pPr>
        <w:ind w:left="720" w:right="540"/>
        <w:rPr>
          <w:del w:id="1415" w:author="Sayali Dev" w:date="2018-02-15T15:44:00Z"/>
        </w:rPr>
      </w:pPr>
      <w:del w:id="1416" w:author="Sayali Dev" w:date="2018-02-15T15:44:00Z">
        <w:r w:rsidRPr="00B23F0A" w:rsidDel="00291E45">
          <w:rPr>
            <w:b/>
          </w:rPr>
          <w:delText>Note:</w:delText>
        </w:r>
        <w:r w:rsidDel="00291E45">
          <w:delText xml:space="preserve"> Fields that are marked with the red asterisk (</w:delText>
        </w:r>
        <w:r w:rsidRPr="00B23F0A" w:rsidDel="00291E45">
          <w:rPr>
            <w:color w:val="FF0000"/>
          </w:rPr>
          <w:delText>*</w:delText>
        </w:r>
        <w:r w:rsidDel="00291E45">
          <w:delText xml:space="preserve">) are mandatory. </w:delText>
        </w:r>
      </w:del>
    </w:p>
    <w:p w14:paraId="6787B2DD" w14:textId="07C8A43E" w:rsidR="00F2232B" w:rsidDel="00291E45" w:rsidRDefault="00F2232B" w:rsidP="00F2232B">
      <w:pPr>
        <w:ind w:left="720" w:right="540"/>
        <w:rPr>
          <w:del w:id="1417" w:author="Sayali Dev" w:date="2018-02-15T15:44:00Z"/>
        </w:rPr>
      </w:pPr>
    </w:p>
    <w:p w14:paraId="5BE5BF6B" w14:textId="1F99CB18" w:rsidR="00F2232B" w:rsidDel="00291E45" w:rsidRDefault="00F2232B" w:rsidP="00F2232B">
      <w:pPr>
        <w:pStyle w:val="Caption"/>
        <w:ind w:firstLine="720"/>
        <w:rPr>
          <w:del w:id="1418" w:author="Sayali Dev" w:date="2018-02-15T15:44:00Z"/>
        </w:rPr>
      </w:pPr>
      <w:del w:id="1419" w:author="Sayali Dev" w:date="2018-02-15T15:44:00Z">
        <w:r w:rsidDel="00291E45">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420" w:author="Sayali Dev" w:date="2018-02-02T13:47:00Z">
        <w:r w:rsidDel="00EB76E3">
          <w:rPr>
            <w:noProof/>
          </w:rPr>
          <w:delText>6</w:delText>
        </w:r>
      </w:del>
      <w:del w:id="1421" w:author="Sayali Dev" w:date="2018-02-15T15:44:00Z">
        <w:r w:rsidR="006C608D" w:rsidDel="00291E45">
          <w:rPr>
            <w:b w:val="0"/>
            <w:bCs w:val="0"/>
            <w:noProof/>
          </w:rPr>
          <w:fldChar w:fldCharType="end"/>
        </w:r>
        <w:r w:rsidDel="00291E45">
          <w:delText>: Adding an electronic signature</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291E45" w14:paraId="3240E582" w14:textId="07EA5E62" w:rsidTr="00F2232B">
        <w:trPr>
          <w:cantSplit/>
          <w:trHeight w:val="288"/>
          <w:tblHeader/>
          <w:del w:id="1422" w:author="Sayali Dev" w:date="2018-02-15T15:44:00Z"/>
        </w:trPr>
        <w:tc>
          <w:tcPr>
            <w:tcW w:w="2790" w:type="dxa"/>
            <w:shd w:val="clear" w:color="auto" w:fill="BFBFBF"/>
            <w:vAlign w:val="center"/>
          </w:tcPr>
          <w:p w14:paraId="17ED64BC" w14:textId="2E28E955" w:rsidR="00F2232B" w:rsidRPr="007A152E" w:rsidDel="00291E45" w:rsidRDefault="00F2232B" w:rsidP="00F2232B">
            <w:pPr>
              <w:rPr>
                <w:del w:id="1423" w:author="Sayali Dev" w:date="2018-02-15T15:44:00Z"/>
                <w:b/>
              </w:rPr>
            </w:pPr>
            <w:del w:id="1424" w:author="Sayali Dev" w:date="2018-02-15T15:44:00Z">
              <w:r w:rsidDel="00291E45">
                <w:rPr>
                  <w:b/>
                </w:rPr>
                <w:delText>Field</w:delText>
              </w:r>
            </w:del>
          </w:p>
        </w:tc>
        <w:tc>
          <w:tcPr>
            <w:tcW w:w="7020" w:type="dxa"/>
            <w:shd w:val="clear" w:color="auto" w:fill="BFBFBF"/>
            <w:vAlign w:val="center"/>
          </w:tcPr>
          <w:p w14:paraId="093E3340" w14:textId="728C356C" w:rsidR="00F2232B" w:rsidRPr="007A152E" w:rsidDel="00291E45" w:rsidRDefault="00F2232B" w:rsidP="00F2232B">
            <w:pPr>
              <w:rPr>
                <w:del w:id="1425" w:author="Sayali Dev" w:date="2018-02-15T15:44:00Z"/>
                <w:b/>
              </w:rPr>
            </w:pPr>
            <w:del w:id="1426" w:author="Sayali Dev" w:date="2018-02-15T15:44:00Z">
              <w:r w:rsidRPr="007A152E" w:rsidDel="00291E45">
                <w:rPr>
                  <w:b/>
                </w:rPr>
                <w:delText>Description</w:delText>
              </w:r>
            </w:del>
          </w:p>
        </w:tc>
      </w:tr>
      <w:tr w:rsidR="00F2232B" w:rsidDel="00291E45" w14:paraId="704B59D6" w14:textId="4D488C4E" w:rsidTr="00F2232B">
        <w:trPr>
          <w:cantSplit/>
          <w:trHeight w:val="288"/>
          <w:del w:id="1427" w:author="Sayali Dev" w:date="2018-02-15T15:44:00Z"/>
        </w:trPr>
        <w:tc>
          <w:tcPr>
            <w:tcW w:w="2790" w:type="dxa"/>
            <w:vAlign w:val="center"/>
          </w:tcPr>
          <w:p w14:paraId="7EB17C19" w14:textId="539E40B4" w:rsidR="00F2232B" w:rsidRPr="007A152E" w:rsidDel="00291E45" w:rsidRDefault="00F2232B" w:rsidP="00F2232B">
            <w:pPr>
              <w:rPr>
                <w:del w:id="1428" w:author="Sayali Dev" w:date="2018-02-15T15:44:00Z"/>
                <w:b/>
              </w:rPr>
            </w:pPr>
            <w:del w:id="1429" w:author="Sayali Dev" w:date="2018-02-15T15:44:00Z">
              <w:r w:rsidDel="00291E45">
                <w:rPr>
                  <w:b/>
                </w:rPr>
                <w:delText>Username</w:delText>
              </w:r>
              <w:r w:rsidRPr="00B23F0A" w:rsidDel="00291E45">
                <w:rPr>
                  <w:color w:val="FF0000"/>
                </w:rPr>
                <w:delText>*</w:delText>
              </w:r>
            </w:del>
          </w:p>
        </w:tc>
        <w:tc>
          <w:tcPr>
            <w:tcW w:w="7020" w:type="dxa"/>
            <w:vAlign w:val="center"/>
          </w:tcPr>
          <w:p w14:paraId="79F2BD0B" w14:textId="4986A3D9" w:rsidR="00F2232B" w:rsidDel="00291E45" w:rsidRDefault="00F2232B">
            <w:pPr>
              <w:rPr>
                <w:del w:id="1430" w:author="Sayali Dev" w:date="2018-02-15T15:44:00Z"/>
              </w:rPr>
            </w:pPr>
            <w:del w:id="1431" w:author="Sayali Dev" w:date="2018-02-15T15:44:00Z">
              <w:r w:rsidDel="00291E45">
                <w:delText>Type your user</w:delText>
              </w:r>
            </w:del>
            <w:del w:id="1432" w:author="Sayali Dev" w:date="2018-02-01T14:55:00Z">
              <w:r w:rsidDel="00E91F7A">
                <w:delText xml:space="preserve"> </w:delText>
              </w:r>
            </w:del>
            <w:del w:id="1433" w:author="Sayali Dev" w:date="2018-01-31T17:55:00Z">
              <w:r w:rsidDel="00A62626">
                <w:delText>logon</w:delText>
              </w:r>
            </w:del>
            <w:del w:id="1434" w:author="Sayali Dev" w:date="2018-02-01T14:55:00Z">
              <w:r w:rsidDel="00E91F7A">
                <w:delText xml:space="preserve"> ID</w:delText>
              </w:r>
            </w:del>
            <w:del w:id="1435" w:author="Sayali Dev" w:date="2018-02-15T15:44:00Z">
              <w:r w:rsidDel="00291E45">
                <w:delText>.</w:delText>
              </w:r>
            </w:del>
          </w:p>
        </w:tc>
      </w:tr>
      <w:tr w:rsidR="00F2232B" w:rsidDel="00291E45" w14:paraId="4B2C6626" w14:textId="447229EF" w:rsidTr="00F2232B">
        <w:trPr>
          <w:cantSplit/>
          <w:trHeight w:val="288"/>
          <w:del w:id="1436" w:author="Sayali Dev" w:date="2018-02-15T15:44:00Z"/>
        </w:trPr>
        <w:tc>
          <w:tcPr>
            <w:tcW w:w="2790" w:type="dxa"/>
            <w:vAlign w:val="center"/>
          </w:tcPr>
          <w:p w14:paraId="15C256EA" w14:textId="5E075E9D" w:rsidR="00F2232B" w:rsidRPr="007A152E" w:rsidDel="00291E45" w:rsidRDefault="00F2232B" w:rsidP="00F2232B">
            <w:pPr>
              <w:rPr>
                <w:del w:id="1437" w:author="Sayali Dev" w:date="2018-02-15T15:44:00Z"/>
                <w:b/>
              </w:rPr>
            </w:pPr>
            <w:del w:id="1438" w:author="Sayali Dev" w:date="2018-02-15T15:44:00Z">
              <w:r w:rsidDel="00291E45">
                <w:rPr>
                  <w:b/>
                </w:rPr>
                <w:delText>Password</w:delText>
              </w:r>
              <w:r w:rsidRPr="00B23F0A" w:rsidDel="00291E45">
                <w:rPr>
                  <w:color w:val="FF0000"/>
                </w:rPr>
                <w:delText>*</w:delText>
              </w:r>
            </w:del>
          </w:p>
        </w:tc>
        <w:tc>
          <w:tcPr>
            <w:tcW w:w="7020" w:type="dxa"/>
            <w:vAlign w:val="center"/>
          </w:tcPr>
          <w:p w14:paraId="5B8CFF56" w14:textId="5BC58AFE" w:rsidR="00F2232B" w:rsidDel="00291E45" w:rsidRDefault="00F2232B" w:rsidP="00F2232B">
            <w:pPr>
              <w:rPr>
                <w:del w:id="1439" w:author="Sayali Dev" w:date="2018-02-15T15:44:00Z"/>
              </w:rPr>
            </w:pPr>
            <w:del w:id="1440" w:author="Sayali Dev" w:date="2018-02-15T15:44:00Z">
              <w:r w:rsidDel="00291E45">
                <w:delText xml:space="preserve">Type your password. </w:delText>
              </w:r>
            </w:del>
          </w:p>
        </w:tc>
      </w:tr>
      <w:tr w:rsidR="00F2232B" w:rsidDel="00291E45" w14:paraId="318FE470" w14:textId="23887C9E" w:rsidTr="00F2232B">
        <w:trPr>
          <w:cantSplit/>
          <w:trHeight w:val="288"/>
          <w:del w:id="1441" w:author="Sayali Dev" w:date="2018-02-15T15:44:00Z"/>
        </w:trPr>
        <w:tc>
          <w:tcPr>
            <w:tcW w:w="2790" w:type="dxa"/>
            <w:vAlign w:val="center"/>
          </w:tcPr>
          <w:p w14:paraId="0157ACD4" w14:textId="3E69D0DE" w:rsidR="00F2232B" w:rsidRPr="006744E4" w:rsidDel="00291E45" w:rsidRDefault="00F2232B" w:rsidP="00F2232B">
            <w:pPr>
              <w:rPr>
                <w:del w:id="1442" w:author="Sayali Dev" w:date="2018-02-15T15:44:00Z"/>
                <w:b/>
              </w:rPr>
            </w:pPr>
            <w:del w:id="1443" w:author="Sayali Dev" w:date="2018-02-15T15:44:00Z">
              <w:r w:rsidDel="00291E45">
                <w:rPr>
                  <w:b/>
                </w:rPr>
                <w:delText>Reason</w:delText>
              </w:r>
              <w:r w:rsidRPr="00B23F0A" w:rsidDel="00291E45">
                <w:rPr>
                  <w:color w:val="FF0000"/>
                </w:rPr>
                <w:delText>*</w:delText>
              </w:r>
            </w:del>
          </w:p>
        </w:tc>
        <w:tc>
          <w:tcPr>
            <w:tcW w:w="7020" w:type="dxa"/>
            <w:vAlign w:val="center"/>
          </w:tcPr>
          <w:p w14:paraId="1B8DFF82" w14:textId="7C7EB23B" w:rsidR="00F2232B" w:rsidDel="00291E45" w:rsidRDefault="00F2232B" w:rsidP="00F2232B">
            <w:pPr>
              <w:rPr>
                <w:del w:id="1444" w:author="Sayali Dev" w:date="2018-02-15T15:44:00Z"/>
              </w:rPr>
            </w:pPr>
            <w:del w:id="1445" w:author="Sayali Dev" w:date="2018-02-15T15:44:00Z">
              <w:r w:rsidDel="00291E45">
                <w:delText xml:space="preserve">Type a reason for this action. </w:delText>
              </w:r>
            </w:del>
          </w:p>
        </w:tc>
      </w:tr>
    </w:tbl>
    <w:p w14:paraId="783B633B" w14:textId="4621848D" w:rsidR="00F2232B" w:rsidDel="00291E45" w:rsidRDefault="00F2232B" w:rsidP="00F2232B">
      <w:pPr>
        <w:ind w:left="720" w:right="540"/>
        <w:rPr>
          <w:del w:id="1446" w:author="Sayali Dev" w:date="2018-02-15T15:44:00Z"/>
        </w:rPr>
      </w:pPr>
    </w:p>
    <w:p w14:paraId="195ABC05" w14:textId="0EE6F62F" w:rsidR="00F2232B" w:rsidDel="00291E45" w:rsidRDefault="00F2232B" w:rsidP="00F2232B">
      <w:pPr>
        <w:ind w:left="720" w:right="540"/>
        <w:rPr>
          <w:del w:id="1447" w:author="Sayali Dev" w:date="2018-02-15T15:44:00Z"/>
        </w:rPr>
      </w:pPr>
    </w:p>
    <w:p w14:paraId="48EBC523" w14:textId="0EF62A2E" w:rsidR="00F2232B" w:rsidDel="00291E45" w:rsidRDefault="00F2232B" w:rsidP="00C9791D">
      <w:pPr>
        <w:numPr>
          <w:ilvl w:val="0"/>
          <w:numId w:val="242"/>
        </w:numPr>
        <w:ind w:right="540"/>
        <w:rPr>
          <w:del w:id="1448" w:author="Sayali Dev" w:date="2018-02-15T15:44:00Z"/>
        </w:rPr>
      </w:pPr>
      <w:del w:id="1449" w:author="Sayali Dev" w:date="2018-02-15T15:44:00Z">
        <w:r w:rsidDel="00291E45">
          <w:delText xml:space="preserve">Click </w:delText>
        </w:r>
        <w:r w:rsidRPr="008566E3" w:rsidDel="00291E45">
          <w:rPr>
            <w:b/>
          </w:rPr>
          <w:delText>SIGN</w:delText>
        </w:r>
        <w:r w:rsidDel="00291E45">
          <w:delText>.</w:delText>
        </w:r>
      </w:del>
    </w:p>
    <w:p w14:paraId="17F6A7D5" w14:textId="62A0AF7B" w:rsidR="00F2232B" w:rsidDel="00291E45" w:rsidRDefault="00F2232B" w:rsidP="00F2232B">
      <w:pPr>
        <w:ind w:left="720" w:right="540"/>
        <w:rPr>
          <w:del w:id="1450" w:author="Sayali Dev" w:date="2018-02-15T15:44:00Z"/>
        </w:rPr>
      </w:pPr>
      <w:del w:id="1451" w:author="Sayali Dev" w:date="2018-02-15T15:44:00Z">
        <w:r w:rsidDel="00291E45">
          <w:delText xml:space="preserve">The kit item is added to the kit contents on the </w:delText>
        </w:r>
        <w:r w:rsidRPr="008566E3" w:rsidDel="00291E45">
          <w:rPr>
            <w:b/>
          </w:rPr>
          <w:delText>View Kit</w:delText>
        </w:r>
        <w:r w:rsidDel="00291E45">
          <w:delText xml:space="preserve"> page.</w:delText>
        </w:r>
      </w:del>
    </w:p>
    <w:p w14:paraId="6C91613B" w14:textId="1BD58FFC" w:rsidR="00F2232B" w:rsidDel="00291E45" w:rsidRDefault="00F2232B" w:rsidP="00F2232B">
      <w:pPr>
        <w:pStyle w:val="Heading3"/>
        <w:pageBreakBefore/>
        <w:rPr>
          <w:del w:id="1452" w:author="Sayali Dev" w:date="2018-02-15T15:44:00Z"/>
        </w:rPr>
      </w:pPr>
      <w:bookmarkStart w:id="1453" w:name="DeletingKitItems"/>
      <w:bookmarkStart w:id="1454" w:name="_Toc452993590"/>
      <w:bookmarkEnd w:id="1453"/>
      <w:del w:id="1455" w:author="Sayali Dev" w:date="2018-02-15T15:44:00Z">
        <w:r w:rsidRPr="00FB45E6" w:rsidDel="00291E45">
          <w:delText>Deleting</w:delText>
        </w:r>
        <w:r w:rsidDel="00291E45">
          <w:delText xml:space="preserve"> a </w:delText>
        </w:r>
        <w:r w:rsidRPr="00FB45E6" w:rsidDel="00291E45">
          <w:delText>Kit Item</w:delText>
        </w:r>
        <w:bookmarkEnd w:id="1454"/>
      </w:del>
    </w:p>
    <w:p w14:paraId="204BFFE2" w14:textId="68E27F41" w:rsidR="00F2232B" w:rsidDel="00291E45" w:rsidRDefault="00F2232B" w:rsidP="00F2232B">
      <w:pPr>
        <w:rPr>
          <w:del w:id="1456" w:author="Sayali Dev" w:date="2018-02-15T15:44:00Z"/>
        </w:rPr>
      </w:pPr>
    </w:p>
    <w:p w14:paraId="1EA446DD" w14:textId="20279C60" w:rsidR="00F2232B" w:rsidDel="00291E45" w:rsidRDefault="00F2232B" w:rsidP="00F2232B">
      <w:pPr>
        <w:rPr>
          <w:del w:id="1457" w:author="Sayali Dev" w:date="2018-02-15T15:44:00Z"/>
        </w:rPr>
      </w:pPr>
      <w:del w:id="1458" w:author="Sayali Dev" w:date="2018-02-15T15:44:00Z">
        <w:r w:rsidDel="00291E45">
          <w:delText>To delete a kit item:</w:delText>
        </w:r>
      </w:del>
    </w:p>
    <w:p w14:paraId="1F3F43E2" w14:textId="2AA6C7F9" w:rsidR="00F2232B" w:rsidDel="00291E45" w:rsidRDefault="00F2232B" w:rsidP="00F2232B">
      <w:pPr>
        <w:rPr>
          <w:del w:id="1459" w:author="Sayali Dev" w:date="2018-02-15T15:44:00Z"/>
        </w:rPr>
      </w:pPr>
    </w:p>
    <w:p w14:paraId="591C0666" w14:textId="640A48D9" w:rsidR="00F2232B" w:rsidDel="00291E45" w:rsidRDefault="00F2232B" w:rsidP="00E55723">
      <w:pPr>
        <w:numPr>
          <w:ilvl w:val="0"/>
          <w:numId w:val="61"/>
        </w:numPr>
        <w:ind w:right="540"/>
        <w:rPr>
          <w:del w:id="1460" w:author="Sayali Dev" w:date="2018-02-15T15:44:00Z"/>
        </w:rPr>
      </w:pPr>
      <w:del w:id="1461" w:author="Sayali Dev" w:date="2018-01-31T17:54:00Z">
        <w:r w:rsidDel="009A119E">
          <w:delText>Log on</w:delText>
        </w:r>
      </w:del>
      <w:del w:id="1462" w:author="Sayali Dev" w:date="2018-02-15T15:44:00Z">
        <w:r w:rsidDel="00291E45">
          <w:delText xml:space="preserve"> to the application using your </w:delText>
        </w:r>
      </w:del>
      <w:del w:id="1463" w:author="Sayali Dev" w:date="2018-01-31T17:55:00Z">
        <w:r w:rsidDel="00A62626">
          <w:delText>logon</w:delText>
        </w:r>
      </w:del>
      <w:del w:id="1464" w:author="Sayali Dev" w:date="2018-02-15T15:44:00Z">
        <w:r w:rsidDel="00291E45">
          <w:delText xml:space="preserve"> credentials.</w:delText>
        </w:r>
      </w:del>
    </w:p>
    <w:p w14:paraId="232E53F8" w14:textId="7999AB4F" w:rsidR="00F2232B" w:rsidDel="00291E45" w:rsidRDefault="00F2232B" w:rsidP="00F2232B">
      <w:pPr>
        <w:ind w:firstLine="720"/>
        <w:rPr>
          <w:del w:id="1465" w:author="Sayali Dev" w:date="2018-02-15T15:44:00Z"/>
        </w:rPr>
      </w:pPr>
      <w:del w:id="1466" w:author="Sayali Dev" w:date="2018-02-15T15:44:00Z">
        <w:r w:rsidDel="00291E45">
          <w:delText>The home page appears.</w:delText>
        </w:r>
      </w:del>
    </w:p>
    <w:p w14:paraId="43580D90" w14:textId="174DE6EB" w:rsidR="00F2232B" w:rsidDel="00291E45" w:rsidRDefault="00F2232B" w:rsidP="00F2232B">
      <w:pPr>
        <w:ind w:firstLine="720"/>
        <w:rPr>
          <w:del w:id="1467" w:author="Sayali Dev" w:date="2018-02-15T15:44:00Z"/>
        </w:rPr>
      </w:pPr>
    </w:p>
    <w:p w14:paraId="240D1732" w14:textId="1B8D4A0B" w:rsidR="00F2232B" w:rsidDel="00291E45" w:rsidRDefault="00F2232B" w:rsidP="00E55723">
      <w:pPr>
        <w:numPr>
          <w:ilvl w:val="0"/>
          <w:numId w:val="61"/>
        </w:numPr>
        <w:ind w:right="540"/>
        <w:rPr>
          <w:del w:id="1468" w:author="Sayali Dev" w:date="2018-02-15T15:44:00Z"/>
        </w:rPr>
      </w:pPr>
      <w:del w:id="1469"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253F9063" w14:textId="2E431F3C" w:rsidR="00F2232B" w:rsidDel="00291E45" w:rsidRDefault="00F2232B" w:rsidP="00F2232B">
      <w:pPr>
        <w:ind w:left="720"/>
        <w:rPr>
          <w:del w:id="1470" w:author="Sayali Dev" w:date="2018-02-15T15:44:00Z"/>
        </w:rPr>
      </w:pPr>
      <w:del w:id="1471" w:author="Sayali Dev" w:date="2018-02-15T15:44:00Z">
        <w:r w:rsidRPr="00585562" w:rsidDel="00291E45">
          <w:delText xml:space="preserve">The </w:delText>
        </w:r>
        <w:r w:rsidDel="00291E45">
          <w:rPr>
            <w:b/>
          </w:rPr>
          <w:delText>K</w:delText>
        </w:r>
        <w:r w:rsidRPr="00163B0D" w:rsidDel="00291E45">
          <w:rPr>
            <w:b/>
          </w:rPr>
          <w:delText>it</w:delText>
        </w:r>
        <w:r w:rsidDel="00291E45">
          <w:rPr>
            <w:b/>
          </w:rPr>
          <w:delText xml:space="preserve"> S</w:delText>
        </w:r>
        <w:r w:rsidRPr="00163B0D" w:rsidDel="00291E45">
          <w:rPr>
            <w:b/>
          </w:rPr>
          <w:delText>earch</w:delText>
        </w:r>
        <w:r w:rsidRPr="00585562" w:rsidDel="00291E45">
          <w:delText xml:space="preserve"> </w:delText>
        </w:r>
        <w:r w:rsidDel="00291E45">
          <w:delText>page appears.</w:delText>
        </w:r>
      </w:del>
    </w:p>
    <w:p w14:paraId="1292FAC9" w14:textId="60121FE1" w:rsidR="00F2232B" w:rsidDel="00291E45" w:rsidRDefault="00F2232B" w:rsidP="00F2232B">
      <w:pPr>
        <w:ind w:left="720"/>
        <w:rPr>
          <w:del w:id="1472" w:author="Sayali Dev" w:date="2018-02-15T15:44:00Z"/>
        </w:rPr>
      </w:pPr>
    </w:p>
    <w:p w14:paraId="2BABBC2D" w14:textId="15AE869B" w:rsidR="00F2232B" w:rsidDel="00291E45" w:rsidRDefault="00F2232B" w:rsidP="00E55723">
      <w:pPr>
        <w:numPr>
          <w:ilvl w:val="0"/>
          <w:numId w:val="61"/>
        </w:numPr>
        <w:ind w:right="540"/>
        <w:rPr>
          <w:del w:id="1473" w:author="Sayali Dev" w:date="2018-02-15T15:44:00Z"/>
        </w:rPr>
      </w:pPr>
      <w:del w:id="1474"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765EC4F0" w14:textId="446DF265" w:rsidR="00F2232B" w:rsidDel="00291E45" w:rsidRDefault="00F2232B" w:rsidP="00F2232B">
      <w:pPr>
        <w:ind w:left="720" w:right="540"/>
        <w:rPr>
          <w:del w:id="1475" w:author="Sayali Dev" w:date="2018-02-15T15:44:00Z"/>
        </w:rPr>
      </w:pPr>
      <w:del w:id="1476" w:author="Sayali Dev" w:date="2018-02-15T15:44:00Z">
        <w:r w:rsidRPr="00507D17" w:rsidDel="00291E45">
          <w:delText xml:space="preserve">The kit search page displays a list of all kits that are accessible based on your login location. </w:delText>
        </w:r>
      </w:del>
    </w:p>
    <w:p w14:paraId="2CB62D0A" w14:textId="48F8E2C9" w:rsidR="00F2232B" w:rsidDel="00291E45" w:rsidRDefault="00F2232B" w:rsidP="00F2232B">
      <w:pPr>
        <w:ind w:left="720" w:right="540"/>
        <w:rPr>
          <w:del w:id="1477" w:author="Sayali Dev" w:date="2018-02-15T15:44:00Z"/>
        </w:rPr>
      </w:pPr>
    </w:p>
    <w:p w14:paraId="63EAAA3A" w14:textId="012B4720" w:rsidR="00F2232B" w:rsidRPr="00991BF3" w:rsidDel="00291E45" w:rsidRDefault="00F2232B" w:rsidP="00E55723">
      <w:pPr>
        <w:numPr>
          <w:ilvl w:val="0"/>
          <w:numId w:val="61"/>
        </w:numPr>
        <w:ind w:right="540"/>
        <w:rPr>
          <w:del w:id="1478" w:author="Sayali Dev" w:date="2018-02-15T15:44:00Z"/>
        </w:rPr>
      </w:pPr>
      <w:del w:id="1479" w:author="Sayali Dev" w:date="2018-02-15T15:44:00Z">
        <w:r w:rsidDel="00291E45">
          <w:delText xml:space="preserve">Click the row of the kit for which you want to delete an item. </w:delText>
        </w:r>
      </w:del>
    </w:p>
    <w:p w14:paraId="3C916BDB" w14:textId="4D116576" w:rsidR="00F2232B" w:rsidDel="00291E45" w:rsidRDefault="00F2232B" w:rsidP="00F2232B">
      <w:pPr>
        <w:ind w:left="720"/>
        <w:rPr>
          <w:del w:id="1480" w:author="Sayali Dev" w:date="2018-02-15T15:44:00Z"/>
        </w:rPr>
      </w:pPr>
      <w:del w:id="1481" w:author="Sayali Dev" w:date="2018-02-15T15:44:00Z">
        <w:r w:rsidRPr="00991BF3" w:rsidDel="00291E45">
          <w:delText xml:space="preserve">The </w:delText>
        </w:r>
        <w:r w:rsidRPr="00D74ADD" w:rsidDel="00291E45">
          <w:rPr>
            <w:b/>
          </w:rPr>
          <w:delText>View Kit</w:delText>
        </w:r>
        <w:r w:rsidDel="00291E45">
          <w:delText xml:space="preserve"> page appears. This page displays the </w:delText>
        </w:r>
        <w:r w:rsidRPr="00B6072E" w:rsidDel="00291E45">
          <w:rPr>
            <w:b/>
          </w:rPr>
          <w:delText>Kit Contents</w:delText>
        </w:r>
        <w:r w:rsidDel="00291E45">
          <w:delText xml:space="preserve"> area that lists the kit items. </w:delText>
        </w:r>
      </w:del>
    </w:p>
    <w:p w14:paraId="31E382E8" w14:textId="2F6E2D7F" w:rsidR="00F2232B" w:rsidDel="00291E45" w:rsidRDefault="00F2232B" w:rsidP="00F2232B">
      <w:pPr>
        <w:ind w:left="720"/>
        <w:rPr>
          <w:del w:id="1482" w:author="Sayali Dev" w:date="2018-02-15T15:44:00Z"/>
        </w:rPr>
      </w:pPr>
    </w:p>
    <w:p w14:paraId="0021C9AA" w14:textId="543010CF" w:rsidR="00F2232B" w:rsidDel="00291E45" w:rsidRDefault="00F2232B" w:rsidP="00F2232B">
      <w:pPr>
        <w:ind w:left="720"/>
        <w:rPr>
          <w:del w:id="1483" w:author="Sayali Dev" w:date="2018-02-15T15:44:00Z"/>
        </w:rPr>
      </w:pPr>
      <w:del w:id="1484" w:author="Sayali Dev" w:date="2018-02-15T15:44:00Z">
        <w:r w:rsidRPr="00B34B27" w:rsidDel="00291E45">
          <w:rPr>
            <w:noProof/>
          </w:rPr>
          <w:drawing>
            <wp:inline distT="0" distB="0" distL="0" distR="0" wp14:anchorId="4EF9371C" wp14:editId="49C41DB7">
              <wp:extent cx="6209665" cy="2909570"/>
              <wp:effectExtent l="19050" t="19050" r="19685" b="2413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9665" cy="2909570"/>
                      </a:xfrm>
                      <a:prstGeom prst="rect">
                        <a:avLst/>
                      </a:prstGeom>
                      <a:noFill/>
                      <a:ln w="3175">
                        <a:solidFill>
                          <a:schemeClr val="tx1"/>
                        </a:solidFill>
                      </a:ln>
                    </pic:spPr>
                  </pic:pic>
                </a:graphicData>
              </a:graphic>
            </wp:inline>
          </w:drawing>
        </w:r>
      </w:del>
    </w:p>
    <w:p w14:paraId="2B4227E5" w14:textId="4238C4FF" w:rsidR="00F2232B" w:rsidDel="00291E45" w:rsidRDefault="00F2232B" w:rsidP="00F2232B">
      <w:pPr>
        <w:pStyle w:val="Figure"/>
        <w:tabs>
          <w:tab w:val="clear" w:pos="1710"/>
          <w:tab w:val="num" w:pos="1800"/>
        </w:tabs>
        <w:ind w:left="1152" w:hanging="432"/>
        <w:rPr>
          <w:del w:id="1485" w:author="Sayali Dev" w:date="2018-02-15T15:44:00Z"/>
        </w:rPr>
      </w:pPr>
      <w:del w:id="1486" w:author="Sayali Dev" w:date="2018-02-15T15:44:00Z">
        <w:r w:rsidDel="00291E45">
          <w:delText xml:space="preserve"> Kit Contents area</w:delText>
        </w:r>
      </w:del>
    </w:p>
    <w:p w14:paraId="24014B52" w14:textId="16EA4753" w:rsidR="00F2232B" w:rsidDel="00291E45" w:rsidRDefault="00F2232B" w:rsidP="00F2232B">
      <w:pPr>
        <w:rPr>
          <w:del w:id="1487" w:author="Sayali Dev" w:date="2018-02-15T15:44:00Z"/>
        </w:rPr>
      </w:pPr>
    </w:p>
    <w:p w14:paraId="60B34375" w14:textId="1FCC1A83" w:rsidR="00F2232B" w:rsidDel="00291E45" w:rsidRDefault="00F2232B" w:rsidP="00E55723">
      <w:pPr>
        <w:numPr>
          <w:ilvl w:val="0"/>
          <w:numId w:val="61"/>
        </w:numPr>
        <w:rPr>
          <w:del w:id="1488" w:author="Sayali Dev" w:date="2018-02-15T15:44:00Z"/>
        </w:rPr>
      </w:pPr>
      <w:del w:id="1489" w:author="Sayali Dev" w:date="2018-02-15T15:44:00Z">
        <w:r w:rsidDel="00291E45">
          <w:delText xml:space="preserve">Select the checkboxes of the kit items that you want to delete. </w:delText>
        </w:r>
      </w:del>
    </w:p>
    <w:p w14:paraId="582FC1F5" w14:textId="4F434452" w:rsidR="00F2232B" w:rsidDel="00291E45" w:rsidRDefault="00F2232B" w:rsidP="00F2232B">
      <w:pPr>
        <w:pStyle w:val="BodyText"/>
        <w:ind w:left="720" w:right="180"/>
        <w:rPr>
          <w:del w:id="1490" w:author="Sayali Dev" w:date="2018-02-15T15:44:00Z"/>
          <w:b/>
          <w:lang w:val="en-US"/>
        </w:rPr>
      </w:pPr>
      <w:del w:id="1491" w:author="Sayali Dev" w:date="2018-02-15T15:44:00Z">
        <w:r w:rsidRPr="00B6072E" w:rsidDel="00291E45">
          <w:rPr>
            <w:b/>
          </w:rPr>
          <w:delText xml:space="preserve">Note: </w:delText>
        </w:r>
      </w:del>
    </w:p>
    <w:p w14:paraId="3B30C7C5" w14:textId="50D03DE6" w:rsidR="00F2232B" w:rsidDel="00291E45" w:rsidRDefault="00F2232B" w:rsidP="00C9791D">
      <w:pPr>
        <w:pStyle w:val="BodyText"/>
        <w:numPr>
          <w:ilvl w:val="0"/>
          <w:numId w:val="223"/>
        </w:numPr>
        <w:ind w:left="1440" w:right="180"/>
        <w:rPr>
          <w:del w:id="1492" w:author="Sayali Dev" w:date="2018-02-15T15:44:00Z"/>
          <w:lang w:val="en-US"/>
        </w:rPr>
      </w:pPr>
      <w:del w:id="1493" w:author="Sayali Dev" w:date="2018-02-15T15:44:00Z">
        <w:r w:rsidDel="00291E45">
          <w:delText xml:space="preserve">To delete all the kit items in a component group, select the checkbox on the component group header. </w:delText>
        </w:r>
      </w:del>
    </w:p>
    <w:p w14:paraId="596C9C65" w14:textId="2D8C9599" w:rsidR="00F2232B" w:rsidRPr="00236233" w:rsidDel="00291E45" w:rsidRDefault="00F2232B" w:rsidP="00C9791D">
      <w:pPr>
        <w:pStyle w:val="BodyText"/>
        <w:numPr>
          <w:ilvl w:val="0"/>
          <w:numId w:val="223"/>
        </w:numPr>
        <w:ind w:left="1440" w:right="180"/>
        <w:rPr>
          <w:del w:id="1494" w:author="Sayali Dev" w:date="2018-02-15T15:44:00Z"/>
          <w:lang w:val="en-US"/>
        </w:rPr>
      </w:pPr>
      <w:del w:id="1495" w:author="Sayali Dev" w:date="2018-02-15T15:44:00Z">
        <w:r w:rsidDel="00291E45">
          <w:delText xml:space="preserve">You cannot delete a kit item </w:delText>
        </w:r>
        <w:r w:rsidDel="00291E45">
          <w:rPr>
            <w:lang w:val="en-US"/>
          </w:rPr>
          <w:delText>with a Kit Content Status of</w:delText>
        </w:r>
        <w:r w:rsidDel="00291E45">
          <w:delText xml:space="preserve"> </w:delText>
        </w:r>
        <w:r w:rsidRPr="00236233" w:rsidDel="00291E45">
          <w:rPr>
            <w:b/>
            <w:lang w:val="en-US"/>
          </w:rPr>
          <w:delText>Collected</w:delText>
        </w:r>
        <w:r w:rsidDel="00291E45">
          <w:rPr>
            <w:lang w:val="en-US"/>
          </w:rPr>
          <w:delText xml:space="preserve"> if it is in the process of being shipped or has been shipped by the collection site</w:delText>
        </w:r>
        <w:r w:rsidDel="00291E45">
          <w:delText>.</w:delText>
        </w:r>
        <w:r w:rsidDel="00291E45">
          <w:rPr>
            <w:lang w:val="en-US"/>
          </w:rPr>
          <w:delText xml:space="preserve"> </w:delText>
        </w:r>
      </w:del>
    </w:p>
    <w:p w14:paraId="36B8A1A3" w14:textId="0553DC10" w:rsidR="00F2232B" w:rsidDel="00291E45" w:rsidRDefault="00F2232B" w:rsidP="00F2232B">
      <w:pPr>
        <w:rPr>
          <w:del w:id="1496" w:author="Sayali Dev" w:date="2018-02-15T15:44:00Z"/>
        </w:rPr>
      </w:pPr>
    </w:p>
    <w:p w14:paraId="641DC6F9" w14:textId="26385194" w:rsidR="00F2232B" w:rsidDel="00291E45" w:rsidRDefault="00F2232B" w:rsidP="00E55723">
      <w:pPr>
        <w:numPr>
          <w:ilvl w:val="0"/>
          <w:numId w:val="61"/>
        </w:numPr>
        <w:rPr>
          <w:del w:id="1497" w:author="Sayali Dev" w:date="2018-02-15T15:44:00Z"/>
        </w:rPr>
      </w:pPr>
      <w:del w:id="1498" w:author="Sayali Dev" w:date="2018-02-15T15:44:00Z">
        <w:r w:rsidDel="00291E45">
          <w:delText xml:space="preserve">Click </w:delText>
        </w:r>
        <w:r w:rsidRPr="000E39B3" w:rsidDel="00291E45">
          <w:rPr>
            <w:b/>
          </w:rPr>
          <w:delText>DELETE</w:delText>
        </w:r>
        <w:r w:rsidDel="00291E45">
          <w:delText xml:space="preserve">. </w:delText>
        </w:r>
        <w:r w:rsidDel="00291E45">
          <w:br/>
          <w:delText xml:space="preserve">The </w:delText>
        </w:r>
        <w:r w:rsidRPr="000E39B3" w:rsidDel="00291E45">
          <w:rPr>
            <w:b/>
          </w:rPr>
          <w:delText>Electronic Signature</w:delText>
        </w:r>
        <w:r w:rsidDel="00291E45">
          <w:delText xml:space="preserve"> window appears. </w:delText>
        </w:r>
        <w:r w:rsidDel="00291E45">
          <w:br/>
        </w:r>
      </w:del>
    </w:p>
    <w:p w14:paraId="656739B6" w14:textId="482F941C" w:rsidR="00F2232B" w:rsidDel="00291E45" w:rsidRDefault="00F2232B" w:rsidP="00F2232B">
      <w:pPr>
        <w:ind w:left="720"/>
        <w:rPr>
          <w:del w:id="1499" w:author="Sayali Dev" w:date="2018-02-15T15:44:00Z"/>
        </w:rPr>
      </w:pPr>
      <w:del w:id="1500" w:author="Sayali Dev" w:date="2018-02-15T15:44:00Z">
        <w:r w:rsidRPr="000E39B3" w:rsidDel="00291E45">
          <w:rPr>
            <w:b/>
          </w:rPr>
          <w:delText>Note:</w:delText>
        </w:r>
        <w:r w:rsidDel="00291E45">
          <w:delText xml:space="preserve"> If you select a collected kit item that has been shipped or is in the process of being shipped, the item appears highlighted in red and cannot be deleted.</w:delText>
        </w:r>
      </w:del>
    </w:p>
    <w:p w14:paraId="441DF39A" w14:textId="32804AEF" w:rsidR="00F2232B" w:rsidDel="00291E45" w:rsidRDefault="00F2232B" w:rsidP="00F2232B">
      <w:pPr>
        <w:ind w:left="720"/>
        <w:rPr>
          <w:del w:id="1501" w:author="Sayali Dev" w:date="2018-02-15T15:44:00Z"/>
        </w:rPr>
      </w:pPr>
      <w:del w:id="1502" w:author="Sayali Dev" w:date="2018-02-15T15:44:00Z">
        <w:r w:rsidRPr="00B34B27" w:rsidDel="00291E45">
          <w:rPr>
            <w:noProof/>
          </w:rPr>
          <w:drawing>
            <wp:inline distT="0" distB="0" distL="0" distR="0" wp14:anchorId="03B4C894" wp14:editId="497F9A1A">
              <wp:extent cx="3350260" cy="2942590"/>
              <wp:effectExtent l="19050" t="19050" r="21590" b="1016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0260" cy="2942590"/>
                      </a:xfrm>
                      <a:prstGeom prst="rect">
                        <a:avLst/>
                      </a:prstGeom>
                      <a:noFill/>
                      <a:ln w="3175">
                        <a:solidFill>
                          <a:schemeClr val="tx1"/>
                        </a:solidFill>
                      </a:ln>
                    </pic:spPr>
                  </pic:pic>
                </a:graphicData>
              </a:graphic>
            </wp:inline>
          </w:drawing>
        </w:r>
      </w:del>
    </w:p>
    <w:p w14:paraId="4C1737C8" w14:textId="76A336E3" w:rsidR="00F2232B" w:rsidDel="00291E45" w:rsidRDefault="00F2232B" w:rsidP="00F2232B">
      <w:pPr>
        <w:pStyle w:val="Figure"/>
        <w:tabs>
          <w:tab w:val="clear" w:pos="1710"/>
          <w:tab w:val="num" w:pos="1800"/>
        </w:tabs>
        <w:ind w:left="1152" w:hanging="432"/>
        <w:rPr>
          <w:del w:id="1503" w:author="Sayali Dev" w:date="2018-02-15T15:44:00Z"/>
        </w:rPr>
      </w:pPr>
      <w:del w:id="1504" w:author="Sayali Dev" w:date="2018-02-15T15:44:00Z">
        <w:r w:rsidDel="00291E45">
          <w:delText xml:space="preserve"> Electronic Signature window for deleting a kit item</w:delText>
        </w:r>
      </w:del>
    </w:p>
    <w:p w14:paraId="31C3CF85" w14:textId="6E7DAC08" w:rsidR="00F2232B" w:rsidDel="00291E45" w:rsidRDefault="00F2232B" w:rsidP="00F2232B">
      <w:pPr>
        <w:rPr>
          <w:del w:id="1505" w:author="Sayali Dev" w:date="2018-02-15T15:44:00Z"/>
        </w:rPr>
      </w:pPr>
    </w:p>
    <w:p w14:paraId="3FFCEF51" w14:textId="663D9BA0" w:rsidR="00F2232B" w:rsidDel="00291E45" w:rsidRDefault="00F2232B" w:rsidP="00E55723">
      <w:pPr>
        <w:numPr>
          <w:ilvl w:val="0"/>
          <w:numId w:val="61"/>
        </w:numPr>
        <w:ind w:right="540"/>
        <w:rPr>
          <w:del w:id="1506" w:author="Sayali Dev" w:date="2018-02-15T15:44:00Z"/>
        </w:rPr>
      </w:pPr>
      <w:del w:id="1507" w:author="Sayali Dev" w:date="2018-02-15T15:44:00Z">
        <w:r w:rsidDel="00291E45">
          <w:delText xml:space="preserve">Enter appropriate information in each field. Following table lists each field and its description. </w:delText>
        </w:r>
      </w:del>
    </w:p>
    <w:p w14:paraId="6575D3A2" w14:textId="43961CD2" w:rsidR="00F2232B" w:rsidDel="00291E45" w:rsidRDefault="00F2232B" w:rsidP="00F2232B">
      <w:pPr>
        <w:ind w:left="720" w:right="540"/>
        <w:rPr>
          <w:del w:id="1508" w:author="Sayali Dev" w:date="2018-02-15T15:44:00Z"/>
        </w:rPr>
      </w:pPr>
      <w:del w:id="1509" w:author="Sayali Dev" w:date="2018-02-15T15:44:00Z">
        <w:r w:rsidRPr="00B23F0A" w:rsidDel="00291E45">
          <w:rPr>
            <w:b/>
          </w:rPr>
          <w:delText>Note:</w:delText>
        </w:r>
        <w:r w:rsidDel="00291E45">
          <w:delText xml:space="preserve"> Fields that are marked with the red asterisk (</w:delText>
        </w:r>
        <w:r w:rsidRPr="00B23F0A" w:rsidDel="00291E45">
          <w:rPr>
            <w:color w:val="FF0000"/>
          </w:rPr>
          <w:delText>*</w:delText>
        </w:r>
        <w:r w:rsidDel="00291E45">
          <w:delText xml:space="preserve">) are mandatory. </w:delText>
        </w:r>
      </w:del>
    </w:p>
    <w:p w14:paraId="7444EC8D" w14:textId="70DC859E" w:rsidR="00F2232B" w:rsidDel="00291E45" w:rsidRDefault="00F2232B" w:rsidP="00F2232B">
      <w:pPr>
        <w:ind w:left="720" w:right="540"/>
        <w:rPr>
          <w:del w:id="1510" w:author="Sayali Dev" w:date="2018-02-15T15:44:00Z"/>
        </w:rPr>
      </w:pPr>
    </w:p>
    <w:p w14:paraId="1333E359" w14:textId="460E3345" w:rsidR="00F2232B" w:rsidDel="00291E45" w:rsidRDefault="00F2232B" w:rsidP="00F2232B">
      <w:pPr>
        <w:pStyle w:val="Caption"/>
        <w:ind w:firstLine="720"/>
        <w:rPr>
          <w:del w:id="1511" w:author="Sayali Dev" w:date="2018-02-15T15:44:00Z"/>
        </w:rPr>
      </w:pPr>
      <w:del w:id="1512" w:author="Sayali Dev" w:date="2018-02-15T15:44:00Z">
        <w:r w:rsidDel="00291E45">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513" w:author="Sayali Dev" w:date="2018-02-02T13:47:00Z">
        <w:r w:rsidDel="00EB76E3">
          <w:rPr>
            <w:noProof/>
          </w:rPr>
          <w:delText>7</w:delText>
        </w:r>
      </w:del>
      <w:del w:id="1514" w:author="Sayali Dev" w:date="2018-02-15T15:44:00Z">
        <w:r w:rsidR="006C608D" w:rsidDel="00291E45">
          <w:rPr>
            <w:b w:val="0"/>
            <w:bCs w:val="0"/>
            <w:noProof/>
          </w:rPr>
          <w:fldChar w:fldCharType="end"/>
        </w:r>
        <w:r w:rsidDel="00291E45">
          <w:delText>: Adding an electronic signature</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291E45" w14:paraId="391E4A88" w14:textId="2F28EED7" w:rsidTr="00F2232B">
        <w:trPr>
          <w:cantSplit/>
          <w:trHeight w:val="288"/>
          <w:tblHeader/>
          <w:del w:id="1515" w:author="Sayali Dev" w:date="2018-02-15T15:44:00Z"/>
        </w:trPr>
        <w:tc>
          <w:tcPr>
            <w:tcW w:w="2790" w:type="dxa"/>
            <w:shd w:val="clear" w:color="auto" w:fill="BFBFBF"/>
            <w:vAlign w:val="center"/>
          </w:tcPr>
          <w:p w14:paraId="48A58634" w14:textId="6E2CE994" w:rsidR="00F2232B" w:rsidRPr="007A152E" w:rsidDel="00291E45" w:rsidRDefault="00F2232B" w:rsidP="00F2232B">
            <w:pPr>
              <w:rPr>
                <w:del w:id="1516" w:author="Sayali Dev" w:date="2018-02-15T15:44:00Z"/>
                <w:b/>
              </w:rPr>
            </w:pPr>
            <w:del w:id="1517" w:author="Sayali Dev" w:date="2018-02-15T15:44:00Z">
              <w:r w:rsidDel="00291E45">
                <w:rPr>
                  <w:b/>
                </w:rPr>
                <w:delText>Field</w:delText>
              </w:r>
            </w:del>
          </w:p>
        </w:tc>
        <w:tc>
          <w:tcPr>
            <w:tcW w:w="7020" w:type="dxa"/>
            <w:shd w:val="clear" w:color="auto" w:fill="BFBFBF"/>
            <w:vAlign w:val="center"/>
          </w:tcPr>
          <w:p w14:paraId="111A4D90" w14:textId="4C09CDCC" w:rsidR="00F2232B" w:rsidRPr="007A152E" w:rsidDel="00291E45" w:rsidRDefault="00F2232B" w:rsidP="00F2232B">
            <w:pPr>
              <w:rPr>
                <w:del w:id="1518" w:author="Sayali Dev" w:date="2018-02-15T15:44:00Z"/>
                <w:b/>
              </w:rPr>
            </w:pPr>
            <w:del w:id="1519" w:author="Sayali Dev" w:date="2018-02-15T15:44:00Z">
              <w:r w:rsidRPr="007A152E" w:rsidDel="00291E45">
                <w:rPr>
                  <w:b/>
                </w:rPr>
                <w:delText>Description</w:delText>
              </w:r>
            </w:del>
          </w:p>
        </w:tc>
      </w:tr>
      <w:tr w:rsidR="00F2232B" w:rsidDel="00291E45" w14:paraId="21A109E8" w14:textId="333EDD9F" w:rsidTr="00F2232B">
        <w:trPr>
          <w:cantSplit/>
          <w:trHeight w:val="288"/>
          <w:del w:id="1520" w:author="Sayali Dev" w:date="2018-02-15T15:44:00Z"/>
        </w:trPr>
        <w:tc>
          <w:tcPr>
            <w:tcW w:w="2790" w:type="dxa"/>
            <w:vAlign w:val="center"/>
          </w:tcPr>
          <w:p w14:paraId="5A1E063E" w14:textId="0079E71E" w:rsidR="00F2232B" w:rsidRPr="007A152E" w:rsidDel="00291E45" w:rsidRDefault="00F2232B" w:rsidP="00F2232B">
            <w:pPr>
              <w:rPr>
                <w:del w:id="1521" w:author="Sayali Dev" w:date="2018-02-15T15:44:00Z"/>
                <w:b/>
              </w:rPr>
            </w:pPr>
            <w:del w:id="1522" w:author="Sayali Dev" w:date="2018-02-15T15:44:00Z">
              <w:r w:rsidDel="00291E45">
                <w:rPr>
                  <w:b/>
                </w:rPr>
                <w:delText>Username</w:delText>
              </w:r>
              <w:r w:rsidRPr="00B23F0A" w:rsidDel="00291E45">
                <w:rPr>
                  <w:color w:val="FF0000"/>
                </w:rPr>
                <w:delText>*</w:delText>
              </w:r>
            </w:del>
          </w:p>
        </w:tc>
        <w:tc>
          <w:tcPr>
            <w:tcW w:w="7020" w:type="dxa"/>
            <w:vAlign w:val="center"/>
          </w:tcPr>
          <w:p w14:paraId="4CE25343" w14:textId="5FA40ACA" w:rsidR="00F2232B" w:rsidDel="00291E45" w:rsidRDefault="00F2232B" w:rsidP="00F2232B">
            <w:pPr>
              <w:rPr>
                <w:del w:id="1523" w:author="Sayali Dev" w:date="2018-02-15T15:44:00Z"/>
              </w:rPr>
            </w:pPr>
            <w:del w:id="1524" w:author="Sayali Dev" w:date="2018-02-15T15:44:00Z">
              <w:r w:rsidDel="00291E45">
                <w:delText>Type your user log in ID.</w:delText>
              </w:r>
            </w:del>
          </w:p>
        </w:tc>
      </w:tr>
      <w:tr w:rsidR="00F2232B" w:rsidDel="00291E45" w14:paraId="75E7100C" w14:textId="579E77C5" w:rsidTr="00F2232B">
        <w:trPr>
          <w:cantSplit/>
          <w:trHeight w:val="288"/>
          <w:del w:id="1525" w:author="Sayali Dev" w:date="2018-02-15T15:44:00Z"/>
        </w:trPr>
        <w:tc>
          <w:tcPr>
            <w:tcW w:w="2790" w:type="dxa"/>
            <w:vAlign w:val="center"/>
          </w:tcPr>
          <w:p w14:paraId="3A05D795" w14:textId="15668FD6" w:rsidR="00F2232B" w:rsidRPr="007A152E" w:rsidDel="00291E45" w:rsidRDefault="00F2232B" w:rsidP="00F2232B">
            <w:pPr>
              <w:rPr>
                <w:del w:id="1526" w:author="Sayali Dev" w:date="2018-02-15T15:44:00Z"/>
                <w:b/>
              </w:rPr>
            </w:pPr>
            <w:del w:id="1527" w:author="Sayali Dev" w:date="2018-02-15T15:44:00Z">
              <w:r w:rsidDel="00291E45">
                <w:rPr>
                  <w:b/>
                </w:rPr>
                <w:delText>Password</w:delText>
              </w:r>
              <w:r w:rsidRPr="00B23F0A" w:rsidDel="00291E45">
                <w:rPr>
                  <w:color w:val="FF0000"/>
                </w:rPr>
                <w:delText>*</w:delText>
              </w:r>
            </w:del>
          </w:p>
        </w:tc>
        <w:tc>
          <w:tcPr>
            <w:tcW w:w="7020" w:type="dxa"/>
            <w:vAlign w:val="center"/>
          </w:tcPr>
          <w:p w14:paraId="0D2C41DA" w14:textId="1AA8C51C" w:rsidR="00F2232B" w:rsidDel="00291E45" w:rsidRDefault="00F2232B" w:rsidP="00F2232B">
            <w:pPr>
              <w:rPr>
                <w:del w:id="1528" w:author="Sayali Dev" w:date="2018-02-15T15:44:00Z"/>
              </w:rPr>
            </w:pPr>
            <w:del w:id="1529" w:author="Sayali Dev" w:date="2018-02-15T15:44:00Z">
              <w:r w:rsidDel="00291E45">
                <w:delText xml:space="preserve">Type your password. </w:delText>
              </w:r>
            </w:del>
          </w:p>
        </w:tc>
      </w:tr>
      <w:tr w:rsidR="00F2232B" w:rsidDel="00291E45" w14:paraId="182D7CDB" w14:textId="6303A047" w:rsidTr="00F2232B">
        <w:trPr>
          <w:cantSplit/>
          <w:trHeight w:val="288"/>
          <w:del w:id="1530" w:author="Sayali Dev" w:date="2018-02-15T15:44:00Z"/>
        </w:trPr>
        <w:tc>
          <w:tcPr>
            <w:tcW w:w="2790" w:type="dxa"/>
            <w:vAlign w:val="center"/>
          </w:tcPr>
          <w:p w14:paraId="3C5FA3FB" w14:textId="1D41EFE3" w:rsidR="00F2232B" w:rsidRPr="006744E4" w:rsidDel="00291E45" w:rsidRDefault="00F2232B" w:rsidP="00F2232B">
            <w:pPr>
              <w:rPr>
                <w:del w:id="1531" w:author="Sayali Dev" w:date="2018-02-15T15:44:00Z"/>
                <w:b/>
              </w:rPr>
            </w:pPr>
            <w:del w:id="1532" w:author="Sayali Dev" w:date="2018-02-15T15:44:00Z">
              <w:r w:rsidDel="00291E45">
                <w:rPr>
                  <w:b/>
                </w:rPr>
                <w:delText>Delete Reasons</w:delText>
              </w:r>
              <w:r w:rsidRPr="00B23F0A" w:rsidDel="00291E45">
                <w:rPr>
                  <w:color w:val="FF0000"/>
                </w:rPr>
                <w:delText>*</w:delText>
              </w:r>
            </w:del>
          </w:p>
        </w:tc>
        <w:tc>
          <w:tcPr>
            <w:tcW w:w="7020" w:type="dxa"/>
            <w:vAlign w:val="center"/>
          </w:tcPr>
          <w:p w14:paraId="3C22A555" w14:textId="059C94C3" w:rsidR="00F2232B" w:rsidDel="00291E45" w:rsidRDefault="00F2232B" w:rsidP="00F2232B">
            <w:pPr>
              <w:rPr>
                <w:del w:id="1533" w:author="Sayali Dev" w:date="2018-02-15T15:44:00Z"/>
              </w:rPr>
            </w:pPr>
            <w:del w:id="1534" w:author="Sayali Dev" w:date="2018-02-15T15:44:00Z">
              <w:r w:rsidDel="00291E45">
                <w:delText>Click the appropriate reason for deleting this kit item.</w:delText>
              </w:r>
            </w:del>
          </w:p>
        </w:tc>
      </w:tr>
      <w:tr w:rsidR="00F2232B" w:rsidDel="00291E45" w14:paraId="7F8734CA" w14:textId="17199691" w:rsidTr="00F2232B">
        <w:trPr>
          <w:cantSplit/>
          <w:trHeight w:val="288"/>
          <w:del w:id="1535" w:author="Sayali Dev" w:date="2018-02-15T15:44:00Z"/>
        </w:trPr>
        <w:tc>
          <w:tcPr>
            <w:tcW w:w="2790" w:type="dxa"/>
            <w:vAlign w:val="center"/>
          </w:tcPr>
          <w:p w14:paraId="241BA245" w14:textId="3F7844DF" w:rsidR="00F2232B" w:rsidRPr="006744E4" w:rsidDel="00291E45" w:rsidRDefault="00F2232B" w:rsidP="00F2232B">
            <w:pPr>
              <w:rPr>
                <w:del w:id="1536" w:author="Sayali Dev" w:date="2018-02-15T15:44:00Z"/>
                <w:b/>
              </w:rPr>
            </w:pPr>
            <w:del w:id="1537" w:author="Sayali Dev" w:date="2018-02-15T15:44:00Z">
              <w:r w:rsidDel="00291E45">
                <w:rPr>
                  <w:b/>
                </w:rPr>
                <w:delText>Other Reasons</w:delText>
              </w:r>
            </w:del>
          </w:p>
        </w:tc>
        <w:tc>
          <w:tcPr>
            <w:tcW w:w="7020" w:type="dxa"/>
            <w:vAlign w:val="center"/>
          </w:tcPr>
          <w:p w14:paraId="532CFA32" w14:textId="0DA1E6A2" w:rsidR="00F2232B" w:rsidDel="00291E45" w:rsidRDefault="00F2232B" w:rsidP="00F2232B">
            <w:pPr>
              <w:rPr>
                <w:del w:id="1538" w:author="Sayali Dev" w:date="2018-02-15T15:44:00Z"/>
              </w:rPr>
            </w:pPr>
            <w:del w:id="1539" w:author="Sayali Dev" w:date="2018-02-15T15:44:00Z">
              <w:r w:rsidDel="00291E45">
                <w:delText xml:space="preserve">If you clicked </w:delText>
              </w:r>
              <w:r w:rsidRPr="00DC74B0" w:rsidDel="00291E45">
                <w:rPr>
                  <w:b/>
                </w:rPr>
                <w:delText>Other</w:delText>
              </w:r>
              <w:r w:rsidDel="00291E45">
                <w:delText xml:space="preserve"> in the </w:delText>
              </w:r>
              <w:r w:rsidRPr="00DC74B0" w:rsidDel="00291E45">
                <w:rPr>
                  <w:b/>
                </w:rPr>
                <w:delText>Delete Reasons</w:delText>
              </w:r>
              <w:r w:rsidDel="00291E45">
                <w:delText xml:space="preserve"> list, type a reason for deleting the item.</w:delText>
              </w:r>
            </w:del>
          </w:p>
        </w:tc>
      </w:tr>
    </w:tbl>
    <w:p w14:paraId="0101276B" w14:textId="4BB1F79D" w:rsidR="00F2232B" w:rsidDel="00291E45" w:rsidRDefault="00F2232B" w:rsidP="00F2232B">
      <w:pPr>
        <w:ind w:left="720" w:right="540"/>
        <w:rPr>
          <w:del w:id="1540" w:author="Sayali Dev" w:date="2018-02-15T15:44:00Z"/>
        </w:rPr>
      </w:pPr>
    </w:p>
    <w:p w14:paraId="2451D511" w14:textId="41E63F63" w:rsidR="00F2232B" w:rsidDel="00291E45" w:rsidRDefault="00F2232B" w:rsidP="00E55723">
      <w:pPr>
        <w:numPr>
          <w:ilvl w:val="0"/>
          <w:numId w:val="61"/>
        </w:numPr>
        <w:ind w:right="540"/>
        <w:rPr>
          <w:del w:id="1541" w:author="Sayali Dev" w:date="2018-02-15T15:44:00Z"/>
        </w:rPr>
      </w:pPr>
      <w:del w:id="1542" w:author="Sayali Dev" w:date="2018-02-15T15:44:00Z">
        <w:r w:rsidDel="00291E45">
          <w:delText xml:space="preserve">Click </w:delText>
        </w:r>
        <w:r w:rsidRPr="008566E3" w:rsidDel="00291E45">
          <w:rPr>
            <w:b/>
          </w:rPr>
          <w:delText>SIGN</w:delText>
        </w:r>
        <w:r w:rsidDel="00291E45">
          <w:delText>.</w:delText>
        </w:r>
      </w:del>
    </w:p>
    <w:p w14:paraId="7267B28F" w14:textId="4CB31DED" w:rsidR="00F2232B" w:rsidDel="00291E45" w:rsidRDefault="00F2232B" w:rsidP="00F2232B">
      <w:pPr>
        <w:ind w:left="720"/>
        <w:rPr>
          <w:del w:id="1543" w:author="Sayali Dev" w:date="2018-02-15T15:44:00Z"/>
          <w:b/>
        </w:rPr>
      </w:pPr>
      <w:del w:id="1544" w:author="Sayali Dev" w:date="2018-02-15T15:44:00Z">
        <w:r w:rsidDel="00291E45">
          <w:delText xml:space="preserve">The kit content status appears as </w:delText>
        </w:r>
        <w:r w:rsidRPr="00236233" w:rsidDel="00291E45">
          <w:rPr>
            <w:b/>
          </w:rPr>
          <w:delText>Deleted</w:delText>
        </w:r>
        <w:r w:rsidRPr="00F13584" w:rsidDel="00291E45">
          <w:delText xml:space="preserve"> </w:delText>
        </w:r>
        <w:r w:rsidDel="00291E45">
          <w:delText xml:space="preserve">on the </w:delText>
        </w:r>
        <w:r w:rsidRPr="005B168A" w:rsidDel="00291E45">
          <w:rPr>
            <w:b/>
          </w:rPr>
          <w:delText>View Kit</w:delText>
        </w:r>
        <w:r w:rsidDel="00291E45">
          <w:delText xml:space="preserve"> page, and the kit item is no longer available for use</w:delText>
        </w:r>
        <w:r w:rsidDel="00291E45">
          <w:rPr>
            <w:b/>
          </w:rPr>
          <w:delText>.</w:delText>
        </w:r>
      </w:del>
    </w:p>
    <w:p w14:paraId="0F3A04F0" w14:textId="0E8FF088" w:rsidR="00F2232B" w:rsidDel="00291E45" w:rsidRDefault="00F2232B" w:rsidP="00F2232B">
      <w:pPr>
        <w:ind w:left="720"/>
        <w:rPr>
          <w:del w:id="1545" w:author="Sayali Dev" w:date="2018-02-15T15:44:00Z"/>
          <w:b/>
        </w:rPr>
      </w:pPr>
    </w:p>
    <w:p w14:paraId="3FDC1320" w14:textId="0948677D" w:rsidR="00F2232B" w:rsidDel="00291E45" w:rsidRDefault="00F2232B" w:rsidP="00F2232B">
      <w:pPr>
        <w:pStyle w:val="Heading3"/>
        <w:rPr>
          <w:del w:id="1546" w:author="Sayali Dev" w:date="2018-02-15T15:44:00Z"/>
        </w:rPr>
      </w:pPr>
      <w:del w:id="1547" w:author="Sayali Dev" w:date="2018-02-15T15:44:00Z">
        <w:r w:rsidDel="00291E45">
          <w:rPr>
            <w:b w:val="0"/>
          </w:rPr>
          <w:br w:type="page"/>
        </w:r>
        <w:bookmarkStart w:id="1548" w:name="AddKitInfo"/>
        <w:bookmarkStart w:id="1549" w:name="_Toc452993591"/>
        <w:bookmarkEnd w:id="1548"/>
        <w:r w:rsidRPr="00C707EC" w:rsidDel="00291E45">
          <w:delText xml:space="preserve">Adding </w:delText>
        </w:r>
        <w:r w:rsidDel="00291E45">
          <w:delText xml:space="preserve">Product </w:delText>
        </w:r>
        <w:r w:rsidRPr="00C707EC" w:rsidDel="00291E45">
          <w:delText>Information</w:delText>
        </w:r>
        <w:r w:rsidRPr="00EF1A7C" w:rsidDel="00291E45">
          <w:delText xml:space="preserve"> </w:delText>
        </w:r>
        <w:r w:rsidDel="00291E45">
          <w:delText xml:space="preserve">for a </w:delText>
        </w:r>
        <w:r w:rsidRPr="00C707EC" w:rsidDel="00291E45">
          <w:delText>Kit Item</w:delText>
        </w:r>
        <w:bookmarkEnd w:id="1549"/>
      </w:del>
    </w:p>
    <w:p w14:paraId="78D68558" w14:textId="38545ECC" w:rsidR="00F2232B" w:rsidRPr="00B232B6" w:rsidDel="00291E45" w:rsidRDefault="00F2232B" w:rsidP="00F2232B">
      <w:pPr>
        <w:rPr>
          <w:del w:id="1550" w:author="Sayali Dev" w:date="2018-02-15T15:44:00Z"/>
        </w:rPr>
      </w:pPr>
    </w:p>
    <w:p w14:paraId="58C66F30" w14:textId="10F00F4A" w:rsidR="00F2232B" w:rsidDel="00291E45" w:rsidRDefault="00F2232B" w:rsidP="00F2232B">
      <w:pPr>
        <w:rPr>
          <w:del w:id="1551" w:author="Sayali Dev" w:date="2018-02-15T15:44:00Z"/>
        </w:rPr>
      </w:pPr>
      <w:del w:id="1552" w:author="Sayali Dev" w:date="2018-02-15T15:44:00Z">
        <w:r w:rsidDel="00291E45">
          <w:delText>To add product information for a kit item:</w:delText>
        </w:r>
      </w:del>
    </w:p>
    <w:p w14:paraId="4FA465C5" w14:textId="64874706" w:rsidR="00F2232B" w:rsidDel="00291E45" w:rsidRDefault="00F2232B" w:rsidP="00F2232B">
      <w:pPr>
        <w:rPr>
          <w:del w:id="1553" w:author="Sayali Dev" w:date="2018-02-15T15:44:00Z"/>
        </w:rPr>
      </w:pPr>
    </w:p>
    <w:p w14:paraId="70E10E88" w14:textId="6CF9F168" w:rsidR="00F2232B" w:rsidDel="00291E45" w:rsidRDefault="00F2232B" w:rsidP="00E55723">
      <w:pPr>
        <w:numPr>
          <w:ilvl w:val="0"/>
          <w:numId w:val="62"/>
        </w:numPr>
        <w:ind w:right="540"/>
        <w:rPr>
          <w:del w:id="1554" w:author="Sayali Dev" w:date="2018-02-15T15:44:00Z"/>
        </w:rPr>
      </w:pPr>
      <w:del w:id="1555" w:author="Sayali Dev" w:date="2018-01-31T17:54:00Z">
        <w:r w:rsidDel="009A119E">
          <w:delText>Log on</w:delText>
        </w:r>
      </w:del>
      <w:del w:id="1556" w:author="Sayali Dev" w:date="2018-02-15T15:44:00Z">
        <w:r w:rsidDel="00291E45">
          <w:delText xml:space="preserve"> to the application using your </w:delText>
        </w:r>
      </w:del>
      <w:del w:id="1557" w:author="Sayali Dev" w:date="2018-01-31T17:55:00Z">
        <w:r w:rsidDel="00A62626">
          <w:delText>logon</w:delText>
        </w:r>
      </w:del>
      <w:del w:id="1558" w:author="Sayali Dev" w:date="2018-02-15T15:44:00Z">
        <w:r w:rsidDel="00291E45">
          <w:delText xml:space="preserve"> credentials.</w:delText>
        </w:r>
      </w:del>
    </w:p>
    <w:p w14:paraId="04F75AB1" w14:textId="4BAF0A1C" w:rsidR="00F2232B" w:rsidDel="00291E45" w:rsidRDefault="00F2232B" w:rsidP="00F2232B">
      <w:pPr>
        <w:ind w:firstLine="720"/>
        <w:rPr>
          <w:del w:id="1559" w:author="Sayali Dev" w:date="2018-02-15T15:44:00Z"/>
        </w:rPr>
      </w:pPr>
      <w:del w:id="1560" w:author="Sayali Dev" w:date="2018-02-15T15:44:00Z">
        <w:r w:rsidDel="00291E45">
          <w:delText>The home page appears.</w:delText>
        </w:r>
      </w:del>
    </w:p>
    <w:p w14:paraId="205EDF57" w14:textId="1523A5C6" w:rsidR="00F2232B" w:rsidDel="00291E45" w:rsidRDefault="00F2232B" w:rsidP="00F2232B">
      <w:pPr>
        <w:ind w:firstLine="720"/>
        <w:rPr>
          <w:del w:id="1561" w:author="Sayali Dev" w:date="2018-02-15T15:44:00Z"/>
        </w:rPr>
      </w:pPr>
    </w:p>
    <w:p w14:paraId="72AAD86E" w14:textId="5454131C" w:rsidR="00F2232B" w:rsidDel="00291E45" w:rsidRDefault="00F2232B" w:rsidP="00E55723">
      <w:pPr>
        <w:numPr>
          <w:ilvl w:val="0"/>
          <w:numId w:val="62"/>
        </w:numPr>
        <w:ind w:right="540"/>
        <w:rPr>
          <w:del w:id="1562" w:author="Sayali Dev" w:date="2018-02-15T15:44:00Z"/>
        </w:rPr>
      </w:pPr>
      <w:del w:id="1563"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1F3DED46" w14:textId="36591B87" w:rsidR="00F2232B" w:rsidDel="00291E45" w:rsidRDefault="00F2232B" w:rsidP="00F2232B">
      <w:pPr>
        <w:ind w:left="720"/>
        <w:rPr>
          <w:del w:id="1564" w:author="Sayali Dev" w:date="2018-02-15T15:44:00Z"/>
        </w:rPr>
      </w:pPr>
      <w:del w:id="1565" w:author="Sayali Dev" w:date="2018-02-15T15:44:00Z">
        <w:r w:rsidRPr="00585562" w:rsidDel="00291E45">
          <w:delText xml:space="preserve">The </w:delText>
        </w:r>
        <w:r w:rsidDel="00291E45">
          <w:rPr>
            <w:b/>
          </w:rPr>
          <w:delText>K</w:delText>
        </w:r>
        <w:r w:rsidRPr="00163B0D" w:rsidDel="00291E45">
          <w:rPr>
            <w:b/>
          </w:rPr>
          <w:delText>it</w:delText>
        </w:r>
        <w:r w:rsidDel="00291E45">
          <w:rPr>
            <w:b/>
          </w:rPr>
          <w:delText xml:space="preserve"> S</w:delText>
        </w:r>
        <w:r w:rsidRPr="00163B0D" w:rsidDel="00291E45">
          <w:rPr>
            <w:b/>
          </w:rPr>
          <w:delText>earch</w:delText>
        </w:r>
        <w:r w:rsidRPr="00585562" w:rsidDel="00291E45">
          <w:delText xml:space="preserve"> </w:delText>
        </w:r>
        <w:r w:rsidDel="00291E45">
          <w:delText>page appears.</w:delText>
        </w:r>
      </w:del>
    </w:p>
    <w:p w14:paraId="25C44CE8" w14:textId="1381E72F" w:rsidR="00F2232B" w:rsidDel="00291E45" w:rsidRDefault="00F2232B" w:rsidP="00F2232B">
      <w:pPr>
        <w:ind w:left="720"/>
        <w:rPr>
          <w:del w:id="1566" w:author="Sayali Dev" w:date="2018-02-15T15:44:00Z"/>
        </w:rPr>
      </w:pPr>
    </w:p>
    <w:p w14:paraId="76C715C7" w14:textId="10F72C64" w:rsidR="00F2232B" w:rsidDel="00291E45" w:rsidRDefault="00F2232B" w:rsidP="00E55723">
      <w:pPr>
        <w:numPr>
          <w:ilvl w:val="0"/>
          <w:numId w:val="62"/>
        </w:numPr>
        <w:ind w:right="540"/>
        <w:rPr>
          <w:del w:id="1567" w:author="Sayali Dev" w:date="2018-02-15T15:44:00Z"/>
        </w:rPr>
      </w:pPr>
      <w:del w:id="1568"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4E9B67A8" w14:textId="0AAD5216" w:rsidR="00F2232B" w:rsidDel="00291E45" w:rsidRDefault="00F2232B" w:rsidP="00F2232B">
      <w:pPr>
        <w:ind w:left="720" w:right="540"/>
        <w:rPr>
          <w:del w:id="1569" w:author="Sayali Dev" w:date="2018-02-15T15:44:00Z"/>
        </w:rPr>
      </w:pPr>
      <w:del w:id="1570" w:author="Sayali Dev" w:date="2018-02-15T15:44:00Z">
        <w:r w:rsidDel="00291E45">
          <w:delText>The k</w:delText>
        </w:r>
        <w:r w:rsidRPr="00AE5860" w:rsidDel="00291E45">
          <w:delText xml:space="preserve">it </w:delText>
        </w:r>
        <w:r w:rsidDel="00291E45">
          <w:delText>s</w:delText>
        </w:r>
        <w:r w:rsidRPr="00AE5860" w:rsidDel="00291E45">
          <w:delText xml:space="preserve">earch </w:delText>
        </w:r>
        <w:r w:rsidDel="00291E45">
          <w:delText xml:space="preserve">page displays a list of kits. </w:delText>
        </w:r>
      </w:del>
    </w:p>
    <w:p w14:paraId="3AE47551" w14:textId="3632CD11" w:rsidR="00F2232B" w:rsidDel="00291E45" w:rsidRDefault="00F2232B" w:rsidP="00F2232B">
      <w:pPr>
        <w:ind w:left="720" w:right="540"/>
        <w:rPr>
          <w:del w:id="1571" w:author="Sayali Dev" w:date="2018-02-15T15:44:00Z"/>
        </w:rPr>
      </w:pPr>
    </w:p>
    <w:p w14:paraId="697583BB" w14:textId="382E2ED8" w:rsidR="00F2232B" w:rsidRPr="00991BF3" w:rsidDel="00291E45" w:rsidRDefault="00F2232B" w:rsidP="00E55723">
      <w:pPr>
        <w:numPr>
          <w:ilvl w:val="0"/>
          <w:numId w:val="62"/>
        </w:numPr>
        <w:ind w:right="540"/>
        <w:rPr>
          <w:del w:id="1572" w:author="Sayali Dev" w:date="2018-02-15T15:44:00Z"/>
        </w:rPr>
      </w:pPr>
      <w:del w:id="1573" w:author="Sayali Dev" w:date="2018-02-15T15:44:00Z">
        <w:r w:rsidDel="00291E45">
          <w:delText xml:space="preserve">Click the row of the appropriate kit. </w:delText>
        </w:r>
      </w:del>
    </w:p>
    <w:p w14:paraId="5C4B9EEF" w14:textId="7F37288E" w:rsidR="00F2232B" w:rsidDel="00291E45" w:rsidRDefault="00F2232B" w:rsidP="00F2232B">
      <w:pPr>
        <w:ind w:left="720" w:right="540"/>
        <w:rPr>
          <w:del w:id="1574" w:author="Sayali Dev" w:date="2018-02-15T15:44:00Z"/>
        </w:rPr>
      </w:pPr>
      <w:del w:id="1575" w:author="Sayali Dev" w:date="2018-02-15T15:44:00Z">
        <w:r w:rsidRPr="00991BF3" w:rsidDel="00291E45">
          <w:delText xml:space="preserve">The </w:delText>
        </w:r>
        <w:r w:rsidRPr="00D74ADD" w:rsidDel="00291E45">
          <w:rPr>
            <w:b/>
          </w:rPr>
          <w:delText>View Kit</w:delText>
        </w:r>
        <w:r w:rsidDel="00291E45">
          <w:delText xml:space="preserve"> page appears. This page displays the </w:delText>
        </w:r>
        <w:r w:rsidRPr="00B6072E" w:rsidDel="00291E45">
          <w:rPr>
            <w:b/>
          </w:rPr>
          <w:delText>Kit Contents</w:delText>
        </w:r>
        <w:r w:rsidDel="00291E45">
          <w:delText xml:space="preserve"> area that lists the kit items.</w:delText>
        </w:r>
      </w:del>
    </w:p>
    <w:p w14:paraId="5C1D1648" w14:textId="021BCF31" w:rsidR="00F2232B" w:rsidDel="00291E45" w:rsidRDefault="00F2232B" w:rsidP="00F2232B">
      <w:pPr>
        <w:ind w:left="720" w:right="540"/>
        <w:rPr>
          <w:del w:id="1576" w:author="Sayali Dev" w:date="2018-02-15T15:44:00Z"/>
        </w:rPr>
      </w:pPr>
    </w:p>
    <w:p w14:paraId="62ECB1BA" w14:textId="7FE84B29" w:rsidR="00F2232B" w:rsidDel="00291E45" w:rsidRDefault="00F2232B" w:rsidP="00E55723">
      <w:pPr>
        <w:numPr>
          <w:ilvl w:val="0"/>
          <w:numId w:val="62"/>
        </w:numPr>
        <w:ind w:right="540"/>
        <w:rPr>
          <w:del w:id="1577" w:author="Sayali Dev" w:date="2018-02-15T15:44:00Z"/>
        </w:rPr>
      </w:pPr>
      <w:del w:id="1578" w:author="Sayali Dev" w:date="2018-02-15T15:44:00Z">
        <w:r w:rsidDel="00291E45">
          <w:delText xml:space="preserve">Select the checkboxes of the kit items for which you want to add product information. </w:delText>
        </w:r>
      </w:del>
    </w:p>
    <w:p w14:paraId="2D6B2A27" w14:textId="299E2608" w:rsidR="00F2232B" w:rsidDel="00291E45" w:rsidRDefault="00F2232B" w:rsidP="00F2232B">
      <w:pPr>
        <w:ind w:left="720" w:right="540"/>
        <w:rPr>
          <w:del w:id="1579" w:author="Sayali Dev" w:date="2018-02-15T15:44:00Z"/>
        </w:rPr>
      </w:pPr>
      <w:del w:id="1580" w:author="Sayali Dev" w:date="2018-02-15T15:44:00Z">
        <w:r w:rsidRPr="009D7DDE" w:rsidDel="00291E45">
          <w:rPr>
            <w:b/>
          </w:rPr>
          <w:delText>Note:</w:delText>
        </w:r>
        <w:r w:rsidDel="00291E45">
          <w:delText xml:space="preserve"> To add the same information for all the kit items, select the checkbox on the header. </w:delText>
        </w:r>
      </w:del>
    </w:p>
    <w:p w14:paraId="033CDE22" w14:textId="3325D175" w:rsidR="00F2232B" w:rsidDel="00291E45" w:rsidRDefault="00F2232B" w:rsidP="00F2232B">
      <w:pPr>
        <w:ind w:left="720" w:right="540"/>
        <w:rPr>
          <w:del w:id="1581" w:author="Sayali Dev" w:date="2018-02-15T15:44:00Z"/>
        </w:rPr>
      </w:pPr>
    </w:p>
    <w:p w14:paraId="51226829" w14:textId="0F45E031" w:rsidR="00F2232B" w:rsidDel="00291E45" w:rsidRDefault="00F2232B" w:rsidP="00E55723">
      <w:pPr>
        <w:numPr>
          <w:ilvl w:val="0"/>
          <w:numId w:val="62"/>
        </w:numPr>
        <w:ind w:right="540"/>
        <w:rPr>
          <w:del w:id="1582" w:author="Sayali Dev" w:date="2018-02-15T15:44:00Z"/>
        </w:rPr>
      </w:pPr>
      <w:del w:id="1583" w:author="Sayali Dev" w:date="2018-02-15T15:44:00Z">
        <w:r w:rsidDel="00291E45">
          <w:delText xml:space="preserve">Click </w:delText>
        </w:r>
        <w:r w:rsidRPr="009D7DDE" w:rsidDel="00291E45">
          <w:rPr>
            <w:b/>
          </w:rPr>
          <w:delText>ADD MORE INFO</w:delText>
        </w:r>
        <w:r w:rsidDel="00291E45">
          <w:delText>.</w:delText>
        </w:r>
      </w:del>
    </w:p>
    <w:p w14:paraId="3002D460" w14:textId="276E81BF" w:rsidR="00F2232B" w:rsidDel="00291E45" w:rsidRDefault="00F2232B" w:rsidP="00F2232B">
      <w:pPr>
        <w:ind w:left="720" w:right="540"/>
        <w:rPr>
          <w:del w:id="1584" w:author="Sayali Dev" w:date="2018-02-15T15:44:00Z"/>
        </w:rPr>
      </w:pPr>
      <w:del w:id="1585" w:author="Sayali Dev" w:date="2018-02-15T15:44:00Z">
        <w:r w:rsidDel="00291E45">
          <w:delText xml:space="preserve">The </w:delText>
        </w:r>
        <w:r w:rsidRPr="00F76922" w:rsidDel="00291E45">
          <w:rPr>
            <w:b/>
          </w:rPr>
          <w:delText>Add More Info</w:delText>
        </w:r>
        <w:r w:rsidDel="00291E45">
          <w:delText xml:space="preserve"> window appears. </w:delText>
        </w:r>
      </w:del>
    </w:p>
    <w:p w14:paraId="779A2B6E" w14:textId="55744D9C" w:rsidR="00F2232B" w:rsidDel="00291E45" w:rsidRDefault="00F2232B" w:rsidP="00F2232B">
      <w:pPr>
        <w:rPr>
          <w:del w:id="1586" w:author="Sayali Dev" w:date="2018-02-15T15:44:00Z"/>
        </w:rPr>
      </w:pPr>
    </w:p>
    <w:p w14:paraId="708122E1" w14:textId="3F7980FD" w:rsidR="00F2232B" w:rsidDel="00291E45" w:rsidRDefault="00F2232B" w:rsidP="00F2232B">
      <w:pPr>
        <w:ind w:firstLine="720"/>
        <w:rPr>
          <w:del w:id="1587" w:author="Sayali Dev" w:date="2018-02-15T15:44:00Z"/>
        </w:rPr>
      </w:pPr>
      <w:del w:id="1588" w:author="Sayali Dev" w:date="2018-02-15T15:44:00Z">
        <w:r w:rsidRPr="00B34B27" w:rsidDel="00291E45">
          <w:rPr>
            <w:noProof/>
          </w:rPr>
          <w:drawing>
            <wp:inline distT="0" distB="0" distL="0" distR="0" wp14:anchorId="3F47A419" wp14:editId="3A6F25F4">
              <wp:extent cx="3533140" cy="2094865"/>
              <wp:effectExtent l="19050" t="19050" r="10160" b="1968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3140" cy="2094865"/>
                      </a:xfrm>
                      <a:prstGeom prst="rect">
                        <a:avLst/>
                      </a:prstGeom>
                      <a:noFill/>
                      <a:ln w="3175">
                        <a:solidFill>
                          <a:schemeClr val="tx1"/>
                        </a:solidFill>
                      </a:ln>
                    </pic:spPr>
                  </pic:pic>
                </a:graphicData>
              </a:graphic>
            </wp:inline>
          </w:drawing>
        </w:r>
      </w:del>
    </w:p>
    <w:p w14:paraId="2523FEC3" w14:textId="29600453" w:rsidR="00F2232B" w:rsidDel="00291E45" w:rsidRDefault="00F2232B" w:rsidP="00F2232B">
      <w:pPr>
        <w:pStyle w:val="Figure"/>
        <w:tabs>
          <w:tab w:val="clear" w:pos="1710"/>
          <w:tab w:val="num" w:pos="1800"/>
        </w:tabs>
        <w:ind w:left="1152" w:hanging="432"/>
        <w:rPr>
          <w:del w:id="1589" w:author="Sayali Dev" w:date="2018-02-15T15:44:00Z"/>
        </w:rPr>
      </w:pPr>
      <w:del w:id="1590" w:author="Sayali Dev" w:date="2018-02-15T15:44:00Z">
        <w:r w:rsidDel="00291E45">
          <w:delText xml:space="preserve"> Add More Info window</w:delText>
        </w:r>
      </w:del>
    </w:p>
    <w:p w14:paraId="70F13D67" w14:textId="6392BAEB" w:rsidR="00F2232B" w:rsidDel="00291E45" w:rsidRDefault="00F2232B" w:rsidP="00F2232B">
      <w:pPr>
        <w:rPr>
          <w:del w:id="1591" w:author="Sayali Dev" w:date="2018-02-15T15:44:00Z"/>
        </w:rPr>
      </w:pPr>
    </w:p>
    <w:p w14:paraId="71CD8BF4" w14:textId="678B49C9" w:rsidR="00F2232B" w:rsidDel="00291E45" w:rsidRDefault="00F2232B" w:rsidP="00E55723">
      <w:pPr>
        <w:numPr>
          <w:ilvl w:val="0"/>
          <w:numId w:val="62"/>
        </w:numPr>
        <w:ind w:right="540"/>
        <w:rPr>
          <w:del w:id="1592" w:author="Sayali Dev" w:date="2018-02-15T15:44:00Z"/>
        </w:rPr>
      </w:pPr>
      <w:del w:id="1593" w:author="Sayali Dev" w:date="2018-02-15T15:44:00Z">
        <w:r w:rsidDel="00291E45">
          <w:delText xml:space="preserve">Enter appropriate information in each field. Following table lists each field and its description. </w:delText>
        </w:r>
      </w:del>
    </w:p>
    <w:p w14:paraId="757F1370" w14:textId="659A893F" w:rsidR="00F2232B" w:rsidDel="00291E45" w:rsidRDefault="00F2232B" w:rsidP="00F2232B">
      <w:pPr>
        <w:ind w:left="720" w:right="540"/>
        <w:rPr>
          <w:del w:id="1594" w:author="Sayali Dev" w:date="2018-02-15T15:44:00Z"/>
        </w:rPr>
      </w:pPr>
    </w:p>
    <w:p w14:paraId="27199D02" w14:textId="1E65C802" w:rsidR="00F2232B" w:rsidDel="00291E45" w:rsidRDefault="00F2232B" w:rsidP="00F2232B">
      <w:pPr>
        <w:pStyle w:val="Caption"/>
        <w:ind w:firstLine="720"/>
        <w:rPr>
          <w:del w:id="1595" w:author="Sayali Dev" w:date="2018-02-15T15:44:00Z"/>
        </w:rPr>
      </w:pPr>
      <w:del w:id="1596" w:author="Sayali Dev" w:date="2018-02-15T15:44:00Z">
        <w:r w:rsidDel="00291E45">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597" w:author="Sayali Dev" w:date="2018-02-02T13:47:00Z">
        <w:r w:rsidDel="00EB76E3">
          <w:rPr>
            <w:noProof/>
          </w:rPr>
          <w:delText>8</w:delText>
        </w:r>
      </w:del>
      <w:del w:id="1598" w:author="Sayali Dev" w:date="2018-02-15T15:44:00Z">
        <w:r w:rsidR="006C608D" w:rsidDel="00291E45">
          <w:rPr>
            <w:b w:val="0"/>
            <w:bCs w:val="0"/>
            <w:noProof/>
          </w:rPr>
          <w:fldChar w:fldCharType="end"/>
        </w:r>
        <w:r w:rsidDel="00291E45">
          <w:delText>: Adding product information for a kit item</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280"/>
      </w:tblGrid>
      <w:tr w:rsidR="00F2232B" w:rsidRPr="007A152E" w:rsidDel="00291E45" w14:paraId="032B41DA" w14:textId="2D920914" w:rsidTr="00F2232B">
        <w:trPr>
          <w:cantSplit/>
          <w:trHeight w:val="288"/>
          <w:tblHeader/>
          <w:del w:id="1599" w:author="Sayali Dev" w:date="2018-02-15T15:44:00Z"/>
        </w:trPr>
        <w:tc>
          <w:tcPr>
            <w:tcW w:w="1530" w:type="dxa"/>
            <w:shd w:val="clear" w:color="auto" w:fill="BFBFBF"/>
            <w:vAlign w:val="center"/>
          </w:tcPr>
          <w:p w14:paraId="1CA9302B" w14:textId="179EE1B8" w:rsidR="00F2232B" w:rsidRPr="007A152E" w:rsidDel="00291E45" w:rsidRDefault="00F2232B" w:rsidP="00F2232B">
            <w:pPr>
              <w:rPr>
                <w:del w:id="1600" w:author="Sayali Dev" w:date="2018-02-15T15:44:00Z"/>
                <w:b/>
              </w:rPr>
            </w:pPr>
            <w:del w:id="1601" w:author="Sayali Dev" w:date="2018-02-15T15:44:00Z">
              <w:r w:rsidDel="00291E45">
                <w:rPr>
                  <w:b/>
                </w:rPr>
                <w:delText>Field</w:delText>
              </w:r>
            </w:del>
          </w:p>
        </w:tc>
        <w:tc>
          <w:tcPr>
            <w:tcW w:w="8280" w:type="dxa"/>
            <w:shd w:val="clear" w:color="auto" w:fill="BFBFBF"/>
            <w:vAlign w:val="center"/>
          </w:tcPr>
          <w:p w14:paraId="21A99E51" w14:textId="45461B4C" w:rsidR="00F2232B" w:rsidRPr="007A152E" w:rsidDel="00291E45" w:rsidRDefault="00F2232B" w:rsidP="00F2232B">
            <w:pPr>
              <w:rPr>
                <w:del w:id="1602" w:author="Sayali Dev" w:date="2018-02-15T15:44:00Z"/>
                <w:b/>
              </w:rPr>
            </w:pPr>
            <w:del w:id="1603" w:author="Sayali Dev" w:date="2018-02-15T15:44:00Z">
              <w:r w:rsidRPr="007A152E" w:rsidDel="00291E45">
                <w:rPr>
                  <w:b/>
                </w:rPr>
                <w:delText>Description</w:delText>
              </w:r>
            </w:del>
          </w:p>
        </w:tc>
      </w:tr>
      <w:tr w:rsidR="00F2232B" w:rsidDel="00291E45" w14:paraId="01ED371F" w14:textId="745BFA4C" w:rsidTr="00F2232B">
        <w:trPr>
          <w:cantSplit/>
          <w:trHeight w:val="288"/>
          <w:del w:id="1604" w:author="Sayali Dev" w:date="2018-02-15T15:44:00Z"/>
        </w:trPr>
        <w:tc>
          <w:tcPr>
            <w:tcW w:w="1530" w:type="dxa"/>
          </w:tcPr>
          <w:p w14:paraId="2D89F30E" w14:textId="171D9D17" w:rsidR="00F2232B" w:rsidRPr="007A152E" w:rsidDel="00291E45" w:rsidRDefault="00F2232B" w:rsidP="00F2232B">
            <w:pPr>
              <w:rPr>
                <w:del w:id="1605" w:author="Sayali Dev" w:date="2018-02-15T15:44:00Z"/>
                <w:b/>
              </w:rPr>
            </w:pPr>
            <w:del w:id="1606" w:author="Sayali Dev" w:date="2018-02-15T15:44:00Z">
              <w:r w:rsidDel="00291E45">
                <w:rPr>
                  <w:b/>
                </w:rPr>
                <w:delText>Lot Number</w:delText>
              </w:r>
            </w:del>
          </w:p>
        </w:tc>
        <w:tc>
          <w:tcPr>
            <w:tcW w:w="8280" w:type="dxa"/>
            <w:vAlign w:val="center"/>
          </w:tcPr>
          <w:p w14:paraId="203E3609" w14:textId="3DE62CAE" w:rsidR="00F2232B" w:rsidDel="00291E45" w:rsidRDefault="00F2232B" w:rsidP="00F2232B">
            <w:pPr>
              <w:rPr>
                <w:del w:id="1607" w:author="Sayali Dev" w:date="2018-02-15T15:44:00Z"/>
              </w:rPr>
            </w:pPr>
            <w:del w:id="1608" w:author="Sayali Dev" w:date="2018-02-15T15:44:00Z">
              <w:r w:rsidDel="00291E45">
                <w:delText xml:space="preserve">Click appropriate product lot number to be associated with the kit item. </w:delText>
              </w:r>
              <w:r w:rsidDel="00291E45">
                <w:br/>
              </w:r>
              <w:r w:rsidRPr="00D477EB" w:rsidDel="00291E45">
                <w:rPr>
                  <w:b/>
                </w:rPr>
                <w:delText>Note:</w:delText>
              </w:r>
              <w:r w:rsidDel="00291E45">
                <w:delText xml:space="preserve"> </w:delText>
              </w:r>
            </w:del>
          </w:p>
          <w:p w14:paraId="0DABA880" w14:textId="1B842A2C" w:rsidR="00F2232B" w:rsidDel="00291E45" w:rsidRDefault="00F2232B" w:rsidP="00F2232B">
            <w:pPr>
              <w:numPr>
                <w:ilvl w:val="0"/>
                <w:numId w:val="20"/>
              </w:numPr>
              <w:ind w:left="342" w:hanging="180"/>
              <w:rPr>
                <w:del w:id="1609" w:author="Sayali Dev" w:date="2018-02-15T15:44:00Z"/>
              </w:rPr>
            </w:pPr>
            <w:del w:id="1610" w:author="Sayali Dev" w:date="2018-02-15T15:44:00Z">
              <w:r w:rsidDel="00291E45">
                <w:delText>Selecting a lot number automatically populates the manufacturer and product related text fields displayed at the bottom of the window.</w:delText>
              </w:r>
            </w:del>
          </w:p>
          <w:p w14:paraId="0D6BF6F1" w14:textId="6A23A41E" w:rsidR="00F2232B" w:rsidDel="00291E45" w:rsidRDefault="00F2232B" w:rsidP="00F2232B">
            <w:pPr>
              <w:numPr>
                <w:ilvl w:val="0"/>
                <w:numId w:val="20"/>
              </w:numPr>
              <w:ind w:left="342" w:hanging="180"/>
              <w:rPr>
                <w:del w:id="1611" w:author="Sayali Dev" w:date="2018-02-15T15:44:00Z"/>
              </w:rPr>
            </w:pPr>
            <w:del w:id="1612" w:author="Sayali Dev" w:date="2018-02-15T15:44:00Z">
              <w:r w:rsidDel="00291E45">
                <w:delText xml:space="preserve">This field </w:delText>
              </w:r>
              <w:r w:rsidRPr="0099109D" w:rsidDel="00291E45">
                <w:delText>display</w:delText>
              </w:r>
              <w:r w:rsidDel="00291E45">
                <w:delText>s</w:delText>
              </w:r>
              <w:r w:rsidRPr="0099109D" w:rsidDel="00291E45">
                <w:delText xml:space="preserve"> </w:delText>
              </w:r>
              <w:r w:rsidDel="00291E45">
                <w:delText>l</w:delText>
              </w:r>
              <w:r w:rsidRPr="0099109D" w:rsidDel="00291E45">
                <w:delText xml:space="preserve">ot </w:delText>
              </w:r>
              <w:r w:rsidDel="00291E45">
                <w:delText>n</w:delText>
              </w:r>
              <w:r w:rsidRPr="0099109D" w:rsidDel="00291E45">
                <w:delText xml:space="preserve">umbers already on record. If a desired Lot Number is </w:delText>
              </w:r>
              <w:r w:rsidRPr="0099109D" w:rsidDel="00291E45">
                <w:rPr>
                  <w:i/>
                  <w:u w:val="single"/>
                </w:rPr>
                <w:delText>not</w:delText>
              </w:r>
              <w:r w:rsidRPr="0099109D" w:rsidDel="00291E45">
                <w:delText xml:space="preserve"> displayed, </w:delText>
              </w:r>
              <w:r w:rsidDel="00291E45">
                <w:delText>send an</w:delText>
              </w:r>
              <w:r w:rsidRPr="0099109D" w:rsidDel="00291E45">
                <w:delText xml:space="preserve"> email </w:delText>
              </w:r>
              <w:r w:rsidDel="00291E45">
                <w:delText xml:space="preserve">to </w:delText>
              </w:r>
              <w:r w:rsidR="006C608D" w:rsidDel="00291E45">
                <w:fldChar w:fldCharType="begin"/>
              </w:r>
              <w:r w:rsidR="006C608D" w:rsidDel="00291E45">
                <w:delInstrText xml:space="preserve"> HYPERLINK "mailto:Bio4Dhelp@tgen.org" </w:delInstrText>
              </w:r>
              <w:r w:rsidR="006C608D" w:rsidDel="00291E45">
                <w:fldChar w:fldCharType="separate"/>
              </w:r>
              <w:r w:rsidDel="00291E45">
                <w:rPr>
                  <w:rStyle w:val="Hyperlink"/>
                </w:rPr>
                <w:delText>cirraspec@tgen.org</w:delText>
              </w:r>
              <w:r w:rsidR="006C608D" w:rsidDel="00291E45">
                <w:rPr>
                  <w:rStyle w:val="Hyperlink"/>
                </w:rPr>
                <w:fldChar w:fldCharType="end"/>
              </w:r>
              <w:r w:rsidDel="00291E45">
                <w:delText xml:space="preserve"> with the lot number(s) and product information to be added to the application.</w:delText>
              </w:r>
            </w:del>
          </w:p>
        </w:tc>
      </w:tr>
      <w:tr w:rsidR="00F2232B" w:rsidDel="00291E45" w14:paraId="27838BA2" w14:textId="60FB769B" w:rsidTr="00F2232B">
        <w:trPr>
          <w:cantSplit/>
          <w:trHeight w:val="288"/>
          <w:del w:id="1613" w:author="Sayali Dev" w:date="2018-02-15T15:44:00Z"/>
        </w:trPr>
        <w:tc>
          <w:tcPr>
            <w:tcW w:w="1530" w:type="dxa"/>
            <w:vAlign w:val="center"/>
          </w:tcPr>
          <w:p w14:paraId="04686340" w14:textId="5BBCBBB9" w:rsidR="00F2232B" w:rsidRPr="007A152E" w:rsidDel="00291E45" w:rsidRDefault="00F2232B" w:rsidP="00F2232B">
            <w:pPr>
              <w:rPr>
                <w:del w:id="1614" w:author="Sayali Dev" w:date="2018-02-15T15:44:00Z"/>
                <w:b/>
              </w:rPr>
            </w:pPr>
            <w:del w:id="1615" w:author="Sayali Dev" w:date="2018-02-15T15:44:00Z">
              <w:r w:rsidDel="00291E45">
                <w:rPr>
                  <w:b/>
                </w:rPr>
                <w:delText>Sample Comments</w:delText>
              </w:r>
            </w:del>
          </w:p>
        </w:tc>
        <w:tc>
          <w:tcPr>
            <w:tcW w:w="8280" w:type="dxa"/>
            <w:vAlign w:val="center"/>
          </w:tcPr>
          <w:p w14:paraId="33B45091" w14:textId="727A82DE" w:rsidR="00F2232B" w:rsidDel="00291E45" w:rsidRDefault="00F2232B" w:rsidP="00F2232B">
            <w:pPr>
              <w:rPr>
                <w:del w:id="1616" w:author="Sayali Dev" w:date="2018-02-15T15:44:00Z"/>
              </w:rPr>
            </w:pPr>
            <w:del w:id="1617" w:author="Sayali Dev" w:date="2018-02-15T15:44:00Z">
              <w:r w:rsidDel="00291E45">
                <w:delText>Type a comment, as needed.</w:delText>
              </w:r>
            </w:del>
          </w:p>
        </w:tc>
      </w:tr>
    </w:tbl>
    <w:p w14:paraId="7C907C95" w14:textId="2A02112B" w:rsidR="00F2232B" w:rsidDel="00291E45" w:rsidRDefault="00F2232B" w:rsidP="00F2232B">
      <w:pPr>
        <w:rPr>
          <w:del w:id="1618" w:author="Sayali Dev" w:date="2018-02-15T15:44:00Z"/>
        </w:rPr>
      </w:pPr>
    </w:p>
    <w:p w14:paraId="4E086790" w14:textId="60205A49" w:rsidR="00F2232B" w:rsidDel="00291E45" w:rsidRDefault="00F2232B" w:rsidP="00E55723">
      <w:pPr>
        <w:numPr>
          <w:ilvl w:val="0"/>
          <w:numId w:val="62"/>
        </w:numPr>
        <w:rPr>
          <w:del w:id="1619" w:author="Sayali Dev" w:date="2018-02-15T15:44:00Z"/>
        </w:rPr>
      </w:pPr>
      <w:del w:id="1620" w:author="Sayali Dev" w:date="2018-02-15T15:44:00Z">
        <w:r w:rsidDel="00291E45">
          <w:delText xml:space="preserve">Click </w:delText>
        </w:r>
        <w:r w:rsidRPr="00C6050D" w:rsidDel="00291E45">
          <w:rPr>
            <w:b/>
          </w:rPr>
          <w:delText>ADD</w:delText>
        </w:r>
        <w:r w:rsidDel="00291E45">
          <w:delText>.</w:delText>
        </w:r>
      </w:del>
    </w:p>
    <w:p w14:paraId="3379D21C" w14:textId="589C21AF" w:rsidR="00F2232B" w:rsidDel="00291E45" w:rsidRDefault="00F2232B" w:rsidP="00F2232B">
      <w:pPr>
        <w:ind w:left="720"/>
        <w:rPr>
          <w:del w:id="1621" w:author="Sayali Dev" w:date="2018-02-15T15:44:00Z"/>
        </w:rPr>
      </w:pPr>
      <w:del w:id="1622" w:author="Sayali Dev" w:date="2018-02-15T15:44:00Z">
        <w:r w:rsidDel="00291E45">
          <w:delText xml:space="preserve">The product information for the selected kit item appears on the </w:delText>
        </w:r>
        <w:r w:rsidRPr="00E11EA0" w:rsidDel="00291E45">
          <w:rPr>
            <w:b/>
          </w:rPr>
          <w:delText>View Kit</w:delText>
        </w:r>
        <w:r w:rsidDel="00291E45">
          <w:delText xml:space="preserve"> page.       </w:delText>
        </w:r>
      </w:del>
    </w:p>
    <w:p w14:paraId="637E4AFF" w14:textId="45F830DC" w:rsidR="00F2232B" w:rsidDel="00291E45" w:rsidRDefault="00F2232B" w:rsidP="00F2232B">
      <w:pPr>
        <w:pStyle w:val="Heading3"/>
        <w:rPr>
          <w:del w:id="1623" w:author="Sayali Dev" w:date="2018-02-15T15:44:00Z"/>
        </w:rPr>
      </w:pPr>
      <w:del w:id="1624" w:author="Sayali Dev" w:date="2018-02-15T15:44:00Z">
        <w:r w:rsidDel="00291E45">
          <w:br w:type="page"/>
        </w:r>
        <w:bookmarkStart w:id="1625" w:name="AddNewIdentifier"/>
        <w:bookmarkStart w:id="1626" w:name="_Toc452993592"/>
        <w:bookmarkEnd w:id="1625"/>
        <w:r w:rsidDel="00291E45">
          <w:delText xml:space="preserve">Assigning </w:delText>
        </w:r>
        <w:r w:rsidRPr="002E5B9F" w:rsidDel="00291E45">
          <w:delText>a</w:delText>
        </w:r>
        <w:r w:rsidDel="00291E45">
          <w:rPr>
            <w:lang w:val="en-US"/>
          </w:rPr>
          <w:delText>n</w:delText>
        </w:r>
        <w:r w:rsidRPr="002E5B9F" w:rsidDel="00291E45">
          <w:delText xml:space="preserve"> Identifier</w:delText>
        </w:r>
        <w:r w:rsidDel="00291E45">
          <w:delText xml:space="preserve"> to a Kit Item</w:delText>
        </w:r>
        <w:bookmarkEnd w:id="1626"/>
      </w:del>
    </w:p>
    <w:p w14:paraId="7F0FF5C5" w14:textId="096844E4" w:rsidR="00F2232B" w:rsidDel="00291E45" w:rsidRDefault="00F2232B" w:rsidP="00F2232B">
      <w:pPr>
        <w:rPr>
          <w:del w:id="1627" w:author="Sayali Dev" w:date="2018-02-15T15:44:00Z"/>
          <w:highlight w:val="yellow"/>
        </w:rPr>
      </w:pPr>
    </w:p>
    <w:p w14:paraId="22547E4E" w14:textId="06E2C602" w:rsidR="00F2232B" w:rsidDel="00291E45" w:rsidRDefault="00F2232B" w:rsidP="00F2232B">
      <w:pPr>
        <w:rPr>
          <w:del w:id="1628" w:author="Sayali Dev" w:date="2018-02-15T15:44:00Z"/>
        </w:rPr>
      </w:pPr>
      <w:del w:id="1629" w:author="Sayali Dev" w:date="2018-02-15T15:44:00Z">
        <w:r w:rsidDel="00291E45">
          <w:delText>To assign an identifier to a kit item:</w:delText>
        </w:r>
      </w:del>
    </w:p>
    <w:p w14:paraId="1E7E3401" w14:textId="44D2DE18" w:rsidR="00F2232B" w:rsidDel="00291E45" w:rsidRDefault="00F2232B" w:rsidP="00F2232B">
      <w:pPr>
        <w:rPr>
          <w:del w:id="1630" w:author="Sayali Dev" w:date="2018-02-15T15:44:00Z"/>
        </w:rPr>
      </w:pPr>
    </w:p>
    <w:p w14:paraId="6A9DD0A5" w14:textId="5D430803" w:rsidR="00F2232B" w:rsidDel="00291E45" w:rsidRDefault="00F2232B" w:rsidP="00E55723">
      <w:pPr>
        <w:numPr>
          <w:ilvl w:val="0"/>
          <w:numId w:val="63"/>
        </w:numPr>
        <w:ind w:right="540"/>
        <w:rPr>
          <w:del w:id="1631" w:author="Sayali Dev" w:date="2018-02-15T15:44:00Z"/>
        </w:rPr>
      </w:pPr>
      <w:del w:id="1632" w:author="Sayali Dev" w:date="2018-01-31T17:54:00Z">
        <w:r w:rsidDel="009A119E">
          <w:delText>Log on</w:delText>
        </w:r>
      </w:del>
      <w:del w:id="1633" w:author="Sayali Dev" w:date="2018-02-15T15:44:00Z">
        <w:r w:rsidDel="00291E45">
          <w:delText xml:space="preserve"> to the application using your </w:delText>
        </w:r>
      </w:del>
      <w:del w:id="1634" w:author="Sayali Dev" w:date="2018-01-31T17:55:00Z">
        <w:r w:rsidDel="00A62626">
          <w:delText>logon</w:delText>
        </w:r>
      </w:del>
      <w:del w:id="1635" w:author="Sayali Dev" w:date="2018-02-15T15:44:00Z">
        <w:r w:rsidDel="00291E45">
          <w:delText xml:space="preserve"> credentials.</w:delText>
        </w:r>
      </w:del>
    </w:p>
    <w:p w14:paraId="435A3251" w14:textId="6F97481C" w:rsidR="00F2232B" w:rsidDel="00291E45" w:rsidRDefault="00F2232B" w:rsidP="00F2232B">
      <w:pPr>
        <w:ind w:firstLine="720"/>
        <w:rPr>
          <w:del w:id="1636" w:author="Sayali Dev" w:date="2018-02-15T15:44:00Z"/>
        </w:rPr>
      </w:pPr>
      <w:del w:id="1637" w:author="Sayali Dev" w:date="2018-02-15T15:44:00Z">
        <w:r w:rsidDel="00291E45">
          <w:delText>The home page appears.</w:delText>
        </w:r>
      </w:del>
    </w:p>
    <w:p w14:paraId="7649283C" w14:textId="19B63F07" w:rsidR="00F2232B" w:rsidDel="00291E45" w:rsidRDefault="00F2232B" w:rsidP="00F2232B">
      <w:pPr>
        <w:ind w:firstLine="720"/>
        <w:rPr>
          <w:del w:id="1638" w:author="Sayali Dev" w:date="2018-02-15T15:44:00Z"/>
        </w:rPr>
      </w:pPr>
    </w:p>
    <w:p w14:paraId="6F998BB1" w14:textId="2667AD2E" w:rsidR="00F2232B" w:rsidDel="00291E45" w:rsidRDefault="00F2232B" w:rsidP="00E55723">
      <w:pPr>
        <w:numPr>
          <w:ilvl w:val="0"/>
          <w:numId w:val="63"/>
        </w:numPr>
        <w:ind w:right="540"/>
        <w:rPr>
          <w:del w:id="1639" w:author="Sayali Dev" w:date="2018-02-15T15:44:00Z"/>
        </w:rPr>
      </w:pPr>
      <w:del w:id="1640"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7090F5EA" w14:textId="790862E3" w:rsidR="00F2232B" w:rsidDel="00291E45" w:rsidRDefault="00F2232B" w:rsidP="00F2232B">
      <w:pPr>
        <w:ind w:left="720"/>
        <w:rPr>
          <w:del w:id="1641" w:author="Sayali Dev" w:date="2018-02-15T15:44:00Z"/>
        </w:rPr>
      </w:pPr>
      <w:del w:id="1642" w:author="Sayali Dev" w:date="2018-02-15T15:44:00Z">
        <w:r w:rsidRPr="00585562" w:rsidDel="00291E45">
          <w:delText xml:space="preserve">The </w:delText>
        </w:r>
        <w:r w:rsidRPr="003A7DE4" w:rsidDel="00291E45">
          <w:rPr>
            <w:b/>
          </w:rPr>
          <w:delText>Kit</w:delText>
        </w:r>
        <w:r w:rsidDel="00291E45">
          <w:rPr>
            <w:b/>
          </w:rPr>
          <w:delText xml:space="preserve"> S</w:delText>
        </w:r>
        <w:r w:rsidRPr="003A7DE4" w:rsidDel="00291E45">
          <w:rPr>
            <w:b/>
          </w:rPr>
          <w:delText>earch</w:delText>
        </w:r>
        <w:r w:rsidRPr="00585562" w:rsidDel="00291E45">
          <w:delText xml:space="preserve"> </w:delText>
        </w:r>
        <w:r w:rsidDel="00291E45">
          <w:delText>page appears.</w:delText>
        </w:r>
      </w:del>
    </w:p>
    <w:p w14:paraId="04371284" w14:textId="51C69873" w:rsidR="00F2232B" w:rsidDel="00291E45" w:rsidRDefault="00F2232B" w:rsidP="00F2232B">
      <w:pPr>
        <w:ind w:left="720"/>
        <w:rPr>
          <w:del w:id="1643" w:author="Sayali Dev" w:date="2018-02-15T15:44:00Z"/>
        </w:rPr>
      </w:pPr>
    </w:p>
    <w:p w14:paraId="4FCDF2D9" w14:textId="5A0CD1AD" w:rsidR="00F2232B" w:rsidDel="00291E45" w:rsidRDefault="00F2232B" w:rsidP="00E55723">
      <w:pPr>
        <w:numPr>
          <w:ilvl w:val="0"/>
          <w:numId w:val="63"/>
        </w:numPr>
        <w:ind w:right="540"/>
        <w:rPr>
          <w:del w:id="1644" w:author="Sayali Dev" w:date="2018-02-15T15:44:00Z"/>
        </w:rPr>
      </w:pPr>
      <w:del w:id="1645"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2AEA3EB5" w14:textId="2C98D477" w:rsidR="00F2232B" w:rsidDel="00291E45" w:rsidRDefault="00F2232B" w:rsidP="00F2232B">
      <w:pPr>
        <w:ind w:left="720" w:right="540"/>
        <w:rPr>
          <w:del w:id="1646" w:author="Sayali Dev" w:date="2018-02-15T15:44:00Z"/>
        </w:rPr>
      </w:pPr>
      <w:del w:id="1647" w:author="Sayali Dev" w:date="2018-02-15T15:44:00Z">
        <w:r w:rsidDel="00291E45">
          <w:delText>The k</w:delText>
        </w:r>
        <w:r w:rsidRPr="00AE5860" w:rsidDel="00291E45">
          <w:delText xml:space="preserve">it </w:delText>
        </w:r>
        <w:r w:rsidDel="00291E45">
          <w:delText>s</w:delText>
        </w:r>
        <w:r w:rsidRPr="00AE5860" w:rsidDel="00291E45">
          <w:delText xml:space="preserve">earch </w:delText>
        </w:r>
        <w:r w:rsidDel="00291E45">
          <w:delText xml:space="preserve">page displays a list of kits. </w:delText>
        </w:r>
      </w:del>
    </w:p>
    <w:p w14:paraId="7774715A" w14:textId="7E1BA5BB" w:rsidR="00F2232B" w:rsidDel="00291E45" w:rsidRDefault="00F2232B" w:rsidP="00F2232B">
      <w:pPr>
        <w:ind w:left="720" w:right="540"/>
        <w:rPr>
          <w:del w:id="1648" w:author="Sayali Dev" w:date="2018-02-15T15:44:00Z"/>
        </w:rPr>
      </w:pPr>
    </w:p>
    <w:p w14:paraId="492D9476" w14:textId="1440CF79" w:rsidR="00F2232B" w:rsidRPr="00991BF3" w:rsidDel="00291E45" w:rsidRDefault="00F2232B" w:rsidP="00E55723">
      <w:pPr>
        <w:numPr>
          <w:ilvl w:val="0"/>
          <w:numId w:val="63"/>
        </w:numPr>
        <w:ind w:right="540"/>
        <w:rPr>
          <w:del w:id="1649" w:author="Sayali Dev" w:date="2018-02-15T15:44:00Z"/>
        </w:rPr>
      </w:pPr>
      <w:del w:id="1650" w:author="Sayali Dev" w:date="2018-02-15T15:44:00Z">
        <w:r w:rsidDel="00291E45">
          <w:delText xml:space="preserve">Click the row of the appropriate kit. </w:delText>
        </w:r>
      </w:del>
    </w:p>
    <w:p w14:paraId="74A55BFD" w14:textId="78922F91" w:rsidR="00F2232B" w:rsidDel="00291E45" w:rsidRDefault="00F2232B" w:rsidP="00F2232B">
      <w:pPr>
        <w:ind w:firstLine="720"/>
        <w:rPr>
          <w:del w:id="1651" w:author="Sayali Dev" w:date="2018-02-15T15:44:00Z"/>
        </w:rPr>
      </w:pPr>
      <w:del w:id="1652" w:author="Sayali Dev" w:date="2018-02-15T15:44:00Z">
        <w:r w:rsidRPr="00991BF3" w:rsidDel="00291E45">
          <w:delText xml:space="preserve">The </w:delText>
        </w:r>
        <w:r w:rsidRPr="00D74ADD" w:rsidDel="00291E45">
          <w:rPr>
            <w:b/>
          </w:rPr>
          <w:delText>View Kit</w:delText>
        </w:r>
        <w:r w:rsidDel="00291E45">
          <w:delText xml:space="preserve"> page appears. This page displays the </w:delText>
        </w:r>
        <w:r w:rsidRPr="00B6072E" w:rsidDel="00291E45">
          <w:rPr>
            <w:b/>
          </w:rPr>
          <w:delText>Kit Contents</w:delText>
        </w:r>
        <w:r w:rsidDel="00291E45">
          <w:delText xml:space="preserve"> area that lists the kit items.</w:delText>
        </w:r>
      </w:del>
    </w:p>
    <w:p w14:paraId="06C6F30C" w14:textId="1B37CABC" w:rsidR="00F2232B" w:rsidDel="00291E45" w:rsidRDefault="00F2232B" w:rsidP="00F2232B">
      <w:pPr>
        <w:ind w:firstLine="720"/>
        <w:rPr>
          <w:del w:id="1653" w:author="Sayali Dev" w:date="2018-02-15T15:44:00Z"/>
        </w:rPr>
      </w:pPr>
    </w:p>
    <w:p w14:paraId="1966C9D6" w14:textId="17504A5F" w:rsidR="00F2232B" w:rsidDel="00291E45" w:rsidRDefault="00F2232B" w:rsidP="00E55723">
      <w:pPr>
        <w:numPr>
          <w:ilvl w:val="0"/>
          <w:numId w:val="63"/>
        </w:numPr>
        <w:rPr>
          <w:del w:id="1654" w:author="Sayali Dev" w:date="2018-02-15T15:44:00Z"/>
        </w:rPr>
      </w:pPr>
      <w:del w:id="1655" w:author="Sayali Dev" w:date="2018-02-15T15:44:00Z">
        <w:r w:rsidDel="00291E45">
          <w:delText xml:space="preserve">Click the </w:delText>
        </w:r>
        <w:r w:rsidRPr="002E5B9F" w:rsidDel="00291E45">
          <w:rPr>
            <w:b/>
          </w:rPr>
          <w:delText>Identifier</w:delText>
        </w:r>
        <w:r w:rsidDel="00291E45">
          <w:delText xml:space="preserve"> of the kit item to which you want to assign an identifier. </w:delText>
        </w:r>
      </w:del>
    </w:p>
    <w:p w14:paraId="1759CC3E" w14:textId="2E2A7A3C" w:rsidR="00F2232B" w:rsidDel="00291E45" w:rsidRDefault="00F2232B" w:rsidP="00F2232B">
      <w:pPr>
        <w:ind w:left="720"/>
        <w:rPr>
          <w:del w:id="1656" w:author="Sayali Dev" w:date="2018-02-15T15:44:00Z"/>
        </w:rPr>
      </w:pPr>
      <w:del w:id="1657" w:author="Sayali Dev" w:date="2018-02-15T15:44:00Z">
        <w:r w:rsidDel="00291E45">
          <w:delText xml:space="preserve">The </w:delText>
        </w:r>
        <w:r w:rsidRPr="002E5B9F" w:rsidDel="00291E45">
          <w:rPr>
            <w:b/>
          </w:rPr>
          <w:delText>Add Identifier(s)</w:delText>
        </w:r>
        <w:r w:rsidRPr="002E5B9F" w:rsidDel="00291E45">
          <w:delText xml:space="preserve"> window appears.</w:delText>
        </w:r>
      </w:del>
    </w:p>
    <w:p w14:paraId="6AFD3486" w14:textId="2EA01DA6" w:rsidR="00F2232B" w:rsidDel="00291E45" w:rsidRDefault="00F2232B" w:rsidP="00F2232B">
      <w:pPr>
        <w:ind w:firstLine="720"/>
        <w:rPr>
          <w:del w:id="1658" w:author="Sayali Dev" w:date="2018-02-15T15:44:00Z"/>
        </w:rPr>
      </w:pPr>
    </w:p>
    <w:p w14:paraId="0ED4D5E5" w14:textId="457C4357" w:rsidR="00F2232B" w:rsidDel="00291E45" w:rsidRDefault="00F2232B" w:rsidP="00E55723">
      <w:pPr>
        <w:numPr>
          <w:ilvl w:val="0"/>
          <w:numId w:val="63"/>
        </w:numPr>
        <w:rPr>
          <w:del w:id="1659" w:author="Sayali Dev" w:date="2018-02-15T15:44:00Z"/>
        </w:rPr>
      </w:pPr>
      <w:del w:id="1660" w:author="Sayali Dev" w:date="2018-02-15T15:44:00Z">
        <w:r w:rsidDel="00291E45">
          <w:delText xml:space="preserve">To add an identifier, click the add icon </w:delText>
        </w:r>
        <w:r w:rsidDel="00291E45">
          <w:rPr>
            <w:noProof/>
          </w:rPr>
          <w:drawing>
            <wp:inline distT="0" distB="0" distL="0" distR="0" wp14:anchorId="550FD76F" wp14:editId="5BC89656">
              <wp:extent cx="249555" cy="241300"/>
              <wp:effectExtent l="0" t="0" r="0" b="6350"/>
              <wp:docPr id="39" name="Picture 39"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rsidDel="00291E45">
          <w:delText xml:space="preserve">. </w:delText>
        </w:r>
      </w:del>
    </w:p>
    <w:p w14:paraId="161E642C" w14:textId="418A76B6" w:rsidR="00F2232B" w:rsidDel="00291E45" w:rsidRDefault="00F2232B" w:rsidP="00F2232B">
      <w:pPr>
        <w:ind w:left="720"/>
        <w:rPr>
          <w:del w:id="1661" w:author="Sayali Dev" w:date="2018-02-15T15:44:00Z"/>
        </w:rPr>
      </w:pPr>
      <w:del w:id="1662" w:author="Sayali Dev" w:date="2018-02-15T15:44:00Z">
        <w:r w:rsidDel="00291E45">
          <w:delText>The identifier fields appear.</w:delText>
        </w:r>
      </w:del>
    </w:p>
    <w:p w14:paraId="26F5A562" w14:textId="77F8EE38" w:rsidR="00F2232B" w:rsidDel="00291E45" w:rsidRDefault="00F2232B" w:rsidP="00F2232B">
      <w:pPr>
        <w:ind w:left="720"/>
        <w:rPr>
          <w:del w:id="1663" w:author="Sayali Dev" w:date="2018-02-15T15:44:00Z"/>
        </w:rPr>
      </w:pPr>
    </w:p>
    <w:p w14:paraId="38D65953" w14:textId="28D9F633" w:rsidR="00F2232B" w:rsidDel="00291E45" w:rsidRDefault="00F2232B" w:rsidP="00F2232B">
      <w:pPr>
        <w:ind w:left="720"/>
        <w:rPr>
          <w:del w:id="1664" w:author="Sayali Dev" w:date="2018-02-15T15:44:00Z"/>
        </w:rPr>
      </w:pPr>
      <w:del w:id="1665" w:author="Sayali Dev" w:date="2018-02-15T15:44:00Z">
        <w:r w:rsidRPr="00B34B27" w:rsidDel="00291E45">
          <w:rPr>
            <w:noProof/>
          </w:rPr>
          <w:drawing>
            <wp:inline distT="0" distB="0" distL="0" distR="0" wp14:anchorId="393C595A" wp14:editId="5B3CB20D">
              <wp:extent cx="3001010" cy="2643505"/>
              <wp:effectExtent l="19050" t="19050" r="27940" b="2349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1010" cy="2643505"/>
                      </a:xfrm>
                      <a:prstGeom prst="rect">
                        <a:avLst/>
                      </a:prstGeom>
                      <a:noFill/>
                      <a:ln w="3175">
                        <a:solidFill>
                          <a:schemeClr val="tx1"/>
                        </a:solidFill>
                      </a:ln>
                    </pic:spPr>
                  </pic:pic>
                </a:graphicData>
              </a:graphic>
            </wp:inline>
          </w:drawing>
        </w:r>
      </w:del>
    </w:p>
    <w:p w14:paraId="122D8BE3" w14:textId="5BE60DE7" w:rsidR="00F2232B" w:rsidDel="00291E45" w:rsidRDefault="00F2232B" w:rsidP="00F2232B">
      <w:pPr>
        <w:pStyle w:val="Figure"/>
        <w:tabs>
          <w:tab w:val="clear" w:pos="1710"/>
          <w:tab w:val="num" w:pos="1800"/>
        </w:tabs>
        <w:ind w:left="1152" w:hanging="432"/>
        <w:rPr>
          <w:del w:id="1666" w:author="Sayali Dev" w:date="2018-02-15T15:44:00Z"/>
        </w:rPr>
      </w:pPr>
      <w:del w:id="1667" w:author="Sayali Dev" w:date="2018-02-15T15:44:00Z">
        <w:r w:rsidDel="00291E45">
          <w:delText xml:space="preserve"> Add Identifier(s) window with identifier fields</w:delText>
        </w:r>
      </w:del>
    </w:p>
    <w:p w14:paraId="785C48EC" w14:textId="23B02E5D" w:rsidR="00F2232B" w:rsidRPr="00931C4A" w:rsidDel="00291E45" w:rsidRDefault="00F2232B" w:rsidP="00F2232B">
      <w:pPr>
        <w:rPr>
          <w:del w:id="1668" w:author="Sayali Dev" w:date="2018-02-15T15:44:00Z"/>
        </w:rPr>
      </w:pPr>
    </w:p>
    <w:p w14:paraId="07666E30" w14:textId="0D11B8E7" w:rsidR="00F2232B" w:rsidDel="00291E45" w:rsidRDefault="00F2232B" w:rsidP="00E55723">
      <w:pPr>
        <w:numPr>
          <w:ilvl w:val="0"/>
          <w:numId w:val="63"/>
        </w:numPr>
        <w:rPr>
          <w:del w:id="1669" w:author="Sayali Dev" w:date="2018-02-15T15:44:00Z"/>
        </w:rPr>
      </w:pPr>
      <w:del w:id="1670" w:author="Sayali Dev" w:date="2018-02-15T15:44:00Z">
        <w:r w:rsidDel="00291E45">
          <w:delText xml:space="preserve">In the </w:delText>
        </w:r>
        <w:r w:rsidRPr="00BA3721" w:rsidDel="00291E45">
          <w:rPr>
            <w:b/>
          </w:rPr>
          <w:delText>Source Identifier</w:delText>
        </w:r>
        <w:r w:rsidDel="00291E45">
          <w:delText xml:space="preserve"> box, type the identifier to be assigned to the kit item.</w:delText>
        </w:r>
      </w:del>
    </w:p>
    <w:p w14:paraId="7F9DE300" w14:textId="7BEF3F45" w:rsidR="00F2232B" w:rsidDel="00291E45" w:rsidRDefault="00F2232B" w:rsidP="00F2232B">
      <w:pPr>
        <w:ind w:left="720"/>
        <w:rPr>
          <w:del w:id="1671" w:author="Sayali Dev" w:date="2018-02-15T15:44:00Z"/>
        </w:rPr>
      </w:pPr>
    </w:p>
    <w:p w14:paraId="671A86B6" w14:textId="0635FEF4" w:rsidR="00F2232B" w:rsidDel="00291E45" w:rsidRDefault="00F2232B" w:rsidP="00E55723">
      <w:pPr>
        <w:numPr>
          <w:ilvl w:val="0"/>
          <w:numId w:val="63"/>
        </w:numPr>
        <w:rPr>
          <w:del w:id="1672" w:author="Sayali Dev" w:date="2018-02-15T15:44:00Z"/>
        </w:rPr>
      </w:pPr>
      <w:del w:id="1673" w:author="Sayali Dev" w:date="2018-02-15T15:44:00Z">
        <w:r w:rsidDel="00291E45">
          <w:delText xml:space="preserve">In the </w:delText>
        </w:r>
        <w:r w:rsidRPr="00BA3721" w:rsidDel="00291E45">
          <w:rPr>
            <w:b/>
          </w:rPr>
          <w:delText>Identifier</w:delText>
        </w:r>
        <w:r w:rsidDel="00291E45">
          <w:delText xml:space="preserve"> </w:delText>
        </w:r>
        <w:r w:rsidRPr="00BA3721" w:rsidDel="00291E45">
          <w:rPr>
            <w:b/>
          </w:rPr>
          <w:delText>Type</w:delText>
        </w:r>
        <w:r w:rsidDel="00291E45">
          <w:delText xml:space="preserve"> list, click the appropriate type for the new identifier to be assigned.</w:delText>
        </w:r>
      </w:del>
    </w:p>
    <w:p w14:paraId="7FAEDCF0" w14:textId="6082810C" w:rsidR="00F2232B" w:rsidDel="00291E45" w:rsidRDefault="00F2232B" w:rsidP="00F2232B">
      <w:pPr>
        <w:pStyle w:val="ListParagraph"/>
        <w:rPr>
          <w:del w:id="1674" w:author="Sayali Dev" w:date="2018-02-15T15:44:00Z"/>
        </w:rPr>
      </w:pPr>
    </w:p>
    <w:p w14:paraId="725EE7CF" w14:textId="644975A6" w:rsidR="00F2232B" w:rsidDel="00291E45" w:rsidRDefault="00F2232B" w:rsidP="00E55723">
      <w:pPr>
        <w:numPr>
          <w:ilvl w:val="0"/>
          <w:numId w:val="63"/>
        </w:numPr>
        <w:rPr>
          <w:del w:id="1675" w:author="Sayali Dev" w:date="2018-02-15T15:44:00Z"/>
        </w:rPr>
      </w:pPr>
      <w:del w:id="1676" w:author="Sayali Dev" w:date="2018-02-15T15:44:00Z">
        <w:r w:rsidDel="00291E45">
          <w:delText xml:space="preserve">Click the check mark icon </w:delText>
        </w:r>
        <w:r w:rsidDel="00291E45">
          <w:rPr>
            <w:noProof/>
          </w:rPr>
          <w:drawing>
            <wp:inline distT="0" distB="0" distL="0" distR="0" wp14:anchorId="42878D31" wp14:editId="65405CED">
              <wp:extent cx="191135" cy="174625"/>
              <wp:effectExtent l="0" t="0" r="0" b="0"/>
              <wp:docPr id="41" name="Picture 4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Del="00291E45">
          <w:delText xml:space="preserve">. </w:delText>
        </w:r>
      </w:del>
    </w:p>
    <w:p w14:paraId="3DEFDD85" w14:textId="502CA829" w:rsidR="00F2232B" w:rsidDel="00291E45" w:rsidRDefault="00F2232B" w:rsidP="00F2232B">
      <w:pPr>
        <w:ind w:left="720"/>
        <w:rPr>
          <w:del w:id="1677" w:author="Sayali Dev" w:date="2018-02-15T15:44:00Z"/>
        </w:rPr>
      </w:pPr>
      <w:del w:id="1678" w:author="Sayali Dev" w:date="2018-02-15T15:44:00Z">
        <w:r w:rsidDel="00291E45">
          <w:delText xml:space="preserve">The identifier and its type appear in the list below. </w:delText>
        </w:r>
      </w:del>
    </w:p>
    <w:p w14:paraId="361211C1" w14:textId="5C3C10EC" w:rsidR="00F2232B" w:rsidDel="00291E45" w:rsidRDefault="00F2232B" w:rsidP="00F2232B">
      <w:pPr>
        <w:pStyle w:val="ListParagraph"/>
        <w:rPr>
          <w:del w:id="1679" w:author="Sayali Dev" w:date="2018-02-15T15:44:00Z"/>
        </w:rPr>
      </w:pPr>
    </w:p>
    <w:p w14:paraId="6E3FFC2A" w14:textId="261AD8DA" w:rsidR="00F2232B" w:rsidDel="00291E45" w:rsidRDefault="00F2232B" w:rsidP="00E55723">
      <w:pPr>
        <w:numPr>
          <w:ilvl w:val="0"/>
          <w:numId w:val="63"/>
        </w:numPr>
        <w:rPr>
          <w:del w:id="1680" w:author="Sayali Dev" w:date="2018-02-15T15:44:00Z"/>
        </w:rPr>
      </w:pPr>
      <w:del w:id="1681" w:author="Sayali Dev" w:date="2018-02-15T15:44:00Z">
        <w:r w:rsidDel="00291E45">
          <w:delText xml:space="preserve">Click </w:delText>
        </w:r>
        <w:r w:rsidRPr="00BA3721" w:rsidDel="00291E45">
          <w:rPr>
            <w:b/>
          </w:rPr>
          <w:delText>SAVE</w:delText>
        </w:r>
        <w:r w:rsidDel="00291E45">
          <w:delText>.</w:delText>
        </w:r>
      </w:del>
    </w:p>
    <w:p w14:paraId="27B9DC68" w14:textId="4B4A5C1C" w:rsidR="00F2232B" w:rsidDel="00291E45" w:rsidRDefault="00F2232B" w:rsidP="00F2232B">
      <w:pPr>
        <w:ind w:left="720"/>
        <w:rPr>
          <w:del w:id="1682" w:author="Sayali Dev" w:date="2018-02-15T15:44:00Z"/>
        </w:rPr>
      </w:pPr>
      <w:del w:id="1683" w:author="Sayali Dev" w:date="2018-02-15T15:44:00Z">
        <w:r w:rsidDel="00291E45">
          <w:delText xml:space="preserve">The new identifier is assigned to the kit item and appears on the </w:delText>
        </w:r>
        <w:r w:rsidRPr="00F2217D" w:rsidDel="00291E45">
          <w:rPr>
            <w:b/>
          </w:rPr>
          <w:delText>View Kit</w:delText>
        </w:r>
        <w:r w:rsidDel="00291E45">
          <w:delText xml:space="preserve"> page.</w:delText>
        </w:r>
      </w:del>
    </w:p>
    <w:p w14:paraId="20495315" w14:textId="6FCF7984" w:rsidR="00F2232B" w:rsidDel="00291E45" w:rsidRDefault="00F2232B" w:rsidP="00F2232B">
      <w:pPr>
        <w:pStyle w:val="Heading3"/>
        <w:rPr>
          <w:del w:id="1684" w:author="Sayali Dev" w:date="2018-02-15T15:44:00Z"/>
        </w:rPr>
      </w:pPr>
      <w:del w:id="1685" w:author="Sayali Dev" w:date="2018-02-15T15:44:00Z">
        <w:r w:rsidDel="00291E45">
          <w:br w:type="page"/>
        </w:r>
        <w:bookmarkStart w:id="1686" w:name="_Printing_a_Barcode_1"/>
        <w:bookmarkStart w:id="1687" w:name="_Printing_a_Bar"/>
        <w:bookmarkStart w:id="1688" w:name="_Toc452993593"/>
        <w:bookmarkEnd w:id="1686"/>
        <w:bookmarkEnd w:id="1687"/>
        <w:r w:rsidDel="00291E45">
          <w:delText>Printing a Bar</w:delText>
        </w:r>
        <w:r w:rsidDel="00291E45">
          <w:rPr>
            <w:lang w:val="en-US"/>
          </w:rPr>
          <w:delText>c</w:delText>
        </w:r>
        <w:r w:rsidDel="00291E45">
          <w:delText>ode Label While Viewing a Kit</w:delText>
        </w:r>
        <w:bookmarkEnd w:id="1688"/>
      </w:del>
    </w:p>
    <w:p w14:paraId="3805032D" w14:textId="059EBF66" w:rsidR="00F2232B" w:rsidDel="00291E45" w:rsidRDefault="00F2232B" w:rsidP="00F2232B">
      <w:pPr>
        <w:rPr>
          <w:del w:id="1689" w:author="Sayali Dev" w:date="2018-02-15T15:44:00Z"/>
        </w:rPr>
      </w:pPr>
    </w:p>
    <w:p w14:paraId="3357B82E" w14:textId="362170C4" w:rsidR="00F2232B" w:rsidDel="00291E45" w:rsidRDefault="00F2232B" w:rsidP="00F2232B">
      <w:pPr>
        <w:rPr>
          <w:del w:id="1690" w:author="Sayali Dev" w:date="2018-02-15T15:44:00Z"/>
        </w:rPr>
      </w:pPr>
      <w:del w:id="1691" w:author="Sayali Dev" w:date="2018-02-15T15:44:00Z">
        <w:r w:rsidDel="00291E45">
          <w:delText>To print a barcode label while viewing a kit:</w:delText>
        </w:r>
      </w:del>
    </w:p>
    <w:p w14:paraId="47418697" w14:textId="3BEFD855" w:rsidR="00F2232B" w:rsidDel="00291E45" w:rsidRDefault="00F2232B" w:rsidP="00F2232B">
      <w:pPr>
        <w:rPr>
          <w:del w:id="1692" w:author="Sayali Dev" w:date="2018-02-15T15:44:00Z"/>
        </w:rPr>
      </w:pPr>
    </w:p>
    <w:p w14:paraId="37D52C71" w14:textId="7EBF2221" w:rsidR="00F2232B" w:rsidDel="00291E45" w:rsidRDefault="00F2232B" w:rsidP="00E55723">
      <w:pPr>
        <w:numPr>
          <w:ilvl w:val="0"/>
          <w:numId w:val="72"/>
        </w:numPr>
        <w:ind w:right="540"/>
        <w:rPr>
          <w:del w:id="1693" w:author="Sayali Dev" w:date="2018-02-15T15:44:00Z"/>
        </w:rPr>
      </w:pPr>
      <w:del w:id="1694" w:author="Sayali Dev" w:date="2018-01-31T17:54:00Z">
        <w:r w:rsidDel="009A119E">
          <w:delText>Log on</w:delText>
        </w:r>
      </w:del>
      <w:del w:id="1695" w:author="Sayali Dev" w:date="2018-02-15T15:44:00Z">
        <w:r w:rsidDel="00291E45">
          <w:delText xml:space="preserve"> to the application using your </w:delText>
        </w:r>
      </w:del>
      <w:del w:id="1696" w:author="Sayali Dev" w:date="2018-01-31T17:55:00Z">
        <w:r w:rsidDel="00A62626">
          <w:delText>logon</w:delText>
        </w:r>
      </w:del>
      <w:del w:id="1697" w:author="Sayali Dev" w:date="2018-02-15T15:44:00Z">
        <w:r w:rsidDel="00291E45">
          <w:delText xml:space="preserve"> credentials.</w:delText>
        </w:r>
      </w:del>
    </w:p>
    <w:p w14:paraId="0816BFE0" w14:textId="058D53D6" w:rsidR="00F2232B" w:rsidDel="00291E45" w:rsidRDefault="00F2232B" w:rsidP="00F2232B">
      <w:pPr>
        <w:ind w:firstLine="720"/>
        <w:rPr>
          <w:del w:id="1698" w:author="Sayali Dev" w:date="2018-02-15T15:44:00Z"/>
        </w:rPr>
      </w:pPr>
      <w:del w:id="1699" w:author="Sayali Dev" w:date="2018-02-15T15:44:00Z">
        <w:r w:rsidDel="00291E45">
          <w:delText>The home page appears.</w:delText>
        </w:r>
      </w:del>
    </w:p>
    <w:p w14:paraId="6BCB992A" w14:textId="19D5F85C" w:rsidR="00F2232B" w:rsidDel="00291E45" w:rsidRDefault="00F2232B" w:rsidP="00F2232B">
      <w:pPr>
        <w:ind w:firstLine="720"/>
        <w:rPr>
          <w:del w:id="1700" w:author="Sayali Dev" w:date="2018-02-15T15:44:00Z"/>
        </w:rPr>
      </w:pPr>
    </w:p>
    <w:p w14:paraId="7CBFC136" w14:textId="7F27DEC2" w:rsidR="00F2232B" w:rsidDel="00291E45" w:rsidRDefault="00F2232B" w:rsidP="00E55723">
      <w:pPr>
        <w:numPr>
          <w:ilvl w:val="0"/>
          <w:numId w:val="72"/>
        </w:numPr>
        <w:ind w:right="540"/>
        <w:rPr>
          <w:del w:id="1701" w:author="Sayali Dev" w:date="2018-02-15T15:44:00Z"/>
        </w:rPr>
      </w:pPr>
      <w:del w:id="1702"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6364369E" w14:textId="712C64A6" w:rsidR="00F2232B" w:rsidDel="00291E45" w:rsidRDefault="00F2232B" w:rsidP="00F2232B">
      <w:pPr>
        <w:ind w:left="720"/>
        <w:rPr>
          <w:del w:id="1703" w:author="Sayali Dev" w:date="2018-02-15T15:44:00Z"/>
        </w:rPr>
      </w:pPr>
      <w:del w:id="1704" w:author="Sayali Dev" w:date="2018-02-15T15:44:00Z">
        <w:r w:rsidRPr="00585562" w:rsidDel="00291E45">
          <w:delText xml:space="preserve">The </w:delText>
        </w:r>
        <w:r w:rsidRPr="005F2F52" w:rsidDel="00291E45">
          <w:rPr>
            <w:b/>
          </w:rPr>
          <w:delText xml:space="preserve">Kit </w:delText>
        </w:r>
        <w:r w:rsidDel="00291E45">
          <w:rPr>
            <w:b/>
          </w:rPr>
          <w:delText>S</w:delText>
        </w:r>
        <w:r w:rsidRPr="005F2F52" w:rsidDel="00291E45">
          <w:rPr>
            <w:b/>
          </w:rPr>
          <w:delText>earch</w:delText>
        </w:r>
        <w:r w:rsidRPr="00585562" w:rsidDel="00291E45">
          <w:delText xml:space="preserve"> </w:delText>
        </w:r>
        <w:r w:rsidDel="00291E45">
          <w:delText>page appears.</w:delText>
        </w:r>
      </w:del>
    </w:p>
    <w:p w14:paraId="16902AEF" w14:textId="4F1E38C7" w:rsidR="00F2232B" w:rsidDel="00291E45" w:rsidRDefault="00F2232B" w:rsidP="00F2232B">
      <w:pPr>
        <w:ind w:left="720"/>
        <w:rPr>
          <w:del w:id="1705" w:author="Sayali Dev" w:date="2018-02-15T15:44:00Z"/>
        </w:rPr>
      </w:pPr>
    </w:p>
    <w:p w14:paraId="33CBDD01" w14:textId="5A2D6EDD" w:rsidR="00F2232B" w:rsidDel="00291E45" w:rsidRDefault="00F2232B" w:rsidP="00E55723">
      <w:pPr>
        <w:numPr>
          <w:ilvl w:val="0"/>
          <w:numId w:val="72"/>
        </w:numPr>
        <w:ind w:right="540"/>
        <w:rPr>
          <w:del w:id="1706" w:author="Sayali Dev" w:date="2018-02-15T15:44:00Z"/>
        </w:rPr>
      </w:pPr>
      <w:del w:id="1707"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2EEA4276" w14:textId="5011AF40" w:rsidR="00F2232B" w:rsidDel="00291E45" w:rsidRDefault="00F2232B" w:rsidP="00F2232B">
      <w:pPr>
        <w:ind w:left="720" w:right="540"/>
        <w:rPr>
          <w:del w:id="1708" w:author="Sayali Dev" w:date="2018-02-15T15:44:00Z"/>
        </w:rPr>
      </w:pPr>
      <w:del w:id="1709" w:author="Sayali Dev" w:date="2018-02-15T15:44:00Z">
        <w:r w:rsidDel="00291E45">
          <w:delText>The k</w:delText>
        </w:r>
        <w:r w:rsidRPr="00AE5860" w:rsidDel="00291E45">
          <w:delText xml:space="preserve">it </w:delText>
        </w:r>
        <w:r w:rsidDel="00291E45">
          <w:delText>s</w:delText>
        </w:r>
        <w:r w:rsidRPr="00AE5860" w:rsidDel="00291E45">
          <w:delText xml:space="preserve">earch </w:delText>
        </w:r>
        <w:r w:rsidDel="00291E45">
          <w:delText xml:space="preserve">page displays a list of kits. </w:delText>
        </w:r>
      </w:del>
    </w:p>
    <w:p w14:paraId="6C046D33" w14:textId="517D0B82" w:rsidR="00F2232B" w:rsidDel="00291E45" w:rsidRDefault="00F2232B" w:rsidP="00F2232B">
      <w:pPr>
        <w:ind w:left="720" w:right="540"/>
        <w:rPr>
          <w:del w:id="1710" w:author="Sayali Dev" w:date="2018-02-15T15:44:00Z"/>
        </w:rPr>
      </w:pPr>
    </w:p>
    <w:p w14:paraId="00DE308C" w14:textId="4265B11C" w:rsidR="00F2232B" w:rsidRPr="00991BF3" w:rsidDel="00291E45" w:rsidRDefault="00F2232B" w:rsidP="00E55723">
      <w:pPr>
        <w:numPr>
          <w:ilvl w:val="0"/>
          <w:numId w:val="72"/>
        </w:numPr>
        <w:ind w:right="540"/>
        <w:rPr>
          <w:del w:id="1711" w:author="Sayali Dev" w:date="2018-02-15T15:44:00Z"/>
        </w:rPr>
      </w:pPr>
      <w:del w:id="1712" w:author="Sayali Dev" w:date="2018-02-15T15:44:00Z">
        <w:r w:rsidDel="00291E45">
          <w:delText xml:space="preserve">Click the row of the appropriate kit. </w:delText>
        </w:r>
      </w:del>
    </w:p>
    <w:p w14:paraId="66F91771" w14:textId="5F047BAE" w:rsidR="00F2232B" w:rsidDel="00291E45" w:rsidRDefault="00F2232B" w:rsidP="00F2232B">
      <w:pPr>
        <w:ind w:firstLine="720"/>
        <w:rPr>
          <w:del w:id="1713" w:author="Sayali Dev" w:date="2018-02-15T15:44:00Z"/>
        </w:rPr>
      </w:pPr>
      <w:del w:id="1714" w:author="Sayali Dev" w:date="2018-02-15T15:44:00Z">
        <w:r w:rsidRPr="00991BF3" w:rsidDel="00291E45">
          <w:delText xml:space="preserve">The </w:delText>
        </w:r>
        <w:r w:rsidRPr="00D74ADD" w:rsidDel="00291E45">
          <w:rPr>
            <w:b/>
          </w:rPr>
          <w:delText>View Kit</w:delText>
        </w:r>
        <w:r w:rsidDel="00291E45">
          <w:delText xml:space="preserve"> page appears. This page displays the </w:delText>
        </w:r>
        <w:r w:rsidRPr="00B6072E" w:rsidDel="00291E45">
          <w:rPr>
            <w:b/>
          </w:rPr>
          <w:delText>Kit Contents</w:delText>
        </w:r>
        <w:r w:rsidDel="00291E45">
          <w:delText xml:space="preserve"> area that lists the kit items.</w:delText>
        </w:r>
      </w:del>
    </w:p>
    <w:p w14:paraId="7D0526CF" w14:textId="4A099CE0" w:rsidR="00F2232B" w:rsidDel="00291E45" w:rsidRDefault="00F2232B" w:rsidP="00F2232B">
      <w:pPr>
        <w:ind w:firstLine="720"/>
        <w:rPr>
          <w:del w:id="1715" w:author="Sayali Dev" w:date="2018-02-15T15:44:00Z"/>
        </w:rPr>
      </w:pPr>
    </w:p>
    <w:p w14:paraId="49AED9EC" w14:textId="7B4F38E0" w:rsidR="00F2232B" w:rsidDel="00291E45" w:rsidRDefault="00F2232B" w:rsidP="00E55723">
      <w:pPr>
        <w:numPr>
          <w:ilvl w:val="0"/>
          <w:numId w:val="72"/>
        </w:numPr>
        <w:rPr>
          <w:del w:id="1716" w:author="Sayali Dev" w:date="2018-02-15T15:44:00Z"/>
        </w:rPr>
      </w:pPr>
      <w:del w:id="1717" w:author="Sayali Dev" w:date="2018-02-15T15:44:00Z">
        <w:r w:rsidDel="00291E45">
          <w:delText xml:space="preserve">Select the checkboxes of the kit items for which you want to print labels. </w:delText>
        </w:r>
      </w:del>
    </w:p>
    <w:p w14:paraId="53EAFCFD" w14:textId="5C798141" w:rsidR="00F2232B" w:rsidDel="00291E45" w:rsidRDefault="00F2232B" w:rsidP="00F2232B">
      <w:pPr>
        <w:ind w:left="720"/>
        <w:rPr>
          <w:del w:id="1718" w:author="Sayali Dev" w:date="2018-02-15T15:44:00Z"/>
        </w:rPr>
      </w:pPr>
      <w:del w:id="1719" w:author="Sayali Dev" w:date="2018-02-15T15:44:00Z">
        <w:r w:rsidRPr="00B6072E" w:rsidDel="00291E45">
          <w:rPr>
            <w:b/>
          </w:rPr>
          <w:delText xml:space="preserve">Note: </w:delText>
        </w:r>
        <w:r w:rsidRPr="00460716" w:rsidDel="00291E45">
          <w:delText>To print labels for all the kit items,</w:delText>
        </w:r>
        <w:r w:rsidDel="00291E45">
          <w:rPr>
            <w:b/>
          </w:rPr>
          <w:delText xml:space="preserve"> </w:delText>
        </w:r>
        <w:r w:rsidDel="00291E45">
          <w:delText>select the checkbox on the header.</w:delText>
        </w:r>
      </w:del>
    </w:p>
    <w:p w14:paraId="78F84FF9" w14:textId="3C607BA5" w:rsidR="00F2232B" w:rsidDel="00291E45" w:rsidRDefault="00F2232B" w:rsidP="00F2232B">
      <w:pPr>
        <w:ind w:left="720"/>
        <w:rPr>
          <w:del w:id="1720" w:author="Sayali Dev" w:date="2018-02-15T15:44:00Z"/>
        </w:rPr>
      </w:pPr>
    </w:p>
    <w:p w14:paraId="6920EA08" w14:textId="07443556" w:rsidR="00F2232B" w:rsidDel="00291E45" w:rsidRDefault="00F2232B" w:rsidP="00E55723">
      <w:pPr>
        <w:numPr>
          <w:ilvl w:val="0"/>
          <w:numId w:val="72"/>
        </w:numPr>
        <w:rPr>
          <w:del w:id="1721" w:author="Sayali Dev" w:date="2018-02-15T15:44:00Z"/>
        </w:rPr>
      </w:pPr>
      <w:del w:id="1722" w:author="Sayali Dev" w:date="2018-02-15T15:44:00Z">
        <w:r w:rsidDel="00291E45">
          <w:delText xml:space="preserve">Click </w:delText>
        </w:r>
        <w:r w:rsidRPr="00460716" w:rsidDel="00291E45">
          <w:rPr>
            <w:b/>
          </w:rPr>
          <w:delText>PRINT LABELS</w:delText>
        </w:r>
        <w:r w:rsidDel="00291E45">
          <w:delText>.</w:delText>
        </w:r>
      </w:del>
    </w:p>
    <w:p w14:paraId="2EBF285F" w14:textId="5EBED0D3" w:rsidR="00F2232B" w:rsidDel="00291E45" w:rsidRDefault="00F2232B" w:rsidP="00F2232B">
      <w:pPr>
        <w:ind w:left="720"/>
        <w:rPr>
          <w:del w:id="1723" w:author="Sayali Dev" w:date="2018-02-15T15:44:00Z"/>
        </w:rPr>
      </w:pPr>
      <w:del w:id="1724" w:author="Sayali Dev" w:date="2018-02-15T15:44:00Z">
        <w:r w:rsidDel="00291E45">
          <w:delText xml:space="preserve">The print labels window appears. </w:delText>
        </w:r>
      </w:del>
    </w:p>
    <w:p w14:paraId="767C9AD3" w14:textId="595E0B6A" w:rsidR="00F2232B" w:rsidDel="00291E45" w:rsidRDefault="00F2232B" w:rsidP="00F2232B">
      <w:pPr>
        <w:ind w:left="720"/>
        <w:rPr>
          <w:del w:id="1725" w:author="Sayali Dev" w:date="2018-02-15T15:44:00Z"/>
        </w:rPr>
      </w:pPr>
    </w:p>
    <w:p w14:paraId="254C9A73" w14:textId="05AA5F8B" w:rsidR="00F2232B" w:rsidDel="00291E45" w:rsidRDefault="00F2232B" w:rsidP="00F2232B">
      <w:pPr>
        <w:ind w:left="720"/>
        <w:rPr>
          <w:del w:id="1726" w:author="Sayali Dev" w:date="2018-02-15T15:44:00Z"/>
        </w:rPr>
      </w:pPr>
      <w:del w:id="1727" w:author="Sayali Dev" w:date="2018-02-15T15:44:00Z">
        <w:r w:rsidRPr="00B34B27" w:rsidDel="00291E45">
          <w:rPr>
            <w:noProof/>
          </w:rPr>
          <w:drawing>
            <wp:inline distT="0" distB="0" distL="0" distR="0" wp14:anchorId="7139DEEA" wp14:editId="5429A9A6">
              <wp:extent cx="2718435" cy="3599180"/>
              <wp:effectExtent l="19050" t="19050" r="24765" b="2032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8435" cy="3599180"/>
                      </a:xfrm>
                      <a:prstGeom prst="rect">
                        <a:avLst/>
                      </a:prstGeom>
                      <a:noFill/>
                      <a:ln w="3175">
                        <a:solidFill>
                          <a:schemeClr val="tx1"/>
                        </a:solidFill>
                      </a:ln>
                    </pic:spPr>
                  </pic:pic>
                </a:graphicData>
              </a:graphic>
            </wp:inline>
          </w:drawing>
        </w:r>
      </w:del>
    </w:p>
    <w:p w14:paraId="06CDE2C1" w14:textId="5047F369" w:rsidR="00F2232B" w:rsidDel="00291E45" w:rsidRDefault="00F2232B" w:rsidP="00F2232B">
      <w:pPr>
        <w:pStyle w:val="Figure"/>
        <w:tabs>
          <w:tab w:val="clear" w:pos="1710"/>
          <w:tab w:val="num" w:pos="1800"/>
        </w:tabs>
        <w:ind w:left="1152" w:hanging="432"/>
        <w:rPr>
          <w:del w:id="1728" w:author="Sayali Dev" w:date="2018-02-15T15:44:00Z"/>
        </w:rPr>
      </w:pPr>
      <w:del w:id="1729" w:author="Sayali Dev" w:date="2018-02-15T15:44:00Z">
        <w:r w:rsidDel="00291E45">
          <w:delText xml:space="preserve"> Print labels window</w:delText>
        </w:r>
      </w:del>
    </w:p>
    <w:p w14:paraId="2380C9B3" w14:textId="7351D5CA" w:rsidR="00F2232B" w:rsidDel="00291E45" w:rsidRDefault="00F2232B" w:rsidP="00F2232B">
      <w:pPr>
        <w:rPr>
          <w:del w:id="1730" w:author="Sayali Dev" w:date="2018-02-15T15:44:00Z"/>
        </w:rPr>
      </w:pPr>
    </w:p>
    <w:p w14:paraId="1EC6ABB9" w14:textId="76C3FCC3" w:rsidR="00F2232B" w:rsidDel="00291E45" w:rsidRDefault="00F2232B" w:rsidP="00E55723">
      <w:pPr>
        <w:numPr>
          <w:ilvl w:val="0"/>
          <w:numId w:val="72"/>
        </w:numPr>
        <w:rPr>
          <w:del w:id="1731" w:author="Sayali Dev" w:date="2018-02-15T15:44:00Z"/>
        </w:rPr>
      </w:pPr>
      <w:del w:id="1732" w:author="Sayali Dev" w:date="2018-02-15T15:44:00Z">
        <w:r w:rsidDel="00291E45">
          <w:delText xml:space="preserve">To print labels to a PDF file, click </w:delText>
        </w:r>
        <w:r w:rsidRPr="00460716" w:rsidDel="00291E45">
          <w:rPr>
            <w:b/>
          </w:rPr>
          <w:delText>PDF</w:delText>
        </w:r>
        <w:r w:rsidDel="00291E45">
          <w:delText xml:space="preserve">, and then click </w:delText>
        </w:r>
        <w:r w:rsidRPr="007B50A6" w:rsidDel="00291E45">
          <w:rPr>
            <w:b/>
          </w:rPr>
          <w:delText>SUBMIT</w:delText>
        </w:r>
        <w:r w:rsidDel="00291E45">
          <w:delText xml:space="preserve">. </w:delText>
        </w:r>
      </w:del>
    </w:p>
    <w:p w14:paraId="46B6ADED" w14:textId="57C4BF46" w:rsidR="00F2232B" w:rsidDel="00291E45" w:rsidRDefault="00F2232B" w:rsidP="00F2232B">
      <w:pPr>
        <w:ind w:left="720"/>
        <w:rPr>
          <w:del w:id="1733" w:author="Sayali Dev" w:date="2018-02-15T15:44:00Z"/>
        </w:rPr>
      </w:pPr>
      <w:del w:id="1734" w:author="Sayali Dev" w:date="2018-02-15T15:44:00Z">
        <w:r w:rsidDel="00291E45">
          <w:delText xml:space="preserve">The image of the barcode label(s) associated with the kit and the selected template appear below. </w:delText>
        </w:r>
        <w:r w:rsidDel="00291E45">
          <w:br/>
        </w:r>
      </w:del>
    </w:p>
    <w:p w14:paraId="693B2F24" w14:textId="13D947AD" w:rsidR="00F2232B" w:rsidDel="00291E45" w:rsidRDefault="00F2232B" w:rsidP="00F2232B">
      <w:pPr>
        <w:ind w:left="720"/>
        <w:rPr>
          <w:del w:id="1735" w:author="Sayali Dev" w:date="2018-02-15T15:44:00Z"/>
        </w:rPr>
      </w:pPr>
      <w:del w:id="1736" w:author="Sayali Dev" w:date="2018-02-15T15:44:00Z">
        <w:r w:rsidRPr="00B34B27" w:rsidDel="00291E45">
          <w:rPr>
            <w:noProof/>
          </w:rPr>
          <w:drawing>
            <wp:inline distT="0" distB="0" distL="0" distR="0" wp14:anchorId="5D5E1BD8" wp14:editId="7E5F25CD">
              <wp:extent cx="2818130" cy="3732530"/>
              <wp:effectExtent l="19050" t="19050" r="20320" b="2032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8130" cy="3732530"/>
                      </a:xfrm>
                      <a:prstGeom prst="rect">
                        <a:avLst/>
                      </a:prstGeom>
                      <a:noFill/>
                      <a:ln w="3175">
                        <a:solidFill>
                          <a:schemeClr val="tx1"/>
                        </a:solidFill>
                      </a:ln>
                    </pic:spPr>
                  </pic:pic>
                </a:graphicData>
              </a:graphic>
            </wp:inline>
          </w:drawing>
        </w:r>
      </w:del>
    </w:p>
    <w:p w14:paraId="1E8C7450" w14:textId="78875E08" w:rsidR="00F2232B" w:rsidDel="00291E45" w:rsidRDefault="00F2232B" w:rsidP="00F2232B">
      <w:pPr>
        <w:pStyle w:val="Figure"/>
        <w:tabs>
          <w:tab w:val="clear" w:pos="1710"/>
          <w:tab w:val="num" w:pos="1800"/>
        </w:tabs>
        <w:ind w:left="1152" w:hanging="432"/>
        <w:rPr>
          <w:del w:id="1737" w:author="Sayali Dev" w:date="2018-02-15T15:44:00Z"/>
        </w:rPr>
      </w:pPr>
      <w:del w:id="1738" w:author="Sayali Dev" w:date="2018-02-15T15:44:00Z">
        <w:r w:rsidDel="00291E45">
          <w:delText xml:space="preserve"> Print labels window with labels</w:delText>
        </w:r>
      </w:del>
    </w:p>
    <w:p w14:paraId="0D56DAB0" w14:textId="7C2F60D3" w:rsidR="00F2232B" w:rsidDel="00291E45" w:rsidRDefault="00F2232B" w:rsidP="00F2232B">
      <w:pPr>
        <w:ind w:left="720"/>
        <w:rPr>
          <w:del w:id="1739" w:author="Sayali Dev" w:date="2018-02-15T15:44:00Z"/>
        </w:rPr>
      </w:pPr>
    </w:p>
    <w:p w14:paraId="58103933" w14:textId="00EC03DD" w:rsidR="00F2232B" w:rsidDel="00291E45" w:rsidRDefault="00F2232B" w:rsidP="00F2232B">
      <w:pPr>
        <w:pStyle w:val="BodyText"/>
        <w:ind w:left="720"/>
        <w:rPr>
          <w:del w:id="1740" w:author="Sayali Dev" w:date="2018-02-15T15:44:00Z"/>
          <w:lang w:val="en-US"/>
        </w:rPr>
      </w:pPr>
      <w:del w:id="1741" w:author="Sayali Dev" w:date="2018-02-15T15:44:00Z">
        <w:r w:rsidRPr="00AF38DA" w:rsidDel="00291E45">
          <w:rPr>
            <w:b/>
          </w:rPr>
          <w:delText>Note</w:delText>
        </w:r>
        <w:r w:rsidDel="00291E45">
          <w:delText xml:space="preserve">: </w:delText>
        </w:r>
        <w:r w:rsidDel="00291E45">
          <w:rPr>
            <w:lang w:val="en-US"/>
          </w:rPr>
          <w:delText>To identify tools for viewing multiple labels, printing labels and saving the file to your machine, hover the cursor over the icons in the horizontal and vertical navigation bars.</w:delText>
        </w:r>
        <w:bookmarkStart w:id="1742" w:name="DownloadingForms"/>
        <w:bookmarkEnd w:id="1742"/>
        <w:r w:rsidDel="00291E45">
          <w:rPr>
            <w:lang w:val="en-US"/>
          </w:rPr>
          <w:delText xml:space="preserve"> </w:delText>
        </w:r>
      </w:del>
    </w:p>
    <w:p w14:paraId="016F3A44" w14:textId="7D2C2912" w:rsidR="00F2232B" w:rsidDel="00291E45" w:rsidRDefault="00F2232B" w:rsidP="00F2232B">
      <w:pPr>
        <w:pStyle w:val="Heading3"/>
        <w:rPr>
          <w:del w:id="1743" w:author="Sayali Dev" w:date="2018-02-15T15:44:00Z"/>
        </w:rPr>
      </w:pPr>
      <w:del w:id="1744" w:author="Sayali Dev" w:date="2018-02-15T15:44:00Z">
        <w:r w:rsidDel="00291E45">
          <w:rPr>
            <w:lang w:val="en-US"/>
          </w:rPr>
          <w:br w:type="page"/>
        </w:r>
        <w:bookmarkStart w:id="1745" w:name="_Toc452993594"/>
        <w:r w:rsidDel="00291E45">
          <w:rPr>
            <w:lang w:val="en-US"/>
          </w:rPr>
          <w:delText>D</w:delText>
        </w:r>
        <w:r w:rsidDel="00291E45">
          <w:delText>ownloading a Form While Viewing a Kit</w:delText>
        </w:r>
        <w:bookmarkEnd w:id="1745"/>
      </w:del>
    </w:p>
    <w:p w14:paraId="231AE2ED" w14:textId="70D49D83" w:rsidR="00F2232B" w:rsidDel="00291E45" w:rsidRDefault="00F2232B" w:rsidP="00F2232B">
      <w:pPr>
        <w:rPr>
          <w:del w:id="1746" w:author="Sayali Dev" w:date="2018-02-15T15:44:00Z"/>
        </w:rPr>
      </w:pPr>
    </w:p>
    <w:p w14:paraId="5980559F" w14:textId="27AB8ED9" w:rsidR="00F2232B" w:rsidDel="00291E45" w:rsidRDefault="00F2232B" w:rsidP="00F2232B">
      <w:pPr>
        <w:rPr>
          <w:del w:id="1747" w:author="Sayali Dev" w:date="2018-02-15T15:44:00Z"/>
        </w:rPr>
      </w:pPr>
      <w:del w:id="1748" w:author="Sayali Dev" w:date="2018-02-15T15:44:00Z">
        <w:r w:rsidDel="00291E45">
          <w:delText>To download a form while viewing a kit:</w:delText>
        </w:r>
      </w:del>
    </w:p>
    <w:p w14:paraId="2B618A98" w14:textId="7B93CFCE" w:rsidR="00F2232B" w:rsidDel="00291E45" w:rsidRDefault="00F2232B" w:rsidP="00F2232B">
      <w:pPr>
        <w:rPr>
          <w:del w:id="1749" w:author="Sayali Dev" w:date="2018-02-15T15:44:00Z"/>
        </w:rPr>
      </w:pPr>
    </w:p>
    <w:p w14:paraId="580EB27F" w14:textId="36820D3A" w:rsidR="00F2232B" w:rsidDel="00291E45" w:rsidRDefault="00F2232B" w:rsidP="00E55723">
      <w:pPr>
        <w:numPr>
          <w:ilvl w:val="0"/>
          <w:numId w:val="64"/>
        </w:numPr>
        <w:ind w:right="540"/>
        <w:rPr>
          <w:del w:id="1750" w:author="Sayali Dev" w:date="2018-02-15T15:44:00Z"/>
        </w:rPr>
      </w:pPr>
      <w:del w:id="1751" w:author="Sayali Dev" w:date="2018-01-31T17:54:00Z">
        <w:r w:rsidDel="009A119E">
          <w:delText>Log on</w:delText>
        </w:r>
      </w:del>
      <w:del w:id="1752" w:author="Sayali Dev" w:date="2018-02-15T15:44:00Z">
        <w:r w:rsidDel="00291E45">
          <w:delText xml:space="preserve"> to the application using your </w:delText>
        </w:r>
      </w:del>
      <w:del w:id="1753" w:author="Sayali Dev" w:date="2018-01-31T17:55:00Z">
        <w:r w:rsidDel="00A62626">
          <w:delText>logon</w:delText>
        </w:r>
      </w:del>
      <w:del w:id="1754" w:author="Sayali Dev" w:date="2018-02-15T15:44:00Z">
        <w:r w:rsidDel="00291E45">
          <w:delText xml:space="preserve"> credentials.</w:delText>
        </w:r>
      </w:del>
    </w:p>
    <w:p w14:paraId="46E2A4B4" w14:textId="261A5FFE" w:rsidR="00F2232B" w:rsidDel="00291E45" w:rsidRDefault="00F2232B" w:rsidP="00F2232B">
      <w:pPr>
        <w:ind w:firstLine="720"/>
        <w:rPr>
          <w:del w:id="1755" w:author="Sayali Dev" w:date="2018-02-15T15:44:00Z"/>
        </w:rPr>
      </w:pPr>
      <w:del w:id="1756" w:author="Sayali Dev" w:date="2018-02-15T15:44:00Z">
        <w:r w:rsidDel="00291E45">
          <w:delText>The home page appears.</w:delText>
        </w:r>
      </w:del>
    </w:p>
    <w:p w14:paraId="7FD55CD0" w14:textId="5CE15A87" w:rsidR="00F2232B" w:rsidDel="00291E45" w:rsidRDefault="00F2232B" w:rsidP="00F2232B">
      <w:pPr>
        <w:ind w:firstLine="720"/>
        <w:rPr>
          <w:del w:id="1757" w:author="Sayali Dev" w:date="2018-02-15T15:44:00Z"/>
        </w:rPr>
      </w:pPr>
    </w:p>
    <w:p w14:paraId="37568615" w14:textId="056A8EDC" w:rsidR="00F2232B" w:rsidDel="00291E45" w:rsidRDefault="00F2232B" w:rsidP="00E55723">
      <w:pPr>
        <w:numPr>
          <w:ilvl w:val="0"/>
          <w:numId w:val="64"/>
        </w:numPr>
        <w:ind w:right="540"/>
        <w:rPr>
          <w:del w:id="1758" w:author="Sayali Dev" w:date="2018-02-15T15:44:00Z"/>
        </w:rPr>
      </w:pPr>
      <w:del w:id="1759"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I</w:delText>
        </w:r>
        <w:r w:rsidRPr="00EC5321" w:rsidDel="00291E45">
          <w:rPr>
            <w:b/>
          </w:rPr>
          <w:delText>nventory</w:delText>
        </w:r>
        <w:r w:rsidDel="00291E45">
          <w:delText xml:space="preserve">. </w:delText>
        </w:r>
      </w:del>
    </w:p>
    <w:p w14:paraId="0D62AA79" w14:textId="023543CC" w:rsidR="00F2232B" w:rsidDel="00291E45" w:rsidRDefault="00F2232B" w:rsidP="00F2232B">
      <w:pPr>
        <w:ind w:left="720"/>
        <w:rPr>
          <w:del w:id="1760" w:author="Sayali Dev" w:date="2018-02-15T15:44:00Z"/>
        </w:rPr>
      </w:pPr>
      <w:del w:id="1761" w:author="Sayali Dev" w:date="2018-02-15T15:44:00Z">
        <w:r w:rsidRPr="00585562" w:rsidDel="00291E45">
          <w:delText xml:space="preserve">The </w:delText>
        </w:r>
        <w:r w:rsidDel="00291E45">
          <w:rPr>
            <w:b/>
          </w:rPr>
          <w:delText>K</w:delText>
        </w:r>
        <w:r w:rsidRPr="00211AE3" w:rsidDel="00291E45">
          <w:rPr>
            <w:b/>
          </w:rPr>
          <w:delText xml:space="preserve">it </w:delText>
        </w:r>
        <w:r w:rsidDel="00291E45">
          <w:rPr>
            <w:b/>
          </w:rPr>
          <w:delText>S</w:delText>
        </w:r>
        <w:r w:rsidRPr="00211AE3" w:rsidDel="00291E45">
          <w:rPr>
            <w:b/>
          </w:rPr>
          <w:delText>earch</w:delText>
        </w:r>
        <w:r w:rsidRPr="00585562" w:rsidDel="00291E45">
          <w:delText xml:space="preserve"> </w:delText>
        </w:r>
        <w:r w:rsidDel="00291E45">
          <w:delText>page appears.</w:delText>
        </w:r>
      </w:del>
    </w:p>
    <w:p w14:paraId="1D32AB71" w14:textId="50769877" w:rsidR="00F2232B" w:rsidDel="00291E45" w:rsidRDefault="00F2232B" w:rsidP="00F2232B">
      <w:pPr>
        <w:ind w:left="720"/>
        <w:rPr>
          <w:del w:id="1762" w:author="Sayali Dev" w:date="2018-02-15T15:44:00Z"/>
        </w:rPr>
      </w:pPr>
    </w:p>
    <w:p w14:paraId="3BE7CC77" w14:textId="49D0162B" w:rsidR="00F2232B" w:rsidDel="00291E45" w:rsidRDefault="00F2232B" w:rsidP="00E55723">
      <w:pPr>
        <w:numPr>
          <w:ilvl w:val="0"/>
          <w:numId w:val="64"/>
        </w:numPr>
        <w:ind w:right="540"/>
        <w:rPr>
          <w:del w:id="1763" w:author="Sayali Dev" w:date="2018-02-15T15:44:00Z"/>
        </w:rPr>
      </w:pPr>
      <w:del w:id="1764" w:author="Sayali Dev" w:date="2018-02-15T15:44:00Z">
        <w:r w:rsidDel="00291E45">
          <w:delText xml:space="preserve">Click </w:delText>
        </w:r>
        <w:r w:rsidRPr="009C71DE" w:rsidDel="00291E45">
          <w:rPr>
            <w:b/>
          </w:rPr>
          <w:delText>S</w:delText>
        </w:r>
        <w:r w:rsidDel="00291E45">
          <w:rPr>
            <w:b/>
          </w:rPr>
          <w:delText>EARCH</w:delText>
        </w:r>
        <w:r w:rsidDel="00291E45">
          <w:delText>.</w:delText>
        </w:r>
      </w:del>
    </w:p>
    <w:p w14:paraId="469BD6D5" w14:textId="409C0B51" w:rsidR="00F2232B" w:rsidDel="00291E45" w:rsidRDefault="00F2232B" w:rsidP="00F2232B">
      <w:pPr>
        <w:ind w:left="720" w:right="540"/>
        <w:rPr>
          <w:del w:id="1765" w:author="Sayali Dev" w:date="2018-02-15T15:44:00Z"/>
        </w:rPr>
      </w:pPr>
      <w:del w:id="1766" w:author="Sayali Dev" w:date="2018-02-15T15:44:00Z">
        <w:r w:rsidDel="00291E45">
          <w:delText>The k</w:delText>
        </w:r>
        <w:r w:rsidRPr="00AE5860" w:rsidDel="00291E45">
          <w:delText xml:space="preserve">it </w:delText>
        </w:r>
        <w:r w:rsidDel="00291E45">
          <w:delText>s</w:delText>
        </w:r>
        <w:r w:rsidRPr="00AE5860" w:rsidDel="00291E45">
          <w:delText xml:space="preserve">earch </w:delText>
        </w:r>
        <w:r w:rsidDel="00291E45">
          <w:delText xml:space="preserve">page displays a list of kits. </w:delText>
        </w:r>
      </w:del>
    </w:p>
    <w:p w14:paraId="638D8EE8" w14:textId="3D6B07E1" w:rsidR="00F2232B" w:rsidDel="00291E45" w:rsidRDefault="00F2232B" w:rsidP="00F2232B">
      <w:pPr>
        <w:ind w:left="720" w:right="540"/>
        <w:rPr>
          <w:del w:id="1767" w:author="Sayali Dev" w:date="2018-02-15T15:44:00Z"/>
        </w:rPr>
      </w:pPr>
    </w:p>
    <w:p w14:paraId="48B038D7" w14:textId="5A70EF51" w:rsidR="00F2232B" w:rsidRPr="00991BF3" w:rsidDel="00291E45" w:rsidRDefault="00F2232B" w:rsidP="00E55723">
      <w:pPr>
        <w:numPr>
          <w:ilvl w:val="0"/>
          <w:numId w:val="64"/>
        </w:numPr>
        <w:ind w:right="540"/>
        <w:rPr>
          <w:del w:id="1768" w:author="Sayali Dev" w:date="2018-02-15T15:44:00Z"/>
        </w:rPr>
      </w:pPr>
      <w:del w:id="1769" w:author="Sayali Dev" w:date="2018-02-15T15:44:00Z">
        <w:r w:rsidDel="00291E45">
          <w:delText xml:space="preserve">Click the row of the appropriate kit. </w:delText>
        </w:r>
      </w:del>
    </w:p>
    <w:p w14:paraId="2B8172CA" w14:textId="0FFA2186" w:rsidR="00F2232B" w:rsidDel="00291E45" w:rsidRDefault="00F2232B" w:rsidP="00F2232B">
      <w:pPr>
        <w:pStyle w:val="BodyText"/>
        <w:ind w:left="720"/>
        <w:rPr>
          <w:del w:id="1770" w:author="Sayali Dev" w:date="2018-02-15T15:44:00Z"/>
          <w:lang w:val="en-US"/>
        </w:rPr>
      </w:pPr>
      <w:del w:id="1771" w:author="Sayali Dev" w:date="2018-02-15T15:44:00Z">
        <w:r w:rsidRPr="00991BF3" w:rsidDel="00291E45">
          <w:delText xml:space="preserve">The </w:delText>
        </w:r>
        <w:r w:rsidRPr="00D74ADD" w:rsidDel="00291E45">
          <w:rPr>
            <w:b/>
          </w:rPr>
          <w:delText>View Kit</w:delText>
        </w:r>
        <w:r w:rsidDel="00291E45">
          <w:delText xml:space="preserve"> page appears. This page displays the </w:delText>
        </w:r>
        <w:r w:rsidRPr="00111F95" w:rsidDel="00291E45">
          <w:rPr>
            <w:b/>
            <w:lang w:val="en-US"/>
          </w:rPr>
          <w:delText>F</w:delText>
        </w:r>
        <w:r w:rsidDel="00291E45">
          <w:rPr>
            <w:b/>
            <w:lang w:val="en-US"/>
          </w:rPr>
          <w:delText>ORMS</w:delText>
        </w:r>
        <w:r w:rsidDel="00291E45">
          <w:delText xml:space="preserve"> area that lists the </w:delText>
        </w:r>
        <w:r w:rsidDel="00291E45">
          <w:rPr>
            <w:lang w:val="en-US"/>
          </w:rPr>
          <w:delText xml:space="preserve">forms associated with the </w:delText>
        </w:r>
        <w:r w:rsidDel="00291E45">
          <w:delText>kit.</w:delText>
        </w:r>
        <w:r w:rsidDel="00291E45">
          <w:rPr>
            <w:lang w:val="en-US"/>
          </w:rPr>
          <w:br/>
        </w:r>
      </w:del>
    </w:p>
    <w:p w14:paraId="201D6B54" w14:textId="4D634379" w:rsidR="00F2232B" w:rsidRPr="00B703D1" w:rsidDel="00291E45" w:rsidRDefault="00F2232B" w:rsidP="00E55723">
      <w:pPr>
        <w:pStyle w:val="BodyText"/>
        <w:numPr>
          <w:ilvl w:val="0"/>
          <w:numId w:val="64"/>
        </w:numPr>
        <w:ind w:right="540"/>
        <w:rPr>
          <w:del w:id="1772" w:author="Sayali Dev" w:date="2018-02-15T15:44:00Z"/>
        </w:rPr>
      </w:pPr>
      <w:del w:id="1773" w:author="Sayali Dev" w:date="2018-02-15T15:44:00Z">
        <w:r w:rsidRPr="00E63C3C" w:rsidDel="00291E45">
          <w:delText xml:space="preserve">Click on the </w:delText>
        </w:r>
        <w:r w:rsidRPr="00E67E33" w:rsidDel="00291E45">
          <w:rPr>
            <w:b/>
          </w:rPr>
          <w:delText>Download Form</w:delText>
        </w:r>
        <w:r w:rsidRPr="00E63C3C" w:rsidDel="00291E45">
          <w:delText xml:space="preserve"> icon </w:delText>
        </w:r>
        <w:r w:rsidDel="00291E45">
          <w:rPr>
            <w:noProof/>
          </w:rPr>
          <w:drawing>
            <wp:inline distT="0" distB="0" distL="0" distR="0" wp14:anchorId="233A1EBD" wp14:editId="07B9F67B">
              <wp:extent cx="343535" cy="259080"/>
              <wp:effectExtent l="0" t="0" r="0" b="7620"/>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535" cy="259080"/>
                      </a:xfrm>
                      <a:prstGeom prst="rect">
                        <a:avLst/>
                      </a:prstGeom>
                      <a:noFill/>
                    </pic:spPr>
                  </pic:pic>
                </a:graphicData>
              </a:graphic>
            </wp:inline>
          </w:drawing>
        </w:r>
        <w:r w:rsidRPr="00E63C3C" w:rsidDel="00291E45">
          <w:delText>(last column</w:delText>
        </w:r>
        <w:r w:rsidDel="00291E45">
          <w:rPr>
            <w:lang w:val="en-US"/>
          </w:rPr>
          <w:delText xml:space="preserve"> of forms table</w:delText>
        </w:r>
        <w:r w:rsidRPr="00E63C3C" w:rsidDel="00291E45">
          <w:delText xml:space="preserve">) for </w:delText>
        </w:r>
        <w:r w:rsidDel="00291E45">
          <w:delText>the d</w:delText>
        </w:r>
        <w:r w:rsidRPr="00E63C3C" w:rsidDel="00291E45">
          <w:delText xml:space="preserve">esired </w:delText>
        </w:r>
        <w:r w:rsidDel="00291E45">
          <w:delText>form</w:delText>
        </w:r>
        <w:r w:rsidRPr="00E63C3C" w:rsidDel="00291E45">
          <w:delText>.</w:delText>
        </w:r>
        <w:r w:rsidDel="00291E45">
          <w:rPr>
            <w:lang w:val="en-US"/>
          </w:rPr>
          <w:br/>
        </w:r>
        <w:r w:rsidDel="00291E45">
          <w:delText xml:space="preserve">The </w:delText>
        </w:r>
        <w:r w:rsidDel="00291E45">
          <w:rPr>
            <w:lang w:val="en-US"/>
          </w:rPr>
          <w:delText>selected form appears in a new window</w:delText>
        </w:r>
        <w:r w:rsidDel="00291E45">
          <w:delText>.</w:delText>
        </w:r>
      </w:del>
    </w:p>
    <w:p w14:paraId="23AB34FB" w14:textId="1826417F" w:rsidR="00F2232B" w:rsidDel="00291E45" w:rsidRDefault="00F2232B" w:rsidP="00F2232B">
      <w:pPr>
        <w:pStyle w:val="Nomal"/>
        <w:ind w:left="720"/>
        <w:rPr>
          <w:del w:id="1774" w:author="Sayali Dev" w:date="2018-02-15T15:44:00Z"/>
        </w:rPr>
      </w:pPr>
      <w:del w:id="1775" w:author="Sayali Dev" w:date="2018-02-15T15:44:00Z">
        <w:r w:rsidDel="00291E45">
          <w:rPr>
            <w:noProof/>
          </w:rPr>
          <w:drawing>
            <wp:inline distT="0" distB="0" distL="0" distR="0" wp14:anchorId="04317A8B" wp14:editId="7936E043">
              <wp:extent cx="4275741" cy="3524597"/>
              <wp:effectExtent l="19050" t="19050" r="10795" b="19050"/>
              <wp:docPr id="9243" name="Picture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6085" cy="3541367"/>
                      </a:xfrm>
                      <a:prstGeom prst="rect">
                        <a:avLst/>
                      </a:prstGeom>
                      <a:noFill/>
                      <a:ln w="3175">
                        <a:solidFill>
                          <a:schemeClr val="tx1"/>
                        </a:solidFill>
                      </a:ln>
                    </pic:spPr>
                  </pic:pic>
                </a:graphicData>
              </a:graphic>
            </wp:inline>
          </w:drawing>
        </w:r>
      </w:del>
    </w:p>
    <w:p w14:paraId="7A1C5540" w14:textId="1F60AA96" w:rsidR="00F2232B" w:rsidRPr="00E31C36" w:rsidDel="00291E45" w:rsidRDefault="00F2232B" w:rsidP="00F2232B">
      <w:pPr>
        <w:pStyle w:val="Figure"/>
        <w:tabs>
          <w:tab w:val="clear" w:pos="1710"/>
          <w:tab w:val="num" w:pos="1800"/>
        </w:tabs>
        <w:ind w:left="1152" w:hanging="432"/>
        <w:rPr>
          <w:del w:id="1776" w:author="Sayali Dev" w:date="2018-02-15T15:44:00Z"/>
        </w:rPr>
      </w:pPr>
      <w:del w:id="1777" w:author="Sayali Dev" w:date="2018-02-15T15:44:00Z">
        <w:r w:rsidDel="00291E45">
          <w:delText xml:space="preserve"> View Kit - </w:delText>
        </w:r>
        <w:r w:rsidRPr="00E63C3C" w:rsidDel="00291E45">
          <w:delText xml:space="preserve">Download </w:delText>
        </w:r>
        <w:r w:rsidDel="00291E45">
          <w:delText>f</w:delText>
        </w:r>
        <w:r w:rsidRPr="00E63C3C" w:rsidDel="00291E45">
          <w:delText xml:space="preserve">orms </w:delText>
        </w:r>
        <w:r w:rsidDel="00291E45">
          <w:delText>window</w:delText>
        </w:r>
        <w:r w:rsidDel="00291E45">
          <w:br/>
        </w:r>
        <w:r w:rsidDel="00291E45">
          <w:br/>
        </w:r>
      </w:del>
    </w:p>
    <w:p w14:paraId="2BFF70D0" w14:textId="50A96409" w:rsidR="00F2232B" w:rsidRPr="000955E3" w:rsidDel="00291E45" w:rsidRDefault="00F2232B" w:rsidP="00E55723">
      <w:pPr>
        <w:pStyle w:val="BodyText"/>
        <w:numPr>
          <w:ilvl w:val="0"/>
          <w:numId w:val="47"/>
        </w:numPr>
        <w:rPr>
          <w:del w:id="1778" w:author="Sayali Dev" w:date="2018-02-15T15:44:00Z"/>
        </w:rPr>
      </w:pPr>
      <w:del w:id="1779" w:author="Sayali Dev" w:date="2018-02-15T15:44:00Z">
        <w:r w:rsidDel="00291E45">
          <w:delText xml:space="preserve">View, </w:delText>
        </w:r>
        <w:r w:rsidDel="00291E45">
          <w:rPr>
            <w:lang w:val="en-US"/>
          </w:rPr>
          <w:delText>p</w:delText>
        </w:r>
        <w:r w:rsidDel="00291E45">
          <w:delText xml:space="preserve">rint and/or </w:delText>
        </w:r>
        <w:r w:rsidDel="00291E45">
          <w:rPr>
            <w:lang w:val="en-US"/>
          </w:rPr>
          <w:delText>s</w:delText>
        </w:r>
        <w:r w:rsidDel="00291E45">
          <w:delText xml:space="preserve">ave the file, as needed. </w:delText>
        </w:r>
        <w:r w:rsidDel="00291E45">
          <w:rPr>
            <w:lang w:val="en-US"/>
          </w:rPr>
          <w:br/>
        </w:r>
        <w:r w:rsidRPr="00AF38DA" w:rsidDel="00291E45">
          <w:rPr>
            <w:b/>
          </w:rPr>
          <w:delText>Note</w:delText>
        </w:r>
        <w:r w:rsidDel="00291E45">
          <w:delText xml:space="preserve">: </w:delText>
        </w:r>
        <w:r w:rsidDel="00291E45">
          <w:rPr>
            <w:lang w:val="en-US"/>
          </w:rPr>
          <w:delText>Hover the cursor over the icons in the horizontal and vertical navigation bars to identify tools for viewing multiple pages, printing and saving the file to your machine.</w:delText>
        </w:r>
      </w:del>
    </w:p>
    <w:p w14:paraId="01979915" w14:textId="08EA2281" w:rsidR="00F2232B" w:rsidDel="00FC714C" w:rsidRDefault="00F2232B">
      <w:pPr>
        <w:pStyle w:val="Heading3"/>
        <w:rPr>
          <w:del w:id="1780" w:author="Sayali Dev" w:date="2018-02-01T16:33:00Z"/>
        </w:rPr>
      </w:pPr>
      <w:del w:id="1781" w:author="Sayali Dev" w:date="2018-02-15T15:44:00Z">
        <w:r w:rsidDel="00291E45">
          <w:rPr>
            <w:lang w:val="en-US"/>
          </w:rPr>
          <w:br w:type="page"/>
        </w:r>
      </w:del>
      <w:bookmarkStart w:id="1782" w:name="_Recording_The_Collection"/>
      <w:bookmarkStart w:id="1783" w:name="CollectingSpecimen"/>
      <w:bookmarkStart w:id="1784" w:name="_Toc297205096"/>
      <w:bookmarkStart w:id="1785" w:name="_Toc452993595"/>
      <w:bookmarkEnd w:id="1782"/>
      <w:bookmarkEnd w:id="1783"/>
      <w:del w:id="1786" w:author="Sayali Dev" w:date="2018-02-01T16:33:00Z">
        <w:r w:rsidDel="00FC714C">
          <w:delText xml:space="preserve">Recording </w:delText>
        </w:r>
        <w:r w:rsidDel="00FC714C">
          <w:rPr>
            <w:lang w:val="en-US"/>
          </w:rPr>
          <w:delText>The</w:delText>
        </w:r>
        <w:r w:rsidDel="00FC714C">
          <w:delText xml:space="preserve"> Collection of </w:delText>
        </w:r>
        <w:r w:rsidDel="00FC714C">
          <w:rPr>
            <w:lang w:val="en-US"/>
          </w:rPr>
          <w:delText xml:space="preserve">a Subject’s </w:delText>
        </w:r>
        <w:r w:rsidDel="00FC714C">
          <w:delText>Biospecimen</w:delText>
        </w:r>
        <w:bookmarkEnd w:id="1784"/>
        <w:bookmarkEnd w:id="1785"/>
        <w:r w:rsidDel="00FC714C">
          <w:delText xml:space="preserve"> </w:delText>
        </w:r>
      </w:del>
    </w:p>
    <w:p w14:paraId="2FD872FA" w14:textId="44F24310" w:rsidR="00F2232B" w:rsidDel="00FC714C" w:rsidRDefault="00F2232B">
      <w:pPr>
        <w:pStyle w:val="Heading3"/>
        <w:rPr>
          <w:del w:id="1787" w:author="Sayali Dev" w:date="2018-02-01T16:33:00Z"/>
        </w:rPr>
        <w:pPrChange w:id="1788" w:author="Sayali Dev" w:date="2018-02-01T16:33:00Z">
          <w:pPr/>
        </w:pPrChange>
      </w:pPr>
    </w:p>
    <w:p w14:paraId="1DBFAB14" w14:textId="4152E66E" w:rsidR="00F2232B" w:rsidDel="00FC714C" w:rsidRDefault="00F2232B">
      <w:pPr>
        <w:pStyle w:val="Heading3"/>
        <w:rPr>
          <w:del w:id="1789" w:author="Sayali Dev" w:date="2018-02-01T16:33:00Z"/>
        </w:rPr>
        <w:pPrChange w:id="1790" w:author="Sayali Dev" w:date="2018-02-01T16:33:00Z">
          <w:pPr/>
        </w:pPrChange>
      </w:pPr>
      <w:del w:id="1791" w:author="Sayali Dev" w:date="2018-02-01T16:33:00Z">
        <w:r w:rsidDel="00FC714C">
          <w:delText xml:space="preserve">An authorized Collection Site user can record the use of a kit item to collect a subject’s biospecimen, which changes the Kit Content Status to </w:delText>
        </w:r>
        <w:r w:rsidRPr="00296853" w:rsidDel="00FC714C">
          <w:rPr>
            <w:b w:val="0"/>
          </w:rPr>
          <w:delText>Collected</w:delText>
        </w:r>
        <w:r w:rsidDel="00FC714C">
          <w:rPr>
            <w:b w:val="0"/>
          </w:rPr>
          <w:delText>.</w:delText>
        </w:r>
      </w:del>
    </w:p>
    <w:p w14:paraId="5D12DD77" w14:textId="2AC78B2F" w:rsidR="00F2232B" w:rsidDel="00FC714C" w:rsidRDefault="00F2232B">
      <w:pPr>
        <w:pStyle w:val="Heading3"/>
        <w:rPr>
          <w:del w:id="1792" w:author="Sayali Dev" w:date="2018-02-01T16:33:00Z"/>
        </w:rPr>
        <w:pPrChange w:id="1793" w:author="Sayali Dev" w:date="2018-02-01T16:33:00Z">
          <w:pPr/>
        </w:pPrChange>
      </w:pPr>
      <w:del w:id="1794" w:author="Sayali Dev" w:date="2018-02-01T16:33:00Z">
        <w:r w:rsidDel="00FC714C">
          <w:rPr>
            <w:b w:val="0"/>
          </w:rPr>
          <w:br/>
        </w:r>
        <w:r w:rsidRPr="007D4221" w:rsidDel="00FC714C">
          <w:rPr>
            <w:b w:val="0"/>
          </w:rPr>
          <w:delText>Note:</w:delText>
        </w:r>
        <w:r w:rsidDel="00FC714C">
          <w:delText xml:space="preserve"> </w:delText>
        </w:r>
      </w:del>
    </w:p>
    <w:p w14:paraId="37C71375" w14:textId="0C21235A" w:rsidR="00F2232B" w:rsidDel="00FC714C" w:rsidRDefault="00F2232B">
      <w:pPr>
        <w:pStyle w:val="Heading3"/>
        <w:rPr>
          <w:del w:id="1795" w:author="Sayali Dev" w:date="2018-02-01T16:33:00Z"/>
        </w:rPr>
        <w:pPrChange w:id="1796" w:author="Sayali Dev" w:date="2018-02-01T16:33:00Z">
          <w:pPr>
            <w:numPr>
              <w:numId w:val="66"/>
            </w:numPr>
            <w:ind w:left="720" w:hanging="360"/>
          </w:pPr>
        </w:pPrChange>
      </w:pPr>
      <w:del w:id="1797" w:author="Sayali Dev" w:date="2018-02-01T16:33:00Z">
        <w:r w:rsidDel="00FC714C">
          <w:delText xml:space="preserve">You can record the collection of a subject’s biospecimen only for those kit items that have the status as </w:delText>
        </w:r>
        <w:r w:rsidRPr="004C139D" w:rsidDel="00FC714C">
          <w:rPr>
            <w:b w:val="0"/>
          </w:rPr>
          <w:delText>Not Collected</w:delText>
        </w:r>
        <w:r w:rsidDel="00FC714C">
          <w:delText xml:space="preserve">. </w:delText>
        </w:r>
      </w:del>
    </w:p>
    <w:p w14:paraId="6B423CFA" w14:textId="0E693A93" w:rsidR="00F2232B" w:rsidDel="00FC714C" w:rsidRDefault="00F2232B">
      <w:pPr>
        <w:pStyle w:val="Heading3"/>
        <w:rPr>
          <w:del w:id="1798" w:author="Sayali Dev" w:date="2018-02-01T16:33:00Z"/>
        </w:rPr>
        <w:pPrChange w:id="1799" w:author="Sayali Dev" w:date="2018-02-01T16:33:00Z">
          <w:pPr>
            <w:numPr>
              <w:numId w:val="66"/>
            </w:numPr>
            <w:ind w:left="720" w:hanging="360"/>
          </w:pPr>
        </w:pPrChange>
      </w:pPr>
      <w:del w:id="1800" w:author="Sayali Dev" w:date="2018-02-01T16:33:00Z">
        <w:r w:rsidDel="00FC714C">
          <w:delText xml:space="preserve">Only a Collection Site user can view the </w:delText>
        </w:r>
        <w:r w:rsidRPr="004C139D" w:rsidDel="00FC714C">
          <w:rPr>
            <w:b w:val="0"/>
          </w:rPr>
          <w:delText>Collect</w:delText>
        </w:r>
        <w:r w:rsidDel="00FC714C">
          <w:delText xml:space="preserve"> button and perform this task.</w:delText>
        </w:r>
      </w:del>
    </w:p>
    <w:p w14:paraId="672A3BFA" w14:textId="75F8C2AF" w:rsidR="00F2232B" w:rsidDel="00FC714C" w:rsidRDefault="00F2232B">
      <w:pPr>
        <w:pStyle w:val="Heading3"/>
        <w:rPr>
          <w:del w:id="1801" w:author="Sayali Dev" w:date="2018-02-01T16:33:00Z"/>
        </w:rPr>
        <w:pPrChange w:id="1802" w:author="Sayali Dev" w:date="2018-02-01T16:33:00Z">
          <w:pPr/>
        </w:pPrChange>
      </w:pPr>
    </w:p>
    <w:p w14:paraId="5A4BDB15" w14:textId="50E6458E" w:rsidR="00F2232B" w:rsidDel="00FC714C" w:rsidRDefault="00F2232B">
      <w:pPr>
        <w:pStyle w:val="Heading3"/>
        <w:rPr>
          <w:del w:id="1803" w:author="Sayali Dev" w:date="2018-02-01T16:33:00Z"/>
        </w:rPr>
        <w:pPrChange w:id="1804" w:author="Sayali Dev" w:date="2018-02-01T16:33:00Z">
          <w:pPr/>
        </w:pPrChange>
      </w:pPr>
      <w:del w:id="1805" w:author="Sayali Dev" w:date="2018-02-01T16:33:00Z">
        <w:r w:rsidDel="00FC714C">
          <w:delText>To record the collection of a subject’s biospecimen:</w:delText>
        </w:r>
      </w:del>
    </w:p>
    <w:p w14:paraId="2B2098BC" w14:textId="2D072829" w:rsidR="00F2232B" w:rsidDel="00FC714C" w:rsidRDefault="00F2232B">
      <w:pPr>
        <w:pStyle w:val="Heading3"/>
        <w:rPr>
          <w:del w:id="1806" w:author="Sayali Dev" w:date="2018-02-01T16:33:00Z"/>
        </w:rPr>
        <w:pPrChange w:id="1807" w:author="Sayali Dev" w:date="2018-02-01T16:33:00Z">
          <w:pPr/>
        </w:pPrChange>
      </w:pPr>
    </w:p>
    <w:p w14:paraId="1C90318D" w14:textId="788B1321" w:rsidR="00F2232B" w:rsidDel="00FC714C" w:rsidRDefault="00F2232B">
      <w:pPr>
        <w:pStyle w:val="Heading3"/>
        <w:rPr>
          <w:del w:id="1808" w:author="Sayali Dev" w:date="2018-02-01T16:33:00Z"/>
        </w:rPr>
        <w:pPrChange w:id="1809" w:author="Sayali Dev" w:date="2018-02-01T16:33:00Z">
          <w:pPr>
            <w:numPr>
              <w:numId w:val="65"/>
            </w:numPr>
            <w:tabs>
              <w:tab w:val="num" w:pos="720"/>
            </w:tabs>
            <w:ind w:left="720" w:right="540" w:hanging="360"/>
          </w:pPr>
        </w:pPrChange>
      </w:pPr>
      <w:del w:id="1810" w:author="Sayali Dev" w:date="2018-01-31T17:54:00Z">
        <w:r w:rsidDel="009A119E">
          <w:delText>Log on</w:delText>
        </w:r>
      </w:del>
      <w:del w:id="1811" w:author="Sayali Dev" w:date="2018-02-01T16:33:00Z">
        <w:r w:rsidDel="00FC714C">
          <w:delText xml:space="preserve"> to the application using your </w:delText>
        </w:r>
      </w:del>
      <w:del w:id="1812" w:author="Sayali Dev" w:date="2018-01-31T17:55:00Z">
        <w:r w:rsidDel="00A62626">
          <w:delText>logon</w:delText>
        </w:r>
      </w:del>
      <w:del w:id="1813" w:author="Sayali Dev" w:date="2018-02-01T16:33:00Z">
        <w:r w:rsidDel="00FC714C">
          <w:delText xml:space="preserve"> credentials.</w:delText>
        </w:r>
      </w:del>
    </w:p>
    <w:p w14:paraId="62C9AC1D" w14:textId="1B05AFCF" w:rsidR="00F2232B" w:rsidDel="00FC714C" w:rsidRDefault="00F2232B">
      <w:pPr>
        <w:pStyle w:val="Heading3"/>
        <w:rPr>
          <w:del w:id="1814" w:author="Sayali Dev" w:date="2018-02-01T16:33:00Z"/>
        </w:rPr>
        <w:pPrChange w:id="1815" w:author="Sayali Dev" w:date="2018-02-01T16:33:00Z">
          <w:pPr>
            <w:ind w:left="720" w:right="540"/>
          </w:pPr>
        </w:pPrChange>
      </w:pPr>
      <w:del w:id="1816" w:author="Sayali Dev" w:date="2018-02-01T16:33:00Z">
        <w:r w:rsidRPr="000D508B" w:rsidDel="00FC714C">
          <w:delText>The home page appears.</w:delText>
        </w:r>
      </w:del>
    </w:p>
    <w:p w14:paraId="6DDCAFB8" w14:textId="443648C1" w:rsidR="00F2232B" w:rsidDel="00FC714C" w:rsidRDefault="00F2232B">
      <w:pPr>
        <w:pStyle w:val="Heading3"/>
        <w:rPr>
          <w:del w:id="1817" w:author="Sayali Dev" w:date="2018-02-01T16:33:00Z"/>
        </w:rPr>
        <w:pPrChange w:id="1818" w:author="Sayali Dev" w:date="2018-02-01T16:33:00Z">
          <w:pPr>
            <w:ind w:left="360" w:right="540"/>
          </w:pPr>
        </w:pPrChange>
      </w:pPr>
    </w:p>
    <w:p w14:paraId="464E2838" w14:textId="5D1D1C55" w:rsidR="00F2232B" w:rsidDel="00FC714C" w:rsidRDefault="00F2232B">
      <w:pPr>
        <w:pStyle w:val="Heading3"/>
        <w:rPr>
          <w:del w:id="1819" w:author="Sayali Dev" w:date="2018-02-01T16:33:00Z"/>
        </w:rPr>
        <w:pPrChange w:id="1820" w:author="Sayali Dev" w:date="2018-02-01T16:33:00Z">
          <w:pPr>
            <w:numPr>
              <w:numId w:val="65"/>
            </w:numPr>
            <w:tabs>
              <w:tab w:val="num" w:pos="720"/>
            </w:tabs>
            <w:ind w:left="720" w:right="540" w:hanging="360"/>
          </w:pPr>
        </w:pPrChange>
      </w:pPr>
      <w:del w:id="1821" w:author="Sayali Dev" w:date="2018-02-01T16:33:00Z">
        <w:r w:rsidDel="00FC714C">
          <w:delText xml:space="preserve">Point to the arrow of the </w:delText>
        </w:r>
        <w:r w:rsidRPr="00F9517E" w:rsidDel="00FC714C">
          <w:rPr>
            <w:b w:val="0"/>
          </w:rPr>
          <w:delText>BMS</w:delText>
        </w:r>
        <w:r w:rsidDel="00FC714C">
          <w:delText xml:space="preserve"> tab, and then c</w:delText>
        </w:r>
        <w:r w:rsidRPr="00585562" w:rsidDel="00FC714C">
          <w:delText xml:space="preserve">lick </w:delText>
        </w:r>
        <w:r w:rsidDel="00FC714C">
          <w:rPr>
            <w:b w:val="0"/>
          </w:rPr>
          <w:delText>Kits I</w:delText>
        </w:r>
        <w:r w:rsidRPr="00EC5321" w:rsidDel="00FC714C">
          <w:rPr>
            <w:b w:val="0"/>
          </w:rPr>
          <w:delText>nventory</w:delText>
        </w:r>
        <w:r w:rsidDel="00FC714C">
          <w:delText xml:space="preserve">. </w:delText>
        </w:r>
      </w:del>
    </w:p>
    <w:p w14:paraId="3F69C848" w14:textId="3857F800" w:rsidR="00F2232B" w:rsidDel="00FC714C" w:rsidRDefault="00F2232B">
      <w:pPr>
        <w:pStyle w:val="Heading3"/>
        <w:rPr>
          <w:del w:id="1822" w:author="Sayali Dev" w:date="2018-02-01T16:33:00Z"/>
        </w:rPr>
        <w:pPrChange w:id="1823" w:author="Sayali Dev" w:date="2018-02-01T16:33:00Z">
          <w:pPr>
            <w:ind w:left="720"/>
          </w:pPr>
        </w:pPrChange>
      </w:pPr>
      <w:del w:id="1824" w:author="Sayali Dev" w:date="2018-02-01T16:33:00Z">
        <w:r w:rsidRPr="00585562" w:rsidDel="00FC714C">
          <w:delText xml:space="preserve">The </w:delText>
        </w:r>
        <w:r w:rsidDel="00FC714C">
          <w:rPr>
            <w:b w:val="0"/>
          </w:rPr>
          <w:delText>K</w:delText>
        </w:r>
        <w:r w:rsidRPr="00E26214" w:rsidDel="00FC714C">
          <w:rPr>
            <w:b w:val="0"/>
          </w:rPr>
          <w:delText>it</w:delText>
        </w:r>
        <w:r w:rsidDel="00FC714C">
          <w:rPr>
            <w:b w:val="0"/>
          </w:rPr>
          <w:delText xml:space="preserve"> S</w:delText>
        </w:r>
        <w:r w:rsidRPr="00E26214" w:rsidDel="00FC714C">
          <w:rPr>
            <w:b w:val="0"/>
          </w:rPr>
          <w:delText>earch</w:delText>
        </w:r>
        <w:r w:rsidRPr="00585562" w:rsidDel="00FC714C">
          <w:delText xml:space="preserve"> </w:delText>
        </w:r>
        <w:r w:rsidDel="00FC714C">
          <w:delText>page appears.</w:delText>
        </w:r>
      </w:del>
    </w:p>
    <w:p w14:paraId="58354720" w14:textId="21D1F79C" w:rsidR="00F2232B" w:rsidDel="00FC714C" w:rsidRDefault="00F2232B">
      <w:pPr>
        <w:pStyle w:val="Heading3"/>
        <w:rPr>
          <w:del w:id="1825" w:author="Sayali Dev" w:date="2018-02-01T16:33:00Z"/>
        </w:rPr>
        <w:pPrChange w:id="1826" w:author="Sayali Dev" w:date="2018-02-01T16:33:00Z">
          <w:pPr>
            <w:ind w:left="720"/>
          </w:pPr>
        </w:pPrChange>
      </w:pPr>
    </w:p>
    <w:p w14:paraId="0EF66FB8" w14:textId="01C907A4" w:rsidR="00F2232B" w:rsidDel="00FC714C" w:rsidRDefault="00F2232B">
      <w:pPr>
        <w:pStyle w:val="Heading3"/>
        <w:rPr>
          <w:del w:id="1827" w:author="Sayali Dev" w:date="2018-02-01T16:33:00Z"/>
        </w:rPr>
        <w:pPrChange w:id="1828" w:author="Sayali Dev" w:date="2018-02-01T16:33:00Z">
          <w:pPr>
            <w:numPr>
              <w:numId w:val="65"/>
            </w:numPr>
            <w:tabs>
              <w:tab w:val="num" w:pos="720"/>
            </w:tabs>
            <w:ind w:left="720" w:right="540" w:hanging="360"/>
          </w:pPr>
        </w:pPrChange>
      </w:pPr>
      <w:del w:id="1829" w:author="Sayali Dev" w:date="2018-02-01T16:33:00Z">
        <w:r w:rsidDel="00FC714C">
          <w:delText xml:space="preserve">Click </w:delText>
        </w:r>
        <w:r w:rsidRPr="009C71DE" w:rsidDel="00FC714C">
          <w:rPr>
            <w:b w:val="0"/>
          </w:rPr>
          <w:delText>S</w:delText>
        </w:r>
        <w:r w:rsidDel="00FC714C">
          <w:rPr>
            <w:b w:val="0"/>
          </w:rPr>
          <w:delText>EARCH</w:delText>
        </w:r>
        <w:r w:rsidDel="00FC714C">
          <w:delText>.</w:delText>
        </w:r>
      </w:del>
    </w:p>
    <w:p w14:paraId="1F289833" w14:textId="0BEC84BF" w:rsidR="00F2232B" w:rsidDel="00FC714C" w:rsidRDefault="00F2232B">
      <w:pPr>
        <w:pStyle w:val="Heading3"/>
        <w:rPr>
          <w:del w:id="1830" w:author="Sayali Dev" w:date="2018-02-01T16:33:00Z"/>
        </w:rPr>
        <w:pPrChange w:id="1831" w:author="Sayali Dev" w:date="2018-02-01T16:33:00Z">
          <w:pPr>
            <w:ind w:left="720" w:right="540"/>
          </w:pPr>
        </w:pPrChange>
      </w:pPr>
      <w:del w:id="1832" w:author="Sayali Dev" w:date="2018-02-01T16:33:00Z">
        <w:r w:rsidDel="00FC714C">
          <w:delText>The k</w:delText>
        </w:r>
        <w:r w:rsidRPr="00AE5860" w:rsidDel="00FC714C">
          <w:delText xml:space="preserve">it </w:delText>
        </w:r>
        <w:r w:rsidDel="00FC714C">
          <w:delText>s</w:delText>
        </w:r>
        <w:r w:rsidRPr="00AE5860" w:rsidDel="00FC714C">
          <w:delText xml:space="preserve">earch </w:delText>
        </w:r>
        <w:r w:rsidDel="00FC714C">
          <w:delText xml:space="preserve">page displays a list of kits. </w:delText>
        </w:r>
      </w:del>
    </w:p>
    <w:p w14:paraId="73639266" w14:textId="0BAD4824" w:rsidR="00F2232B" w:rsidDel="00FC714C" w:rsidRDefault="00F2232B">
      <w:pPr>
        <w:pStyle w:val="Heading3"/>
        <w:rPr>
          <w:del w:id="1833" w:author="Sayali Dev" w:date="2018-02-01T16:33:00Z"/>
        </w:rPr>
        <w:pPrChange w:id="1834" w:author="Sayali Dev" w:date="2018-02-01T16:33:00Z">
          <w:pPr>
            <w:ind w:left="720" w:right="540"/>
          </w:pPr>
        </w:pPrChange>
      </w:pPr>
    </w:p>
    <w:p w14:paraId="4DF443E5" w14:textId="70C26188" w:rsidR="00F2232B" w:rsidRPr="00991BF3" w:rsidDel="00FC714C" w:rsidRDefault="00F2232B">
      <w:pPr>
        <w:pStyle w:val="Heading3"/>
        <w:rPr>
          <w:del w:id="1835" w:author="Sayali Dev" w:date="2018-02-01T16:33:00Z"/>
        </w:rPr>
        <w:pPrChange w:id="1836" w:author="Sayali Dev" w:date="2018-02-01T16:33:00Z">
          <w:pPr>
            <w:numPr>
              <w:numId w:val="65"/>
            </w:numPr>
            <w:tabs>
              <w:tab w:val="num" w:pos="720"/>
            </w:tabs>
            <w:ind w:left="720" w:right="540" w:hanging="360"/>
          </w:pPr>
        </w:pPrChange>
      </w:pPr>
      <w:del w:id="1837" w:author="Sayali Dev" w:date="2018-02-01T16:33:00Z">
        <w:r w:rsidDel="00FC714C">
          <w:delText xml:space="preserve">Click the row of the appropriate kit. </w:delText>
        </w:r>
      </w:del>
    </w:p>
    <w:p w14:paraId="2EDD9750" w14:textId="09226654" w:rsidR="00F2232B" w:rsidDel="00FC714C" w:rsidRDefault="00F2232B">
      <w:pPr>
        <w:pStyle w:val="Heading3"/>
        <w:rPr>
          <w:del w:id="1838" w:author="Sayali Dev" w:date="2018-02-01T16:33:00Z"/>
        </w:rPr>
        <w:pPrChange w:id="1839" w:author="Sayali Dev" w:date="2018-02-01T16:33:00Z">
          <w:pPr>
            <w:ind w:firstLine="720"/>
          </w:pPr>
        </w:pPrChange>
      </w:pPr>
      <w:del w:id="1840" w:author="Sayali Dev" w:date="2018-02-01T16:33:00Z">
        <w:r w:rsidRPr="00991BF3" w:rsidDel="00FC714C">
          <w:delText xml:space="preserve">The </w:delText>
        </w:r>
        <w:r w:rsidRPr="00D74ADD" w:rsidDel="00FC714C">
          <w:rPr>
            <w:b w:val="0"/>
          </w:rPr>
          <w:delText>View Kit</w:delText>
        </w:r>
        <w:r w:rsidDel="00FC714C">
          <w:delText xml:space="preserve"> page appears. This page displays the </w:delText>
        </w:r>
        <w:r w:rsidRPr="00B6072E" w:rsidDel="00FC714C">
          <w:rPr>
            <w:b w:val="0"/>
          </w:rPr>
          <w:delText>Kit Contents</w:delText>
        </w:r>
        <w:r w:rsidDel="00FC714C">
          <w:delText xml:space="preserve"> area that lists the kit items.</w:delText>
        </w:r>
      </w:del>
    </w:p>
    <w:p w14:paraId="060299DA" w14:textId="07BC4E8E" w:rsidR="00F2232B" w:rsidDel="00FC714C" w:rsidRDefault="00F2232B">
      <w:pPr>
        <w:pStyle w:val="Heading3"/>
        <w:rPr>
          <w:del w:id="1841" w:author="Sayali Dev" w:date="2018-02-01T16:33:00Z"/>
        </w:rPr>
        <w:pPrChange w:id="1842" w:author="Sayali Dev" w:date="2018-02-01T16:33:00Z">
          <w:pPr>
            <w:ind w:firstLine="720"/>
          </w:pPr>
        </w:pPrChange>
      </w:pPr>
    </w:p>
    <w:p w14:paraId="2CD5061B" w14:textId="5E1E4D3D" w:rsidR="00F2232B" w:rsidDel="00FC714C" w:rsidRDefault="00F2232B">
      <w:pPr>
        <w:pStyle w:val="Heading3"/>
        <w:rPr>
          <w:del w:id="1843" w:author="Sayali Dev" w:date="2018-02-01T16:33:00Z"/>
        </w:rPr>
        <w:pPrChange w:id="1844" w:author="Sayali Dev" w:date="2018-02-01T16:33:00Z">
          <w:pPr>
            <w:numPr>
              <w:numId w:val="65"/>
            </w:numPr>
            <w:tabs>
              <w:tab w:val="num" w:pos="720"/>
            </w:tabs>
            <w:ind w:left="720" w:hanging="360"/>
          </w:pPr>
        </w:pPrChange>
      </w:pPr>
      <w:del w:id="1845" w:author="Sayali Dev" w:date="2018-02-01T16:33:00Z">
        <w:r w:rsidDel="00FC714C">
          <w:delText xml:space="preserve">Select the checkboxes of the kit items for which you want to record the collection of a subject’s biospecimens. </w:delText>
        </w:r>
      </w:del>
    </w:p>
    <w:p w14:paraId="0357FF59" w14:textId="451A14D3" w:rsidR="00F2232B" w:rsidDel="00FC714C" w:rsidRDefault="00F2232B">
      <w:pPr>
        <w:pStyle w:val="Heading3"/>
        <w:rPr>
          <w:del w:id="1846" w:author="Sayali Dev" w:date="2018-02-01T16:33:00Z"/>
        </w:rPr>
        <w:pPrChange w:id="1847" w:author="Sayali Dev" w:date="2018-02-01T16:33:00Z">
          <w:pPr>
            <w:ind w:left="720"/>
          </w:pPr>
        </w:pPrChange>
      </w:pPr>
      <w:del w:id="1848" w:author="Sayali Dev" w:date="2018-02-01T16:33:00Z">
        <w:r w:rsidRPr="00B6072E" w:rsidDel="00FC714C">
          <w:rPr>
            <w:b w:val="0"/>
          </w:rPr>
          <w:delText xml:space="preserve">Note: </w:delText>
        </w:r>
        <w:r w:rsidRPr="00460716" w:rsidDel="00FC714C">
          <w:delText xml:space="preserve">To </w:delText>
        </w:r>
        <w:r w:rsidDel="00FC714C">
          <w:delText xml:space="preserve">record the collection of biospecimens </w:delText>
        </w:r>
        <w:r w:rsidRPr="00460716" w:rsidDel="00FC714C">
          <w:delText>for all the kit items,</w:delText>
        </w:r>
        <w:r w:rsidDel="00FC714C">
          <w:rPr>
            <w:b w:val="0"/>
          </w:rPr>
          <w:delText xml:space="preserve"> </w:delText>
        </w:r>
        <w:r w:rsidDel="00FC714C">
          <w:delText>select the checkbox on the header.</w:delText>
        </w:r>
      </w:del>
    </w:p>
    <w:p w14:paraId="61EB9C06" w14:textId="149DAC76" w:rsidR="00F2232B" w:rsidDel="00FC714C" w:rsidRDefault="00F2232B">
      <w:pPr>
        <w:pStyle w:val="Heading3"/>
        <w:rPr>
          <w:del w:id="1849" w:author="Sayali Dev" w:date="2018-02-01T16:33:00Z"/>
        </w:rPr>
        <w:pPrChange w:id="1850" w:author="Sayali Dev" w:date="2018-02-01T16:33:00Z">
          <w:pPr/>
        </w:pPrChange>
      </w:pPr>
    </w:p>
    <w:p w14:paraId="26CD6FD8" w14:textId="7A934EBE" w:rsidR="00F2232B" w:rsidDel="00FC714C" w:rsidRDefault="00F2232B">
      <w:pPr>
        <w:pStyle w:val="Heading3"/>
        <w:rPr>
          <w:del w:id="1851" w:author="Sayali Dev" w:date="2018-02-01T16:33:00Z"/>
        </w:rPr>
        <w:pPrChange w:id="1852" w:author="Sayali Dev" w:date="2018-02-01T16:33:00Z">
          <w:pPr>
            <w:numPr>
              <w:numId w:val="65"/>
            </w:numPr>
            <w:tabs>
              <w:tab w:val="num" w:pos="720"/>
            </w:tabs>
            <w:ind w:left="720" w:hanging="360"/>
          </w:pPr>
        </w:pPrChange>
      </w:pPr>
      <w:del w:id="1853" w:author="Sayali Dev" w:date="2018-02-01T16:33:00Z">
        <w:r w:rsidDel="00FC714C">
          <w:delText xml:space="preserve">Click </w:delText>
        </w:r>
        <w:r w:rsidRPr="00C3687A" w:rsidDel="00FC714C">
          <w:rPr>
            <w:b w:val="0"/>
          </w:rPr>
          <w:delText>COLLECT</w:delText>
        </w:r>
        <w:r w:rsidDel="00FC714C">
          <w:delText xml:space="preserve">. </w:delText>
        </w:r>
      </w:del>
    </w:p>
    <w:p w14:paraId="324866E5" w14:textId="4DD03F71" w:rsidR="00F2232B" w:rsidDel="00FC714C" w:rsidRDefault="00F2232B">
      <w:pPr>
        <w:pStyle w:val="Heading3"/>
        <w:rPr>
          <w:del w:id="1854" w:author="Sayali Dev" w:date="2018-02-01T16:33:00Z"/>
        </w:rPr>
        <w:pPrChange w:id="1855" w:author="Sayali Dev" w:date="2018-02-01T16:33:00Z">
          <w:pPr>
            <w:ind w:left="720"/>
          </w:pPr>
        </w:pPrChange>
      </w:pPr>
      <w:del w:id="1856" w:author="Sayali Dev" w:date="2018-02-01T16:33:00Z">
        <w:r w:rsidDel="00FC714C">
          <w:delText xml:space="preserve">The </w:delText>
        </w:r>
        <w:r w:rsidRPr="00C3687A" w:rsidDel="00FC714C">
          <w:rPr>
            <w:b w:val="0"/>
          </w:rPr>
          <w:delText xml:space="preserve">Collect </w:delText>
        </w:r>
        <w:r w:rsidDel="00FC714C">
          <w:delText>window appears.</w:delText>
        </w:r>
      </w:del>
    </w:p>
    <w:p w14:paraId="1EA0263A" w14:textId="491EB1BC" w:rsidR="00F2232B" w:rsidDel="00FC714C" w:rsidRDefault="00F2232B">
      <w:pPr>
        <w:pStyle w:val="Heading3"/>
        <w:rPr>
          <w:del w:id="1857" w:author="Sayali Dev" w:date="2018-02-01T16:33:00Z"/>
        </w:rPr>
        <w:pPrChange w:id="1858" w:author="Sayali Dev" w:date="2018-02-01T16:33:00Z">
          <w:pPr>
            <w:ind w:left="720"/>
          </w:pPr>
        </w:pPrChange>
      </w:pPr>
    </w:p>
    <w:p w14:paraId="00E73A0B" w14:textId="30611A5D" w:rsidR="00F2232B" w:rsidDel="00FC714C" w:rsidRDefault="00F2232B">
      <w:pPr>
        <w:pStyle w:val="Heading3"/>
        <w:rPr>
          <w:del w:id="1859" w:author="Sayali Dev" w:date="2018-02-01T16:33:00Z"/>
        </w:rPr>
        <w:pPrChange w:id="1860" w:author="Sayali Dev" w:date="2018-02-01T16:33:00Z">
          <w:pPr>
            <w:ind w:left="720"/>
          </w:pPr>
        </w:pPrChange>
      </w:pPr>
      <w:del w:id="1861" w:author="Sayali Dev" w:date="2018-02-01T16:33:00Z">
        <w:r w:rsidRPr="00691675" w:rsidDel="00FC714C">
          <w:rPr>
            <w:noProof/>
          </w:rPr>
          <w:drawing>
            <wp:inline distT="0" distB="0" distL="0" distR="0" wp14:anchorId="49466C44" wp14:editId="2DB44558">
              <wp:extent cx="3515995" cy="2360930"/>
              <wp:effectExtent l="19050" t="19050" r="27305" b="2032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5995" cy="2360930"/>
                      </a:xfrm>
                      <a:prstGeom prst="rect">
                        <a:avLst/>
                      </a:prstGeom>
                      <a:noFill/>
                      <a:ln w="3175">
                        <a:solidFill>
                          <a:schemeClr val="tx1"/>
                        </a:solidFill>
                      </a:ln>
                    </pic:spPr>
                  </pic:pic>
                </a:graphicData>
              </a:graphic>
            </wp:inline>
          </w:drawing>
        </w:r>
      </w:del>
    </w:p>
    <w:p w14:paraId="41AA6999" w14:textId="2546531D" w:rsidR="00F2232B" w:rsidDel="00FC714C" w:rsidRDefault="00F2232B">
      <w:pPr>
        <w:pStyle w:val="Heading3"/>
        <w:rPr>
          <w:del w:id="1862" w:author="Sayali Dev" w:date="2018-02-01T16:33:00Z"/>
        </w:rPr>
        <w:pPrChange w:id="1863" w:author="Sayali Dev" w:date="2018-02-01T16:33:00Z">
          <w:pPr>
            <w:pStyle w:val="Figure"/>
            <w:tabs>
              <w:tab w:val="clear" w:pos="1710"/>
              <w:tab w:val="num" w:pos="1800"/>
            </w:tabs>
            <w:ind w:left="1152" w:hanging="432"/>
          </w:pPr>
        </w:pPrChange>
      </w:pPr>
      <w:del w:id="1864" w:author="Sayali Dev" w:date="2018-02-01T16:33:00Z">
        <w:r w:rsidDel="00FC714C">
          <w:delText xml:space="preserve"> Collect window</w:delText>
        </w:r>
        <w:r w:rsidDel="00FC714C">
          <w:br/>
        </w:r>
      </w:del>
    </w:p>
    <w:p w14:paraId="41A1F5DD" w14:textId="16EBF017" w:rsidR="00F2232B" w:rsidDel="00FC714C" w:rsidRDefault="00F2232B">
      <w:pPr>
        <w:pStyle w:val="Heading3"/>
        <w:rPr>
          <w:del w:id="1865" w:author="Sayali Dev" w:date="2018-02-01T16:33:00Z"/>
        </w:rPr>
        <w:pPrChange w:id="1866" w:author="Sayali Dev" w:date="2018-02-01T16:33:00Z">
          <w:pPr>
            <w:numPr>
              <w:numId w:val="65"/>
            </w:numPr>
            <w:tabs>
              <w:tab w:val="num" w:pos="720"/>
            </w:tabs>
            <w:ind w:left="720" w:right="540" w:hanging="360"/>
          </w:pPr>
        </w:pPrChange>
      </w:pPr>
      <w:del w:id="1867" w:author="Sayali Dev" w:date="2018-02-01T16:33:00Z">
        <w:r w:rsidDel="00FC714C">
          <w:delText xml:space="preserve">Enter appropriate information in each field. Following table lists each field and its description. </w:delText>
        </w:r>
      </w:del>
    </w:p>
    <w:p w14:paraId="7D61F812" w14:textId="4E15E886" w:rsidR="00F2232B" w:rsidDel="00FC714C" w:rsidRDefault="00F2232B">
      <w:pPr>
        <w:pStyle w:val="Heading3"/>
        <w:rPr>
          <w:del w:id="1868" w:author="Sayali Dev" w:date="2018-02-01T16:33:00Z"/>
        </w:rPr>
        <w:pPrChange w:id="1869" w:author="Sayali Dev" w:date="2018-02-01T16:33:00Z">
          <w:pPr>
            <w:ind w:left="720" w:right="540"/>
          </w:pPr>
        </w:pPrChange>
      </w:pPr>
      <w:del w:id="1870" w:author="Sayali Dev" w:date="2018-02-01T16:33:00Z">
        <w:r w:rsidDel="00FC714C">
          <w:rPr>
            <w:b w:val="0"/>
          </w:rPr>
          <w:br/>
        </w:r>
        <w:r w:rsidRPr="00B23F0A" w:rsidDel="00FC714C">
          <w:rPr>
            <w:b w:val="0"/>
          </w:rPr>
          <w:delText>Note:</w:delText>
        </w:r>
        <w:r w:rsidDel="00FC714C">
          <w:delText xml:space="preserve"> Fields that are marked with the red asterisk (</w:delText>
        </w:r>
        <w:r w:rsidRPr="00B23F0A" w:rsidDel="00FC714C">
          <w:rPr>
            <w:color w:val="FF0000"/>
          </w:rPr>
          <w:delText>*</w:delText>
        </w:r>
        <w:r w:rsidDel="00FC714C">
          <w:delText xml:space="preserve">) are mandatory. </w:delText>
        </w:r>
      </w:del>
    </w:p>
    <w:p w14:paraId="3276D41C" w14:textId="39863758" w:rsidR="00F2232B" w:rsidDel="00FC714C" w:rsidRDefault="00F2232B">
      <w:pPr>
        <w:pStyle w:val="Heading3"/>
        <w:rPr>
          <w:del w:id="1871" w:author="Sayali Dev" w:date="2018-02-01T16:33:00Z"/>
        </w:rPr>
        <w:pPrChange w:id="1872" w:author="Sayali Dev" w:date="2018-02-01T16:33:00Z">
          <w:pPr>
            <w:ind w:left="720" w:right="540"/>
          </w:pPr>
        </w:pPrChange>
      </w:pPr>
    </w:p>
    <w:p w14:paraId="13B3FC88" w14:textId="45F4FF57" w:rsidR="00F2232B" w:rsidDel="00FC714C" w:rsidRDefault="00F2232B">
      <w:pPr>
        <w:pStyle w:val="Heading3"/>
        <w:rPr>
          <w:del w:id="1873" w:author="Sayali Dev" w:date="2018-02-01T16:33:00Z"/>
        </w:rPr>
        <w:pPrChange w:id="1874" w:author="Sayali Dev" w:date="2018-02-01T16:33:00Z">
          <w:pPr>
            <w:pStyle w:val="Caption"/>
            <w:ind w:firstLine="720"/>
          </w:pPr>
        </w:pPrChange>
      </w:pPr>
      <w:del w:id="1875" w:author="Sayali Dev" w:date="2018-02-01T16:33:00Z">
        <w:r w:rsidDel="00FC714C">
          <w:delText xml:space="preserve">Table </w:delText>
        </w:r>
        <w:r w:rsidR="00544A61" w:rsidDel="00FC714C">
          <w:fldChar w:fldCharType="begin"/>
        </w:r>
        <w:r w:rsidR="00544A61" w:rsidDel="00FC714C">
          <w:delInstrText xml:space="preserve"> SEQ Figure \* ARABIC </w:delInstrText>
        </w:r>
        <w:r w:rsidR="00544A61" w:rsidDel="00FC714C">
          <w:fldChar w:fldCharType="separate"/>
        </w:r>
        <w:r w:rsidDel="00FC714C">
          <w:rPr>
            <w:noProof/>
          </w:rPr>
          <w:delText>9</w:delText>
        </w:r>
        <w:r w:rsidR="00544A61" w:rsidDel="00FC714C">
          <w:rPr>
            <w:noProof/>
          </w:rPr>
          <w:fldChar w:fldCharType="end"/>
        </w:r>
        <w:r w:rsidDel="00FC714C">
          <w:delText>: Recording the collection of a subject’s biospecimen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FC714C" w14:paraId="622B6F03" w14:textId="0EE9C4F9" w:rsidTr="00F2232B">
        <w:trPr>
          <w:cantSplit/>
          <w:trHeight w:val="288"/>
          <w:tblHeader/>
          <w:del w:id="1876" w:author="Sayali Dev" w:date="2018-02-01T16:33:00Z"/>
        </w:trPr>
        <w:tc>
          <w:tcPr>
            <w:tcW w:w="2790" w:type="dxa"/>
            <w:shd w:val="clear" w:color="auto" w:fill="BFBFBF"/>
            <w:vAlign w:val="center"/>
          </w:tcPr>
          <w:p w14:paraId="7AEBB662" w14:textId="5B3B050C" w:rsidR="00F2232B" w:rsidRPr="007A152E" w:rsidDel="00FC714C" w:rsidRDefault="00F2232B">
            <w:pPr>
              <w:pStyle w:val="Heading3"/>
              <w:rPr>
                <w:del w:id="1877" w:author="Sayali Dev" w:date="2018-02-01T16:33:00Z"/>
              </w:rPr>
              <w:pPrChange w:id="1878" w:author="Sayali Dev" w:date="2018-02-01T16:33:00Z">
                <w:pPr/>
              </w:pPrChange>
            </w:pPr>
            <w:del w:id="1879" w:author="Sayali Dev" w:date="2018-02-01T16:33:00Z">
              <w:r w:rsidDel="00FC714C">
                <w:rPr>
                  <w:b w:val="0"/>
                </w:rPr>
                <w:delText>Field</w:delText>
              </w:r>
            </w:del>
          </w:p>
        </w:tc>
        <w:tc>
          <w:tcPr>
            <w:tcW w:w="7020" w:type="dxa"/>
            <w:shd w:val="clear" w:color="auto" w:fill="BFBFBF"/>
            <w:vAlign w:val="center"/>
          </w:tcPr>
          <w:p w14:paraId="3FC0CAA8" w14:textId="023D90D4" w:rsidR="00F2232B" w:rsidRPr="007A152E" w:rsidDel="00FC714C" w:rsidRDefault="00F2232B">
            <w:pPr>
              <w:pStyle w:val="Heading3"/>
              <w:rPr>
                <w:del w:id="1880" w:author="Sayali Dev" w:date="2018-02-01T16:33:00Z"/>
              </w:rPr>
              <w:pPrChange w:id="1881" w:author="Sayali Dev" w:date="2018-02-01T16:33:00Z">
                <w:pPr/>
              </w:pPrChange>
            </w:pPr>
            <w:del w:id="1882" w:author="Sayali Dev" w:date="2018-02-01T16:33:00Z">
              <w:r w:rsidRPr="007A152E" w:rsidDel="00FC714C">
                <w:rPr>
                  <w:b w:val="0"/>
                </w:rPr>
                <w:delText>Description</w:delText>
              </w:r>
            </w:del>
          </w:p>
        </w:tc>
      </w:tr>
      <w:tr w:rsidR="00F2232B" w:rsidDel="00FC714C" w14:paraId="1D333096" w14:textId="4868FF4D" w:rsidTr="00F2232B">
        <w:trPr>
          <w:cantSplit/>
          <w:trHeight w:val="288"/>
          <w:del w:id="1883" w:author="Sayali Dev" w:date="2018-02-01T16:33:00Z"/>
        </w:trPr>
        <w:tc>
          <w:tcPr>
            <w:tcW w:w="2790" w:type="dxa"/>
            <w:vAlign w:val="center"/>
          </w:tcPr>
          <w:p w14:paraId="374EBA14" w14:textId="55AA54D4" w:rsidR="00F2232B" w:rsidRPr="007A152E" w:rsidDel="00FC714C" w:rsidRDefault="00F2232B">
            <w:pPr>
              <w:pStyle w:val="Heading3"/>
              <w:rPr>
                <w:del w:id="1884" w:author="Sayali Dev" w:date="2018-02-01T16:33:00Z"/>
              </w:rPr>
              <w:pPrChange w:id="1885" w:author="Sayali Dev" w:date="2018-02-01T16:33:00Z">
                <w:pPr/>
              </w:pPrChange>
            </w:pPr>
            <w:del w:id="1886" w:author="Sayali Dev" w:date="2018-02-01T16:33:00Z">
              <w:r w:rsidDel="00FC714C">
                <w:rPr>
                  <w:b w:val="0"/>
                </w:rPr>
                <w:delText>Kit Content Status</w:delText>
              </w:r>
              <w:r w:rsidRPr="00B23F0A" w:rsidDel="00FC714C">
                <w:rPr>
                  <w:color w:val="FF0000"/>
                </w:rPr>
                <w:delText>*</w:delText>
              </w:r>
            </w:del>
          </w:p>
        </w:tc>
        <w:tc>
          <w:tcPr>
            <w:tcW w:w="7020" w:type="dxa"/>
            <w:vAlign w:val="center"/>
          </w:tcPr>
          <w:p w14:paraId="624571FF" w14:textId="028521A9" w:rsidR="00F2232B" w:rsidDel="00FC714C" w:rsidRDefault="00F2232B">
            <w:pPr>
              <w:pStyle w:val="Heading3"/>
              <w:rPr>
                <w:del w:id="1887" w:author="Sayali Dev" w:date="2018-02-01T16:33:00Z"/>
              </w:rPr>
              <w:pPrChange w:id="1888" w:author="Sayali Dev" w:date="2018-02-01T16:33:00Z">
                <w:pPr/>
              </w:pPrChange>
            </w:pPr>
            <w:del w:id="1889" w:author="Sayali Dev" w:date="2018-02-01T16:33:00Z">
              <w:r w:rsidDel="00FC714C">
                <w:delText xml:space="preserve">Click the appropriate status of the kit item. </w:delText>
              </w:r>
            </w:del>
          </w:p>
        </w:tc>
      </w:tr>
      <w:tr w:rsidR="00F2232B" w:rsidDel="00FC714C" w14:paraId="101C7C18" w14:textId="04B4D2A4" w:rsidTr="00F2232B">
        <w:trPr>
          <w:cantSplit/>
          <w:trHeight w:val="288"/>
          <w:del w:id="1890" w:author="Sayali Dev" w:date="2018-02-01T16:33:00Z"/>
        </w:trPr>
        <w:tc>
          <w:tcPr>
            <w:tcW w:w="2790" w:type="dxa"/>
          </w:tcPr>
          <w:p w14:paraId="4FDBA203" w14:textId="2A50E2F6" w:rsidR="00F2232B" w:rsidRPr="007A152E" w:rsidDel="00FC714C" w:rsidRDefault="00F2232B">
            <w:pPr>
              <w:pStyle w:val="Heading3"/>
              <w:rPr>
                <w:del w:id="1891" w:author="Sayali Dev" w:date="2018-02-01T16:33:00Z"/>
              </w:rPr>
              <w:pPrChange w:id="1892" w:author="Sayali Dev" w:date="2018-02-01T16:33:00Z">
                <w:pPr/>
              </w:pPrChange>
            </w:pPr>
            <w:del w:id="1893" w:author="Sayali Dev" w:date="2018-02-01T16:33:00Z">
              <w:r w:rsidDel="00FC714C">
                <w:rPr>
                  <w:b w:val="0"/>
                </w:rPr>
                <w:delText>Sample Collection Date</w:delText>
              </w:r>
            </w:del>
          </w:p>
        </w:tc>
        <w:tc>
          <w:tcPr>
            <w:tcW w:w="7020" w:type="dxa"/>
            <w:vAlign w:val="center"/>
          </w:tcPr>
          <w:p w14:paraId="37E33DC8" w14:textId="7C1FBB8C" w:rsidR="00F2232B" w:rsidDel="00FC714C" w:rsidRDefault="00F2232B">
            <w:pPr>
              <w:pStyle w:val="Heading3"/>
              <w:rPr>
                <w:del w:id="1894" w:author="Sayali Dev" w:date="2018-02-01T16:33:00Z"/>
              </w:rPr>
              <w:pPrChange w:id="1895" w:author="Sayali Dev" w:date="2018-02-01T16:33:00Z">
                <w:pPr/>
              </w:pPrChange>
            </w:pPr>
            <w:del w:id="1896" w:author="Sayali Dev" w:date="2018-02-01T16:33:00Z">
              <w:r w:rsidDel="00FC714C">
                <w:delText>To specify the date and time of collection:</w:delText>
              </w:r>
            </w:del>
          </w:p>
          <w:p w14:paraId="23C602B1" w14:textId="4FC90EE8" w:rsidR="00F2232B" w:rsidDel="00FC714C" w:rsidRDefault="00F2232B">
            <w:pPr>
              <w:pStyle w:val="Heading3"/>
              <w:rPr>
                <w:del w:id="1897" w:author="Sayali Dev" w:date="2018-02-01T16:33:00Z"/>
              </w:rPr>
              <w:pPrChange w:id="1898" w:author="Sayali Dev" w:date="2018-02-01T16:33:00Z">
                <w:pPr>
                  <w:numPr>
                    <w:numId w:val="54"/>
                  </w:numPr>
                  <w:ind w:left="360" w:hanging="360"/>
                </w:pPr>
              </w:pPrChange>
            </w:pPr>
            <w:del w:id="1899" w:author="Sayali Dev" w:date="2018-02-01T16:33:00Z">
              <w:r w:rsidDel="00FC714C">
                <w:delText xml:space="preserve">Click the date icon </w:delText>
              </w:r>
              <w:r w:rsidDel="00FC714C">
                <w:rPr>
                  <w:noProof/>
                </w:rPr>
                <w:drawing>
                  <wp:inline distT="0" distB="0" distL="0" distR="0" wp14:anchorId="77D5163C" wp14:editId="44C2F0C3">
                    <wp:extent cx="166370" cy="166370"/>
                    <wp:effectExtent l="0" t="0" r="5080" b="5080"/>
                    <wp:docPr id="163" name="Picture 163"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Del="00FC714C">
                <w:delText xml:space="preserve">, and then click the appropriate date. </w:delText>
              </w:r>
              <w:r w:rsidDel="00FC714C">
                <w:br/>
                <w:delText>The date appears in the date box.</w:delText>
              </w:r>
            </w:del>
          </w:p>
          <w:p w14:paraId="7E61FC64" w14:textId="78676234" w:rsidR="00F2232B" w:rsidDel="00FC714C" w:rsidRDefault="00F2232B">
            <w:pPr>
              <w:pStyle w:val="Heading3"/>
              <w:rPr>
                <w:del w:id="1900" w:author="Sayali Dev" w:date="2018-02-01T16:33:00Z"/>
              </w:rPr>
              <w:pPrChange w:id="1901" w:author="Sayali Dev" w:date="2018-02-01T16:33:00Z">
                <w:pPr>
                  <w:numPr>
                    <w:numId w:val="54"/>
                  </w:numPr>
                  <w:ind w:left="360" w:hanging="360"/>
                </w:pPr>
              </w:pPrChange>
            </w:pPr>
            <w:del w:id="1902" w:author="Sayali Dev" w:date="2018-02-01T16:33:00Z">
              <w:r w:rsidDel="00FC714C">
                <w:delText xml:space="preserve">In the time box, click the up and down arrow icons </w:delText>
              </w:r>
              <w:r w:rsidDel="00FC714C">
                <w:rPr>
                  <w:noProof/>
                </w:rPr>
                <w:drawing>
                  <wp:inline distT="0" distB="0" distL="0" distR="0" wp14:anchorId="059B3126" wp14:editId="2DB93D25">
                    <wp:extent cx="132715" cy="199390"/>
                    <wp:effectExtent l="0" t="0" r="635" b="0"/>
                    <wp:docPr id="47" name="Picture 47" descr="up and down arro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p and down arrow ic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715" cy="199390"/>
                            </a:xfrm>
                            <a:prstGeom prst="rect">
                              <a:avLst/>
                            </a:prstGeom>
                            <a:noFill/>
                            <a:ln>
                              <a:noFill/>
                            </a:ln>
                          </pic:spPr>
                        </pic:pic>
                      </a:graphicData>
                    </a:graphic>
                  </wp:inline>
                </w:drawing>
              </w:r>
              <w:r w:rsidDel="00FC714C">
                <w:delText xml:space="preserve">. </w:delText>
              </w:r>
              <w:r w:rsidDel="00FC714C">
                <w:br/>
                <w:delText xml:space="preserve">The time appears in the time box. </w:delText>
              </w:r>
            </w:del>
          </w:p>
        </w:tc>
      </w:tr>
      <w:tr w:rsidR="00F2232B" w:rsidDel="00FC714C" w14:paraId="24488E7D" w14:textId="730A0FDA" w:rsidTr="00F2232B">
        <w:trPr>
          <w:cantSplit/>
          <w:trHeight w:val="288"/>
          <w:del w:id="1903" w:author="Sayali Dev" w:date="2018-02-01T16:33:00Z"/>
        </w:trPr>
        <w:tc>
          <w:tcPr>
            <w:tcW w:w="2790" w:type="dxa"/>
            <w:vAlign w:val="center"/>
          </w:tcPr>
          <w:p w14:paraId="2FD1709F" w14:textId="13EBBEBA" w:rsidR="00F2232B" w:rsidRPr="006744E4" w:rsidDel="00FC714C" w:rsidRDefault="00F2232B">
            <w:pPr>
              <w:pStyle w:val="Heading3"/>
              <w:rPr>
                <w:del w:id="1904" w:author="Sayali Dev" w:date="2018-02-01T16:33:00Z"/>
              </w:rPr>
              <w:pPrChange w:id="1905" w:author="Sayali Dev" w:date="2018-02-01T16:33:00Z">
                <w:pPr/>
              </w:pPrChange>
            </w:pPr>
            <w:del w:id="1906" w:author="Sayali Dev" w:date="2018-02-01T16:33:00Z">
              <w:r w:rsidDel="00FC714C">
                <w:rPr>
                  <w:b w:val="0"/>
                </w:rPr>
                <w:delText>Sample Comments</w:delText>
              </w:r>
            </w:del>
          </w:p>
        </w:tc>
        <w:tc>
          <w:tcPr>
            <w:tcW w:w="7020" w:type="dxa"/>
            <w:vAlign w:val="center"/>
          </w:tcPr>
          <w:p w14:paraId="10DA5DAE" w14:textId="5600AD6D" w:rsidR="00F2232B" w:rsidDel="00FC714C" w:rsidRDefault="00F2232B">
            <w:pPr>
              <w:pStyle w:val="Heading3"/>
              <w:rPr>
                <w:del w:id="1907" w:author="Sayali Dev" w:date="2018-02-01T16:33:00Z"/>
              </w:rPr>
              <w:pPrChange w:id="1908" w:author="Sayali Dev" w:date="2018-02-01T16:33:00Z">
                <w:pPr/>
              </w:pPrChange>
            </w:pPr>
            <w:del w:id="1909" w:author="Sayali Dev" w:date="2018-02-01T16:33:00Z">
              <w:r w:rsidDel="00FC714C">
                <w:delText>Type comment, as needed.</w:delText>
              </w:r>
            </w:del>
          </w:p>
        </w:tc>
      </w:tr>
    </w:tbl>
    <w:p w14:paraId="0E8F26AF" w14:textId="640F158E" w:rsidR="00F2232B" w:rsidDel="00FC714C" w:rsidRDefault="00F2232B">
      <w:pPr>
        <w:pStyle w:val="Heading1"/>
        <w:rPr>
          <w:del w:id="1910" w:author="Sayali Dev" w:date="2018-02-01T16:33:00Z"/>
        </w:rPr>
        <w:pPrChange w:id="1911" w:author="Sayali Dev" w:date="2018-02-01T16:33:00Z">
          <w:pPr>
            <w:ind w:left="720" w:right="540"/>
          </w:pPr>
        </w:pPrChange>
      </w:pPr>
    </w:p>
    <w:p w14:paraId="24CBAFD0" w14:textId="31BAD010" w:rsidR="00F2232B" w:rsidDel="00FC714C" w:rsidRDefault="00F2232B">
      <w:pPr>
        <w:pStyle w:val="Heading1"/>
        <w:rPr>
          <w:del w:id="1912" w:author="Sayali Dev" w:date="2018-02-01T16:33:00Z"/>
        </w:rPr>
        <w:pPrChange w:id="1913" w:author="Sayali Dev" w:date="2018-02-01T16:33:00Z">
          <w:pPr>
            <w:ind w:left="720" w:right="540"/>
          </w:pPr>
        </w:pPrChange>
      </w:pPr>
    </w:p>
    <w:p w14:paraId="352486CB" w14:textId="6AD034A1" w:rsidR="00F2232B" w:rsidDel="00FC714C" w:rsidRDefault="00F2232B">
      <w:pPr>
        <w:pStyle w:val="Heading1"/>
        <w:rPr>
          <w:del w:id="1914" w:author="Sayali Dev" w:date="2018-02-01T16:33:00Z"/>
        </w:rPr>
        <w:pPrChange w:id="1915" w:author="Sayali Dev" w:date="2018-02-01T16:33:00Z">
          <w:pPr>
            <w:numPr>
              <w:numId w:val="65"/>
            </w:numPr>
            <w:tabs>
              <w:tab w:val="num" w:pos="720"/>
            </w:tabs>
            <w:ind w:left="720" w:hanging="360"/>
          </w:pPr>
        </w:pPrChange>
      </w:pPr>
      <w:del w:id="1916" w:author="Sayali Dev" w:date="2018-02-01T16:33:00Z">
        <w:r w:rsidDel="00FC714C">
          <w:delText xml:space="preserve">Click </w:delText>
        </w:r>
        <w:r w:rsidRPr="00362E34" w:rsidDel="00FC714C">
          <w:delText>SAVE</w:delText>
        </w:r>
        <w:r w:rsidDel="00FC714C">
          <w:delText>.</w:delText>
        </w:r>
      </w:del>
    </w:p>
    <w:p w14:paraId="5553F77B" w14:textId="5051A058" w:rsidR="00F2232B" w:rsidDel="00FC714C" w:rsidRDefault="00F2232B">
      <w:pPr>
        <w:pStyle w:val="Heading1"/>
        <w:rPr>
          <w:del w:id="1917" w:author="Sayali Dev" w:date="2018-02-01T16:33:00Z"/>
        </w:rPr>
        <w:pPrChange w:id="1918" w:author="Sayali Dev" w:date="2018-02-01T16:33:00Z">
          <w:pPr>
            <w:ind w:left="720"/>
          </w:pPr>
        </w:pPrChange>
      </w:pPr>
      <w:del w:id="1919" w:author="Sayali Dev" w:date="2018-02-01T16:33:00Z">
        <w:r w:rsidDel="00FC714C">
          <w:delText>The Kit Content Status of the kit item appears as</w:delText>
        </w:r>
        <w:r w:rsidRPr="00A52654" w:rsidDel="00FC714C">
          <w:delText xml:space="preserve"> Collected</w:delText>
        </w:r>
        <w:r w:rsidDel="00FC714C">
          <w:delText xml:space="preserve"> </w:delText>
        </w:r>
        <w:r w:rsidRPr="00A52654" w:rsidDel="00FC714C">
          <w:delText>and is</w:delText>
        </w:r>
        <w:r w:rsidDel="00FC714C">
          <w:delText xml:space="preserve"> shown on the </w:delText>
        </w:r>
        <w:r w:rsidRPr="00A52654" w:rsidDel="00FC714C">
          <w:delText>View Kit</w:delText>
        </w:r>
        <w:r w:rsidDel="00FC714C">
          <w:delText xml:space="preserve"> page</w:delText>
        </w:r>
        <w:r w:rsidRPr="00A52654" w:rsidDel="00FC714C">
          <w:delText>.</w:delText>
        </w:r>
      </w:del>
    </w:p>
    <w:p w14:paraId="114A0C71" w14:textId="668142FB" w:rsidR="00F2232B" w:rsidDel="00FC714C" w:rsidRDefault="00F2232B">
      <w:pPr>
        <w:pStyle w:val="Heading1"/>
        <w:rPr>
          <w:del w:id="1920" w:author="Sayali Dev" w:date="2018-02-01T16:33:00Z"/>
        </w:rPr>
        <w:pPrChange w:id="1921" w:author="Sayali Dev" w:date="2018-02-01T16:33:00Z">
          <w:pPr/>
        </w:pPrChange>
      </w:pPr>
    </w:p>
    <w:p w14:paraId="60CC0DF6" w14:textId="3182728D" w:rsidR="00F2232B" w:rsidRPr="00A52654" w:rsidDel="00FC714C" w:rsidRDefault="00F2232B">
      <w:pPr>
        <w:pStyle w:val="Heading1"/>
        <w:rPr>
          <w:del w:id="1922" w:author="Sayali Dev" w:date="2018-02-01T16:33:00Z"/>
        </w:rPr>
        <w:pPrChange w:id="1923" w:author="Sayali Dev" w:date="2018-02-01T16:33:00Z">
          <w:pPr>
            <w:ind w:firstLine="720"/>
          </w:pPr>
        </w:pPrChange>
      </w:pPr>
      <w:del w:id="1924" w:author="Sayali Dev" w:date="2018-02-01T16:33:00Z">
        <w:r w:rsidRPr="00362E34" w:rsidDel="00FC714C">
          <w:delText>Note:</w:delText>
        </w:r>
        <w:r w:rsidDel="00FC714C">
          <w:delText xml:space="preserve"> </w:delText>
        </w:r>
        <w:r w:rsidRPr="00A52654" w:rsidDel="00FC714C">
          <w:delText xml:space="preserve">When the Kit Content Status </w:delText>
        </w:r>
        <w:r w:rsidDel="00FC714C">
          <w:delText xml:space="preserve">for the kit item </w:delText>
        </w:r>
        <w:r w:rsidRPr="00A52654" w:rsidDel="00FC714C">
          <w:delText xml:space="preserve">is </w:delText>
        </w:r>
        <w:r w:rsidDel="00FC714C">
          <w:delText xml:space="preserve">modified, the Kit Status also changes: </w:delText>
        </w:r>
      </w:del>
    </w:p>
    <w:p w14:paraId="0F407814" w14:textId="25355788" w:rsidR="00F2232B" w:rsidDel="00FC714C" w:rsidRDefault="00F2232B">
      <w:pPr>
        <w:pStyle w:val="Heading1"/>
        <w:rPr>
          <w:del w:id="1925" w:author="Sayali Dev" w:date="2018-02-01T16:33:00Z"/>
        </w:rPr>
        <w:pPrChange w:id="1926" w:author="Sayali Dev" w:date="2018-02-01T16:33:00Z">
          <w:pPr>
            <w:numPr>
              <w:numId w:val="52"/>
            </w:numPr>
            <w:ind w:left="1080" w:hanging="360"/>
          </w:pPr>
        </w:pPrChange>
      </w:pPr>
      <w:del w:id="1927" w:author="Sayali Dev" w:date="2018-02-01T16:33:00Z">
        <w:r w:rsidRPr="000B3791" w:rsidDel="00FC714C">
          <w:delText xml:space="preserve">When the </w:delText>
        </w:r>
        <w:r w:rsidDel="00FC714C">
          <w:delText>K</w:delText>
        </w:r>
        <w:r w:rsidRPr="000B3791" w:rsidDel="00FC714C">
          <w:delText xml:space="preserve">it </w:delText>
        </w:r>
        <w:r w:rsidDel="00FC714C">
          <w:delText>Content</w:delText>
        </w:r>
        <w:r w:rsidRPr="000B3791" w:rsidDel="00FC714C">
          <w:delText xml:space="preserve"> </w:delText>
        </w:r>
        <w:r w:rsidDel="00FC714C">
          <w:delText xml:space="preserve">Status </w:delText>
        </w:r>
        <w:r w:rsidRPr="00E26214" w:rsidDel="00FC714C">
          <w:delText>for the first kit</w:delText>
        </w:r>
        <w:r w:rsidDel="00FC714C">
          <w:delText xml:space="preserve"> item is set to </w:delText>
        </w:r>
        <w:r w:rsidRPr="00362E34" w:rsidDel="00FC714C">
          <w:delText>Collected</w:delText>
        </w:r>
        <w:r w:rsidRPr="000B3791" w:rsidDel="00FC714C">
          <w:delText xml:space="preserve">, the kit status changes to </w:delText>
        </w:r>
        <w:r w:rsidRPr="00362E34" w:rsidDel="00FC714C">
          <w:delText>Collection Started</w:delText>
        </w:r>
        <w:r w:rsidRPr="000B3791" w:rsidDel="00FC714C">
          <w:delText>.</w:delText>
        </w:r>
      </w:del>
    </w:p>
    <w:p w14:paraId="374B4559" w14:textId="33D8526C" w:rsidR="00F2232B" w:rsidDel="00FC714C" w:rsidRDefault="00F2232B">
      <w:pPr>
        <w:pStyle w:val="Heading1"/>
        <w:rPr>
          <w:del w:id="1928" w:author="Sayali Dev" w:date="2018-02-01T16:33:00Z"/>
        </w:rPr>
        <w:pPrChange w:id="1929" w:author="Sayali Dev" w:date="2018-02-01T16:33:00Z">
          <w:pPr>
            <w:numPr>
              <w:numId w:val="52"/>
            </w:numPr>
            <w:ind w:left="1080" w:hanging="360"/>
          </w:pPr>
        </w:pPrChange>
      </w:pPr>
      <w:del w:id="1930" w:author="Sayali Dev" w:date="2018-02-01T16:33:00Z">
        <w:r w:rsidRPr="000B3791" w:rsidDel="00FC714C">
          <w:delText xml:space="preserve">When all kit </w:delText>
        </w:r>
        <w:r w:rsidDel="00FC714C">
          <w:delText>item</w:delText>
        </w:r>
        <w:r w:rsidRPr="000B3791" w:rsidDel="00FC714C">
          <w:delText xml:space="preserve">s are designated as </w:delText>
        </w:r>
        <w:r w:rsidRPr="00362E34" w:rsidDel="00FC714C">
          <w:delText>Collected</w:delText>
        </w:r>
        <w:r w:rsidRPr="000B3791" w:rsidDel="00FC714C">
          <w:delText xml:space="preserve"> or </w:delText>
        </w:r>
        <w:r w:rsidRPr="00362E34" w:rsidDel="00FC714C">
          <w:delText>Not Needed</w:delText>
        </w:r>
        <w:r w:rsidRPr="000B3791" w:rsidDel="00FC714C">
          <w:delText xml:space="preserve">, the kit status </w:delText>
        </w:r>
        <w:r w:rsidDel="00FC714C">
          <w:delText xml:space="preserve">appears as </w:delText>
        </w:r>
        <w:r w:rsidRPr="00362E34" w:rsidDel="00FC714C">
          <w:delText>Completed.</w:delText>
        </w:r>
      </w:del>
    </w:p>
    <w:p w14:paraId="5DB03601" w14:textId="77777777" w:rsidR="00F2232B" w:rsidDel="00FC714C" w:rsidRDefault="00F2232B">
      <w:pPr>
        <w:pStyle w:val="Heading1"/>
        <w:rPr>
          <w:del w:id="1931" w:author="Sayali Dev" w:date="2018-02-01T16:33:00Z"/>
        </w:rPr>
        <w:pPrChange w:id="1932" w:author="Sayali Dev" w:date="2018-02-01T16:33:00Z">
          <w:pPr>
            <w:ind w:left="1080"/>
          </w:pPr>
        </w:pPrChange>
      </w:pPr>
    </w:p>
    <w:p w14:paraId="4C14B9ED" w14:textId="77777777" w:rsidR="00F2232B" w:rsidDel="00FC714C" w:rsidRDefault="00F2232B">
      <w:pPr>
        <w:pStyle w:val="Heading1"/>
        <w:rPr>
          <w:del w:id="1933" w:author="Sayali Dev" w:date="2018-02-01T16:33:00Z"/>
        </w:rPr>
        <w:pPrChange w:id="1934" w:author="Sayali Dev" w:date="2018-02-01T16:33:00Z">
          <w:pPr>
            <w:ind w:left="1080"/>
          </w:pPr>
        </w:pPrChange>
      </w:pPr>
    </w:p>
    <w:p w14:paraId="522D92B6" w14:textId="00542EC6" w:rsidR="00F2232B" w:rsidDel="00FC714C" w:rsidRDefault="00F2232B">
      <w:pPr>
        <w:pStyle w:val="Heading1"/>
        <w:rPr>
          <w:del w:id="1935" w:author="Sayali Dev" w:date="2018-02-01T16:33:00Z"/>
        </w:rPr>
        <w:pPrChange w:id="1936" w:author="Sayali Dev" w:date="2018-02-01T16:33:00Z">
          <w:pPr>
            <w:pStyle w:val="Heading2"/>
          </w:pPr>
        </w:pPrChange>
      </w:pPr>
      <w:del w:id="1937" w:author="Sayali Dev" w:date="2018-02-01T16:33:00Z">
        <w:r w:rsidDel="00FC714C">
          <w:br w:type="page"/>
        </w:r>
      </w:del>
    </w:p>
    <w:p w14:paraId="3962333F" w14:textId="111F5C75" w:rsidR="00F2232B" w:rsidDel="00291E45" w:rsidRDefault="00315A90">
      <w:pPr>
        <w:pStyle w:val="Heading1"/>
        <w:rPr>
          <w:del w:id="1938" w:author="Sayali Dev" w:date="2018-02-15T15:44:00Z"/>
        </w:rPr>
      </w:pPr>
      <w:del w:id="1939" w:author="Sayali Dev" w:date="2018-02-15T15:44:00Z">
        <w:r w:rsidDel="00291E45">
          <w:delText>Create Kits shipment and send to the Collection site</w:delText>
        </w:r>
      </w:del>
    </w:p>
    <w:p w14:paraId="7AD94C1F" w14:textId="44BE8E73" w:rsidR="00315A90" w:rsidDel="00291E45" w:rsidRDefault="00315A90" w:rsidP="00F2232B">
      <w:pPr>
        <w:rPr>
          <w:del w:id="1940" w:author="Sayali Dev" w:date="2018-02-15T15:44:00Z"/>
        </w:rPr>
      </w:pPr>
    </w:p>
    <w:p w14:paraId="4505AD69" w14:textId="1A51C9B3" w:rsidR="00E55723" w:rsidRPr="003C035E" w:rsidDel="00291E45" w:rsidRDefault="00E55723" w:rsidP="00E55723">
      <w:pPr>
        <w:pStyle w:val="Heading3"/>
        <w:rPr>
          <w:del w:id="1941" w:author="Sayali Dev" w:date="2018-02-15T15:44:00Z"/>
        </w:rPr>
      </w:pPr>
      <w:bookmarkStart w:id="1942" w:name="_Creating_a_Kits"/>
      <w:bookmarkEnd w:id="1942"/>
      <w:del w:id="1943" w:author="Sayali Dev" w:date="2018-02-15T15:44:00Z">
        <w:r w:rsidDel="00291E45">
          <w:delText>Creating a Kit</w:delText>
        </w:r>
        <w:r w:rsidDel="00291E45">
          <w:rPr>
            <w:lang w:val="en-US"/>
          </w:rPr>
          <w:delText>s</w:delText>
        </w:r>
        <w:r w:rsidDel="00291E45">
          <w:delText xml:space="preserve"> Shipment</w:delText>
        </w:r>
        <w:r w:rsidDel="00291E45">
          <w:rPr>
            <w:lang w:val="en-US"/>
          </w:rPr>
          <w:br/>
        </w:r>
      </w:del>
    </w:p>
    <w:p w14:paraId="05DA6639" w14:textId="4EB3970B" w:rsidR="00E55723" w:rsidDel="00291E45" w:rsidRDefault="00E55723" w:rsidP="00E55723">
      <w:pPr>
        <w:rPr>
          <w:del w:id="1944" w:author="Sayali Dev" w:date="2018-02-15T15:44:00Z"/>
        </w:rPr>
      </w:pPr>
      <w:del w:id="1945" w:author="Sayali Dev" w:date="2018-02-15T15:44:00Z">
        <w:r w:rsidDel="00291E45">
          <w:delText>To create a kit shipment:</w:delText>
        </w:r>
      </w:del>
    </w:p>
    <w:p w14:paraId="26903A5A" w14:textId="5AB6519E" w:rsidR="00E55723" w:rsidDel="00291E45" w:rsidRDefault="00E55723" w:rsidP="00E55723">
      <w:pPr>
        <w:rPr>
          <w:del w:id="1946" w:author="Sayali Dev" w:date="2018-02-15T15:44:00Z"/>
        </w:rPr>
      </w:pPr>
    </w:p>
    <w:p w14:paraId="061B5788" w14:textId="34391706" w:rsidR="00E55723" w:rsidDel="00291E45" w:rsidRDefault="00E55723" w:rsidP="00E55723">
      <w:pPr>
        <w:pStyle w:val="BodyText"/>
        <w:numPr>
          <w:ilvl w:val="0"/>
          <w:numId w:val="32"/>
        </w:numPr>
        <w:ind w:left="720" w:right="540" w:hanging="360"/>
        <w:rPr>
          <w:del w:id="1947" w:author="Sayali Dev" w:date="2018-02-15T15:44:00Z"/>
        </w:rPr>
      </w:pPr>
      <w:del w:id="1948" w:author="Sayali Dev" w:date="2018-01-31T17:54:00Z">
        <w:r w:rsidDel="009A119E">
          <w:delText>Log on</w:delText>
        </w:r>
      </w:del>
      <w:del w:id="1949" w:author="Sayali Dev" w:date="2018-02-15T15:44:00Z">
        <w:r w:rsidDel="00291E45">
          <w:delText xml:space="preserve"> to the application using your </w:delText>
        </w:r>
      </w:del>
      <w:del w:id="1950" w:author="Sayali Dev" w:date="2018-01-31T17:55:00Z">
        <w:r w:rsidDel="00A62626">
          <w:delText>logon</w:delText>
        </w:r>
      </w:del>
      <w:del w:id="1951" w:author="Sayali Dev" w:date="2018-02-15T15:44:00Z">
        <w:r w:rsidDel="00291E45">
          <w:delText xml:space="preserve"> credentials. </w:delText>
        </w:r>
      </w:del>
    </w:p>
    <w:p w14:paraId="61F99ECC" w14:textId="21220BE1" w:rsidR="00E55723" w:rsidDel="00291E45" w:rsidRDefault="00E55723" w:rsidP="00E55723">
      <w:pPr>
        <w:pStyle w:val="BodyText"/>
        <w:ind w:left="720" w:right="540"/>
        <w:rPr>
          <w:del w:id="1952" w:author="Sayali Dev" w:date="2018-02-15T15:44:00Z"/>
        </w:rPr>
      </w:pPr>
      <w:del w:id="1953" w:author="Sayali Dev" w:date="2018-02-15T15:44:00Z">
        <w:r w:rsidDel="00291E45">
          <w:delText xml:space="preserve">The </w:delText>
        </w:r>
        <w:r w:rsidDel="00291E45">
          <w:rPr>
            <w:lang w:val="en-US"/>
          </w:rPr>
          <w:delText>CIRRASPEC</w:delText>
        </w:r>
        <w:r w:rsidDel="00291E45">
          <w:delText xml:space="preserve"> home page appears. </w:delText>
        </w:r>
      </w:del>
    </w:p>
    <w:p w14:paraId="404DE043" w14:textId="322E80B2" w:rsidR="00E55723" w:rsidDel="00291E45" w:rsidRDefault="00E55723" w:rsidP="00E55723">
      <w:pPr>
        <w:pStyle w:val="BodyText"/>
        <w:ind w:left="720" w:right="540"/>
        <w:rPr>
          <w:del w:id="1954" w:author="Sayali Dev" w:date="2018-02-15T15:44:00Z"/>
        </w:rPr>
      </w:pPr>
    </w:p>
    <w:p w14:paraId="06A13040" w14:textId="688D15DA" w:rsidR="00E55723" w:rsidDel="00291E45" w:rsidRDefault="00E55723" w:rsidP="00E55723">
      <w:pPr>
        <w:pStyle w:val="BodyText"/>
        <w:numPr>
          <w:ilvl w:val="0"/>
          <w:numId w:val="32"/>
        </w:numPr>
        <w:ind w:left="720" w:right="540" w:hanging="360"/>
        <w:rPr>
          <w:del w:id="1955" w:author="Sayali Dev" w:date="2018-02-15T15:44:00Z"/>
        </w:rPr>
      </w:pPr>
      <w:del w:id="1956" w:author="Sayali Dev" w:date="2018-02-15T15:44:00Z">
        <w:r w:rsidDel="00291E45">
          <w:delText xml:space="preserve">Point to the arrow of the </w:delText>
        </w:r>
        <w:r w:rsidRPr="00CA75D4" w:rsidDel="00291E45">
          <w:rPr>
            <w:b/>
          </w:rPr>
          <w:delText>BMS</w:delText>
        </w:r>
        <w:r w:rsidDel="00291E45">
          <w:delText xml:space="preserve"> tab, and then click </w:delText>
        </w:r>
        <w:r w:rsidRPr="00CA75D4" w:rsidDel="00291E45">
          <w:rPr>
            <w:b/>
          </w:rPr>
          <w:delText>Kits Shipment</w:delText>
        </w:r>
        <w:r w:rsidDel="00291E45">
          <w:delText xml:space="preserve">. </w:delText>
        </w:r>
      </w:del>
    </w:p>
    <w:p w14:paraId="70C4CCC8" w14:textId="3D038C25" w:rsidR="00E55723" w:rsidDel="00291E45" w:rsidRDefault="00E55723" w:rsidP="00E55723">
      <w:pPr>
        <w:pStyle w:val="BodyText"/>
        <w:ind w:left="720" w:right="540"/>
        <w:rPr>
          <w:del w:id="1957" w:author="Sayali Dev" w:date="2018-02-15T15:44:00Z"/>
        </w:rPr>
      </w:pPr>
      <w:del w:id="1958" w:author="Sayali Dev" w:date="2018-02-15T15:44:00Z">
        <w:r w:rsidDel="00291E45">
          <w:delText>T</w:delText>
        </w:r>
        <w:r w:rsidRPr="00AE5860" w:rsidDel="00291E45">
          <w:delText xml:space="preserve">he </w:delText>
        </w:r>
        <w:r w:rsidRPr="00D7787E" w:rsidDel="00291E45">
          <w:rPr>
            <w:b/>
            <w:lang w:val="en-US"/>
          </w:rPr>
          <w:delText>K</w:delText>
        </w:r>
        <w:r w:rsidRPr="00D7787E" w:rsidDel="00291E45">
          <w:rPr>
            <w:b/>
          </w:rPr>
          <w:delText xml:space="preserve">it </w:delText>
        </w:r>
        <w:r w:rsidDel="00291E45">
          <w:rPr>
            <w:b/>
            <w:lang w:val="en-US"/>
          </w:rPr>
          <w:delText>S</w:delText>
        </w:r>
        <w:r w:rsidRPr="00D7787E" w:rsidDel="00291E45">
          <w:rPr>
            <w:b/>
          </w:rPr>
          <w:delText>hipment</w:delText>
        </w:r>
        <w:r w:rsidDel="00291E45">
          <w:delText xml:space="preserve"> s</w:delText>
        </w:r>
        <w:r w:rsidRPr="00AE5860" w:rsidDel="00291E45">
          <w:delText xml:space="preserve">earch </w:delText>
        </w:r>
        <w:r w:rsidDel="00291E45">
          <w:delText>page appears</w:delText>
        </w:r>
        <w:r w:rsidRPr="00AE5860" w:rsidDel="00291E45">
          <w:delText>.</w:delText>
        </w:r>
        <w:r w:rsidDel="00291E45">
          <w:br/>
        </w:r>
      </w:del>
    </w:p>
    <w:p w14:paraId="48F10413" w14:textId="0F5A7904" w:rsidR="00E55723" w:rsidDel="00291E45" w:rsidRDefault="00E55723" w:rsidP="00E55723">
      <w:pPr>
        <w:pStyle w:val="BodyText"/>
        <w:numPr>
          <w:ilvl w:val="0"/>
          <w:numId w:val="32"/>
        </w:numPr>
        <w:ind w:left="720" w:right="540" w:hanging="360"/>
        <w:rPr>
          <w:del w:id="1959" w:author="Sayali Dev" w:date="2018-02-15T15:44:00Z"/>
        </w:rPr>
      </w:pPr>
      <w:del w:id="1960" w:author="Sayali Dev" w:date="2018-02-15T15:44:00Z">
        <w:r w:rsidDel="00291E45">
          <w:rPr>
            <w:noProof/>
          </w:rPr>
          <mc:AlternateContent>
            <mc:Choice Requires="wpg">
              <w:drawing>
                <wp:anchor distT="0" distB="0" distL="114300" distR="114300" simplePos="0" relativeHeight="251710976" behindDoc="0" locked="0" layoutInCell="1" allowOverlap="1" wp14:anchorId="1E628F66" wp14:editId="4623F84C">
                  <wp:simplePos x="0" y="0"/>
                  <wp:positionH relativeFrom="column">
                    <wp:posOffset>4513580</wp:posOffset>
                  </wp:positionH>
                  <wp:positionV relativeFrom="paragraph">
                    <wp:posOffset>22225</wp:posOffset>
                  </wp:positionV>
                  <wp:extent cx="1163320" cy="1028700"/>
                  <wp:effectExtent l="0" t="3175" r="0" b="15875"/>
                  <wp:wrapNone/>
                  <wp:docPr id="250" name="Group 9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320" cy="1028700"/>
                            <a:chOff x="7828" y="5000"/>
                            <a:chExt cx="1832" cy="1620"/>
                          </a:xfrm>
                        </wpg:grpSpPr>
                        <wps:wsp>
                          <wps:cNvPr id="251" name="AutoShape 9193"/>
                          <wps:cNvCnPr>
                            <a:cxnSpLocks noChangeShapeType="1"/>
                          </wps:cNvCnPr>
                          <wps:spPr bwMode="auto">
                            <a:xfrm>
                              <a:off x="8700" y="5397"/>
                              <a:ext cx="1" cy="1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Text Box 9194"/>
                          <wps:cNvSpPr txBox="1">
                            <a:spLocks noChangeArrowheads="1"/>
                          </wps:cNvSpPr>
                          <wps:spPr bwMode="auto">
                            <a:xfrm>
                              <a:off x="7828" y="5000"/>
                              <a:ext cx="183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9FD43" w14:textId="77777777" w:rsidR="00CE5E77" w:rsidRDefault="00CE5E77" w:rsidP="00E55723">
                                <w:r>
                                  <w:t>Shipment Cart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E628F66" id="Group 9261" o:spid="_x0000_s1033" style="position:absolute;left:0;text-align:left;margin-left:355.4pt;margin-top:1.75pt;width:91.6pt;height:81pt;z-index:251710976" coordorigin="7828,5000" coordsize="1832,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">
                  <v:shapetype id="_x0000_t32" coordsize="21600,21600" o:spt="32" o:oned="t" path="m,l21600,21600e" filled="f">
                    <v:path arrowok="t" fillok="f" o:connecttype="none"/>
                    <o:lock v:ext="edit" shapetype="t"/>
                  </v:shapetype>
                  <v:shape id="AutoShape 9193" o:spid="_x0000_s1034" type="#_x0000_t32" style="position:absolute;left:8700;top:5397;width:1;height:1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VuxQAAANwAAAAPAAAAZHJzL2Rvd25yZXYueG1sRI9Ba8JA&#10;FITvgv9heYI33URQ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BQZcVuxQAAANwAAAAP&#10;AAAAAAAAAAAAAAAAAAcCAABkcnMvZG93bnJldi54bWxQSwUGAAAAAAMAAwC3AAAA+QIAAAAA&#10;">
                    <v:stroke endarrow="block"/>
                  </v:shape>
                  <v:shape id="Text Box 9194" o:spid="_x0000_s1035" type="#_x0000_t202" style="position:absolute;left:7828;top:5000;width:18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" stroked="f">
                    <v:textbox style="mso-fit-shape-to-text:t">
                      <w:txbxContent>
                        <w:p w14:paraId="29C9FD43" w14:textId="77777777" w:rsidR="00CE5E77" w:rsidRDefault="00CE5E77" w:rsidP="00E55723">
                          <w:r>
                            <w:t>Shipment Cart</w:t>
                          </w:r>
                        </w:p>
                      </w:txbxContent>
                    </v:textbox>
                  </v:shape>
                </v:group>
              </w:pict>
            </mc:Fallback>
          </mc:AlternateContent>
        </w:r>
        <w:r w:rsidDel="00291E45">
          <w:delText xml:space="preserve">Click the </w:delText>
        </w:r>
        <w:r w:rsidRPr="001D09FF" w:rsidDel="00291E45">
          <w:rPr>
            <w:b/>
          </w:rPr>
          <w:delText>Create New Kit Shipment</w:delText>
        </w:r>
        <w:r w:rsidDel="00291E45">
          <w:delText xml:space="preserve"> link. </w:delText>
        </w:r>
      </w:del>
    </w:p>
    <w:p w14:paraId="61362AA3" w14:textId="073C568B" w:rsidR="00E55723" w:rsidDel="00291E45" w:rsidRDefault="00E55723" w:rsidP="00E55723">
      <w:pPr>
        <w:pStyle w:val="BodyText"/>
        <w:ind w:left="720" w:right="540"/>
        <w:rPr>
          <w:del w:id="1961" w:author="Sayali Dev" w:date="2018-02-15T15:44:00Z"/>
          <w:lang w:val="en-US"/>
        </w:rPr>
      </w:pPr>
      <w:del w:id="1962" w:author="Sayali Dev" w:date="2018-02-15T15:44:00Z">
        <w:r w:rsidDel="00291E45">
          <w:delText xml:space="preserve">The </w:delText>
        </w:r>
        <w:r w:rsidRPr="00CA75D4" w:rsidDel="00291E45">
          <w:rPr>
            <w:b/>
          </w:rPr>
          <w:delText>Create Kits Shipment</w:delText>
        </w:r>
        <w:r w:rsidDel="00291E45">
          <w:delText xml:space="preserve"> page appears.</w:delText>
        </w:r>
      </w:del>
    </w:p>
    <w:p w14:paraId="760E91F8" w14:textId="30D0C8D2" w:rsidR="00E55723" w:rsidDel="00291E45" w:rsidRDefault="00E55723" w:rsidP="00E55723">
      <w:pPr>
        <w:pStyle w:val="BodyText"/>
        <w:ind w:left="720" w:right="540"/>
        <w:rPr>
          <w:del w:id="1963" w:author="Sayali Dev" w:date="2018-02-15T15:44:00Z"/>
          <w:lang w:val="en-US"/>
        </w:rPr>
      </w:pPr>
    </w:p>
    <w:p w14:paraId="2802C05F" w14:textId="3C238A39" w:rsidR="00E55723" w:rsidRPr="00BC2329" w:rsidDel="00291E45" w:rsidRDefault="00E55723" w:rsidP="00E55723">
      <w:pPr>
        <w:pStyle w:val="BodyText"/>
        <w:ind w:left="720" w:right="540"/>
        <w:rPr>
          <w:del w:id="1964" w:author="Sayali Dev" w:date="2018-02-15T15:44:00Z"/>
          <w:lang w:val="en-US"/>
        </w:rPr>
      </w:pPr>
      <w:del w:id="1965" w:author="Sayali Dev" w:date="2018-02-15T15:44:00Z">
        <w:r w:rsidRPr="005464FE" w:rsidDel="00291E45">
          <w:rPr>
            <w:noProof/>
          </w:rPr>
          <w:drawing>
            <wp:inline distT="0" distB="0" distL="0" distR="0" wp14:anchorId="6CF956F2" wp14:editId="34896BDD">
              <wp:extent cx="6268085" cy="5062220"/>
              <wp:effectExtent l="19050" t="19050" r="18415" b="2413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8085" cy="5062220"/>
                      </a:xfrm>
                      <a:prstGeom prst="rect">
                        <a:avLst/>
                      </a:prstGeom>
                      <a:noFill/>
                      <a:ln w="3175">
                        <a:solidFill>
                          <a:schemeClr val="tx1"/>
                        </a:solidFill>
                      </a:ln>
                    </pic:spPr>
                  </pic:pic>
                </a:graphicData>
              </a:graphic>
            </wp:inline>
          </w:drawing>
        </w:r>
      </w:del>
    </w:p>
    <w:p w14:paraId="0C9AB7EF" w14:textId="39AE3153" w:rsidR="00E55723" w:rsidDel="00291E45" w:rsidRDefault="00E55723" w:rsidP="00E55723">
      <w:pPr>
        <w:pStyle w:val="Figure"/>
        <w:tabs>
          <w:tab w:val="clear" w:pos="1710"/>
          <w:tab w:val="num" w:pos="1800"/>
        </w:tabs>
        <w:ind w:left="1152" w:hanging="432"/>
        <w:rPr>
          <w:del w:id="1966" w:author="Sayali Dev" w:date="2018-02-15T15:44:00Z"/>
        </w:rPr>
      </w:pPr>
      <w:del w:id="1967" w:author="Sayali Dev" w:date="2018-02-15T15:44:00Z">
        <w:r w:rsidDel="00291E45">
          <w:delText>Create Kits Shipment page</w:delText>
        </w:r>
      </w:del>
    </w:p>
    <w:p w14:paraId="268F00E0" w14:textId="25FEED66" w:rsidR="00E55723" w:rsidDel="00291E45" w:rsidRDefault="00E55723" w:rsidP="00E55723">
      <w:pPr>
        <w:ind w:left="720"/>
        <w:rPr>
          <w:del w:id="1968" w:author="Sayali Dev" w:date="2018-02-15T15:44:00Z"/>
        </w:rPr>
      </w:pPr>
      <w:del w:id="1969" w:author="Sayali Dev" w:date="2018-02-15T15:44:00Z">
        <w:r w:rsidDel="00291E45">
          <w:delText xml:space="preserve"> </w:delText>
        </w:r>
      </w:del>
    </w:p>
    <w:p w14:paraId="57215BED" w14:textId="3FE61BAD" w:rsidR="00E55723" w:rsidDel="00291E45" w:rsidRDefault="00E55723" w:rsidP="00E55723">
      <w:pPr>
        <w:rPr>
          <w:del w:id="1970" w:author="Sayali Dev" w:date="2018-02-15T15:44:00Z"/>
        </w:rPr>
      </w:pPr>
    </w:p>
    <w:p w14:paraId="35D08909" w14:textId="325D76DC" w:rsidR="00E55723" w:rsidDel="00291E45" w:rsidRDefault="00E55723" w:rsidP="00E55723">
      <w:pPr>
        <w:pStyle w:val="BodyText"/>
        <w:numPr>
          <w:ilvl w:val="0"/>
          <w:numId w:val="32"/>
        </w:numPr>
        <w:ind w:left="720" w:right="540" w:hanging="360"/>
        <w:rPr>
          <w:del w:id="1971" w:author="Sayali Dev" w:date="2018-02-15T15:44:00Z"/>
        </w:rPr>
      </w:pPr>
      <w:del w:id="1972" w:author="Sayali Dev" w:date="2018-02-15T15:44:00Z">
        <w:r w:rsidDel="00291E45">
          <w:delText>Enter appropriate information in each field. F</w:delText>
        </w:r>
        <w:r w:rsidRPr="00570A91" w:rsidDel="00291E45">
          <w:delText>ollowing table lists each field and its description.</w:delText>
        </w:r>
      </w:del>
    </w:p>
    <w:p w14:paraId="1C25F45D" w14:textId="7142A72D" w:rsidR="00E55723" w:rsidDel="00291E45" w:rsidRDefault="00E55723" w:rsidP="00E55723">
      <w:pPr>
        <w:ind w:left="720"/>
        <w:rPr>
          <w:del w:id="1973" w:author="Sayali Dev" w:date="2018-02-15T15:44:00Z"/>
        </w:rPr>
      </w:pPr>
      <w:del w:id="1974" w:author="Sayali Dev" w:date="2018-02-15T15:44:00Z">
        <w:r w:rsidDel="00291E45">
          <w:rPr>
            <w:b/>
          </w:rPr>
          <w:delText>N</w:delText>
        </w:r>
        <w:r w:rsidRPr="006744E4" w:rsidDel="00291E45">
          <w:rPr>
            <w:b/>
          </w:rPr>
          <w:delText>ote:</w:delText>
        </w:r>
        <w:r w:rsidDel="00291E45">
          <w:rPr>
            <w:b/>
          </w:rPr>
          <w:delText xml:space="preserve"> </w:delText>
        </w:r>
        <w:r w:rsidRPr="006744E4" w:rsidDel="00291E45">
          <w:delText>Fields that are marked with the red asterisk (</w:delText>
        </w:r>
        <w:r w:rsidRPr="006744E4" w:rsidDel="00291E45">
          <w:rPr>
            <w:color w:val="FF0000"/>
          </w:rPr>
          <w:delText>*</w:delText>
        </w:r>
        <w:r w:rsidRPr="006744E4" w:rsidDel="00291E45">
          <w:delText>) are ma</w:delText>
        </w:r>
        <w:r w:rsidDel="00291E45">
          <w:delText>n</w:delText>
        </w:r>
        <w:r w:rsidRPr="006744E4" w:rsidDel="00291E45">
          <w:delText>datory</w:delText>
        </w:r>
        <w:r w:rsidDel="00291E45">
          <w:delText>.</w:delText>
        </w:r>
      </w:del>
    </w:p>
    <w:p w14:paraId="771C624F" w14:textId="25146A14" w:rsidR="00E55723" w:rsidDel="00291E45" w:rsidRDefault="00E55723" w:rsidP="00E55723">
      <w:pPr>
        <w:pStyle w:val="Caption"/>
        <w:ind w:firstLine="720"/>
        <w:rPr>
          <w:del w:id="1975" w:author="Sayali Dev" w:date="2018-02-15T15:44:00Z"/>
        </w:rPr>
      </w:pPr>
    </w:p>
    <w:p w14:paraId="16F45854" w14:textId="00568CC0" w:rsidR="00E55723" w:rsidDel="00291E45" w:rsidRDefault="00E55723" w:rsidP="00E55723">
      <w:pPr>
        <w:pStyle w:val="Caption"/>
        <w:ind w:firstLine="720"/>
        <w:rPr>
          <w:del w:id="1976" w:author="Sayali Dev" w:date="2018-02-15T15:44:00Z"/>
          <w:i/>
          <w:u w:val="single"/>
        </w:rPr>
      </w:pPr>
      <w:del w:id="1977" w:author="Sayali Dev" w:date="2018-02-15T15:44:00Z">
        <w:r w:rsidDel="00291E45">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1978" w:author="Sayali Dev" w:date="2018-02-02T13:47:00Z">
        <w:r w:rsidDel="00EB76E3">
          <w:rPr>
            <w:noProof/>
          </w:rPr>
          <w:delText>11</w:delText>
        </w:r>
      </w:del>
      <w:del w:id="1979" w:author="Sayali Dev" w:date="2018-02-15T15:44:00Z">
        <w:r w:rsidR="006C608D" w:rsidDel="00291E45">
          <w:rPr>
            <w:b w:val="0"/>
            <w:bCs w:val="0"/>
            <w:noProof/>
          </w:rPr>
          <w:fldChar w:fldCharType="end"/>
        </w:r>
        <w:r w:rsidDel="00291E45">
          <w:delText>: Creating a kit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E55723" w:rsidRPr="007A152E" w:rsidDel="00291E45" w14:paraId="580C8F7E" w14:textId="0E4419F6" w:rsidTr="00AC709E">
        <w:trPr>
          <w:cantSplit/>
          <w:trHeight w:val="288"/>
          <w:tblHeader/>
          <w:del w:id="1980" w:author="Sayali Dev" w:date="2018-02-15T15:44:00Z"/>
        </w:trPr>
        <w:tc>
          <w:tcPr>
            <w:tcW w:w="2340" w:type="dxa"/>
            <w:shd w:val="clear" w:color="auto" w:fill="BFBFBF"/>
          </w:tcPr>
          <w:p w14:paraId="36ED4A16" w14:textId="3D5F9FD6" w:rsidR="00E55723" w:rsidRPr="007A152E" w:rsidDel="00291E45" w:rsidRDefault="00E55723" w:rsidP="00AC709E">
            <w:pPr>
              <w:rPr>
                <w:del w:id="1981" w:author="Sayali Dev" w:date="2018-02-15T15:44:00Z"/>
                <w:b/>
              </w:rPr>
            </w:pPr>
            <w:del w:id="1982" w:author="Sayali Dev" w:date="2018-02-15T15:44:00Z">
              <w:r w:rsidDel="00291E45">
                <w:rPr>
                  <w:b/>
                </w:rPr>
                <w:delText>Field</w:delText>
              </w:r>
            </w:del>
          </w:p>
        </w:tc>
        <w:tc>
          <w:tcPr>
            <w:tcW w:w="7470" w:type="dxa"/>
            <w:shd w:val="clear" w:color="auto" w:fill="BFBFBF"/>
            <w:vAlign w:val="center"/>
          </w:tcPr>
          <w:p w14:paraId="483FF0FA" w14:textId="1883AB02" w:rsidR="00E55723" w:rsidRPr="007A152E" w:rsidDel="00291E45" w:rsidRDefault="00E55723" w:rsidP="00AC709E">
            <w:pPr>
              <w:rPr>
                <w:del w:id="1983" w:author="Sayali Dev" w:date="2018-02-15T15:44:00Z"/>
                <w:b/>
              </w:rPr>
            </w:pPr>
            <w:del w:id="1984" w:author="Sayali Dev" w:date="2018-02-15T15:44:00Z">
              <w:r w:rsidRPr="007A152E" w:rsidDel="00291E45">
                <w:rPr>
                  <w:b/>
                </w:rPr>
                <w:delText>Description</w:delText>
              </w:r>
            </w:del>
          </w:p>
        </w:tc>
      </w:tr>
      <w:tr w:rsidR="00E55723" w:rsidDel="00291E45" w14:paraId="5740CF1F" w14:textId="6A251D04" w:rsidTr="00AC709E">
        <w:trPr>
          <w:cantSplit/>
          <w:trHeight w:val="288"/>
          <w:del w:id="1985" w:author="Sayali Dev" w:date="2018-02-15T15:44:00Z"/>
        </w:trPr>
        <w:tc>
          <w:tcPr>
            <w:tcW w:w="2340" w:type="dxa"/>
          </w:tcPr>
          <w:p w14:paraId="74E9CB75" w14:textId="16E0896D" w:rsidR="00E55723" w:rsidDel="00291E45" w:rsidRDefault="00E55723" w:rsidP="00AC709E">
            <w:pPr>
              <w:rPr>
                <w:del w:id="1986" w:author="Sayali Dev" w:date="2018-02-15T15:44:00Z"/>
                <w:b/>
              </w:rPr>
            </w:pPr>
            <w:del w:id="1987" w:author="Sayali Dev" w:date="2018-02-15T15:44:00Z">
              <w:r w:rsidRPr="00A04F71" w:rsidDel="00291E45">
                <w:rPr>
                  <w:b/>
                </w:rPr>
                <w:delText>To Site</w:delText>
              </w:r>
              <w:r w:rsidRPr="006744E4" w:rsidDel="00291E45">
                <w:rPr>
                  <w:color w:val="FF0000"/>
                </w:rPr>
                <w:delText>*</w:delText>
              </w:r>
            </w:del>
          </w:p>
        </w:tc>
        <w:tc>
          <w:tcPr>
            <w:tcW w:w="7470" w:type="dxa"/>
            <w:vAlign w:val="center"/>
          </w:tcPr>
          <w:p w14:paraId="482F3CEB" w14:textId="79772075" w:rsidR="00E55723" w:rsidDel="00291E45" w:rsidRDefault="00E55723" w:rsidP="00AC709E">
            <w:pPr>
              <w:rPr>
                <w:del w:id="1988" w:author="Sayali Dev" w:date="2018-02-15T15:44:00Z"/>
              </w:rPr>
            </w:pPr>
            <w:del w:id="1989" w:author="Sayali Dev" w:date="2018-02-15T15:44:00Z">
              <w:r w:rsidDel="00291E45">
                <w:delText>Click appropriate location to which you want to send the kit shipment</w:delText>
              </w:r>
              <w:r w:rsidRPr="00585562" w:rsidDel="00291E45">
                <w:delText>.</w:delText>
              </w:r>
            </w:del>
          </w:p>
        </w:tc>
      </w:tr>
      <w:tr w:rsidR="00E55723" w:rsidDel="00291E45" w14:paraId="68EE5848" w14:textId="64513CBB" w:rsidTr="00AC709E">
        <w:trPr>
          <w:cantSplit/>
          <w:trHeight w:val="288"/>
          <w:del w:id="1990" w:author="Sayali Dev" w:date="2018-02-15T15:44:00Z"/>
        </w:trPr>
        <w:tc>
          <w:tcPr>
            <w:tcW w:w="2340" w:type="dxa"/>
          </w:tcPr>
          <w:p w14:paraId="6C56CA9A" w14:textId="2CD70DAD" w:rsidR="00E55723" w:rsidDel="00291E45" w:rsidRDefault="00E55723" w:rsidP="00AC709E">
            <w:pPr>
              <w:rPr>
                <w:del w:id="1991" w:author="Sayali Dev" w:date="2018-02-15T15:44:00Z"/>
                <w:b/>
              </w:rPr>
            </w:pPr>
            <w:del w:id="1992" w:author="Sayali Dev" w:date="2018-02-15T15:44:00Z">
              <w:r w:rsidDel="00291E45">
                <w:rPr>
                  <w:b/>
                </w:rPr>
                <w:delText>Contact Details</w:delText>
              </w:r>
            </w:del>
          </w:p>
        </w:tc>
        <w:tc>
          <w:tcPr>
            <w:tcW w:w="7470" w:type="dxa"/>
            <w:vAlign w:val="center"/>
          </w:tcPr>
          <w:p w14:paraId="58A756D4" w14:textId="65A8F964" w:rsidR="00E55723" w:rsidDel="00291E45" w:rsidRDefault="00E55723" w:rsidP="00AC709E">
            <w:pPr>
              <w:rPr>
                <w:del w:id="1993" w:author="Sayali Dev" w:date="2018-02-15T15:44:00Z"/>
                <w:b/>
              </w:rPr>
            </w:pPr>
            <w:del w:id="1994" w:author="Sayali Dev" w:date="2018-02-15T15:44:00Z">
              <w:r w:rsidDel="00291E45">
                <w:delText>Click the appropriate contact.</w:delText>
              </w:r>
            </w:del>
          </w:p>
          <w:p w14:paraId="26BAD79D" w14:textId="73FDA288" w:rsidR="00E55723" w:rsidDel="00291E45" w:rsidRDefault="00E55723" w:rsidP="00AC709E">
            <w:pPr>
              <w:rPr>
                <w:del w:id="1995" w:author="Sayali Dev" w:date="2018-02-15T15:44:00Z"/>
              </w:rPr>
            </w:pPr>
            <w:del w:id="1996" w:author="Sayali Dev" w:date="2018-02-15T15:44:00Z">
              <w:r w:rsidRPr="005C0B6C" w:rsidDel="00291E45">
                <w:rPr>
                  <w:b/>
                </w:rPr>
                <w:delText>Note:</w:delText>
              </w:r>
              <w:r w:rsidDel="00291E45">
                <w:delText xml:space="preserve"> If you click a known contact, the rest of the fields are populated with data related to this contact.</w:delText>
              </w:r>
            </w:del>
          </w:p>
        </w:tc>
      </w:tr>
      <w:tr w:rsidR="00E55723" w:rsidDel="00291E45" w14:paraId="2EA3D6AA" w14:textId="0740629D" w:rsidTr="00AC709E">
        <w:trPr>
          <w:cantSplit/>
          <w:trHeight w:val="288"/>
          <w:del w:id="1997" w:author="Sayali Dev" w:date="2018-02-15T15:44:00Z"/>
        </w:trPr>
        <w:tc>
          <w:tcPr>
            <w:tcW w:w="2340" w:type="dxa"/>
          </w:tcPr>
          <w:p w14:paraId="1ABDAF7B" w14:textId="41EECC78" w:rsidR="00E55723" w:rsidRPr="007A152E" w:rsidDel="00291E45" w:rsidRDefault="00E55723" w:rsidP="00AC709E">
            <w:pPr>
              <w:rPr>
                <w:del w:id="1998" w:author="Sayali Dev" w:date="2018-02-15T15:44:00Z"/>
                <w:b/>
              </w:rPr>
            </w:pPr>
            <w:del w:id="1999" w:author="Sayali Dev" w:date="2018-02-15T15:44:00Z">
              <w:r w:rsidDel="00291E45">
                <w:rPr>
                  <w:b/>
                </w:rPr>
                <w:delText>Organization Name</w:delText>
              </w:r>
              <w:r w:rsidRPr="006744E4" w:rsidDel="00291E45">
                <w:rPr>
                  <w:color w:val="FF0000"/>
                </w:rPr>
                <w:delText>*</w:delText>
              </w:r>
            </w:del>
          </w:p>
        </w:tc>
        <w:tc>
          <w:tcPr>
            <w:tcW w:w="7470" w:type="dxa"/>
            <w:vAlign w:val="center"/>
          </w:tcPr>
          <w:p w14:paraId="7A01B5AE" w14:textId="4F9E4EC3" w:rsidR="00E55723" w:rsidDel="00291E45" w:rsidRDefault="00E55723" w:rsidP="00AC709E">
            <w:pPr>
              <w:rPr>
                <w:del w:id="2000" w:author="Sayali Dev" w:date="2018-02-15T15:44:00Z"/>
              </w:rPr>
            </w:pPr>
            <w:del w:id="2001" w:author="Sayali Dev" w:date="2018-02-15T15:44:00Z">
              <w:r w:rsidDel="00291E45">
                <w:delText>Type name of the organization associated with the specified delivery location.</w:delText>
              </w:r>
            </w:del>
          </w:p>
        </w:tc>
      </w:tr>
      <w:tr w:rsidR="00E55723" w:rsidDel="00291E45" w14:paraId="19E901A6" w14:textId="42E63220" w:rsidTr="00AC709E">
        <w:trPr>
          <w:cantSplit/>
          <w:trHeight w:val="288"/>
          <w:del w:id="2002" w:author="Sayali Dev" w:date="2018-02-15T15:44:00Z"/>
        </w:trPr>
        <w:tc>
          <w:tcPr>
            <w:tcW w:w="2340" w:type="dxa"/>
          </w:tcPr>
          <w:p w14:paraId="5E6EF460" w14:textId="18911FD9" w:rsidR="00E55723" w:rsidRPr="006744E4" w:rsidDel="00291E45" w:rsidRDefault="00E55723" w:rsidP="00AC709E">
            <w:pPr>
              <w:rPr>
                <w:del w:id="2003" w:author="Sayali Dev" w:date="2018-02-15T15:44:00Z"/>
                <w:b/>
              </w:rPr>
            </w:pPr>
            <w:del w:id="2004" w:author="Sayali Dev" w:date="2018-02-15T15:44:00Z">
              <w:r w:rsidDel="00291E45">
                <w:rPr>
                  <w:b/>
                </w:rPr>
                <w:delText>Contact Person</w:delText>
              </w:r>
              <w:r w:rsidRPr="006744E4" w:rsidDel="00291E45">
                <w:rPr>
                  <w:color w:val="FF0000"/>
                </w:rPr>
                <w:delText>*</w:delText>
              </w:r>
            </w:del>
          </w:p>
        </w:tc>
        <w:tc>
          <w:tcPr>
            <w:tcW w:w="7470" w:type="dxa"/>
            <w:vAlign w:val="center"/>
          </w:tcPr>
          <w:p w14:paraId="61A1DEB0" w14:textId="127F90E4" w:rsidR="00E55723" w:rsidDel="00291E45" w:rsidRDefault="00E55723" w:rsidP="00AC709E">
            <w:pPr>
              <w:rPr>
                <w:del w:id="2005" w:author="Sayali Dev" w:date="2018-02-15T15:44:00Z"/>
              </w:rPr>
            </w:pPr>
            <w:del w:id="2006" w:author="Sayali Dev" w:date="2018-02-15T15:44:00Z">
              <w:r w:rsidDel="00291E45">
                <w:delText>Type name of the contact.</w:delText>
              </w:r>
            </w:del>
          </w:p>
        </w:tc>
      </w:tr>
      <w:tr w:rsidR="00E55723" w:rsidDel="00291E45" w14:paraId="5E4FAE23" w14:textId="759AF58E" w:rsidTr="00AC709E">
        <w:trPr>
          <w:cantSplit/>
          <w:trHeight w:val="288"/>
          <w:del w:id="2007" w:author="Sayali Dev" w:date="2018-02-15T15:44:00Z"/>
        </w:trPr>
        <w:tc>
          <w:tcPr>
            <w:tcW w:w="2340" w:type="dxa"/>
          </w:tcPr>
          <w:p w14:paraId="1AF0EC83" w14:textId="73570D76" w:rsidR="00E55723" w:rsidRPr="007A152E" w:rsidDel="00291E45" w:rsidRDefault="00E55723" w:rsidP="00AC709E">
            <w:pPr>
              <w:rPr>
                <w:del w:id="2008" w:author="Sayali Dev" w:date="2018-02-15T15:44:00Z"/>
                <w:b/>
              </w:rPr>
            </w:pPr>
            <w:del w:id="2009" w:author="Sayali Dev" w:date="2018-02-15T15:44:00Z">
              <w:r w:rsidDel="00291E45">
                <w:rPr>
                  <w:b/>
                </w:rPr>
                <w:delText>Street and Number</w:delText>
              </w:r>
              <w:r w:rsidRPr="006744E4" w:rsidDel="00291E45">
                <w:rPr>
                  <w:color w:val="FF0000"/>
                </w:rPr>
                <w:delText>*</w:delText>
              </w:r>
            </w:del>
          </w:p>
        </w:tc>
        <w:tc>
          <w:tcPr>
            <w:tcW w:w="7470" w:type="dxa"/>
            <w:vAlign w:val="center"/>
          </w:tcPr>
          <w:p w14:paraId="27AE21B4" w14:textId="09D96F99" w:rsidR="00E55723" w:rsidRPr="00D515B3" w:rsidDel="00291E45" w:rsidRDefault="00E55723" w:rsidP="00AC709E">
            <w:pPr>
              <w:rPr>
                <w:del w:id="2010" w:author="Sayali Dev" w:date="2018-02-15T15:44:00Z"/>
              </w:rPr>
            </w:pPr>
            <w:del w:id="2011" w:author="Sayali Dev" w:date="2018-02-15T15:44:00Z">
              <w:r w:rsidDel="00291E45">
                <w:delText>Type street address for the contact.</w:delText>
              </w:r>
            </w:del>
          </w:p>
        </w:tc>
      </w:tr>
      <w:tr w:rsidR="00E55723" w:rsidDel="00291E45" w14:paraId="1068D87F" w14:textId="4E853F1B" w:rsidTr="00AC709E">
        <w:trPr>
          <w:cantSplit/>
          <w:trHeight w:val="288"/>
          <w:del w:id="2012" w:author="Sayali Dev" w:date="2018-02-15T15:44:00Z"/>
        </w:trPr>
        <w:tc>
          <w:tcPr>
            <w:tcW w:w="2340" w:type="dxa"/>
          </w:tcPr>
          <w:p w14:paraId="31D853F3" w14:textId="54CB3289" w:rsidR="00E55723" w:rsidDel="00291E45" w:rsidRDefault="00E55723" w:rsidP="00AC709E">
            <w:pPr>
              <w:rPr>
                <w:del w:id="2013" w:author="Sayali Dev" w:date="2018-02-15T15:44:00Z"/>
                <w:b/>
              </w:rPr>
            </w:pPr>
            <w:del w:id="2014" w:author="Sayali Dev" w:date="2018-02-15T15:44:00Z">
              <w:r w:rsidDel="00291E45">
                <w:rPr>
                  <w:b/>
                </w:rPr>
                <w:delText>Office Box</w:delText>
              </w:r>
            </w:del>
          </w:p>
        </w:tc>
        <w:tc>
          <w:tcPr>
            <w:tcW w:w="7470" w:type="dxa"/>
            <w:vAlign w:val="center"/>
          </w:tcPr>
          <w:p w14:paraId="531965F2" w14:textId="4F38BBB0" w:rsidR="00E55723" w:rsidRPr="00D515B3" w:rsidDel="00291E45" w:rsidRDefault="00E55723" w:rsidP="00AC709E">
            <w:pPr>
              <w:rPr>
                <w:del w:id="2015" w:author="Sayali Dev" w:date="2018-02-15T15:44:00Z"/>
              </w:rPr>
            </w:pPr>
            <w:del w:id="2016" w:author="Sayali Dev" w:date="2018-02-15T15:44:00Z">
              <w:r w:rsidDel="00291E45">
                <w:delText>Type office box or mail stop for the contact’s mailing address, if applicable.</w:delText>
              </w:r>
            </w:del>
          </w:p>
        </w:tc>
      </w:tr>
      <w:tr w:rsidR="00E55723" w:rsidDel="00291E45" w14:paraId="2B93C7BB" w14:textId="2A0D5E46" w:rsidTr="00AC709E">
        <w:trPr>
          <w:cantSplit/>
          <w:trHeight w:val="288"/>
          <w:del w:id="2017" w:author="Sayali Dev" w:date="2018-02-15T15:44:00Z"/>
        </w:trPr>
        <w:tc>
          <w:tcPr>
            <w:tcW w:w="2340" w:type="dxa"/>
          </w:tcPr>
          <w:p w14:paraId="214642FA" w14:textId="68D2C56C" w:rsidR="00E55723" w:rsidDel="00291E45" w:rsidRDefault="00E55723" w:rsidP="00AC709E">
            <w:pPr>
              <w:rPr>
                <w:del w:id="2018" w:author="Sayali Dev" w:date="2018-02-15T15:44:00Z"/>
                <w:b/>
              </w:rPr>
            </w:pPr>
            <w:del w:id="2019" w:author="Sayali Dev" w:date="2018-02-15T15:44:00Z">
              <w:r w:rsidDel="00291E45">
                <w:rPr>
                  <w:b/>
                </w:rPr>
                <w:delText>Town</w:delText>
              </w:r>
            </w:del>
          </w:p>
        </w:tc>
        <w:tc>
          <w:tcPr>
            <w:tcW w:w="7470" w:type="dxa"/>
            <w:vAlign w:val="center"/>
          </w:tcPr>
          <w:p w14:paraId="1F842533" w14:textId="2D7CDBEA" w:rsidR="00E55723" w:rsidRPr="00D515B3" w:rsidDel="00291E45" w:rsidRDefault="00E55723" w:rsidP="00AC709E">
            <w:pPr>
              <w:rPr>
                <w:del w:id="2020" w:author="Sayali Dev" w:date="2018-02-15T15:44:00Z"/>
              </w:rPr>
            </w:pPr>
            <w:del w:id="2021" w:author="Sayali Dev" w:date="2018-02-15T15:44:00Z">
              <w:r w:rsidDel="00291E45">
                <w:delText>Type town or city of the contact’s mailing address.</w:delText>
              </w:r>
            </w:del>
          </w:p>
        </w:tc>
      </w:tr>
      <w:tr w:rsidR="00E55723" w:rsidDel="00291E45" w14:paraId="24DA9D2D" w14:textId="59C58011" w:rsidTr="00AC709E">
        <w:trPr>
          <w:cantSplit/>
          <w:trHeight w:val="288"/>
          <w:del w:id="2022" w:author="Sayali Dev" w:date="2018-02-15T15:44:00Z"/>
        </w:trPr>
        <w:tc>
          <w:tcPr>
            <w:tcW w:w="2340" w:type="dxa"/>
          </w:tcPr>
          <w:p w14:paraId="5F621F3B" w14:textId="5DE67B18" w:rsidR="00E55723" w:rsidDel="00291E45" w:rsidRDefault="00E55723" w:rsidP="00AC709E">
            <w:pPr>
              <w:rPr>
                <w:del w:id="2023" w:author="Sayali Dev" w:date="2018-02-15T15:44:00Z"/>
                <w:b/>
              </w:rPr>
            </w:pPr>
            <w:del w:id="2024" w:author="Sayali Dev" w:date="2018-02-15T15:44:00Z">
              <w:r w:rsidDel="00291E45">
                <w:rPr>
                  <w:b/>
                </w:rPr>
                <w:delText>State / Province</w:delText>
              </w:r>
            </w:del>
          </w:p>
        </w:tc>
        <w:tc>
          <w:tcPr>
            <w:tcW w:w="7470" w:type="dxa"/>
            <w:vAlign w:val="center"/>
          </w:tcPr>
          <w:p w14:paraId="52551384" w14:textId="0BC9DA39" w:rsidR="00E55723" w:rsidRPr="00D515B3" w:rsidDel="00291E45" w:rsidRDefault="00E55723" w:rsidP="00AC709E">
            <w:pPr>
              <w:rPr>
                <w:del w:id="2025" w:author="Sayali Dev" w:date="2018-02-15T15:44:00Z"/>
              </w:rPr>
            </w:pPr>
            <w:del w:id="2026" w:author="Sayali Dev" w:date="2018-02-15T15:44:00Z">
              <w:r w:rsidDel="00291E45">
                <w:delText>Type state or province of the contact’s mailing address.</w:delText>
              </w:r>
            </w:del>
          </w:p>
        </w:tc>
      </w:tr>
      <w:tr w:rsidR="00E55723" w:rsidDel="00291E45" w14:paraId="0DB6B6CC" w14:textId="5D3A284B" w:rsidTr="00AC709E">
        <w:trPr>
          <w:cantSplit/>
          <w:trHeight w:val="288"/>
          <w:del w:id="2027" w:author="Sayali Dev" w:date="2018-02-15T15:44:00Z"/>
        </w:trPr>
        <w:tc>
          <w:tcPr>
            <w:tcW w:w="2340" w:type="dxa"/>
          </w:tcPr>
          <w:p w14:paraId="71CC823D" w14:textId="08CEF155" w:rsidR="00E55723" w:rsidDel="00291E45" w:rsidRDefault="00E55723" w:rsidP="00AC709E">
            <w:pPr>
              <w:rPr>
                <w:del w:id="2028" w:author="Sayali Dev" w:date="2018-02-15T15:44:00Z"/>
                <w:b/>
              </w:rPr>
            </w:pPr>
            <w:del w:id="2029" w:author="Sayali Dev" w:date="2018-02-15T15:44:00Z">
              <w:r w:rsidDel="00291E45">
                <w:rPr>
                  <w:b/>
                </w:rPr>
                <w:delText>Zip / Postal Code</w:delText>
              </w:r>
            </w:del>
          </w:p>
        </w:tc>
        <w:tc>
          <w:tcPr>
            <w:tcW w:w="7470" w:type="dxa"/>
            <w:vAlign w:val="center"/>
          </w:tcPr>
          <w:p w14:paraId="4DAD5585" w14:textId="3C9C8F81" w:rsidR="00E55723" w:rsidRPr="00D515B3" w:rsidDel="00291E45" w:rsidRDefault="00E55723" w:rsidP="00AC709E">
            <w:pPr>
              <w:rPr>
                <w:del w:id="2030" w:author="Sayali Dev" w:date="2018-02-15T15:44:00Z"/>
              </w:rPr>
            </w:pPr>
            <w:del w:id="2031" w:author="Sayali Dev" w:date="2018-02-15T15:44:00Z">
              <w:r w:rsidDel="00291E45">
                <w:delText>Type postal code of the contact’s mailing address.</w:delText>
              </w:r>
            </w:del>
          </w:p>
        </w:tc>
      </w:tr>
      <w:tr w:rsidR="00E55723" w:rsidDel="00291E45" w14:paraId="731ECE48" w14:textId="5C6C587C" w:rsidTr="00AC709E">
        <w:trPr>
          <w:cantSplit/>
          <w:trHeight w:val="288"/>
          <w:del w:id="2032" w:author="Sayali Dev" w:date="2018-02-15T15:44:00Z"/>
        </w:trPr>
        <w:tc>
          <w:tcPr>
            <w:tcW w:w="2340" w:type="dxa"/>
          </w:tcPr>
          <w:p w14:paraId="358F5DAB" w14:textId="1B28BCAF" w:rsidR="00E55723" w:rsidDel="00291E45" w:rsidRDefault="00E55723" w:rsidP="00AC709E">
            <w:pPr>
              <w:rPr>
                <w:del w:id="2033" w:author="Sayali Dev" w:date="2018-02-15T15:44:00Z"/>
                <w:b/>
              </w:rPr>
            </w:pPr>
            <w:del w:id="2034" w:author="Sayali Dev" w:date="2018-02-15T15:44:00Z">
              <w:r w:rsidDel="00291E45">
                <w:rPr>
                  <w:b/>
                </w:rPr>
                <w:delText>Country</w:delText>
              </w:r>
            </w:del>
          </w:p>
        </w:tc>
        <w:tc>
          <w:tcPr>
            <w:tcW w:w="7470" w:type="dxa"/>
            <w:vAlign w:val="center"/>
          </w:tcPr>
          <w:p w14:paraId="58092D61" w14:textId="5823471F" w:rsidR="00E55723" w:rsidRPr="00D515B3" w:rsidDel="00291E45" w:rsidRDefault="00E55723" w:rsidP="00AC709E">
            <w:pPr>
              <w:rPr>
                <w:del w:id="2035" w:author="Sayali Dev" w:date="2018-02-15T15:44:00Z"/>
              </w:rPr>
            </w:pPr>
            <w:del w:id="2036" w:author="Sayali Dev" w:date="2018-02-15T15:44:00Z">
              <w:r w:rsidDel="00291E45">
                <w:delText>Type country of the contacts mailing address if other than USA.</w:delText>
              </w:r>
            </w:del>
          </w:p>
        </w:tc>
      </w:tr>
      <w:tr w:rsidR="00E55723" w:rsidDel="00291E45" w14:paraId="2EA58936" w14:textId="5F6ECAC5" w:rsidTr="00AC709E">
        <w:trPr>
          <w:cantSplit/>
          <w:trHeight w:val="288"/>
          <w:del w:id="2037" w:author="Sayali Dev" w:date="2018-02-15T15:44:00Z"/>
        </w:trPr>
        <w:tc>
          <w:tcPr>
            <w:tcW w:w="2340" w:type="dxa"/>
          </w:tcPr>
          <w:p w14:paraId="7FDC9D82" w14:textId="438B8049" w:rsidR="00E55723" w:rsidDel="00291E45" w:rsidRDefault="00E55723" w:rsidP="00AC709E">
            <w:pPr>
              <w:rPr>
                <w:del w:id="2038" w:author="Sayali Dev" w:date="2018-02-15T15:44:00Z"/>
                <w:b/>
              </w:rPr>
            </w:pPr>
            <w:del w:id="2039" w:author="Sayali Dev" w:date="2018-02-15T15:44:00Z">
              <w:r w:rsidDel="00291E45">
                <w:rPr>
                  <w:b/>
                </w:rPr>
                <w:delText>Telephone Number</w:delText>
              </w:r>
            </w:del>
          </w:p>
        </w:tc>
        <w:tc>
          <w:tcPr>
            <w:tcW w:w="7470" w:type="dxa"/>
            <w:vAlign w:val="center"/>
          </w:tcPr>
          <w:p w14:paraId="4D938015" w14:textId="02D9250B" w:rsidR="00E55723" w:rsidRPr="00D515B3" w:rsidDel="00291E45" w:rsidRDefault="00E55723" w:rsidP="00AC709E">
            <w:pPr>
              <w:rPr>
                <w:del w:id="2040" w:author="Sayali Dev" w:date="2018-02-15T15:44:00Z"/>
              </w:rPr>
            </w:pPr>
            <w:del w:id="2041" w:author="Sayali Dev" w:date="2018-02-15T15:44:00Z">
              <w:r w:rsidDel="00291E45">
                <w:delText>Type contact’s telephone number, if known.</w:delText>
              </w:r>
            </w:del>
          </w:p>
        </w:tc>
      </w:tr>
      <w:tr w:rsidR="00E55723" w:rsidDel="00291E45" w14:paraId="67A7334D" w14:textId="59D2A464" w:rsidTr="00AC709E">
        <w:trPr>
          <w:cantSplit/>
          <w:trHeight w:val="288"/>
          <w:del w:id="2042" w:author="Sayali Dev" w:date="2018-02-15T15:44:00Z"/>
        </w:trPr>
        <w:tc>
          <w:tcPr>
            <w:tcW w:w="2340" w:type="dxa"/>
          </w:tcPr>
          <w:p w14:paraId="1F8D9F75" w14:textId="3865D51D" w:rsidR="00E55723" w:rsidDel="00291E45" w:rsidRDefault="00E55723" w:rsidP="00AC709E">
            <w:pPr>
              <w:rPr>
                <w:del w:id="2043" w:author="Sayali Dev" w:date="2018-02-15T15:44:00Z"/>
                <w:b/>
              </w:rPr>
            </w:pPr>
            <w:del w:id="2044" w:author="Sayali Dev" w:date="2018-02-15T15:44:00Z">
              <w:r w:rsidDel="00291E45">
                <w:rPr>
                  <w:b/>
                </w:rPr>
                <w:delText>Contact Email</w:delText>
              </w:r>
            </w:del>
          </w:p>
        </w:tc>
        <w:tc>
          <w:tcPr>
            <w:tcW w:w="7470" w:type="dxa"/>
            <w:vAlign w:val="center"/>
          </w:tcPr>
          <w:p w14:paraId="172AFFE2" w14:textId="5FE47112" w:rsidR="00E55723" w:rsidRPr="00D515B3" w:rsidDel="00291E45" w:rsidRDefault="00E55723" w:rsidP="00AC709E">
            <w:pPr>
              <w:rPr>
                <w:del w:id="2045" w:author="Sayali Dev" w:date="2018-02-15T15:44:00Z"/>
              </w:rPr>
            </w:pPr>
            <w:del w:id="2046" w:author="Sayali Dev" w:date="2018-02-15T15:44:00Z">
              <w:r w:rsidDel="00291E45">
                <w:delText>Type contact’s email address, if known.</w:delText>
              </w:r>
            </w:del>
          </w:p>
        </w:tc>
      </w:tr>
      <w:tr w:rsidR="00E55723" w:rsidDel="00291E45" w14:paraId="0B6F8F0C" w14:textId="7AE3104D" w:rsidTr="00AC709E">
        <w:trPr>
          <w:cantSplit/>
          <w:trHeight w:val="288"/>
          <w:del w:id="2047" w:author="Sayali Dev" w:date="2018-02-15T15:44:00Z"/>
        </w:trPr>
        <w:tc>
          <w:tcPr>
            <w:tcW w:w="2340" w:type="dxa"/>
          </w:tcPr>
          <w:p w14:paraId="146805A4" w14:textId="00F97CE7" w:rsidR="00E55723" w:rsidDel="00291E45" w:rsidRDefault="00E55723" w:rsidP="00AC709E">
            <w:pPr>
              <w:rPr>
                <w:del w:id="2048" w:author="Sayali Dev" w:date="2018-02-15T15:44:00Z"/>
                <w:b/>
              </w:rPr>
            </w:pPr>
            <w:del w:id="2049" w:author="Sayali Dev" w:date="2018-02-15T15:44:00Z">
              <w:r w:rsidDel="00291E45">
                <w:rPr>
                  <w:b/>
                </w:rPr>
                <w:delText>Kit Shipment Comments</w:delText>
              </w:r>
            </w:del>
          </w:p>
        </w:tc>
        <w:tc>
          <w:tcPr>
            <w:tcW w:w="7470" w:type="dxa"/>
          </w:tcPr>
          <w:p w14:paraId="75AD10EF" w14:textId="7E3964F5" w:rsidR="00E55723" w:rsidDel="00291E45" w:rsidRDefault="00E55723" w:rsidP="00AC709E">
            <w:pPr>
              <w:rPr>
                <w:del w:id="2050" w:author="Sayali Dev" w:date="2018-02-15T15:44:00Z"/>
              </w:rPr>
            </w:pPr>
            <w:del w:id="2051" w:author="Sayali Dev" w:date="2018-02-15T15:44:00Z">
              <w:r w:rsidDel="00291E45">
                <w:delText>Type comments, as needed.</w:delText>
              </w:r>
            </w:del>
          </w:p>
        </w:tc>
      </w:tr>
      <w:tr w:rsidR="00E55723" w:rsidDel="00291E45" w14:paraId="7922FE0E" w14:textId="73D65274" w:rsidTr="00AC709E">
        <w:trPr>
          <w:cantSplit/>
          <w:trHeight w:val="288"/>
          <w:del w:id="2052" w:author="Sayali Dev" w:date="2018-02-15T15:44:00Z"/>
        </w:trPr>
        <w:tc>
          <w:tcPr>
            <w:tcW w:w="2340" w:type="dxa"/>
          </w:tcPr>
          <w:p w14:paraId="51CF7A54" w14:textId="73F544BE" w:rsidR="00E55723" w:rsidDel="00291E45" w:rsidRDefault="00E55723" w:rsidP="00AC709E">
            <w:pPr>
              <w:rPr>
                <w:del w:id="2053" w:author="Sayali Dev" w:date="2018-02-15T15:44:00Z"/>
                <w:b/>
              </w:rPr>
            </w:pPr>
            <w:del w:id="2054" w:author="Sayali Dev" w:date="2018-02-15T15:44:00Z">
              <w:r w:rsidDel="00291E45">
                <w:rPr>
                  <w:b/>
                </w:rPr>
                <w:delText>Source Identifier</w:delText>
              </w:r>
            </w:del>
          </w:p>
        </w:tc>
        <w:tc>
          <w:tcPr>
            <w:tcW w:w="7470" w:type="dxa"/>
            <w:vAlign w:val="center"/>
          </w:tcPr>
          <w:p w14:paraId="1F94C07C" w14:textId="35A2B30B" w:rsidR="00E55723" w:rsidDel="00291E45" w:rsidRDefault="00E55723" w:rsidP="00AC709E">
            <w:pPr>
              <w:rPr>
                <w:del w:id="2055" w:author="Sayali Dev" w:date="2018-02-15T15:44:00Z"/>
              </w:rPr>
            </w:pPr>
            <w:del w:id="2056" w:author="Sayali Dev" w:date="2018-02-15T15:44:00Z">
              <w:r w:rsidDel="00291E45">
                <w:delText xml:space="preserve">Type or scan the Kit Identifier of the kit you want to add to the shipment and click </w:delText>
              </w:r>
              <w:r w:rsidRPr="0061591D" w:rsidDel="00291E45">
                <w:rPr>
                  <w:b/>
                </w:rPr>
                <w:delText>ADD</w:delText>
              </w:r>
              <w:r w:rsidDel="00291E45">
                <w:rPr>
                  <w:b/>
                </w:rPr>
                <w:delText xml:space="preserve">. </w:delText>
              </w:r>
              <w:r w:rsidRPr="00FE17D2" w:rsidDel="00291E45">
                <w:delText>Repeat</w:delText>
              </w:r>
              <w:r w:rsidDel="00291E45">
                <w:delText xml:space="preserve"> for each kit you want added to the shipment (one kit at a time). </w:delText>
              </w:r>
            </w:del>
          </w:p>
          <w:p w14:paraId="28A911F7" w14:textId="190BC6CC" w:rsidR="00B74A40" w:rsidDel="00291E45" w:rsidRDefault="00E55723" w:rsidP="00AC709E">
            <w:pPr>
              <w:rPr>
                <w:del w:id="2057" w:author="Sayali Dev" w:date="2018-02-15T15:44:00Z"/>
              </w:rPr>
            </w:pPr>
            <w:del w:id="2058" w:author="Sayali Dev" w:date="2018-02-15T15:44:00Z">
              <w:r w:rsidDel="00291E45">
                <w:delText>The specified kits appear in the kit shipment cart (right side).</w:delText>
              </w:r>
              <w:r w:rsidRPr="00464B71" w:rsidDel="00291E45">
                <w:rPr>
                  <w:b/>
                </w:rPr>
                <w:delText xml:space="preserve"> </w:delText>
              </w:r>
              <w:r w:rsidDel="00291E45">
                <w:rPr>
                  <w:b/>
                </w:rPr>
                <w:br/>
              </w:r>
              <w:r w:rsidRPr="00464B71" w:rsidDel="00291E45">
                <w:rPr>
                  <w:b/>
                </w:rPr>
                <w:delText>Note:</w:delText>
              </w:r>
              <w:r w:rsidDel="00291E45">
                <w:delText xml:space="preserve"> Kit Status must be </w:delText>
              </w:r>
              <w:r w:rsidRPr="002A3F0E" w:rsidDel="00291E45">
                <w:rPr>
                  <w:b/>
                </w:rPr>
                <w:delText>In Stock</w:delText>
              </w:r>
              <w:r w:rsidDel="00291E45">
                <w:delText xml:space="preserve"> to add the kit to the shipment</w:delText>
              </w:r>
              <w:r w:rsidRPr="00917CFD" w:rsidDel="00291E45">
                <w:delText>.</w:delText>
              </w:r>
            </w:del>
          </w:p>
        </w:tc>
      </w:tr>
    </w:tbl>
    <w:p w14:paraId="4E794A4F" w14:textId="00261DE3" w:rsidR="00E55723" w:rsidDel="00291E45" w:rsidRDefault="00E55723" w:rsidP="00E55723">
      <w:pPr>
        <w:ind w:right="540"/>
        <w:rPr>
          <w:del w:id="2059" w:author="Sayali Dev" w:date="2018-02-15T15:44:00Z"/>
        </w:rPr>
      </w:pPr>
    </w:p>
    <w:p w14:paraId="1E248FD8" w14:textId="515536C0" w:rsidR="00E55723" w:rsidDel="00291E45" w:rsidRDefault="00E55723" w:rsidP="00E55723">
      <w:pPr>
        <w:ind w:right="540"/>
        <w:rPr>
          <w:del w:id="2060" w:author="Sayali Dev" w:date="2018-02-15T15:44:00Z"/>
        </w:rPr>
      </w:pPr>
    </w:p>
    <w:p w14:paraId="7BAF0E75" w14:textId="2472FD25" w:rsidR="00E55723" w:rsidDel="00291E45" w:rsidRDefault="00E55723" w:rsidP="00E55723">
      <w:pPr>
        <w:numPr>
          <w:ilvl w:val="0"/>
          <w:numId w:val="33"/>
        </w:numPr>
        <w:rPr>
          <w:del w:id="2061" w:author="Sayali Dev" w:date="2018-02-15T15:44:00Z"/>
        </w:rPr>
      </w:pPr>
      <w:del w:id="2062" w:author="Sayali Dev" w:date="2018-02-15T15:44:00Z">
        <w:r w:rsidRPr="00C60C22" w:rsidDel="00291E45">
          <w:delText>To delete a</w:delText>
        </w:r>
        <w:r w:rsidDel="00291E45">
          <w:delText xml:space="preserve"> kit</w:delText>
        </w:r>
        <w:r w:rsidRPr="00C60C22" w:rsidDel="00291E45">
          <w:delText xml:space="preserve"> from the </w:delText>
        </w:r>
        <w:r w:rsidDel="00291E45">
          <w:delText>s</w:delText>
        </w:r>
        <w:r w:rsidRPr="002C1E3B" w:rsidDel="00291E45">
          <w:delText>hipment cart</w:delText>
        </w:r>
        <w:r w:rsidRPr="00C60C22" w:rsidDel="00291E45">
          <w:delText>:</w:delText>
        </w:r>
      </w:del>
    </w:p>
    <w:p w14:paraId="05CA992A" w14:textId="23A90737" w:rsidR="00E55723" w:rsidDel="00291E45" w:rsidRDefault="00E55723" w:rsidP="00E55723">
      <w:pPr>
        <w:ind w:left="720"/>
        <w:rPr>
          <w:del w:id="2063" w:author="Sayali Dev" w:date="2018-02-15T15:44:00Z"/>
        </w:rPr>
      </w:pPr>
      <w:del w:id="2064" w:author="Sayali Dev" w:date="2018-02-15T15:44:00Z">
        <w:r w:rsidRPr="00C60C22" w:rsidDel="00291E45">
          <w:delText xml:space="preserve">Click the trash can icon </w:delText>
        </w:r>
        <w:r w:rsidRPr="00C60C22" w:rsidDel="00291E45">
          <w:rPr>
            <w:noProof/>
          </w:rPr>
          <w:drawing>
            <wp:inline distT="0" distB="0" distL="0" distR="0" wp14:anchorId="16FBD122" wp14:editId="5592C2A4">
              <wp:extent cx="241300" cy="224155"/>
              <wp:effectExtent l="0" t="0" r="6350" b="4445"/>
              <wp:docPr id="53" name="Picture 5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RPr="00C60C22" w:rsidDel="00291E45">
          <w:delText xml:space="preserve"> for the appropriate </w:delText>
        </w:r>
        <w:r w:rsidDel="00291E45">
          <w:delText>kit.</w:delText>
        </w:r>
      </w:del>
    </w:p>
    <w:p w14:paraId="4862A112" w14:textId="37E1F6F8" w:rsidR="00E55723" w:rsidDel="00291E45" w:rsidRDefault="00E55723" w:rsidP="00E55723">
      <w:pPr>
        <w:ind w:left="720"/>
        <w:rPr>
          <w:del w:id="2065" w:author="Sayali Dev" w:date="2018-02-15T15:44:00Z"/>
        </w:rPr>
      </w:pPr>
      <w:del w:id="2066" w:author="Sayali Dev" w:date="2018-02-15T15:44:00Z">
        <w:r w:rsidRPr="00C60C22" w:rsidDel="00291E45">
          <w:rPr>
            <w:b/>
          </w:rPr>
          <w:delText>Note:</w:delText>
        </w:r>
        <w:r w:rsidRPr="00C60C22" w:rsidDel="00291E45">
          <w:delText xml:space="preserve"> To delete all </w:delText>
        </w:r>
        <w:r w:rsidDel="00291E45">
          <w:delText>kits</w:delText>
        </w:r>
        <w:r w:rsidRPr="00C60C22" w:rsidDel="00291E45">
          <w:delText xml:space="preserve">, click the </w:delText>
        </w:r>
        <w:r w:rsidDel="00291E45">
          <w:delText xml:space="preserve">trash can icon </w:delText>
        </w:r>
        <w:r w:rsidRPr="00C60C22" w:rsidDel="00291E45">
          <w:rPr>
            <w:noProof/>
          </w:rPr>
          <w:drawing>
            <wp:inline distT="0" distB="0" distL="0" distR="0" wp14:anchorId="7A41FDBE" wp14:editId="50B05F01">
              <wp:extent cx="241300" cy="224155"/>
              <wp:effectExtent l="0" t="0" r="6350" b="4445"/>
              <wp:docPr id="54" name="Picture 5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Del="00291E45">
          <w:delText xml:space="preserve"> on the blue bar.</w:delText>
        </w:r>
      </w:del>
    </w:p>
    <w:p w14:paraId="0ACA0DF4" w14:textId="4743BBF7" w:rsidR="00E55723" w:rsidRPr="00C60C22" w:rsidDel="00291E45" w:rsidRDefault="00E55723" w:rsidP="00E55723">
      <w:pPr>
        <w:ind w:left="720"/>
        <w:rPr>
          <w:del w:id="2067" w:author="Sayali Dev" w:date="2018-02-15T15:44:00Z"/>
        </w:rPr>
      </w:pPr>
    </w:p>
    <w:p w14:paraId="0485F806" w14:textId="492E6DB8" w:rsidR="00E55723" w:rsidDel="00291E45" w:rsidRDefault="00E55723" w:rsidP="00E55723">
      <w:pPr>
        <w:pStyle w:val="BodyText"/>
        <w:numPr>
          <w:ilvl w:val="0"/>
          <w:numId w:val="33"/>
        </w:numPr>
        <w:ind w:right="540"/>
        <w:rPr>
          <w:del w:id="2068" w:author="Sayali Dev" w:date="2018-02-15T15:44:00Z"/>
        </w:rPr>
      </w:pPr>
      <w:del w:id="2069" w:author="Sayali Dev" w:date="2018-02-15T15:44:00Z">
        <w:r w:rsidRPr="00C60C22" w:rsidDel="00291E45">
          <w:delText xml:space="preserve">To add </w:delText>
        </w:r>
        <w:r w:rsidDel="00291E45">
          <w:delText xml:space="preserve">a </w:delText>
        </w:r>
        <w:r w:rsidRPr="00C60C22" w:rsidDel="00291E45">
          <w:delText xml:space="preserve">comment </w:delText>
        </w:r>
        <w:r w:rsidDel="00291E45">
          <w:delText>for</w:delText>
        </w:r>
        <w:r w:rsidRPr="00C60C22" w:rsidDel="00291E45">
          <w:delText xml:space="preserve"> </w:delText>
        </w:r>
        <w:r w:rsidDel="00291E45">
          <w:delText xml:space="preserve">a </w:delText>
        </w:r>
        <w:r w:rsidDel="00291E45">
          <w:rPr>
            <w:lang w:val="en-US"/>
          </w:rPr>
          <w:delText>kit</w:delText>
        </w:r>
        <w:r w:rsidDel="00291E45">
          <w:delText xml:space="preserve">: </w:delText>
        </w:r>
      </w:del>
    </w:p>
    <w:p w14:paraId="2288C25E" w14:textId="018AA52B" w:rsidR="00E55723" w:rsidDel="00291E45" w:rsidRDefault="00E55723" w:rsidP="00E55723">
      <w:pPr>
        <w:numPr>
          <w:ilvl w:val="0"/>
          <w:numId w:val="23"/>
        </w:numPr>
        <w:rPr>
          <w:del w:id="2070" w:author="Sayali Dev" w:date="2018-02-15T15:44:00Z"/>
        </w:rPr>
      </w:pPr>
      <w:del w:id="2071" w:author="Sayali Dev" w:date="2018-02-15T15:44:00Z">
        <w:r w:rsidDel="00291E45">
          <w:delText xml:space="preserve">In the </w:delText>
        </w:r>
        <w:r w:rsidRPr="00BF4B7D" w:rsidDel="00291E45">
          <w:rPr>
            <w:b/>
          </w:rPr>
          <w:delText>Total Items</w:delText>
        </w:r>
        <w:r w:rsidDel="00291E45">
          <w:delText xml:space="preserve"> area, c</w:delText>
        </w:r>
        <w:r w:rsidRPr="00C60C22" w:rsidDel="00291E45">
          <w:delText xml:space="preserve">lick the comments icon </w:delText>
        </w:r>
        <w:r w:rsidDel="00291E45">
          <w:rPr>
            <w:noProof/>
          </w:rPr>
          <w:drawing>
            <wp:inline distT="0" distB="0" distL="0" distR="0" wp14:anchorId="1939824E" wp14:editId="4E48B51D">
              <wp:extent cx="241300" cy="207645"/>
              <wp:effectExtent l="0" t="0" r="6350" b="1905"/>
              <wp:docPr id="55" name="Picture 55"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ments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300" cy="207645"/>
                      </a:xfrm>
                      <a:prstGeom prst="rect">
                        <a:avLst/>
                      </a:prstGeom>
                      <a:noFill/>
                      <a:ln>
                        <a:noFill/>
                      </a:ln>
                    </pic:spPr>
                  </pic:pic>
                </a:graphicData>
              </a:graphic>
            </wp:inline>
          </w:drawing>
        </w:r>
        <w:r w:rsidDel="00291E45">
          <w:delText xml:space="preserve"> for the appropriate kit</w:delText>
        </w:r>
        <w:r w:rsidRPr="00C60C22" w:rsidDel="00291E45">
          <w:delText>.</w:delText>
        </w:r>
        <w:r w:rsidRPr="00C60C22" w:rsidDel="00291E45">
          <w:br/>
        </w:r>
        <w:r w:rsidDel="00291E45">
          <w:delText xml:space="preserve">The </w:delText>
        </w:r>
        <w:r w:rsidRPr="00D956F7" w:rsidDel="00291E45">
          <w:rPr>
            <w:b/>
          </w:rPr>
          <w:delText>Comments</w:delText>
        </w:r>
        <w:r w:rsidDel="00291E45">
          <w:delText xml:space="preserve"> window appears. </w:delText>
        </w:r>
      </w:del>
    </w:p>
    <w:p w14:paraId="73954EDC" w14:textId="3EEF0E28" w:rsidR="00E55723" w:rsidDel="00291E45" w:rsidRDefault="00E55723" w:rsidP="00E55723">
      <w:pPr>
        <w:rPr>
          <w:del w:id="2072" w:author="Sayali Dev" w:date="2018-02-15T15:44:00Z"/>
        </w:rPr>
      </w:pPr>
    </w:p>
    <w:p w14:paraId="41FF4F66" w14:textId="135C8E8F" w:rsidR="00E55723" w:rsidDel="00291E45" w:rsidRDefault="00E55723" w:rsidP="00E55723">
      <w:pPr>
        <w:ind w:left="720" w:firstLine="720"/>
        <w:rPr>
          <w:del w:id="2073" w:author="Sayali Dev" w:date="2018-02-15T15:44:00Z"/>
        </w:rPr>
      </w:pPr>
      <w:del w:id="2074" w:author="Sayali Dev" w:date="2018-02-15T15:44:00Z">
        <w:r w:rsidRPr="00691675" w:rsidDel="00291E45">
          <w:rPr>
            <w:noProof/>
          </w:rPr>
          <w:drawing>
            <wp:inline distT="0" distB="0" distL="0" distR="0" wp14:anchorId="5658FE03" wp14:editId="2F15A92F">
              <wp:extent cx="5610860" cy="2136140"/>
              <wp:effectExtent l="19050" t="19050" r="27940" b="1651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860" cy="2136140"/>
                      </a:xfrm>
                      <a:prstGeom prst="rect">
                        <a:avLst/>
                      </a:prstGeom>
                      <a:noFill/>
                      <a:ln w="3175">
                        <a:solidFill>
                          <a:schemeClr val="tx1"/>
                        </a:solidFill>
                      </a:ln>
                    </pic:spPr>
                  </pic:pic>
                </a:graphicData>
              </a:graphic>
            </wp:inline>
          </w:drawing>
        </w:r>
      </w:del>
    </w:p>
    <w:p w14:paraId="7A95D118" w14:textId="0ECA5F09" w:rsidR="00E55723" w:rsidDel="00291E45" w:rsidRDefault="00E55723" w:rsidP="00E55723">
      <w:pPr>
        <w:pStyle w:val="Caption"/>
        <w:ind w:left="720" w:firstLine="720"/>
        <w:rPr>
          <w:del w:id="2075" w:author="Sayali Dev" w:date="2018-02-15T15:44:00Z"/>
        </w:rPr>
      </w:pPr>
      <w:del w:id="2076" w:author="Sayali Dev" w:date="2018-02-15T15:44:00Z">
        <w:r w:rsidDel="00291E45">
          <w:delText xml:space="preserve">Figure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2077" w:author="Sayali Dev" w:date="2018-02-02T13:47:00Z">
        <w:r w:rsidDel="00EB76E3">
          <w:rPr>
            <w:noProof/>
          </w:rPr>
          <w:delText>12</w:delText>
        </w:r>
      </w:del>
      <w:del w:id="2078" w:author="Sayali Dev" w:date="2018-02-15T15:44:00Z">
        <w:r w:rsidR="006C608D" w:rsidDel="00291E45">
          <w:rPr>
            <w:b w:val="0"/>
            <w:bCs w:val="0"/>
            <w:noProof/>
          </w:rPr>
          <w:fldChar w:fldCharType="end"/>
        </w:r>
        <w:r w:rsidDel="00291E45">
          <w:delText>: Comments window</w:delText>
        </w:r>
      </w:del>
    </w:p>
    <w:p w14:paraId="60838C23" w14:textId="6D3B4B3A" w:rsidR="00E55723" w:rsidRPr="00C60C22" w:rsidDel="00291E45" w:rsidRDefault="00E55723" w:rsidP="00E55723">
      <w:pPr>
        <w:ind w:left="720" w:firstLine="720"/>
        <w:rPr>
          <w:del w:id="2079" w:author="Sayali Dev" w:date="2018-02-15T15:44:00Z"/>
        </w:rPr>
      </w:pPr>
      <w:del w:id="2080" w:author="Sayali Dev" w:date="2018-02-15T15:44:00Z">
        <w:r w:rsidDel="00291E45">
          <w:br/>
        </w:r>
      </w:del>
    </w:p>
    <w:p w14:paraId="31A415D3" w14:textId="2053EFA3" w:rsidR="00E55723" w:rsidDel="00291E45" w:rsidRDefault="00E55723" w:rsidP="00E55723">
      <w:pPr>
        <w:pStyle w:val="BodyText"/>
        <w:numPr>
          <w:ilvl w:val="0"/>
          <w:numId w:val="23"/>
        </w:numPr>
        <w:ind w:right="540"/>
        <w:rPr>
          <w:del w:id="2081" w:author="Sayali Dev" w:date="2018-02-15T15:44:00Z"/>
        </w:rPr>
      </w:pPr>
      <w:del w:id="2082" w:author="Sayali Dev" w:date="2018-02-15T15:44:00Z">
        <w:r w:rsidDel="00291E45">
          <w:delText xml:space="preserve">In the </w:delText>
        </w:r>
        <w:r w:rsidRPr="00D956F7" w:rsidDel="00291E45">
          <w:rPr>
            <w:b/>
          </w:rPr>
          <w:delText>Comments</w:delText>
        </w:r>
        <w:r w:rsidDel="00291E45">
          <w:delText xml:space="preserve"> box, type the appropriate comments for this </w:delText>
        </w:r>
        <w:r w:rsidDel="00291E45">
          <w:rPr>
            <w:lang w:val="en-US"/>
          </w:rPr>
          <w:delText>kit</w:delText>
        </w:r>
        <w:r w:rsidDel="00291E45">
          <w:delText xml:space="preserve">. </w:delText>
        </w:r>
        <w:r w:rsidDel="00291E45">
          <w:rPr>
            <w:lang w:val="en-US"/>
          </w:rPr>
          <w:br/>
        </w:r>
      </w:del>
    </w:p>
    <w:p w14:paraId="7EE603D5" w14:textId="3549BE06" w:rsidR="00E55723" w:rsidRPr="00C60C22" w:rsidDel="00291E45" w:rsidRDefault="00E55723" w:rsidP="00E55723">
      <w:pPr>
        <w:pStyle w:val="BodyText"/>
        <w:numPr>
          <w:ilvl w:val="0"/>
          <w:numId w:val="23"/>
        </w:numPr>
        <w:ind w:right="540"/>
        <w:rPr>
          <w:del w:id="2083" w:author="Sayali Dev" w:date="2018-02-15T15:44:00Z"/>
        </w:rPr>
      </w:pPr>
      <w:del w:id="2084" w:author="Sayali Dev" w:date="2018-02-15T15:44:00Z">
        <w:r w:rsidDel="00291E45">
          <w:delText xml:space="preserve">Click </w:delText>
        </w:r>
        <w:r w:rsidRPr="00BF4B7D" w:rsidDel="00291E45">
          <w:rPr>
            <w:b/>
          </w:rPr>
          <w:delText>SUBMIT</w:delText>
        </w:r>
        <w:r w:rsidDel="00291E45">
          <w:delText>.</w:delText>
        </w:r>
      </w:del>
    </w:p>
    <w:p w14:paraId="592E0DD2" w14:textId="690BAB0B" w:rsidR="00E55723" w:rsidDel="00291E45" w:rsidRDefault="00E55723" w:rsidP="00E55723">
      <w:pPr>
        <w:pStyle w:val="BodyText"/>
        <w:ind w:left="1440" w:right="540"/>
        <w:rPr>
          <w:del w:id="2085" w:author="Sayali Dev" w:date="2018-02-15T15:44:00Z"/>
        </w:rPr>
      </w:pPr>
      <w:del w:id="2086" w:author="Sayali Dev" w:date="2018-02-15T15:44:00Z">
        <w:r w:rsidDel="00291E45">
          <w:delText xml:space="preserve">The comment is saved. </w:delText>
        </w:r>
      </w:del>
    </w:p>
    <w:p w14:paraId="56D50C7A" w14:textId="7FADAE0B" w:rsidR="00E55723" w:rsidRPr="00570A91" w:rsidDel="00291E45" w:rsidRDefault="00E55723" w:rsidP="00E55723">
      <w:pPr>
        <w:rPr>
          <w:del w:id="2087" w:author="Sayali Dev" w:date="2018-02-15T15:44:00Z"/>
        </w:rPr>
      </w:pPr>
    </w:p>
    <w:p w14:paraId="464C8055" w14:textId="3D8C4735" w:rsidR="00E55723" w:rsidDel="00291E45" w:rsidRDefault="00E55723" w:rsidP="00E55723">
      <w:pPr>
        <w:pStyle w:val="BodyText"/>
        <w:numPr>
          <w:ilvl w:val="0"/>
          <w:numId w:val="33"/>
        </w:numPr>
        <w:ind w:right="540"/>
        <w:rPr>
          <w:del w:id="2088" w:author="Sayali Dev" w:date="2018-02-15T15:44:00Z"/>
        </w:rPr>
      </w:pPr>
      <w:del w:id="2089" w:author="Sayali Dev" w:date="2018-02-15T15:44:00Z">
        <w:r w:rsidRPr="003B32D3" w:rsidDel="00291E45">
          <w:delText xml:space="preserve">Click </w:delText>
        </w:r>
        <w:r w:rsidRPr="006851B0" w:rsidDel="00291E45">
          <w:rPr>
            <w:b/>
          </w:rPr>
          <w:delText>SAVE</w:delText>
        </w:r>
        <w:r w:rsidRPr="003B32D3" w:rsidDel="00291E45">
          <w:delText xml:space="preserve">. </w:delText>
        </w:r>
      </w:del>
    </w:p>
    <w:p w14:paraId="7FE418D0" w14:textId="283963CC" w:rsidR="00E55723" w:rsidDel="00291E45" w:rsidRDefault="00E55723" w:rsidP="00E55723">
      <w:pPr>
        <w:pStyle w:val="BodyText"/>
        <w:ind w:left="720" w:right="540"/>
        <w:rPr>
          <w:del w:id="2090" w:author="Sayali Dev" w:date="2018-02-15T15:44:00Z"/>
          <w:lang w:val="en-US"/>
        </w:rPr>
      </w:pPr>
      <w:del w:id="2091" w:author="Sayali Dev" w:date="2018-02-15T15:44:00Z">
        <w:r w:rsidRPr="00EF7339" w:rsidDel="00291E45">
          <w:delText xml:space="preserve">The kit shipment is created. The status of all the kits appears as </w:delText>
        </w:r>
        <w:r w:rsidRPr="00EB76E3" w:rsidDel="00291E45">
          <w:rPr>
            <w:b/>
            <w:i/>
            <w:rPrChange w:id="2092" w:author="Sayali Dev" w:date="2018-02-02T13:47:00Z">
              <w:rPr/>
            </w:rPrChange>
          </w:rPr>
          <w:delText>Ready for Shipment</w:delText>
        </w:r>
        <w:r w:rsidRPr="00EF7339" w:rsidDel="00291E45">
          <w:delText xml:space="preserve"> and the kit shipment status appears as </w:delText>
        </w:r>
        <w:r w:rsidRPr="00EB76E3" w:rsidDel="00291E45">
          <w:rPr>
            <w:b/>
            <w:i/>
            <w:rPrChange w:id="2093" w:author="Sayali Dev" w:date="2018-02-02T13:47:00Z">
              <w:rPr/>
            </w:rPrChange>
          </w:rPr>
          <w:delText>In Preparation</w:delText>
        </w:r>
      </w:del>
      <w:del w:id="2094" w:author="Sayali Dev" w:date="2018-02-02T13:49:00Z">
        <w:r w:rsidRPr="00EF7339" w:rsidDel="00DD1C64">
          <w:delText xml:space="preserve"> on the View Kit</w:delText>
        </w:r>
        <w:r w:rsidRPr="00EF7339" w:rsidDel="00DD1C64">
          <w:rPr>
            <w:lang w:val="en-US"/>
          </w:rPr>
          <w:delText>s</w:delText>
        </w:r>
        <w:r w:rsidRPr="00EF7339" w:rsidDel="00DD1C64">
          <w:delText xml:space="preserve"> Shipment page</w:delText>
        </w:r>
        <w:r w:rsidDel="00DD1C64">
          <w:rPr>
            <w:lang w:val="en-US"/>
          </w:rPr>
          <w:delText>.</w:delText>
        </w:r>
      </w:del>
    </w:p>
    <w:p w14:paraId="6C98DEE4" w14:textId="3CB65802" w:rsidR="00E55723" w:rsidRPr="00C11BAC" w:rsidDel="00291E45" w:rsidRDefault="00E55723" w:rsidP="00E55723">
      <w:pPr>
        <w:pStyle w:val="BodyText"/>
        <w:ind w:left="720" w:right="540"/>
        <w:rPr>
          <w:del w:id="2095" w:author="Sayali Dev" w:date="2018-02-15T15:44:00Z"/>
          <w:lang w:val="en-US"/>
        </w:rPr>
      </w:pPr>
    </w:p>
    <w:p w14:paraId="3FABD06E" w14:textId="345E06E3" w:rsidR="00E55723" w:rsidRPr="00A357A5" w:rsidDel="00291E45" w:rsidRDefault="00E55723" w:rsidP="00E55723">
      <w:pPr>
        <w:pStyle w:val="Heading3"/>
        <w:rPr>
          <w:del w:id="2096" w:author="Sayali Dev" w:date="2018-02-15T15:44:00Z"/>
        </w:rPr>
      </w:pPr>
      <w:bookmarkStart w:id="2097" w:name="_Toc452993602"/>
      <w:del w:id="2098" w:author="Sayali Dev" w:date="2018-02-15T15:44:00Z">
        <w:r w:rsidRPr="00CC3E49" w:rsidDel="00291E45">
          <w:delText>Modifying</w:delText>
        </w:r>
        <w:r w:rsidDel="00291E45">
          <w:rPr>
            <w:lang w:val="en-US"/>
          </w:rPr>
          <w:delText>/Deleting</w:delText>
        </w:r>
        <w:r w:rsidRPr="00CC3E49" w:rsidDel="00291E45">
          <w:delText xml:space="preserve"> a Kit</w:delText>
        </w:r>
        <w:r w:rsidDel="00291E45">
          <w:rPr>
            <w:lang w:val="en-US"/>
          </w:rPr>
          <w:delText>s</w:delText>
        </w:r>
        <w:r w:rsidRPr="00CC3E49" w:rsidDel="00291E45">
          <w:delText xml:space="preserve"> Shipment</w:delText>
        </w:r>
        <w:bookmarkEnd w:id="2097"/>
        <w:r w:rsidDel="00291E45">
          <w:rPr>
            <w:lang w:val="en-US"/>
          </w:rPr>
          <w:br/>
        </w:r>
      </w:del>
    </w:p>
    <w:p w14:paraId="3D67F2B0" w14:textId="2E189175" w:rsidR="00E55723" w:rsidDel="00291E45" w:rsidRDefault="00E55723" w:rsidP="00E55723">
      <w:pPr>
        <w:pStyle w:val="BodyText"/>
        <w:ind w:right="540"/>
        <w:rPr>
          <w:del w:id="2099" w:author="Sayali Dev" w:date="2018-02-15T15:44:00Z"/>
          <w:lang w:val="en-US"/>
        </w:rPr>
      </w:pPr>
      <w:del w:id="2100" w:author="Sayali Dev" w:date="2018-02-15T15:44:00Z">
        <w:r w:rsidDel="00291E45">
          <w:delText xml:space="preserve">To modify </w:delText>
        </w:r>
        <w:r w:rsidDel="00291E45">
          <w:rPr>
            <w:lang w:val="en-US"/>
          </w:rPr>
          <w:delText xml:space="preserve">or delete </w:delText>
        </w:r>
        <w:r w:rsidDel="00291E45">
          <w:delText>a kit</w:delText>
        </w:r>
        <w:r w:rsidDel="00291E45">
          <w:rPr>
            <w:lang w:val="en-US"/>
          </w:rPr>
          <w:delText>s</w:delText>
        </w:r>
        <w:r w:rsidDel="00291E45">
          <w:delText xml:space="preserve"> shipment:</w:delText>
        </w:r>
      </w:del>
    </w:p>
    <w:p w14:paraId="57D624E6" w14:textId="7F910F31" w:rsidR="00E55723" w:rsidRPr="00951DC7" w:rsidDel="00291E45" w:rsidRDefault="00E55723" w:rsidP="00E55723">
      <w:pPr>
        <w:pStyle w:val="BodyText"/>
        <w:ind w:right="540"/>
        <w:rPr>
          <w:del w:id="2101" w:author="Sayali Dev" w:date="2018-02-15T15:44:00Z"/>
          <w:lang w:val="en-US"/>
        </w:rPr>
      </w:pPr>
    </w:p>
    <w:p w14:paraId="4D527906" w14:textId="234FD7CF" w:rsidR="00E55723" w:rsidDel="00291E45" w:rsidRDefault="00E55723" w:rsidP="00E55723">
      <w:pPr>
        <w:pStyle w:val="BodyText"/>
        <w:numPr>
          <w:ilvl w:val="0"/>
          <w:numId w:val="36"/>
        </w:numPr>
        <w:ind w:left="720" w:right="540" w:hanging="360"/>
        <w:rPr>
          <w:del w:id="2102" w:author="Sayali Dev" w:date="2018-02-15T15:44:00Z"/>
        </w:rPr>
      </w:pPr>
      <w:del w:id="2103" w:author="Sayali Dev" w:date="2018-01-31T17:54:00Z">
        <w:r w:rsidDel="009A119E">
          <w:delText>Log on</w:delText>
        </w:r>
      </w:del>
      <w:del w:id="2104" w:author="Sayali Dev" w:date="2018-02-15T15:44:00Z">
        <w:r w:rsidDel="00291E45">
          <w:delText xml:space="preserve"> to the application using your </w:delText>
        </w:r>
      </w:del>
      <w:del w:id="2105" w:author="Sayali Dev" w:date="2018-01-31T17:55:00Z">
        <w:r w:rsidDel="00A62626">
          <w:delText>logon</w:delText>
        </w:r>
      </w:del>
      <w:del w:id="2106" w:author="Sayali Dev" w:date="2018-02-15T15:44:00Z">
        <w:r w:rsidDel="00291E45">
          <w:delText xml:space="preserve"> credentials.</w:delText>
        </w:r>
        <w:r w:rsidRPr="00DD0C12" w:rsidDel="00291E45">
          <w:delText xml:space="preserve"> </w:delText>
        </w:r>
      </w:del>
    </w:p>
    <w:p w14:paraId="6FF9C37A" w14:textId="12808A0E" w:rsidR="00E55723" w:rsidDel="00291E45" w:rsidRDefault="00E55723" w:rsidP="00E55723">
      <w:pPr>
        <w:pStyle w:val="BodyText"/>
        <w:ind w:left="720" w:right="540"/>
        <w:rPr>
          <w:del w:id="2107" w:author="Sayali Dev" w:date="2018-02-15T15:44:00Z"/>
        </w:rPr>
      </w:pPr>
      <w:del w:id="2108" w:author="Sayali Dev" w:date="2018-02-15T15:44:00Z">
        <w:r w:rsidDel="00291E45">
          <w:delText xml:space="preserve">The </w:delText>
        </w:r>
        <w:r w:rsidDel="00291E45">
          <w:rPr>
            <w:lang w:val="en-US"/>
          </w:rPr>
          <w:delText>CIRRASPEC</w:delText>
        </w:r>
        <w:r w:rsidDel="00291E45">
          <w:delText xml:space="preserve"> home page appears.</w:delText>
        </w:r>
      </w:del>
    </w:p>
    <w:p w14:paraId="5BCD1987" w14:textId="69E18487" w:rsidR="00E55723" w:rsidDel="00291E45" w:rsidRDefault="00E55723" w:rsidP="00E55723">
      <w:pPr>
        <w:pStyle w:val="BodyText"/>
        <w:numPr>
          <w:ilvl w:val="0"/>
          <w:numId w:val="36"/>
        </w:numPr>
        <w:ind w:left="720" w:right="540" w:hanging="360"/>
        <w:rPr>
          <w:del w:id="2109" w:author="Sayali Dev" w:date="2018-02-15T15:44:00Z"/>
        </w:rPr>
      </w:pPr>
      <w:del w:id="2110" w:author="Sayali Dev" w:date="2018-02-15T15:44:00Z">
        <w:r w:rsidDel="00291E45">
          <w:delText xml:space="preserve">Point to the arrow of the </w:delText>
        </w:r>
        <w:r w:rsidRPr="00CA75D4" w:rsidDel="00291E45">
          <w:rPr>
            <w:b/>
          </w:rPr>
          <w:delText>BMS</w:delText>
        </w:r>
        <w:r w:rsidDel="00291E45">
          <w:delText xml:space="preserve"> tab, and then click </w:delText>
        </w:r>
        <w:r w:rsidRPr="00CA75D4" w:rsidDel="00291E45">
          <w:rPr>
            <w:b/>
          </w:rPr>
          <w:delText>Kits Shipment</w:delText>
        </w:r>
        <w:r w:rsidDel="00291E45">
          <w:delText>.</w:delText>
        </w:r>
      </w:del>
    </w:p>
    <w:p w14:paraId="665933C5" w14:textId="461B2F77" w:rsidR="00E55723" w:rsidDel="00291E45" w:rsidRDefault="00E55723" w:rsidP="00E55723">
      <w:pPr>
        <w:pStyle w:val="BodyText"/>
        <w:ind w:left="720" w:right="540"/>
        <w:rPr>
          <w:del w:id="2111" w:author="Sayali Dev" w:date="2018-02-15T15:44:00Z"/>
        </w:rPr>
      </w:pPr>
      <w:del w:id="2112" w:author="Sayali Dev" w:date="2018-02-15T15:44:00Z">
        <w:r w:rsidDel="00291E45">
          <w:delText>T</w:delText>
        </w:r>
        <w:r w:rsidRPr="00AE5860" w:rsidDel="00291E45">
          <w:delText xml:space="preserve">he </w:delText>
        </w:r>
        <w:r w:rsidDel="00291E45">
          <w:rPr>
            <w:b/>
            <w:lang w:val="en-US"/>
          </w:rPr>
          <w:delText>K</w:delText>
        </w:r>
        <w:r w:rsidRPr="003B72D8" w:rsidDel="00291E45">
          <w:rPr>
            <w:b/>
          </w:rPr>
          <w:delText xml:space="preserve">it </w:delText>
        </w:r>
        <w:r w:rsidDel="00291E45">
          <w:rPr>
            <w:b/>
            <w:lang w:val="en-US"/>
          </w:rPr>
          <w:delText>S</w:delText>
        </w:r>
        <w:r w:rsidRPr="003B72D8" w:rsidDel="00291E45">
          <w:rPr>
            <w:b/>
          </w:rPr>
          <w:delText xml:space="preserve">hipment </w:delText>
        </w:r>
        <w:r w:rsidDel="00291E45">
          <w:rPr>
            <w:b/>
            <w:lang w:val="en-US"/>
          </w:rPr>
          <w:delText>S</w:delText>
        </w:r>
        <w:r w:rsidRPr="003B72D8" w:rsidDel="00291E45">
          <w:rPr>
            <w:b/>
          </w:rPr>
          <w:delText>earch</w:delText>
        </w:r>
        <w:r w:rsidRPr="00AE5860" w:rsidDel="00291E45">
          <w:delText xml:space="preserve"> </w:delText>
        </w:r>
        <w:r w:rsidDel="00291E45">
          <w:delText>page appears</w:delText>
        </w:r>
        <w:r w:rsidRPr="00AE5860" w:rsidDel="00291E45">
          <w:delText>.</w:delText>
        </w:r>
      </w:del>
    </w:p>
    <w:p w14:paraId="072403B5" w14:textId="5A5C9380" w:rsidR="00E55723" w:rsidDel="00291E45" w:rsidRDefault="00E55723" w:rsidP="00E55723">
      <w:pPr>
        <w:pStyle w:val="BodyText"/>
        <w:numPr>
          <w:ilvl w:val="0"/>
          <w:numId w:val="36"/>
        </w:numPr>
        <w:ind w:left="720" w:right="540" w:hanging="360"/>
        <w:rPr>
          <w:del w:id="2113" w:author="Sayali Dev" w:date="2018-02-15T15:44:00Z"/>
        </w:rPr>
      </w:pPr>
      <w:del w:id="2114" w:author="Sayali Dev" w:date="2018-02-15T15:44:00Z">
        <w:r w:rsidDel="00291E45">
          <w:delText xml:space="preserve">Click </w:delText>
        </w:r>
        <w:r w:rsidRPr="00466F80" w:rsidDel="00291E45">
          <w:rPr>
            <w:b/>
          </w:rPr>
          <w:delText>S</w:delText>
        </w:r>
        <w:r w:rsidDel="00291E45">
          <w:rPr>
            <w:b/>
          </w:rPr>
          <w:delText>EARCH</w:delText>
        </w:r>
        <w:r w:rsidDel="00291E45">
          <w:delText>.</w:delText>
        </w:r>
      </w:del>
    </w:p>
    <w:p w14:paraId="0BAEE2E4" w14:textId="0096A3B5" w:rsidR="00E55723" w:rsidDel="00291E45" w:rsidRDefault="00E55723" w:rsidP="00E55723">
      <w:pPr>
        <w:pStyle w:val="BodyText"/>
        <w:ind w:left="720" w:right="540"/>
        <w:rPr>
          <w:del w:id="2115" w:author="Sayali Dev" w:date="2018-02-15T15:44:00Z"/>
        </w:rPr>
      </w:pPr>
      <w:del w:id="2116" w:author="Sayali Dev" w:date="2018-02-15T15:44:00Z">
        <w:r w:rsidDel="00291E45">
          <w:delText xml:space="preserve">The </w:delText>
        </w:r>
        <w:r w:rsidDel="00291E45">
          <w:rPr>
            <w:b/>
            <w:lang w:val="en-US"/>
          </w:rPr>
          <w:delText>K</w:delText>
        </w:r>
        <w:r w:rsidRPr="006F7B99" w:rsidDel="00291E45">
          <w:rPr>
            <w:b/>
          </w:rPr>
          <w:delText xml:space="preserve">it </w:delText>
        </w:r>
        <w:r w:rsidDel="00291E45">
          <w:rPr>
            <w:b/>
            <w:lang w:val="en-US"/>
          </w:rPr>
          <w:delText>S</w:delText>
        </w:r>
        <w:r w:rsidDel="00291E45">
          <w:rPr>
            <w:b/>
          </w:rPr>
          <w:delText xml:space="preserve">hipment </w:delText>
        </w:r>
        <w:r w:rsidDel="00291E45">
          <w:rPr>
            <w:b/>
            <w:lang w:val="en-US"/>
          </w:rPr>
          <w:delText>S</w:delText>
        </w:r>
        <w:r w:rsidRPr="006F7B99" w:rsidDel="00291E45">
          <w:rPr>
            <w:b/>
          </w:rPr>
          <w:delText>earch</w:delText>
        </w:r>
        <w:r w:rsidRPr="00AE5860" w:rsidDel="00291E45">
          <w:delText xml:space="preserve"> </w:delText>
        </w:r>
        <w:r w:rsidDel="00291E45">
          <w:delText>page displays a list of kit shipments</w:delText>
        </w:r>
        <w:r w:rsidRPr="00242543" w:rsidDel="00291E45">
          <w:delText xml:space="preserve"> that are accessible based on your login location</w:delText>
        </w:r>
        <w:r w:rsidDel="00291E45">
          <w:delText>.</w:delText>
        </w:r>
      </w:del>
    </w:p>
    <w:p w14:paraId="4F42F7C7" w14:textId="2E12FFAB" w:rsidR="00E55723" w:rsidDel="00291E45" w:rsidRDefault="00E55723" w:rsidP="00E55723">
      <w:pPr>
        <w:pStyle w:val="BodyText"/>
        <w:numPr>
          <w:ilvl w:val="0"/>
          <w:numId w:val="36"/>
        </w:numPr>
        <w:ind w:left="720" w:right="540" w:hanging="360"/>
        <w:rPr>
          <w:del w:id="2117" w:author="Sayali Dev" w:date="2018-02-15T15:44:00Z"/>
        </w:rPr>
      </w:pPr>
      <w:del w:id="2118" w:author="Sayali Dev" w:date="2018-02-15T15:44:00Z">
        <w:r w:rsidDel="00291E45">
          <w:delText>Click the row of the kit shipment that you want to modify.</w:delText>
        </w:r>
      </w:del>
    </w:p>
    <w:p w14:paraId="57287AE9" w14:textId="4F95C9D9" w:rsidR="00E55723" w:rsidDel="00291E45" w:rsidRDefault="00E55723" w:rsidP="00E55723">
      <w:pPr>
        <w:pStyle w:val="BodyText"/>
        <w:ind w:left="720" w:right="540"/>
        <w:rPr>
          <w:del w:id="2119" w:author="Sayali Dev" w:date="2018-02-15T15:44:00Z"/>
        </w:rPr>
      </w:pPr>
      <w:del w:id="2120" w:author="Sayali Dev" w:date="2018-02-15T15:44:00Z">
        <w:r w:rsidRPr="00AE5860" w:rsidDel="00291E45">
          <w:delText xml:space="preserve">The </w:delText>
        </w:r>
        <w:r w:rsidRPr="00DB375D" w:rsidDel="00291E45">
          <w:rPr>
            <w:b/>
          </w:rPr>
          <w:delText>View Kit</w:delText>
        </w:r>
        <w:r w:rsidDel="00291E45">
          <w:rPr>
            <w:b/>
          </w:rPr>
          <w:delText>s</w:delText>
        </w:r>
        <w:r w:rsidRPr="00DB375D" w:rsidDel="00291E45">
          <w:rPr>
            <w:b/>
          </w:rPr>
          <w:delText xml:space="preserve"> Shipment</w:delText>
        </w:r>
        <w:r w:rsidRPr="00AE5860" w:rsidDel="00291E45">
          <w:delText xml:space="preserve"> </w:delText>
        </w:r>
        <w:r w:rsidDel="00291E45">
          <w:delText>page appears with the details of the kit</w:delText>
        </w:r>
        <w:r w:rsidDel="00291E45">
          <w:rPr>
            <w:lang w:val="en-US"/>
          </w:rPr>
          <w:delText>s</w:delText>
        </w:r>
        <w:r w:rsidDel="00291E45">
          <w:delText xml:space="preserve"> shipment that you selected.</w:delText>
        </w:r>
      </w:del>
    </w:p>
    <w:p w14:paraId="470032E2" w14:textId="406D57D5" w:rsidR="00E55723" w:rsidDel="00291E45" w:rsidRDefault="00E55723" w:rsidP="00E55723">
      <w:pPr>
        <w:pStyle w:val="BodyText"/>
        <w:ind w:left="720" w:right="540"/>
        <w:rPr>
          <w:del w:id="2121" w:author="Sayali Dev" w:date="2018-02-15T15:44:00Z"/>
        </w:rPr>
      </w:pPr>
    </w:p>
    <w:p w14:paraId="6DACD3B4" w14:textId="582C7032" w:rsidR="00E55723" w:rsidRPr="00A357A5" w:rsidDel="00291E45" w:rsidRDefault="00E55723" w:rsidP="00E55723">
      <w:pPr>
        <w:pStyle w:val="BodyText"/>
        <w:ind w:right="540"/>
        <w:rPr>
          <w:del w:id="2122" w:author="Sayali Dev" w:date="2018-02-15T15:44:00Z"/>
          <w:lang w:val="en-US"/>
        </w:rPr>
      </w:pPr>
      <w:del w:id="2123" w:author="Sayali Dev" w:date="2018-02-15T15:44:00Z">
        <w:r w:rsidDel="00291E45">
          <w:rPr>
            <w:lang w:val="en-US"/>
          </w:rPr>
          <w:delText>To modify the kits shipment:</w:delText>
        </w:r>
      </w:del>
    </w:p>
    <w:p w14:paraId="1A4284CC" w14:textId="390AEBA4" w:rsidR="00E55723" w:rsidDel="00291E45" w:rsidRDefault="00E55723" w:rsidP="00E55723">
      <w:pPr>
        <w:pStyle w:val="BodyText"/>
        <w:numPr>
          <w:ilvl w:val="0"/>
          <w:numId w:val="36"/>
        </w:numPr>
        <w:ind w:left="720" w:right="540" w:hanging="360"/>
        <w:rPr>
          <w:del w:id="2124" w:author="Sayali Dev" w:date="2018-02-15T15:44:00Z"/>
        </w:rPr>
      </w:pPr>
      <w:del w:id="2125" w:author="Sayali Dev" w:date="2018-02-15T15:44:00Z">
        <w:r w:rsidDel="00291E45">
          <w:delText xml:space="preserve">Click </w:delText>
        </w:r>
        <w:r w:rsidRPr="00431513" w:rsidDel="00291E45">
          <w:rPr>
            <w:b/>
          </w:rPr>
          <w:delText>MODIFY</w:delText>
        </w:r>
        <w:r w:rsidDel="00291E45">
          <w:delText xml:space="preserve">. </w:delText>
        </w:r>
      </w:del>
    </w:p>
    <w:p w14:paraId="04ED48E0" w14:textId="0A93F8FA" w:rsidR="00E55723" w:rsidDel="00291E45" w:rsidRDefault="00E55723" w:rsidP="00E55723">
      <w:pPr>
        <w:pStyle w:val="BodyText"/>
        <w:ind w:left="720" w:right="540"/>
        <w:rPr>
          <w:del w:id="2126" w:author="Sayali Dev" w:date="2018-02-15T15:44:00Z"/>
        </w:rPr>
      </w:pPr>
      <w:del w:id="2127" w:author="Sayali Dev" w:date="2018-02-15T15:44:00Z">
        <w:r w:rsidDel="00291E45">
          <w:delText xml:space="preserve">The </w:delText>
        </w:r>
        <w:r w:rsidRPr="00971AED" w:rsidDel="00291E45">
          <w:rPr>
            <w:b/>
          </w:rPr>
          <w:delText>Modify Kit</w:delText>
        </w:r>
        <w:r w:rsidDel="00291E45">
          <w:rPr>
            <w:b/>
          </w:rPr>
          <w:delText>s</w:delText>
        </w:r>
        <w:r w:rsidRPr="00971AED" w:rsidDel="00291E45">
          <w:rPr>
            <w:b/>
          </w:rPr>
          <w:delText xml:space="preserve"> Shipment</w:delText>
        </w:r>
        <w:r w:rsidDel="00291E45">
          <w:delText xml:space="preserve"> page appears.</w:delText>
        </w:r>
      </w:del>
    </w:p>
    <w:p w14:paraId="1E1166C9" w14:textId="1302CDF7" w:rsidR="00E55723" w:rsidDel="00291E45" w:rsidRDefault="00E55723" w:rsidP="00E55723">
      <w:pPr>
        <w:pStyle w:val="BodyText"/>
        <w:numPr>
          <w:ilvl w:val="0"/>
          <w:numId w:val="36"/>
        </w:numPr>
        <w:ind w:left="720" w:right="540" w:hanging="360"/>
        <w:rPr>
          <w:del w:id="2128" w:author="Sayali Dev" w:date="2018-02-15T15:44:00Z"/>
          <w:lang w:val="en-US"/>
        </w:rPr>
      </w:pPr>
      <w:del w:id="2129" w:author="Sayali Dev" w:date="2018-02-15T15:44:00Z">
        <w:r w:rsidDel="00291E45">
          <w:delText xml:space="preserve">Click </w:delText>
        </w:r>
        <w:r w:rsidRPr="00D40AD3" w:rsidDel="00291E45">
          <w:rPr>
            <w:b/>
          </w:rPr>
          <w:delText>SAVE</w:delText>
        </w:r>
        <w:r w:rsidDel="00291E45">
          <w:delText>.</w:delText>
        </w:r>
        <w:r w:rsidDel="00291E45">
          <w:br/>
          <w:delText>The kit shipment is modified.</w:delText>
        </w:r>
        <w:r w:rsidDel="00291E45">
          <w:rPr>
            <w:lang w:val="en-US"/>
          </w:rPr>
          <w:delText xml:space="preserve">       </w:delText>
        </w:r>
      </w:del>
    </w:p>
    <w:p w14:paraId="1CA0E358" w14:textId="50F0DADF" w:rsidR="00E55723" w:rsidRPr="00A357A5" w:rsidDel="00291E45" w:rsidRDefault="00E55723" w:rsidP="00E55723">
      <w:pPr>
        <w:pStyle w:val="BodyText"/>
        <w:ind w:right="540"/>
        <w:rPr>
          <w:del w:id="2130" w:author="Sayali Dev" w:date="2018-02-15T15:44:00Z"/>
          <w:lang w:val="en-US"/>
        </w:rPr>
      </w:pPr>
      <w:del w:id="2131" w:author="Sayali Dev" w:date="2018-02-15T15:44:00Z">
        <w:r w:rsidDel="00291E45">
          <w:rPr>
            <w:lang w:val="en-US"/>
          </w:rPr>
          <w:delText>OR</w:delText>
        </w:r>
      </w:del>
    </w:p>
    <w:p w14:paraId="633E74E4" w14:textId="5D2CDA59" w:rsidR="00E55723" w:rsidRPr="00A357A5" w:rsidDel="00291E45" w:rsidRDefault="00E55723" w:rsidP="00E55723">
      <w:pPr>
        <w:ind w:right="180"/>
        <w:rPr>
          <w:del w:id="2132" w:author="Sayali Dev" w:date="2018-02-15T15:44:00Z"/>
        </w:rPr>
      </w:pPr>
      <w:del w:id="2133" w:author="Sayali Dev" w:date="2018-02-15T15:44:00Z">
        <w:r w:rsidRPr="00A357A5" w:rsidDel="00291E45">
          <w:rPr>
            <w:lang w:val="x-none"/>
          </w:rPr>
          <w:delText>To delete a kits Shipment</w:delText>
        </w:r>
        <w:r w:rsidRPr="00A357A5" w:rsidDel="00291E45">
          <w:delText xml:space="preserve">: </w:delText>
        </w:r>
      </w:del>
    </w:p>
    <w:p w14:paraId="6E174B6E" w14:textId="45161EAB" w:rsidR="00E55723" w:rsidRPr="00A357A5" w:rsidDel="00291E45" w:rsidRDefault="00E55723" w:rsidP="00E55723">
      <w:pPr>
        <w:pStyle w:val="BodyText"/>
        <w:numPr>
          <w:ilvl w:val="0"/>
          <w:numId w:val="32"/>
        </w:numPr>
        <w:ind w:left="720" w:right="540" w:hanging="360"/>
        <w:rPr>
          <w:del w:id="2134" w:author="Sayali Dev" w:date="2018-02-15T15:44:00Z"/>
        </w:rPr>
      </w:pPr>
      <w:del w:id="2135" w:author="Sayali Dev" w:date="2018-02-15T15:44:00Z">
        <w:r w:rsidDel="00291E45">
          <w:rPr>
            <w:lang w:val="en-US"/>
          </w:rPr>
          <w:delText xml:space="preserve"> Click Delete.</w:delText>
        </w:r>
      </w:del>
    </w:p>
    <w:p w14:paraId="0EB5BDCA" w14:textId="4BE5C44D" w:rsidR="00E55723" w:rsidRPr="00A357A5" w:rsidDel="00291E45" w:rsidRDefault="00E55723" w:rsidP="00E55723">
      <w:pPr>
        <w:pStyle w:val="BodyText"/>
        <w:ind w:left="720" w:right="540"/>
        <w:rPr>
          <w:del w:id="2136" w:author="Sayali Dev" w:date="2018-02-15T15:44:00Z"/>
        </w:rPr>
      </w:pPr>
      <w:del w:id="2137" w:author="Sayali Dev" w:date="2018-02-15T15:44:00Z">
        <w:r w:rsidDel="00291E45">
          <w:rPr>
            <w:lang w:val="en-US"/>
          </w:rPr>
          <w:delText xml:space="preserve"> </w:delText>
        </w:r>
        <w:r w:rsidDel="00291E45">
          <w:delText>The delete confirmation window appears.</w:delText>
        </w:r>
      </w:del>
    </w:p>
    <w:p w14:paraId="6D3EA78D" w14:textId="48A8A6B9" w:rsidR="00E55723" w:rsidDel="00291E45" w:rsidRDefault="00E55723" w:rsidP="00E55723">
      <w:pPr>
        <w:rPr>
          <w:del w:id="2138" w:author="Sayali Dev" w:date="2018-02-15T15:44:00Z"/>
        </w:rPr>
      </w:pPr>
    </w:p>
    <w:p w14:paraId="17AEBCC5" w14:textId="67349F6D" w:rsidR="00E55723" w:rsidDel="00291E45" w:rsidRDefault="00E55723" w:rsidP="00E55723">
      <w:pPr>
        <w:ind w:left="720"/>
        <w:rPr>
          <w:del w:id="2139" w:author="Sayali Dev" w:date="2018-02-15T15:44:00Z"/>
        </w:rPr>
      </w:pPr>
      <w:del w:id="2140" w:author="Sayali Dev" w:date="2018-02-15T15:44:00Z">
        <w:r w:rsidDel="00291E45">
          <w:rPr>
            <w:noProof/>
          </w:rPr>
          <w:drawing>
            <wp:inline distT="0" distB="0" distL="0" distR="0" wp14:anchorId="6D083FB8" wp14:editId="70817944">
              <wp:extent cx="2560320" cy="1221740"/>
              <wp:effectExtent l="19050" t="19050" r="1143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60320" cy="1221740"/>
                      </a:xfrm>
                      <a:prstGeom prst="rect">
                        <a:avLst/>
                      </a:prstGeom>
                      <a:noFill/>
                      <a:ln w="3175">
                        <a:solidFill>
                          <a:schemeClr val="tx1"/>
                        </a:solidFill>
                      </a:ln>
                    </pic:spPr>
                  </pic:pic>
                </a:graphicData>
              </a:graphic>
            </wp:inline>
          </w:drawing>
        </w:r>
      </w:del>
    </w:p>
    <w:p w14:paraId="258C7E73" w14:textId="545FE7D8" w:rsidR="00E55723" w:rsidDel="00291E45" w:rsidRDefault="00E55723" w:rsidP="00E55723">
      <w:pPr>
        <w:pStyle w:val="Figure"/>
        <w:tabs>
          <w:tab w:val="clear" w:pos="1710"/>
          <w:tab w:val="num" w:pos="1800"/>
        </w:tabs>
        <w:ind w:left="1152" w:hanging="432"/>
        <w:rPr>
          <w:del w:id="2141" w:author="Sayali Dev" w:date="2018-02-15T15:44:00Z"/>
        </w:rPr>
      </w:pPr>
      <w:del w:id="2142" w:author="Sayali Dev" w:date="2018-02-15T15:44:00Z">
        <w:r w:rsidDel="00291E45">
          <w:delText>Delete window</w:delText>
        </w:r>
        <w:r w:rsidDel="00291E45">
          <w:br/>
        </w:r>
      </w:del>
    </w:p>
    <w:p w14:paraId="19DBD40D" w14:textId="7E4E2F5E" w:rsidR="00E55723" w:rsidDel="00291E45" w:rsidRDefault="00E55723" w:rsidP="00E55723">
      <w:pPr>
        <w:ind w:left="720"/>
        <w:rPr>
          <w:del w:id="2143" w:author="Sayali Dev" w:date="2018-02-15T15:44:00Z"/>
        </w:rPr>
      </w:pPr>
    </w:p>
    <w:p w14:paraId="2162BB22" w14:textId="3A67F4A9" w:rsidR="00E55723" w:rsidDel="00291E45" w:rsidRDefault="00E55723" w:rsidP="00E55723">
      <w:pPr>
        <w:pStyle w:val="ListParagraph"/>
        <w:numPr>
          <w:ilvl w:val="0"/>
          <w:numId w:val="32"/>
        </w:numPr>
        <w:tabs>
          <w:tab w:val="clear" w:pos="720"/>
          <w:tab w:val="num" w:pos="1440"/>
        </w:tabs>
        <w:ind w:left="720"/>
        <w:rPr>
          <w:del w:id="2144" w:author="Sayali Dev" w:date="2018-02-15T15:44:00Z"/>
        </w:rPr>
      </w:pPr>
      <w:del w:id="2145" w:author="Sayali Dev" w:date="2018-02-15T15:44:00Z">
        <w:r w:rsidDel="00291E45">
          <w:delText xml:space="preserve">Click </w:delText>
        </w:r>
        <w:r w:rsidRPr="00A357A5" w:rsidDel="00291E45">
          <w:rPr>
            <w:b/>
          </w:rPr>
          <w:delText>OK</w:delText>
        </w:r>
        <w:r w:rsidDel="00291E45">
          <w:delText>.</w:delText>
        </w:r>
      </w:del>
    </w:p>
    <w:p w14:paraId="63B1DAF8" w14:textId="1CCFE8F8" w:rsidR="00E55723" w:rsidDel="00DD1C64" w:rsidRDefault="00E55723" w:rsidP="00E55723">
      <w:pPr>
        <w:ind w:left="1440" w:right="270"/>
        <w:rPr>
          <w:del w:id="2146" w:author="Sayali Dev" w:date="2018-02-02T13:50:00Z"/>
        </w:rPr>
      </w:pPr>
      <w:del w:id="2147" w:author="Sayali Dev" w:date="2018-02-15T15:44:00Z">
        <w:r w:rsidDel="00291E45">
          <w:delText xml:space="preserve">The kits shipment is deleted and the status of all kits appears as </w:delText>
        </w:r>
        <w:r w:rsidDel="00291E45">
          <w:rPr>
            <w:b/>
          </w:rPr>
          <w:delText>In Stock</w:delText>
        </w:r>
        <w:r w:rsidDel="00291E45">
          <w:delText xml:space="preserve"> on the </w:delText>
        </w:r>
        <w:r w:rsidRPr="004068E4" w:rsidDel="00291E45">
          <w:rPr>
            <w:b/>
          </w:rPr>
          <w:delText xml:space="preserve">Kit </w:delText>
        </w:r>
        <w:r w:rsidRPr="000E7EEE" w:rsidDel="00291E45">
          <w:rPr>
            <w:b/>
          </w:rPr>
          <w:delText>Sea</w:delText>
        </w:r>
        <w:r w:rsidDel="00291E45">
          <w:rPr>
            <w:b/>
          </w:rPr>
          <w:delText>r</w:delText>
        </w:r>
        <w:r w:rsidRPr="000E7EEE" w:rsidDel="00291E45">
          <w:rPr>
            <w:b/>
          </w:rPr>
          <w:delText>ch</w:delText>
        </w:r>
        <w:r w:rsidDel="00291E45">
          <w:delText xml:space="preserve"> page.</w:delText>
        </w:r>
      </w:del>
    </w:p>
    <w:p w14:paraId="392A5135" w14:textId="77777777" w:rsidR="00E55723" w:rsidDel="00DD1C64" w:rsidRDefault="00E55723" w:rsidP="00E55723">
      <w:pPr>
        <w:ind w:left="1440" w:right="270"/>
        <w:rPr>
          <w:del w:id="2148" w:author="Sayali Dev" w:date="2018-02-02T13:50:00Z"/>
        </w:rPr>
      </w:pPr>
    </w:p>
    <w:p w14:paraId="277A346C" w14:textId="6F294244" w:rsidR="00E55723" w:rsidDel="00291E45" w:rsidRDefault="00E55723">
      <w:pPr>
        <w:ind w:left="1440" w:right="270"/>
        <w:rPr>
          <w:del w:id="2149" w:author="Sayali Dev" w:date="2018-02-15T15:44:00Z"/>
        </w:rPr>
      </w:pPr>
    </w:p>
    <w:p w14:paraId="1639E8BB" w14:textId="1CE0122E" w:rsidR="00E55723" w:rsidDel="00291E45" w:rsidRDefault="00E55723" w:rsidP="00E55723">
      <w:pPr>
        <w:ind w:left="1440" w:right="270"/>
        <w:rPr>
          <w:del w:id="2150" w:author="Sayali Dev" w:date="2018-02-15T15:44:00Z"/>
        </w:rPr>
      </w:pPr>
    </w:p>
    <w:p w14:paraId="46A20B13" w14:textId="5B2642B4" w:rsidR="00E55723" w:rsidDel="00291E45" w:rsidRDefault="00E55723" w:rsidP="00E55723">
      <w:pPr>
        <w:pStyle w:val="Heading3"/>
        <w:rPr>
          <w:del w:id="2151" w:author="Sayali Dev" w:date="2018-02-15T15:44:00Z"/>
        </w:rPr>
      </w:pPr>
      <w:del w:id="2152" w:author="Sayali Dev" w:date="2018-02-15T15:44:00Z">
        <w:r w:rsidDel="00291E45">
          <w:delText>Viewing a List of Kit Shipments</w:delText>
        </w:r>
      </w:del>
    </w:p>
    <w:p w14:paraId="518FBA22" w14:textId="1612DE37" w:rsidR="00E55723" w:rsidDel="00291E45" w:rsidRDefault="00E55723" w:rsidP="00E55723">
      <w:pPr>
        <w:ind w:right="540"/>
        <w:rPr>
          <w:del w:id="2153" w:author="Sayali Dev" w:date="2018-02-15T15:44:00Z"/>
        </w:rPr>
      </w:pPr>
    </w:p>
    <w:p w14:paraId="11E48937" w14:textId="6CE3A192" w:rsidR="00E55723" w:rsidDel="00291E45" w:rsidRDefault="00E55723" w:rsidP="00E55723">
      <w:pPr>
        <w:ind w:right="540"/>
        <w:rPr>
          <w:del w:id="2154" w:author="Sayali Dev" w:date="2018-02-15T15:44:00Z"/>
        </w:rPr>
      </w:pPr>
      <w:bookmarkStart w:id="2155" w:name="GeneratingKitManifest"/>
      <w:bookmarkEnd w:id="2155"/>
      <w:del w:id="2156" w:author="Sayali Dev" w:date="2018-02-15T15:44:00Z">
        <w:r w:rsidDel="00291E45">
          <w:delText xml:space="preserve">To view a list of kit shipments: </w:delText>
        </w:r>
      </w:del>
    </w:p>
    <w:p w14:paraId="0770B4D0" w14:textId="73BA43B7" w:rsidR="00E55723" w:rsidDel="00291E45" w:rsidRDefault="00E55723" w:rsidP="00E55723">
      <w:pPr>
        <w:ind w:right="540"/>
        <w:rPr>
          <w:del w:id="2157" w:author="Sayali Dev" w:date="2018-02-15T15:44:00Z"/>
        </w:rPr>
      </w:pPr>
    </w:p>
    <w:p w14:paraId="09D53B06" w14:textId="4BC4B00D" w:rsidR="00E55723" w:rsidDel="00291E45" w:rsidRDefault="00E55723" w:rsidP="00E55723">
      <w:pPr>
        <w:numPr>
          <w:ilvl w:val="0"/>
          <w:numId w:val="21"/>
        </w:numPr>
        <w:ind w:right="540"/>
        <w:rPr>
          <w:del w:id="2158" w:author="Sayali Dev" w:date="2018-02-15T15:44:00Z"/>
        </w:rPr>
      </w:pPr>
      <w:del w:id="2159" w:author="Sayali Dev" w:date="2018-02-15T15:44:00Z">
        <w:r w:rsidDel="00291E45">
          <w:delText>Log in to Cirraspec using your credentials.</w:delText>
        </w:r>
      </w:del>
    </w:p>
    <w:p w14:paraId="54461624" w14:textId="53A2C434" w:rsidR="00E55723" w:rsidDel="00291E45" w:rsidRDefault="00E55723" w:rsidP="00E55723">
      <w:pPr>
        <w:ind w:left="720" w:right="540"/>
        <w:rPr>
          <w:del w:id="2160" w:author="Sayali Dev" w:date="2018-02-15T15:44:00Z"/>
        </w:rPr>
      </w:pPr>
    </w:p>
    <w:p w14:paraId="1FCC4F6D" w14:textId="05B2BDB2" w:rsidR="00E55723" w:rsidDel="00291E45" w:rsidRDefault="00E55723" w:rsidP="00E55723">
      <w:pPr>
        <w:numPr>
          <w:ilvl w:val="0"/>
          <w:numId w:val="21"/>
        </w:numPr>
        <w:ind w:right="540"/>
        <w:rPr>
          <w:del w:id="2161" w:author="Sayali Dev" w:date="2018-02-15T15:44:00Z"/>
        </w:rPr>
      </w:pPr>
      <w:del w:id="2162" w:author="Sayali Dev" w:date="2018-02-15T15:44:00Z">
        <w:r w:rsidDel="00291E45">
          <w:delText xml:space="preserve">Point to the arrow of the </w:delText>
        </w:r>
        <w:r w:rsidRPr="00F9517E" w:rsidDel="00291E45">
          <w:rPr>
            <w:b/>
          </w:rPr>
          <w:delText>BMS</w:delText>
        </w:r>
        <w:r w:rsidDel="00291E45">
          <w:delText xml:space="preserve"> tab, and then c</w:delText>
        </w:r>
        <w:r w:rsidRPr="00585562" w:rsidDel="00291E45">
          <w:delText xml:space="preserve">lick </w:delText>
        </w:r>
        <w:r w:rsidDel="00291E45">
          <w:rPr>
            <w:b/>
          </w:rPr>
          <w:delText>Kits Shipment</w:delText>
        </w:r>
        <w:r w:rsidRPr="00585562" w:rsidDel="00291E45">
          <w:delText xml:space="preserve">. </w:delText>
        </w:r>
        <w:r w:rsidDel="00291E45">
          <w:br/>
        </w:r>
        <w:r w:rsidRPr="00585562" w:rsidDel="00291E45">
          <w:delText xml:space="preserve">The </w:delText>
        </w:r>
        <w:r w:rsidDel="00291E45">
          <w:rPr>
            <w:b/>
          </w:rPr>
          <w:delText>K</w:delText>
        </w:r>
        <w:r w:rsidRPr="00FB4A09" w:rsidDel="00291E45">
          <w:rPr>
            <w:b/>
          </w:rPr>
          <w:delText>it</w:delText>
        </w:r>
        <w:r w:rsidDel="00291E45">
          <w:rPr>
            <w:b/>
          </w:rPr>
          <w:delText xml:space="preserve"> Shipment S</w:delText>
        </w:r>
        <w:r w:rsidRPr="00FB4A09" w:rsidDel="00291E45">
          <w:rPr>
            <w:b/>
          </w:rPr>
          <w:delText>earch</w:delText>
        </w:r>
        <w:r w:rsidRPr="00585562" w:rsidDel="00291E45">
          <w:delText xml:space="preserve"> </w:delText>
        </w:r>
        <w:r w:rsidDel="00291E45">
          <w:delText>page appears.</w:delText>
        </w:r>
        <w:r w:rsidDel="00291E45">
          <w:br/>
        </w:r>
      </w:del>
    </w:p>
    <w:p w14:paraId="7C0FD519" w14:textId="36717FC3" w:rsidR="00E55723" w:rsidDel="00291E45" w:rsidRDefault="00E55723" w:rsidP="00E55723">
      <w:pPr>
        <w:numPr>
          <w:ilvl w:val="0"/>
          <w:numId w:val="21"/>
        </w:numPr>
        <w:ind w:right="540"/>
        <w:rPr>
          <w:del w:id="2163" w:author="Sayali Dev" w:date="2018-02-15T15:44:00Z"/>
        </w:rPr>
      </w:pPr>
      <w:del w:id="2164" w:author="Sayali Dev" w:date="2018-02-15T15:44:00Z">
        <w:r w:rsidDel="00291E45">
          <w:delText xml:space="preserve">Click </w:delText>
        </w:r>
        <w:r w:rsidRPr="00F40D78" w:rsidDel="00291E45">
          <w:rPr>
            <w:b/>
          </w:rPr>
          <w:delText>SEARCH</w:delText>
        </w:r>
        <w:r w:rsidDel="00291E45">
          <w:delText>.</w:delText>
        </w:r>
        <w:r w:rsidDel="00291E45">
          <w:br/>
          <w:delText>The k</w:delText>
        </w:r>
        <w:r w:rsidRPr="00AE5860" w:rsidDel="00291E45">
          <w:delText xml:space="preserve">it </w:delText>
        </w:r>
        <w:r w:rsidDel="00291E45">
          <w:delText>shipment s</w:delText>
        </w:r>
        <w:r w:rsidRPr="00AE5860" w:rsidDel="00291E45">
          <w:delText xml:space="preserve">earch </w:delText>
        </w:r>
        <w:r w:rsidDel="00291E45">
          <w:delText>page displays a list of all kit shipments.</w:delText>
        </w:r>
      </w:del>
    </w:p>
    <w:p w14:paraId="066F0B62" w14:textId="3B3F1EE7" w:rsidR="00E55723" w:rsidDel="00291E45" w:rsidRDefault="00E55723" w:rsidP="00E55723">
      <w:pPr>
        <w:rPr>
          <w:del w:id="2165" w:author="Sayali Dev" w:date="2018-02-15T15:44:00Z"/>
          <w:lang w:eastAsia="x-none"/>
        </w:rPr>
      </w:pPr>
    </w:p>
    <w:p w14:paraId="6D146645" w14:textId="044B69BC" w:rsidR="00E55723" w:rsidDel="00291E45" w:rsidRDefault="00E55723" w:rsidP="00E55723">
      <w:pPr>
        <w:ind w:left="720"/>
        <w:rPr>
          <w:del w:id="2166" w:author="Sayali Dev" w:date="2018-02-15T15:44:00Z"/>
          <w:lang w:eastAsia="x-none"/>
        </w:rPr>
      </w:pPr>
      <w:del w:id="2167" w:author="Sayali Dev" w:date="2018-02-15T15:44:00Z">
        <w:r w:rsidRPr="00F403E4" w:rsidDel="00291E45">
          <w:rPr>
            <w:noProof/>
          </w:rPr>
          <w:drawing>
            <wp:inline distT="0" distB="0" distL="0" distR="0" wp14:anchorId="3216169F" wp14:editId="146EA16A">
              <wp:extent cx="6181725" cy="2895600"/>
              <wp:effectExtent l="19050" t="19050" r="28575"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1725" cy="2895600"/>
                      </a:xfrm>
                      <a:prstGeom prst="rect">
                        <a:avLst/>
                      </a:prstGeom>
                      <a:noFill/>
                      <a:ln w="3175">
                        <a:solidFill>
                          <a:schemeClr val="tx1"/>
                        </a:solidFill>
                      </a:ln>
                    </pic:spPr>
                  </pic:pic>
                </a:graphicData>
              </a:graphic>
            </wp:inline>
          </w:drawing>
        </w:r>
      </w:del>
    </w:p>
    <w:p w14:paraId="42A463B2" w14:textId="5C331A78" w:rsidR="00E55723" w:rsidDel="00291E45" w:rsidRDefault="00E55723" w:rsidP="00E55723">
      <w:pPr>
        <w:rPr>
          <w:del w:id="2168" w:author="Sayali Dev" w:date="2018-02-15T15:44:00Z"/>
          <w:lang w:eastAsia="x-none"/>
        </w:rPr>
      </w:pPr>
    </w:p>
    <w:p w14:paraId="37917C9B" w14:textId="2F8B4BA1" w:rsidR="00E55723" w:rsidDel="00291E45" w:rsidRDefault="00E55723" w:rsidP="00E55723">
      <w:pPr>
        <w:ind w:left="720" w:right="540"/>
        <w:rPr>
          <w:del w:id="2169" w:author="Sayali Dev" w:date="2018-02-15T15:44:00Z"/>
        </w:rPr>
      </w:pPr>
    </w:p>
    <w:p w14:paraId="63661116" w14:textId="4DEA15E2" w:rsidR="00E55723" w:rsidDel="00291E45" w:rsidRDefault="00E55723" w:rsidP="00E55723">
      <w:pPr>
        <w:numPr>
          <w:ilvl w:val="0"/>
          <w:numId w:val="21"/>
        </w:numPr>
        <w:ind w:right="540"/>
        <w:rPr>
          <w:del w:id="2170" w:author="Sayali Dev" w:date="2018-02-15T15:44:00Z"/>
        </w:rPr>
      </w:pPr>
      <w:del w:id="2171" w:author="Sayali Dev" w:date="2018-02-15T15:44:00Z">
        <w:r w:rsidDel="00291E45">
          <w:delText xml:space="preserve">To search for a specific shipment, type the Identifier of the kit shipment in the </w:delText>
        </w:r>
        <w:r w:rsidRPr="00DD32A2" w:rsidDel="00291E45">
          <w:rPr>
            <w:b/>
          </w:rPr>
          <w:delText xml:space="preserve">Kit </w:delText>
        </w:r>
        <w:r w:rsidDel="00291E45">
          <w:rPr>
            <w:b/>
          </w:rPr>
          <w:delText xml:space="preserve">Shipment </w:delText>
        </w:r>
        <w:r w:rsidRPr="00DD32A2" w:rsidDel="00291E45">
          <w:rPr>
            <w:b/>
          </w:rPr>
          <w:delText>Identifier</w:delText>
        </w:r>
        <w:r w:rsidDel="00291E45">
          <w:delText xml:space="preserve"> box. Or s</w:delText>
        </w:r>
        <w:r w:rsidRPr="00E63C3C" w:rsidDel="00291E45">
          <w:delText xml:space="preserve">pecify </w:delText>
        </w:r>
        <w:r w:rsidDel="00291E45">
          <w:delText xml:space="preserve">other </w:delText>
        </w:r>
        <w:r w:rsidRPr="00E63C3C" w:rsidDel="00291E45">
          <w:delText xml:space="preserve">search criteria by completing </w:delText>
        </w:r>
        <w:r w:rsidDel="00291E45">
          <w:delText xml:space="preserve">one or more </w:delText>
        </w:r>
        <w:r w:rsidRPr="00E63C3C" w:rsidDel="00291E45">
          <w:delText>fields</w:delText>
        </w:r>
        <w:r w:rsidDel="00291E45">
          <w:delText xml:space="preserve"> in the </w:delText>
        </w:r>
        <w:r w:rsidRPr="00EC7BEA" w:rsidDel="00291E45">
          <w:rPr>
            <w:b/>
          </w:rPr>
          <w:delText xml:space="preserve">Kit </w:delText>
        </w:r>
        <w:r w:rsidDel="00291E45">
          <w:rPr>
            <w:b/>
          </w:rPr>
          <w:delText xml:space="preserve">Shipment </w:delText>
        </w:r>
        <w:r w:rsidRPr="00EC7BEA" w:rsidDel="00291E45">
          <w:rPr>
            <w:b/>
          </w:rPr>
          <w:delText>Search</w:delText>
        </w:r>
        <w:r w:rsidDel="00291E45">
          <w:delText xml:space="preserve"> pane.</w:delText>
        </w:r>
      </w:del>
    </w:p>
    <w:p w14:paraId="5DAA5D78" w14:textId="122C17E9" w:rsidR="00E55723" w:rsidRPr="0070334C" w:rsidDel="00291E45" w:rsidRDefault="00E55723" w:rsidP="00E55723">
      <w:pPr>
        <w:ind w:left="720" w:right="540"/>
        <w:rPr>
          <w:del w:id="2172" w:author="Sayali Dev" w:date="2018-02-15T15:44:00Z"/>
          <w:b/>
        </w:rPr>
      </w:pPr>
      <w:del w:id="2173" w:author="Sayali Dev" w:date="2018-02-15T15:44:00Z">
        <w:r w:rsidDel="00291E45">
          <w:rPr>
            <w:b/>
          </w:rPr>
          <w:delText>Note:</w:delText>
        </w:r>
      </w:del>
    </w:p>
    <w:p w14:paraId="6BD0B4AF" w14:textId="409DF334" w:rsidR="00E55723" w:rsidDel="00291E45" w:rsidRDefault="00E55723" w:rsidP="00E55723">
      <w:pPr>
        <w:numPr>
          <w:ilvl w:val="0"/>
          <w:numId w:val="19"/>
        </w:numPr>
        <w:ind w:left="1440" w:right="540"/>
        <w:rPr>
          <w:del w:id="2174" w:author="Sayali Dev" w:date="2018-02-15T15:44:00Z"/>
        </w:rPr>
      </w:pPr>
      <w:del w:id="2175" w:author="Sayali Dev" w:date="2018-02-15T15:44:00Z">
        <w:r w:rsidDel="00291E45">
          <w:delText xml:space="preserve">You can use one field or a combination of fields to search for a kit shipment. </w:delText>
        </w:r>
      </w:del>
    </w:p>
    <w:p w14:paraId="40B09396" w14:textId="7B5D4012" w:rsidR="00E55723" w:rsidDel="00291E45" w:rsidRDefault="00E55723" w:rsidP="00E55723">
      <w:pPr>
        <w:numPr>
          <w:ilvl w:val="0"/>
          <w:numId w:val="19"/>
        </w:numPr>
        <w:ind w:left="1440" w:right="540"/>
        <w:rPr>
          <w:del w:id="2176" w:author="Sayali Dev" w:date="2018-02-15T15:44:00Z"/>
        </w:rPr>
      </w:pPr>
      <w:del w:id="2177" w:author="Sayali Dev" w:date="2018-02-15T15:44:00Z">
        <w:r w:rsidDel="00291E45">
          <w:delText xml:space="preserve">You can type the full or partial value in a search field along with an asterisk (*) before or after the partial value. For example, if you type </w:delText>
        </w:r>
        <w:r w:rsidRPr="00914542" w:rsidDel="00291E45">
          <w:rPr>
            <w:b/>
          </w:rPr>
          <w:delText>02*</w:delText>
        </w:r>
        <w:r w:rsidDel="00291E45">
          <w:delText xml:space="preserve">, you obtain records that begin with 02. If you type </w:delText>
        </w:r>
        <w:r w:rsidRPr="00914542" w:rsidDel="00291E45">
          <w:rPr>
            <w:b/>
          </w:rPr>
          <w:delText>*02</w:delText>
        </w:r>
        <w:r w:rsidDel="00291E45">
          <w:delText>, you obtain records that end with 02</w:delText>
        </w:r>
      </w:del>
    </w:p>
    <w:p w14:paraId="511ABEA1" w14:textId="436FDF67" w:rsidR="00E55723" w:rsidRPr="00E63C3C" w:rsidDel="00291E45" w:rsidRDefault="00E55723" w:rsidP="00E55723">
      <w:pPr>
        <w:rPr>
          <w:del w:id="2178" w:author="Sayali Dev" w:date="2018-02-15T15:44:00Z"/>
        </w:rPr>
      </w:pPr>
    </w:p>
    <w:p w14:paraId="3AAD2023" w14:textId="1EF853D8" w:rsidR="00DD1C64" w:rsidDel="00291E45" w:rsidRDefault="00E55723">
      <w:pPr>
        <w:ind w:left="720" w:right="270"/>
        <w:rPr>
          <w:del w:id="2179" w:author="Sayali Dev" w:date="2018-02-15T15:44:00Z"/>
        </w:rPr>
        <w:pPrChange w:id="2180" w:author="Sayali Dev" w:date="2018-02-02T13:51:00Z">
          <w:pPr>
            <w:numPr>
              <w:numId w:val="21"/>
            </w:numPr>
            <w:ind w:left="720" w:right="270" w:hanging="360"/>
          </w:pPr>
        </w:pPrChange>
      </w:pPr>
      <w:del w:id="2181" w:author="Sayali Dev" w:date="2018-02-15T15:44:00Z">
        <w:r w:rsidRPr="002557B0" w:rsidDel="00291E45">
          <w:delText xml:space="preserve">Click </w:delText>
        </w:r>
        <w:r w:rsidRPr="005D24D2" w:rsidDel="00291E45">
          <w:rPr>
            <w:b/>
          </w:rPr>
          <w:delText>S</w:delText>
        </w:r>
        <w:r w:rsidDel="00291E45">
          <w:rPr>
            <w:b/>
          </w:rPr>
          <w:delText>EARCH</w:delText>
        </w:r>
        <w:r w:rsidRPr="002557B0" w:rsidDel="00291E45">
          <w:delText>.</w:delText>
        </w:r>
        <w:bookmarkStart w:id="2182" w:name="_Toc452993604"/>
      </w:del>
    </w:p>
    <w:p w14:paraId="573C2A2F" w14:textId="37B53666" w:rsidR="00B56261" w:rsidDel="00291E45" w:rsidRDefault="00B56261" w:rsidP="00B56261">
      <w:pPr>
        <w:ind w:left="720" w:right="270"/>
        <w:rPr>
          <w:del w:id="2183" w:author="Sayali Dev" w:date="2018-02-15T15:44:00Z"/>
        </w:rPr>
      </w:pPr>
    </w:p>
    <w:p w14:paraId="2459B6F7" w14:textId="5887C16E" w:rsidR="00E55723" w:rsidDel="00291E45" w:rsidRDefault="00E55723" w:rsidP="00E55723">
      <w:pPr>
        <w:pStyle w:val="Heading3"/>
        <w:rPr>
          <w:del w:id="2184" w:author="Sayali Dev" w:date="2018-02-15T15:44:00Z"/>
        </w:rPr>
      </w:pPr>
      <w:del w:id="2185" w:author="Sayali Dev" w:date="2018-02-15T15:44:00Z">
        <w:r w:rsidDel="00291E45">
          <w:delText>Sending a Kit</w:delText>
        </w:r>
        <w:r w:rsidDel="00291E45">
          <w:rPr>
            <w:lang w:val="en-US"/>
          </w:rPr>
          <w:delText>s</w:delText>
        </w:r>
        <w:r w:rsidDel="00291E45">
          <w:delText xml:space="preserve"> Shipment</w:delText>
        </w:r>
        <w:bookmarkEnd w:id="2182"/>
      </w:del>
    </w:p>
    <w:p w14:paraId="20CCF98C" w14:textId="574EB8EE" w:rsidR="00E55723" w:rsidDel="00291E45" w:rsidRDefault="00E55723" w:rsidP="00E55723">
      <w:pPr>
        <w:rPr>
          <w:del w:id="2186" w:author="Sayali Dev" w:date="2018-02-15T15:44:00Z"/>
        </w:rPr>
      </w:pPr>
    </w:p>
    <w:p w14:paraId="728E4533" w14:textId="2FA52BD1" w:rsidR="00E55723" w:rsidRPr="00E82A33" w:rsidDel="00291E45" w:rsidRDefault="00E55723" w:rsidP="00E55723">
      <w:pPr>
        <w:pStyle w:val="BodyText"/>
        <w:ind w:right="180"/>
        <w:rPr>
          <w:del w:id="2187" w:author="Sayali Dev" w:date="2018-02-15T15:44:00Z"/>
          <w:lang w:val="en-US"/>
        </w:rPr>
      </w:pPr>
      <w:del w:id="2188" w:author="Sayali Dev" w:date="2018-02-15T15:44:00Z">
        <w:r w:rsidRPr="00F84DB7" w:rsidDel="00291E45">
          <w:rPr>
            <w:b/>
            <w:lang w:val="en-US"/>
          </w:rPr>
          <w:delText>Note</w:delText>
        </w:r>
        <w:r w:rsidDel="00291E45">
          <w:rPr>
            <w:lang w:val="en-US"/>
          </w:rPr>
          <w:delText xml:space="preserve">: </w:delText>
        </w:r>
        <w:r w:rsidDel="00291E45">
          <w:delText xml:space="preserve">You can </w:delText>
        </w:r>
        <w:r w:rsidDel="00291E45">
          <w:rPr>
            <w:lang w:val="en-US"/>
          </w:rPr>
          <w:delText>send</w:delText>
        </w:r>
        <w:r w:rsidDel="00291E45">
          <w:delText xml:space="preserve"> only those kit</w:delText>
        </w:r>
        <w:r w:rsidDel="00291E45">
          <w:rPr>
            <w:lang w:val="en-US"/>
          </w:rPr>
          <w:delText xml:space="preserve"> </w:delText>
        </w:r>
        <w:r w:rsidDel="00291E45">
          <w:delText>s</w:delText>
        </w:r>
        <w:r w:rsidDel="00291E45">
          <w:rPr>
            <w:lang w:val="en-US"/>
          </w:rPr>
          <w:delText>hipments</w:delText>
        </w:r>
        <w:r w:rsidDel="00291E45">
          <w:delText xml:space="preserve"> that have the status as </w:delText>
        </w:r>
        <w:r w:rsidRPr="00E82A33" w:rsidDel="00291E45">
          <w:rPr>
            <w:b/>
          </w:rPr>
          <w:delText xml:space="preserve">In </w:delText>
        </w:r>
        <w:r w:rsidDel="00291E45">
          <w:rPr>
            <w:b/>
            <w:lang w:val="en-US"/>
          </w:rPr>
          <w:delText>Preparation</w:delText>
        </w:r>
        <w:r w:rsidRPr="00585562" w:rsidDel="00291E45">
          <w:delText>.</w:delText>
        </w:r>
      </w:del>
    </w:p>
    <w:p w14:paraId="5701B175" w14:textId="6E8EBFD3" w:rsidR="00E55723" w:rsidDel="00291E45" w:rsidRDefault="00E55723" w:rsidP="00E55723">
      <w:pPr>
        <w:rPr>
          <w:del w:id="2189" w:author="Sayali Dev" w:date="2018-02-15T15:44:00Z"/>
        </w:rPr>
      </w:pPr>
    </w:p>
    <w:p w14:paraId="7701C020" w14:textId="47B810BA" w:rsidR="00E55723" w:rsidRPr="00035605" w:rsidDel="00291E45" w:rsidRDefault="00E55723" w:rsidP="00E55723">
      <w:pPr>
        <w:rPr>
          <w:del w:id="2190" w:author="Sayali Dev" w:date="2018-02-15T15:44:00Z"/>
        </w:rPr>
      </w:pPr>
      <w:del w:id="2191" w:author="Sayali Dev" w:date="2018-02-15T15:44:00Z">
        <w:r w:rsidDel="00291E45">
          <w:delText>To send a kits shipment:</w:delText>
        </w:r>
        <w:r w:rsidDel="00291E45">
          <w:br/>
        </w:r>
      </w:del>
    </w:p>
    <w:p w14:paraId="193477AD" w14:textId="55D48EC7" w:rsidR="00E55723" w:rsidDel="00291E45" w:rsidRDefault="00E55723" w:rsidP="00E55723">
      <w:pPr>
        <w:pStyle w:val="BodyText"/>
        <w:numPr>
          <w:ilvl w:val="0"/>
          <w:numId w:val="38"/>
        </w:numPr>
        <w:ind w:left="720" w:right="540" w:hanging="360"/>
        <w:rPr>
          <w:del w:id="2192" w:author="Sayali Dev" w:date="2018-02-15T15:44:00Z"/>
        </w:rPr>
      </w:pPr>
      <w:bookmarkStart w:id="2193" w:name="_Viewing_Kits"/>
      <w:bookmarkEnd w:id="2193"/>
      <w:del w:id="2194" w:author="Sayali Dev" w:date="2018-01-31T17:54:00Z">
        <w:r w:rsidDel="009A119E">
          <w:delText>Log on</w:delText>
        </w:r>
      </w:del>
      <w:del w:id="2195" w:author="Sayali Dev" w:date="2018-02-15T15:44:00Z">
        <w:r w:rsidDel="00291E45">
          <w:delText xml:space="preserve"> to the application using your </w:delText>
        </w:r>
      </w:del>
      <w:del w:id="2196" w:author="Sayali Dev" w:date="2018-01-31T17:55:00Z">
        <w:r w:rsidDel="00A62626">
          <w:delText>logon</w:delText>
        </w:r>
      </w:del>
      <w:del w:id="2197" w:author="Sayali Dev" w:date="2018-02-15T15:44:00Z">
        <w:r w:rsidDel="00291E45">
          <w:delText xml:space="preserve"> credentials. </w:delText>
        </w:r>
      </w:del>
    </w:p>
    <w:p w14:paraId="0CDFD8A1" w14:textId="74A387DC" w:rsidR="00E55723" w:rsidDel="00291E45" w:rsidRDefault="00E55723" w:rsidP="00E55723">
      <w:pPr>
        <w:pStyle w:val="BodyText"/>
        <w:ind w:left="720" w:right="540"/>
        <w:rPr>
          <w:del w:id="2198" w:author="Sayali Dev" w:date="2018-02-15T15:44:00Z"/>
        </w:rPr>
      </w:pPr>
      <w:del w:id="2199" w:author="Sayali Dev" w:date="2018-02-15T15:44:00Z">
        <w:r w:rsidDel="00291E45">
          <w:delText xml:space="preserve">The </w:delText>
        </w:r>
        <w:r w:rsidDel="00291E45">
          <w:rPr>
            <w:lang w:val="en-US"/>
          </w:rPr>
          <w:delText>CIRRASPEC</w:delText>
        </w:r>
        <w:r w:rsidDel="00291E45">
          <w:delText xml:space="preserve"> home page appears. </w:delText>
        </w:r>
      </w:del>
    </w:p>
    <w:p w14:paraId="0286557C" w14:textId="409FF111" w:rsidR="00E55723" w:rsidRPr="00AE5860" w:rsidDel="00291E45" w:rsidRDefault="00E55723" w:rsidP="00E55723">
      <w:pPr>
        <w:pStyle w:val="BodyText"/>
        <w:ind w:left="720" w:right="540"/>
        <w:rPr>
          <w:del w:id="2200" w:author="Sayali Dev" w:date="2018-02-15T15:44:00Z"/>
        </w:rPr>
      </w:pPr>
    </w:p>
    <w:p w14:paraId="768A23FA" w14:textId="4FE0F6F6" w:rsidR="00E55723" w:rsidDel="00291E45" w:rsidRDefault="00E55723" w:rsidP="00E55723">
      <w:pPr>
        <w:pStyle w:val="BodyText"/>
        <w:numPr>
          <w:ilvl w:val="0"/>
          <w:numId w:val="38"/>
        </w:numPr>
        <w:ind w:left="720" w:right="540" w:hanging="360"/>
        <w:rPr>
          <w:del w:id="2201" w:author="Sayali Dev" w:date="2018-02-15T15:44:00Z"/>
        </w:rPr>
      </w:pPr>
      <w:del w:id="2202" w:author="Sayali Dev" w:date="2018-02-15T15:44:00Z">
        <w:r w:rsidDel="00291E45">
          <w:delText xml:space="preserve">Point to the arrow of the </w:delText>
        </w:r>
        <w:r w:rsidRPr="00CA75D4" w:rsidDel="00291E45">
          <w:rPr>
            <w:b/>
          </w:rPr>
          <w:delText>BMS</w:delText>
        </w:r>
        <w:r w:rsidDel="00291E45">
          <w:delText xml:space="preserve"> tab, and then click </w:delText>
        </w:r>
        <w:r w:rsidRPr="00CA75D4" w:rsidDel="00291E45">
          <w:rPr>
            <w:b/>
          </w:rPr>
          <w:delText>Kits Shipment</w:delText>
        </w:r>
        <w:r w:rsidDel="00291E45">
          <w:delText xml:space="preserve">. </w:delText>
        </w:r>
      </w:del>
    </w:p>
    <w:p w14:paraId="2C9314ED" w14:textId="07203DA0" w:rsidR="00E55723" w:rsidDel="00291E45" w:rsidRDefault="00E55723" w:rsidP="00E55723">
      <w:pPr>
        <w:pStyle w:val="BodyText"/>
        <w:ind w:left="720" w:right="540"/>
        <w:rPr>
          <w:del w:id="2203" w:author="Sayali Dev" w:date="2018-02-15T15:44:00Z"/>
        </w:rPr>
      </w:pPr>
      <w:del w:id="2204" w:author="Sayali Dev" w:date="2018-02-15T15:44:00Z">
        <w:r w:rsidDel="00291E45">
          <w:delText xml:space="preserve">The </w:delText>
        </w:r>
        <w:r w:rsidDel="00291E45">
          <w:rPr>
            <w:b/>
            <w:lang w:val="en-US"/>
          </w:rPr>
          <w:delText>K</w:delText>
        </w:r>
        <w:r w:rsidDel="00291E45">
          <w:rPr>
            <w:b/>
          </w:rPr>
          <w:delText xml:space="preserve">it </w:delText>
        </w:r>
        <w:r w:rsidDel="00291E45">
          <w:rPr>
            <w:b/>
            <w:lang w:val="en-US"/>
          </w:rPr>
          <w:delText>S</w:delText>
        </w:r>
        <w:r w:rsidDel="00291E45">
          <w:rPr>
            <w:b/>
          </w:rPr>
          <w:delText xml:space="preserve">hipment </w:delText>
        </w:r>
        <w:r w:rsidDel="00291E45">
          <w:rPr>
            <w:b/>
            <w:lang w:val="en-US"/>
          </w:rPr>
          <w:delText>S</w:delText>
        </w:r>
        <w:r w:rsidRPr="00035605" w:rsidDel="00291E45">
          <w:rPr>
            <w:b/>
          </w:rPr>
          <w:delText>earch</w:delText>
        </w:r>
        <w:r w:rsidDel="00291E45">
          <w:delText xml:space="preserve"> page appears. </w:delText>
        </w:r>
      </w:del>
    </w:p>
    <w:p w14:paraId="21969041" w14:textId="7AE8E3C9" w:rsidR="00E55723" w:rsidDel="00291E45" w:rsidRDefault="00E55723" w:rsidP="00E55723">
      <w:pPr>
        <w:pStyle w:val="BodyText"/>
        <w:ind w:left="720" w:right="540"/>
        <w:rPr>
          <w:del w:id="2205" w:author="Sayali Dev" w:date="2018-02-15T15:44:00Z"/>
        </w:rPr>
      </w:pPr>
      <w:del w:id="2206" w:author="Sayali Dev" w:date="2018-02-15T15:44:00Z">
        <w:r w:rsidDel="00291E45">
          <w:delText xml:space="preserve"> </w:delText>
        </w:r>
      </w:del>
    </w:p>
    <w:p w14:paraId="2828E462" w14:textId="22245D27" w:rsidR="00E55723" w:rsidDel="00291E45" w:rsidRDefault="00E55723" w:rsidP="00E55723">
      <w:pPr>
        <w:pStyle w:val="BodyText"/>
        <w:numPr>
          <w:ilvl w:val="0"/>
          <w:numId w:val="38"/>
        </w:numPr>
        <w:ind w:left="720" w:right="540" w:hanging="360"/>
        <w:rPr>
          <w:del w:id="2207" w:author="Sayali Dev" w:date="2018-02-15T15:44:00Z"/>
        </w:rPr>
      </w:pPr>
      <w:del w:id="2208" w:author="Sayali Dev" w:date="2018-02-15T15:44:00Z">
        <w:r w:rsidDel="00291E45">
          <w:delText xml:space="preserve">Click </w:delText>
        </w:r>
        <w:r w:rsidRPr="00466F80" w:rsidDel="00291E45">
          <w:rPr>
            <w:b/>
          </w:rPr>
          <w:delText>S</w:delText>
        </w:r>
        <w:r w:rsidDel="00291E45">
          <w:rPr>
            <w:b/>
          </w:rPr>
          <w:delText>EARCH</w:delText>
        </w:r>
        <w:r w:rsidDel="00291E45">
          <w:delText>.</w:delText>
        </w:r>
      </w:del>
    </w:p>
    <w:p w14:paraId="43CE441D" w14:textId="036762AE" w:rsidR="00E55723" w:rsidDel="00291E45" w:rsidRDefault="00E55723" w:rsidP="00E55723">
      <w:pPr>
        <w:pStyle w:val="BodyText"/>
        <w:ind w:left="720" w:right="540"/>
        <w:rPr>
          <w:del w:id="2209" w:author="Sayali Dev" w:date="2018-02-15T15:44:00Z"/>
        </w:rPr>
      </w:pPr>
      <w:del w:id="2210" w:author="Sayali Dev" w:date="2018-02-15T15:44:00Z">
        <w:r w:rsidDel="00291E45">
          <w:delText>The k</w:delText>
        </w:r>
        <w:r w:rsidRPr="00AE5860" w:rsidDel="00291E45">
          <w:delText xml:space="preserve">it </w:delText>
        </w:r>
        <w:r w:rsidDel="00291E45">
          <w:delText>shipment s</w:delText>
        </w:r>
        <w:r w:rsidRPr="00AE5860" w:rsidDel="00291E45">
          <w:delText xml:space="preserve">earch </w:delText>
        </w:r>
        <w:r w:rsidDel="00291E45">
          <w:delText>page displays a list of kit shipments</w:delText>
        </w:r>
        <w:r w:rsidRPr="00242543" w:rsidDel="00291E45">
          <w:delText xml:space="preserve"> that are accessible based on your login location</w:delText>
        </w:r>
        <w:r w:rsidDel="00291E45">
          <w:delText>.</w:delText>
        </w:r>
        <w:r w:rsidDel="00291E45">
          <w:br/>
        </w:r>
      </w:del>
    </w:p>
    <w:p w14:paraId="5B17F56F" w14:textId="7F6D4F3D" w:rsidR="00E55723" w:rsidDel="00291E45" w:rsidRDefault="00E55723" w:rsidP="00E55723">
      <w:pPr>
        <w:pStyle w:val="BodyText"/>
        <w:numPr>
          <w:ilvl w:val="0"/>
          <w:numId w:val="38"/>
        </w:numPr>
        <w:ind w:left="720" w:right="540" w:hanging="360"/>
        <w:rPr>
          <w:del w:id="2211" w:author="Sayali Dev" w:date="2018-02-15T15:44:00Z"/>
        </w:rPr>
      </w:pPr>
      <w:del w:id="2212" w:author="Sayali Dev" w:date="2018-02-15T15:44:00Z">
        <w:r w:rsidRPr="00FA0FC9" w:rsidDel="00291E45">
          <w:delText>Click the row of the kit</w:delText>
        </w:r>
        <w:r w:rsidDel="00291E45">
          <w:rPr>
            <w:lang w:val="en-US"/>
          </w:rPr>
          <w:delText>s</w:delText>
        </w:r>
        <w:r w:rsidRPr="00FA0FC9" w:rsidDel="00291E45">
          <w:delText xml:space="preserve"> shipment that you want to </w:delText>
        </w:r>
        <w:r w:rsidDel="00291E45">
          <w:delText>send.</w:delText>
        </w:r>
        <w:r w:rsidDel="00291E45">
          <w:br/>
        </w:r>
        <w:r w:rsidRPr="00FA0FC9" w:rsidDel="00291E45">
          <w:delText xml:space="preserve">The </w:delText>
        </w:r>
        <w:r w:rsidRPr="00DC2071" w:rsidDel="00291E45">
          <w:rPr>
            <w:b/>
          </w:rPr>
          <w:delText>View Kits Shipment</w:delText>
        </w:r>
        <w:r w:rsidRPr="00FA0FC9" w:rsidDel="00291E45">
          <w:delText xml:space="preserve"> page appears with the details of the kit</w:delText>
        </w:r>
        <w:r w:rsidDel="00291E45">
          <w:rPr>
            <w:lang w:val="en-US"/>
          </w:rPr>
          <w:delText>s</w:delText>
        </w:r>
        <w:r w:rsidRPr="00FA0FC9" w:rsidDel="00291E45">
          <w:delText xml:space="preserve"> shipment that you selected</w:delText>
        </w:r>
        <w:r w:rsidDel="00291E45">
          <w:delText>.</w:delText>
        </w:r>
        <w:r w:rsidDel="00291E45">
          <w:br/>
        </w:r>
      </w:del>
    </w:p>
    <w:p w14:paraId="412F888D" w14:textId="67495467" w:rsidR="00E55723" w:rsidDel="00291E45" w:rsidRDefault="00E55723" w:rsidP="00E55723">
      <w:pPr>
        <w:pStyle w:val="BodyText"/>
        <w:numPr>
          <w:ilvl w:val="0"/>
          <w:numId w:val="38"/>
        </w:numPr>
        <w:ind w:left="720" w:right="540" w:hanging="360"/>
        <w:rPr>
          <w:del w:id="2213" w:author="Sayali Dev" w:date="2018-02-15T15:44:00Z"/>
        </w:rPr>
      </w:pPr>
      <w:del w:id="2214" w:author="Sayali Dev" w:date="2018-02-15T15:44:00Z">
        <w:r w:rsidRPr="00C46448" w:rsidDel="00291E45">
          <w:delText xml:space="preserve">Click </w:delText>
        </w:r>
        <w:r w:rsidRPr="00035605" w:rsidDel="00291E45">
          <w:rPr>
            <w:b/>
          </w:rPr>
          <w:delText>SEND</w:delText>
        </w:r>
        <w:r w:rsidRPr="00C46448" w:rsidDel="00291E45">
          <w:delText>.</w:delText>
        </w:r>
        <w:r w:rsidRPr="00EC2C80" w:rsidDel="00291E45">
          <w:delText xml:space="preserve"> </w:delText>
        </w:r>
        <w:r w:rsidRPr="00035605" w:rsidDel="00291E45">
          <w:rPr>
            <w:lang w:val="en-US"/>
          </w:rPr>
          <w:br/>
        </w:r>
        <w:r w:rsidRPr="00C46448" w:rsidDel="00291E45">
          <w:delText xml:space="preserve">The </w:delText>
        </w:r>
        <w:r w:rsidRPr="00035605" w:rsidDel="00291E45">
          <w:rPr>
            <w:b/>
          </w:rPr>
          <w:delText xml:space="preserve">Send Kits Shipment </w:delText>
        </w:r>
        <w:r w:rsidRPr="00035605" w:rsidDel="00291E45">
          <w:rPr>
            <w:lang w:val="en-US"/>
          </w:rPr>
          <w:delText>page</w:delText>
        </w:r>
        <w:r w:rsidRPr="00035605" w:rsidDel="00291E45">
          <w:delText xml:space="preserve"> </w:delText>
        </w:r>
        <w:r w:rsidRPr="00C46448" w:rsidDel="00291E45">
          <w:delText>appears.</w:delText>
        </w:r>
        <w:r w:rsidDel="00291E45">
          <w:rPr>
            <w:lang w:val="en-US"/>
          </w:rPr>
          <w:br/>
        </w:r>
      </w:del>
    </w:p>
    <w:p w14:paraId="57967245" w14:textId="14676DFD" w:rsidR="00E55723" w:rsidDel="00291E45" w:rsidRDefault="00E55723" w:rsidP="00E55723">
      <w:pPr>
        <w:pStyle w:val="Caption"/>
        <w:ind w:firstLine="720"/>
        <w:rPr>
          <w:del w:id="2215" w:author="Sayali Dev" w:date="2018-02-15T15:44:00Z"/>
          <w:sz w:val="22"/>
        </w:rPr>
      </w:pPr>
      <w:del w:id="2216" w:author="Sayali Dev" w:date="2018-02-15T15:44:00Z">
        <w:r w:rsidRPr="00691675" w:rsidDel="00291E45">
          <w:rPr>
            <w:b w:val="0"/>
            <w:bCs w:val="0"/>
            <w:noProof/>
          </w:rPr>
          <w:drawing>
            <wp:inline distT="0" distB="0" distL="0" distR="0" wp14:anchorId="73331634" wp14:editId="09E7B9A9">
              <wp:extent cx="6217920" cy="2971800"/>
              <wp:effectExtent l="19050" t="19050" r="11430" b="1905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7920" cy="2971800"/>
                      </a:xfrm>
                      <a:prstGeom prst="rect">
                        <a:avLst/>
                      </a:prstGeom>
                      <a:noFill/>
                      <a:ln w="3175">
                        <a:solidFill>
                          <a:schemeClr val="tx1"/>
                        </a:solidFill>
                      </a:ln>
                    </pic:spPr>
                  </pic:pic>
                </a:graphicData>
              </a:graphic>
            </wp:inline>
          </w:drawing>
        </w:r>
      </w:del>
    </w:p>
    <w:p w14:paraId="41AAB43B" w14:textId="4B579A20" w:rsidR="00E55723" w:rsidDel="00291E45" w:rsidRDefault="00E55723" w:rsidP="00E55723">
      <w:pPr>
        <w:pStyle w:val="Figure"/>
        <w:tabs>
          <w:tab w:val="clear" w:pos="1710"/>
          <w:tab w:val="num" w:pos="1800"/>
        </w:tabs>
        <w:ind w:left="1152" w:hanging="432"/>
        <w:rPr>
          <w:del w:id="2217" w:author="Sayali Dev" w:date="2018-02-15T15:44:00Z"/>
        </w:rPr>
      </w:pPr>
      <w:del w:id="2218" w:author="Sayali Dev" w:date="2018-02-15T15:44:00Z">
        <w:r w:rsidDel="00291E45">
          <w:delText>Send Kits Shipment page</w:delText>
        </w:r>
      </w:del>
    </w:p>
    <w:p w14:paraId="4CD11C3E" w14:textId="7AC08B06" w:rsidR="00E55723" w:rsidRPr="008F086B" w:rsidDel="00291E45" w:rsidRDefault="00E55723" w:rsidP="00E55723">
      <w:pPr>
        <w:rPr>
          <w:del w:id="2219" w:author="Sayali Dev" w:date="2018-02-15T15:44:00Z"/>
        </w:rPr>
      </w:pPr>
    </w:p>
    <w:p w14:paraId="0D354414" w14:textId="5A953098" w:rsidR="00E55723" w:rsidRPr="00F9591B" w:rsidDel="00291E45" w:rsidRDefault="00E55723" w:rsidP="00E55723">
      <w:pPr>
        <w:pStyle w:val="BodyText"/>
        <w:numPr>
          <w:ilvl w:val="0"/>
          <w:numId w:val="38"/>
        </w:numPr>
        <w:ind w:left="720" w:right="540" w:hanging="360"/>
        <w:rPr>
          <w:del w:id="2220" w:author="Sayali Dev" w:date="2018-02-15T15:44:00Z"/>
        </w:rPr>
      </w:pPr>
      <w:del w:id="2221" w:author="Sayali Dev" w:date="2018-02-15T15:44:00Z">
        <w:r w:rsidRPr="00A71833" w:rsidDel="00291E45">
          <w:delText xml:space="preserve">Enter appropriate information in each field. </w:delText>
        </w:r>
        <w:r w:rsidDel="00291E45">
          <w:rPr>
            <w:lang w:val="en-US"/>
          </w:rPr>
          <w:delText>F</w:delText>
        </w:r>
        <w:r w:rsidRPr="00F9591B" w:rsidDel="00291E45">
          <w:delText xml:space="preserve">ollowing table lists each field and its description. </w:delText>
        </w:r>
      </w:del>
    </w:p>
    <w:p w14:paraId="4F8166AA" w14:textId="28762FC8" w:rsidR="00E55723" w:rsidDel="00291E45" w:rsidRDefault="00E55723" w:rsidP="00E55723">
      <w:pPr>
        <w:pStyle w:val="ListNumber"/>
        <w:numPr>
          <w:ilvl w:val="0"/>
          <w:numId w:val="0"/>
        </w:numPr>
        <w:spacing w:before="0" w:beforeAutospacing="0" w:afterAutospacing="0"/>
        <w:ind w:right="547" w:firstLine="720"/>
        <w:rPr>
          <w:del w:id="2222" w:author="Sayali Dev" w:date="2018-02-15T15:44:00Z"/>
          <w:rFonts w:ascii="Arial" w:hAnsi="Arial"/>
          <w:b/>
          <w:sz w:val="22"/>
        </w:rPr>
      </w:pPr>
    </w:p>
    <w:p w14:paraId="324C78D3" w14:textId="7D3DA209" w:rsidR="00E55723" w:rsidRPr="00F9591B" w:rsidDel="00291E45" w:rsidRDefault="00E55723" w:rsidP="00E55723">
      <w:pPr>
        <w:pStyle w:val="ListNumber"/>
        <w:numPr>
          <w:ilvl w:val="0"/>
          <w:numId w:val="0"/>
        </w:numPr>
        <w:spacing w:before="0" w:beforeAutospacing="0" w:afterAutospacing="0"/>
        <w:ind w:right="547" w:firstLine="720"/>
        <w:rPr>
          <w:del w:id="2223" w:author="Sayali Dev" w:date="2018-02-15T15:44:00Z"/>
          <w:rFonts w:ascii="Arial" w:hAnsi="Arial"/>
          <w:sz w:val="22"/>
        </w:rPr>
      </w:pPr>
      <w:del w:id="2224" w:author="Sayali Dev" w:date="2018-02-15T15:44:00Z">
        <w:r w:rsidRPr="00F9591B" w:rsidDel="00291E45">
          <w:rPr>
            <w:rFonts w:ascii="Arial" w:hAnsi="Arial"/>
            <w:b/>
            <w:sz w:val="22"/>
          </w:rPr>
          <w:delText>Note:</w:delText>
        </w:r>
        <w:r w:rsidRPr="00F9591B" w:rsidDel="00291E45">
          <w:rPr>
            <w:rFonts w:ascii="Arial" w:hAnsi="Arial"/>
            <w:sz w:val="22"/>
          </w:rPr>
          <w:delText xml:space="preserve"> Fields that are marked with the red asterisk (</w:delText>
        </w:r>
        <w:r w:rsidRPr="00F9591B" w:rsidDel="00291E45">
          <w:rPr>
            <w:rFonts w:ascii="Arial" w:hAnsi="Arial"/>
            <w:color w:val="FF0000"/>
            <w:sz w:val="22"/>
          </w:rPr>
          <w:delText>*</w:delText>
        </w:r>
        <w:r w:rsidRPr="00F9591B" w:rsidDel="00291E45">
          <w:rPr>
            <w:rFonts w:ascii="Arial" w:hAnsi="Arial"/>
            <w:sz w:val="22"/>
          </w:rPr>
          <w:delText>) are ma</w:delText>
        </w:r>
        <w:r w:rsidDel="00291E45">
          <w:rPr>
            <w:rFonts w:ascii="Arial" w:hAnsi="Arial"/>
            <w:sz w:val="22"/>
          </w:rPr>
          <w:delText>n</w:delText>
        </w:r>
        <w:r w:rsidRPr="00F9591B" w:rsidDel="00291E45">
          <w:rPr>
            <w:rFonts w:ascii="Arial" w:hAnsi="Arial"/>
            <w:sz w:val="22"/>
          </w:rPr>
          <w:delText>datory.</w:delText>
        </w:r>
      </w:del>
    </w:p>
    <w:p w14:paraId="3AC4142A" w14:textId="48BBC954" w:rsidR="00E55723" w:rsidDel="00291E45" w:rsidRDefault="00E55723" w:rsidP="00E55723">
      <w:pPr>
        <w:pStyle w:val="Caption"/>
        <w:ind w:left="720"/>
        <w:rPr>
          <w:del w:id="2225" w:author="Sayali Dev" w:date="2018-02-15T15:44:00Z"/>
          <w:sz w:val="22"/>
        </w:rPr>
      </w:pPr>
      <w:del w:id="2226" w:author="Sayali Dev" w:date="2018-02-15T15:44:00Z">
        <w:r w:rsidDel="00291E45">
          <w:br/>
          <w:delText xml:space="preserve">Table </w:delText>
        </w:r>
        <w:r w:rsidR="006C608D" w:rsidDel="00291E45">
          <w:rPr>
            <w:b w:val="0"/>
            <w:bCs w:val="0"/>
          </w:rPr>
          <w:fldChar w:fldCharType="begin"/>
        </w:r>
        <w:r w:rsidR="006C608D" w:rsidDel="00291E45">
          <w:delInstrText xml:space="preserve"> SEQ Figure \* ARABIC </w:delInstrText>
        </w:r>
        <w:r w:rsidR="006C608D" w:rsidDel="00291E45">
          <w:rPr>
            <w:b w:val="0"/>
            <w:bCs w:val="0"/>
          </w:rPr>
          <w:fldChar w:fldCharType="separate"/>
        </w:r>
      </w:del>
      <w:del w:id="2227" w:author="Sayali Dev" w:date="2018-02-02T13:47:00Z">
        <w:r w:rsidDel="00EB76E3">
          <w:rPr>
            <w:noProof/>
          </w:rPr>
          <w:delText>13</w:delText>
        </w:r>
      </w:del>
      <w:del w:id="2228" w:author="Sayali Dev" w:date="2018-02-15T15:44:00Z">
        <w:r w:rsidR="006C608D" w:rsidDel="00291E45">
          <w:rPr>
            <w:b w:val="0"/>
            <w:bCs w:val="0"/>
            <w:noProof/>
          </w:rPr>
          <w:fldChar w:fldCharType="end"/>
        </w:r>
        <w:r w:rsidDel="00291E45">
          <w:delText>: Sending a kits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E55723" w:rsidRPr="007A152E" w:rsidDel="00291E45" w14:paraId="4A5957FF" w14:textId="400CB7A7" w:rsidTr="00AC709E">
        <w:trPr>
          <w:cantSplit/>
          <w:trHeight w:val="288"/>
          <w:tblHeader/>
          <w:del w:id="2229" w:author="Sayali Dev" w:date="2018-02-15T15:44:00Z"/>
        </w:trPr>
        <w:tc>
          <w:tcPr>
            <w:tcW w:w="2790" w:type="dxa"/>
            <w:shd w:val="clear" w:color="auto" w:fill="BFBFBF"/>
            <w:vAlign w:val="center"/>
          </w:tcPr>
          <w:p w14:paraId="0F465D1D" w14:textId="704F4FE8" w:rsidR="00E55723" w:rsidRPr="007A152E" w:rsidDel="00291E45" w:rsidRDefault="00E55723" w:rsidP="00AC709E">
            <w:pPr>
              <w:rPr>
                <w:del w:id="2230" w:author="Sayali Dev" w:date="2018-02-15T15:44:00Z"/>
                <w:b/>
              </w:rPr>
            </w:pPr>
            <w:del w:id="2231" w:author="Sayali Dev" w:date="2018-02-15T15:44:00Z">
              <w:r w:rsidDel="00291E45">
                <w:rPr>
                  <w:b/>
                </w:rPr>
                <w:delText>Field</w:delText>
              </w:r>
            </w:del>
          </w:p>
        </w:tc>
        <w:tc>
          <w:tcPr>
            <w:tcW w:w="7020" w:type="dxa"/>
            <w:shd w:val="clear" w:color="auto" w:fill="BFBFBF"/>
            <w:vAlign w:val="center"/>
          </w:tcPr>
          <w:p w14:paraId="196ECA73" w14:textId="2DB97D68" w:rsidR="00E55723" w:rsidRPr="007A152E" w:rsidDel="00291E45" w:rsidRDefault="00E55723" w:rsidP="00AC709E">
            <w:pPr>
              <w:rPr>
                <w:del w:id="2232" w:author="Sayali Dev" w:date="2018-02-15T15:44:00Z"/>
                <w:b/>
              </w:rPr>
            </w:pPr>
            <w:del w:id="2233" w:author="Sayali Dev" w:date="2018-02-15T15:44:00Z">
              <w:r w:rsidRPr="007A152E" w:rsidDel="00291E45">
                <w:rPr>
                  <w:b/>
                </w:rPr>
                <w:delText>Description</w:delText>
              </w:r>
            </w:del>
          </w:p>
        </w:tc>
      </w:tr>
      <w:tr w:rsidR="00E55723" w:rsidDel="00291E45" w14:paraId="781C82F9" w14:textId="3B0C90B6" w:rsidTr="00AC709E">
        <w:trPr>
          <w:cantSplit/>
          <w:trHeight w:val="288"/>
          <w:del w:id="2234" w:author="Sayali Dev" w:date="2018-02-15T15:44:00Z"/>
        </w:trPr>
        <w:tc>
          <w:tcPr>
            <w:tcW w:w="2790" w:type="dxa"/>
            <w:vAlign w:val="center"/>
          </w:tcPr>
          <w:p w14:paraId="6091B0A5" w14:textId="738CD57C" w:rsidR="00E55723" w:rsidDel="00291E45" w:rsidRDefault="00E55723" w:rsidP="00AC709E">
            <w:pPr>
              <w:rPr>
                <w:del w:id="2235" w:author="Sayali Dev" w:date="2018-02-15T15:44:00Z"/>
                <w:b/>
              </w:rPr>
            </w:pPr>
            <w:del w:id="2236" w:author="Sayali Dev" w:date="2018-02-15T15:44:00Z">
              <w:r w:rsidDel="00291E45">
                <w:rPr>
                  <w:b/>
                </w:rPr>
                <w:delText>Date Shipped</w:delText>
              </w:r>
              <w:r w:rsidRPr="00A71833" w:rsidDel="00291E45">
                <w:rPr>
                  <w:color w:val="FF0000"/>
                </w:rPr>
                <w:delText>*</w:delText>
              </w:r>
            </w:del>
          </w:p>
        </w:tc>
        <w:tc>
          <w:tcPr>
            <w:tcW w:w="7020" w:type="dxa"/>
            <w:vAlign w:val="center"/>
          </w:tcPr>
          <w:p w14:paraId="50329011" w14:textId="6394BA5A" w:rsidR="00E55723" w:rsidDel="00291E45" w:rsidRDefault="00E55723" w:rsidP="00AC709E">
            <w:pPr>
              <w:rPr>
                <w:del w:id="2237" w:author="Sayali Dev" w:date="2018-02-15T15:44:00Z"/>
              </w:rPr>
            </w:pPr>
            <w:del w:id="2238" w:author="Sayali Dev" w:date="2018-02-15T15:44:00Z">
              <w:r w:rsidDel="00291E45">
                <w:delText xml:space="preserve">Click the date icon </w:delText>
              </w:r>
              <w:r w:rsidDel="00291E45">
                <w:rPr>
                  <w:noProof/>
                </w:rPr>
                <w:drawing>
                  <wp:inline distT="0" distB="0" distL="0" distR="0" wp14:anchorId="19CA4A1C" wp14:editId="0089D31E">
                    <wp:extent cx="166370" cy="166370"/>
                    <wp:effectExtent l="0" t="0" r="5080" b="5080"/>
                    <wp:docPr id="60" name="Picture 60"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Del="00291E45">
                <w:delText xml:space="preserve">, and then click the date when you want to send the kits shipment. </w:delText>
              </w:r>
            </w:del>
          </w:p>
          <w:p w14:paraId="3ECDCC1E" w14:textId="69213C20" w:rsidR="00E55723" w:rsidDel="00291E45" w:rsidRDefault="00E55723" w:rsidP="00AC709E">
            <w:pPr>
              <w:rPr>
                <w:del w:id="2239" w:author="Sayali Dev" w:date="2018-02-15T15:44:00Z"/>
              </w:rPr>
            </w:pPr>
            <w:del w:id="2240" w:author="Sayali Dev" w:date="2018-02-15T15:44:00Z">
              <w:r w:rsidDel="00291E45">
                <w:delText xml:space="preserve">The date appears in the </w:delText>
              </w:r>
              <w:r w:rsidRPr="00A71833" w:rsidDel="00291E45">
                <w:rPr>
                  <w:b/>
                </w:rPr>
                <w:delText>Date Shipped</w:delText>
              </w:r>
              <w:r w:rsidDel="00291E45">
                <w:delText xml:space="preserve"> box. </w:delText>
              </w:r>
            </w:del>
          </w:p>
        </w:tc>
      </w:tr>
      <w:tr w:rsidR="00E55723" w:rsidDel="00291E45" w14:paraId="7059B1E4" w14:textId="4C3913CF" w:rsidTr="00AC709E">
        <w:trPr>
          <w:cantSplit/>
          <w:trHeight w:val="288"/>
          <w:del w:id="2241" w:author="Sayali Dev" w:date="2018-02-15T15:44:00Z"/>
        </w:trPr>
        <w:tc>
          <w:tcPr>
            <w:tcW w:w="2790" w:type="dxa"/>
            <w:vAlign w:val="center"/>
          </w:tcPr>
          <w:p w14:paraId="78D96FC2" w14:textId="2E740FA1" w:rsidR="00E55723" w:rsidDel="00291E45" w:rsidRDefault="00E55723" w:rsidP="00AC709E">
            <w:pPr>
              <w:rPr>
                <w:del w:id="2242" w:author="Sayali Dev" w:date="2018-02-15T15:44:00Z"/>
                <w:b/>
              </w:rPr>
            </w:pPr>
            <w:del w:id="2243" w:author="Sayali Dev" w:date="2018-02-15T15:44:00Z">
              <w:r w:rsidDel="00291E45">
                <w:rPr>
                  <w:b/>
                </w:rPr>
                <w:delText>Courier</w:delText>
              </w:r>
              <w:r w:rsidRPr="00A71833" w:rsidDel="00291E45">
                <w:rPr>
                  <w:color w:val="FF0000"/>
                </w:rPr>
                <w:delText>*</w:delText>
              </w:r>
            </w:del>
          </w:p>
        </w:tc>
        <w:tc>
          <w:tcPr>
            <w:tcW w:w="7020" w:type="dxa"/>
            <w:vAlign w:val="center"/>
          </w:tcPr>
          <w:p w14:paraId="48A1557F" w14:textId="3588628A" w:rsidR="00E55723" w:rsidDel="00291E45" w:rsidRDefault="00E55723" w:rsidP="00AC709E">
            <w:pPr>
              <w:rPr>
                <w:del w:id="2244" w:author="Sayali Dev" w:date="2018-02-15T15:44:00Z"/>
              </w:rPr>
            </w:pPr>
            <w:del w:id="2245" w:author="Sayali Dev" w:date="2018-02-15T15:44:00Z">
              <w:r w:rsidDel="00291E45">
                <w:delText xml:space="preserve">Click the appropriate shipping courier. </w:delText>
              </w:r>
            </w:del>
          </w:p>
        </w:tc>
      </w:tr>
      <w:tr w:rsidR="00E55723" w:rsidDel="00291E45" w14:paraId="245DABFF" w14:textId="3D0CCC5F" w:rsidTr="00AC709E">
        <w:trPr>
          <w:cantSplit/>
          <w:trHeight w:val="288"/>
          <w:del w:id="2246" w:author="Sayali Dev" w:date="2018-02-15T15:44:00Z"/>
        </w:trPr>
        <w:tc>
          <w:tcPr>
            <w:tcW w:w="2790" w:type="dxa"/>
            <w:vAlign w:val="center"/>
          </w:tcPr>
          <w:p w14:paraId="3C0A5FFB" w14:textId="0685393F" w:rsidR="00E55723" w:rsidDel="00291E45" w:rsidRDefault="00E55723" w:rsidP="00AC709E">
            <w:pPr>
              <w:rPr>
                <w:del w:id="2247" w:author="Sayali Dev" w:date="2018-02-15T15:44:00Z"/>
                <w:b/>
              </w:rPr>
            </w:pPr>
            <w:commentRangeStart w:id="2248"/>
            <w:del w:id="2249" w:author="Sayali Dev" w:date="2018-02-15T15:44:00Z">
              <w:r w:rsidDel="00291E45">
                <w:rPr>
                  <w:b/>
                </w:rPr>
                <w:delText>Tracking Resource</w:delText>
              </w:r>
              <w:r w:rsidRPr="00A71833" w:rsidDel="00291E45">
                <w:rPr>
                  <w:color w:val="FF0000"/>
                </w:rPr>
                <w:delText>*</w:delText>
              </w:r>
              <w:commentRangeEnd w:id="2248"/>
              <w:r w:rsidR="00E61E10" w:rsidDel="00291E45">
                <w:rPr>
                  <w:rStyle w:val="CommentReference"/>
                </w:rPr>
                <w:commentReference w:id="2248"/>
              </w:r>
            </w:del>
          </w:p>
        </w:tc>
        <w:tc>
          <w:tcPr>
            <w:tcW w:w="7020" w:type="dxa"/>
            <w:vAlign w:val="center"/>
          </w:tcPr>
          <w:p w14:paraId="7510E63D" w14:textId="3FF1DF35" w:rsidR="00E55723" w:rsidDel="00291E45" w:rsidRDefault="00E55723" w:rsidP="00AC709E">
            <w:pPr>
              <w:rPr>
                <w:del w:id="2250" w:author="Sayali Dev" w:date="2018-02-15T15:44:00Z"/>
              </w:rPr>
            </w:pPr>
            <w:del w:id="2251" w:author="Sayali Dev" w:date="2018-02-15T15:44:00Z">
              <w:r w:rsidDel="00291E45">
                <w:delText>Type the shipping courier’s tracking number.</w:delText>
              </w:r>
            </w:del>
          </w:p>
        </w:tc>
      </w:tr>
      <w:tr w:rsidR="00E55723" w:rsidDel="00291E45" w14:paraId="623791F6" w14:textId="3A5CCD68" w:rsidTr="00AC709E">
        <w:trPr>
          <w:cantSplit/>
          <w:trHeight w:val="288"/>
          <w:del w:id="2252" w:author="Sayali Dev" w:date="2018-02-15T15:44:00Z"/>
        </w:trPr>
        <w:tc>
          <w:tcPr>
            <w:tcW w:w="2790" w:type="dxa"/>
            <w:vAlign w:val="center"/>
          </w:tcPr>
          <w:p w14:paraId="389C169A" w14:textId="2F09235E" w:rsidR="00E55723" w:rsidDel="00291E45" w:rsidRDefault="00E55723" w:rsidP="00AC709E">
            <w:pPr>
              <w:rPr>
                <w:del w:id="2253" w:author="Sayali Dev" w:date="2018-02-15T15:44:00Z"/>
                <w:b/>
              </w:rPr>
            </w:pPr>
            <w:del w:id="2254" w:author="Sayali Dev" w:date="2018-02-15T15:44:00Z">
              <w:r w:rsidDel="00291E45">
                <w:rPr>
                  <w:b/>
                </w:rPr>
                <w:delText>Transport Code</w:delText>
              </w:r>
            </w:del>
          </w:p>
        </w:tc>
        <w:tc>
          <w:tcPr>
            <w:tcW w:w="7020" w:type="dxa"/>
            <w:vAlign w:val="center"/>
          </w:tcPr>
          <w:p w14:paraId="571BD7ED" w14:textId="0C9E923C" w:rsidR="00E55723" w:rsidDel="00291E45" w:rsidRDefault="00E55723" w:rsidP="00AC709E">
            <w:pPr>
              <w:rPr>
                <w:del w:id="2255" w:author="Sayali Dev" w:date="2018-02-15T15:44:00Z"/>
              </w:rPr>
            </w:pPr>
            <w:del w:id="2256" w:author="Sayali Dev" w:date="2018-02-15T15:44:00Z">
              <w:r w:rsidDel="00291E45">
                <w:delText>Type the transport code, if applicable.</w:delText>
              </w:r>
            </w:del>
          </w:p>
        </w:tc>
      </w:tr>
      <w:tr w:rsidR="00E55723" w:rsidDel="00291E45" w14:paraId="531EBC03" w14:textId="2D21650A" w:rsidTr="00AC709E">
        <w:trPr>
          <w:cantSplit/>
          <w:trHeight w:val="288"/>
          <w:del w:id="2257" w:author="Sayali Dev" w:date="2018-02-15T15:44:00Z"/>
        </w:trPr>
        <w:tc>
          <w:tcPr>
            <w:tcW w:w="2790" w:type="dxa"/>
            <w:vAlign w:val="center"/>
          </w:tcPr>
          <w:p w14:paraId="08E775AB" w14:textId="1540DECF" w:rsidR="00E55723" w:rsidDel="00291E45" w:rsidRDefault="00E55723" w:rsidP="00AC709E">
            <w:pPr>
              <w:rPr>
                <w:del w:id="2258" w:author="Sayali Dev" w:date="2018-02-15T15:44:00Z"/>
                <w:b/>
              </w:rPr>
            </w:pPr>
            <w:del w:id="2259" w:author="Sayali Dev" w:date="2018-02-15T15:44:00Z">
              <w:r w:rsidDel="00291E45">
                <w:rPr>
                  <w:b/>
                </w:rPr>
                <w:delText>Kit Shipment Comments</w:delText>
              </w:r>
            </w:del>
          </w:p>
        </w:tc>
        <w:tc>
          <w:tcPr>
            <w:tcW w:w="7020" w:type="dxa"/>
            <w:vAlign w:val="center"/>
          </w:tcPr>
          <w:p w14:paraId="3299D8CB" w14:textId="74B05E5F" w:rsidR="00E55723" w:rsidDel="00291E45" w:rsidRDefault="00E55723" w:rsidP="00AC709E">
            <w:pPr>
              <w:rPr>
                <w:del w:id="2260" w:author="Sayali Dev" w:date="2018-02-15T15:44:00Z"/>
              </w:rPr>
            </w:pPr>
            <w:del w:id="2261" w:author="Sayali Dev" w:date="2018-02-15T15:44:00Z">
              <w:r w:rsidDel="00291E45">
                <w:delText>Type comments, as needed.</w:delText>
              </w:r>
            </w:del>
          </w:p>
        </w:tc>
      </w:tr>
    </w:tbl>
    <w:p w14:paraId="5D1F97E1" w14:textId="752DF44A" w:rsidR="00E55723" w:rsidDel="00291E45" w:rsidRDefault="00E55723" w:rsidP="00E55723">
      <w:pPr>
        <w:pStyle w:val="BodyText"/>
        <w:ind w:right="540"/>
        <w:rPr>
          <w:del w:id="2262" w:author="Sayali Dev" w:date="2018-02-15T15:44:00Z"/>
          <w:lang w:val="en-US"/>
        </w:rPr>
      </w:pPr>
    </w:p>
    <w:p w14:paraId="201275F2" w14:textId="7F01BBE8" w:rsidR="00E55723" w:rsidRPr="00EC73A8" w:rsidDel="00291E45" w:rsidRDefault="00E55723" w:rsidP="00E55723">
      <w:pPr>
        <w:pStyle w:val="BodyText"/>
        <w:ind w:right="540"/>
        <w:rPr>
          <w:del w:id="2263" w:author="Sayali Dev" w:date="2018-02-15T15:44:00Z"/>
          <w:lang w:val="en-US"/>
        </w:rPr>
      </w:pPr>
    </w:p>
    <w:p w14:paraId="7F438B45" w14:textId="64EEABC3" w:rsidR="00E55723" w:rsidDel="00291E45" w:rsidRDefault="00E55723" w:rsidP="00E55723">
      <w:pPr>
        <w:pStyle w:val="BodyText"/>
        <w:numPr>
          <w:ilvl w:val="0"/>
          <w:numId w:val="38"/>
        </w:numPr>
        <w:ind w:left="720" w:right="720" w:hanging="360"/>
        <w:rPr>
          <w:del w:id="2264" w:author="Sayali Dev" w:date="2018-02-15T15:44:00Z"/>
        </w:rPr>
      </w:pPr>
      <w:del w:id="2265" w:author="Sayali Dev" w:date="2018-02-15T15:44:00Z">
        <w:r w:rsidRPr="00D16090" w:rsidDel="00291E45">
          <w:delText xml:space="preserve">To add </w:delText>
        </w:r>
        <w:r w:rsidDel="00291E45">
          <w:delText xml:space="preserve">an </w:delText>
        </w:r>
        <w:r w:rsidRPr="00D16090" w:rsidDel="00291E45">
          <w:delText xml:space="preserve">event </w:delText>
        </w:r>
        <w:r w:rsidDel="00291E45">
          <w:delText xml:space="preserve">to this shipment, </w:delText>
        </w:r>
        <w:r w:rsidRPr="00D16090" w:rsidDel="00291E45">
          <w:delText xml:space="preserve">click the </w:delText>
        </w:r>
        <w:r w:rsidRPr="00A04E89" w:rsidDel="00291E45">
          <w:rPr>
            <w:b/>
          </w:rPr>
          <w:delText>Manage Events</w:delText>
        </w:r>
        <w:r w:rsidRPr="00D16090" w:rsidDel="00291E45">
          <w:delText xml:space="preserve"> link</w:delText>
        </w:r>
        <w:r w:rsidDel="00291E45">
          <w:delText xml:space="preserve">. </w:delText>
        </w:r>
        <w:r w:rsidDel="00291E45">
          <w:rPr>
            <w:lang w:val="en-US"/>
          </w:rPr>
          <w:br/>
          <w:delText xml:space="preserve">The </w:delText>
        </w:r>
        <w:r w:rsidRPr="00732542" w:rsidDel="00291E45">
          <w:rPr>
            <w:b/>
            <w:lang w:val="en-US"/>
          </w:rPr>
          <w:delText>Manage Events</w:delText>
        </w:r>
        <w:r w:rsidDel="00291E45">
          <w:rPr>
            <w:lang w:val="en-US"/>
          </w:rPr>
          <w:delText xml:space="preserve"> window appears.</w:delText>
        </w:r>
        <w:r w:rsidDel="00291E45">
          <w:rPr>
            <w:lang w:val="en-US"/>
          </w:rPr>
          <w:br/>
        </w:r>
        <w:r w:rsidRPr="00732542" w:rsidDel="00291E45">
          <w:rPr>
            <w:b/>
            <w:lang w:val="en-US"/>
          </w:rPr>
          <w:delText>Note:</w:delText>
        </w:r>
        <w:r w:rsidDel="00291E45">
          <w:rPr>
            <w:lang w:val="en-US"/>
          </w:rPr>
          <w:delText xml:space="preserve"> </w:delText>
        </w:r>
        <w:r w:rsidDel="00291E45">
          <w:delText xml:space="preserve">For more information about how to add an event, see </w:delText>
        </w:r>
        <w:r w:rsidR="006C608D" w:rsidDel="00291E45">
          <w:fldChar w:fldCharType="begin"/>
        </w:r>
        <w:r w:rsidR="006C608D" w:rsidDel="00291E45">
          <w:delInstrText xml:space="preserve"> HYPERLINK \l "ManagingEvents" </w:delInstrText>
        </w:r>
        <w:r w:rsidR="006C608D" w:rsidDel="00291E45">
          <w:fldChar w:fldCharType="separate"/>
        </w:r>
        <w:r w:rsidRPr="00CE3F18" w:rsidDel="00291E45">
          <w:rPr>
            <w:rStyle w:val="Hyperlink"/>
            <w:b/>
          </w:rPr>
          <w:delText>Managing Events</w:delText>
        </w:r>
        <w:r w:rsidR="006C608D" w:rsidDel="00291E45">
          <w:rPr>
            <w:rStyle w:val="Hyperlink"/>
            <w:b/>
          </w:rPr>
          <w:fldChar w:fldCharType="end"/>
        </w:r>
        <w:r w:rsidRPr="00B94701" w:rsidDel="00291E45">
          <w:delText>.</w:delText>
        </w:r>
      </w:del>
    </w:p>
    <w:p w14:paraId="5D42C569" w14:textId="33404F5A" w:rsidR="00E55723" w:rsidRPr="00A04E89" w:rsidDel="00291E45" w:rsidRDefault="00E55723" w:rsidP="00E55723">
      <w:pPr>
        <w:pStyle w:val="BodyText"/>
        <w:ind w:left="720" w:right="720"/>
        <w:rPr>
          <w:del w:id="2266" w:author="Sayali Dev" w:date="2018-02-15T15:44:00Z"/>
        </w:rPr>
      </w:pPr>
    </w:p>
    <w:p w14:paraId="659C23FC" w14:textId="437FD16A" w:rsidR="00E55723" w:rsidDel="00291E45" w:rsidRDefault="00E55723" w:rsidP="00E55723">
      <w:pPr>
        <w:pStyle w:val="BodyText"/>
        <w:numPr>
          <w:ilvl w:val="0"/>
          <w:numId w:val="38"/>
        </w:numPr>
        <w:ind w:left="720" w:right="720" w:hanging="360"/>
        <w:rPr>
          <w:del w:id="2267" w:author="Sayali Dev" w:date="2018-02-15T15:44:00Z"/>
        </w:rPr>
      </w:pPr>
      <w:del w:id="2268" w:author="Sayali Dev" w:date="2018-02-15T15:44:00Z">
        <w:r w:rsidRPr="00A04E89" w:rsidDel="00291E45">
          <w:delText xml:space="preserve">To attach </w:delText>
        </w:r>
        <w:r w:rsidDel="00291E45">
          <w:delText xml:space="preserve">a </w:delText>
        </w:r>
        <w:r w:rsidRPr="00A04E89" w:rsidDel="00291E45">
          <w:delText xml:space="preserve">file to this shipment, click </w:delText>
        </w:r>
        <w:r w:rsidDel="00291E45">
          <w:delText xml:space="preserve">the </w:delText>
        </w:r>
        <w:r w:rsidDel="00291E45">
          <w:rPr>
            <w:b/>
            <w:lang w:val="en-US"/>
          </w:rPr>
          <w:delText>Add Attachment</w:delText>
        </w:r>
        <w:r w:rsidRPr="00A04E89" w:rsidDel="00291E45">
          <w:delText xml:space="preserve"> link</w:delText>
        </w:r>
        <w:r w:rsidDel="00291E45">
          <w:delText xml:space="preserve">. </w:delText>
        </w:r>
        <w:r w:rsidDel="00291E45">
          <w:rPr>
            <w:lang w:val="en-US"/>
          </w:rPr>
          <w:br/>
          <w:delText xml:space="preserve">The </w:delText>
        </w:r>
        <w:r w:rsidRPr="00732542" w:rsidDel="00291E45">
          <w:rPr>
            <w:b/>
            <w:lang w:val="en-US"/>
          </w:rPr>
          <w:delText xml:space="preserve">Manage </w:delText>
        </w:r>
        <w:r w:rsidDel="00291E45">
          <w:rPr>
            <w:b/>
            <w:lang w:val="en-US"/>
          </w:rPr>
          <w:delText>Attachments</w:delText>
        </w:r>
        <w:r w:rsidDel="00291E45">
          <w:rPr>
            <w:lang w:val="en-US"/>
          </w:rPr>
          <w:delText xml:space="preserve"> window appears.</w:delText>
        </w:r>
        <w:r w:rsidDel="00291E45">
          <w:rPr>
            <w:lang w:val="en-US"/>
          </w:rPr>
          <w:br/>
        </w:r>
        <w:r w:rsidRPr="00732542" w:rsidDel="00291E45">
          <w:rPr>
            <w:b/>
            <w:lang w:val="en-US"/>
          </w:rPr>
          <w:delText>Note:</w:delText>
        </w:r>
        <w:r w:rsidDel="00291E45">
          <w:rPr>
            <w:lang w:val="en-US"/>
          </w:rPr>
          <w:delText xml:space="preserve"> </w:delText>
        </w:r>
        <w:r w:rsidDel="00291E45">
          <w:delText xml:space="preserve">For more information about how to attach a file, see </w:delText>
        </w:r>
        <w:r w:rsidR="006C608D" w:rsidDel="00291E45">
          <w:fldChar w:fldCharType="begin"/>
        </w:r>
        <w:r w:rsidR="006C608D" w:rsidDel="00291E45">
          <w:delInstrText xml:space="preserve"> HYPERLINK \l "CommonFileUpload" </w:delInstrText>
        </w:r>
        <w:r w:rsidR="006C608D" w:rsidDel="00291E45">
          <w:fldChar w:fldCharType="separate"/>
        </w:r>
        <w:r w:rsidRPr="00A04E89" w:rsidDel="00291E45">
          <w:rPr>
            <w:rStyle w:val="Hyperlink"/>
            <w:b/>
          </w:rPr>
          <w:delText>Common File Upload</w:delText>
        </w:r>
        <w:r w:rsidR="006C608D" w:rsidDel="00291E45">
          <w:rPr>
            <w:rStyle w:val="Hyperlink"/>
            <w:b/>
          </w:rPr>
          <w:fldChar w:fldCharType="end"/>
        </w:r>
        <w:r w:rsidDel="00291E45">
          <w:delText>.</w:delText>
        </w:r>
        <w:r w:rsidDel="00291E45">
          <w:br/>
        </w:r>
      </w:del>
    </w:p>
    <w:p w14:paraId="321D6865" w14:textId="112DF681" w:rsidR="00E55723" w:rsidRPr="007B25D2" w:rsidDel="007B25D2" w:rsidRDefault="00E55723">
      <w:pPr>
        <w:pStyle w:val="BodyText"/>
        <w:ind w:left="720" w:right="540"/>
        <w:rPr>
          <w:del w:id="2269" w:author="Sayali Dev" w:date="2018-02-02T13:56:00Z"/>
        </w:rPr>
        <w:pPrChange w:id="2270" w:author="Sayali Dev" w:date="2018-02-02T13:58:00Z">
          <w:pPr>
            <w:pStyle w:val="BodyText"/>
            <w:numPr>
              <w:numId w:val="38"/>
            </w:numPr>
            <w:tabs>
              <w:tab w:val="num" w:pos="1080"/>
            </w:tabs>
            <w:ind w:left="720" w:right="540" w:hanging="360"/>
          </w:pPr>
        </w:pPrChange>
      </w:pPr>
      <w:del w:id="2271" w:author="Sayali Dev" w:date="2018-02-02T13:58:00Z">
        <w:r w:rsidRPr="007B25D2" w:rsidDel="007B25D2">
          <w:delText xml:space="preserve">Click SAVE. </w:delText>
        </w:r>
        <w:r w:rsidRPr="007B25D2" w:rsidDel="007B25D2">
          <w:br/>
        </w:r>
      </w:del>
      <w:del w:id="2272" w:author="Sayali Dev" w:date="2018-02-15T15:44:00Z">
        <w:r w:rsidRPr="007B25D2" w:rsidDel="00291E45">
          <w:delText xml:space="preserve">The status of all the kits and the kit shipment appears as </w:delText>
        </w:r>
        <w:r w:rsidRPr="007B25D2" w:rsidDel="00291E45">
          <w:rPr>
            <w:rPrChange w:id="2273" w:author="Sayali Dev" w:date="2018-02-02T13:57:00Z">
              <w:rPr>
                <w:b/>
              </w:rPr>
            </w:rPrChange>
          </w:rPr>
          <w:delText xml:space="preserve">In Transit </w:delText>
        </w:r>
        <w:r w:rsidRPr="007B25D2" w:rsidDel="00291E45">
          <w:delText xml:space="preserve">on the </w:delText>
        </w:r>
        <w:r w:rsidRPr="007B25D2" w:rsidDel="00291E45">
          <w:rPr>
            <w:rPrChange w:id="2274" w:author="Sayali Dev" w:date="2018-02-02T13:57:00Z">
              <w:rPr>
                <w:b/>
              </w:rPr>
            </w:rPrChange>
          </w:rPr>
          <w:delText>View Kits Shipment</w:delText>
        </w:r>
        <w:r w:rsidRPr="007B25D2" w:rsidDel="00291E45">
          <w:delText xml:space="preserve"> page.</w:delText>
        </w:r>
      </w:del>
    </w:p>
    <w:p w14:paraId="2D3AA91C" w14:textId="5AB89300" w:rsidR="00E55723" w:rsidRPr="007B25D2" w:rsidDel="007B25D2" w:rsidRDefault="00E55723">
      <w:pPr>
        <w:pStyle w:val="BodyText"/>
        <w:ind w:left="720" w:right="540"/>
        <w:rPr>
          <w:del w:id="2275" w:author="Sayali Dev" w:date="2018-02-02T13:56:00Z"/>
          <w:lang w:val="en-US"/>
        </w:rPr>
      </w:pPr>
    </w:p>
    <w:p w14:paraId="3E765669" w14:textId="2B56782C" w:rsidR="00E55723" w:rsidRPr="007B25D2" w:rsidDel="00C6207D" w:rsidRDefault="00E55723">
      <w:pPr>
        <w:pStyle w:val="Heading3"/>
        <w:ind w:left="720"/>
        <w:rPr>
          <w:del w:id="2276" w:author="Sayali Dev" w:date="2018-02-01T17:59:00Z"/>
          <w:b w:val="0"/>
          <w:rPrChange w:id="2277" w:author="Sayali Dev" w:date="2018-02-02T13:57:00Z">
            <w:rPr>
              <w:del w:id="2278" w:author="Sayali Dev" w:date="2018-02-01T17:59:00Z"/>
            </w:rPr>
          </w:rPrChange>
        </w:rPr>
        <w:pPrChange w:id="2279" w:author="Sayali Dev" w:date="2018-02-02T13:58:00Z">
          <w:pPr>
            <w:pStyle w:val="Heading3"/>
          </w:pPr>
        </w:pPrChange>
      </w:pPr>
      <w:del w:id="2280" w:author="Sayali Dev" w:date="2018-02-02T13:56:00Z">
        <w:r w:rsidRPr="007B25D2" w:rsidDel="007B25D2">
          <w:br w:type="page"/>
        </w:r>
      </w:del>
      <w:bookmarkStart w:id="2281" w:name="_Receiving_a_Kits"/>
      <w:bookmarkStart w:id="2282" w:name="_Receiving_a_Kit"/>
      <w:bookmarkStart w:id="2283" w:name="_Toc452993605"/>
      <w:bookmarkEnd w:id="2281"/>
      <w:bookmarkEnd w:id="2282"/>
      <w:del w:id="2284" w:author="Sayali Dev" w:date="2018-02-01T17:59:00Z">
        <w:r w:rsidRPr="007B25D2" w:rsidDel="00C6207D">
          <w:delText>Receiving a Kits Shipment</w:delText>
        </w:r>
        <w:bookmarkEnd w:id="2283"/>
        <w:r w:rsidRPr="007B25D2" w:rsidDel="00C6207D">
          <w:delText xml:space="preserve"> </w:delText>
        </w:r>
      </w:del>
    </w:p>
    <w:p w14:paraId="5CDDDFAC" w14:textId="6C096C0D" w:rsidR="00E55723" w:rsidRPr="007B25D2" w:rsidDel="00C6207D" w:rsidRDefault="00E55723">
      <w:pPr>
        <w:pStyle w:val="Heading3"/>
        <w:ind w:left="720"/>
        <w:rPr>
          <w:del w:id="2285" w:author="Sayali Dev" w:date="2018-02-01T17:59:00Z"/>
          <w:rPrChange w:id="2286" w:author="Sayali Dev" w:date="2018-02-02T13:57:00Z">
            <w:rPr>
              <w:del w:id="2287" w:author="Sayali Dev" w:date="2018-02-01T17:59:00Z"/>
            </w:rPr>
          </w:rPrChange>
        </w:rPr>
        <w:pPrChange w:id="2288" w:author="Sayali Dev" w:date="2018-02-02T13:58:00Z">
          <w:pPr/>
        </w:pPrChange>
      </w:pPr>
    </w:p>
    <w:p w14:paraId="46DAA80B" w14:textId="02223DA4" w:rsidR="00E55723" w:rsidRPr="007B25D2" w:rsidDel="00C6207D" w:rsidRDefault="00E55723">
      <w:pPr>
        <w:pStyle w:val="Heading3"/>
        <w:ind w:left="720"/>
        <w:rPr>
          <w:del w:id="2289" w:author="Sayali Dev" w:date="2018-02-01T17:59:00Z"/>
          <w:rPrChange w:id="2290" w:author="Sayali Dev" w:date="2018-02-02T13:57:00Z">
            <w:rPr>
              <w:del w:id="2291" w:author="Sayali Dev" w:date="2018-02-01T17:59:00Z"/>
            </w:rPr>
          </w:rPrChange>
        </w:rPr>
        <w:pPrChange w:id="2292" w:author="Sayali Dev" w:date="2018-02-02T13:58:00Z">
          <w:pPr/>
        </w:pPrChange>
      </w:pPr>
      <w:del w:id="2293" w:author="Sayali Dev" w:date="2018-02-01T17:59:00Z">
        <w:r w:rsidRPr="007B25D2" w:rsidDel="00C6207D">
          <w:rPr>
            <w:rPrChange w:id="2294" w:author="Sayali Dev" w:date="2018-02-02T13:57:00Z">
              <w:rPr/>
            </w:rPrChange>
          </w:rPr>
          <w:delText>An authorized user can receive a kits shipment.</w:delText>
        </w:r>
      </w:del>
    </w:p>
    <w:p w14:paraId="4D6D90AD" w14:textId="5154CB57" w:rsidR="00E55723" w:rsidRPr="007B25D2" w:rsidDel="00C6207D" w:rsidRDefault="00E55723">
      <w:pPr>
        <w:pStyle w:val="Heading3"/>
        <w:ind w:left="720"/>
        <w:rPr>
          <w:del w:id="2295" w:author="Sayali Dev" w:date="2018-02-01T17:59:00Z"/>
          <w:lang w:val="en-US"/>
          <w:rPrChange w:id="2296" w:author="Sayali Dev" w:date="2018-02-02T13:57:00Z">
            <w:rPr>
              <w:del w:id="2297" w:author="Sayali Dev" w:date="2018-02-01T17:59:00Z"/>
              <w:lang w:val="en-US"/>
            </w:rPr>
          </w:rPrChange>
        </w:rPr>
        <w:pPrChange w:id="2298" w:author="Sayali Dev" w:date="2018-02-02T13:58:00Z">
          <w:pPr>
            <w:pStyle w:val="BodyText"/>
            <w:ind w:right="180"/>
          </w:pPr>
        </w:pPrChange>
      </w:pPr>
      <w:del w:id="2299" w:author="Sayali Dev" w:date="2018-02-01T17:59:00Z">
        <w:r w:rsidRPr="007B25D2" w:rsidDel="00C6207D">
          <w:rPr>
            <w:b w:val="0"/>
            <w:rPrChange w:id="2300" w:author="Sayali Dev" w:date="2018-02-02T13:57:00Z">
              <w:rPr>
                <w:b/>
              </w:rPr>
            </w:rPrChange>
          </w:rPr>
          <w:br/>
          <w:delText>Note:</w:delText>
        </w:r>
        <w:r w:rsidRPr="007B25D2" w:rsidDel="00C6207D">
          <w:rPr>
            <w:rPrChange w:id="2301" w:author="Sayali Dev" w:date="2018-02-02T13:57:00Z">
              <w:rPr/>
            </w:rPrChange>
          </w:rPr>
          <w:delText xml:space="preserve"> </w:delText>
        </w:r>
      </w:del>
    </w:p>
    <w:p w14:paraId="7F541F26" w14:textId="0622B80A" w:rsidR="00E55723" w:rsidRPr="007B25D2" w:rsidDel="00C6207D" w:rsidRDefault="00E55723">
      <w:pPr>
        <w:pStyle w:val="Heading3"/>
        <w:ind w:left="720"/>
        <w:rPr>
          <w:del w:id="2302" w:author="Sayali Dev" w:date="2018-02-01T17:59:00Z"/>
          <w:lang w:val="en-US"/>
          <w:rPrChange w:id="2303" w:author="Sayali Dev" w:date="2018-02-02T13:57:00Z">
            <w:rPr>
              <w:del w:id="2304" w:author="Sayali Dev" w:date="2018-02-01T17:59:00Z"/>
              <w:lang w:val="en-US"/>
            </w:rPr>
          </w:rPrChange>
        </w:rPr>
        <w:pPrChange w:id="2305" w:author="Sayali Dev" w:date="2018-02-02T13:58:00Z">
          <w:pPr>
            <w:pStyle w:val="BodyText"/>
            <w:numPr>
              <w:numId w:val="35"/>
            </w:numPr>
            <w:ind w:left="720" w:right="180" w:hanging="360"/>
          </w:pPr>
        </w:pPrChange>
      </w:pPr>
      <w:del w:id="2306" w:author="Sayali Dev" w:date="2018-02-01T17:59:00Z">
        <w:r w:rsidRPr="007B25D2" w:rsidDel="00C6207D">
          <w:rPr>
            <w:rPrChange w:id="2307" w:author="Sayali Dev" w:date="2018-02-02T13:57:00Z">
              <w:rPr/>
            </w:rPrChange>
          </w:rPr>
          <w:delText>Only an authorized Collection Site user can receive a kits shipment.</w:delText>
        </w:r>
      </w:del>
    </w:p>
    <w:p w14:paraId="593C00FF" w14:textId="08FB36C0" w:rsidR="00E55723" w:rsidRPr="007B25D2" w:rsidDel="00C6207D" w:rsidRDefault="00E55723">
      <w:pPr>
        <w:pStyle w:val="Heading3"/>
        <w:ind w:left="720"/>
        <w:rPr>
          <w:del w:id="2308" w:author="Sayali Dev" w:date="2018-02-01T17:59:00Z"/>
          <w:lang w:val="en-US"/>
          <w:rPrChange w:id="2309" w:author="Sayali Dev" w:date="2018-02-02T13:57:00Z">
            <w:rPr>
              <w:del w:id="2310" w:author="Sayali Dev" w:date="2018-02-01T17:59:00Z"/>
              <w:lang w:val="en-US"/>
            </w:rPr>
          </w:rPrChange>
        </w:rPr>
        <w:pPrChange w:id="2311" w:author="Sayali Dev" w:date="2018-02-02T13:58:00Z">
          <w:pPr>
            <w:pStyle w:val="BodyText"/>
            <w:numPr>
              <w:numId w:val="34"/>
            </w:numPr>
            <w:ind w:left="720" w:right="180" w:hanging="360"/>
          </w:pPr>
        </w:pPrChange>
      </w:pPr>
      <w:del w:id="2312" w:author="Sayali Dev" w:date="2018-02-01T17:59:00Z">
        <w:r w:rsidRPr="007B25D2" w:rsidDel="00C6207D">
          <w:rPr>
            <w:rPrChange w:id="2313" w:author="Sayali Dev" w:date="2018-02-02T13:57:00Z">
              <w:rPr/>
            </w:rPrChange>
          </w:rPr>
          <w:delText xml:space="preserve">You can receive only those kit shipments that have the status as </w:delText>
        </w:r>
        <w:r w:rsidRPr="007B25D2" w:rsidDel="00C6207D">
          <w:rPr>
            <w:b w:val="0"/>
            <w:rPrChange w:id="2314" w:author="Sayali Dev" w:date="2018-02-02T13:57:00Z">
              <w:rPr>
                <w:b/>
              </w:rPr>
            </w:rPrChange>
          </w:rPr>
          <w:delText>In Transit</w:delText>
        </w:r>
        <w:r w:rsidRPr="007B25D2" w:rsidDel="00C6207D">
          <w:rPr>
            <w:rPrChange w:id="2315" w:author="Sayali Dev" w:date="2018-02-02T13:57:00Z">
              <w:rPr/>
            </w:rPrChange>
          </w:rPr>
          <w:delText>.</w:delText>
        </w:r>
      </w:del>
    </w:p>
    <w:p w14:paraId="6DFF0AC7" w14:textId="28700672" w:rsidR="00E55723" w:rsidRPr="007B25D2" w:rsidDel="00C6207D" w:rsidRDefault="00E55723">
      <w:pPr>
        <w:pStyle w:val="Heading3"/>
        <w:ind w:left="720"/>
        <w:rPr>
          <w:del w:id="2316" w:author="Sayali Dev" w:date="2018-02-01T17:59:00Z"/>
          <w:rPrChange w:id="2317" w:author="Sayali Dev" w:date="2018-02-02T13:57:00Z">
            <w:rPr>
              <w:del w:id="2318" w:author="Sayali Dev" w:date="2018-02-01T17:59:00Z"/>
            </w:rPr>
          </w:rPrChange>
        </w:rPr>
        <w:pPrChange w:id="2319" w:author="Sayali Dev" w:date="2018-02-02T13:58:00Z">
          <w:pPr>
            <w:pStyle w:val="BodyText"/>
          </w:pPr>
        </w:pPrChange>
      </w:pPr>
    </w:p>
    <w:p w14:paraId="6C4D73D2" w14:textId="64B60843" w:rsidR="00E55723" w:rsidRPr="007B25D2" w:rsidDel="00C6207D" w:rsidRDefault="00E55723">
      <w:pPr>
        <w:pStyle w:val="Heading3"/>
        <w:ind w:left="720"/>
        <w:rPr>
          <w:del w:id="2320" w:author="Sayali Dev" w:date="2018-02-01T17:59:00Z"/>
          <w:rPrChange w:id="2321" w:author="Sayali Dev" w:date="2018-02-02T13:57:00Z">
            <w:rPr>
              <w:del w:id="2322" w:author="Sayali Dev" w:date="2018-02-01T17:59:00Z"/>
            </w:rPr>
          </w:rPrChange>
        </w:rPr>
        <w:pPrChange w:id="2323" w:author="Sayali Dev" w:date="2018-02-02T13:58:00Z">
          <w:pPr>
            <w:pStyle w:val="BodyText"/>
          </w:pPr>
        </w:pPrChange>
      </w:pPr>
      <w:del w:id="2324" w:author="Sayali Dev" w:date="2018-02-01T17:59:00Z">
        <w:r w:rsidRPr="007B25D2" w:rsidDel="00C6207D">
          <w:rPr>
            <w:rPrChange w:id="2325" w:author="Sayali Dev" w:date="2018-02-02T13:57:00Z">
              <w:rPr/>
            </w:rPrChange>
          </w:rPr>
          <w:delText>To receive a kits shipment:</w:delText>
        </w:r>
      </w:del>
    </w:p>
    <w:p w14:paraId="72611F1F" w14:textId="3667EC8C" w:rsidR="00E55723" w:rsidRPr="007B25D2" w:rsidDel="00C6207D" w:rsidRDefault="00E55723">
      <w:pPr>
        <w:pStyle w:val="Heading3"/>
        <w:ind w:left="720"/>
        <w:rPr>
          <w:del w:id="2326" w:author="Sayali Dev" w:date="2018-02-01T17:59:00Z"/>
          <w:rPrChange w:id="2327" w:author="Sayali Dev" w:date="2018-02-02T13:57:00Z">
            <w:rPr>
              <w:del w:id="2328" w:author="Sayali Dev" w:date="2018-02-01T17:59:00Z"/>
            </w:rPr>
          </w:rPrChange>
        </w:rPr>
        <w:pPrChange w:id="2329" w:author="Sayali Dev" w:date="2018-02-02T13:58:00Z">
          <w:pPr>
            <w:pStyle w:val="BodyText"/>
          </w:pPr>
        </w:pPrChange>
      </w:pPr>
    </w:p>
    <w:p w14:paraId="12F3CE64" w14:textId="6A63F1A9" w:rsidR="00E55723" w:rsidRPr="007B25D2" w:rsidDel="00C6207D" w:rsidRDefault="00E55723">
      <w:pPr>
        <w:pStyle w:val="Heading3"/>
        <w:ind w:left="720"/>
        <w:rPr>
          <w:del w:id="2330" w:author="Sayali Dev" w:date="2018-02-01T17:59:00Z"/>
          <w:rPrChange w:id="2331" w:author="Sayali Dev" w:date="2018-02-02T13:57:00Z">
            <w:rPr>
              <w:del w:id="2332" w:author="Sayali Dev" w:date="2018-02-01T17:59:00Z"/>
            </w:rPr>
          </w:rPrChange>
        </w:rPr>
        <w:pPrChange w:id="2333" w:author="Sayali Dev" w:date="2018-02-02T13:58:00Z">
          <w:pPr>
            <w:pStyle w:val="BodyText"/>
            <w:numPr>
              <w:numId w:val="37"/>
            </w:numPr>
            <w:ind w:left="720" w:hanging="360"/>
          </w:pPr>
        </w:pPrChange>
      </w:pPr>
      <w:del w:id="2334" w:author="Sayali Dev" w:date="2018-01-31T17:54:00Z">
        <w:r w:rsidRPr="007B25D2" w:rsidDel="009A119E">
          <w:rPr>
            <w:rPrChange w:id="2335" w:author="Sayali Dev" w:date="2018-02-02T13:57:00Z">
              <w:rPr/>
            </w:rPrChange>
          </w:rPr>
          <w:delText>Log on</w:delText>
        </w:r>
      </w:del>
      <w:del w:id="2336" w:author="Sayali Dev" w:date="2018-02-01T17:59:00Z">
        <w:r w:rsidRPr="007B25D2" w:rsidDel="00C6207D">
          <w:rPr>
            <w:rPrChange w:id="2337" w:author="Sayali Dev" w:date="2018-02-02T13:57:00Z">
              <w:rPr/>
            </w:rPrChange>
          </w:rPr>
          <w:delText xml:space="preserve"> to the application using your </w:delText>
        </w:r>
      </w:del>
      <w:del w:id="2338" w:author="Sayali Dev" w:date="2018-01-31T17:55:00Z">
        <w:r w:rsidRPr="007B25D2" w:rsidDel="00A62626">
          <w:rPr>
            <w:rPrChange w:id="2339" w:author="Sayali Dev" w:date="2018-02-02T13:57:00Z">
              <w:rPr/>
            </w:rPrChange>
          </w:rPr>
          <w:delText>logon</w:delText>
        </w:r>
      </w:del>
      <w:del w:id="2340" w:author="Sayali Dev" w:date="2018-02-01T17:59:00Z">
        <w:r w:rsidRPr="007B25D2" w:rsidDel="00C6207D">
          <w:rPr>
            <w:rPrChange w:id="2341" w:author="Sayali Dev" w:date="2018-02-02T13:57:00Z">
              <w:rPr/>
            </w:rPrChange>
          </w:rPr>
          <w:delText xml:space="preserve"> credentials. </w:delText>
        </w:r>
      </w:del>
    </w:p>
    <w:p w14:paraId="2E419BFC" w14:textId="2E2B68AC" w:rsidR="00E55723" w:rsidRPr="007B25D2" w:rsidDel="00C6207D" w:rsidRDefault="00E55723">
      <w:pPr>
        <w:pStyle w:val="Heading3"/>
        <w:ind w:left="720"/>
        <w:rPr>
          <w:del w:id="2342" w:author="Sayali Dev" w:date="2018-02-01T17:59:00Z"/>
          <w:rPrChange w:id="2343" w:author="Sayali Dev" w:date="2018-02-02T13:57:00Z">
            <w:rPr>
              <w:del w:id="2344" w:author="Sayali Dev" w:date="2018-02-01T17:59:00Z"/>
            </w:rPr>
          </w:rPrChange>
        </w:rPr>
        <w:pPrChange w:id="2345" w:author="Sayali Dev" w:date="2018-02-02T13:58:00Z">
          <w:pPr>
            <w:pStyle w:val="BodyText"/>
            <w:ind w:left="720"/>
          </w:pPr>
        </w:pPrChange>
      </w:pPr>
      <w:del w:id="2346" w:author="Sayali Dev" w:date="2018-02-01T17:59:00Z">
        <w:r w:rsidRPr="007B25D2" w:rsidDel="00C6207D">
          <w:rPr>
            <w:rPrChange w:id="2347" w:author="Sayali Dev" w:date="2018-02-02T13:57:00Z">
              <w:rPr/>
            </w:rPrChange>
          </w:rPr>
          <w:delText xml:space="preserve">The CIRRASPEC home page appears. </w:delText>
        </w:r>
      </w:del>
    </w:p>
    <w:p w14:paraId="2609DB3B" w14:textId="525B69F9" w:rsidR="00E55723" w:rsidRPr="007B25D2" w:rsidDel="00C6207D" w:rsidRDefault="00E55723">
      <w:pPr>
        <w:pStyle w:val="Heading3"/>
        <w:ind w:left="720"/>
        <w:rPr>
          <w:del w:id="2348" w:author="Sayali Dev" w:date="2018-02-01T17:59:00Z"/>
          <w:rPrChange w:id="2349" w:author="Sayali Dev" w:date="2018-02-02T13:57:00Z">
            <w:rPr>
              <w:del w:id="2350" w:author="Sayali Dev" w:date="2018-02-01T17:59:00Z"/>
            </w:rPr>
          </w:rPrChange>
        </w:rPr>
        <w:pPrChange w:id="2351" w:author="Sayali Dev" w:date="2018-02-02T13:58:00Z">
          <w:pPr>
            <w:pStyle w:val="BodyText"/>
            <w:ind w:left="720"/>
          </w:pPr>
        </w:pPrChange>
      </w:pPr>
    </w:p>
    <w:p w14:paraId="632C2140" w14:textId="387A3599" w:rsidR="00E55723" w:rsidRPr="007B25D2" w:rsidDel="00C6207D" w:rsidRDefault="00E55723">
      <w:pPr>
        <w:pStyle w:val="Heading3"/>
        <w:ind w:left="720"/>
        <w:rPr>
          <w:del w:id="2352" w:author="Sayali Dev" w:date="2018-02-01T17:59:00Z"/>
          <w:rPrChange w:id="2353" w:author="Sayali Dev" w:date="2018-02-02T13:57:00Z">
            <w:rPr>
              <w:del w:id="2354" w:author="Sayali Dev" w:date="2018-02-01T17:59:00Z"/>
            </w:rPr>
          </w:rPrChange>
        </w:rPr>
        <w:pPrChange w:id="2355" w:author="Sayali Dev" w:date="2018-02-02T13:58:00Z">
          <w:pPr>
            <w:pStyle w:val="BodyText"/>
            <w:numPr>
              <w:numId w:val="37"/>
            </w:numPr>
            <w:ind w:left="720" w:hanging="360"/>
          </w:pPr>
        </w:pPrChange>
      </w:pPr>
      <w:del w:id="2356" w:author="Sayali Dev" w:date="2018-02-01T17:59:00Z">
        <w:r w:rsidRPr="007B25D2" w:rsidDel="00C6207D">
          <w:rPr>
            <w:rPrChange w:id="2357" w:author="Sayali Dev" w:date="2018-02-02T13:57:00Z">
              <w:rPr/>
            </w:rPrChange>
          </w:rPr>
          <w:delText xml:space="preserve">Point to the arrow of the </w:delText>
        </w:r>
        <w:r w:rsidRPr="007B25D2" w:rsidDel="00C6207D">
          <w:rPr>
            <w:b w:val="0"/>
            <w:rPrChange w:id="2358" w:author="Sayali Dev" w:date="2018-02-02T13:57:00Z">
              <w:rPr>
                <w:b/>
              </w:rPr>
            </w:rPrChange>
          </w:rPr>
          <w:delText xml:space="preserve">BMS </w:delText>
        </w:r>
        <w:r w:rsidRPr="007B25D2" w:rsidDel="00C6207D">
          <w:rPr>
            <w:rPrChange w:id="2359" w:author="Sayali Dev" w:date="2018-02-02T13:57:00Z">
              <w:rPr/>
            </w:rPrChange>
          </w:rPr>
          <w:delText xml:space="preserve">tab, and then click </w:delText>
        </w:r>
        <w:r w:rsidRPr="007B25D2" w:rsidDel="00C6207D">
          <w:rPr>
            <w:b w:val="0"/>
            <w:rPrChange w:id="2360" w:author="Sayali Dev" w:date="2018-02-02T13:57:00Z">
              <w:rPr>
                <w:b/>
              </w:rPr>
            </w:rPrChange>
          </w:rPr>
          <w:delText>Kits Shipment</w:delText>
        </w:r>
        <w:r w:rsidRPr="007B25D2" w:rsidDel="00C6207D">
          <w:rPr>
            <w:rPrChange w:id="2361" w:author="Sayali Dev" w:date="2018-02-02T13:57:00Z">
              <w:rPr/>
            </w:rPrChange>
          </w:rPr>
          <w:delText xml:space="preserve">. </w:delText>
        </w:r>
      </w:del>
    </w:p>
    <w:p w14:paraId="2F0484A5" w14:textId="4AC69E7F" w:rsidR="00E55723" w:rsidRPr="007B25D2" w:rsidDel="00C6207D" w:rsidRDefault="00E55723">
      <w:pPr>
        <w:pStyle w:val="Heading3"/>
        <w:ind w:left="720"/>
        <w:rPr>
          <w:del w:id="2362" w:author="Sayali Dev" w:date="2018-02-01T17:59:00Z"/>
          <w:rPrChange w:id="2363" w:author="Sayali Dev" w:date="2018-02-02T13:57:00Z">
            <w:rPr>
              <w:del w:id="2364" w:author="Sayali Dev" w:date="2018-02-01T17:59:00Z"/>
            </w:rPr>
          </w:rPrChange>
        </w:rPr>
        <w:pPrChange w:id="2365" w:author="Sayali Dev" w:date="2018-02-02T13:58:00Z">
          <w:pPr>
            <w:pStyle w:val="BodyText"/>
            <w:ind w:left="720"/>
          </w:pPr>
        </w:pPrChange>
      </w:pPr>
      <w:del w:id="2366" w:author="Sayali Dev" w:date="2018-02-01T17:59:00Z">
        <w:r w:rsidRPr="007B25D2" w:rsidDel="00C6207D">
          <w:rPr>
            <w:rPrChange w:id="2367" w:author="Sayali Dev" w:date="2018-02-02T13:57:00Z">
              <w:rPr/>
            </w:rPrChange>
          </w:rPr>
          <w:delText xml:space="preserve">The </w:delText>
        </w:r>
        <w:r w:rsidRPr="007B25D2" w:rsidDel="00C6207D">
          <w:rPr>
            <w:b w:val="0"/>
            <w:rPrChange w:id="2368" w:author="Sayali Dev" w:date="2018-02-02T13:57:00Z">
              <w:rPr>
                <w:b/>
              </w:rPr>
            </w:rPrChange>
          </w:rPr>
          <w:delText>Kit Shipment</w:delText>
        </w:r>
        <w:r w:rsidRPr="007B25D2" w:rsidDel="00C6207D">
          <w:rPr>
            <w:rPrChange w:id="2369" w:author="Sayali Dev" w:date="2018-02-02T13:57:00Z">
              <w:rPr/>
            </w:rPrChange>
          </w:rPr>
          <w:delText xml:space="preserve"> </w:delText>
        </w:r>
        <w:r w:rsidRPr="007B25D2" w:rsidDel="00C6207D">
          <w:rPr>
            <w:b w:val="0"/>
            <w:rPrChange w:id="2370" w:author="Sayali Dev" w:date="2018-02-02T13:57:00Z">
              <w:rPr>
                <w:b/>
              </w:rPr>
            </w:rPrChange>
          </w:rPr>
          <w:delText>Search</w:delText>
        </w:r>
        <w:r w:rsidRPr="007B25D2" w:rsidDel="00C6207D">
          <w:rPr>
            <w:rPrChange w:id="2371" w:author="Sayali Dev" w:date="2018-02-02T13:57:00Z">
              <w:rPr/>
            </w:rPrChange>
          </w:rPr>
          <w:delText xml:space="preserve"> page appears.</w:delText>
        </w:r>
        <w:r w:rsidRPr="007B25D2" w:rsidDel="00C6207D">
          <w:rPr>
            <w:rPrChange w:id="2372" w:author="Sayali Dev" w:date="2018-02-02T13:57:00Z">
              <w:rPr/>
            </w:rPrChange>
          </w:rPr>
          <w:br/>
        </w:r>
      </w:del>
    </w:p>
    <w:p w14:paraId="5B617319" w14:textId="5182267D" w:rsidR="00E55723" w:rsidRPr="007B25D2" w:rsidDel="00C6207D" w:rsidRDefault="00E55723">
      <w:pPr>
        <w:pStyle w:val="Heading3"/>
        <w:ind w:left="720"/>
        <w:rPr>
          <w:del w:id="2373" w:author="Sayali Dev" w:date="2018-02-01T17:59:00Z"/>
          <w:rPrChange w:id="2374" w:author="Sayali Dev" w:date="2018-02-02T13:57:00Z">
            <w:rPr>
              <w:del w:id="2375" w:author="Sayali Dev" w:date="2018-02-01T17:59:00Z"/>
            </w:rPr>
          </w:rPrChange>
        </w:rPr>
        <w:pPrChange w:id="2376" w:author="Sayali Dev" w:date="2018-02-02T13:58:00Z">
          <w:pPr>
            <w:pStyle w:val="BodyText"/>
            <w:numPr>
              <w:numId w:val="37"/>
            </w:numPr>
            <w:ind w:left="720" w:hanging="360"/>
          </w:pPr>
        </w:pPrChange>
      </w:pPr>
      <w:del w:id="2377" w:author="Sayali Dev" w:date="2018-02-01T17:59:00Z">
        <w:r w:rsidRPr="007B25D2" w:rsidDel="00C6207D">
          <w:rPr>
            <w:rPrChange w:id="2378" w:author="Sayali Dev" w:date="2018-02-02T13:57:00Z">
              <w:rPr/>
            </w:rPrChange>
          </w:rPr>
          <w:delText xml:space="preserve">Click </w:delText>
        </w:r>
        <w:r w:rsidRPr="007B25D2" w:rsidDel="00C6207D">
          <w:rPr>
            <w:b w:val="0"/>
            <w:rPrChange w:id="2379" w:author="Sayali Dev" w:date="2018-02-02T13:57:00Z">
              <w:rPr>
                <w:b/>
              </w:rPr>
            </w:rPrChange>
          </w:rPr>
          <w:delText>SEARCH</w:delText>
        </w:r>
        <w:r w:rsidRPr="007B25D2" w:rsidDel="00C6207D">
          <w:rPr>
            <w:rPrChange w:id="2380" w:author="Sayali Dev" w:date="2018-02-02T13:57:00Z">
              <w:rPr/>
            </w:rPrChange>
          </w:rPr>
          <w:delText xml:space="preserve">. </w:delText>
        </w:r>
        <w:r w:rsidRPr="007B25D2" w:rsidDel="00C6207D">
          <w:rPr>
            <w:rPrChange w:id="2381" w:author="Sayali Dev" w:date="2018-02-02T13:57:00Z">
              <w:rPr/>
            </w:rPrChange>
          </w:rPr>
          <w:br/>
          <w:delText>The kit shipment search page displays a list of kit shipments that are accessible based on your login location.</w:delText>
        </w:r>
      </w:del>
    </w:p>
    <w:p w14:paraId="44897906" w14:textId="090B662D" w:rsidR="00E55723" w:rsidRPr="007B25D2" w:rsidDel="00C6207D" w:rsidRDefault="00E55723">
      <w:pPr>
        <w:pStyle w:val="Heading3"/>
        <w:ind w:left="720"/>
        <w:rPr>
          <w:del w:id="2382" w:author="Sayali Dev" w:date="2018-02-01T17:59:00Z"/>
          <w:rPrChange w:id="2383" w:author="Sayali Dev" w:date="2018-02-02T13:57:00Z">
            <w:rPr>
              <w:del w:id="2384" w:author="Sayali Dev" w:date="2018-02-01T17:59:00Z"/>
            </w:rPr>
          </w:rPrChange>
        </w:rPr>
        <w:pPrChange w:id="2385" w:author="Sayali Dev" w:date="2018-02-02T13:58:00Z">
          <w:pPr>
            <w:pStyle w:val="BodyText"/>
            <w:ind w:left="720"/>
          </w:pPr>
        </w:pPrChange>
      </w:pPr>
    </w:p>
    <w:p w14:paraId="68F4A714" w14:textId="375063C2" w:rsidR="00E55723" w:rsidRPr="007B25D2" w:rsidDel="00C6207D" w:rsidRDefault="00E55723">
      <w:pPr>
        <w:pStyle w:val="Heading3"/>
        <w:ind w:left="720"/>
        <w:rPr>
          <w:del w:id="2386" w:author="Sayali Dev" w:date="2018-02-01T17:59:00Z"/>
          <w:rPrChange w:id="2387" w:author="Sayali Dev" w:date="2018-02-02T13:57:00Z">
            <w:rPr>
              <w:del w:id="2388" w:author="Sayali Dev" w:date="2018-02-01T17:59:00Z"/>
            </w:rPr>
          </w:rPrChange>
        </w:rPr>
        <w:pPrChange w:id="2389" w:author="Sayali Dev" w:date="2018-02-02T13:58:00Z">
          <w:pPr>
            <w:pStyle w:val="BodyText"/>
            <w:numPr>
              <w:numId w:val="37"/>
            </w:numPr>
            <w:ind w:left="720" w:hanging="360"/>
          </w:pPr>
        </w:pPrChange>
      </w:pPr>
      <w:del w:id="2390" w:author="Sayali Dev" w:date="2018-02-01T17:59:00Z">
        <w:r w:rsidRPr="007B25D2" w:rsidDel="00C6207D">
          <w:rPr>
            <w:rPrChange w:id="2391" w:author="Sayali Dev" w:date="2018-02-02T13:57:00Z">
              <w:rPr/>
            </w:rPrChange>
          </w:rPr>
          <w:delText xml:space="preserve">Click the row of the kits shipment that you want to receive. </w:delText>
        </w:r>
      </w:del>
    </w:p>
    <w:p w14:paraId="0CBAAA8C" w14:textId="457384E8" w:rsidR="00E55723" w:rsidRPr="007B25D2" w:rsidDel="00C6207D" w:rsidRDefault="00E55723">
      <w:pPr>
        <w:pStyle w:val="Heading3"/>
        <w:ind w:left="720"/>
        <w:rPr>
          <w:del w:id="2392" w:author="Sayali Dev" w:date="2018-02-01T17:59:00Z"/>
          <w:rPrChange w:id="2393" w:author="Sayali Dev" w:date="2018-02-02T13:57:00Z">
            <w:rPr>
              <w:del w:id="2394" w:author="Sayali Dev" w:date="2018-02-01T17:59:00Z"/>
            </w:rPr>
          </w:rPrChange>
        </w:rPr>
        <w:pPrChange w:id="2395" w:author="Sayali Dev" w:date="2018-02-02T13:58:00Z">
          <w:pPr>
            <w:pStyle w:val="BodyText"/>
            <w:ind w:left="720"/>
          </w:pPr>
        </w:pPrChange>
      </w:pPr>
      <w:del w:id="2396" w:author="Sayali Dev" w:date="2018-02-01T17:59:00Z">
        <w:r w:rsidRPr="007B25D2" w:rsidDel="00C6207D">
          <w:rPr>
            <w:rPrChange w:id="2397" w:author="Sayali Dev" w:date="2018-02-02T13:57:00Z">
              <w:rPr/>
            </w:rPrChange>
          </w:rPr>
          <w:delText xml:space="preserve">The </w:delText>
        </w:r>
        <w:r w:rsidRPr="007B25D2" w:rsidDel="00C6207D">
          <w:rPr>
            <w:b w:val="0"/>
            <w:rPrChange w:id="2398" w:author="Sayali Dev" w:date="2018-02-02T13:57:00Z">
              <w:rPr>
                <w:b/>
              </w:rPr>
            </w:rPrChange>
          </w:rPr>
          <w:delText>View Kits Shipment</w:delText>
        </w:r>
        <w:r w:rsidRPr="007B25D2" w:rsidDel="00C6207D">
          <w:rPr>
            <w:rPrChange w:id="2399" w:author="Sayali Dev" w:date="2018-02-02T13:57:00Z">
              <w:rPr/>
            </w:rPrChange>
          </w:rPr>
          <w:delText xml:space="preserve"> page appears with the details of the kits shipment that you selected.</w:delText>
        </w:r>
      </w:del>
    </w:p>
    <w:p w14:paraId="702D6F22" w14:textId="5B096923" w:rsidR="00E55723" w:rsidRPr="007B25D2" w:rsidDel="00C6207D" w:rsidRDefault="00E55723">
      <w:pPr>
        <w:pStyle w:val="Heading3"/>
        <w:ind w:left="720"/>
        <w:rPr>
          <w:del w:id="2400" w:author="Sayali Dev" w:date="2018-02-01T17:59:00Z"/>
          <w:rPrChange w:id="2401" w:author="Sayali Dev" w:date="2018-02-02T13:57:00Z">
            <w:rPr>
              <w:del w:id="2402" w:author="Sayali Dev" w:date="2018-02-01T17:59:00Z"/>
            </w:rPr>
          </w:rPrChange>
        </w:rPr>
        <w:pPrChange w:id="2403" w:author="Sayali Dev" w:date="2018-02-02T13:58:00Z">
          <w:pPr>
            <w:pStyle w:val="BodyText"/>
            <w:tabs>
              <w:tab w:val="left" w:pos="180"/>
            </w:tabs>
            <w:ind w:left="360"/>
          </w:pPr>
        </w:pPrChange>
      </w:pPr>
      <w:del w:id="2404" w:author="Sayali Dev" w:date="2018-02-01T17:59:00Z">
        <w:r w:rsidRPr="007B25D2" w:rsidDel="00C6207D">
          <w:rPr>
            <w:rPrChange w:id="2405" w:author="Sayali Dev" w:date="2018-02-02T13:57:00Z">
              <w:rPr/>
            </w:rPrChange>
          </w:rPr>
          <w:tab/>
        </w:r>
      </w:del>
    </w:p>
    <w:p w14:paraId="1A0D66FC" w14:textId="2042B6E6" w:rsidR="00E55723" w:rsidRPr="007B25D2" w:rsidDel="00C6207D" w:rsidRDefault="00E55723">
      <w:pPr>
        <w:pStyle w:val="Heading3"/>
        <w:ind w:left="720"/>
        <w:rPr>
          <w:del w:id="2406" w:author="Sayali Dev" w:date="2018-02-01T17:59:00Z"/>
          <w:rPrChange w:id="2407" w:author="Sayali Dev" w:date="2018-02-02T13:57:00Z">
            <w:rPr>
              <w:del w:id="2408" w:author="Sayali Dev" w:date="2018-02-01T17:59:00Z"/>
            </w:rPr>
          </w:rPrChange>
        </w:rPr>
        <w:pPrChange w:id="2409" w:author="Sayali Dev" w:date="2018-02-02T13:58:00Z">
          <w:pPr>
            <w:pStyle w:val="BodyText"/>
            <w:numPr>
              <w:numId w:val="37"/>
            </w:numPr>
            <w:ind w:left="720" w:hanging="360"/>
          </w:pPr>
        </w:pPrChange>
      </w:pPr>
      <w:del w:id="2410" w:author="Sayali Dev" w:date="2018-02-01T17:59:00Z">
        <w:r w:rsidRPr="007B25D2" w:rsidDel="00C6207D">
          <w:rPr>
            <w:rPrChange w:id="2411" w:author="Sayali Dev" w:date="2018-02-02T13:57:00Z">
              <w:rPr/>
            </w:rPrChange>
          </w:rPr>
          <w:delText xml:space="preserve">Click </w:delText>
        </w:r>
        <w:r w:rsidRPr="007B25D2" w:rsidDel="00C6207D">
          <w:rPr>
            <w:b w:val="0"/>
            <w:rPrChange w:id="2412" w:author="Sayali Dev" w:date="2018-02-02T13:57:00Z">
              <w:rPr>
                <w:b/>
              </w:rPr>
            </w:rPrChange>
          </w:rPr>
          <w:delText>RECEIVE</w:delText>
        </w:r>
        <w:r w:rsidRPr="007B25D2" w:rsidDel="00C6207D">
          <w:rPr>
            <w:rPrChange w:id="2413" w:author="Sayali Dev" w:date="2018-02-02T13:57:00Z">
              <w:rPr/>
            </w:rPrChange>
          </w:rPr>
          <w:delText>.</w:delText>
        </w:r>
      </w:del>
    </w:p>
    <w:p w14:paraId="0F34A04D" w14:textId="18425A29" w:rsidR="00E55723" w:rsidRPr="007B25D2" w:rsidDel="00C6207D" w:rsidRDefault="00E55723">
      <w:pPr>
        <w:pStyle w:val="Heading3"/>
        <w:ind w:left="720"/>
        <w:rPr>
          <w:del w:id="2414" w:author="Sayali Dev" w:date="2018-02-01T17:59:00Z"/>
          <w:lang w:val="en-US"/>
          <w:rPrChange w:id="2415" w:author="Sayali Dev" w:date="2018-02-02T13:57:00Z">
            <w:rPr>
              <w:del w:id="2416" w:author="Sayali Dev" w:date="2018-02-01T17:59:00Z"/>
              <w:lang w:val="en-US"/>
            </w:rPr>
          </w:rPrChange>
        </w:rPr>
        <w:pPrChange w:id="2417" w:author="Sayali Dev" w:date="2018-02-02T13:58:00Z">
          <w:pPr>
            <w:pStyle w:val="BodyText"/>
            <w:ind w:left="360" w:firstLine="360"/>
          </w:pPr>
        </w:pPrChange>
      </w:pPr>
      <w:del w:id="2418" w:author="Sayali Dev" w:date="2018-02-01T17:59:00Z">
        <w:r w:rsidRPr="007B25D2" w:rsidDel="00C6207D">
          <w:rPr>
            <w:rPrChange w:id="2419" w:author="Sayali Dev" w:date="2018-02-02T13:57:00Z">
              <w:rPr/>
            </w:rPrChange>
          </w:rPr>
          <w:delText xml:space="preserve">The </w:delText>
        </w:r>
        <w:r w:rsidRPr="007B25D2" w:rsidDel="00C6207D">
          <w:rPr>
            <w:b w:val="0"/>
            <w:rPrChange w:id="2420" w:author="Sayali Dev" w:date="2018-02-02T13:57:00Z">
              <w:rPr>
                <w:b/>
              </w:rPr>
            </w:rPrChange>
          </w:rPr>
          <w:delText>Receive Kits Shipment</w:delText>
        </w:r>
        <w:r w:rsidRPr="007B25D2" w:rsidDel="00C6207D">
          <w:rPr>
            <w:rPrChange w:id="2421" w:author="Sayali Dev" w:date="2018-02-02T13:57:00Z">
              <w:rPr/>
            </w:rPrChange>
          </w:rPr>
          <w:delText xml:space="preserve"> page appears.</w:delText>
        </w:r>
      </w:del>
    </w:p>
    <w:p w14:paraId="70F659C6" w14:textId="4489A8CB" w:rsidR="00E55723" w:rsidRPr="007B25D2" w:rsidDel="00C6207D" w:rsidRDefault="00E55723">
      <w:pPr>
        <w:pStyle w:val="Heading3"/>
        <w:ind w:left="720"/>
        <w:rPr>
          <w:del w:id="2422" w:author="Sayali Dev" w:date="2018-02-01T17:59:00Z"/>
          <w:lang w:val="en-US"/>
          <w:rPrChange w:id="2423" w:author="Sayali Dev" w:date="2018-02-02T13:57:00Z">
            <w:rPr>
              <w:del w:id="2424" w:author="Sayali Dev" w:date="2018-02-01T17:59:00Z"/>
              <w:lang w:val="en-US"/>
            </w:rPr>
          </w:rPrChange>
        </w:rPr>
        <w:pPrChange w:id="2425" w:author="Sayali Dev" w:date="2018-02-02T13:58:00Z">
          <w:pPr>
            <w:pStyle w:val="BodyText"/>
            <w:ind w:left="360" w:firstLine="360"/>
          </w:pPr>
        </w:pPrChange>
      </w:pPr>
    </w:p>
    <w:p w14:paraId="35DEFCC9" w14:textId="2C874413" w:rsidR="00E55723" w:rsidRPr="007B25D2" w:rsidDel="00C6207D" w:rsidRDefault="00E55723">
      <w:pPr>
        <w:pStyle w:val="Heading3"/>
        <w:ind w:left="720"/>
        <w:rPr>
          <w:del w:id="2426" w:author="Sayali Dev" w:date="2018-02-01T17:59:00Z"/>
          <w:b w:val="0"/>
          <w:rPrChange w:id="2427" w:author="Sayali Dev" w:date="2018-02-02T13:57:00Z">
            <w:rPr>
              <w:del w:id="2428" w:author="Sayali Dev" w:date="2018-02-01T17:59:00Z"/>
            </w:rPr>
          </w:rPrChange>
        </w:rPr>
        <w:pPrChange w:id="2429" w:author="Sayali Dev" w:date="2018-02-02T13:58:00Z">
          <w:pPr>
            <w:pStyle w:val="Caption"/>
            <w:ind w:firstLine="720"/>
          </w:pPr>
        </w:pPrChange>
      </w:pPr>
      <w:del w:id="2430" w:author="Sayali Dev" w:date="2018-02-01T17:59:00Z">
        <w:r w:rsidRPr="007B25D2" w:rsidDel="00C6207D">
          <w:rPr>
            <w:noProof/>
            <w:rPrChange w:id="2431" w:author="Sayali Dev" w:date="2018-02-02T13:57:00Z">
              <w:rPr>
                <w:bCs w:val="0"/>
                <w:noProof/>
              </w:rPr>
            </w:rPrChange>
          </w:rPr>
          <w:drawing>
            <wp:inline distT="0" distB="0" distL="0" distR="0" wp14:anchorId="4274C931" wp14:editId="1557257C">
              <wp:extent cx="5946374" cy="3616037"/>
              <wp:effectExtent l="19050" t="19050" r="16510" b="2286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4558" cy="3657500"/>
                      </a:xfrm>
                      <a:prstGeom prst="rect">
                        <a:avLst/>
                      </a:prstGeom>
                      <a:noFill/>
                      <a:ln w="3175">
                        <a:solidFill>
                          <a:schemeClr val="tx1"/>
                        </a:solidFill>
                      </a:ln>
                    </pic:spPr>
                  </pic:pic>
                </a:graphicData>
              </a:graphic>
            </wp:inline>
          </w:drawing>
        </w:r>
      </w:del>
    </w:p>
    <w:p w14:paraId="46948E99" w14:textId="62E8EE59" w:rsidR="00E55723" w:rsidRPr="007B25D2" w:rsidDel="00C6207D" w:rsidRDefault="00E55723">
      <w:pPr>
        <w:pStyle w:val="Heading3"/>
        <w:ind w:left="720"/>
        <w:rPr>
          <w:del w:id="2432" w:author="Sayali Dev" w:date="2018-02-01T17:59:00Z"/>
          <w:b w:val="0"/>
          <w:rPrChange w:id="2433" w:author="Sayali Dev" w:date="2018-02-02T13:57:00Z">
            <w:rPr>
              <w:del w:id="2434" w:author="Sayali Dev" w:date="2018-02-01T17:59:00Z"/>
            </w:rPr>
          </w:rPrChange>
        </w:rPr>
        <w:pPrChange w:id="2435" w:author="Sayali Dev" w:date="2018-02-02T13:58:00Z">
          <w:pPr>
            <w:pStyle w:val="Figure"/>
            <w:tabs>
              <w:tab w:val="clear" w:pos="1710"/>
              <w:tab w:val="num" w:pos="1800"/>
            </w:tabs>
            <w:ind w:left="1152" w:hanging="432"/>
          </w:pPr>
        </w:pPrChange>
      </w:pPr>
      <w:del w:id="2436" w:author="Sayali Dev" w:date="2018-02-01T17:59:00Z">
        <w:r w:rsidRPr="007B25D2" w:rsidDel="00C6207D">
          <w:rPr>
            <w:b w:val="0"/>
            <w:rPrChange w:id="2437" w:author="Sayali Dev" w:date="2018-02-02T13:57:00Z">
              <w:rPr>
                <w:b w:val="0"/>
                <w:i w:val="0"/>
              </w:rPr>
            </w:rPrChange>
          </w:rPr>
          <w:delText xml:space="preserve"> Receive Kits Shipment page</w:delText>
        </w:r>
      </w:del>
    </w:p>
    <w:p w14:paraId="4C2F6CC8" w14:textId="1D0CA713" w:rsidR="00E55723" w:rsidRPr="007B25D2" w:rsidDel="00C6207D" w:rsidRDefault="00E55723">
      <w:pPr>
        <w:pStyle w:val="Heading3"/>
        <w:ind w:left="720"/>
        <w:rPr>
          <w:del w:id="2438" w:author="Sayali Dev" w:date="2018-02-01T17:59:00Z"/>
          <w:rPrChange w:id="2439" w:author="Sayali Dev" w:date="2018-02-02T13:57:00Z">
            <w:rPr>
              <w:del w:id="2440" w:author="Sayali Dev" w:date="2018-02-01T17:59:00Z"/>
            </w:rPr>
          </w:rPrChange>
        </w:rPr>
        <w:pPrChange w:id="2441" w:author="Sayali Dev" w:date="2018-02-02T13:58:00Z">
          <w:pPr>
            <w:pStyle w:val="BodyText"/>
            <w:ind w:firstLine="720"/>
          </w:pPr>
        </w:pPrChange>
      </w:pPr>
      <w:del w:id="2442" w:author="Sayali Dev" w:date="2018-02-01T17:59:00Z">
        <w:r w:rsidRPr="007B25D2" w:rsidDel="00C6207D">
          <w:rPr>
            <w:rPrChange w:id="2443" w:author="Sayali Dev" w:date="2018-02-02T13:57:00Z">
              <w:rPr/>
            </w:rPrChange>
          </w:rPr>
          <w:br w:type="page"/>
        </w:r>
      </w:del>
    </w:p>
    <w:p w14:paraId="526D0F65" w14:textId="3843E7FC" w:rsidR="00E55723" w:rsidRPr="007B25D2" w:rsidDel="00C6207D" w:rsidRDefault="00E55723">
      <w:pPr>
        <w:pStyle w:val="Heading3"/>
        <w:ind w:left="720"/>
        <w:rPr>
          <w:del w:id="2444" w:author="Sayali Dev" w:date="2018-02-01T17:59:00Z"/>
          <w:rPrChange w:id="2445" w:author="Sayali Dev" w:date="2018-02-02T13:57:00Z">
            <w:rPr>
              <w:del w:id="2446" w:author="Sayali Dev" w:date="2018-02-01T17:59:00Z"/>
            </w:rPr>
          </w:rPrChange>
        </w:rPr>
        <w:pPrChange w:id="2447" w:author="Sayali Dev" w:date="2018-02-02T13:58:00Z">
          <w:pPr>
            <w:pStyle w:val="BodyText"/>
            <w:numPr>
              <w:numId w:val="37"/>
            </w:numPr>
            <w:ind w:left="720" w:right="540" w:hanging="360"/>
          </w:pPr>
        </w:pPrChange>
      </w:pPr>
      <w:del w:id="2448" w:author="Sayali Dev" w:date="2018-02-01T17:59:00Z">
        <w:r w:rsidRPr="007B25D2" w:rsidDel="00C6207D">
          <w:rPr>
            <w:rPrChange w:id="2449" w:author="Sayali Dev" w:date="2018-02-02T13:57:00Z">
              <w:rPr/>
            </w:rPrChange>
          </w:rPr>
          <w:delText xml:space="preserve">Enter appropriate information. Following table lists each field and its description. </w:delText>
        </w:r>
        <w:r w:rsidRPr="007B25D2" w:rsidDel="00C6207D">
          <w:rPr>
            <w:rPrChange w:id="2450" w:author="Sayali Dev" w:date="2018-02-02T13:57:00Z">
              <w:rPr/>
            </w:rPrChange>
          </w:rPr>
          <w:br/>
        </w:r>
      </w:del>
    </w:p>
    <w:p w14:paraId="3CF46E42" w14:textId="173380B4" w:rsidR="00E55723" w:rsidRPr="007B25D2" w:rsidDel="00C6207D" w:rsidRDefault="00E55723">
      <w:pPr>
        <w:pStyle w:val="Heading3"/>
        <w:ind w:left="720"/>
        <w:rPr>
          <w:del w:id="2451" w:author="Sayali Dev" w:date="2018-02-01T17:59:00Z"/>
          <w:rPrChange w:id="2452" w:author="Sayali Dev" w:date="2018-02-02T13:57:00Z">
            <w:rPr>
              <w:del w:id="2453" w:author="Sayali Dev" w:date="2018-02-01T17:59:00Z"/>
            </w:rPr>
          </w:rPrChange>
        </w:rPr>
        <w:pPrChange w:id="2454" w:author="Sayali Dev" w:date="2018-02-02T13:58:00Z">
          <w:pPr>
            <w:pStyle w:val="BodyText"/>
            <w:ind w:left="720" w:right="540"/>
          </w:pPr>
        </w:pPrChange>
      </w:pPr>
      <w:del w:id="2455" w:author="Sayali Dev" w:date="2018-02-01T17:59:00Z">
        <w:r w:rsidRPr="007B25D2" w:rsidDel="00C6207D">
          <w:rPr>
            <w:b w:val="0"/>
            <w:rPrChange w:id="2456" w:author="Sayali Dev" w:date="2018-02-02T13:57:00Z">
              <w:rPr>
                <w:b/>
              </w:rPr>
            </w:rPrChange>
          </w:rPr>
          <w:delText>Note:</w:delText>
        </w:r>
        <w:r w:rsidRPr="007B25D2" w:rsidDel="00C6207D">
          <w:rPr>
            <w:rPrChange w:id="2457" w:author="Sayali Dev" w:date="2018-02-02T13:57:00Z">
              <w:rPr/>
            </w:rPrChange>
          </w:rPr>
          <w:delText xml:space="preserve"> Fields that are marked with the red asterisk (</w:delText>
        </w:r>
        <w:r w:rsidRPr="007B25D2" w:rsidDel="00C6207D">
          <w:rPr>
            <w:color w:val="FF0000"/>
            <w:rPrChange w:id="2458" w:author="Sayali Dev" w:date="2018-02-02T13:57:00Z">
              <w:rPr>
                <w:color w:val="FF0000"/>
              </w:rPr>
            </w:rPrChange>
          </w:rPr>
          <w:delText>*</w:delText>
        </w:r>
        <w:r w:rsidRPr="007B25D2" w:rsidDel="00C6207D">
          <w:rPr>
            <w:rPrChange w:id="2459" w:author="Sayali Dev" w:date="2018-02-02T13:57:00Z">
              <w:rPr/>
            </w:rPrChange>
          </w:rPr>
          <w:delText>) are mandatory.</w:delText>
        </w:r>
      </w:del>
    </w:p>
    <w:p w14:paraId="0836A848" w14:textId="2DDD3748" w:rsidR="00E55723" w:rsidRPr="007B25D2" w:rsidDel="00C6207D" w:rsidRDefault="00E55723">
      <w:pPr>
        <w:pStyle w:val="Heading3"/>
        <w:ind w:left="720"/>
        <w:rPr>
          <w:del w:id="2460" w:author="Sayali Dev" w:date="2018-02-01T17:59:00Z"/>
          <w:rPrChange w:id="2461" w:author="Sayali Dev" w:date="2018-02-02T13:57:00Z">
            <w:rPr>
              <w:del w:id="2462" w:author="Sayali Dev" w:date="2018-02-01T17:59:00Z"/>
            </w:rPr>
          </w:rPrChange>
        </w:rPr>
        <w:pPrChange w:id="2463" w:author="Sayali Dev" w:date="2018-02-02T13:58:00Z">
          <w:pPr>
            <w:pStyle w:val="BodyText"/>
            <w:ind w:left="720" w:right="540"/>
          </w:pPr>
        </w:pPrChange>
      </w:pPr>
    </w:p>
    <w:p w14:paraId="33E27E84" w14:textId="1D136A1C" w:rsidR="00E55723" w:rsidRPr="007B25D2" w:rsidDel="00C6207D" w:rsidRDefault="00E55723">
      <w:pPr>
        <w:pStyle w:val="Heading3"/>
        <w:ind w:left="720"/>
        <w:rPr>
          <w:del w:id="2464" w:author="Sayali Dev" w:date="2018-02-01T17:59:00Z"/>
          <w:b w:val="0"/>
          <w:rPrChange w:id="2465" w:author="Sayali Dev" w:date="2018-02-02T13:57:00Z">
            <w:rPr>
              <w:del w:id="2466" w:author="Sayali Dev" w:date="2018-02-01T17:59:00Z"/>
            </w:rPr>
          </w:rPrChange>
        </w:rPr>
        <w:pPrChange w:id="2467" w:author="Sayali Dev" w:date="2018-02-02T13:58:00Z">
          <w:pPr>
            <w:pStyle w:val="Caption"/>
            <w:ind w:firstLine="720"/>
          </w:pPr>
        </w:pPrChange>
      </w:pPr>
      <w:del w:id="2468" w:author="Sayali Dev" w:date="2018-02-01T17:59:00Z">
        <w:r w:rsidRPr="007B25D2" w:rsidDel="00C6207D">
          <w:rPr>
            <w:b w:val="0"/>
            <w:rPrChange w:id="2469" w:author="Sayali Dev" w:date="2018-02-02T13:57:00Z">
              <w:rPr>
                <w:b w:val="0"/>
                <w:bCs w:val="0"/>
              </w:rPr>
            </w:rPrChange>
          </w:rPr>
          <w:delText xml:space="preserve">Table </w:delText>
        </w:r>
        <w:r w:rsidR="00544A61" w:rsidRPr="007B25D2" w:rsidDel="00C6207D">
          <w:rPr>
            <w:rPrChange w:id="2470" w:author="Sayali Dev" w:date="2018-02-02T13:57:00Z">
              <w:rPr>
                <w:bCs w:val="0"/>
              </w:rPr>
            </w:rPrChange>
          </w:rPr>
          <w:fldChar w:fldCharType="begin"/>
        </w:r>
        <w:r w:rsidR="00544A61" w:rsidRPr="007B25D2" w:rsidDel="00C6207D">
          <w:rPr>
            <w:b w:val="0"/>
            <w:rPrChange w:id="2471" w:author="Sayali Dev" w:date="2018-02-02T13:57:00Z">
              <w:rPr>
                <w:b w:val="0"/>
                <w:bCs w:val="0"/>
              </w:rPr>
            </w:rPrChange>
          </w:rPr>
          <w:delInstrText xml:space="preserve"> SEQ Figure \* ARABIC </w:delInstrText>
        </w:r>
        <w:r w:rsidR="00544A61" w:rsidRPr="007B25D2" w:rsidDel="00C6207D">
          <w:rPr>
            <w:rPrChange w:id="2472" w:author="Sayali Dev" w:date="2018-02-02T13:57:00Z">
              <w:rPr>
                <w:bCs w:val="0"/>
                <w:noProof/>
              </w:rPr>
            </w:rPrChange>
          </w:rPr>
          <w:fldChar w:fldCharType="separate"/>
        </w:r>
        <w:r w:rsidRPr="007B25D2" w:rsidDel="00C6207D">
          <w:rPr>
            <w:b w:val="0"/>
            <w:noProof/>
            <w:rPrChange w:id="2473" w:author="Sayali Dev" w:date="2018-02-02T13:57:00Z">
              <w:rPr>
                <w:b w:val="0"/>
                <w:bCs w:val="0"/>
                <w:noProof/>
              </w:rPr>
            </w:rPrChange>
          </w:rPr>
          <w:delText>14</w:delText>
        </w:r>
        <w:r w:rsidR="00544A61" w:rsidRPr="007B25D2" w:rsidDel="00C6207D">
          <w:rPr>
            <w:noProof/>
            <w:rPrChange w:id="2474" w:author="Sayali Dev" w:date="2018-02-02T13:57:00Z">
              <w:rPr>
                <w:bCs w:val="0"/>
                <w:noProof/>
              </w:rPr>
            </w:rPrChange>
          </w:rPr>
          <w:fldChar w:fldCharType="end"/>
        </w:r>
        <w:r w:rsidRPr="007B25D2" w:rsidDel="00C6207D">
          <w:rPr>
            <w:b w:val="0"/>
            <w:rPrChange w:id="2475" w:author="Sayali Dev" w:date="2018-02-02T13:57:00Z">
              <w:rPr>
                <w:b w:val="0"/>
                <w:bCs w:val="0"/>
              </w:rPr>
            </w:rPrChange>
          </w:rPr>
          <w:delText>: Receiving a kits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E55723" w:rsidRPr="007B25D2" w:rsidDel="00C6207D" w14:paraId="5534A480" w14:textId="7E2F8219" w:rsidTr="00AC709E">
        <w:trPr>
          <w:cantSplit/>
          <w:trHeight w:val="288"/>
          <w:tblHeader/>
          <w:del w:id="2476" w:author="Sayali Dev" w:date="2018-02-01T17:59:00Z"/>
        </w:trPr>
        <w:tc>
          <w:tcPr>
            <w:tcW w:w="2790" w:type="dxa"/>
            <w:shd w:val="clear" w:color="auto" w:fill="BFBFBF"/>
            <w:vAlign w:val="center"/>
          </w:tcPr>
          <w:p w14:paraId="131C55D0" w14:textId="34733E33" w:rsidR="00E55723" w:rsidRPr="007B25D2" w:rsidDel="00C6207D" w:rsidRDefault="00E55723">
            <w:pPr>
              <w:pStyle w:val="Heading3"/>
              <w:ind w:left="720"/>
              <w:rPr>
                <w:del w:id="2477" w:author="Sayali Dev" w:date="2018-02-01T17:59:00Z"/>
                <w:rPrChange w:id="2478" w:author="Sayali Dev" w:date="2018-02-02T13:57:00Z">
                  <w:rPr>
                    <w:del w:id="2479" w:author="Sayali Dev" w:date="2018-02-01T17:59:00Z"/>
                  </w:rPr>
                </w:rPrChange>
              </w:rPr>
              <w:pPrChange w:id="2480" w:author="Sayali Dev" w:date="2018-02-02T13:58:00Z">
                <w:pPr/>
              </w:pPrChange>
            </w:pPr>
            <w:del w:id="2481" w:author="Sayali Dev" w:date="2018-02-01T17:59:00Z">
              <w:r w:rsidRPr="007B25D2" w:rsidDel="00C6207D">
                <w:rPr>
                  <w:b w:val="0"/>
                  <w:rPrChange w:id="2482" w:author="Sayali Dev" w:date="2018-02-02T13:57:00Z">
                    <w:rPr>
                      <w:b/>
                    </w:rPr>
                  </w:rPrChange>
                </w:rPr>
                <w:delText>Field</w:delText>
              </w:r>
            </w:del>
          </w:p>
        </w:tc>
        <w:tc>
          <w:tcPr>
            <w:tcW w:w="7020" w:type="dxa"/>
            <w:shd w:val="clear" w:color="auto" w:fill="BFBFBF"/>
            <w:vAlign w:val="center"/>
          </w:tcPr>
          <w:p w14:paraId="4114C775" w14:textId="4425EE30" w:rsidR="00E55723" w:rsidRPr="007B25D2" w:rsidDel="00C6207D" w:rsidRDefault="00E55723">
            <w:pPr>
              <w:pStyle w:val="Heading3"/>
              <w:ind w:left="720"/>
              <w:rPr>
                <w:del w:id="2483" w:author="Sayali Dev" w:date="2018-02-01T17:59:00Z"/>
                <w:rPrChange w:id="2484" w:author="Sayali Dev" w:date="2018-02-02T13:57:00Z">
                  <w:rPr>
                    <w:del w:id="2485" w:author="Sayali Dev" w:date="2018-02-01T17:59:00Z"/>
                  </w:rPr>
                </w:rPrChange>
              </w:rPr>
              <w:pPrChange w:id="2486" w:author="Sayali Dev" w:date="2018-02-02T13:58:00Z">
                <w:pPr/>
              </w:pPrChange>
            </w:pPr>
            <w:del w:id="2487" w:author="Sayali Dev" w:date="2018-02-01T17:59:00Z">
              <w:r w:rsidRPr="007B25D2" w:rsidDel="00C6207D">
                <w:rPr>
                  <w:b w:val="0"/>
                  <w:rPrChange w:id="2488" w:author="Sayali Dev" w:date="2018-02-02T13:57:00Z">
                    <w:rPr>
                      <w:b/>
                    </w:rPr>
                  </w:rPrChange>
                </w:rPr>
                <w:delText>Description</w:delText>
              </w:r>
            </w:del>
          </w:p>
        </w:tc>
      </w:tr>
      <w:tr w:rsidR="00E55723" w:rsidDel="00C6207D" w14:paraId="6AF0F5FF" w14:textId="276D46CE" w:rsidTr="00AC709E">
        <w:trPr>
          <w:cantSplit/>
          <w:trHeight w:val="288"/>
          <w:del w:id="2489" w:author="Sayali Dev" w:date="2018-02-01T17:59:00Z"/>
        </w:trPr>
        <w:tc>
          <w:tcPr>
            <w:tcW w:w="2790" w:type="dxa"/>
            <w:vAlign w:val="center"/>
          </w:tcPr>
          <w:p w14:paraId="5F97A9E6" w14:textId="7F9EF10A" w:rsidR="00E55723" w:rsidDel="00C6207D" w:rsidRDefault="00E55723">
            <w:pPr>
              <w:pStyle w:val="Heading3"/>
              <w:ind w:left="720"/>
              <w:rPr>
                <w:del w:id="2490" w:author="Sayali Dev" w:date="2018-02-01T17:59:00Z"/>
              </w:rPr>
              <w:pPrChange w:id="2491" w:author="Sayali Dev" w:date="2018-02-02T13:58:00Z">
                <w:pPr/>
              </w:pPrChange>
            </w:pPr>
            <w:del w:id="2492" w:author="Sayali Dev" w:date="2018-02-01T17:59:00Z">
              <w:r w:rsidDel="00C6207D">
                <w:rPr>
                  <w:b w:val="0"/>
                </w:rPr>
                <w:delText>Received</w:delText>
              </w:r>
            </w:del>
          </w:p>
        </w:tc>
        <w:tc>
          <w:tcPr>
            <w:tcW w:w="7020" w:type="dxa"/>
            <w:vAlign w:val="center"/>
          </w:tcPr>
          <w:p w14:paraId="585DCFDE" w14:textId="0F92057F" w:rsidR="00E55723" w:rsidDel="00C6207D" w:rsidRDefault="00E55723">
            <w:pPr>
              <w:pStyle w:val="Heading3"/>
              <w:ind w:left="720"/>
              <w:rPr>
                <w:del w:id="2493" w:author="Sayali Dev" w:date="2018-02-01T17:59:00Z"/>
              </w:rPr>
              <w:pPrChange w:id="2494" w:author="Sayali Dev" w:date="2018-02-02T13:58:00Z">
                <w:pPr/>
              </w:pPrChange>
            </w:pPr>
            <w:del w:id="2495" w:author="Sayali Dev" w:date="2018-02-01T17:59:00Z">
              <w:r w:rsidDel="00C6207D">
                <w:delText xml:space="preserve">Select checkboxes of the kits that you want to receive. </w:delText>
              </w:r>
            </w:del>
          </w:p>
          <w:p w14:paraId="21FC6665" w14:textId="67F11987" w:rsidR="00E55723" w:rsidDel="00C6207D" w:rsidRDefault="00E55723">
            <w:pPr>
              <w:pStyle w:val="Heading3"/>
              <w:ind w:left="720"/>
              <w:rPr>
                <w:del w:id="2496" w:author="Sayali Dev" w:date="2018-02-01T17:59:00Z"/>
              </w:rPr>
              <w:pPrChange w:id="2497" w:author="Sayali Dev" w:date="2018-02-02T13:58:00Z">
                <w:pPr/>
              </w:pPrChange>
            </w:pPr>
            <w:del w:id="2498" w:author="Sayali Dev" w:date="2018-02-01T17:59:00Z">
              <w:r w:rsidRPr="009C07F3" w:rsidDel="00C6207D">
                <w:rPr>
                  <w:b w:val="0"/>
                </w:rPr>
                <w:delText>Note:</w:delText>
              </w:r>
              <w:r w:rsidDel="00C6207D">
                <w:delText xml:space="preserve"> If you want to receive all the kits, select the checkbox in the header next to </w:delText>
              </w:r>
              <w:r w:rsidRPr="00904EC6" w:rsidDel="00C6207D">
                <w:rPr>
                  <w:b w:val="0"/>
                </w:rPr>
                <w:delText>Received</w:delText>
              </w:r>
              <w:r w:rsidDel="00C6207D">
                <w:delText xml:space="preserve">. </w:delText>
              </w:r>
            </w:del>
          </w:p>
        </w:tc>
      </w:tr>
      <w:tr w:rsidR="00E55723" w:rsidDel="00C6207D" w14:paraId="27341CA0" w14:textId="0AAE8092" w:rsidTr="00AC709E">
        <w:trPr>
          <w:cantSplit/>
          <w:trHeight w:val="288"/>
          <w:del w:id="2499" w:author="Sayali Dev" w:date="2018-02-01T17:59:00Z"/>
        </w:trPr>
        <w:tc>
          <w:tcPr>
            <w:tcW w:w="2790" w:type="dxa"/>
            <w:vAlign w:val="center"/>
          </w:tcPr>
          <w:p w14:paraId="391A3884" w14:textId="7A5E8B47" w:rsidR="00E55723" w:rsidDel="00C6207D" w:rsidRDefault="00E55723">
            <w:pPr>
              <w:pStyle w:val="Heading3"/>
              <w:ind w:left="720"/>
              <w:rPr>
                <w:del w:id="2500" w:author="Sayali Dev" w:date="2018-02-01T17:59:00Z"/>
              </w:rPr>
              <w:pPrChange w:id="2501" w:author="Sayali Dev" w:date="2018-02-02T13:58:00Z">
                <w:pPr/>
              </w:pPrChange>
            </w:pPr>
            <w:del w:id="2502" w:author="Sayali Dev" w:date="2018-02-01T17:59:00Z">
              <w:r w:rsidDel="00C6207D">
                <w:rPr>
                  <w:b w:val="0"/>
                </w:rPr>
                <w:delText>Date Received</w:delText>
              </w:r>
              <w:r w:rsidRPr="00F9591B" w:rsidDel="00C6207D">
                <w:rPr>
                  <w:color w:val="FF0000"/>
                </w:rPr>
                <w:delText>*</w:delText>
              </w:r>
            </w:del>
          </w:p>
        </w:tc>
        <w:tc>
          <w:tcPr>
            <w:tcW w:w="7020" w:type="dxa"/>
            <w:vAlign w:val="center"/>
          </w:tcPr>
          <w:p w14:paraId="3DF6E39D" w14:textId="6E26A38B" w:rsidR="00E55723" w:rsidDel="00C6207D" w:rsidRDefault="00E55723">
            <w:pPr>
              <w:pStyle w:val="Heading3"/>
              <w:ind w:left="720"/>
              <w:rPr>
                <w:del w:id="2503" w:author="Sayali Dev" w:date="2018-02-01T17:59:00Z"/>
              </w:rPr>
              <w:pPrChange w:id="2504" w:author="Sayali Dev" w:date="2018-02-02T13:58:00Z">
                <w:pPr/>
              </w:pPrChange>
            </w:pPr>
            <w:del w:id="2505" w:author="Sayali Dev" w:date="2018-02-01T17:59:00Z">
              <w:r w:rsidDel="00C6207D">
                <w:delText xml:space="preserve">Click the date icon </w:delText>
              </w:r>
              <w:r w:rsidDel="00C6207D">
                <w:rPr>
                  <w:noProof/>
                </w:rPr>
                <w:drawing>
                  <wp:inline distT="0" distB="0" distL="0" distR="0" wp14:anchorId="4B45CC54" wp14:editId="4FBC9AE4">
                    <wp:extent cx="166370" cy="166370"/>
                    <wp:effectExtent l="0" t="0" r="5080" b="5080"/>
                    <wp:docPr id="62" name="Picture 62"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Del="00C6207D">
                <w:delText xml:space="preserve">, and </w:delText>
              </w:r>
              <w:r w:rsidRPr="00CB058F" w:rsidDel="00C6207D">
                <w:delText>then click</w:delText>
              </w:r>
              <w:r w:rsidDel="00C6207D">
                <w:delText xml:space="preserve"> on the received date.</w:delText>
              </w:r>
            </w:del>
          </w:p>
          <w:p w14:paraId="4386D8B3" w14:textId="40CCC501" w:rsidR="00E55723" w:rsidDel="00C6207D" w:rsidRDefault="00E55723">
            <w:pPr>
              <w:pStyle w:val="Heading3"/>
              <w:ind w:left="720"/>
              <w:rPr>
                <w:del w:id="2506" w:author="Sayali Dev" w:date="2018-02-01T17:59:00Z"/>
              </w:rPr>
              <w:pPrChange w:id="2507" w:author="Sayali Dev" w:date="2018-02-02T13:58:00Z">
                <w:pPr/>
              </w:pPrChange>
            </w:pPr>
            <w:del w:id="2508" w:author="Sayali Dev" w:date="2018-02-01T17:59:00Z">
              <w:r w:rsidDel="00C6207D">
                <w:delText xml:space="preserve">The date appears in the </w:delText>
              </w:r>
              <w:r w:rsidRPr="00CB058F" w:rsidDel="00C6207D">
                <w:rPr>
                  <w:b w:val="0"/>
                </w:rPr>
                <w:delText>Date Received</w:delText>
              </w:r>
              <w:r w:rsidDel="00C6207D">
                <w:delText xml:space="preserve"> box. </w:delText>
              </w:r>
            </w:del>
          </w:p>
        </w:tc>
      </w:tr>
      <w:tr w:rsidR="00E55723" w:rsidDel="00C6207D" w14:paraId="372EEDA2" w14:textId="2EB5249A" w:rsidTr="00AC709E">
        <w:trPr>
          <w:cantSplit/>
          <w:trHeight w:val="288"/>
          <w:del w:id="2509" w:author="Sayali Dev" w:date="2018-02-01T17:59:00Z"/>
        </w:trPr>
        <w:tc>
          <w:tcPr>
            <w:tcW w:w="2790" w:type="dxa"/>
            <w:vAlign w:val="center"/>
          </w:tcPr>
          <w:p w14:paraId="153AF88D" w14:textId="63872645" w:rsidR="00E55723" w:rsidRPr="009C07F3" w:rsidDel="00C6207D" w:rsidRDefault="00E55723">
            <w:pPr>
              <w:pStyle w:val="Heading3"/>
              <w:ind w:left="720"/>
              <w:rPr>
                <w:del w:id="2510" w:author="Sayali Dev" w:date="2018-02-01T17:59:00Z"/>
              </w:rPr>
              <w:pPrChange w:id="2511" w:author="Sayali Dev" w:date="2018-02-02T13:58:00Z">
                <w:pPr/>
              </w:pPrChange>
            </w:pPr>
            <w:del w:id="2512" w:author="Sayali Dev" w:date="2018-02-01T17:59:00Z">
              <w:r w:rsidRPr="009C07F3" w:rsidDel="00C6207D">
                <w:rPr>
                  <w:b w:val="0"/>
                </w:rPr>
                <w:delText>Comments</w:delText>
              </w:r>
            </w:del>
          </w:p>
        </w:tc>
        <w:tc>
          <w:tcPr>
            <w:tcW w:w="7020" w:type="dxa"/>
            <w:vAlign w:val="center"/>
          </w:tcPr>
          <w:p w14:paraId="125DE535" w14:textId="52D41EF9" w:rsidR="00E55723" w:rsidDel="00C6207D" w:rsidRDefault="00E55723">
            <w:pPr>
              <w:pStyle w:val="Heading3"/>
              <w:ind w:left="720"/>
              <w:rPr>
                <w:del w:id="2513" w:author="Sayali Dev" w:date="2018-02-01T17:59:00Z"/>
              </w:rPr>
              <w:pPrChange w:id="2514" w:author="Sayali Dev" w:date="2018-02-02T13:58:00Z">
                <w:pPr/>
              </w:pPrChange>
            </w:pPr>
            <w:del w:id="2515" w:author="Sayali Dev" w:date="2018-02-01T17:59:00Z">
              <w:r w:rsidDel="00C6207D">
                <w:delText>Type comments, as needed.</w:delText>
              </w:r>
            </w:del>
          </w:p>
        </w:tc>
      </w:tr>
    </w:tbl>
    <w:p w14:paraId="1E5F2F5A" w14:textId="764A023B" w:rsidR="00E55723" w:rsidDel="00C6207D" w:rsidRDefault="00E55723">
      <w:pPr>
        <w:pStyle w:val="Heading3"/>
        <w:ind w:left="720"/>
        <w:rPr>
          <w:del w:id="2516" w:author="Sayali Dev" w:date="2018-02-01T17:59:00Z"/>
          <w:lang w:val="en-US"/>
        </w:rPr>
        <w:pPrChange w:id="2517" w:author="Sayali Dev" w:date="2018-02-02T13:58:00Z">
          <w:pPr>
            <w:pStyle w:val="BodyText"/>
            <w:ind w:left="720" w:right="540"/>
          </w:pPr>
        </w:pPrChange>
      </w:pPr>
    </w:p>
    <w:p w14:paraId="44A85ED2" w14:textId="2AB3D153" w:rsidR="00E55723" w:rsidDel="00C6207D" w:rsidRDefault="00E55723">
      <w:pPr>
        <w:pStyle w:val="Heading3"/>
        <w:ind w:left="720"/>
        <w:rPr>
          <w:del w:id="2518" w:author="Sayali Dev" w:date="2018-02-01T17:59:00Z"/>
        </w:rPr>
        <w:pPrChange w:id="2519" w:author="Sayali Dev" w:date="2018-02-02T13:58:00Z">
          <w:pPr>
            <w:ind w:left="720"/>
          </w:pPr>
        </w:pPrChange>
      </w:pPr>
      <w:del w:id="2520" w:author="Sayali Dev" w:date="2018-02-01T17:59:00Z">
        <w:r w:rsidRPr="003B2059" w:rsidDel="00C6207D">
          <w:rPr>
            <w:b w:val="0"/>
          </w:rPr>
          <w:delText>Note:</w:delText>
        </w:r>
        <w:r w:rsidDel="00C6207D">
          <w:delText xml:space="preserve"> To expand the </w:delText>
        </w:r>
        <w:r w:rsidRPr="003B2059" w:rsidDel="00C6207D">
          <w:rPr>
            <w:b w:val="0"/>
          </w:rPr>
          <w:delText>Comments History</w:delText>
        </w:r>
        <w:r w:rsidDel="00C6207D">
          <w:delText xml:space="preserve"> box to display additional lines of previous comments, click the expand icon </w:delText>
        </w:r>
        <w:r w:rsidDel="00C6207D">
          <w:rPr>
            <w:noProof/>
          </w:rPr>
          <w:drawing>
            <wp:inline distT="0" distB="0" distL="0" distR="0" wp14:anchorId="118EF7A5" wp14:editId="34BF2E1D">
              <wp:extent cx="207645" cy="191135"/>
              <wp:effectExtent l="0" t="0" r="1905" b="0"/>
              <wp:docPr id="63" name="Picture 63"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and ic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rsidDel="00C6207D">
          <w:delText xml:space="preserve">. </w:delText>
        </w:r>
      </w:del>
    </w:p>
    <w:p w14:paraId="0A4A70F0" w14:textId="4CF7B2D8" w:rsidR="00E55723" w:rsidRPr="00FF7267" w:rsidDel="00C6207D" w:rsidRDefault="00E55723">
      <w:pPr>
        <w:pStyle w:val="Heading3"/>
        <w:ind w:left="720"/>
        <w:rPr>
          <w:del w:id="2521" w:author="Sayali Dev" w:date="2018-02-01T17:59:00Z"/>
          <w:lang w:val="en-US"/>
        </w:rPr>
        <w:pPrChange w:id="2522" w:author="Sayali Dev" w:date="2018-02-02T13:58:00Z">
          <w:pPr>
            <w:pStyle w:val="BodyText"/>
            <w:ind w:right="540"/>
          </w:pPr>
        </w:pPrChange>
      </w:pPr>
    </w:p>
    <w:p w14:paraId="64DB6813" w14:textId="4A9E729C" w:rsidR="00E55723" w:rsidDel="00C6207D" w:rsidRDefault="00E55723">
      <w:pPr>
        <w:pStyle w:val="Heading3"/>
        <w:ind w:left="720"/>
        <w:rPr>
          <w:del w:id="2523" w:author="Sayali Dev" w:date="2018-02-01T17:59:00Z"/>
        </w:rPr>
        <w:pPrChange w:id="2524" w:author="Sayali Dev" w:date="2018-02-02T13:58:00Z">
          <w:pPr>
            <w:pStyle w:val="BodyText"/>
            <w:numPr>
              <w:numId w:val="37"/>
            </w:numPr>
            <w:ind w:left="720" w:hanging="360"/>
          </w:pPr>
        </w:pPrChange>
      </w:pPr>
      <w:del w:id="2525" w:author="Sayali Dev" w:date="2018-02-01T17:59:00Z">
        <w:r w:rsidRPr="00E63C3C" w:rsidDel="00C6207D">
          <w:delText xml:space="preserve">Click </w:delText>
        </w:r>
        <w:r w:rsidRPr="00E63C3C" w:rsidDel="00C6207D">
          <w:rPr>
            <w:b w:val="0"/>
          </w:rPr>
          <w:delText>RECEIVE</w:delText>
        </w:r>
        <w:r w:rsidRPr="00E63C3C" w:rsidDel="00C6207D">
          <w:delText xml:space="preserve">. </w:delText>
        </w:r>
      </w:del>
    </w:p>
    <w:p w14:paraId="50348648" w14:textId="112A9683" w:rsidR="00E55723" w:rsidDel="00C6207D" w:rsidRDefault="00E55723">
      <w:pPr>
        <w:pStyle w:val="Heading3"/>
        <w:ind w:left="720"/>
        <w:rPr>
          <w:del w:id="2526" w:author="Sayali Dev" w:date="2018-02-01T17:59:00Z"/>
          <w:lang w:val="en-US"/>
        </w:rPr>
        <w:pPrChange w:id="2527" w:author="Sayali Dev" w:date="2018-02-02T13:58:00Z">
          <w:pPr>
            <w:pStyle w:val="BodyText"/>
            <w:ind w:left="720"/>
          </w:pPr>
        </w:pPrChange>
      </w:pPr>
      <w:del w:id="2528" w:author="Sayali Dev" w:date="2018-02-01T17:59:00Z">
        <w:r w:rsidDel="00C6207D">
          <w:delText xml:space="preserve">The status of the </w:delText>
        </w:r>
        <w:r w:rsidDel="00C6207D">
          <w:rPr>
            <w:lang w:val="en-US"/>
          </w:rPr>
          <w:delText xml:space="preserve">selected </w:delText>
        </w:r>
        <w:r w:rsidDel="00C6207D">
          <w:delText>k</w:delText>
        </w:r>
        <w:r w:rsidRPr="00E63C3C" w:rsidDel="00C6207D">
          <w:delText>it</w:delText>
        </w:r>
        <w:r w:rsidDel="00C6207D">
          <w:rPr>
            <w:lang w:val="en-US"/>
          </w:rPr>
          <w:delText>s</w:delText>
        </w:r>
        <w:r w:rsidRPr="00E63C3C" w:rsidDel="00C6207D">
          <w:delText xml:space="preserve"> </w:delText>
        </w:r>
        <w:r w:rsidDel="00C6207D">
          <w:delText xml:space="preserve">appears as </w:delText>
        </w:r>
        <w:r w:rsidRPr="00197930" w:rsidDel="00C6207D">
          <w:rPr>
            <w:b w:val="0"/>
          </w:rPr>
          <w:delText>Received</w:delText>
        </w:r>
        <w:r w:rsidDel="00C6207D">
          <w:rPr>
            <w:b w:val="0"/>
            <w:lang w:val="en-US"/>
          </w:rPr>
          <w:delText xml:space="preserve"> </w:delText>
        </w:r>
        <w:r w:rsidRPr="00197930" w:rsidDel="00C6207D">
          <w:rPr>
            <w:b w:val="0"/>
          </w:rPr>
          <w:delText>-</w:delText>
        </w:r>
        <w:r w:rsidDel="00C6207D">
          <w:rPr>
            <w:b w:val="0"/>
            <w:lang w:val="en-US"/>
          </w:rPr>
          <w:delText xml:space="preserve"> </w:delText>
        </w:r>
        <w:r w:rsidRPr="00197930" w:rsidDel="00C6207D">
          <w:rPr>
            <w:b w:val="0"/>
          </w:rPr>
          <w:delText>Not Used</w:delText>
        </w:r>
        <w:r w:rsidDel="00C6207D">
          <w:rPr>
            <w:b w:val="0"/>
            <w:lang w:val="en-US"/>
          </w:rPr>
          <w:delText xml:space="preserve">, </w:delText>
        </w:r>
        <w:r w:rsidRPr="005B168A" w:rsidDel="00C6207D">
          <w:rPr>
            <w:lang w:val="en-US"/>
          </w:rPr>
          <w:delText>and t</w:delText>
        </w:r>
        <w:r w:rsidDel="00C6207D">
          <w:delText>he status of the k</w:delText>
        </w:r>
        <w:r w:rsidRPr="003F793D" w:rsidDel="00C6207D">
          <w:delText xml:space="preserve">it </w:delText>
        </w:r>
        <w:r w:rsidDel="00C6207D">
          <w:delText>s</w:delText>
        </w:r>
        <w:r w:rsidRPr="003F793D" w:rsidDel="00C6207D">
          <w:delText xml:space="preserve">hipment </w:delText>
        </w:r>
        <w:r w:rsidDel="00C6207D">
          <w:delText xml:space="preserve">appears as </w:delText>
        </w:r>
        <w:r w:rsidRPr="00197930" w:rsidDel="00C6207D">
          <w:rPr>
            <w:b w:val="0"/>
          </w:rPr>
          <w:delText>Received</w:delText>
        </w:r>
        <w:r w:rsidDel="00C6207D">
          <w:rPr>
            <w:b w:val="0"/>
            <w:lang w:val="en-US"/>
          </w:rPr>
          <w:delText xml:space="preserve"> </w:delText>
        </w:r>
        <w:r w:rsidRPr="005B168A" w:rsidDel="00C6207D">
          <w:rPr>
            <w:lang w:val="en-US"/>
          </w:rPr>
          <w:delText>on the</w:delText>
        </w:r>
        <w:r w:rsidDel="00C6207D">
          <w:rPr>
            <w:b w:val="0"/>
            <w:lang w:val="en-US"/>
          </w:rPr>
          <w:delText xml:space="preserve"> View Kits Shipment </w:delText>
        </w:r>
        <w:r w:rsidRPr="005B168A" w:rsidDel="00C6207D">
          <w:rPr>
            <w:lang w:val="en-US"/>
          </w:rPr>
          <w:delText>page</w:delText>
        </w:r>
        <w:r w:rsidDel="00C6207D">
          <w:delText>.</w:delText>
        </w:r>
      </w:del>
    </w:p>
    <w:p w14:paraId="0A1048C8" w14:textId="29DCE1AE" w:rsidR="00E55723" w:rsidDel="00C6207D" w:rsidRDefault="00E55723">
      <w:pPr>
        <w:pStyle w:val="Heading3"/>
        <w:ind w:left="720"/>
        <w:rPr>
          <w:del w:id="2529" w:author="Sayali Dev" w:date="2018-02-01T17:59:00Z"/>
        </w:rPr>
        <w:pPrChange w:id="2530" w:author="Sayali Dev" w:date="2018-02-02T13:58:00Z">
          <w:pPr>
            <w:ind w:left="720" w:right="270"/>
          </w:pPr>
        </w:pPrChange>
      </w:pPr>
    </w:p>
    <w:p w14:paraId="2DC4E538" w14:textId="19CA8BA2" w:rsidR="00E55723" w:rsidDel="00C6207D" w:rsidRDefault="00E55723">
      <w:pPr>
        <w:pStyle w:val="Heading3"/>
        <w:ind w:left="720"/>
        <w:rPr>
          <w:del w:id="2531" w:author="Sayali Dev" w:date="2018-02-01T17:59:00Z"/>
        </w:rPr>
        <w:pPrChange w:id="2532" w:author="Sayali Dev" w:date="2018-02-02T13:58:00Z">
          <w:pPr>
            <w:ind w:left="720" w:right="270"/>
          </w:pPr>
        </w:pPrChange>
      </w:pPr>
    </w:p>
    <w:p w14:paraId="759A5089" w14:textId="609BF04B" w:rsidR="00E55723" w:rsidDel="007B25D2" w:rsidRDefault="00E55723">
      <w:pPr>
        <w:pStyle w:val="Heading3"/>
        <w:ind w:left="720"/>
        <w:rPr>
          <w:del w:id="2533" w:author="Sayali Dev" w:date="2018-02-02T13:56:00Z"/>
        </w:rPr>
        <w:pPrChange w:id="2534" w:author="Sayali Dev" w:date="2018-02-02T13:58:00Z">
          <w:pPr>
            <w:pStyle w:val="Heading3"/>
          </w:pPr>
        </w:pPrChange>
      </w:pPr>
      <w:del w:id="2535" w:author="Sayali Dev" w:date="2018-02-01T17:59:00Z">
        <w:r w:rsidDel="00C6207D">
          <w:br w:type="page"/>
        </w:r>
      </w:del>
      <w:del w:id="2536" w:author="Sayali Dev" w:date="2018-02-02T13:56:00Z">
        <w:r w:rsidDel="007B25D2">
          <w:delText xml:space="preserve">Recording </w:delText>
        </w:r>
        <w:r w:rsidRPr="005D24D2" w:rsidDel="007B25D2">
          <w:rPr>
            <w:lang w:val="en-US"/>
          </w:rPr>
          <w:delText>R</w:delText>
        </w:r>
        <w:r w:rsidDel="007B25D2">
          <w:delText>eceipt of a Kit</w:delText>
        </w:r>
        <w:r w:rsidRPr="005D24D2" w:rsidDel="007B25D2">
          <w:rPr>
            <w:lang w:val="en-US"/>
          </w:rPr>
          <w:delText>s</w:delText>
        </w:r>
        <w:r w:rsidDel="007B25D2">
          <w:delText xml:space="preserve"> Shipment</w:delText>
        </w:r>
        <w:r w:rsidDel="007B25D2">
          <w:br/>
        </w:r>
      </w:del>
    </w:p>
    <w:p w14:paraId="3C1084A4" w14:textId="5FEB5201" w:rsidR="00E55723" w:rsidRPr="00E63C3C" w:rsidDel="007B25D2" w:rsidRDefault="00E55723">
      <w:pPr>
        <w:pStyle w:val="BodyText"/>
        <w:ind w:left="720"/>
        <w:rPr>
          <w:del w:id="2537" w:author="Sayali Dev" w:date="2018-02-02T13:56:00Z"/>
        </w:rPr>
        <w:pPrChange w:id="2538" w:author="Sayali Dev" w:date="2018-02-02T13:58:00Z">
          <w:pPr>
            <w:pStyle w:val="BodyText"/>
          </w:pPr>
        </w:pPrChange>
      </w:pPr>
      <w:del w:id="2539" w:author="Sayali Dev" w:date="2018-02-02T13:56:00Z">
        <w:r w:rsidDel="007B25D2">
          <w:delText>To receive a kit</w:delText>
        </w:r>
        <w:r w:rsidDel="007B25D2">
          <w:rPr>
            <w:lang w:val="en-US"/>
          </w:rPr>
          <w:delText>s</w:delText>
        </w:r>
        <w:r w:rsidDel="007B25D2">
          <w:delText xml:space="preserve"> shipment</w:delText>
        </w:r>
        <w:r w:rsidRPr="00E63C3C" w:rsidDel="007B25D2">
          <w:delText>:</w:delText>
        </w:r>
      </w:del>
    </w:p>
    <w:p w14:paraId="60BD5E91" w14:textId="61B5DB0F" w:rsidR="00E55723" w:rsidRPr="00904EC6" w:rsidDel="007B25D2" w:rsidRDefault="00E55723">
      <w:pPr>
        <w:pStyle w:val="BodyText"/>
        <w:ind w:left="720"/>
        <w:rPr>
          <w:del w:id="2540" w:author="Sayali Dev" w:date="2018-02-02T13:56:00Z"/>
        </w:rPr>
        <w:pPrChange w:id="2541" w:author="Sayali Dev" w:date="2018-02-02T13:58:00Z">
          <w:pPr>
            <w:pStyle w:val="BodyText"/>
          </w:pPr>
        </w:pPrChange>
      </w:pPr>
    </w:p>
    <w:p w14:paraId="5BE1DC75" w14:textId="185F2519" w:rsidR="00E55723" w:rsidDel="007B25D2" w:rsidRDefault="00E55723">
      <w:pPr>
        <w:pStyle w:val="BodyText"/>
        <w:ind w:left="720"/>
        <w:rPr>
          <w:del w:id="2542" w:author="Sayali Dev" w:date="2018-02-02T13:56:00Z"/>
        </w:rPr>
        <w:pPrChange w:id="2543" w:author="Sayali Dev" w:date="2018-02-02T13:58:00Z">
          <w:pPr>
            <w:pStyle w:val="BodyText"/>
            <w:numPr>
              <w:numId w:val="28"/>
            </w:numPr>
            <w:ind w:left="810" w:hanging="450"/>
          </w:pPr>
        </w:pPrChange>
      </w:pPr>
      <w:del w:id="2544" w:author="Sayali Dev" w:date="2018-02-02T13:56:00Z">
        <w:r w:rsidDel="007B25D2">
          <w:delText xml:space="preserve">On the </w:delText>
        </w:r>
        <w:r w:rsidRPr="00F35070" w:rsidDel="007B25D2">
          <w:rPr>
            <w:b/>
          </w:rPr>
          <w:delText>Kits Shipment Search</w:delText>
        </w:r>
        <w:r w:rsidDel="007B25D2">
          <w:delText xml:space="preserve"> page, click the row of the </w:delText>
        </w:r>
        <w:r w:rsidDel="007B25D2">
          <w:rPr>
            <w:lang w:val="en-US"/>
          </w:rPr>
          <w:delText xml:space="preserve">“In Transit” </w:delText>
        </w:r>
        <w:r w:rsidDel="007B25D2">
          <w:delText xml:space="preserve">kit shipment that you want to receive. </w:delText>
        </w:r>
      </w:del>
    </w:p>
    <w:p w14:paraId="02D3510B" w14:textId="5613BEA6" w:rsidR="00E55723" w:rsidDel="007B25D2" w:rsidRDefault="00E55723">
      <w:pPr>
        <w:pStyle w:val="BodyText"/>
        <w:ind w:left="720"/>
        <w:rPr>
          <w:del w:id="2545" w:author="Sayali Dev" w:date="2018-02-02T13:56:00Z"/>
        </w:rPr>
      </w:pPr>
      <w:del w:id="2546" w:author="Sayali Dev" w:date="2018-02-02T13:56:00Z">
        <w:r w:rsidDel="007B25D2">
          <w:delText xml:space="preserve">The </w:delText>
        </w:r>
        <w:r w:rsidRPr="004B424D" w:rsidDel="007B25D2">
          <w:rPr>
            <w:b/>
          </w:rPr>
          <w:delText>View Kits Shipment</w:delText>
        </w:r>
        <w:r w:rsidDel="007B25D2">
          <w:delText xml:space="preserve"> page appears</w:delText>
        </w:r>
        <w:r w:rsidRPr="004B424D" w:rsidDel="007B25D2">
          <w:delText xml:space="preserve"> </w:delText>
        </w:r>
        <w:r w:rsidRPr="00FA0FC9" w:rsidDel="007B25D2">
          <w:delText>with the details of the kit shipment that you selected</w:delText>
        </w:r>
        <w:r w:rsidDel="007B25D2">
          <w:delText>.</w:delText>
        </w:r>
      </w:del>
    </w:p>
    <w:p w14:paraId="7FD8D2FB" w14:textId="4E85BD72" w:rsidR="00E55723" w:rsidDel="007B25D2" w:rsidRDefault="00E55723">
      <w:pPr>
        <w:pStyle w:val="BodyText"/>
        <w:ind w:left="720"/>
        <w:rPr>
          <w:del w:id="2547" w:author="Sayali Dev" w:date="2018-02-02T13:56:00Z"/>
        </w:rPr>
      </w:pPr>
    </w:p>
    <w:p w14:paraId="3C22EC09" w14:textId="2C59A67E" w:rsidR="00E55723" w:rsidDel="007B25D2" w:rsidRDefault="00E55723">
      <w:pPr>
        <w:pStyle w:val="BodyText"/>
        <w:ind w:left="720"/>
        <w:rPr>
          <w:del w:id="2548" w:author="Sayali Dev" w:date="2018-02-02T13:56:00Z"/>
        </w:rPr>
        <w:pPrChange w:id="2549" w:author="Sayali Dev" w:date="2018-02-02T13:58:00Z">
          <w:pPr>
            <w:pStyle w:val="BodyText"/>
            <w:numPr>
              <w:numId w:val="28"/>
            </w:numPr>
            <w:ind w:left="810" w:hanging="450"/>
          </w:pPr>
        </w:pPrChange>
      </w:pPr>
      <w:del w:id="2550" w:author="Sayali Dev" w:date="2018-02-02T13:56:00Z">
        <w:r w:rsidDel="007B25D2">
          <w:delText xml:space="preserve">Click </w:delText>
        </w:r>
        <w:r w:rsidRPr="003F793D" w:rsidDel="007B25D2">
          <w:rPr>
            <w:b/>
          </w:rPr>
          <w:delText>RECEIVE</w:delText>
        </w:r>
        <w:r w:rsidRPr="00F9591B" w:rsidDel="007B25D2">
          <w:delText>.</w:delText>
        </w:r>
      </w:del>
    </w:p>
    <w:p w14:paraId="22C5E1A0" w14:textId="52C01607" w:rsidR="00E55723" w:rsidRPr="00904EC6" w:rsidDel="007B25D2" w:rsidRDefault="00E55723">
      <w:pPr>
        <w:pStyle w:val="BodyText"/>
        <w:ind w:left="720"/>
        <w:rPr>
          <w:del w:id="2551" w:author="Sayali Dev" w:date="2018-02-02T13:56:00Z"/>
        </w:rPr>
      </w:pPr>
      <w:del w:id="2552" w:author="Sayali Dev" w:date="2018-02-02T13:56:00Z">
        <w:r w:rsidDel="007B25D2">
          <w:delText xml:space="preserve">The </w:delText>
        </w:r>
        <w:r w:rsidRPr="00F9591B" w:rsidDel="007B25D2">
          <w:rPr>
            <w:b/>
          </w:rPr>
          <w:delText>Receive Kit</w:delText>
        </w:r>
        <w:r w:rsidDel="007B25D2">
          <w:rPr>
            <w:b/>
            <w:lang w:val="en-US"/>
          </w:rPr>
          <w:delText>s</w:delText>
        </w:r>
        <w:r w:rsidRPr="00F9591B" w:rsidDel="007B25D2">
          <w:rPr>
            <w:b/>
          </w:rPr>
          <w:delText xml:space="preserve"> Shipment</w:delText>
        </w:r>
        <w:r w:rsidDel="007B25D2">
          <w:delText xml:space="preserve"> page appears.</w:delText>
        </w:r>
        <w:r w:rsidDel="007B25D2">
          <w:br/>
        </w:r>
        <w:r w:rsidRPr="00F9591B" w:rsidDel="007B25D2">
          <w:rPr>
            <w:b/>
          </w:rPr>
          <w:delText>Note:</w:delText>
        </w:r>
        <w:r w:rsidRPr="00F9591B" w:rsidDel="007B25D2">
          <w:delText xml:space="preserve"> Fields that are marked with the red asterisk (</w:delText>
        </w:r>
        <w:r w:rsidRPr="00F9591B" w:rsidDel="007B25D2">
          <w:rPr>
            <w:color w:val="FF0000"/>
          </w:rPr>
          <w:delText>*</w:delText>
        </w:r>
        <w:r w:rsidRPr="00F9591B" w:rsidDel="007B25D2">
          <w:delText>) are ma</w:delText>
        </w:r>
        <w:r w:rsidDel="007B25D2">
          <w:delText>n</w:delText>
        </w:r>
        <w:r w:rsidRPr="00F9591B" w:rsidDel="007B25D2">
          <w:delText>datory</w:delText>
        </w:r>
        <w:r w:rsidDel="007B25D2">
          <w:delText>.</w:delText>
        </w:r>
      </w:del>
    </w:p>
    <w:p w14:paraId="1C6D6E20" w14:textId="2E19DE3D" w:rsidR="00E55723" w:rsidRPr="009B4FB4" w:rsidDel="007B25D2" w:rsidRDefault="00E55723">
      <w:pPr>
        <w:pStyle w:val="BodyText"/>
        <w:ind w:left="720"/>
        <w:rPr>
          <w:del w:id="2553" w:author="Sayali Dev" w:date="2018-02-02T13:56:00Z"/>
        </w:rPr>
        <w:pPrChange w:id="2554" w:author="Sayali Dev" w:date="2018-02-02T13:58:00Z">
          <w:pPr>
            <w:pStyle w:val="BodyText"/>
          </w:pPr>
        </w:pPrChange>
      </w:pPr>
    </w:p>
    <w:p w14:paraId="2D26818A" w14:textId="53B16C6C" w:rsidR="00E55723" w:rsidRDefault="00E55723">
      <w:pPr>
        <w:pStyle w:val="Caption"/>
        <w:ind w:left="720"/>
        <w:rPr>
          <w:noProof/>
        </w:rPr>
        <w:pPrChange w:id="2555" w:author="Sayali Dev" w:date="2018-02-02T13:58:00Z">
          <w:pPr>
            <w:pStyle w:val="Caption"/>
            <w:ind w:firstLine="720"/>
          </w:pPr>
        </w:pPrChange>
      </w:pPr>
      <w:del w:id="2556" w:author="Sayali Dev" w:date="2018-02-02T13:56:00Z">
        <w:r w:rsidDel="007B25D2">
          <w:rPr>
            <w:noProof/>
          </w:rPr>
          <w:drawing>
            <wp:inline distT="0" distB="0" distL="0" distR="0" wp14:anchorId="2558D8B7" wp14:editId="58994D17">
              <wp:extent cx="6257925" cy="37052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7925" cy="3705225"/>
                      </a:xfrm>
                      <a:prstGeom prst="rect">
                        <a:avLst/>
                      </a:prstGeom>
                      <a:noFill/>
                      <a:ln w="3175">
                        <a:solidFill>
                          <a:schemeClr val="tx1"/>
                        </a:solidFill>
                      </a:ln>
                    </pic:spPr>
                  </pic:pic>
                </a:graphicData>
              </a:graphic>
            </wp:inline>
          </w:drawing>
        </w:r>
      </w:del>
    </w:p>
    <w:p w14:paraId="394462A6" w14:textId="77777777" w:rsidR="00E55723" w:rsidRPr="00CD6144" w:rsidRDefault="00E55723" w:rsidP="00E55723"/>
    <w:p w14:paraId="0F895A24" w14:textId="5AB82F40" w:rsidR="00E55723" w:rsidDel="007B25D2" w:rsidRDefault="00E55723" w:rsidP="00E55723">
      <w:pPr>
        <w:numPr>
          <w:ilvl w:val="0"/>
          <w:numId w:val="29"/>
        </w:numPr>
        <w:ind w:left="720"/>
        <w:rPr>
          <w:del w:id="2557" w:author="Sayali Dev" w:date="2018-02-02T13:56:00Z"/>
        </w:rPr>
      </w:pPr>
      <w:del w:id="2558" w:author="Sayali Dev" w:date="2018-02-02T13:56:00Z">
        <w:r w:rsidDel="007B25D2">
          <w:delText xml:space="preserve">Select the check boxes in front of the kits that you want to receive. </w:delText>
        </w:r>
      </w:del>
    </w:p>
    <w:p w14:paraId="2353D6C5" w14:textId="0F2E2526" w:rsidR="00E55723" w:rsidRPr="0042224E" w:rsidDel="007B25D2" w:rsidRDefault="00E55723" w:rsidP="00E55723">
      <w:pPr>
        <w:pStyle w:val="BodyText"/>
        <w:ind w:left="900"/>
        <w:rPr>
          <w:del w:id="2559" w:author="Sayali Dev" w:date="2018-02-02T13:56:00Z"/>
        </w:rPr>
      </w:pPr>
      <w:del w:id="2560" w:author="Sayali Dev" w:date="2018-02-02T13:56:00Z">
        <w:r w:rsidRPr="009C07F3" w:rsidDel="007B25D2">
          <w:rPr>
            <w:b/>
          </w:rPr>
          <w:delText>Note:</w:delText>
        </w:r>
        <w:r w:rsidDel="007B25D2">
          <w:delText xml:space="preserve"> You can record receipt of all kits now, or only selected kit(s) and return later to receive other kits in this shipment. To receive all the kits now, select the checkbox in the header next to </w:delText>
        </w:r>
        <w:r w:rsidRPr="00904EC6" w:rsidDel="007B25D2">
          <w:rPr>
            <w:b/>
          </w:rPr>
          <w:delText>Received</w:delText>
        </w:r>
        <w:r w:rsidDel="007B25D2">
          <w:delText>.</w:delText>
        </w:r>
        <w:r w:rsidDel="007B25D2">
          <w:br/>
        </w:r>
      </w:del>
    </w:p>
    <w:p w14:paraId="6263062D" w14:textId="24E98F1F" w:rsidR="00E55723" w:rsidDel="007B25D2" w:rsidRDefault="00E55723" w:rsidP="00E55723">
      <w:pPr>
        <w:numPr>
          <w:ilvl w:val="0"/>
          <w:numId w:val="29"/>
        </w:numPr>
        <w:ind w:left="720" w:right="540"/>
        <w:rPr>
          <w:del w:id="2561" w:author="Sayali Dev" w:date="2018-02-02T13:56:00Z"/>
        </w:rPr>
      </w:pPr>
      <w:del w:id="2562" w:author="Sayali Dev" w:date="2018-02-02T13:56:00Z">
        <w:r w:rsidDel="007B25D2">
          <w:delText xml:space="preserve">If the kit was received on a date other than the date displayed in the </w:delText>
        </w:r>
        <w:r w:rsidRPr="00BF3680" w:rsidDel="007B25D2">
          <w:rPr>
            <w:b/>
          </w:rPr>
          <w:delText>Date Received</w:delText>
        </w:r>
        <w:r w:rsidDel="007B25D2">
          <w:delText xml:space="preserve"> box, click the date icon </w:delText>
        </w:r>
        <w:r w:rsidDel="007B25D2">
          <w:rPr>
            <w:noProof/>
          </w:rPr>
          <w:drawing>
            <wp:inline distT="0" distB="0" distL="0" distR="0" wp14:anchorId="04556D1B" wp14:editId="5C474B18">
              <wp:extent cx="171450" cy="171450"/>
              <wp:effectExtent l="0" t="0" r="0" b="0"/>
              <wp:docPr id="7" name="Picture 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Del="007B25D2">
          <w:delText xml:space="preserve"> and </w:delText>
        </w:r>
        <w:r w:rsidRPr="00CB058F" w:rsidDel="007B25D2">
          <w:delText>then click</w:delText>
        </w:r>
        <w:r w:rsidDel="007B25D2">
          <w:delText xml:space="preserve"> on the date when the kit was received.</w:delText>
        </w:r>
        <w:r w:rsidDel="007B25D2">
          <w:br/>
        </w:r>
      </w:del>
    </w:p>
    <w:p w14:paraId="0BF0D88C" w14:textId="2F2457A7" w:rsidR="00E55723" w:rsidDel="007B25D2" w:rsidRDefault="00E55723" w:rsidP="00E55723">
      <w:pPr>
        <w:numPr>
          <w:ilvl w:val="0"/>
          <w:numId w:val="29"/>
        </w:numPr>
        <w:ind w:left="720" w:right="540"/>
        <w:rPr>
          <w:del w:id="2563" w:author="Sayali Dev" w:date="2018-02-02T13:56:00Z"/>
        </w:rPr>
      </w:pPr>
      <w:del w:id="2564" w:author="Sayali Dev" w:date="2018-02-02T13:56:00Z">
        <w:r w:rsidDel="007B25D2">
          <w:delText>Type Comments, as needed.</w:delText>
        </w:r>
        <w:r w:rsidDel="007B25D2">
          <w:br/>
        </w:r>
      </w:del>
    </w:p>
    <w:p w14:paraId="31B0316D" w14:textId="6374F2AB" w:rsidR="00E55723" w:rsidDel="007B25D2" w:rsidRDefault="00E55723" w:rsidP="00E55723">
      <w:pPr>
        <w:numPr>
          <w:ilvl w:val="0"/>
          <w:numId w:val="29"/>
        </w:numPr>
        <w:ind w:left="720" w:right="540"/>
        <w:rPr>
          <w:del w:id="2565" w:author="Sayali Dev" w:date="2018-02-02T13:56:00Z"/>
        </w:rPr>
      </w:pPr>
      <w:del w:id="2566" w:author="Sayali Dev" w:date="2018-02-02T13:56:00Z">
        <w:r w:rsidRPr="00E63C3C" w:rsidDel="007B25D2">
          <w:delText xml:space="preserve">Click </w:delText>
        </w:r>
        <w:r w:rsidRPr="00E67BA7" w:rsidDel="007B25D2">
          <w:rPr>
            <w:b/>
          </w:rPr>
          <w:delText>RECEIVE</w:delText>
        </w:r>
        <w:r w:rsidRPr="00E63C3C" w:rsidDel="007B25D2">
          <w:delText xml:space="preserve">. </w:delText>
        </w:r>
      </w:del>
    </w:p>
    <w:p w14:paraId="4F64EFC6" w14:textId="0A12F178" w:rsidR="00E55723" w:rsidDel="007B25D2" w:rsidRDefault="00E55723" w:rsidP="00E55723">
      <w:pPr>
        <w:pStyle w:val="BodyText"/>
        <w:ind w:left="720"/>
        <w:rPr>
          <w:del w:id="2567" w:author="Sayali Dev" w:date="2018-02-02T13:56:00Z"/>
        </w:rPr>
      </w:pPr>
      <w:del w:id="2568" w:author="Sayali Dev" w:date="2018-02-02T13:56:00Z">
        <w:r w:rsidDel="007B25D2">
          <w:delText xml:space="preserve">The </w:delText>
        </w:r>
        <w:r w:rsidRPr="00911B8F" w:rsidDel="007B25D2">
          <w:rPr>
            <w:b/>
          </w:rPr>
          <w:delText>View Kits Shipment</w:delText>
        </w:r>
        <w:r w:rsidDel="007B25D2">
          <w:delText xml:space="preserve"> page appears.</w:delText>
        </w:r>
      </w:del>
    </w:p>
    <w:p w14:paraId="6E4F5C37" w14:textId="37998B3F" w:rsidR="00E55723" w:rsidDel="007B25D2" w:rsidRDefault="00E55723" w:rsidP="00E55723">
      <w:pPr>
        <w:pStyle w:val="BodyText"/>
        <w:ind w:left="720"/>
        <w:rPr>
          <w:del w:id="2569" w:author="Sayali Dev" w:date="2018-02-02T13:56:00Z"/>
        </w:rPr>
      </w:pPr>
      <w:del w:id="2570" w:author="Sayali Dev" w:date="2018-02-02T13:56:00Z">
        <w:r w:rsidDel="007B25D2">
          <w:rPr>
            <w:lang w:val="en-US"/>
          </w:rPr>
          <w:delText xml:space="preserve">On right panel, For each kit received, </w:delText>
        </w:r>
        <w:r w:rsidDel="007B25D2">
          <w:delText xml:space="preserve">Kit Status appears as </w:delText>
        </w:r>
        <w:r w:rsidRPr="00197930" w:rsidDel="007B25D2">
          <w:rPr>
            <w:b/>
          </w:rPr>
          <w:delText>Received</w:delText>
        </w:r>
        <w:r w:rsidDel="007B25D2">
          <w:rPr>
            <w:b/>
            <w:lang w:val="en-US"/>
          </w:rPr>
          <w:delText xml:space="preserve"> </w:delText>
        </w:r>
        <w:r w:rsidRPr="00197930" w:rsidDel="007B25D2">
          <w:rPr>
            <w:b/>
          </w:rPr>
          <w:delText>-</w:delText>
        </w:r>
        <w:r w:rsidDel="007B25D2">
          <w:rPr>
            <w:b/>
            <w:lang w:val="en-US"/>
          </w:rPr>
          <w:delText xml:space="preserve"> </w:delText>
        </w:r>
        <w:r w:rsidRPr="00197930" w:rsidDel="007B25D2">
          <w:rPr>
            <w:b/>
          </w:rPr>
          <w:delText>Not Used</w:delText>
        </w:r>
        <w:r w:rsidDel="007B25D2">
          <w:rPr>
            <w:b/>
          </w:rPr>
          <w:delText>.</w:delText>
        </w:r>
      </w:del>
    </w:p>
    <w:p w14:paraId="75918949" w14:textId="4BE4B2FD" w:rsidR="00E55723" w:rsidRPr="007E2A5B" w:rsidDel="007B25D2" w:rsidRDefault="00E55723" w:rsidP="00E55723">
      <w:pPr>
        <w:pStyle w:val="BodyText"/>
        <w:ind w:left="720"/>
        <w:rPr>
          <w:del w:id="2571" w:author="Sayali Dev" w:date="2018-02-02T13:56:00Z"/>
          <w:lang w:val="en-US"/>
        </w:rPr>
      </w:pPr>
      <w:del w:id="2572" w:author="Sayali Dev" w:date="2018-02-02T13:56:00Z">
        <w:r w:rsidDel="007B25D2">
          <w:rPr>
            <w:lang w:val="en-US"/>
          </w:rPr>
          <w:delText xml:space="preserve">Under View Kits Shipment, </w:delText>
        </w:r>
        <w:r w:rsidDel="007B25D2">
          <w:delText xml:space="preserve">Kit Shipment Status appears as </w:delText>
        </w:r>
        <w:r w:rsidRPr="0095255A" w:rsidDel="007B25D2">
          <w:rPr>
            <w:b/>
          </w:rPr>
          <w:delText>Received</w:delText>
        </w:r>
        <w:r w:rsidRPr="0095255A" w:rsidDel="007B25D2">
          <w:rPr>
            <w:b/>
            <w:lang w:val="en-US"/>
          </w:rPr>
          <w:delText xml:space="preserve"> </w:delText>
        </w:r>
        <w:r w:rsidDel="007B25D2">
          <w:rPr>
            <w:b/>
          </w:rPr>
          <w:delText>–</w:delText>
        </w:r>
        <w:r w:rsidRPr="0095255A" w:rsidDel="007B25D2">
          <w:rPr>
            <w:b/>
            <w:lang w:val="en-US"/>
          </w:rPr>
          <w:delText xml:space="preserve"> </w:delText>
        </w:r>
        <w:r w:rsidRPr="0095255A" w:rsidDel="007B25D2">
          <w:rPr>
            <w:b/>
          </w:rPr>
          <w:delText>Partial</w:delText>
        </w:r>
        <w:r w:rsidRPr="0095255A" w:rsidDel="007B25D2">
          <w:rPr>
            <w:lang w:val="en-US"/>
          </w:rPr>
          <w:delText xml:space="preserve"> </w:delText>
        </w:r>
        <w:r w:rsidDel="007B25D2">
          <w:rPr>
            <w:lang w:val="en-US"/>
          </w:rPr>
          <w:delText>if</w:delText>
        </w:r>
        <w:r w:rsidRPr="0095255A" w:rsidDel="007B25D2">
          <w:rPr>
            <w:lang w:val="en-US"/>
          </w:rPr>
          <w:delText xml:space="preserve"> some kits of the shipment are </w:delText>
        </w:r>
        <w:r w:rsidDel="007B25D2">
          <w:rPr>
            <w:lang w:val="en-US"/>
          </w:rPr>
          <w:delText xml:space="preserve">received else </w:delText>
        </w:r>
        <w:r w:rsidRPr="0095255A" w:rsidDel="007B25D2">
          <w:rPr>
            <w:b/>
            <w:lang w:val="en-US"/>
          </w:rPr>
          <w:delText>Received</w:delText>
        </w:r>
        <w:r w:rsidDel="007B25D2">
          <w:rPr>
            <w:b/>
            <w:lang w:val="en-US"/>
          </w:rPr>
          <w:delText xml:space="preserve"> </w:delText>
        </w:r>
        <w:r w:rsidDel="007B25D2">
          <w:rPr>
            <w:lang w:val="en-US"/>
          </w:rPr>
          <w:delText>is shown on receiving all kits of shipment</w:delText>
        </w:r>
        <w:r w:rsidRPr="0095255A" w:rsidDel="007B25D2">
          <w:rPr>
            <w:lang w:val="en-US"/>
          </w:rPr>
          <w:delText>.</w:delText>
        </w:r>
      </w:del>
    </w:p>
    <w:p w14:paraId="6B4CB785" w14:textId="1FB3722C" w:rsidR="00E55723" w:rsidDel="007B25D2" w:rsidRDefault="00E55723" w:rsidP="00E55723">
      <w:pPr>
        <w:pStyle w:val="BodyText"/>
        <w:rPr>
          <w:del w:id="2573" w:author="Sayali Dev" w:date="2018-02-02T13:56:00Z"/>
          <w:b/>
          <w:lang w:val="en-US"/>
        </w:rPr>
      </w:pPr>
    </w:p>
    <w:p w14:paraId="792948D9" w14:textId="422FC8CB" w:rsidR="00E55723" w:rsidRPr="00537A61" w:rsidDel="007B25D2" w:rsidRDefault="00E55723" w:rsidP="00E55723">
      <w:pPr>
        <w:pStyle w:val="BodyText"/>
        <w:rPr>
          <w:del w:id="2574" w:author="Sayali Dev" w:date="2018-02-02T13:56:00Z"/>
          <w:b/>
          <w:lang w:val="en-US"/>
        </w:rPr>
      </w:pPr>
      <w:del w:id="2575" w:author="Sayali Dev" w:date="2018-02-02T13:56:00Z">
        <w:r w:rsidRPr="00537A61" w:rsidDel="007B25D2">
          <w:rPr>
            <w:b/>
            <w:lang w:val="en-US"/>
          </w:rPr>
          <w:delText>Note:</w:delText>
        </w:r>
      </w:del>
    </w:p>
    <w:p w14:paraId="3FDC9D73" w14:textId="520ACB38" w:rsidR="00E55723" w:rsidRPr="007E2A5B" w:rsidDel="007B25D2" w:rsidRDefault="00E55723" w:rsidP="00E55723">
      <w:pPr>
        <w:pStyle w:val="BodyText"/>
        <w:rPr>
          <w:del w:id="2576" w:author="Sayali Dev" w:date="2018-02-02T13:56:00Z"/>
          <w:lang w:val="en-US"/>
        </w:rPr>
      </w:pPr>
      <w:del w:id="2577" w:author="Sayali Dev" w:date="2018-02-02T13:56:00Z">
        <w:r w:rsidDel="007B25D2">
          <w:rPr>
            <w:lang w:val="en-US"/>
          </w:rPr>
          <w:delText>To receive unreceived kits from this shipment, Click Receive and Repeat steps 3 to 5 above.</w:delText>
        </w:r>
      </w:del>
    </w:p>
    <w:p w14:paraId="0D911EEB" w14:textId="3F23489F" w:rsidR="00E55723" w:rsidDel="007B25D2" w:rsidRDefault="00E55723" w:rsidP="00E55723">
      <w:pPr>
        <w:pStyle w:val="BodyText"/>
        <w:numPr>
          <w:ilvl w:val="0"/>
          <w:numId w:val="29"/>
        </w:numPr>
        <w:ind w:left="720"/>
        <w:rPr>
          <w:del w:id="2578" w:author="Sayali Dev" w:date="2018-02-02T13:56:00Z"/>
        </w:rPr>
      </w:pPr>
      <w:del w:id="2579" w:author="Sayali Dev" w:date="2018-02-02T13:56:00Z">
        <w:r w:rsidDel="007B25D2">
          <w:delText xml:space="preserve">To generate a report of the Kit contents, click </w:delText>
        </w:r>
        <w:r w:rsidRPr="00FB39A0" w:rsidDel="007B25D2">
          <w:rPr>
            <w:b/>
          </w:rPr>
          <w:delText>GENERATE REPORT</w:delText>
        </w:r>
        <w:r w:rsidDel="007B25D2">
          <w:delText xml:space="preserve">. </w:delText>
        </w:r>
      </w:del>
    </w:p>
    <w:p w14:paraId="135BE48E" w14:textId="1F7B7FC5" w:rsidR="00E55723" w:rsidRDefault="00E55723" w:rsidP="00E55723">
      <w:pPr>
        <w:pStyle w:val="BodyText"/>
      </w:pPr>
      <w:del w:id="2580" w:author="Sayali Dev" w:date="2018-02-02T13:56:00Z">
        <w:r w:rsidDel="007B25D2">
          <w:rPr>
            <w:noProof/>
            <w:lang w:val="en-US" w:eastAsia="en-US"/>
          </w:rPr>
          <w:drawing>
            <wp:inline distT="0" distB="0" distL="0" distR="0" wp14:anchorId="3618D0F4" wp14:editId="5FE16C4D">
              <wp:extent cx="6696075" cy="3276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290" r="706" b="5292"/>
                      <a:stretch/>
                    </pic:blipFill>
                    <pic:spPr bwMode="auto">
                      <a:xfrm>
                        <a:off x="0" y="0"/>
                        <a:ext cx="6696075" cy="3276600"/>
                      </a:xfrm>
                      <a:prstGeom prst="rect">
                        <a:avLst/>
                      </a:prstGeom>
                      <a:ln>
                        <a:noFill/>
                      </a:ln>
                      <a:extLst>
                        <a:ext uri="{53640926-AAD7-44D8-BBD7-CCE9431645EC}">
                          <a14:shadowObscured xmlns:a14="http://schemas.microsoft.com/office/drawing/2010/main"/>
                        </a:ext>
                      </a:extLst>
                    </pic:spPr>
                  </pic:pic>
                </a:graphicData>
              </a:graphic>
            </wp:inline>
          </w:drawing>
        </w:r>
      </w:del>
    </w:p>
    <w:p w14:paraId="475BE47E" w14:textId="5C9344CD" w:rsidR="00E55723" w:rsidRDefault="00E55723" w:rsidP="00E55723">
      <w:pPr>
        <w:pStyle w:val="BodyText"/>
        <w:ind w:left="720"/>
        <w:rPr>
          <w:ins w:id="2581" w:author="Sayali Dev" w:date="2018-02-02T13:58:00Z"/>
        </w:rPr>
      </w:pPr>
    </w:p>
    <w:p w14:paraId="18C35945" w14:textId="52F959B0" w:rsidR="007B25D2" w:rsidRDefault="007B25D2" w:rsidP="00E55723">
      <w:pPr>
        <w:pStyle w:val="BodyText"/>
        <w:ind w:left="720"/>
        <w:rPr>
          <w:ins w:id="2582" w:author="Sayali Dev" w:date="2018-02-02T13:58:00Z"/>
        </w:rPr>
      </w:pPr>
    </w:p>
    <w:p w14:paraId="42F28795" w14:textId="1D0D7AEC" w:rsidR="007B25D2" w:rsidRDefault="007B25D2" w:rsidP="00E55723">
      <w:pPr>
        <w:pStyle w:val="BodyText"/>
        <w:ind w:left="720"/>
        <w:rPr>
          <w:ins w:id="2583" w:author="Sayali Dev" w:date="2018-02-02T13:58:00Z"/>
        </w:rPr>
      </w:pPr>
    </w:p>
    <w:p w14:paraId="29317ABD" w14:textId="4D5BEB77" w:rsidR="007B25D2" w:rsidRDefault="007B25D2" w:rsidP="00E55723">
      <w:pPr>
        <w:pStyle w:val="BodyText"/>
        <w:ind w:left="720"/>
        <w:rPr>
          <w:ins w:id="2584" w:author="Sayali Dev" w:date="2018-02-02T13:58:00Z"/>
        </w:rPr>
      </w:pPr>
    </w:p>
    <w:p w14:paraId="5A65132A" w14:textId="6A50292A" w:rsidR="007B25D2" w:rsidRDefault="007B25D2" w:rsidP="00E55723">
      <w:pPr>
        <w:pStyle w:val="BodyText"/>
        <w:ind w:left="720"/>
        <w:rPr>
          <w:ins w:id="2585" w:author="Sayali Dev" w:date="2018-02-02T13:58:00Z"/>
        </w:rPr>
      </w:pPr>
    </w:p>
    <w:p w14:paraId="2048285F" w14:textId="3AA0F736" w:rsidR="007B25D2" w:rsidRDefault="007B25D2" w:rsidP="00E55723">
      <w:pPr>
        <w:pStyle w:val="BodyText"/>
        <w:ind w:left="720"/>
        <w:rPr>
          <w:ins w:id="2586" w:author="Sayali Dev" w:date="2018-02-02T13:58:00Z"/>
        </w:rPr>
      </w:pPr>
    </w:p>
    <w:p w14:paraId="4C38A483" w14:textId="27E31A76" w:rsidR="007B25D2" w:rsidRDefault="007B25D2" w:rsidP="00E55723">
      <w:pPr>
        <w:pStyle w:val="BodyText"/>
        <w:ind w:left="720"/>
        <w:rPr>
          <w:ins w:id="2587" w:author="Sayali Dev" w:date="2018-02-02T13:58:00Z"/>
        </w:rPr>
      </w:pPr>
    </w:p>
    <w:p w14:paraId="4E7AED5E" w14:textId="42FF7268" w:rsidR="007B25D2" w:rsidRDefault="007B25D2" w:rsidP="00E55723">
      <w:pPr>
        <w:pStyle w:val="BodyText"/>
        <w:ind w:left="720"/>
        <w:rPr>
          <w:ins w:id="2588" w:author="Sayali Dev" w:date="2018-02-02T13:58:00Z"/>
        </w:rPr>
      </w:pPr>
    </w:p>
    <w:p w14:paraId="5CD4D3ED" w14:textId="0A2411B6" w:rsidR="007B25D2" w:rsidRDefault="007B25D2" w:rsidP="00E55723">
      <w:pPr>
        <w:pStyle w:val="BodyText"/>
        <w:ind w:left="720"/>
        <w:rPr>
          <w:ins w:id="2589" w:author="Sayali Dev" w:date="2018-02-02T13:58:00Z"/>
        </w:rPr>
      </w:pPr>
    </w:p>
    <w:p w14:paraId="24C834AE" w14:textId="641C426B" w:rsidR="007B25D2" w:rsidRDefault="007B25D2" w:rsidP="00E55723">
      <w:pPr>
        <w:pStyle w:val="BodyText"/>
        <w:ind w:left="720"/>
        <w:rPr>
          <w:ins w:id="2590" w:author="Sayali Dev" w:date="2018-02-02T13:58:00Z"/>
        </w:rPr>
      </w:pPr>
    </w:p>
    <w:p w14:paraId="2B2CF7D6" w14:textId="7ACE9292" w:rsidR="007B25D2" w:rsidRDefault="007B25D2" w:rsidP="00E55723">
      <w:pPr>
        <w:pStyle w:val="BodyText"/>
        <w:ind w:left="720"/>
        <w:rPr>
          <w:ins w:id="2591" w:author="Sayali Dev" w:date="2018-02-02T13:58:00Z"/>
        </w:rPr>
      </w:pPr>
    </w:p>
    <w:p w14:paraId="61D9D7E8" w14:textId="098107C3" w:rsidR="007B25D2" w:rsidRDefault="007B25D2" w:rsidP="00E55723">
      <w:pPr>
        <w:pStyle w:val="BodyText"/>
        <w:ind w:left="720"/>
        <w:rPr>
          <w:ins w:id="2592" w:author="Sayali Dev" w:date="2018-02-02T13:58:00Z"/>
        </w:rPr>
      </w:pPr>
    </w:p>
    <w:p w14:paraId="36136795" w14:textId="27C650D3" w:rsidR="007B25D2" w:rsidRDefault="007B25D2" w:rsidP="00E55723">
      <w:pPr>
        <w:pStyle w:val="BodyText"/>
        <w:ind w:left="720"/>
        <w:rPr>
          <w:ins w:id="2593" w:author="Sayali Dev" w:date="2018-02-02T13:58:00Z"/>
        </w:rPr>
      </w:pPr>
    </w:p>
    <w:p w14:paraId="7E177169" w14:textId="3E0172F4" w:rsidR="007B25D2" w:rsidRDefault="007B25D2" w:rsidP="00E55723">
      <w:pPr>
        <w:pStyle w:val="BodyText"/>
        <w:ind w:left="720"/>
        <w:rPr>
          <w:ins w:id="2594" w:author="Sayali Dev" w:date="2018-02-02T13:58:00Z"/>
        </w:rPr>
      </w:pPr>
    </w:p>
    <w:p w14:paraId="58A3BD2D" w14:textId="3E28FAC5" w:rsidR="007B25D2" w:rsidRDefault="007B25D2" w:rsidP="00E55723">
      <w:pPr>
        <w:pStyle w:val="BodyText"/>
        <w:ind w:left="720"/>
        <w:rPr>
          <w:ins w:id="2595" w:author="Sayali Dev" w:date="2018-02-02T13:58:00Z"/>
        </w:rPr>
      </w:pPr>
    </w:p>
    <w:p w14:paraId="45293F6B" w14:textId="36E0C426" w:rsidR="007B25D2" w:rsidRDefault="007B25D2" w:rsidP="00E55723">
      <w:pPr>
        <w:pStyle w:val="BodyText"/>
        <w:ind w:left="720"/>
        <w:rPr>
          <w:ins w:id="2596" w:author="Sayali Dev" w:date="2018-02-02T13:58:00Z"/>
        </w:rPr>
      </w:pPr>
    </w:p>
    <w:p w14:paraId="67D1B680" w14:textId="365A419E" w:rsidR="007B25D2" w:rsidRDefault="007B25D2" w:rsidP="00E55723">
      <w:pPr>
        <w:pStyle w:val="BodyText"/>
        <w:ind w:left="720"/>
        <w:rPr>
          <w:ins w:id="2597" w:author="Sayali Dev" w:date="2018-02-02T13:58:00Z"/>
        </w:rPr>
      </w:pPr>
    </w:p>
    <w:p w14:paraId="3F940EA9" w14:textId="0745A075" w:rsidR="007B25D2" w:rsidRDefault="007B25D2" w:rsidP="00E55723">
      <w:pPr>
        <w:pStyle w:val="BodyText"/>
        <w:ind w:left="720"/>
        <w:rPr>
          <w:ins w:id="2598" w:author="Sayali Dev" w:date="2018-02-02T13:58:00Z"/>
        </w:rPr>
      </w:pPr>
    </w:p>
    <w:p w14:paraId="15296918" w14:textId="0423769B" w:rsidR="007B25D2" w:rsidRDefault="007B25D2" w:rsidP="00E55723">
      <w:pPr>
        <w:pStyle w:val="BodyText"/>
        <w:ind w:left="720"/>
        <w:rPr>
          <w:ins w:id="2599" w:author="Sayali Dev" w:date="2018-02-02T13:58:00Z"/>
        </w:rPr>
      </w:pPr>
    </w:p>
    <w:p w14:paraId="5F89C770" w14:textId="02CAC08C" w:rsidR="007B25D2" w:rsidRDefault="007B25D2" w:rsidP="00E55723">
      <w:pPr>
        <w:pStyle w:val="BodyText"/>
        <w:ind w:left="720"/>
        <w:rPr>
          <w:ins w:id="2600" w:author="Sayali Dev" w:date="2018-02-02T13:59:00Z"/>
        </w:rPr>
      </w:pPr>
    </w:p>
    <w:p w14:paraId="69D1E48C" w14:textId="110F8C54" w:rsidR="007B25D2" w:rsidRDefault="007B25D2">
      <w:pPr>
        <w:pStyle w:val="BodyText"/>
        <w:rPr>
          <w:ins w:id="2601" w:author="Sayali Dev" w:date="2018-02-21T16:06:00Z"/>
        </w:rPr>
        <w:pPrChange w:id="2602" w:author="Sayali Dev" w:date="2018-02-15T15:44:00Z">
          <w:pPr>
            <w:pStyle w:val="BodyText"/>
            <w:ind w:left="720"/>
          </w:pPr>
        </w:pPrChange>
      </w:pPr>
    </w:p>
    <w:p w14:paraId="1C8726F8" w14:textId="6B2C2916" w:rsidR="006900CB" w:rsidRDefault="006900CB">
      <w:pPr>
        <w:pStyle w:val="BodyText"/>
        <w:rPr>
          <w:ins w:id="2603" w:author="Sayali Dev" w:date="2018-02-21T16:06:00Z"/>
        </w:rPr>
        <w:pPrChange w:id="2604" w:author="Sayali Dev" w:date="2018-02-15T15:44:00Z">
          <w:pPr>
            <w:pStyle w:val="BodyText"/>
            <w:ind w:left="720"/>
          </w:pPr>
        </w:pPrChange>
      </w:pPr>
    </w:p>
    <w:p w14:paraId="18312702" w14:textId="68568750" w:rsidR="006900CB" w:rsidRDefault="006900CB">
      <w:pPr>
        <w:pStyle w:val="BodyText"/>
        <w:rPr>
          <w:ins w:id="2605" w:author="Sayali Dev" w:date="2018-02-21T16:06:00Z"/>
        </w:rPr>
        <w:pPrChange w:id="2606" w:author="Sayali Dev" w:date="2018-02-15T15:44:00Z">
          <w:pPr>
            <w:pStyle w:val="BodyText"/>
            <w:ind w:left="720"/>
          </w:pPr>
        </w:pPrChange>
      </w:pPr>
    </w:p>
    <w:p w14:paraId="5A91F7B4" w14:textId="031A8151" w:rsidR="006900CB" w:rsidRDefault="006900CB">
      <w:pPr>
        <w:pStyle w:val="BodyText"/>
        <w:rPr>
          <w:ins w:id="2607" w:author="Sayali Dev" w:date="2018-02-21T16:06:00Z"/>
        </w:rPr>
        <w:pPrChange w:id="2608" w:author="Sayali Dev" w:date="2018-02-15T15:44:00Z">
          <w:pPr>
            <w:pStyle w:val="BodyText"/>
            <w:ind w:left="720"/>
          </w:pPr>
        </w:pPrChange>
      </w:pPr>
    </w:p>
    <w:p w14:paraId="2ADFBBFF" w14:textId="5DE7EDDA" w:rsidR="006900CB" w:rsidRDefault="006900CB">
      <w:pPr>
        <w:pStyle w:val="BodyText"/>
        <w:rPr>
          <w:ins w:id="2609" w:author="Sayali Dev" w:date="2018-02-21T16:06:00Z"/>
        </w:rPr>
        <w:pPrChange w:id="2610" w:author="Sayali Dev" w:date="2018-02-15T15:44:00Z">
          <w:pPr>
            <w:pStyle w:val="BodyText"/>
            <w:ind w:left="720"/>
          </w:pPr>
        </w:pPrChange>
      </w:pPr>
    </w:p>
    <w:p w14:paraId="259CA2E8" w14:textId="62F2F772" w:rsidR="006900CB" w:rsidRDefault="006900CB">
      <w:pPr>
        <w:pStyle w:val="BodyText"/>
        <w:rPr>
          <w:ins w:id="2611" w:author="Sayali Dev" w:date="2018-02-21T16:06:00Z"/>
        </w:rPr>
        <w:pPrChange w:id="2612" w:author="Sayali Dev" w:date="2018-02-15T15:44:00Z">
          <w:pPr>
            <w:pStyle w:val="BodyText"/>
            <w:ind w:left="720"/>
          </w:pPr>
        </w:pPrChange>
      </w:pPr>
    </w:p>
    <w:p w14:paraId="1E0BC5D4" w14:textId="77777777" w:rsidR="006900CB" w:rsidRDefault="006900CB">
      <w:pPr>
        <w:pStyle w:val="BodyText"/>
        <w:pPrChange w:id="2613" w:author="Sayali Dev" w:date="2018-02-15T15:44:00Z">
          <w:pPr>
            <w:pStyle w:val="BodyText"/>
            <w:ind w:left="720"/>
          </w:pPr>
        </w:pPrChange>
      </w:pPr>
    </w:p>
    <w:p w14:paraId="38A64535" w14:textId="1239ED64" w:rsidR="008B2114" w:rsidRPr="00153749" w:rsidRDefault="008B2114">
      <w:pPr>
        <w:pStyle w:val="Heading1"/>
        <w:rPr>
          <w:ins w:id="2614" w:author="Sayali Dev" w:date="2018-02-15T18:17:00Z"/>
        </w:rPr>
        <w:pPrChange w:id="2615" w:author="Sayali Dev" w:date="2018-02-15T18:17:00Z">
          <w:pPr>
            <w:jc w:val="center"/>
          </w:pPr>
        </w:pPrChange>
      </w:pPr>
      <w:bookmarkStart w:id="2616" w:name="_Toc506996671"/>
      <w:ins w:id="2617" w:author="Sayali Dev" w:date="2018-02-15T18:17:00Z">
        <w:r w:rsidRPr="006E66A5">
          <w:lastRenderedPageBreak/>
          <w:t>Receive specimen shi</w:t>
        </w:r>
        <w:r>
          <w:t>pment for patients test ordered</w:t>
        </w:r>
        <w:bookmarkEnd w:id="2616"/>
      </w:ins>
    </w:p>
    <w:p w14:paraId="2B598580" w14:textId="6337270A" w:rsidR="00E55723" w:rsidRPr="00FB39A0" w:rsidDel="007B25D2" w:rsidRDefault="00E55723">
      <w:pPr>
        <w:pStyle w:val="Heading1"/>
        <w:rPr>
          <w:del w:id="2618" w:author="Sayali Dev" w:date="2018-02-02T13:56:00Z"/>
        </w:rPr>
        <w:pPrChange w:id="2619" w:author="Sayali Dev" w:date="2018-02-02T13:59:00Z">
          <w:pPr>
            <w:pStyle w:val="BodyText"/>
            <w:numPr>
              <w:numId w:val="29"/>
            </w:numPr>
            <w:ind w:left="1260" w:hanging="360"/>
          </w:pPr>
        </w:pPrChange>
      </w:pPr>
      <w:del w:id="2620" w:author="Sayali Dev" w:date="2018-02-02T13:56:00Z">
        <w:r w:rsidDel="007B25D2">
          <w:delText xml:space="preserve">On </w:delText>
        </w:r>
        <w:r w:rsidDel="007B25D2">
          <w:rPr>
            <w:lang w:val="en-US"/>
          </w:rPr>
          <w:delText>pop-up shown, s</w:delText>
        </w:r>
        <w:r w:rsidDel="007B25D2">
          <w:delText xml:space="preserve">elect one of the following: </w:delText>
        </w:r>
      </w:del>
    </w:p>
    <w:p w14:paraId="24633D2B" w14:textId="483C40C6" w:rsidR="00E55723" w:rsidDel="007B25D2" w:rsidRDefault="00E55723">
      <w:pPr>
        <w:pStyle w:val="Heading1"/>
        <w:rPr>
          <w:del w:id="2621" w:author="Sayali Dev" w:date="2018-02-02T13:56:00Z"/>
        </w:rPr>
        <w:pPrChange w:id="2622" w:author="Sayali Dev" w:date="2018-02-02T13:59:00Z">
          <w:pPr>
            <w:pStyle w:val="BodyText"/>
            <w:ind w:left="720"/>
          </w:pPr>
        </w:pPrChange>
      </w:pPr>
      <w:del w:id="2623" w:author="Sayali Dev" w:date="2018-02-02T13:56:00Z">
        <w:r w:rsidRPr="00FB39A0" w:rsidDel="007B25D2">
          <w:delText>Kits Shipment List</w:delText>
        </w:r>
        <w:r w:rsidDel="007B25D2">
          <w:delText xml:space="preserve"> to display a report listing the shipment contents.</w:delText>
        </w:r>
      </w:del>
    </w:p>
    <w:p w14:paraId="0E2E60E8" w14:textId="04A41054" w:rsidR="00E55723" w:rsidDel="007B25D2" w:rsidRDefault="00E55723">
      <w:pPr>
        <w:pStyle w:val="Heading1"/>
        <w:rPr>
          <w:del w:id="2624" w:author="Sayali Dev" w:date="2018-02-02T13:56:00Z"/>
        </w:rPr>
        <w:pPrChange w:id="2625" w:author="Sayali Dev" w:date="2018-02-02T13:59:00Z">
          <w:pPr>
            <w:pStyle w:val="BodyText"/>
            <w:ind w:left="720"/>
          </w:pPr>
        </w:pPrChange>
      </w:pPr>
      <w:del w:id="2626" w:author="Sayali Dev" w:date="2018-02-02T13:56:00Z">
        <w:r w:rsidRPr="00FB39A0" w:rsidDel="007B25D2">
          <w:delText xml:space="preserve">Kits </w:delText>
        </w:r>
        <w:r w:rsidDel="007B25D2">
          <w:rPr>
            <w:lang w:val="en-US"/>
          </w:rPr>
          <w:delText xml:space="preserve">Shipment </w:delText>
        </w:r>
        <w:r w:rsidRPr="00FB39A0" w:rsidDel="007B25D2">
          <w:delText>Manifest</w:delText>
        </w:r>
        <w:r w:rsidDel="007B25D2">
          <w:delText xml:space="preserve"> to display a report listing the contents and all shipment details.</w:delText>
        </w:r>
      </w:del>
    </w:p>
    <w:p w14:paraId="2448664C" w14:textId="25130F21" w:rsidR="00E55723" w:rsidRPr="00D20A1E" w:rsidDel="007B25D2" w:rsidRDefault="00E55723">
      <w:pPr>
        <w:pStyle w:val="Heading1"/>
        <w:rPr>
          <w:del w:id="2627" w:author="Sayali Dev" w:date="2018-02-02T13:56:00Z"/>
          <w:lang w:val="en-US"/>
        </w:rPr>
        <w:pPrChange w:id="2628" w:author="Sayali Dev" w:date="2018-02-02T13:59:00Z">
          <w:pPr>
            <w:pStyle w:val="BodyText"/>
          </w:pPr>
        </w:pPrChange>
      </w:pPr>
    </w:p>
    <w:p w14:paraId="08892610" w14:textId="71FBC028" w:rsidR="00E55723" w:rsidRPr="00D20A1E" w:rsidDel="007B25D2" w:rsidRDefault="00E55723">
      <w:pPr>
        <w:pStyle w:val="Heading1"/>
        <w:rPr>
          <w:del w:id="2629" w:author="Sayali Dev" w:date="2018-02-02T13:56:00Z"/>
        </w:rPr>
        <w:pPrChange w:id="2630" w:author="Sayali Dev" w:date="2018-02-02T13:59:00Z">
          <w:pPr>
            <w:pStyle w:val="BodyText"/>
            <w:numPr>
              <w:numId w:val="29"/>
            </w:numPr>
            <w:ind w:left="1260" w:hanging="360"/>
          </w:pPr>
        </w:pPrChange>
      </w:pPr>
      <w:del w:id="2631" w:author="Sayali Dev" w:date="2018-02-02T13:56:00Z">
        <w:r w:rsidRPr="00D20A1E" w:rsidDel="007B25D2">
          <w:delText>Click on CLOSE to return to Home Page.</w:delText>
        </w:r>
      </w:del>
    </w:p>
    <w:p w14:paraId="1085ECFC" w14:textId="6207BCA2" w:rsidR="00E55723" w:rsidDel="007B25D2" w:rsidRDefault="00E55723">
      <w:pPr>
        <w:pStyle w:val="Heading1"/>
        <w:rPr>
          <w:del w:id="2632" w:author="Sayali Dev" w:date="2018-02-02T13:56:00Z"/>
        </w:rPr>
        <w:pPrChange w:id="2633" w:author="Sayali Dev" w:date="2018-02-02T13:59:00Z">
          <w:pPr>
            <w:pStyle w:val="BodyText"/>
          </w:pPr>
        </w:pPrChange>
      </w:pPr>
    </w:p>
    <w:p w14:paraId="7CE149B9" w14:textId="5DDC87AA" w:rsidR="00E55723" w:rsidRPr="00A075E8" w:rsidDel="007B25D2" w:rsidRDefault="00E55723">
      <w:pPr>
        <w:pStyle w:val="Heading1"/>
        <w:rPr>
          <w:del w:id="2634" w:author="Sayali Dev" w:date="2018-02-02T13:56:00Z"/>
          <w:i/>
          <w:sz w:val="24"/>
          <w:szCs w:val="24"/>
        </w:rPr>
        <w:pPrChange w:id="2635" w:author="Sayali Dev" w:date="2018-02-02T13:59:00Z">
          <w:pPr>
            <w:ind w:right="270"/>
          </w:pPr>
        </w:pPrChange>
      </w:pPr>
      <w:del w:id="2636" w:author="Sayali Dev" w:date="2018-02-02T13:56:00Z">
        <w:r w:rsidRPr="00A075E8" w:rsidDel="007B25D2">
          <w:rPr>
            <w:i/>
            <w:sz w:val="24"/>
            <w:szCs w:val="24"/>
          </w:rPr>
          <w:delText>Alternative Path:</w:delText>
        </w:r>
      </w:del>
    </w:p>
    <w:p w14:paraId="69D637AA" w14:textId="704D656A" w:rsidR="00E55723" w:rsidDel="007B25D2" w:rsidRDefault="00E55723">
      <w:pPr>
        <w:pStyle w:val="Heading1"/>
        <w:rPr>
          <w:del w:id="2637" w:author="Sayali Dev" w:date="2018-02-02T13:56:00Z"/>
        </w:rPr>
        <w:pPrChange w:id="2638" w:author="Sayali Dev" w:date="2018-02-02T13:59:00Z">
          <w:pPr>
            <w:ind w:right="540"/>
          </w:pPr>
        </w:pPrChange>
      </w:pPr>
    </w:p>
    <w:p w14:paraId="5A225F88" w14:textId="6438797C" w:rsidR="00E55723" w:rsidDel="007B25D2" w:rsidRDefault="00E55723">
      <w:pPr>
        <w:pStyle w:val="Heading1"/>
        <w:rPr>
          <w:del w:id="2639" w:author="Sayali Dev" w:date="2018-02-02T13:56:00Z"/>
        </w:rPr>
        <w:pPrChange w:id="2640" w:author="Sayali Dev" w:date="2018-02-02T13:59:00Z">
          <w:pPr>
            <w:pStyle w:val="ListParagraph"/>
            <w:numPr>
              <w:numId w:val="31"/>
            </w:numPr>
            <w:ind w:left="360" w:right="540" w:hanging="360"/>
          </w:pPr>
        </w:pPrChange>
      </w:pPr>
      <w:del w:id="2641" w:author="Sayali Dev" w:date="2018-02-02T13:56:00Z">
        <w:r w:rsidDel="007B25D2">
          <w:delText>Log in to Cirraspec using your credentials.</w:delText>
        </w:r>
      </w:del>
    </w:p>
    <w:p w14:paraId="73B7B806" w14:textId="05C5BED1" w:rsidR="00E55723" w:rsidDel="007B25D2" w:rsidRDefault="00E55723">
      <w:pPr>
        <w:pStyle w:val="Heading1"/>
        <w:rPr>
          <w:del w:id="2642" w:author="Sayali Dev" w:date="2018-02-02T13:56:00Z"/>
        </w:rPr>
        <w:pPrChange w:id="2643" w:author="Sayali Dev" w:date="2018-02-02T13:59:00Z">
          <w:pPr>
            <w:pStyle w:val="ListParagraph"/>
            <w:numPr>
              <w:numId w:val="31"/>
            </w:numPr>
            <w:ind w:left="360" w:right="540" w:hanging="360"/>
          </w:pPr>
        </w:pPrChange>
      </w:pPr>
      <w:del w:id="2644" w:author="Sayali Dev" w:date="2018-02-02T13:56:00Z">
        <w:r w:rsidDel="007B25D2">
          <w:delText xml:space="preserve">On Home Page, Click on </w:delText>
        </w:r>
        <w:r w:rsidRPr="00A075E8" w:rsidDel="007B25D2">
          <w:delText xml:space="preserve">Receive </w:delText>
        </w:r>
        <w:r w:rsidDel="007B25D2">
          <w:delText xml:space="preserve">and Register </w:delText>
        </w:r>
        <w:r w:rsidRPr="00A075E8" w:rsidDel="007B25D2">
          <w:delText>Kits</w:delText>
        </w:r>
        <w:r w:rsidDel="007B25D2">
          <w:delText xml:space="preserve"> link on left panel.</w:delText>
        </w:r>
        <w:r w:rsidDel="007B25D2">
          <w:br/>
          <w:delText>The k</w:delText>
        </w:r>
        <w:r w:rsidRPr="00AE5860" w:rsidDel="007B25D2">
          <w:delText xml:space="preserve">it </w:delText>
        </w:r>
        <w:r w:rsidDel="007B25D2">
          <w:delText>shipment s</w:delText>
        </w:r>
        <w:r w:rsidRPr="00AE5860" w:rsidDel="007B25D2">
          <w:delText xml:space="preserve">earch </w:delText>
        </w:r>
        <w:r w:rsidDel="007B25D2">
          <w:delText xml:space="preserve">page displays a list of all kit shipments that are to be received. </w:delText>
        </w:r>
      </w:del>
    </w:p>
    <w:p w14:paraId="6A1BB34A" w14:textId="0E35FA9F" w:rsidR="00E55723" w:rsidDel="007B25D2" w:rsidRDefault="00E55723">
      <w:pPr>
        <w:pStyle w:val="Heading1"/>
        <w:rPr>
          <w:del w:id="2645" w:author="Sayali Dev" w:date="2018-02-02T13:56:00Z"/>
        </w:rPr>
        <w:pPrChange w:id="2646" w:author="Sayali Dev" w:date="2018-02-02T13:59:00Z">
          <w:pPr>
            <w:pStyle w:val="ListParagraph"/>
            <w:ind w:left="360" w:right="540"/>
          </w:pPr>
        </w:pPrChange>
      </w:pPr>
      <w:del w:id="2647" w:author="Sayali Dev" w:date="2018-02-02T13:56:00Z">
        <w:r w:rsidDel="007B25D2">
          <w:delText>As seen in below screenshot.</w:delText>
        </w:r>
      </w:del>
    </w:p>
    <w:p w14:paraId="43BA1A7D" w14:textId="74AD9C21" w:rsidR="00E55723" w:rsidDel="007B25D2" w:rsidRDefault="00E55723">
      <w:pPr>
        <w:pStyle w:val="Heading1"/>
        <w:rPr>
          <w:del w:id="2648" w:author="Sayali Dev" w:date="2018-02-02T13:56:00Z"/>
          <w:rFonts w:cs="Arial"/>
          <w:lang w:val="en-US" w:eastAsia="en-US"/>
        </w:rPr>
        <w:pPrChange w:id="2649" w:author="Sayali Dev" w:date="2018-02-02T13:59:00Z">
          <w:pPr>
            <w:pStyle w:val="BodyText"/>
            <w:numPr>
              <w:numId w:val="31"/>
            </w:numPr>
            <w:ind w:left="360" w:hanging="360"/>
          </w:pPr>
        </w:pPrChange>
      </w:pPr>
      <w:del w:id="2650" w:author="Sayali Dev" w:date="2018-02-02T13:56:00Z">
        <w:r w:rsidRPr="00AA267E" w:rsidDel="007B25D2">
          <w:rPr>
            <w:rFonts w:cs="Arial"/>
            <w:lang w:val="en-US" w:eastAsia="en-US"/>
          </w:rPr>
          <w:delText xml:space="preserve">Click on </w:delText>
        </w:r>
        <w:r w:rsidDel="007B25D2">
          <w:rPr>
            <w:rFonts w:cs="Arial"/>
            <w:lang w:val="en-US" w:eastAsia="en-US"/>
          </w:rPr>
          <w:delText xml:space="preserve">row for kit shipment Status as </w:delText>
        </w:r>
        <w:r w:rsidRPr="00AA267E" w:rsidDel="007B25D2">
          <w:rPr>
            <w:rFonts w:cs="Arial"/>
            <w:lang w:val="en-US" w:eastAsia="en-US"/>
          </w:rPr>
          <w:delText>“Received- Partial”</w:delText>
        </w:r>
        <w:r w:rsidDel="007B25D2">
          <w:rPr>
            <w:rFonts w:cs="Arial"/>
            <w:lang w:val="en-US" w:eastAsia="en-US"/>
          </w:rPr>
          <w:delText xml:space="preserve"> or “In Transit”. </w:delText>
        </w:r>
      </w:del>
    </w:p>
    <w:p w14:paraId="559709DF" w14:textId="36B256D2" w:rsidR="00E55723" w:rsidDel="007B25D2" w:rsidRDefault="00E55723">
      <w:pPr>
        <w:pStyle w:val="Heading1"/>
        <w:rPr>
          <w:del w:id="2651" w:author="Sayali Dev" w:date="2018-02-02T13:56:00Z"/>
          <w:rFonts w:cs="Arial"/>
          <w:lang w:val="en-US" w:eastAsia="en-US"/>
        </w:rPr>
        <w:pPrChange w:id="2652" w:author="Sayali Dev" w:date="2018-02-02T13:59:00Z">
          <w:pPr>
            <w:pStyle w:val="BodyText"/>
            <w:numPr>
              <w:numId w:val="31"/>
            </w:numPr>
            <w:ind w:left="360" w:hanging="360"/>
          </w:pPr>
        </w:pPrChange>
      </w:pPr>
      <w:del w:id="2653" w:author="Sayali Dev" w:date="2018-02-02T13:56:00Z">
        <w:r w:rsidDel="007B25D2">
          <w:rPr>
            <w:rFonts w:cs="Arial"/>
            <w:lang w:val="en-US" w:eastAsia="en-US"/>
          </w:rPr>
          <w:delText xml:space="preserve">Repeat steps 3 to 9 above to Receive kit </w:delText>
        </w:r>
        <w:r w:rsidRPr="00AA267E" w:rsidDel="007B25D2">
          <w:rPr>
            <w:rFonts w:cs="Arial"/>
            <w:lang w:val="en-US" w:eastAsia="en-US"/>
          </w:rPr>
          <w:delText>and generate kit report.</w:delText>
        </w:r>
      </w:del>
    </w:p>
    <w:p w14:paraId="5DC7A9AE" w14:textId="77777777" w:rsidR="00F2232B" w:rsidDel="007B25D2" w:rsidRDefault="00F2232B">
      <w:pPr>
        <w:pStyle w:val="Heading1"/>
        <w:rPr>
          <w:del w:id="2654" w:author="Sayali Dev" w:date="2018-02-02T13:56:00Z"/>
        </w:rPr>
        <w:pPrChange w:id="2655" w:author="Sayali Dev" w:date="2018-02-02T13:59:00Z">
          <w:pPr>
            <w:ind w:right="540"/>
          </w:pPr>
        </w:pPrChange>
      </w:pPr>
    </w:p>
    <w:p w14:paraId="2468E47E" w14:textId="77777777" w:rsidR="00F2232B" w:rsidDel="007B25D2" w:rsidRDefault="00F2232B">
      <w:pPr>
        <w:pStyle w:val="Heading1"/>
        <w:rPr>
          <w:del w:id="2656" w:author="Sayali Dev" w:date="2018-02-02T13:56:00Z"/>
          <w:lang w:val="en-US"/>
        </w:rPr>
        <w:pPrChange w:id="2657" w:author="Sayali Dev" w:date="2018-02-02T13:59:00Z">
          <w:pPr>
            <w:pStyle w:val="Heading3"/>
          </w:pPr>
        </w:pPrChange>
      </w:pPr>
    </w:p>
    <w:p w14:paraId="04F87A5A" w14:textId="77777777" w:rsidR="00F2232B" w:rsidDel="007B25D2" w:rsidRDefault="00F2232B">
      <w:pPr>
        <w:pStyle w:val="Heading1"/>
        <w:rPr>
          <w:del w:id="2658" w:author="Sayali Dev" w:date="2018-02-02T13:56:00Z"/>
        </w:rPr>
        <w:pPrChange w:id="2659" w:author="Sayali Dev" w:date="2018-02-02T13:59:00Z">
          <w:pPr>
            <w:ind w:left="720" w:right="270"/>
          </w:pPr>
        </w:pPrChange>
      </w:pPr>
    </w:p>
    <w:p w14:paraId="39130079" w14:textId="4CF20E8A" w:rsidR="00F2232B" w:rsidRPr="00E55723" w:rsidDel="007B25D2" w:rsidRDefault="00F2232B">
      <w:pPr>
        <w:pStyle w:val="Heading1"/>
        <w:rPr>
          <w:del w:id="2660" w:author="Sayali Dev" w:date="2018-02-02T13:56:00Z"/>
        </w:rPr>
        <w:pPrChange w:id="2661" w:author="Sayali Dev" w:date="2018-02-02T13:59:00Z">
          <w:pPr>
            <w:pStyle w:val="Heading3"/>
          </w:pPr>
        </w:pPrChange>
      </w:pPr>
      <w:bookmarkStart w:id="2662" w:name="_Sending_a_Kits"/>
      <w:bookmarkStart w:id="2663" w:name="_Sending_a_Kit"/>
      <w:bookmarkEnd w:id="2662"/>
      <w:bookmarkEnd w:id="2663"/>
    </w:p>
    <w:p w14:paraId="59E96563" w14:textId="2B291143" w:rsidR="00F2232B" w:rsidRPr="001C3B7A" w:rsidDel="007B25D2" w:rsidRDefault="00F2232B">
      <w:pPr>
        <w:pStyle w:val="Heading1"/>
        <w:rPr>
          <w:del w:id="2664" w:author="Sayali Dev" w:date="2018-02-02T13:56:00Z"/>
        </w:rPr>
        <w:pPrChange w:id="2665" w:author="Sayali Dev" w:date="2018-02-02T13:59:00Z">
          <w:pPr>
            <w:pStyle w:val="Heading2"/>
          </w:pPr>
        </w:pPrChange>
      </w:pPr>
      <w:del w:id="2666" w:author="Sayali Dev" w:date="2018-02-02T13:56:00Z">
        <w:r w:rsidDel="007B25D2">
          <w:br w:type="page"/>
        </w:r>
        <w:bookmarkStart w:id="2667" w:name="_Toc300125729"/>
      </w:del>
    </w:p>
    <w:p w14:paraId="492E3860" w14:textId="62F29E09" w:rsidR="00E9623A" w:rsidRPr="00E9623A" w:rsidDel="008B2114" w:rsidRDefault="0041320B">
      <w:pPr>
        <w:pStyle w:val="Heading1"/>
        <w:rPr>
          <w:del w:id="2668" w:author="Sayali Dev" w:date="2018-02-15T18:16:00Z"/>
        </w:rPr>
      </w:pPr>
      <w:bookmarkStart w:id="2669" w:name="_Toc452993607"/>
      <w:del w:id="2670" w:author="Sayali Dev" w:date="2018-02-12T19:28:00Z">
        <w:r w:rsidDel="006C5230">
          <w:delText xml:space="preserve">Create and </w:delText>
        </w:r>
      </w:del>
      <w:del w:id="2671" w:author="Sayali Dev" w:date="2018-02-15T18:16:00Z">
        <w:r w:rsidR="00E9623A" w:rsidDel="008B2114">
          <w:delText>Receive</w:delText>
        </w:r>
        <w:r w:rsidDel="008B2114">
          <w:rPr>
            <w:lang w:val="en-US"/>
          </w:rPr>
          <w:delText xml:space="preserve"> Specimens</w:delText>
        </w:r>
        <w:r w:rsidR="00E9623A" w:rsidDel="008B2114">
          <w:delText xml:space="preserve"> Shipments </w:delText>
        </w:r>
      </w:del>
      <w:del w:id="2672" w:author="Sayali Dev" w:date="2018-02-15T15:45:00Z">
        <w:r w:rsidR="00E9623A" w:rsidDel="004C7D71">
          <w:delText xml:space="preserve">and Check in samples into the Inventory </w:delText>
        </w:r>
      </w:del>
    </w:p>
    <w:p w14:paraId="04A40F63" w14:textId="77777777" w:rsidR="00E9623A" w:rsidRDefault="00E9623A" w:rsidP="00F2232B">
      <w:pPr>
        <w:pStyle w:val="Heading3"/>
      </w:pPr>
    </w:p>
    <w:p w14:paraId="69E35E2E" w14:textId="10C585A0" w:rsidR="00F2232B" w:rsidRPr="00882D52" w:rsidDel="00233F1C" w:rsidRDefault="00F2232B" w:rsidP="00F2232B">
      <w:pPr>
        <w:pStyle w:val="Heading3"/>
        <w:rPr>
          <w:del w:id="2673" w:author="Sayali Dev" w:date="2018-02-15T17:59:00Z"/>
        </w:rPr>
      </w:pPr>
      <w:bookmarkStart w:id="2674" w:name="_Toc506996672"/>
      <w:r>
        <w:t>Viewing the Shipment Search Page</w:t>
      </w:r>
      <w:bookmarkEnd w:id="2669"/>
      <w:bookmarkEnd w:id="2674"/>
    </w:p>
    <w:p w14:paraId="03E52A72" w14:textId="031A8B96" w:rsidR="00F2232B" w:rsidRDefault="00F2232B">
      <w:pPr>
        <w:pStyle w:val="Heading3"/>
        <w:pPrChange w:id="2675" w:author="Sayali Dev" w:date="2018-02-15T17:59:00Z">
          <w:pPr>
            <w:ind w:right="540"/>
          </w:pPr>
        </w:pPrChange>
      </w:pPr>
      <w:del w:id="2676" w:author="Sayali Dev" w:date="2018-02-15T17:59:00Z">
        <w:r w:rsidDel="00233F1C">
          <w:br/>
        </w:r>
        <w:r w:rsidRPr="00531025" w:rsidDel="00233F1C">
          <w:delText>Note:</w:delText>
        </w:r>
        <w:r w:rsidDel="00233F1C">
          <w:delText xml:space="preserve"> You can identify a redistribution shipment by the Identifier, which begins with “R”.</w:delText>
        </w:r>
      </w:del>
    </w:p>
    <w:p w14:paraId="099A1888" w14:textId="77777777" w:rsidR="00F2232B" w:rsidRDefault="00F2232B" w:rsidP="00F2232B">
      <w:pPr>
        <w:ind w:right="540"/>
      </w:pPr>
    </w:p>
    <w:p w14:paraId="77ABC6F6" w14:textId="77777777" w:rsidR="00F2232B" w:rsidRDefault="00F2232B" w:rsidP="00F2232B">
      <w:pPr>
        <w:ind w:right="540"/>
      </w:pPr>
      <w:r>
        <w:t xml:space="preserve">To view a list of shipments: </w:t>
      </w:r>
      <w:r>
        <w:br/>
        <w:t xml:space="preserve"> </w:t>
      </w:r>
    </w:p>
    <w:p w14:paraId="13FCB5FE" w14:textId="2D174905" w:rsidR="00F2232B" w:rsidRDefault="00F2232B" w:rsidP="00C9791D">
      <w:pPr>
        <w:numPr>
          <w:ilvl w:val="0"/>
          <w:numId w:val="98"/>
        </w:numPr>
        <w:ind w:right="540"/>
      </w:pPr>
      <w:del w:id="2677" w:author="Sayali Dev" w:date="2018-01-31T17:54:00Z">
        <w:r w:rsidDel="009A119E">
          <w:delText>Log on</w:delText>
        </w:r>
      </w:del>
      <w:ins w:id="2678" w:author="Sayali Dev" w:date="2018-01-31T17:54:00Z">
        <w:r w:rsidR="009A119E">
          <w:t>Log in</w:t>
        </w:r>
      </w:ins>
      <w:r>
        <w:t xml:space="preserve"> to the application using your </w:t>
      </w:r>
      <w:del w:id="2679" w:author="Sayali Dev" w:date="2018-01-31T17:55:00Z">
        <w:r w:rsidDel="00A62626">
          <w:delText>logon</w:delText>
        </w:r>
      </w:del>
      <w:ins w:id="2680" w:author="Sayali Dev" w:date="2018-01-31T17:55:00Z">
        <w:r w:rsidR="00A62626">
          <w:t>log in</w:t>
        </w:r>
      </w:ins>
      <w:r>
        <w:t xml:space="preserve"> credentials.</w:t>
      </w:r>
      <w:r>
        <w:br/>
      </w:r>
      <w:r w:rsidRPr="003733AA">
        <w:rPr>
          <w:b/>
        </w:rPr>
        <w:t>Note:</w:t>
      </w:r>
      <w:r w:rsidRPr="003733AA">
        <w:t xml:space="preserve"> If you have more than one assigned location, you are prompted to select the location for which you want to access </w:t>
      </w:r>
      <w:r>
        <w:t>CIRRASPEC</w:t>
      </w:r>
      <w:r w:rsidRPr="003733AA">
        <w:t xml:space="preserve"> data.</w:t>
      </w:r>
    </w:p>
    <w:p w14:paraId="60DE9708" w14:textId="77777777" w:rsidR="00F2232B" w:rsidRDefault="00F2232B" w:rsidP="00F2232B">
      <w:pPr>
        <w:ind w:left="720" w:right="540"/>
      </w:pPr>
    </w:p>
    <w:p w14:paraId="5654EBDE" w14:textId="77777777" w:rsidR="00F2232B" w:rsidRDefault="00F2232B" w:rsidP="00C9791D">
      <w:pPr>
        <w:numPr>
          <w:ilvl w:val="0"/>
          <w:numId w:val="98"/>
        </w:numPr>
        <w:ind w:right="540"/>
      </w:pPr>
      <w:r>
        <w:t xml:space="preserve">Point to the arrow of the </w:t>
      </w:r>
      <w:r w:rsidRPr="00F9517E">
        <w:rPr>
          <w:b/>
        </w:rPr>
        <w:t>BMS</w:t>
      </w:r>
      <w:r>
        <w:t xml:space="preserve"> tab, and then c</w:t>
      </w:r>
      <w:r w:rsidRPr="00585562">
        <w:t xml:space="preserve">lick </w:t>
      </w:r>
      <w:r>
        <w:rPr>
          <w:b/>
        </w:rPr>
        <w:t>Shipments</w:t>
      </w:r>
      <w:r w:rsidRPr="00585562">
        <w:t xml:space="preserve">. </w:t>
      </w:r>
      <w:r>
        <w:br/>
      </w:r>
      <w:r w:rsidRPr="00585562">
        <w:t xml:space="preserve">The </w:t>
      </w:r>
      <w:r>
        <w:rPr>
          <w:b/>
        </w:rPr>
        <w:t>Shipment S</w:t>
      </w:r>
      <w:r w:rsidRPr="00FB4A09">
        <w:rPr>
          <w:b/>
        </w:rPr>
        <w:t>earch</w:t>
      </w:r>
      <w:r w:rsidRPr="00585562">
        <w:t xml:space="preserve"> </w:t>
      </w:r>
      <w:r>
        <w:t>page appears.</w:t>
      </w:r>
      <w:r>
        <w:br/>
      </w:r>
    </w:p>
    <w:p w14:paraId="12E974F3" w14:textId="77777777" w:rsidR="00F2232B" w:rsidRDefault="00F2232B" w:rsidP="00C9791D">
      <w:pPr>
        <w:numPr>
          <w:ilvl w:val="0"/>
          <w:numId w:val="98"/>
        </w:numPr>
        <w:ind w:right="540"/>
      </w:pPr>
      <w:r>
        <w:t xml:space="preserve">Click </w:t>
      </w:r>
      <w:r w:rsidRPr="00F40D78">
        <w:rPr>
          <w:b/>
        </w:rPr>
        <w:t>SEARCH</w:t>
      </w:r>
      <w:r>
        <w:t>.</w:t>
      </w:r>
      <w:r>
        <w:br/>
        <w:t>The s</w:t>
      </w:r>
      <w:r w:rsidRPr="005F151F">
        <w:t xml:space="preserve">hipment </w:t>
      </w:r>
      <w:r>
        <w:t>s</w:t>
      </w:r>
      <w:r w:rsidRPr="005F151F">
        <w:t>earch</w:t>
      </w:r>
      <w:r w:rsidRPr="00AE5860">
        <w:t xml:space="preserve"> </w:t>
      </w:r>
      <w:r>
        <w:t>page displays a list of shipments</w:t>
      </w:r>
      <w:r w:rsidRPr="003733AA">
        <w:t xml:space="preserve"> that are accessible based on your login location</w:t>
      </w:r>
      <w:r>
        <w:t>.</w:t>
      </w:r>
    </w:p>
    <w:p w14:paraId="213844D4" w14:textId="77777777" w:rsidR="00F2232B" w:rsidRPr="00E505E9" w:rsidRDefault="00F2232B" w:rsidP="00F2232B">
      <w:pPr>
        <w:pStyle w:val="Figure"/>
        <w:numPr>
          <w:ilvl w:val="0"/>
          <w:numId w:val="0"/>
        </w:numPr>
        <w:ind w:left="1080" w:hanging="360"/>
        <w:rPr>
          <w:rFonts w:ascii="Arial" w:hAnsi="Arial"/>
          <w:b w:val="0"/>
          <w:i w:val="0"/>
          <w:sz w:val="22"/>
        </w:rPr>
      </w:pPr>
      <w:r>
        <w:rPr>
          <w:noProof/>
        </w:rPr>
        <w:drawing>
          <wp:inline distT="0" distB="0" distL="0" distR="0" wp14:anchorId="64AD4AE9" wp14:editId="671FB5FE">
            <wp:extent cx="6242859" cy="2920388"/>
            <wp:effectExtent l="19050" t="19050" r="24765" b="13335"/>
            <wp:docPr id="9248" name="Picture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4345" cy="2930439"/>
                    </a:xfrm>
                    <a:prstGeom prst="rect">
                      <a:avLst/>
                    </a:prstGeom>
                    <a:ln w="3175">
                      <a:solidFill>
                        <a:schemeClr val="tx1"/>
                      </a:solidFill>
                    </a:ln>
                  </pic:spPr>
                </pic:pic>
              </a:graphicData>
            </a:graphic>
          </wp:inline>
        </w:drawing>
      </w:r>
    </w:p>
    <w:p w14:paraId="06B5357D" w14:textId="7BA6D0BA" w:rsidR="00F2232B" w:rsidDel="00E3549B" w:rsidRDefault="00F2232B" w:rsidP="00F2232B">
      <w:pPr>
        <w:pStyle w:val="Figure"/>
        <w:tabs>
          <w:tab w:val="clear" w:pos="1710"/>
          <w:tab w:val="num" w:pos="1800"/>
        </w:tabs>
        <w:ind w:left="1152" w:hanging="432"/>
        <w:rPr>
          <w:del w:id="2681" w:author="Sayali Dev" w:date="2018-02-21T16:46:00Z"/>
        </w:rPr>
      </w:pPr>
      <w:del w:id="2682" w:author="Sayali Dev" w:date="2018-02-21T16:46:00Z">
        <w:r w:rsidDel="00E3549B">
          <w:delText>Shipment</w:delText>
        </w:r>
        <w:r w:rsidRPr="00585562" w:rsidDel="00E3549B">
          <w:delText xml:space="preserve"> </w:delText>
        </w:r>
        <w:r w:rsidDel="00E3549B">
          <w:delText>Search page</w:delText>
        </w:r>
      </w:del>
    </w:p>
    <w:p w14:paraId="70D19FEC" w14:textId="77777777" w:rsidR="00F2232B" w:rsidRDefault="00F2232B" w:rsidP="00F2232B">
      <w:pPr>
        <w:rPr>
          <w:lang w:eastAsia="x-none"/>
        </w:rPr>
      </w:pPr>
    </w:p>
    <w:p w14:paraId="34F124AF" w14:textId="77777777" w:rsidR="00F2232B" w:rsidRDefault="00F2232B">
      <w:pPr>
        <w:ind w:left="720"/>
        <w:rPr>
          <w:lang w:eastAsia="x-none"/>
        </w:rPr>
        <w:pPrChange w:id="2683" w:author="Sayali Dev" w:date="2018-02-02T14:15:00Z">
          <w:pPr/>
        </w:pPrChange>
      </w:pPr>
      <w:r>
        <w:rPr>
          <w:lang w:eastAsia="x-none"/>
        </w:rPr>
        <w:t xml:space="preserve">For information about how to sort the shipments list, change the column display and/or the number of records per page, see </w:t>
      </w:r>
      <w:r w:rsidR="00DD1C64">
        <w:fldChar w:fldCharType="begin"/>
      </w:r>
      <w:r w:rsidR="00DD1C64">
        <w:instrText xml:space="preserve"> HYPERLINK \l "ChangingSearchDisplay" </w:instrText>
      </w:r>
      <w:r w:rsidR="00DD1C64">
        <w:fldChar w:fldCharType="separate"/>
      </w:r>
      <w:r w:rsidRPr="00C72D58">
        <w:rPr>
          <w:rStyle w:val="Hyperlink"/>
          <w:b/>
          <w:lang w:eastAsia="x-none"/>
        </w:rPr>
        <w:t>Changing Search Results Display</w:t>
      </w:r>
      <w:r w:rsidR="00DD1C64">
        <w:rPr>
          <w:rStyle w:val="Hyperlink"/>
          <w:b/>
          <w:lang w:eastAsia="x-none"/>
        </w:rPr>
        <w:fldChar w:fldCharType="end"/>
      </w:r>
      <w:del w:id="2684" w:author="Sayali Dev" w:date="2018-02-12T18:53:00Z">
        <w:r w:rsidDel="00EC05B3">
          <w:rPr>
            <w:b/>
            <w:lang w:eastAsia="x-none"/>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r w:rsidDel="00EC05B3">
          <w:rPr>
            <w:lang w:eastAsia="x-none"/>
          </w:rPr>
          <w:delText>.</w:delText>
        </w:r>
      </w:del>
    </w:p>
    <w:p w14:paraId="22192278" w14:textId="77777777" w:rsidR="00F2232B" w:rsidDel="00233F1C" w:rsidRDefault="00F2232B" w:rsidP="00F2232B">
      <w:pPr>
        <w:rPr>
          <w:del w:id="2685" w:author="Sayali Dev" w:date="2018-02-15T17:59:00Z"/>
          <w:lang w:eastAsia="x-none"/>
        </w:rPr>
      </w:pPr>
    </w:p>
    <w:p w14:paraId="394C27B7" w14:textId="66EDB893" w:rsidR="00F2232B" w:rsidDel="009D6CBA" w:rsidRDefault="00F2232B">
      <w:pPr>
        <w:ind w:left="720" w:right="540"/>
        <w:rPr>
          <w:del w:id="2686" w:author="Sayali Dev" w:date="2018-02-21T16:10:00Z"/>
          <w:lang w:eastAsia="x-none"/>
        </w:rPr>
        <w:pPrChange w:id="2687" w:author="Sayali Dev" w:date="2018-02-21T16:10:00Z">
          <w:pPr>
            <w:numPr>
              <w:numId w:val="68"/>
            </w:numPr>
            <w:ind w:left="720" w:right="540" w:hanging="360"/>
          </w:pPr>
        </w:pPrChange>
      </w:pPr>
    </w:p>
    <w:p w14:paraId="48CEC9F3" w14:textId="026865B4" w:rsidR="009D6CBA" w:rsidRDefault="009D6CBA">
      <w:pPr>
        <w:ind w:left="720"/>
        <w:rPr>
          <w:ins w:id="2688" w:author="Sayali Dev" w:date="2018-02-21T16:11:00Z"/>
          <w:lang w:eastAsia="x-none"/>
        </w:rPr>
        <w:pPrChange w:id="2689" w:author="Sayali Dev" w:date="2018-02-21T16:10:00Z">
          <w:pPr/>
        </w:pPrChange>
      </w:pPr>
    </w:p>
    <w:p w14:paraId="7A125D90" w14:textId="0A6AF6CA" w:rsidR="009D6CBA" w:rsidRDefault="009D6CBA">
      <w:pPr>
        <w:ind w:left="720"/>
        <w:rPr>
          <w:ins w:id="2690" w:author="Sayali Dev" w:date="2018-02-21T16:11:00Z"/>
          <w:lang w:eastAsia="x-none"/>
        </w:rPr>
        <w:pPrChange w:id="2691" w:author="Sayali Dev" w:date="2018-02-21T16:10:00Z">
          <w:pPr/>
        </w:pPrChange>
      </w:pPr>
    </w:p>
    <w:p w14:paraId="448A4A45" w14:textId="79E450A9" w:rsidR="009D6CBA" w:rsidRDefault="009D6CBA">
      <w:pPr>
        <w:ind w:left="720"/>
        <w:rPr>
          <w:ins w:id="2692" w:author="Sayali Dev" w:date="2018-02-21T16:11:00Z"/>
          <w:lang w:eastAsia="x-none"/>
        </w:rPr>
        <w:pPrChange w:id="2693" w:author="Sayali Dev" w:date="2018-02-21T16:10:00Z">
          <w:pPr/>
        </w:pPrChange>
      </w:pPr>
    </w:p>
    <w:p w14:paraId="46F752BD" w14:textId="33182967" w:rsidR="009D6CBA" w:rsidRDefault="009D6CBA">
      <w:pPr>
        <w:ind w:left="720"/>
        <w:rPr>
          <w:ins w:id="2694" w:author="Sayali Dev" w:date="2018-02-21T16:11:00Z"/>
          <w:lang w:eastAsia="x-none"/>
        </w:rPr>
        <w:pPrChange w:id="2695" w:author="Sayali Dev" w:date="2018-02-21T16:10:00Z">
          <w:pPr/>
        </w:pPrChange>
      </w:pPr>
    </w:p>
    <w:p w14:paraId="40F92DA8" w14:textId="7474E4F2" w:rsidR="009D6CBA" w:rsidRDefault="009D6CBA">
      <w:pPr>
        <w:ind w:left="720"/>
        <w:rPr>
          <w:ins w:id="2696" w:author="Sayali Dev" w:date="2018-02-21T16:11:00Z"/>
          <w:lang w:eastAsia="x-none"/>
        </w:rPr>
        <w:pPrChange w:id="2697" w:author="Sayali Dev" w:date="2018-02-21T16:10:00Z">
          <w:pPr/>
        </w:pPrChange>
      </w:pPr>
    </w:p>
    <w:p w14:paraId="438017D1" w14:textId="79A6B4E9" w:rsidR="009D6CBA" w:rsidRDefault="009D6CBA">
      <w:pPr>
        <w:ind w:left="720"/>
        <w:rPr>
          <w:ins w:id="2698" w:author="Sayali Dev" w:date="2018-02-21T16:11:00Z"/>
          <w:lang w:eastAsia="x-none"/>
        </w:rPr>
        <w:pPrChange w:id="2699" w:author="Sayali Dev" w:date="2018-02-21T16:10:00Z">
          <w:pPr/>
        </w:pPrChange>
      </w:pPr>
    </w:p>
    <w:p w14:paraId="0B774A94" w14:textId="63DE0980" w:rsidR="009D6CBA" w:rsidRDefault="009D6CBA">
      <w:pPr>
        <w:ind w:left="720"/>
        <w:rPr>
          <w:ins w:id="2700" w:author="Sayali Dev" w:date="2018-02-21T16:11:00Z"/>
          <w:lang w:eastAsia="x-none"/>
        </w:rPr>
        <w:pPrChange w:id="2701" w:author="Sayali Dev" w:date="2018-02-21T16:10:00Z">
          <w:pPr/>
        </w:pPrChange>
      </w:pPr>
    </w:p>
    <w:p w14:paraId="581F4DDD" w14:textId="28FEE72F" w:rsidR="009D6CBA" w:rsidRDefault="009D6CBA">
      <w:pPr>
        <w:ind w:left="720"/>
        <w:rPr>
          <w:ins w:id="2702" w:author="Sayali Dev" w:date="2018-02-21T16:11:00Z"/>
          <w:lang w:eastAsia="x-none"/>
        </w:rPr>
        <w:pPrChange w:id="2703" w:author="Sayali Dev" w:date="2018-02-21T16:10:00Z">
          <w:pPr/>
        </w:pPrChange>
      </w:pPr>
    </w:p>
    <w:p w14:paraId="55F7BDB4" w14:textId="77777777" w:rsidR="009D6CBA" w:rsidRDefault="009D6CBA">
      <w:pPr>
        <w:ind w:left="720"/>
        <w:rPr>
          <w:ins w:id="2704" w:author="Sayali Dev" w:date="2018-02-21T16:10:00Z"/>
          <w:lang w:eastAsia="x-none"/>
        </w:rPr>
        <w:pPrChange w:id="2705" w:author="Sayali Dev" w:date="2018-02-21T16:10:00Z">
          <w:pPr/>
        </w:pPrChange>
      </w:pPr>
    </w:p>
    <w:p w14:paraId="399C7451" w14:textId="0FFBDE0D" w:rsidR="00F2232B" w:rsidDel="009D6CBA" w:rsidRDefault="001E63E2">
      <w:pPr>
        <w:ind w:left="720" w:right="540"/>
        <w:rPr>
          <w:del w:id="2706" w:author="Sayali Dev" w:date="2018-02-21T16:10:00Z"/>
        </w:rPr>
        <w:pPrChange w:id="2707" w:author="Sayali Dev" w:date="2018-02-21T16:10:00Z">
          <w:pPr>
            <w:ind w:right="540"/>
          </w:pPr>
        </w:pPrChange>
      </w:pPr>
      <w:del w:id="2708" w:author="Sayali Dev" w:date="2018-02-21T16:10:00Z">
        <w:r w:rsidDel="009D6CBA">
          <w:delText>On the shipment search page</w:delText>
        </w:r>
      </w:del>
      <w:del w:id="2709" w:author="Sayali Dev" w:date="2018-02-15T18:02:00Z">
        <w:r w:rsidDel="00233F1C">
          <w:delText>:</w:delText>
        </w:r>
        <w:r w:rsidR="00F2232B" w:rsidDel="00233F1C">
          <w:br/>
        </w:r>
      </w:del>
    </w:p>
    <w:p w14:paraId="4227234A" w14:textId="3C195EEC" w:rsidR="00F2232B" w:rsidDel="009D6CBA" w:rsidRDefault="00F2232B">
      <w:pPr>
        <w:ind w:left="720" w:right="450"/>
        <w:rPr>
          <w:del w:id="2710" w:author="Sayali Dev" w:date="2018-02-21T16:10:00Z"/>
        </w:rPr>
        <w:pPrChange w:id="2711" w:author="Sayali Dev" w:date="2018-02-21T16:10:00Z">
          <w:pPr>
            <w:numPr>
              <w:numId w:val="68"/>
            </w:numPr>
            <w:ind w:left="720" w:right="450" w:hanging="360"/>
          </w:pPr>
        </w:pPrChange>
      </w:pPr>
      <w:del w:id="2712" w:author="Sayali Dev" w:date="2018-02-21T16:10:00Z">
        <w:r w:rsidRPr="00FD36AA" w:rsidDel="009D6CBA">
          <w:rPr>
            <w:b/>
            <w:lang w:eastAsia="x-none"/>
          </w:rPr>
          <w:delText xml:space="preserve">Print a </w:delText>
        </w:r>
        <w:r w:rsidDel="009D6CBA">
          <w:rPr>
            <w:b/>
            <w:lang w:eastAsia="x-none"/>
          </w:rPr>
          <w:delText>shipment</w:delText>
        </w:r>
        <w:r w:rsidRPr="00FD36AA" w:rsidDel="009D6CBA">
          <w:rPr>
            <w:b/>
            <w:lang w:eastAsia="x-none"/>
          </w:rPr>
          <w:delText xml:space="preserve"> list as an excel spreadsheet:</w:delText>
        </w:r>
        <w:r w:rsidDel="009D6CBA">
          <w:rPr>
            <w:lang w:eastAsia="x-none"/>
          </w:rPr>
          <w:delText xml:space="preserve"> Click the </w:delText>
        </w:r>
        <w:r w:rsidRPr="00FF0EA7" w:rsidDel="009D6CBA">
          <w:rPr>
            <w:b/>
            <w:lang w:eastAsia="x-none"/>
          </w:rPr>
          <w:delText xml:space="preserve">Export </w:delText>
        </w:r>
        <w:r w:rsidDel="009D6CBA">
          <w:rPr>
            <w:b/>
            <w:lang w:eastAsia="x-none"/>
          </w:rPr>
          <w:delText xml:space="preserve">current view </w:delText>
        </w:r>
        <w:r w:rsidRPr="00FF0EA7" w:rsidDel="009D6CBA">
          <w:rPr>
            <w:b/>
            <w:lang w:eastAsia="x-none"/>
          </w:rPr>
          <w:delText>to CSV</w:delText>
        </w:r>
        <w:r w:rsidDel="009D6CBA">
          <w:rPr>
            <w:lang w:eastAsia="x-none"/>
          </w:rPr>
          <w:delText xml:space="preserve"> icon </w:delText>
        </w:r>
        <w:r w:rsidDel="009D6CBA">
          <w:rPr>
            <w:noProof/>
          </w:rPr>
          <w:drawing>
            <wp:inline distT="0" distB="0" distL="0" distR="0" wp14:anchorId="4695B9F3" wp14:editId="790B6F99">
              <wp:extent cx="266065" cy="266065"/>
              <wp:effectExtent l="0" t="0" r="63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rsidDel="009D6CBA">
          <w:delText xml:space="preserve">, and then in the </w:delText>
        </w:r>
        <w:r w:rsidRPr="00D219DF" w:rsidDel="009D6CBA">
          <w:rPr>
            <w:b/>
          </w:rPr>
          <w:delText>File Download</w:delText>
        </w:r>
        <w:r w:rsidDel="009D6CBA">
          <w:delText xml:space="preserve"> window, click </w:delText>
        </w:r>
        <w:r w:rsidRPr="00FD36AA" w:rsidDel="009D6CBA">
          <w:rPr>
            <w:b/>
          </w:rPr>
          <w:delText>Save</w:delText>
        </w:r>
        <w:r w:rsidDel="009D6CBA">
          <w:delText xml:space="preserve">. </w:delText>
        </w:r>
        <w:r w:rsidDel="009D6CBA">
          <w:br/>
          <w:delText xml:space="preserve">The shipment list file is saved to your machine for viewing/printing. </w:delText>
        </w:r>
        <w:r w:rsidDel="009D6CBA">
          <w:br/>
        </w:r>
      </w:del>
    </w:p>
    <w:p w14:paraId="72819BE1" w14:textId="53AD98D2" w:rsidR="00F2232B" w:rsidRPr="00F633DB" w:rsidDel="009D6CBA" w:rsidRDefault="00F2232B">
      <w:pPr>
        <w:ind w:left="720" w:right="540"/>
        <w:rPr>
          <w:del w:id="2713" w:author="Sayali Dev" w:date="2018-02-21T16:10:00Z"/>
        </w:rPr>
        <w:pPrChange w:id="2714" w:author="Sayali Dev" w:date="2018-02-21T16:10:00Z">
          <w:pPr>
            <w:numPr>
              <w:numId w:val="68"/>
            </w:numPr>
            <w:ind w:left="720" w:right="540" w:hanging="360"/>
          </w:pPr>
        </w:pPrChange>
      </w:pPr>
      <w:del w:id="2715" w:author="Sayali Dev" w:date="2018-02-21T16:10:00Z">
        <w:r w:rsidRPr="00F633DB" w:rsidDel="009D6CBA">
          <w:rPr>
            <w:b/>
          </w:rPr>
          <w:delText>Perform a search</w:delText>
        </w:r>
        <w:r w:rsidDel="009D6CBA">
          <w:rPr>
            <w:b/>
          </w:rPr>
          <w:delText xml:space="preserve"> for a shipment</w:delText>
        </w:r>
        <w:r w:rsidDel="009D6CBA">
          <w:delText xml:space="preserve">: </w:delText>
        </w:r>
        <w:r w:rsidRPr="00FD36AA" w:rsidDel="009D6CBA">
          <w:delText xml:space="preserve">For more information about how to </w:delText>
        </w:r>
        <w:r w:rsidDel="009D6CBA">
          <w:delText>search for</w:delText>
        </w:r>
        <w:r w:rsidRPr="00FD36AA" w:rsidDel="009D6CBA">
          <w:delText xml:space="preserve"> </w:delText>
        </w:r>
        <w:r w:rsidDel="009D6CBA">
          <w:delText>a specific</w:delText>
        </w:r>
        <w:r w:rsidRPr="00FD36AA" w:rsidDel="009D6CBA">
          <w:delText xml:space="preserve"> </w:delText>
        </w:r>
        <w:r w:rsidDel="009D6CBA">
          <w:delText>shipment or a group of shipments</w:delText>
        </w:r>
        <w:r w:rsidRPr="00FD36AA" w:rsidDel="009D6CBA">
          <w:delText>, see</w:delText>
        </w:r>
        <w:r w:rsidDel="009D6CBA">
          <w:delText xml:space="preserve"> </w:delText>
        </w:r>
        <w:r w:rsidR="00CE5E77" w:rsidDel="009D6CBA">
          <w:fldChar w:fldCharType="begin"/>
        </w:r>
        <w:r w:rsidR="00CE5E77" w:rsidDel="009D6CBA">
          <w:delInstrText xml:space="preserve"> HYPERLINK \l "SearchingShipments" </w:delInstrText>
        </w:r>
        <w:r w:rsidR="00CE5E77" w:rsidDel="009D6CBA">
          <w:fldChar w:fldCharType="separate"/>
        </w:r>
        <w:r w:rsidRPr="00785F80" w:rsidDel="009D6CBA">
          <w:rPr>
            <w:rStyle w:val="Hyperlink"/>
            <w:b/>
          </w:rPr>
          <w:delText>Searching for a Shipment</w:delText>
        </w:r>
        <w:r w:rsidR="00CE5E77" w:rsidDel="009D6CBA">
          <w:rPr>
            <w:rStyle w:val="Hyperlink"/>
            <w:b/>
          </w:rPr>
          <w:fldChar w:fldCharType="end"/>
        </w:r>
        <w:r w:rsidDel="009D6CBA">
          <w:delText>.</w:delText>
        </w:r>
        <w:r w:rsidDel="009D6CBA">
          <w:br/>
        </w:r>
      </w:del>
    </w:p>
    <w:p w14:paraId="71460A4F" w14:textId="77C2DEB4" w:rsidR="00F2232B" w:rsidRDefault="00F2232B">
      <w:pPr>
        <w:ind w:left="720" w:right="540"/>
        <w:rPr>
          <w:ins w:id="2716" w:author="Sayali Dev" w:date="2018-02-21T16:49:00Z"/>
        </w:rPr>
        <w:pPrChange w:id="2717" w:author="Sayali Dev" w:date="2018-02-21T16:10:00Z">
          <w:pPr>
            <w:numPr>
              <w:numId w:val="68"/>
            </w:numPr>
            <w:ind w:left="720" w:right="540" w:hanging="360"/>
          </w:pPr>
        </w:pPrChange>
      </w:pPr>
      <w:del w:id="2718" w:author="Sayali Dev" w:date="2018-02-21T16:10:00Z">
        <w:r w:rsidRPr="00FD36AA" w:rsidDel="009D6CBA">
          <w:rPr>
            <w:b/>
            <w:lang w:eastAsia="x-none"/>
          </w:rPr>
          <w:delText xml:space="preserve">View details of a </w:delText>
        </w:r>
        <w:r w:rsidDel="009D6CBA">
          <w:rPr>
            <w:b/>
            <w:lang w:eastAsia="x-none"/>
          </w:rPr>
          <w:delText>shipment</w:delText>
        </w:r>
        <w:r w:rsidRPr="00FD36AA" w:rsidDel="009D6CBA">
          <w:rPr>
            <w:b/>
            <w:lang w:eastAsia="x-none"/>
          </w:rPr>
          <w:delText>:</w:delText>
        </w:r>
        <w:r w:rsidDel="009D6CBA">
          <w:rPr>
            <w:lang w:eastAsia="x-none"/>
          </w:rPr>
          <w:delText xml:space="preserve"> </w:delText>
        </w:r>
        <w:r w:rsidRPr="00FD36AA" w:rsidDel="009D6CBA">
          <w:delText xml:space="preserve">For more information about how to view the details of a </w:delText>
        </w:r>
        <w:r w:rsidDel="009D6CBA">
          <w:delText>shipment</w:delText>
        </w:r>
        <w:r w:rsidRPr="00FD36AA" w:rsidDel="009D6CBA">
          <w:delText xml:space="preserve">, see </w:delText>
        </w:r>
        <w:r w:rsidR="00CE5E77" w:rsidDel="009D6CBA">
          <w:fldChar w:fldCharType="begin"/>
        </w:r>
        <w:r w:rsidR="00CE5E77" w:rsidDel="009D6CBA">
          <w:delInstrText xml:space="preserve"> HYPERLINK \l "ViewingShipments" </w:delInstrText>
        </w:r>
        <w:r w:rsidR="00CE5E77" w:rsidDel="009D6CBA">
          <w:fldChar w:fldCharType="separate"/>
        </w:r>
        <w:r w:rsidRPr="00785F80" w:rsidDel="009D6CBA">
          <w:rPr>
            <w:rStyle w:val="Hyperlink"/>
            <w:b/>
          </w:rPr>
          <w:delText>Viewing Shipment Details</w:delText>
        </w:r>
        <w:r w:rsidR="00CE5E77" w:rsidDel="009D6CBA">
          <w:rPr>
            <w:rStyle w:val="Hyperlink"/>
            <w:b/>
          </w:rPr>
          <w:fldChar w:fldCharType="end"/>
        </w:r>
        <w:r w:rsidDel="009D6CBA">
          <w:delText>.</w:delText>
        </w:r>
      </w:del>
      <w:r>
        <w:br/>
      </w:r>
      <w:r>
        <w:br/>
      </w:r>
    </w:p>
    <w:p w14:paraId="09E6A6F1" w14:textId="77777777" w:rsidR="00556E76" w:rsidRDefault="00556E76">
      <w:pPr>
        <w:ind w:left="720" w:right="540"/>
        <w:pPrChange w:id="2719" w:author="Sayali Dev" w:date="2018-02-21T16:10:00Z">
          <w:pPr>
            <w:numPr>
              <w:numId w:val="68"/>
            </w:numPr>
            <w:ind w:left="720" w:right="540" w:hanging="360"/>
          </w:pPr>
        </w:pPrChange>
      </w:pPr>
    </w:p>
    <w:p w14:paraId="27067768" w14:textId="73902E36" w:rsidR="00F2232B" w:rsidRPr="00F633DB" w:rsidDel="00233F1C" w:rsidRDefault="00F2232B" w:rsidP="00F2232B">
      <w:pPr>
        <w:ind w:right="540"/>
        <w:rPr>
          <w:del w:id="2720" w:author="Sayali Dev" w:date="2018-02-15T17:59:00Z"/>
        </w:rPr>
      </w:pPr>
      <w:del w:id="2721" w:author="Sayali Dev" w:date="2018-02-15T17:59:00Z">
        <w:r w:rsidRPr="00F633DB" w:rsidDel="00233F1C">
          <w:lastRenderedPageBreak/>
          <w:delText xml:space="preserve">On the </w:delText>
        </w:r>
        <w:r w:rsidDel="00233F1C">
          <w:delText>shipment</w:delText>
        </w:r>
        <w:r w:rsidRPr="00F633DB" w:rsidDel="00233F1C">
          <w:delText xml:space="preserve"> search page, </w:delText>
        </w:r>
        <w:r w:rsidDel="00233F1C">
          <w:delText xml:space="preserve">you can </w:delText>
        </w:r>
        <w:r w:rsidRPr="00F633DB" w:rsidDel="00233F1C">
          <w:delText xml:space="preserve">perform </w:delText>
        </w:r>
        <w:r w:rsidDel="00233F1C">
          <w:delText>t</w:delText>
        </w:r>
        <w:r w:rsidRPr="00F633DB" w:rsidDel="00233F1C">
          <w:delText>he following task</w:delText>
        </w:r>
        <w:r w:rsidRPr="00D30D68" w:rsidDel="00233F1C">
          <w:delText xml:space="preserve"> </w:delText>
        </w:r>
        <w:r w:rsidDel="00233F1C">
          <w:delText xml:space="preserve">as </w:delText>
        </w:r>
        <w:r w:rsidRPr="00F633DB" w:rsidDel="00233F1C">
          <w:delText xml:space="preserve">a </w:delText>
        </w:r>
        <w:r w:rsidDel="00233F1C">
          <w:delText>Collection Site</w:delText>
        </w:r>
        <w:r w:rsidRPr="00F633DB" w:rsidDel="00233F1C">
          <w:delText xml:space="preserve"> user:</w:delText>
        </w:r>
        <w:r w:rsidDel="00233F1C">
          <w:br/>
        </w:r>
      </w:del>
    </w:p>
    <w:p w14:paraId="3E1F8A40" w14:textId="6327017E" w:rsidR="00F2232B" w:rsidDel="00233F1C" w:rsidRDefault="00F2232B" w:rsidP="00E55723">
      <w:pPr>
        <w:numPr>
          <w:ilvl w:val="0"/>
          <w:numId w:val="68"/>
        </w:numPr>
        <w:ind w:right="540"/>
        <w:rPr>
          <w:del w:id="2722" w:author="Sayali Dev" w:date="2018-02-15T17:59:00Z"/>
        </w:rPr>
      </w:pPr>
      <w:del w:id="2723" w:author="Sayali Dev" w:date="2018-02-15T17:59:00Z">
        <w:r w:rsidRPr="00CA5771" w:rsidDel="00233F1C">
          <w:rPr>
            <w:b/>
          </w:rPr>
          <w:delText xml:space="preserve">Create a new </w:delText>
        </w:r>
        <w:r w:rsidDel="00233F1C">
          <w:rPr>
            <w:b/>
          </w:rPr>
          <w:delText>shipment of biospecimens</w:delText>
        </w:r>
        <w:r w:rsidRPr="00CA5771" w:rsidDel="00233F1C">
          <w:rPr>
            <w:b/>
          </w:rPr>
          <w:delText>:</w:delText>
        </w:r>
        <w:r w:rsidDel="00233F1C">
          <w:delText xml:space="preserve"> </w:delText>
        </w:r>
        <w:r w:rsidRPr="00FD36AA" w:rsidDel="00233F1C">
          <w:delText xml:space="preserve">For more information about how to </w:delText>
        </w:r>
        <w:r w:rsidDel="00233F1C">
          <w:delText>create a new</w:delText>
        </w:r>
        <w:r w:rsidRPr="00FD36AA" w:rsidDel="00233F1C">
          <w:delText xml:space="preserve"> </w:delText>
        </w:r>
        <w:r w:rsidDel="00233F1C">
          <w:delText>shipment</w:delText>
        </w:r>
        <w:r w:rsidRPr="00FD36AA" w:rsidDel="00233F1C">
          <w:delText>, see</w:delText>
        </w:r>
        <w:r w:rsidDel="00233F1C">
          <w:delText xml:space="preserve"> </w:delText>
        </w:r>
        <w:r w:rsidR="006C608D" w:rsidDel="00233F1C">
          <w:fldChar w:fldCharType="begin"/>
        </w:r>
        <w:r w:rsidR="006C608D" w:rsidDel="00233F1C">
          <w:delInstrText xml:space="preserve"> HYPERLINK \l "_Creating_a_Biospecimen" </w:delInstrText>
        </w:r>
        <w:r w:rsidR="006C608D" w:rsidDel="00233F1C">
          <w:fldChar w:fldCharType="separate"/>
        </w:r>
        <w:r w:rsidDel="00233F1C">
          <w:rPr>
            <w:rStyle w:val="Hyperlink"/>
            <w:b/>
          </w:rPr>
          <w:delText>Creating a Biospecimen Shipment</w:delText>
        </w:r>
        <w:r w:rsidR="006C608D" w:rsidDel="00233F1C">
          <w:rPr>
            <w:rStyle w:val="Hyperlink"/>
            <w:b/>
          </w:rPr>
          <w:fldChar w:fldCharType="end"/>
        </w:r>
        <w:r w:rsidDel="00233F1C">
          <w:rPr>
            <w:b/>
          </w:rPr>
          <w:delText>.</w:delText>
        </w:r>
        <w:r w:rsidDel="00233F1C">
          <w:rPr>
            <w:b/>
          </w:rPr>
          <w:br/>
        </w:r>
      </w:del>
    </w:p>
    <w:p w14:paraId="5B079F4D" w14:textId="1AE2B95E" w:rsidR="00F2232B" w:rsidRPr="00785F80" w:rsidDel="00233F1C" w:rsidRDefault="00F2232B" w:rsidP="00F2232B">
      <w:pPr>
        <w:ind w:right="540"/>
        <w:rPr>
          <w:del w:id="2724" w:author="Sayali Dev" w:date="2018-02-15T17:59:00Z"/>
        </w:rPr>
      </w:pPr>
    </w:p>
    <w:p w14:paraId="4E7735F2" w14:textId="63E1BDFC" w:rsidR="00F2232B" w:rsidDel="00233F1C" w:rsidRDefault="00F2232B" w:rsidP="00F2232B">
      <w:pPr>
        <w:ind w:right="540"/>
        <w:rPr>
          <w:del w:id="2725" w:author="Sayali Dev" w:date="2018-02-15T17:59:00Z"/>
        </w:rPr>
      </w:pPr>
      <w:del w:id="2726" w:author="Sayali Dev" w:date="2018-02-15T17:59:00Z">
        <w:r w:rsidRPr="00F633DB" w:rsidDel="00233F1C">
          <w:delText xml:space="preserve">On the </w:delText>
        </w:r>
        <w:r w:rsidDel="00233F1C">
          <w:delText>shipment</w:delText>
        </w:r>
        <w:r w:rsidRPr="00F633DB" w:rsidDel="00233F1C">
          <w:delText xml:space="preserve"> search page, </w:delText>
        </w:r>
        <w:r w:rsidDel="00233F1C">
          <w:delText xml:space="preserve">you </w:delText>
        </w:r>
        <w:r w:rsidRPr="00F633DB" w:rsidDel="00233F1C">
          <w:delText xml:space="preserve">can perform </w:delText>
        </w:r>
        <w:r w:rsidDel="00233F1C">
          <w:delText>t</w:delText>
        </w:r>
        <w:r w:rsidRPr="00F633DB" w:rsidDel="00233F1C">
          <w:delText>he following task</w:delText>
        </w:r>
        <w:r w:rsidRPr="00D30D68" w:rsidDel="00233F1C">
          <w:delText xml:space="preserve"> </w:delText>
        </w:r>
        <w:r w:rsidDel="00233F1C">
          <w:delText xml:space="preserve">as </w:delText>
        </w:r>
        <w:r w:rsidRPr="00F633DB" w:rsidDel="00233F1C">
          <w:delText xml:space="preserve">a </w:delText>
        </w:r>
        <w:r w:rsidDel="00233F1C">
          <w:delText>Biobank</w:delText>
        </w:r>
        <w:r w:rsidRPr="00F633DB" w:rsidDel="00233F1C">
          <w:delText xml:space="preserve"> user:</w:delText>
        </w:r>
      </w:del>
    </w:p>
    <w:p w14:paraId="4E5D711C" w14:textId="66426807" w:rsidR="00F2232B" w:rsidDel="00233F1C" w:rsidRDefault="00F2232B" w:rsidP="00F2232B">
      <w:pPr>
        <w:ind w:right="540"/>
        <w:rPr>
          <w:del w:id="2727" w:author="Sayali Dev" w:date="2018-02-15T17:59:00Z"/>
        </w:rPr>
      </w:pPr>
    </w:p>
    <w:p w14:paraId="71C92419" w14:textId="07793E34" w:rsidR="00F2232B" w:rsidDel="00233F1C" w:rsidRDefault="00F2232B" w:rsidP="00E55723">
      <w:pPr>
        <w:numPr>
          <w:ilvl w:val="0"/>
          <w:numId w:val="68"/>
        </w:numPr>
        <w:ind w:right="540"/>
        <w:rPr>
          <w:del w:id="2728" w:author="Sayali Dev" w:date="2018-02-15T17:59:00Z"/>
        </w:rPr>
      </w:pPr>
      <w:del w:id="2729" w:author="Sayali Dev" w:date="2018-02-15T17:59:00Z">
        <w:r w:rsidRPr="00C567CE" w:rsidDel="00233F1C">
          <w:rPr>
            <w:b/>
          </w:rPr>
          <w:delText>Create a redistribution shipment</w:delText>
        </w:r>
        <w:r w:rsidRPr="00C567CE" w:rsidDel="00233F1C">
          <w:delText xml:space="preserve">: For more information about how to create a redistribution shipment, see </w:delText>
        </w:r>
        <w:r w:rsidR="006C608D" w:rsidDel="00233F1C">
          <w:fldChar w:fldCharType="begin"/>
        </w:r>
        <w:r w:rsidR="006C608D" w:rsidDel="00233F1C">
          <w:delInstrText xml:space="preserve"> HYPERLINK \l "_Creating_a_Redistribution_1" </w:delInstrText>
        </w:r>
        <w:r w:rsidR="006C608D" w:rsidDel="00233F1C">
          <w:fldChar w:fldCharType="separate"/>
        </w:r>
        <w:r w:rsidRPr="00C567CE" w:rsidDel="00233F1C">
          <w:rPr>
            <w:rStyle w:val="Hyperlink"/>
            <w:b/>
          </w:rPr>
          <w:delText>Creating a Redistribution Shipment</w:delText>
        </w:r>
        <w:r w:rsidR="006C608D" w:rsidDel="00233F1C">
          <w:rPr>
            <w:rStyle w:val="Hyperlink"/>
            <w:b/>
          </w:rPr>
          <w:fldChar w:fldCharType="end"/>
        </w:r>
        <w:r w:rsidRPr="00C567CE" w:rsidDel="00233F1C">
          <w:delText>.</w:delText>
        </w:r>
      </w:del>
    </w:p>
    <w:p w14:paraId="4C7AC69F" w14:textId="77777777" w:rsidR="00F2232B" w:rsidDel="00EF0F6F" w:rsidRDefault="00F2232B" w:rsidP="00F2232B">
      <w:pPr>
        <w:ind w:right="540"/>
        <w:rPr>
          <w:del w:id="2730" w:author="Sayali Dev" w:date="2018-02-15T18:02:00Z"/>
        </w:rPr>
      </w:pPr>
    </w:p>
    <w:p w14:paraId="1D229F33" w14:textId="77777777" w:rsidR="00F2232B" w:rsidRPr="00882D52" w:rsidRDefault="00F2232B" w:rsidP="00F2232B">
      <w:pPr>
        <w:pStyle w:val="Heading3"/>
        <w:rPr>
          <w:lang w:val="en-US"/>
        </w:rPr>
      </w:pPr>
      <w:del w:id="2731" w:author="Sayali Dev" w:date="2018-02-15T18:02:00Z">
        <w:r w:rsidDel="00EF0F6F">
          <w:br w:type="page"/>
        </w:r>
      </w:del>
      <w:bookmarkStart w:id="2732" w:name="SearchingShipments"/>
      <w:bookmarkStart w:id="2733" w:name="_Toc452993608"/>
      <w:bookmarkStart w:id="2734" w:name="_Toc506996673"/>
      <w:bookmarkEnd w:id="2732"/>
      <w:r>
        <w:t>Searching for a Shipment</w:t>
      </w:r>
      <w:bookmarkEnd w:id="2733"/>
      <w:bookmarkEnd w:id="2734"/>
    </w:p>
    <w:p w14:paraId="54422E69" w14:textId="77777777" w:rsidR="00F2232B" w:rsidRDefault="00F2232B" w:rsidP="00F2232B">
      <w:pPr>
        <w:rPr>
          <w:lang w:eastAsia="x-none"/>
        </w:rPr>
      </w:pPr>
    </w:p>
    <w:p w14:paraId="09FB458B" w14:textId="77777777" w:rsidR="00F2232B" w:rsidRPr="00E63C3C" w:rsidRDefault="00F2232B" w:rsidP="00F2232B">
      <w:r w:rsidRPr="00E63C3C">
        <w:t xml:space="preserve">To search for a </w:t>
      </w:r>
      <w:r>
        <w:t>specific shipment</w:t>
      </w:r>
      <w:r w:rsidRPr="00E63C3C">
        <w:t xml:space="preserve"> </w:t>
      </w:r>
      <w:r>
        <w:t>or a group of shipments</w:t>
      </w:r>
      <w:r w:rsidRPr="00E63C3C">
        <w:t>:</w:t>
      </w:r>
      <w:r>
        <w:br/>
      </w:r>
    </w:p>
    <w:p w14:paraId="07A79F58" w14:textId="0F693CCF" w:rsidR="00F2232B" w:rsidRDefault="00F2232B" w:rsidP="00C9791D">
      <w:pPr>
        <w:numPr>
          <w:ilvl w:val="0"/>
          <w:numId w:val="99"/>
        </w:numPr>
        <w:ind w:right="540"/>
        <w:rPr>
          <w:ins w:id="2735" w:author="Sayali Dev" w:date="2018-02-02T14:17:00Z"/>
        </w:rPr>
      </w:pPr>
      <w:r>
        <w:t xml:space="preserve">Point to the arrow of the </w:t>
      </w:r>
      <w:r w:rsidRPr="00F9517E">
        <w:rPr>
          <w:b/>
        </w:rPr>
        <w:t>BMS</w:t>
      </w:r>
      <w:r>
        <w:t xml:space="preserve"> tab, and then c</w:t>
      </w:r>
      <w:r w:rsidRPr="00585562">
        <w:t xml:space="preserve">lick </w:t>
      </w:r>
      <w:r>
        <w:rPr>
          <w:b/>
        </w:rPr>
        <w:t>Shipments</w:t>
      </w:r>
      <w:r w:rsidRPr="00585562">
        <w:t xml:space="preserve">. </w:t>
      </w:r>
      <w:r>
        <w:br/>
      </w:r>
      <w:r w:rsidRPr="00585562">
        <w:t xml:space="preserve">The </w:t>
      </w:r>
      <w:r>
        <w:rPr>
          <w:b/>
        </w:rPr>
        <w:t>Shipment S</w:t>
      </w:r>
      <w:r w:rsidRPr="00CC786B">
        <w:rPr>
          <w:b/>
        </w:rPr>
        <w:t>earch</w:t>
      </w:r>
      <w:r w:rsidRPr="00585562">
        <w:t xml:space="preserve"> </w:t>
      </w:r>
      <w:r>
        <w:t>page appears.</w:t>
      </w:r>
    </w:p>
    <w:p w14:paraId="534E80B4" w14:textId="4CF35C9A" w:rsidR="004D3369" w:rsidRDefault="004D3369">
      <w:pPr>
        <w:ind w:left="720" w:right="540"/>
        <w:pPrChange w:id="2736" w:author="Sayali Dev" w:date="2018-02-02T14:17:00Z">
          <w:pPr>
            <w:numPr>
              <w:numId w:val="99"/>
            </w:numPr>
            <w:tabs>
              <w:tab w:val="num" w:pos="720"/>
            </w:tabs>
            <w:ind w:left="720" w:right="540" w:hanging="360"/>
          </w:pPr>
        </w:pPrChange>
      </w:pPr>
      <w:ins w:id="2737" w:author="Sayali Dev" w:date="2018-02-02T14:17:00Z">
        <w:r>
          <w:t xml:space="preserve">The search results </w:t>
        </w:r>
        <w:r w:rsidRPr="00D17D50">
          <w:t xml:space="preserve">list displays all </w:t>
        </w:r>
        <w:r>
          <w:t>shipments</w:t>
        </w:r>
        <w:r w:rsidRPr="00D17D50">
          <w:t xml:space="preserve"> that are accessib</w:t>
        </w:r>
        <w:r>
          <w:t>le based on your login location.</w:t>
        </w:r>
      </w:ins>
    </w:p>
    <w:p w14:paraId="4498AF23" w14:textId="77777777" w:rsidR="00F2232B" w:rsidRDefault="00F2232B" w:rsidP="00F2232B"/>
    <w:p w14:paraId="3083A616" w14:textId="77777777" w:rsidR="00F2232B" w:rsidRDefault="00F2232B" w:rsidP="00F2232B">
      <w:r>
        <w:rPr>
          <w:noProof/>
        </w:rPr>
        <mc:AlternateContent>
          <mc:Choice Requires="wps">
            <w:drawing>
              <wp:anchor distT="0" distB="0" distL="114300" distR="114300" simplePos="0" relativeHeight="251704832" behindDoc="0" locked="0" layoutInCell="1" allowOverlap="1" wp14:anchorId="46C535FF" wp14:editId="16B54364">
                <wp:simplePos x="0" y="0"/>
                <wp:positionH relativeFrom="column">
                  <wp:posOffset>375285</wp:posOffset>
                </wp:positionH>
                <wp:positionV relativeFrom="paragraph">
                  <wp:posOffset>40005</wp:posOffset>
                </wp:positionV>
                <wp:extent cx="2038985" cy="443230"/>
                <wp:effectExtent l="3810" t="1270" r="0" b="3175"/>
                <wp:wrapNone/>
                <wp:docPr id="249" name="Text Box 9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985" cy="443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5CEA9" w14:textId="77777777" w:rsidR="00CE5E77" w:rsidRDefault="00CE5E77" w:rsidP="00F2232B">
                            <w:r>
                              <w:t>Arrow hides/displays</w:t>
                            </w:r>
                          </w:p>
                          <w:p w14:paraId="0935E87D" w14:textId="77777777" w:rsidR="00CE5E77" w:rsidRPr="002622E4" w:rsidRDefault="00CE5E77" w:rsidP="00F2232B">
                            <w:r>
                              <w:t>the Shipment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C535FF" id="Text Box 9213" o:spid="_x0000_s1036" type="#_x0000_t202" style="position:absolute;margin-left:29.55pt;margin-top:3.15pt;width:160.55pt;height:34.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" stroked="f">
                <v:textbox>
                  <w:txbxContent>
                    <w:p w14:paraId="16E5CEA9" w14:textId="77777777" w:rsidR="00CE5E77" w:rsidRDefault="00CE5E77" w:rsidP="00F2232B">
                      <w:r>
                        <w:t>Arrow hides/displays</w:t>
                      </w:r>
                    </w:p>
                    <w:p w14:paraId="0935E87D" w14:textId="77777777" w:rsidR="00CE5E77" w:rsidRPr="002622E4" w:rsidRDefault="00CE5E77" w:rsidP="00F2232B">
                      <w:r>
                        <w:t>the Shipment Search pane</w:t>
                      </w:r>
                    </w:p>
                  </w:txbxContent>
                </v:textbox>
              </v:shape>
            </w:pict>
          </mc:Fallback>
        </mc:AlternateContent>
      </w:r>
    </w:p>
    <w:p w14:paraId="458761B3" w14:textId="77777777" w:rsidR="00F2232B" w:rsidRPr="00A340E8" w:rsidRDefault="00F2232B" w:rsidP="00F2232B"/>
    <w:p w14:paraId="75BBE358" w14:textId="77777777" w:rsidR="00F2232B" w:rsidRDefault="00F2232B" w:rsidP="00F2232B">
      <w:r>
        <w:rPr>
          <w:noProof/>
        </w:rPr>
        <mc:AlternateContent>
          <mc:Choice Requires="wps">
            <w:drawing>
              <wp:anchor distT="0" distB="0" distL="114300" distR="114300" simplePos="0" relativeHeight="251705856" behindDoc="0" locked="0" layoutInCell="1" allowOverlap="1" wp14:anchorId="42E71F4E" wp14:editId="37A8D438">
                <wp:simplePos x="0" y="0"/>
                <wp:positionH relativeFrom="column">
                  <wp:posOffset>1213658</wp:posOffset>
                </wp:positionH>
                <wp:positionV relativeFrom="line">
                  <wp:posOffset>69504</wp:posOffset>
                </wp:positionV>
                <wp:extent cx="228889" cy="730019"/>
                <wp:effectExtent l="0" t="0" r="76200" b="51435"/>
                <wp:wrapNone/>
                <wp:docPr id="248" name="Line 9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889" cy="73001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BC0881" id="Line 9214"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5.55pt,5.45pt" to="113.5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">
                <v:stroke endarrow="block"/>
                <w10:wrap anchory="line"/>
              </v:line>
            </w:pict>
          </mc:Fallback>
        </mc:AlternateContent>
      </w:r>
    </w:p>
    <w:p w14:paraId="440DA692" w14:textId="77777777" w:rsidR="00F2232B" w:rsidRDefault="00F2232B" w:rsidP="00F2232B">
      <w:pPr>
        <w:rPr>
          <w:lang w:eastAsia="x-none"/>
        </w:rPr>
      </w:pPr>
    </w:p>
    <w:p w14:paraId="5ABC15C4" w14:textId="77777777" w:rsidR="00F2232B" w:rsidRDefault="00F2232B" w:rsidP="00F2232B">
      <w:pPr>
        <w:ind w:left="720"/>
      </w:pPr>
      <w:r>
        <w:rPr>
          <w:noProof/>
        </w:rPr>
        <w:drawing>
          <wp:inline distT="0" distB="0" distL="0" distR="0" wp14:anchorId="62E23CDC" wp14:editId="1C45BFEE">
            <wp:extent cx="6242859" cy="2920388"/>
            <wp:effectExtent l="19050" t="19050" r="24765" b="13335"/>
            <wp:docPr id="9249" name="Picture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64345" cy="2930439"/>
                    </a:xfrm>
                    <a:prstGeom prst="rect">
                      <a:avLst/>
                    </a:prstGeom>
                    <a:ln w="3175">
                      <a:solidFill>
                        <a:schemeClr val="tx1"/>
                      </a:solidFill>
                    </a:ln>
                  </pic:spPr>
                </pic:pic>
              </a:graphicData>
            </a:graphic>
          </wp:inline>
        </w:drawing>
      </w:r>
    </w:p>
    <w:p w14:paraId="7C9BDB2A" w14:textId="46ADD1D5" w:rsidR="00F2232B" w:rsidRDefault="00F2232B">
      <w:pPr>
        <w:pStyle w:val="Figure"/>
        <w:numPr>
          <w:ilvl w:val="0"/>
          <w:numId w:val="0"/>
        </w:numPr>
        <w:ind w:left="1080" w:hanging="360"/>
        <w:pPrChange w:id="2738" w:author="Sayali Dev" w:date="2018-02-21T16:46:00Z">
          <w:pPr>
            <w:pStyle w:val="Figure"/>
            <w:tabs>
              <w:tab w:val="clear" w:pos="1710"/>
              <w:tab w:val="num" w:pos="1800"/>
            </w:tabs>
            <w:ind w:left="1152" w:hanging="432"/>
          </w:pPr>
        </w:pPrChange>
      </w:pPr>
      <w:del w:id="2739" w:author="Sayali Dev" w:date="2018-02-21T16:46:00Z">
        <w:r w:rsidDel="00E3549B">
          <w:delText>Shipment</w:delText>
        </w:r>
        <w:r w:rsidRPr="00E63C3C" w:rsidDel="00E3549B">
          <w:delText xml:space="preserve"> </w:delText>
        </w:r>
        <w:r w:rsidDel="00E3549B">
          <w:delText>Search page</w:delText>
        </w:r>
        <w:r w:rsidRPr="00E63C3C" w:rsidDel="00E3549B">
          <w:delText xml:space="preserve"> </w:delText>
        </w:r>
      </w:del>
      <w:r>
        <w:br/>
      </w:r>
    </w:p>
    <w:p w14:paraId="0233C7BB" w14:textId="77777777" w:rsidR="00F2232B" w:rsidRDefault="00F2232B" w:rsidP="00F2232B">
      <w:pPr>
        <w:ind w:left="720" w:right="540"/>
      </w:pPr>
    </w:p>
    <w:p w14:paraId="178212F3" w14:textId="77777777" w:rsidR="00F2232B" w:rsidRDefault="00F2232B" w:rsidP="00C9791D">
      <w:pPr>
        <w:numPr>
          <w:ilvl w:val="0"/>
          <w:numId w:val="99"/>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Shipment</w:t>
      </w:r>
      <w:r w:rsidRPr="00EC7BEA">
        <w:rPr>
          <w:b/>
        </w:rPr>
        <w:t xml:space="preserve"> Search</w:t>
      </w:r>
      <w:r>
        <w:t xml:space="preserve"> pane. </w:t>
      </w:r>
    </w:p>
    <w:p w14:paraId="741DA8BA" w14:textId="77777777" w:rsidR="00F2232B" w:rsidRPr="0070334C" w:rsidRDefault="00F2232B" w:rsidP="00F2232B">
      <w:pPr>
        <w:ind w:left="720" w:right="540"/>
        <w:rPr>
          <w:b/>
        </w:rPr>
      </w:pPr>
      <w:r>
        <w:rPr>
          <w:b/>
        </w:rPr>
        <w:br/>
      </w:r>
      <w:r w:rsidRPr="0070334C">
        <w:rPr>
          <w:b/>
        </w:rPr>
        <w:t xml:space="preserve">Note: </w:t>
      </w:r>
    </w:p>
    <w:p w14:paraId="30DEDE1C" w14:textId="77777777" w:rsidR="00F2232B" w:rsidRDefault="00F2232B" w:rsidP="00F2232B">
      <w:pPr>
        <w:numPr>
          <w:ilvl w:val="0"/>
          <w:numId w:val="19"/>
        </w:numPr>
        <w:ind w:left="1440" w:right="540"/>
      </w:pPr>
      <w:r>
        <w:t xml:space="preserve">You can use one field or a combination of fields to search for a shipment. </w:t>
      </w:r>
    </w:p>
    <w:p w14:paraId="70FB996F" w14:textId="77777777" w:rsidR="00F2232B" w:rsidRDefault="00F2232B" w:rsidP="00F2232B">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7F3A192D" w14:textId="77777777" w:rsidR="00F2232B" w:rsidRDefault="00F2232B" w:rsidP="00F2232B">
      <w:pPr>
        <w:ind w:left="720" w:right="540"/>
      </w:pPr>
      <w:r>
        <w:br w:type="page"/>
      </w:r>
    </w:p>
    <w:p w14:paraId="72E4DC3D" w14:textId="77777777" w:rsidR="00F2232B" w:rsidRDefault="00F2232B" w:rsidP="00F2232B">
      <w:pPr>
        <w:ind w:left="720" w:right="540"/>
      </w:pPr>
      <w:r>
        <w:lastRenderedPageBreak/>
        <w:t>Following table lists each search field and its description.</w:t>
      </w:r>
      <w:r>
        <w:br/>
      </w:r>
    </w:p>
    <w:p w14:paraId="50E20AF8" w14:textId="3D16A08F" w:rsidR="00F2232B" w:rsidRDefault="00F2232B" w:rsidP="00F2232B">
      <w:pPr>
        <w:pStyle w:val="Caption"/>
        <w:ind w:firstLine="720"/>
      </w:pPr>
      <w:r>
        <w:t xml:space="preserve">Table </w:t>
      </w:r>
      <w:fldSimple w:instr=" SEQ Figure \* ARABIC ">
        <w:ins w:id="2740" w:author="Sayali Dev" w:date="2018-02-02T13:47:00Z">
          <w:r w:rsidR="00EB76E3">
            <w:rPr>
              <w:noProof/>
            </w:rPr>
            <w:t>13</w:t>
          </w:r>
        </w:ins>
        <w:del w:id="2741" w:author="Sayali Dev" w:date="2018-02-02T13:47:00Z">
          <w:r w:rsidDel="00EB76E3">
            <w:rPr>
              <w:noProof/>
            </w:rPr>
            <w:delText>15</w:delText>
          </w:r>
        </w:del>
      </w:fldSimple>
      <w:r>
        <w:t>: Shipment Search Fields</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2232B" w:rsidRPr="007A152E" w14:paraId="60D710B5" w14:textId="77777777" w:rsidTr="00F2232B">
        <w:trPr>
          <w:cantSplit/>
          <w:trHeight w:val="288"/>
          <w:tblHeader/>
        </w:trPr>
        <w:tc>
          <w:tcPr>
            <w:tcW w:w="1800" w:type="dxa"/>
            <w:shd w:val="clear" w:color="auto" w:fill="BFBFBF"/>
            <w:vAlign w:val="center"/>
          </w:tcPr>
          <w:p w14:paraId="0ACB9AD9" w14:textId="77777777" w:rsidR="00F2232B" w:rsidRPr="007A152E" w:rsidRDefault="00F2232B" w:rsidP="00F2232B">
            <w:pPr>
              <w:rPr>
                <w:b/>
              </w:rPr>
            </w:pPr>
            <w:r>
              <w:rPr>
                <w:b/>
              </w:rPr>
              <w:t>Field</w:t>
            </w:r>
          </w:p>
        </w:tc>
        <w:tc>
          <w:tcPr>
            <w:tcW w:w="8010" w:type="dxa"/>
            <w:shd w:val="clear" w:color="auto" w:fill="BFBFBF"/>
            <w:vAlign w:val="center"/>
          </w:tcPr>
          <w:p w14:paraId="400026A3" w14:textId="77777777" w:rsidR="00F2232B" w:rsidRPr="007A152E" w:rsidRDefault="00F2232B" w:rsidP="00F2232B">
            <w:pPr>
              <w:rPr>
                <w:b/>
              </w:rPr>
            </w:pPr>
            <w:r w:rsidRPr="007A152E">
              <w:rPr>
                <w:b/>
              </w:rPr>
              <w:t>Description</w:t>
            </w:r>
          </w:p>
        </w:tc>
      </w:tr>
      <w:tr w:rsidR="00F2232B" w14:paraId="0613691E" w14:textId="77777777" w:rsidTr="00F2232B">
        <w:trPr>
          <w:cantSplit/>
          <w:trHeight w:val="288"/>
        </w:trPr>
        <w:tc>
          <w:tcPr>
            <w:tcW w:w="1800" w:type="dxa"/>
            <w:vAlign w:val="center"/>
          </w:tcPr>
          <w:p w14:paraId="35A8D342" w14:textId="77777777" w:rsidR="00F2232B" w:rsidRPr="007A152E" w:rsidRDefault="00F2232B" w:rsidP="00F2232B">
            <w:pPr>
              <w:rPr>
                <w:b/>
              </w:rPr>
            </w:pPr>
            <w:r>
              <w:rPr>
                <w:b/>
              </w:rPr>
              <w:t>Shipment Identifier</w:t>
            </w:r>
          </w:p>
        </w:tc>
        <w:tc>
          <w:tcPr>
            <w:tcW w:w="8010" w:type="dxa"/>
            <w:vAlign w:val="center"/>
          </w:tcPr>
          <w:p w14:paraId="28BD6D36" w14:textId="77777777" w:rsidR="00F2232B" w:rsidRDefault="00F2232B" w:rsidP="00F2232B">
            <w:r>
              <w:t xml:space="preserve">Type or scan identifier of the shipment that you want to search for. </w:t>
            </w:r>
          </w:p>
        </w:tc>
      </w:tr>
      <w:tr w:rsidR="00F2232B" w14:paraId="1781EDA8" w14:textId="77777777" w:rsidTr="00F2232B">
        <w:trPr>
          <w:cantSplit/>
          <w:trHeight w:val="288"/>
        </w:trPr>
        <w:tc>
          <w:tcPr>
            <w:tcW w:w="1800" w:type="dxa"/>
            <w:vAlign w:val="center"/>
          </w:tcPr>
          <w:p w14:paraId="31B455BA" w14:textId="77777777" w:rsidR="00F2232B" w:rsidRPr="007A152E" w:rsidRDefault="00F2232B" w:rsidP="00F2232B">
            <w:pPr>
              <w:rPr>
                <w:b/>
              </w:rPr>
            </w:pPr>
            <w:r>
              <w:rPr>
                <w:b/>
              </w:rPr>
              <w:t>Kit Identifier</w:t>
            </w:r>
          </w:p>
        </w:tc>
        <w:tc>
          <w:tcPr>
            <w:tcW w:w="8010" w:type="dxa"/>
            <w:vAlign w:val="center"/>
          </w:tcPr>
          <w:p w14:paraId="6E499264" w14:textId="77777777" w:rsidR="00F2232B" w:rsidRDefault="00F2232B" w:rsidP="00F2232B">
            <w:r>
              <w:t xml:space="preserve">Type or scan identifier of the kit that you want to search for. </w:t>
            </w:r>
          </w:p>
        </w:tc>
      </w:tr>
      <w:tr w:rsidR="00F2232B" w14:paraId="4A3802FA" w14:textId="77777777" w:rsidTr="00F2232B">
        <w:trPr>
          <w:cantSplit/>
          <w:trHeight w:val="288"/>
        </w:trPr>
        <w:tc>
          <w:tcPr>
            <w:tcW w:w="1800" w:type="dxa"/>
            <w:vAlign w:val="center"/>
          </w:tcPr>
          <w:p w14:paraId="6E870C16" w14:textId="77777777" w:rsidR="00F2232B" w:rsidRDefault="00F2232B" w:rsidP="00F2232B">
            <w:pPr>
              <w:rPr>
                <w:b/>
              </w:rPr>
            </w:pPr>
            <w:r>
              <w:rPr>
                <w:b/>
              </w:rPr>
              <w:t>Tracking Resource</w:t>
            </w:r>
          </w:p>
        </w:tc>
        <w:tc>
          <w:tcPr>
            <w:tcW w:w="8010" w:type="dxa"/>
            <w:vAlign w:val="center"/>
          </w:tcPr>
          <w:p w14:paraId="4DE7A1D3" w14:textId="77777777" w:rsidR="00F2232B" w:rsidRDefault="00F2232B" w:rsidP="00F2232B">
            <w:r>
              <w:t>Type the courier’s tracking number to search for shipments associated with that tracking number.</w:t>
            </w:r>
          </w:p>
        </w:tc>
      </w:tr>
      <w:tr w:rsidR="00F2232B" w14:paraId="1191DB90" w14:textId="77777777" w:rsidTr="00F2232B">
        <w:trPr>
          <w:cantSplit/>
          <w:trHeight w:val="288"/>
        </w:trPr>
        <w:tc>
          <w:tcPr>
            <w:tcW w:w="1800" w:type="dxa"/>
            <w:vAlign w:val="center"/>
          </w:tcPr>
          <w:p w14:paraId="61D71D2A" w14:textId="77777777" w:rsidR="00F2232B" w:rsidRDefault="00F2232B" w:rsidP="00F2232B">
            <w:pPr>
              <w:rPr>
                <w:b/>
              </w:rPr>
            </w:pPr>
            <w:r>
              <w:rPr>
                <w:b/>
              </w:rPr>
              <w:t xml:space="preserve">Created By </w:t>
            </w:r>
          </w:p>
        </w:tc>
        <w:tc>
          <w:tcPr>
            <w:tcW w:w="8010" w:type="dxa"/>
            <w:vAlign w:val="center"/>
          </w:tcPr>
          <w:p w14:paraId="1486C720" w14:textId="7158FDC2" w:rsidR="00F2232B" w:rsidRPr="00D515B3" w:rsidRDefault="00F2232B" w:rsidP="00F2232B">
            <w:r>
              <w:t xml:space="preserve">Type the </w:t>
            </w:r>
            <w:del w:id="2742" w:author="Sayali Dev" w:date="2018-01-31T17:55:00Z">
              <w:r w:rsidDel="00A62626">
                <w:delText>logon</w:delText>
              </w:r>
            </w:del>
            <w:ins w:id="2743" w:author="Sayali Dev" w:date="2018-01-31T17:55:00Z">
              <w:r w:rsidR="00A62626">
                <w:t>log in</w:t>
              </w:r>
            </w:ins>
            <w:r>
              <w:t xml:space="preserve"> ID of the user to search for shipments created by that user.</w:t>
            </w:r>
          </w:p>
        </w:tc>
      </w:tr>
      <w:tr w:rsidR="00F2232B" w14:paraId="5FCD7D5A" w14:textId="77777777" w:rsidTr="00F2232B">
        <w:trPr>
          <w:cantSplit/>
          <w:trHeight w:val="288"/>
        </w:trPr>
        <w:tc>
          <w:tcPr>
            <w:tcW w:w="1800" w:type="dxa"/>
            <w:vAlign w:val="center"/>
          </w:tcPr>
          <w:p w14:paraId="23A0DAFC" w14:textId="77777777" w:rsidR="00F2232B" w:rsidRDefault="00F2232B" w:rsidP="00F2232B">
            <w:pPr>
              <w:rPr>
                <w:b/>
              </w:rPr>
            </w:pPr>
            <w:r>
              <w:rPr>
                <w:b/>
              </w:rPr>
              <w:t>Modified By</w:t>
            </w:r>
          </w:p>
        </w:tc>
        <w:tc>
          <w:tcPr>
            <w:tcW w:w="8010" w:type="dxa"/>
            <w:vAlign w:val="center"/>
          </w:tcPr>
          <w:p w14:paraId="6CFDCDCF" w14:textId="7E0BFD79" w:rsidR="00F2232B" w:rsidRPr="00D515B3" w:rsidRDefault="00F2232B" w:rsidP="00F2232B">
            <w:r>
              <w:t xml:space="preserve">Type the </w:t>
            </w:r>
            <w:del w:id="2744" w:author="Sayali Dev" w:date="2018-01-31T17:55:00Z">
              <w:r w:rsidDel="00A62626">
                <w:delText>logon</w:delText>
              </w:r>
            </w:del>
            <w:ins w:id="2745" w:author="Sayali Dev" w:date="2018-01-31T17:55:00Z">
              <w:r w:rsidR="00A62626">
                <w:t>log in</w:t>
              </w:r>
            </w:ins>
            <w:r>
              <w:t xml:space="preserve"> ID of the user to search for shipments modified by that user.</w:t>
            </w:r>
          </w:p>
        </w:tc>
      </w:tr>
      <w:tr w:rsidR="00F2232B" w14:paraId="53D47AD3" w14:textId="77777777" w:rsidTr="00F2232B">
        <w:trPr>
          <w:cantSplit/>
          <w:trHeight w:val="288"/>
        </w:trPr>
        <w:tc>
          <w:tcPr>
            <w:tcW w:w="1800" w:type="dxa"/>
            <w:vAlign w:val="center"/>
          </w:tcPr>
          <w:p w14:paraId="694EC8F9" w14:textId="77777777" w:rsidR="00F2232B" w:rsidRDefault="00F2232B" w:rsidP="00F2232B">
            <w:pPr>
              <w:rPr>
                <w:b/>
              </w:rPr>
            </w:pPr>
            <w:r>
              <w:rPr>
                <w:b/>
              </w:rPr>
              <w:t>Shipment Status</w:t>
            </w:r>
          </w:p>
        </w:tc>
        <w:tc>
          <w:tcPr>
            <w:tcW w:w="8010" w:type="dxa"/>
            <w:vAlign w:val="center"/>
          </w:tcPr>
          <w:p w14:paraId="0E80EC26" w14:textId="77777777" w:rsidR="00F2232B" w:rsidRDefault="00F2232B" w:rsidP="00F2232B">
            <w:r>
              <w:t>Click appropriate shipment status to search for shipments with this status.</w:t>
            </w:r>
          </w:p>
          <w:p w14:paraId="02F032AB" w14:textId="77777777" w:rsidR="00F2232B" w:rsidRDefault="00F2232B" w:rsidP="00F2232B">
            <w:r w:rsidRPr="00C755B5">
              <w:rPr>
                <w:b/>
              </w:rPr>
              <w:t xml:space="preserve">Note: </w:t>
            </w:r>
            <w:r>
              <w:t xml:space="preserve">To search for shipments with any status, click </w:t>
            </w:r>
            <w:r w:rsidRPr="00C755B5">
              <w:rPr>
                <w:b/>
              </w:rPr>
              <w:t>All</w:t>
            </w:r>
            <w:r>
              <w:t xml:space="preserve">.  </w:t>
            </w:r>
          </w:p>
        </w:tc>
      </w:tr>
      <w:tr w:rsidR="00F2232B" w14:paraId="30294364" w14:textId="77777777" w:rsidTr="00F2232B">
        <w:trPr>
          <w:cantSplit/>
          <w:trHeight w:val="288"/>
        </w:trPr>
        <w:tc>
          <w:tcPr>
            <w:tcW w:w="1800" w:type="dxa"/>
          </w:tcPr>
          <w:p w14:paraId="1978CD0B" w14:textId="77777777" w:rsidR="00F2232B" w:rsidRDefault="00F2232B" w:rsidP="00F2232B">
            <w:pPr>
              <w:rPr>
                <w:b/>
              </w:rPr>
            </w:pPr>
            <w:r>
              <w:rPr>
                <w:b/>
              </w:rPr>
              <w:t>Shipment Type</w:t>
            </w:r>
          </w:p>
        </w:tc>
        <w:tc>
          <w:tcPr>
            <w:tcW w:w="8010" w:type="dxa"/>
            <w:vAlign w:val="center"/>
          </w:tcPr>
          <w:p w14:paraId="4A5EE80D" w14:textId="77777777" w:rsidR="00F2232B" w:rsidRDefault="00F2232B" w:rsidP="00F2232B">
            <w:r>
              <w:t>Click appropriate shipment type to search for shipments of this type.</w:t>
            </w:r>
          </w:p>
          <w:p w14:paraId="35F91862" w14:textId="77777777" w:rsidR="00F2232B" w:rsidRDefault="00F2232B" w:rsidP="00F2232B">
            <w:r w:rsidRPr="00C755B5">
              <w:rPr>
                <w:b/>
              </w:rPr>
              <w:t xml:space="preserve">Note: </w:t>
            </w:r>
            <w:r>
              <w:t xml:space="preserve">To search for shipments with any status, click </w:t>
            </w:r>
            <w:r w:rsidRPr="00C755B5">
              <w:rPr>
                <w:b/>
              </w:rPr>
              <w:t>All</w:t>
            </w:r>
            <w:r>
              <w:t xml:space="preserve">.  </w:t>
            </w:r>
          </w:p>
        </w:tc>
      </w:tr>
      <w:tr w:rsidR="00F2232B" w14:paraId="364D128C" w14:textId="77777777" w:rsidTr="00F2232B">
        <w:trPr>
          <w:cantSplit/>
          <w:trHeight w:val="288"/>
        </w:trPr>
        <w:tc>
          <w:tcPr>
            <w:tcW w:w="1800" w:type="dxa"/>
          </w:tcPr>
          <w:p w14:paraId="3A0B1A5C" w14:textId="77777777" w:rsidR="00F2232B" w:rsidRDefault="00F2232B" w:rsidP="00F2232B">
            <w:pPr>
              <w:rPr>
                <w:b/>
              </w:rPr>
            </w:pPr>
            <w:r>
              <w:rPr>
                <w:b/>
              </w:rPr>
              <w:t>Collections</w:t>
            </w:r>
          </w:p>
        </w:tc>
        <w:tc>
          <w:tcPr>
            <w:tcW w:w="8010" w:type="dxa"/>
            <w:vAlign w:val="center"/>
          </w:tcPr>
          <w:p w14:paraId="56FF1CC1" w14:textId="77777777" w:rsidR="00F2232B" w:rsidRDefault="00F2232B" w:rsidP="00F2232B">
            <w:r>
              <w:t>Click appropriate Collection to search for shipments associated with this Collection.</w:t>
            </w:r>
          </w:p>
          <w:p w14:paraId="13FEF015" w14:textId="77777777" w:rsidR="00F2232B" w:rsidRDefault="00F2232B" w:rsidP="00F2232B">
            <w:r w:rsidRPr="00C755B5">
              <w:rPr>
                <w:b/>
              </w:rPr>
              <w:t xml:space="preserve">Note: </w:t>
            </w:r>
            <w:r>
              <w:t xml:space="preserve">To search for shipments associated with all Collections, click </w:t>
            </w:r>
            <w:r w:rsidRPr="00C755B5">
              <w:rPr>
                <w:b/>
              </w:rPr>
              <w:t>All</w:t>
            </w:r>
            <w:r>
              <w:t xml:space="preserve">.  </w:t>
            </w:r>
          </w:p>
        </w:tc>
      </w:tr>
      <w:tr w:rsidR="00F2232B" w14:paraId="6FEC9B62" w14:textId="77777777" w:rsidTr="00F2232B">
        <w:trPr>
          <w:cantSplit/>
          <w:trHeight w:val="288"/>
        </w:trPr>
        <w:tc>
          <w:tcPr>
            <w:tcW w:w="1800" w:type="dxa"/>
          </w:tcPr>
          <w:p w14:paraId="45CD522F" w14:textId="77777777" w:rsidR="00F2232B" w:rsidRDefault="00F2232B" w:rsidP="00F2232B">
            <w:pPr>
              <w:rPr>
                <w:b/>
              </w:rPr>
            </w:pPr>
            <w:r>
              <w:rPr>
                <w:b/>
              </w:rPr>
              <w:t>Collections Sites</w:t>
            </w:r>
          </w:p>
        </w:tc>
        <w:tc>
          <w:tcPr>
            <w:tcW w:w="8010" w:type="dxa"/>
            <w:vAlign w:val="center"/>
          </w:tcPr>
          <w:p w14:paraId="70D6C04B" w14:textId="77777777" w:rsidR="00F2232B" w:rsidRDefault="00F2232B" w:rsidP="00F2232B">
            <w:r>
              <w:t>Click appropriate Collection Site to search for shipments associated with this Collection Site.</w:t>
            </w:r>
          </w:p>
          <w:p w14:paraId="799BFAAC" w14:textId="77777777" w:rsidR="00F2232B" w:rsidRDefault="00F2232B" w:rsidP="00F2232B">
            <w:r w:rsidRPr="00C755B5">
              <w:rPr>
                <w:b/>
              </w:rPr>
              <w:t xml:space="preserve">Note: </w:t>
            </w:r>
            <w:r>
              <w:t xml:space="preserve">To search for shipments associated with all Collection Sites, click </w:t>
            </w:r>
            <w:r w:rsidRPr="00C755B5">
              <w:rPr>
                <w:b/>
              </w:rPr>
              <w:t>All</w:t>
            </w:r>
            <w:r>
              <w:t xml:space="preserve">.  </w:t>
            </w:r>
          </w:p>
        </w:tc>
      </w:tr>
      <w:tr w:rsidR="00F2232B" w14:paraId="5B2A4819" w14:textId="77777777" w:rsidTr="00F2232B">
        <w:trPr>
          <w:cantSplit/>
          <w:trHeight w:val="288"/>
        </w:trPr>
        <w:tc>
          <w:tcPr>
            <w:tcW w:w="1800" w:type="dxa"/>
          </w:tcPr>
          <w:p w14:paraId="6311E507" w14:textId="77777777" w:rsidR="00F2232B" w:rsidRDefault="00F2232B" w:rsidP="00F2232B">
            <w:pPr>
              <w:rPr>
                <w:b/>
              </w:rPr>
            </w:pPr>
            <w:r>
              <w:rPr>
                <w:b/>
              </w:rPr>
              <w:t>From Location</w:t>
            </w:r>
          </w:p>
        </w:tc>
        <w:tc>
          <w:tcPr>
            <w:tcW w:w="8010" w:type="dxa"/>
            <w:vAlign w:val="center"/>
          </w:tcPr>
          <w:p w14:paraId="408C2312" w14:textId="77777777" w:rsidR="00F2232B" w:rsidRDefault="00F2232B" w:rsidP="00F2232B">
            <w:r>
              <w:t>Click appropriate location to search for shipments sent from this location.</w:t>
            </w:r>
            <w:r>
              <w:br/>
            </w:r>
          </w:p>
        </w:tc>
      </w:tr>
      <w:tr w:rsidR="00F2232B" w14:paraId="075F1146" w14:textId="77777777" w:rsidTr="00F2232B">
        <w:trPr>
          <w:cantSplit/>
          <w:trHeight w:val="288"/>
        </w:trPr>
        <w:tc>
          <w:tcPr>
            <w:tcW w:w="1800" w:type="dxa"/>
          </w:tcPr>
          <w:p w14:paraId="001CC9C4" w14:textId="77777777" w:rsidR="00F2232B" w:rsidRDefault="00F2232B" w:rsidP="00F2232B">
            <w:pPr>
              <w:rPr>
                <w:b/>
              </w:rPr>
            </w:pPr>
            <w:r>
              <w:rPr>
                <w:b/>
              </w:rPr>
              <w:t>To Location</w:t>
            </w:r>
          </w:p>
        </w:tc>
        <w:tc>
          <w:tcPr>
            <w:tcW w:w="8010" w:type="dxa"/>
            <w:vAlign w:val="center"/>
          </w:tcPr>
          <w:p w14:paraId="6B752025" w14:textId="77777777" w:rsidR="00F2232B" w:rsidRDefault="00F2232B" w:rsidP="00F2232B">
            <w:r>
              <w:t>Click appropriate location to search for shipments sent to this location.</w:t>
            </w:r>
            <w:r>
              <w:br/>
            </w:r>
          </w:p>
        </w:tc>
      </w:tr>
      <w:tr w:rsidR="00F2232B" w14:paraId="24488B59" w14:textId="77777777" w:rsidTr="00F2232B">
        <w:trPr>
          <w:cantSplit/>
          <w:trHeight w:val="288"/>
        </w:trPr>
        <w:tc>
          <w:tcPr>
            <w:tcW w:w="1800" w:type="dxa"/>
          </w:tcPr>
          <w:p w14:paraId="65266698" w14:textId="77777777" w:rsidR="00F2232B" w:rsidRDefault="00F2232B" w:rsidP="00F2232B">
            <w:pPr>
              <w:rPr>
                <w:b/>
              </w:rPr>
            </w:pPr>
            <w:r>
              <w:rPr>
                <w:b/>
              </w:rPr>
              <w:t>Date Shipped Range</w:t>
            </w:r>
          </w:p>
        </w:tc>
        <w:tc>
          <w:tcPr>
            <w:tcW w:w="8010" w:type="dxa"/>
            <w:vAlign w:val="center"/>
          </w:tcPr>
          <w:p w14:paraId="0D3ACFF4" w14:textId="77777777" w:rsidR="00F2232B" w:rsidRPr="00D515B3" w:rsidRDefault="00F2232B" w:rsidP="00F2232B">
            <w:r>
              <w:t xml:space="preserve">Click the date icon and then in the pop-up, select appropriate date option to search for shipments shipped in this timeframe.  For more information, see </w:t>
            </w:r>
            <w:hyperlink w:anchor="DateRangeSearches" w:history="1">
              <w:r w:rsidRPr="004F6D37">
                <w:rPr>
                  <w:rStyle w:val="Hyperlink"/>
                  <w:b/>
                </w:rPr>
                <w:t>Understanding the Date Range Options</w:t>
              </w:r>
            </w:hyperlink>
            <w:del w:id="2746"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F2232B" w14:paraId="38DD95EF" w14:textId="77777777" w:rsidTr="00F2232B">
        <w:trPr>
          <w:cantSplit/>
          <w:trHeight w:val="288"/>
        </w:trPr>
        <w:tc>
          <w:tcPr>
            <w:tcW w:w="1800" w:type="dxa"/>
          </w:tcPr>
          <w:p w14:paraId="0E16A8A8" w14:textId="77777777" w:rsidR="00F2232B" w:rsidRDefault="00F2232B" w:rsidP="00F2232B">
            <w:pPr>
              <w:rPr>
                <w:b/>
              </w:rPr>
            </w:pPr>
            <w:r>
              <w:rPr>
                <w:b/>
              </w:rPr>
              <w:t>Date Received Range</w:t>
            </w:r>
          </w:p>
        </w:tc>
        <w:tc>
          <w:tcPr>
            <w:tcW w:w="8010" w:type="dxa"/>
            <w:vAlign w:val="center"/>
          </w:tcPr>
          <w:p w14:paraId="1650E7E9" w14:textId="77777777" w:rsidR="00F2232B" w:rsidRPr="00D515B3" w:rsidRDefault="00F2232B" w:rsidP="00F2232B">
            <w:r>
              <w:t xml:space="preserve">Click the date icon and then in the pop-up, select appropriate date option to search for shipments received in this timeframe.  For more information, see </w:t>
            </w:r>
            <w:hyperlink w:anchor="DateRangeSearches" w:history="1">
              <w:r w:rsidRPr="004F6D37">
                <w:rPr>
                  <w:rStyle w:val="Hyperlink"/>
                  <w:b/>
                </w:rPr>
                <w:t>Understanding the Date Range Options</w:t>
              </w:r>
            </w:hyperlink>
            <w:del w:id="2747"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27CDC5D2" w14:textId="77777777" w:rsidR="00F2232B" w:rsidRPr="00E63C3C" w:rsidRDefault="00F2232B" w:rsidP="00F2232B"/>
    <w:p w14:paraId="1C2AD485" w14:textId="3A3876BA" w:rsidR="00F2232B" w:rsidRDefault="00F2232B" w:rsidP="00C9791D">
      <w:pPr>
        <w:numPr>
          <w:ilvl w:val="0"/>
          <w:numId w:val="99"/>
        </w:numPr>
      </w:pPr>
      <w:r w:rsidRPr="002557B0">
        <w:t xml:space="preserve">Click </w:t>
      </w:r>
      <w:r w:rsidRPr="00413008">
        <w:rPr>
          <w:b/>
        </w:rPr>
        <w:t>SEARCH</w:t>
      </w:r>
      <w:r w:rsidRPr="002557B0">
        <w:t>.</w:t>
      </w:r>
      <w:r>
        <w:br/>
        <w:t xml:space="preserve">The search results </w:t>
      </w:r>
      <w:r w:rsidRPr="00D17D50">
        <w:t xml:space="preserve">list displays all </w:t>
      </w:r>
      <w:r>
        <w:t>shipments</w:t>
      </w:r>
      <w:r w:rsidRPr="00D17D50">
        <w:t xml:space="preserve"> </w:t>
      </w:r>
      <w:ins w:id="2748" w:author="Sayali Dev" w:date="2018-02-02T14:17:00Z">
        <w:r w:rsidR="004D3369">
          <w:t xml:space="preserve">as per the </w:t>
        </w:r>
      </w:ins>
      <w:del w:id="2749" w:author="Sayali Dev" w:date="2018-02-02T14:17:00Z">
        <w:r w:rsidRPr="00D17D50" w:rsidDel="004D3369">
          <w:delText>that are accessib</w:delText>
        </w:r>
        <w:r w:rsidDel="004D3369">
          <w:delText>le based on your login location</w:delText>
        </w:r>
      </w:del>
      <w:ins w:id="2750" w:author="Sayali Dev" w:date="2018-02-02T14:16:00Z">
        <w:r w:rsidR="004D3369">
          <w:t>search criteria entered.</w:t>
        </w:r>
      </w:ins>
      <w:del w:id="2751" w:author="Sayali Dev" w:date="2018-02-02T14:17:00Z">
        <w:r w:rsidDel="004D3369">
          <w:delText xml:space="preserve">. </w:delText>
        </w:r>
      </w:del>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2" w:history="1">
        <w:r w:rsidRPr="00413008">
          <w:rPr>
            <w:rStyle w:val="Hyperlink"/>
            <w:b/>
          </w:rPr>
          <w:t>Sorting Search Results</w:t>
        </w:r>
      </w:hyperlink>
      <w:del w:id="2752"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Del="00EC05B3">
          <w:delText xml:space="preserve"> section.</w:delText>
        </w:r>
      </w:del>
      <w:r>
        <w:t xml:space="preserve"> </w:t>
      </w:r>
    </w:p>
    <w:p w14:paraId="21875BB5" w14:textId="59D6C226" w:rsidR="00F2232B" w:rsidRPr="00FA7565" w:rsidDel="00A25026" w:rsidRDefault="00F2232B">
      <w:pPr>
        <w:pStyle w:val="Heading3"/>
        <w:rPr>
          <w:del w:id="2753" w:author="Sayali Dev" w:date="2018-02-02T14:22:00Z"/>
          <w:lang w:val="en-US"/>
        </w:rPr>
      </w:pPr>
      <w:r>
        <w:br w:type="page"/>
      </w:r>
      <w:bookmarkStart w:id="2754" w:name="_Creating_a_Biospecimens"/>
      <w:bookmarkStart w:id="2755" w:name="_Creating_a_Biospecimen"/>
      <w:bookmarkStart w:id="2756" w:name="_Creating_a_Donor_1"/>
      <w:bookmarkStart w:id="2757" w:name="_Creating_a_Donor"/>
      <w:bookmarkStart w:id="2758" w:name="_Toc452993609"/>
      <w:bookmarkEnd w:id="2754"/>
      <w:bookmarkEnd w:id="2755"/>
      <w:bookmarkEnd w:id="2756"/>
      <w:bookmarkEnd w:id="2757"/>
      <w:del w:id="2759" w:author="Sayali Dev" w:date="2018-02-02T14:22:00Z">
        <w:r w:rsidRPr="00FF2F16" w:rsidDel="00A25026">
          <w:lastRenderedPageBreak/>
          <w:delText xml:space="preserve">Creating a </w:delText>
        </w:r>
        <w:r w:rsidDel="00A25026">
          <w:delText>Biospecimen</w:delText>
        </w:r>
        <w:r w:rsidDel="00A25026">
          <w:rPr>
            <w:lang w:val="en-US"/>
          </w:rPr>
          <w:delText>s</w:delText>
        </w:r>
        <w:r w:rsidDel="00A25026">
          <w:delText xml:space="preserve"> Shipment</w:delText>
        </w:r>
        <w:bookmarkEnd w:id="2667"/>
        <w:bookmarkEnd w:id="2758"/>
        <w:r w:rsidDel="00A25026">
          <w:br/>
        </w:r>
      </w:del>
    </w:p>
    <w:p w14:paraId="60D5F6AF" w14:textId="70E9F185" w:rsidR="00F2232B" w:rsidRPr="00FF2F16" w:rsidDel="00A25026" w:rsidRDefault="00F2232B">
      <w:pPr>
        <w:pStyle w:val="Heading3"/>
        <w:rPr>
          <w:del w:id="2760" w:author="Sayali Dev" w:date="2018-02-02T14:22:00Z"/>
        </w:rPr>
        <w:pPrChange w:id="2761" w:author="Sayali Dev" w:date="2018-02-02T14:22:00Z">
          <w:pPr/>
        </w:pPrChange>
      </w:pPr>
      <w:del w:id="2762" w:author="Sayali Dev" w:date="2018-02-02T14:22:00Z">
        <w:r w:rsidRPr="00B1762A" w:rsidDel="00A25026">
          <w:rPr>
            <w:b w:val="0"/>
          </w:rPr>
          <w:delText>Note:</w:delText>
        </w:r>
        <w:r w:rsidDel="00A25026">
          <w:delText xml:space="preserve"> </w:delText>
        </w:r>
        <w:r w:rsidRPr="00FF2F16" w:rsidDel="00A25026">
          <w:delText xml:space="preserve">Only a </w:delText>
        </w:r>
        <w:r w:rsidDel="00A25026">
          <w:delText xml:space="preserve">Collection Site </w:delText>
        </w:r>
        <w:r w:rsidRPr="00FF2F16" w:rsidDel="00A25026">
          <w:delText xml:space="preserve">user </w:delText>
        </w:r>
        <w:r w:rsidDel="00A25026">
          <w:delText xml:space="preserve">can </w:delText>
        </w:r>
        <w:r w:rsidRPr="00FF2F16" w:rsidDel="00A25026">
          <w:delText xml:space="preserve">create a </w:delText>
        </w:r>
        <w:r w:rsidDel="00A25026">
          <w:delText xml:space="preserve">biospecimens </w:delText>
        </w:r>
        <w:r w:rsidRPr="00FF2F16" w:rsidDel="00A25026">
          <w:delText>shipment.</w:delText>
        </w:r>
      </w:del>
    </w:p>
    <w:p w14:paraId="0B657FCE" w14:textId="59E381A9" w:rsidR="00F2232B" w:rsidRPr="00FF2F16" w:rsidDel="00A25026" w:rsidRDefault="00F2232B">
      <w:pPr>
        <w:pStyle w:val="Heading3"/>
        <w:rPr>
          <w:del w:id="2763" w:author="Sayali Dev" w:date="2018-02-02T14:22:00Z"/>
        </w:rPr>
        <w:pPrChange w:id="2764" w:author="Sayali Dev" w:date="2018-02-02T14:22:00Z">
          <w:pPr/>
        </w:pPrChange>
      </w:pPr>
    </w:p>
    <w:p w14:paraId="4FE4A859" w14:textId="6F6D8434" w:rsidR="00F2232B" w:rsidRPr="00FF2F16" w:rsidDel="00A25026" w:rsidRDefault="00F2232B">
      <w:pPr>
        <w:pStyle w:val="Heading3"/>
        <w:rPr>
          <w:del w:id="2765" w:author="Sayali Dev" w:date="2018-02-02T14:22:00Z"/>
        </w:rPr>
        <w:pPrChange w:id="2766" w:author="Sayali Dev" w:date="2018-02-02T14:22:00Z">
          <w:pPr/>
        </w:pPrChange>
      </w:pPr>
      <w:del w:id="2767" w:author="Sayali Dev" w:date="2018-02-02T14:22:00Z">
        <w:r w:rsidDel="00A25026">
          <w:delText>To create a biospecimens shipment</w:delText>
        </w:r>
        <w:r w:rsidRPr="00FF2F16" w:rsidDel="00A25026">
          <w:delText>:</w:delText>
        </w:r>
      </w:del>
    </w:p>
    <w:p w14:paraId="121B461C" w14:textId="5775A7B7" w:rsidR="00F2232B" w:rsidRPr="00FF2F16" w:rsidDel="00A25026" w:rsidRDefault="00F2232B">
      <w:pPr>
        <w:pStyle w:val="Heading3"/>
        <w:rPr>
          <w:del w:id="2768" w:author="Sayali Dev" w:date="2018-02-02T14:22:00Z"/>
        </w:rPr>
        <w:pPrChange w:id="2769" w:author="Sayali Dev" w:date="2018-02-02T14:22:00Z">
          <w:pPr>
            <w:ind w:left="720"/>
          </w:pPr>
        </w:pPrChange>
      </w:pPr>
    </w:p>
    <w:p w14:paraId="3B5D699A" w14:textId="059DCE5F" w:rsidR="00F2232B" w:rsidDel="00A25026" w:rsidRDefault="00F2232B">
      <w:pPr>
        <w:pStyle w:val="Heading3"/>
        <w:rPr>
          <w:del w:id="2770" w:author="Sayali Dev" w:date="2018-02-02T14:22:00Z"/>
        </w:rPr>
        <w:pPrChange w:id="2771" w:author="Sayali Dev" w:date="2018-02-02T14:22:00Z">
          <w:pPr>
            <w:numPr>
              <w:numId w:val="26"/>
            </w:numPr>
            <w:ind w:left="720" w:hanging="360"/>
          </w:pPr>
        </w:pPrChange>
      </w:pPr>
      <w:del w:id="2772" w:author="Sayali Dev" w:date="2018-01-31T17:54:00Z">
        <w:r w:rsidDel="009A119E">
          <w:delText>Log on</w:delText>
        </w:r>
      </w:del>
      <w:del w:id="2773" w:author="Sayali Dev" w:date="2018-02-02T14:22:00Z">
        <w:r w:rsidDel="00A25026">
          <w:delText xml:space="preserve"> to the application using your </w:delText>
        </w:r>
      </w:del>
      <w:del w:id="2774" w:author="Sayali Dev" w:date="2018-01-31T17:55:00Z">
        <w:r w:rsidDel="00A62626">
          <w:delText>logon</w:delText>
        </w:r>
      </w:del>
      <w:del w:id="2775" w:author="Sayali Dev" w:date="2018-02-02T14:22:00Z">
        <w:r w:rsidDel="00A25026">
          <w:delText xml:space="preserve"> credentials. </w:delText>
        </w:r>
      </w:del>
    </w:p>
    <w:p w14:paraId="09A91316" w14:textId="1202CAC9" w:rsidR="00F2232B" w:rsidDel="00A25026" w:rsidRDefault="00F2232B">
      <w:pPr>
        <w:pStyle w:val="Heading3"/>
        <w:rPr>
          <w:del w:id="2776" w:author="Sayali Dev" w:date="2018-02-02T14:22:00Z"/>
        </w:rPr>
        <w:pPrChange w:id="2777" w:author="Sayali Dev" w:date="2018-02-02T14:22:00Z">
          <w:pPr>
            <w:ind w:left="720"/>
          </w:pPr>
        </w:pPrChange>
      </w:pPr>
      <w:del w:id="2778" w:author="Sayali Dev" w:date="2018-02-02T14:22:00Z">
        <w:r w:rsidDel="00A25026">
          <w:delText xml:space="preserve">The home page appears. </w:delText>
        </w:r>
      </w:del>
    </w:p>
    <w:p w14:paraId="364DFA2D" w14:textId="102A444F" w:rsidR="00F2232B" w:rsidDel="00A25026" w:rsidRDefault="00F2232B">
      <w:pPr>
        <w:pStyle w:val="Heading3"/>
        <w:rPr>
          <w:del w:id="2779" w:author="Sayali Dev" w:date="2018-02-02T14:22:00Z"/>
        </w:rPr>
        <w:pPrChange w:id="2780" w:author="Sayali Dev" w:date="2018-02-02T14:22:00Z">
          <w:pPr>
            <w:ind w:left="720"/>
          </w:pPr>
        </w:pPrChange>
      </w:pPr>
    </w:p>
    <w:p w14:paraId="68835940" w14:textId="76AEB94F" w:rsidR="00F2232B" w:rsidDel="00A25026" w:rsidRDefault="00F2232B">
      <w:pPr>
        <w:pStyle w:val="Heading3"/>
        <w:rPr>
          <w:del w:id="2781" w:author="Sayali Dev" w:date="2018-02-02T14:22:00Z"/>
        </w:rPr>
        <w:pPrChange w:id="2782" w:author="Sayali Dev" w:date="2018-02-02T14:22:00Z">
          <w:pPr>
            <w:numPr>
              <w:numId w:val="26"/>
            </w:numPr>
            <w:ind w:left="720" w:hanging="360"/>
          </w:pPr>
        </w:pPrChange>
      </w:pPr>
      <w:del w:id="2783" w:author="Sayali Dev" w:date="2018-02-02T14:22:00Z">
        <w:r w:rsidDel="00A25026">
          <w:delText xml:space="preserve">Point to the arrow of the </w:delText>
        </w:r>
        <w:r w:rsidRPr="00F2157D" w:rsidDel="00A25026">
          <w:rPr>
            <w:b w:val="0"/>
          </w:rPr>
          <w:delText>BMS</w:delText>
        </w:r>
        <w:r w:rsidDel="00A25026">
          <w:delText xml:space="preserve"> tab, and then click </w:delText>
        </w:r>
        <w:r w:rsidRPr="00FF2F16" w:rsidDel="00A25026">
          <w:rPr>
            <w:b w:val="0"/>
          </w:rPr>
          <w:delText>Shipments</w:delText>
        </w:r>
        <w:r w:rsidRPr="00FF2F16" w:rsidDel="00A25026">
          <w:delText xml:space="preserve">. </w:delText>
        </w:r>
      </w:del>
    </w:p>
    <w:p w14:paraId="1203E257" w14:textId="741916AA" w:rsidR="00F2232B" w:rsidRPr="00FF2F16" w:rsidDel="00A25026" w:rsidRDefault="00F2232B">
      <w:pPr>
        <w:pStyle w:val="Heading3"/>
        <w:rPr>
          <w:del w:id="2784" w:author="Sayali Dev" w:date="2018-02-02T14:22:00Z"/>
        </w:rPr>
        <w:pPrChange w:id="2785" w:author="Sayali Dev" w:date="2018-02-02T14:22:00Z">
          <w:pPr>
            <w:ind w:left="720"/>
          </w:pPr>
        </w:pPrChange>
      </w:pPr>
      <w:del w:id="2786" w:author="Sayali Dev" w:date="2018-02-02T14:22:00Z">
        <w:r w:rsidDel="00A25026">
          <w:delText xml:space="preserve">The </w:delText>
        </w:r>
        <w:r w:rsidDel="00A25026">
          <w:rPr>
            <w:b w:val="0"/>
          </w:rPr>
          <w:delText>S</w:delText>
        </w:r>
        <w:r w:rsidRPr="0070579F" w:rsidDel="00A25026">
          <w:rPr>
            <w:b w:val="0"/>
          </w:rPr>
          <w:delText xml:space="preserve">hipment </w:delText>
        </w:r>
        <w:r w:rsidDel="00A25026">
          <w:rPr>
            <w:b w:val="0"/>
          </w:rPr>
          <w:delText>S</w:delText>
        </w:r>
        <w:r w:rsidRPr="0070579F" w:rsidDel="00A25026">
          <w:rPr>
            <w:b w:val="0"/>
          </w:rPr>
          <w:delText>earch</w:delText>
        </w:r>
        <w:r w:rsidDel="00A25026">
          <w:delText xml:space="preserve"> page appears.</w:delText>
        </w:r>
        <w:r w:rsidDel="00A25026">
          <w:br/>
        </w:r>
      </w:del>
    </w:p>
    <w:p w14:paraId="3A0EE146" w14:textId="5FBB746D" w:rsidR="00F2232B" w:rsidRPr="00FF2F16" w:rsidDel="00A25026" w:rsidRDefault="00F2232B">
      <w:pPr>
        <w:pStyle w:val="Heading3"/>
        <w:rPr>
          <w:del w:id="2787" w:author="Sayali Dev" w:date="2018-02-02T14:22:00Z"/>
        </w:rPr>
        <w:pPrChange w:id="2788" w:author="Sayali Dev" w:date="2018-02-02T14:22:00Z">
          <w:pPr>
            <w:numPr>
              <w:numId w:val="26"/>
            </w:numPr>
            <w:ind w:left="720" w:hanging="360"/>
          </w:pPr>
        </w:pPrChange>
      </w:pPr>
      <w:del w:id="2789" w:author="Sayali Dev" w:date="2018-02-02T14:22:00Z">
        <w:r w:rsidDel="00A25026">
          <w:rPr>
            <w:b w:val="0"/>
            <w:noProof/>
          </w:rPr>
          <mc:AlternateContent>
            <mc:Choice Requires="wpg">
              <w:drawing>
                <wp:anchor distT="0" distB="0" distL="114300" distR="114300" simplePos="0" relativeHeight="251708928" behindDoc="0" locked="0" layoutInCell="1" allowOverlap="1" wp14:anchorId="3AE0D88A" wp14:editId="3D1B7EF6">
                  <wp:simplePos x="0" y="0"/>
                  <wp:positionH relativeFrom="column">
                    <wp:posOffset>4571365</wp:posOffset>
                  </wp:positionH>
                  <wp:positionV relativeFrom="paragraph">
                    <wp:posOffset>142240</wp:posOffset>
                  </wp:positionV>
                  <wp:extent cx="1163320" cy="1209675"/>
                  <wp:effectExtent l="0" t="0" r="0" b="19685"/>
                  <wp:wrapNone/>
                  <wp:docPr id="245" name="Group 9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320" cy="1209675"/>
                            <a:chOff x="7919" y="5189"/>
                            <a:chExt cx="1832" cy="1905"/>
                          </a:xfrm>
                        </wpg:grpSpPr>
                        <wps:wsp>
                          <wps:cNvPr id="246" name="AutoShape 9225"/>
                          <wps:cNvCnPr>
                            <a:cxnSpLocks noChangeShapeType="1"/>
                          </wps:cNvCnPr>
                          <wps:spPr bwMode="auto">
                            <a:xfrm>
                              <a:off x="8832" y="5556"/>
                              <a:ext cx="1" cy="15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Text Box 9262"/>
                          <wps:cNvSpPr txBox="1">
                            <a:spLocks noChangeArrowheads="1"/>
                          </wps:cNvSpPr>
                          <wps:spPr bwMode="auto">
                            <a:xfrm>
                              <a:off x="7919" y="5189"/>
                              <a:ext cx="183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32B804" w14:textId="77777777" w:rsidR="00CE5E77" w:rsidRDefault="00CE5E77" w:rsidP="00F2232B">
                                <w:r>
                                  <w:t>Shipment Cart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AE0D88A" id="Group 9263" o:spid="_x0000_s1037" style="position:absolute;margin-left:359.95pt;margin-top:11.2pt;width:91.6pt;height:95.25pt;z-index:251708928" coordorigin="7919,5189" coordsize="1832,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">
                  <v:shape id="AutoShape 9225" o:spid="_x0000_s1038" type="#_x0000_t32" style="position:absolute;left:8832;top:5556;width:1;height:1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9262" o:spid="_x0000_s1039" type="#_x0000_t202" style="position:absolute;left:7919;top:5189;width:18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3F32B804" w14:textId="77777777" w:rsidR="00CE5E77" w:rsidRDefault="00CE5E77" w:rsidP="00F2232B">
                          <w:r>
                            <w:t>Shipment Cart</w:t>
                          </w:r>
                        </w:p>
                      </w:txbxContent>
                    </v:textbox>
                  </v:shape>
                </v:group>
              </w:pict>
            </mc:Fallback>
          </mc:AlternateContent>
        </w:r>
        <w:r w:rsidRPr="00FF2F16" w:rsidDel="00A25026">
          <w:delText xml:space="preserve">Click the </w:delText>
        </w:r>
        <w:r w:rsidRPr="00FF2F16" w:rsidDel="00A25026">
          <w:rPr>
            <w:b w:val="0"/>
          </w:rPr>
          <w:delText>Create New Shipment</w:delText>
        </w:r>
        <w:r w:rsidRPr="00FF2F16" w:rsidDel="00A25026">
          <w:delText xml:space="preserve"> link. </w:delText>
        </w:r>
      </w:del>
    </w:p>
    <w:p w14:paraId="67E500B6" w14:textId="3F86CF89" w:rsidR="00F2232B" w:rsidDel="00F27590" w:rsidRDefault="00F2232B">
      <w:pPr>
        <w:pStyle w:val="Heading3"/>
        <w:rPr>
          <w:del w:id="2790" w:author="Sayali Dev" w:date="2018-02-02T14:23:00Z"/>
        </w:rPr>
        <w:pPrChange w:id="2791" w:author="Sayali Dev" w:date="2018-02-02T14:23:00Z">
          <w:pPr>
            <w:ind w:firstLine="720"/>
          </w:pPr>
        </w:pPrChange>
      </w:pPr>
      <w:del w:id="2792" w:author="Sayali Dev" w:date="2018-02-02T14:22:00Z">
        <w:r w:rsidRPr="00FF2F16" w:rsidDel="00A25026">
          <w:delText xml:space="preserve">The </w:delText>
        </w:r>
        <w:r w:rsidRPr="00F2157D" w:rsidDel="00A25026">
          <w:rPr>
            <w:b w:val="0"/>
          </w:rPr>
          <w:delText>Create Shipment</w:delText>
        </w:r>
        <w:r w:rsidDel="00A25026">
          <w:delText xml:space="preserve"> page appears</w:delText>
        </w:r>
        <w:r w:rsidRPr="00FF2F16" w:rsidDel="00A25026">
          <w:delText>.</w:delText>
        </w:r>
      </w:del>
    </w:p>
    <w:p w14:paraId="57592E7E" w14:textId="31D4A40C" w:rsidR="00F2232B" w:rsidDel="00F27590" w:rsidRDefault="00F2232B">
      <w:pPr>
        <w:pStyle w:val="Heading3"/>
        <w:rPr>
          <w:del w:id="2793" w:author="Sayali Dev" w:date="2018-02-02T14:23:00Z"/>
        </w:rPr>
        <w:pPrChange w:id="2794" w:author="Sayali Dev" w:date="2018-02-02T14:23:00Z">
          <w:pPr>
            <w:ind w:firstLine="720"/>
          </w:pPr>
        </w:pPrChange>
      </w:pPr>
    </w:p>
    <w:p w14:paraId="13597297" w14:textId="18D46D63" w:rsidR="00F2232B" w:rsidDel="00A25026" w:rsidRDefault="00F2232B">
      <w:pPr>
        <w:pStyle w:val="Heading3"/>
        <w:rPr>
          <w:del w:id="2795" w:author="Sayali Dev" w:date="2018-02-02T14:22:00Z"/>
        </w:rPr>
        <w:pPrChange w:id="2796" w:author="Sayali Dev" w:date="2018-02-02T14:23:00Z">
          <w:pPr>
            <w:ind w:firstLine="720"/>
          </w:pPr>
        </w:pPrChange>
      </w:pPr>
      <w:del w:id="2797" w:author="Sayali Dev" w:date="2018-02-02T14:22:00Z">
        <w:r w:rsidRPr="00691675" w:rsidDel="00A25026">
          <w:rPr>
            <w:b w:val="0"/>
            <w:noProof/>
          </w:rPr>
          <w:drawing>
            <wp:inline distT="0" distB="0" distL="0" distR="0" wp14:anchorId="527184DF" wp14:editId="68033028">
              <wp:extent cx="6309360" cy="5128895"/>
              <wp:effectExtent l="19050" t="19050" r="15240" b="1460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9360" cy="5128895"/>
                      </a:xfrm>
                      <a:prstGeom prst="rect">
                        <a:avLst/>
                      </a:prstGeom>
                      <a:noFill/>
                      <a:ln w="3175">
                        <a:solidFill>
                          <a:schemeClr val="tx1"/>
                        </a:solidFill>
                      </a:ln>
                    </pic:spPr>
                  </pic:pic>
                </a:graphicData>
              </a:graphic>
            </wp:inline>
          </w:drawing>
        </w:r>
      </w:del>
    </w:p>
    <w:p w14:paraId="698DC406" w14:textId="510D8E74" w:rsidR="00F2232B" w:rsidDel="00A25026" w:rsidRDefault="00F2232B">
      <w:pPr>
        <w:pStyle w:val="Heading3"/>
        <w:rPr>
          <w:del w:id="2798" w:author="Sayali Dev" w:date="2018-02-02T14:22:00Z"/>
        </w:rPr>
        <w:pPrChange w:id="2799" w:author="Sayali Dev" w:date="2018-02-02T14:23:00Z">
          <w:pPr>
            <w:pStyle w:val="Figure"/>
            <w:tabs>
              <w:tab w:val="clear" w:pos="1710"/>
              <w:tab w:val="num" w:pos="1800"/>
            </w:tabs>
            <w:ind w:left="1152" w:hanging="432"/>
          </w:pPr>
        </w:pPrChange>
      </w:pPr>
      <w:del w:id="2800" w:author="Sayali Dev" w:date="2018-02-02T14:22:00Z">
        <w:r w:rsidDel="00A25026">
          <w:delText>Create Shipment page</w:delText>
        </w:r>
      </w:del>
    </w:p>
    <w:p w14:paraId="7EA60AB8" w14:textId="45A61BB4" w:rsidR="00F2232B" w:rsidDel="00F27590" w:rsidRDefault="00F2232B">
      <w:pPr>
        <w:pStyle w:val="Heading3"/>
        <w:rPr>
          <w:del w:id="2801" w:author="Sayali Dev" w:date="2018-02-02T14:23:00Z"/>
        </w:rPr>
        <w:pPrChange w:id="2802" w:author="Sayali Dev" w:date="2018-02-02T14:23:00Z">
          <w:pPr/>
        </w:pPrChange>
      </w:pPr>
    </w:p>
    <w:p w14:paraId="42F62E4D" w14:textId="10819CD7" w:rsidR="00F2232B" w:rsidRPr="000C6F12" w:rsidDel="00F27590" w:rsidRDefault="00F2232B">
      <w:pPr>
        <w:pStyle w:val="Heading3"/>
        <w:rPr>
          <w:del w:id="2803" w:author="Sayali Dev" w:date="2018-02-02T14:23:00Z"/>
        </w:rPr>
        <w:pPrChange w:id="2804" w:author="Sayali Dev" w:date="2018-02-02T14:23:00Z">
          <w:pPr/>
        </w:pPrChange>
      </w:pPr>
    </w:p>
    <w:p w14:paraId="795B2ABE" w14:textId="6D1CB838" w:rsidR="00F2232B" w:rsidDel="00A25026" w:rsidRDefault="00F2232B">
      <w:pPr>
        <w:pStyle w:val="Heading3"/>
        <w:rPr>
          <w:del w:id="2805" w:author="Sayali Dev" w:date="2018-02-02T14:22:00Z"/>
        </w:rPr>
        <w:pPrChange w:id="2806" w:author="Sayali Dev" w:date="2018-02-02T14:23:00Z">
          <w:pPr>
            <w:pStyle w:val="BodyText"/>
            <w:numPr>
              <w:numId w:val="26"/>
            </w:numPr>
            <w:ind w:left="720" w:right="540" w:hanging="360"/>
          </w:pPr>
        </w:pPrChange>
      </w:pPr>
      <w:del w:id="2807" w:author="Sayali Dev" w:date="2018-02-02T14:22:00Z">
        <w:r w:rsidDel="00A25026">
          <w:delText xml:space="preserve">Enter appropriate information in </w:delText>
        </w:r>
        <w:r w:rsidDel="00A25026">
          <w:rPr>
            <w:lang w:val="en-US"/>
          </w:rPr>
          <w:delText>each</w:delText>
        </w:r>
        <w:r w:rsidDel="00A25026">
          <w:delText xml:space="preserve"> field. </w:delText>
        </w:r>
        <w:r w:rsidDel="00A25026">
          <w:rPr>
            <w:lang w:val="en-US"/>
          </w:rPr>
          <w:delText>F</w:delText>
        </w:r>
        <w:r w:rsidDel="00A25026">
          <w:delText xml:space="preserve">ollowing table lists each field and its description. </w:delText>
        </w:r>
      </w:del>
    </w:p>
    <w:p w14:paraId="3983B502" w14:textId="7EF9823C" w:rsidR="00F2232B" w:rsidDel="00A25026" w:rsidRDefault="00F2232B">
      <w:pPr>
        <w:pStyle w:val="Heading3"/>
        <w:rPr>
          <w:del w:id="2808" w:author="Sayali Dev" w:date="2018-02-02T14:22:00Z"/>
        </w:rPr>
        <w:pPrChange w:id="2809" w:author="Sayali Dev" w:date="2018-02-02T14:23:00Z">
          <w:pPr>
            <w:pStyle w:val="BodyText"/>
            <w:ind w:left="720" w:right="540"/>
          </w:pPr>
        </w:pPrChange>
      </w:pPr>
      <w:del w:id="2810" w:author="Sayali Dev" w:date="2018-02-02T14:22:00Z">
        <w:r w:rsidRPr="00F9591B" w:rsidDel="00A25026">
          <w:rPr>
            <w:b w:val="0"/>
          </w:rPr>
          <w:delText>Note:</w:delText>
        </w:r>
        <w:r w:rsidRPr="00F9591B" w:rsidDel="00A25026">
          <w:delText xml:space="preserve"> Fields that are marked with the red asterisk (</w:delText>
        </w:r>
        <w:r w:rsidRPr="00F9591B" w:rsidDel="00A25026">
          <w:rPr>
            <w:color w:val="FF0000"/>
          </w:rPr>
          <w:delText>*</w:delText>
        </w:r>
        <w:r w:rsidRPr="00F9591B" w:rsidDel="00A25026">
          <w:delText>) are ma</w:delText>
        </w:r>
        <w:r w:rsidDel="00A25026">
          <w:delText>n</w:delText>
        </w:r>
        <w:r w:rsidRPr="00F9591B" w:rsidDel="00A25026">
          <w:delText>datory</w:delText>
        </w:r>
        <w:r w:rsidDel="00A25026">
          <w:delText>.</w:delText>
        </w:r>
      </w:del>
    </w:p>
    <w:p w14:paraId="0CC3DC7B" w14:textId="450639CC" w:rsidR="00F2232B" w:rsidDel="00A25026" w:rsidRDefault="00F2232B">
      <w:pPr>
        <w:pStyle w:val="Heading3"/>
        <w:rPr>
          <w:del w:id="2811" w:author="Sayali Dev" w:date="2018-02-02T14:22:00Z"/>
        </w:rPr>
        <w:pPrChange w:id="2812" w:author="Sayali Dev" w:date="2018-02-02T14:23:00Z">
          <w:pPr>
            <w:pStyle w:val="BodyText"/>
            <w:ind w:left="720" w:right="540"/>
          </w:pPr>
        </w:pPrChange>
      </w:pPr>
    </w:p>
    <w:p w14:paraId="50EE0A7D" w14:textId="21F9347F" w:rsidR="00F2232B" w:rsidRPr="00E63C3C" w:rsidDel="00A25026" w:rsidRDefault="00F2232B">
      <w:pPr>
        <w:pStyle w:val="Heading3"/>
        <w:rPr>
          <w:del w:id="2813" w:author="Sayali Dev" w:date="2018-02-02T14:22:00Z"/>
        </w:rPr>
        <w:pPrChange w:id="2814" w:author="Sayali Dev" w:date="2018-02-02T14:23:00Z">
          <w:pPr>
            <w:pStyle w:val="Caption"/>
            <w:ind w:firstLine="720"/>
          </w:pPr>
        </w:pPrChange>
      </w:pPr>
      <w:del w:id="2815" w:author="Sayali Dev" w:date="2018-02-02T14:22:00Z">
        <w:r w:rsidDel="00A25026">
          <w:delText xml:space="preserve">Table </w:delText>
        </w:r>
        <w:r w:rsidR="00DD1C64" w:rsidDel="00A25026">
          <w:rPr>
            <w:b w:val="0"/>
          </w:rPr>
          <w:fldChar w:fldCharType="begin"/>
        </w:r>
        <w:r w:rsidR="00DD1C64" w:rsidDel="00A25026">
          <w:delInstrText xml:space="preserve"> SEQ Figure \* ARABIC </w:delInstrText>
        </w:r>
        <w:r w:rsidR="00DD1C64" w:rsidDel="00A25026">
          <w:rPr>
            <w:b w:val="0"/>
          </w:rPr>
          <w:fldChar w:fldCharType="separate"/>
        </w:r>
      </w:del>
      <w:del w:id="2816" w:author="Sayali Dev" w:date="2018-02-02T13:47:00Z">
        <w:r w:rsidDel="00EB76E3">
          <w:rPr>
            <w:noProof/>
          </w:rPr>
          <w:delText>16</w:delText>
        </w:r>
      </w:del>
      <w:del w:id="2817" w:author="Sayali Dev" w:date="2018-02-02T14:22:00Z">
        <w:r w:rsidR="00DD1C64" w:rsidDel="00A25026">
          <w:rPr>
            <w:b w:val="0"/>
            <w:noProof/>
          </w:rPr>
          <w:fldChar w:fldCharType="end"/>
        </w:r>
        <w:r w:rsidDel="00A25026">
          <w:delText>: Creating a biospecimens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7380"/>
      </w:tblGrid>
      <w:tr w:rsidR="00F2232B" w:rsidRPr="007A152E" w:rsidDel="00A25026" w14:paraId="5C133077" w14:textId="5B995353" w:rsidTr="00F2232B">
        <w:trPr>
          <w:cantSplit/>
          <w:trHeight w:val="288"/>
          <w:tblHeader/>
          <w:del w:id="2818" w:author="Sayali Dev" w:date="2018-02-02T14:22:00Z"/>
        </w:trPr>
        <w:tc>
          <w:tcPr>
            <w:tcW w:w="2430" w:type="dxa"/>
            <w:shd w:val="clear" w:color="auto" w:fill="BFBFBF"/>
            <w:vAlign w:val="center"/>
          </w:tcPr>
          <w:p w14:paraId="571532E7" w14:textId="24046776" w:rsidR="00F2232B" w:rsidRPr="007A152E" w:rsidDel="00A25026" w:rsidRDefault="00F2232B">
            <w:pPr>
              <w:pStyle w:val="Heading3"/>
              <w:rPr>
                <w:del w:id="2819" w:author="Sayali Dev" w:date="2018-02-02T14:22:00Z"/>
              </w:rPr>
              <w:pPrChange w:id="2820" w:author="Sayali Dev" w:date="2018-02-02T14:23:00Z">
                <w:pPr/>
              </w:pPrChange>
            </w:pPr>
            <w:del w:id="2821" w:author="Sayali Dev" w:date="2018-02-02T14:22:00Z">
              <w:r w:rsidDel="00A25026">
                <w:rPr>
                  <w:b w:val="0"/>
                </w:rPr>
                <w:delText>Field</w:delText>
              </w:r>
            </w:del>
          </w:p>
        </w:tc>
        <w:tc>
          <w:tcPr>
            <w:tcW w:w="7380" w:type="dxa"/>
            <w:shd w:val="clear" w:color="auto" w:fill="BFBFBF"/>
            <w:vAlign w:val="center"/>
          </w:tcPr>
          <w:p w14:paraId="634EAB6C" w14:textId="5801E41F" w:rsidR="00F2232B" w:rsidRPr="007A152E" w:rsidDel="00A25026" w:rsidRDefault="00F2232B">
            <w:pPr>
              <w:pStyle w:val="Heading3"/>
              <w:rPr>
                <w:del w:id="2822" w:author="Sayali Dev" w:date="2018-02-02T14:22:00Z"/>
              </w:rPr>
              <w:pPrChange w:id="2823" w:author="Sayali Dev" w:date="2018-02-02T14:23:00Z">
                <w:pPr/>
              </w:pPrChange>
            </w:pPr>
            <w:del w:id="2824" w:author="Sayali Dev" w:date="2018-02-02T14:22:00Z">
              <w:r w:rsidRPr="007A152E" w:rsidDel="00A25026">
                <w:rPr>
                  <w:b w:val="0"/>
                </w:rPr>
                <w:delText>Description</w:delText>
              </w:r>
            </w:del>
          </w:p>
        </w:tc>
      </w:tr>
      <w:tr w:rsidR="00F2232B" w:rsidDel="00A25026" w14:paraId="76E7F2AE" w14:textId="3233C4CC" w:rsidTr="00F2232B">
        <w:trPr>
          <w:cantSplit/>
          <w:trHeight w:val="288"/>
          <w:del w:id="2825" w:author="Sayali Dev" w:date="2018-02-02T14:22:00Z"/>
        </w:trPr>
        <w:tc>
          <w:tcPr>
            <w:tcW w:w="2430" w:type="dxa"/>
            <w:vAlign w:val="center"/>
          </w:tcPr>
          <w:p w14:paraId="67372416" w14:textId="296B1BB8" w:rsidR="00F2232B" w:rsidDel="00A25026" w:rsidRDefault="00F2232B">
            <w:pPr>
              <w:pStyle w:val="Heading3"/>
              <w:rPr>
                <w:del w:id="2826" w:author="Sayali Dev" w:date="2018-02-02T14:22:00Z"/>
              </w:rPr>
              <w:pPrChange w:id="2827" w:author="Sayali Dev" w:date="2018-02-02T14:23:00Z">
                <w:pPr/>
              </w:pPrChange>
            </w:pPr>
            <w:del w:id="2828" w:author="Sayali Dev" w:date="2018-02-02T14:22:00Z">
              <w:r w:rsidDel="00A25026">
                <w:rPr>
                  <w:b w:val="0"/>
                </w:rPr>
                <w:delText>To Location</w:delText>
              </w:r>
              <w:r w:rsidRPr="00F9591B" w:rsidDel="00A25026">
                <w:rPr>
                  <w:color w:val="FF0000"/>
                </w:rPr>
                <w:delText>*</w:delText>
              </w:r>
            </w:del>
          </w:p>
        </w:tc>
        <w:tc>
          <w:tcPr>
            <w:tcW w:w="7380" w:type="dxa"/>
            <w:vAlign w:val="center"/>
          </w:tcPr>
          <w:p w14:paraId="49705E8C" w14:textId="0D132309" w:rsidR="00F2232B" w:rsidDel="00A25026" w:rsidRDefault="00F2232B">
            <w:pPr>
              <w:pStyle w:val="Heading3"/>
              <w:rPr>
                <w:del w:id="2829" w:author="Sayali Dev" w:date="2018-02-02T14:22:00Z"/>
              </w:rPr>
              <w:pPrChange w:id="2830" w:author="Sayali Dev" w:date="2018-02-02T14:23:00Z">
                <w:pPr/>
              </w:pPrChange>
            </w:pPr>
            <w:del w:id="2831" w:author="Sayali Dev" w:date="2018-02-02T14:22:00Z">
              <w:r w:rsidDel="00A25026">
                <w:delText>Click the site you want the shipment sent to.</w:delText>
              </w:r>
            </w:del>
          </w:p>
        </w:tc>
      </w:tr>
      <w:tr w:rsidR="00F2232B" w:rsidDel="00A25026" w14:paraId="2A82653F" w14:textId="313D98B7" w:rsidTr="00F2232B">
        <w:trPr>
          <w:cantSplit/>
          <w:trHeight w:val="288"/>
          <w:del w:id="2832" w:author="Sayali Dev" w:date="2018-02-02T14:22:00Z"/>
        </w:trPr>
        <w:tc>
          <w:tcPr>
            <w:tcW w:w="2430" w:type="dxa"/>
            <w:vAlign w:val="center"/>
          </w:tcPr>
          <w:p w14:paraId="3B55E48A" w14:textId="46580B4F" w:rsidR="00F2232B" w:rsidRPr="009C07F3" w:rsidDel="00A25026" w:rsidRDefault="00F2232B">
            <w:pPr>
              <w:pStyle w:val="Heading3"/>
              <w:rPr>
                <w:del w:id="2833" w:author="Sayali Dev" w:date="2018-02-02T14:22:00Z"/>
              </w:rPr>
              <w:pPrChange w:id="2834" w:author="Sayali Dev" w:date="2018-02-02T14:23:00Z">
                <w:pPr/>
              </w:pPrChange>
            </w:pPr>
            <w:del w:id="2835" w:author="Sayali Dev" w:date="2018-02-02T14:22:00Z">
              <w:r w:rsidDel="00A25026">
                <w:rPr>
                  <w:b w:val="0"/>
                </w:rPr>
                <w:delText>Contact Details</w:delText>
              </w:r>
            </w:del>
          </w:p>
        </w:tc>
        <w:tc>
          <w:tcPr>
            <w:tcW w:w="7380" w:type="dxa"/>
            <w:vAlign w:val="center"/>
          </w:tcPr>
          <w:p w14:paraId="692D4830" w14:textId="0C84BDCD" w:rsidR="00F2232B" w:rsidDel="00A25026" w:rsidRDefault="00F2232B">
            <w:pPr>
              <w:pStyle w:val="Heading3"/>
              <w:rPr>
                <w:del w:id="2836" w:author="Sayali Dev" w:date="2018-02-02T14:22:00Z"/>
              </w:rPr>
              <w:pPrChange w:id="2837" w:author="Sayali Dev" w:date="2018-02-02T14:23:00Z">
                <w:pPr/>
              </w:pPrChange>
            </w:pPr>
            <w:del w:id="2838" w:author="Sayali Dev" w:date="2018-02-02T14:22:00Z">
              <w:r w:rsidDel="00A25026">
                <w:delText>Click the appropriate contact.</w:delText>
              </w:r>
            </w:del>
          </w:p>
          <w:p w14:paraId="09375346" w14:textId="02F2A200" w:rsidR="00F2232B" w:rsidDel="00A25026" w:rsidRDefault="00F2232B">
            <w:pPr>
              <w:pStyle w:val="Heading3"/>
              <w:rPr>
                <w:del w:id="2839" w:author="Sayali Dev" w:date="2018-02-02T14:22:00Z"/>
              </w:rPr>
              <w:pPrChange w:id="2840" w:author="Sayali Dev" w:date="2018-02-02T14:23:00Z">
                <w:pPr/>
              </w:pPrChange>
            </w:pPr>
            <w:del w:id="2841" w:author="Sayali Dev" w:date="2018-02-02T14:22:00Z">
              <w:r w:rsidRPr="005C0B6C" w:rsidDel="00A25026">
                <w:rPr>
                  <w:b w:val="0"/>
                </w:rPr>
                <w:delText>Note:</w:delText>
              </w:r>
              <w:r w:rsidDel="00A25026">
                <w:delText xml:space="preserve"> If you click a known contact, the rest of the fields are populated with data related to this contact.</w:delText>
              </w:r>
            </w:del>
          </w:p>
        </w:tc>
      </w:tr>
      <w:tr w:rsidR="00F2232B" w:rsidDel="00A25026" w14:paraId="1EADF73A" w14:textId="2A9BC90A" w:rsidTr="00F2232B">
        <w:trPr>
          <w:cantSplit/>
          <w:trHeight w:val="288"/>
          <w:del w:id="2842" w:author="Sayali Dev" w:date="2018-02-02T14:22:00Z"/>
        </w:trPr>
        <w:tc>
          <w:tcPr>
            <w:tcW w:w="2430" w:type="dxa"/>
            <w:vAlign w:val="center"/>
          </w:tcPr>
          <w:p w14:paraId="6772D9EE" w14:textId="289FC5B2" w:rsidR="00F2232B" w:rsidDel="00A25026" w:rsidRDefault="00F2232B">
            <w:pPr>
              <w:pStyle w:val="Heading3"/>
              <w:rPr>
                <w:del w:id="2843" w:author="Sayali Dev" w:date="2018-02-02T14:22:00Z"/>
              </w:rPr>
              <w:pPrChange w:id="2844" w:author="Sayali Dev" w:date="2018-02-02T14:23:00Z">
                <w:pPr/>
              </w:pPrChange>
            </w:pPr>
            <w:del w:id="2845" w:author="Sayali Dev" w:date="2018-02-02T14:22:00Z">
              <w:r w:rsidDel="00A25026">
                <w:rPr>
                  <w:b w:val="0"/>
                </w:rPr>
                <w:delText>Organization Name</w:delText>
              </w:r>
              <w:r w:rsidRPr="006744E4" w:rsidDel="00A25026">
                <w:rPr>
                  <w:color w:val="FF0000"/>
                </w:rPr>
                <w:delText>*</w:delText>
              </w:r>
            </w:del>
          </w:p>
        </w:tc>
        <w:tc>
          <w:tcPr>
            <w:tcW w:w="7380" w:type="dxa"/>
            <w:vAlign w:val="center"/>
          </w:tcPr>
          <w:p w14:paraId="3C1F7A92" w14:textId="14701329" w:rsidR="00F2232B" w:rsidDel="00A25026" w:rsidRDefault="00F2232B">
            <w:pPr>
              <w:pStyle w:val="Heading3"/>
              <w:rPr>
                <w:del w:id="2846" w:author="Sayali Dev" w:date="2018-02-02T14:22:00Z"/>
              </w:rPr>
              <w:pPrChange w:id="2847" w:author="Sayali Dev" w:date="2018-02-02T14:23:00Z">
                <w:pPr/>
              </w:pPrChange>
            </w:pPr>
            <w:del w:id="2848" w:author="Sayali Dev" w:date="2018-02-02T14:22:00Z">
              <w:r w:rsidDel="00A25026">
                <w:delText>Type name of the organization associated with the specified delivery location.</w:delText>
              </w:r>
            </w:del>
          </w:p>
        </w:tc>
      </w:tr>
      <w:tr w:rsidR="00F2232B" w:rsidDel="00A25026" w14:paraId="59EFB965" w14:textId="5D327AC1" w:rsidTr="00F2232B">
        <w:trPr>
          <w:cantSplit/>
          <w:trHeight w:val="288"/>
          <w:del w:id="2849" w:author="Sayali Dev" w:date="2018-02-02T14:22:00Z"/>
        </w:trPr>
        <w:tc>
          <w:tcPr>
            <w:tcW w:w="2430" w:type="dxa"/>
            <w:vAlign w:val="center"/>
          </w:tcPr>
          <w:p w14:paraId="12F22ACA" w14:textId="317B9A9D" w:rsidR="00F2232B" w:rsidDel="00A25026" w:rsidRDefault="00F2232B">
            <w:pPr>
              <w:pStyle w:val="Heading3"/>
              <w:rPr>
                <w:del w:id="2850" w:author="Sayali Dev" w:date="2018-02-02T14:22:00Z"/>
              </w:rPr>
              <w:pPrChange w:id="2851" w:author="Sayali Dev" w:date="2018-02-02T14:23:00Z">
                <w:pPr/>
              </w:pPrChange>
            </w:pPr>
            <w:del w:id="2852" w:author="Sayali Dev" w:date="2018-02-02T14:22:00Z">
              <w:r w:rsidDel="00A25026">
                <w:rPr>
                  <w:b w:val="0"/>
                </w:rPr>
                <w:delText>Contact Person</w:delText>
              </w:r>
              <w:r w:rsidRPr="006744E4" w:rsidDel="00A25026">
                <w:rPr>
                  <w:color w:val="FF0000"/>
                </w:rPr>
                <w:delText>*</w:delText>
              </w:r>
            </w:del>
          </w:p>
        </w:tc>
        <w:tc>
          <w:tcPr>
            <w:tcW w:w="7380" w:type="dxa"/>
            <w:vAlign w:val="center"/>
          </w:tcPr>
          <w:p w14:paraId="6F603C21" w14:textId="6DE74AEE" w:rsidR="00F2232B" w:rsidDel="00A25026" w:rsidRDefault="00F2232B">
            <w:pPr>
              <w:pStyle w:val="Heading3"/>
              <w:rPr>
                <w:del w:id="2853" w:author="Sayali Dev" w:date="2018-02-02T14:22:00Z"/>
              </w:rPr>
              <w:pPrChange w:id="2854" w:author="Sayali Dev" w:date="2018-02-02T14:23:00Z">
                <w:pPr/>
              </w:pPrChange>
            </w:pPr>
            <w:del w:id="2855" w:author="Sayali Dev" w:date="2018-02-02T14:22:00Z">
              <w:r w:rsidDel="00A25026">
                <w:delText>Type name of the contact.</w:delText>
              </w:r>
            </w:del>
          </w:p>
        </w:tc>
      </w:tr>
      <w:tr w:rsidR="00F2232B" w:rsidDel="00A25026" w14:paraId="0E079779" w14:textId="7DAA3F3F" w:rsidTr="00F2232B">
        <w:trPr>
          <w:cantSplit/>
          <w:trHeight w:val="288"/>
          <w:del w:id="2856" w:author="Sayali Dev" w:date="2018-02-02T14:22:00Z"/>
        </w:trPr>
        <w:tc>
          <w:tcPr>
            <w:tcW w:w="2430" w:type="dxa"/>
            <w:vAlign w:val="center"/>
          </w:tcPr>
          <w:p w14:paraId="5CA837D3" w14:textId="79EDEA9B" w:rsidR="00F2232B" w:rsidDel="00A25026" w:rsidRDefault="00F2232B">
            <w:pPr>
              <w:pStyle w:val="Heading3"/>
              <w:rPr>
                <w:del w:id="2857" w:author="Sayali Dev" w:date="2018-02-02T14:22:00Z"/>
              </w:rPr>
              <w:pPrChange w:id="2858" w:author="Sayali Dev" w:date="2018-02-02T14:23:00Z">
                <w:pPr/>
              </w:pPrChange>
            </w:pPr>
            <w:del w:id="2859" w:author="Sayali Dev" w:date="2018-02-02T14:22:00Z">
              <w:r w:rsidDel="00A25026">
                <w:rPr>
                  <w:b w:val="0"/>
                </w:rPr>
                <w:delText>Street and Number</w:delText>
              </w:r>
              <w:r w:rsidRPr="006744E4" w:rsidDel="00A25026">
                <w:rPr>
                  <w:color w:val="FF0000"/>
                </w:rPr>
                <w:delText>*</w:delText>
              </w:r>
            </w:del>
          </w:p>
        </w:tc>
        <w:tc>
          <w:tcPr>
            <w:tcW w:w="7380" w:type="dxa"/>
            <w:vAlign w:val="center"/>
          </w:tcPr>
          <w:p w14:paraId="3C727537" w14:textId="029DE015" w:rsidR="00F2232B" w:rsidRPr="00D515B3" w:rsidDel="00A25026" w:rsidRDefault="00F2232B">
            <w:pPr>
              <w:pStyle w:val="Heading3"/>
              <w:rPr>
                <w:del w:id="2860" w:author="Sayali Dev" w:date="2018-02-02T14:22:00Z"/>
              </w:rPr>
              <w:pPrChange w:id="2861" w:author="Sayali Dev" w:date="2018-02-02T14:23:00Z">
                <w:pPr/>
              </w:pPrChange>
            </w:pPr>
            <w:del w:id="2862" w:author="Sayali Dev" w:date="2018-02-02T14:22:00Z">
              <w:r w:rsidDel="00A25026">
                <w:delText>Type street address for the contact.</w:delText>
              </w:r>
            </w:del>
          </w:p>
        </w:tc>
      </w:tr>
      <w:tr w:rsidR="00F2232B" w:rsidDel="00A25026" w14:paraId="1D6FA40E" w14:textId="3A632D53" w:rsidTr="00F2232B">
        <w:trPr>
          <w:cantSplit/>
          <w:trHeight w:val="288"/>
          <w:del w:id="2863" w:author="Sayali Dev" w:date="2018-02-02T14:22:00Z"/>
        </w:trPr>
        <w:tc>
          <w:tcPr>
            <w:tcW w:w="2430" w:type="dxa"/>
            <w:vAlign w:val="center"/>
          </w:tcPr>
          <w:p w14:paraId="544AC44A" w14:textId="074947E2" w:rsidR="00F2232B" w:rsidDel="00A25026" w:rsidRDefault="00F2232B">
            <w:pPr>
              <w:pStyle w:val="Heading3"/>
              <w:rPr>
                <w:del w:id="2864" w:author="Sayali Dev" w:date="2018-02-02T14:22:00Z"/>
              </w:rPr>
              <w:pPrChange w:id="2865" w:author="Sayali Dev" w:date="2018-02-02T14:23:00Z">
                <w:pPr/>
              </w:pPrChange>
            </w:pPr>
            <w:del w:id="2866" w:author="Sayali Dev" w:date="2018-02-02T14:22:00Z">
              <w:r w:rsidDel="00A25026">
                <w:rPr>
                  <w:b w:val="0"/>
                </w:rPr>
                <w:delText>Office Box</w:delText>
              </w:r>
            </w:del>
          </w:p>
        </w:tc>
        <w:tc>
          <w:tcPr>
            <w:tcW w:w="7380" w:type="dxa"/>
            <w:vAlign w:val="center"/>
          </w:tcPr>
          <w:p w14:paraId="535921B9" w14:textId="2E4579EC" w:rsidR="00F2232B" w:rsidRPr="00D515B3" w:rsidDel="00A25026" w:rsidRDefault="00F2232B">
            <w:pPr>
              <w:pStyle w:val="Heading3"/>
              <w:rPr>
                <w:del w:id="2867" w:author="Sayali Dev" w:date="2018-02-02T14:22:00Z"/>
              </w:rPr>
              <w:pPrChange w:id="2868" w:author="Sayali Dev" w:date="2018-02-02T14:23:00Z">
                <w:pPr/>
              </w:pPrChange>
            </w:pPr>
            <w:del w:id="2869" w:author="Sayali Dev" w:date="2018-02-02T14:22:00Z">
              <w:r w:rsidDel="00A25026">
                <w:delText>Type office box or mail stop for the contact’s mailing address, if applicable.</w:delText>
              </w:r>
            </w:del>
          </w:p>
        </w:tc>
      </w:tr>
      <w:tr w:rsidR="00F2232B" w:rsidDel="00A25026" w14:paraId="4C6011F9" w14:textId="18634167" w:rsidTr="00F2232B">
        <w:trPr>
          <w:cantSplit/>
          <w:trHeight w:val="288"/>
          <w:del w:id="2870" w:author="Sayali Dev" w:date="2018-02-02T14:22:00Z"/>
        </w:trPr>
        <w:tc>
          <w:tcPr>
            <w:tcW w:w="2430" w:type="dxa"/>
            <w:vAlign w:val="center"/>
          </w:tcPr>
          <w:p w14:paraId="5EF56B80" w14:textId="09CE93C9" w:rsidR="00F2232B" w:rsidDel="00A25026" w:rsidRDefault="00F2232B">
            <w:pPr>
              <w:pStyle w:val="Heading3"/>
              <w:rPr>
                <w:del w:id="2871" w:author="Sayali Dev" w:date="2018-02-02T14:22:00Z"/>
              </w:rPr>
              <w:pPrChange w:id="2872" w:author="Sayali Dev" w:date="2018-02-02T14:23:00Z">
                <w:pPr/>
              </w:pPrChange>
            </w:pPr>
            <w:del w:id="2873" w:author="Sayali Dev" w:date="2018-02-02T14:22:00Z">
              <w:r w:rsidDel="00A25026">
                <w:rPr>
                  <w:b w:val="0"/>
                </w:rPr>
                <w:delText>Town</w:delText>
              </w:r>
            </w:del>
          </w:p>
        </w:tc>
        <w:tc>
          <w:tcPr>
            <w:tcW w:w="7380" w:type="dxa"/>
            <w:vAlign w:val="center"/>
          </w:tcPr>
          <w:p w14:paraId="0829F31B" w14:textId="37141480" w:rsidR="00F2232B" w:rsidRPr="00D515B3" w:rsidDel="00A25026" w:rsidRDefault="00F2232B">
            <w:pPr>
              <w:pStyle w:val="Heading3"/>
              <w:rPr>
                <w:del w:id="2874" w:author="Sayali Dev" w:date="2018-02-02T14:22:00Z"/>
              </w:rPr>
              <w:pPrChange w:id="2875" w:author="Sayali Dev" w:date="2018-02-02T14:23:00Z">
                <w:pPr/>
              </w:pPrChange>
            </w:pPr>
            <w:del w:id="2876" w:author="Sayali Dev" w:date="2018-02-02T14:22:00Z">
              <w:r w:rsidDel="00A25026">
                <w:delText>Type town or city of the contact’s mailing address.</w:delText>
              </w:r>
            </w:del>
          </w:p>
        </w:tc>
      </w:tr>
      <w:tr w:rsidR="00F2232B" w:rsidDel="00A25026" w14:paraId="75A242A8" w14:textId="13C1CEDB" w:rsidTr="00F2232B">
        <w:trPr>
          <w:cantSplit/>
          <w:trHeight w:val="288"/>
          <w:del w:id="2877" w:author="Sayali Dev" w:date="2018-02-02T14:22:00Z"/>
        </w:trPr>
        <w:tc>
          <w:tcPr>
            <w:tcW w:w="2430" w:type="dxa"/>
            <w:vAlign w:val="center"/>
          </w:tcPr>
          <w:p w14:paraId="1C9E5C05" w14:textId="32D0CA29" w:rsidR="00F2232B" w:rsidDel="00A25026" w:rsidRDefault="00F2232B">
            <w:pPr>
              <w:pStyle w:val="Heading3"/>
              <w:rPr>
                <w:del w:id="2878" w:author="Sayali Dev" w:date="2018-02-02T14:22:00Z"/>
              </w:rPr>
              <w:pPrChange w:id="2879" w:author="Sayali Dev" w:date="2018-02-02T14:23:00Z">
                <w:pPr/>
              </w:pPrChange>
            </w:pPr>
            <w:del w:id="2880" w:author="Sayali Dev" w:date="2018-02-02T14:22:00Z">
              <w:r w:rsidDel="00A25026">
                <w:rPr>
                  <w:b w:val="0"/>
                </w:rPr>
                <w:delText>State / Province</w:delText>
              </w:r>
            </w:del>
          </w:p>
        </w:tc>
        <w:tc>
          <w:tcPr>
            <w:tcW w:w="7380" w:type="dxa"/>
            <w:vAlign w:val="center"/>
          </w:tcPr>
          <w:p w14:paraId="023CE823" w14:textId="01F0F3B3" w:rsidR="00F2232B" w:rsidRPr="00D515B3" w:rsidDel="00A25026" w:rsidRDefault="00F2232B">
            <w:pPr>
              <w:pStyle w:val="Heading3"/>
              <w:rPr>
                <w:del w:id="2881" w:author="Sayali Dev" w:date="2018-02-02T14:22:00Z"/>
              </w:rPr>
              <w:pPrChange w:id="2882" w:author="Sayali Dev" w:date="2018-02-02T14:23:00Z">
                <w:pPr/>
              </w:pPrChange>
            </w:pPr>
            <w:del w:id="2883" w:author="Sayali Dev" w:date="2018-02-02T14:22:00Z">
              <w:r w:rsidDel="00A25026">
                <w:delText>Type state or province of the contact’s mailing address.</w:delText>
              </w:r>
            </w:del>
          </w:p>
        </w:tc>
      </w:tr>
      <w:tr w:rsidR="00F2232B" w:rsidDel="00A25026" w14:paraId="1A5385D8" w14:textId="7514D3FE" w:rsidTr="00F2232B">
        <w:trPr>
          <w:cantSplit/>
          <w:trHeight w:val="288"/>
          <w:del w:id="2884" w:author="Sayali Dev" w:date="2018-02-02T14:22:00Z"/>
        </w:trPr>
        <w:tc>
          <w:tcPr>
            <w:tcW w:w="2430" w:type="dxa"/>
            <w:vAlign w:val="center"/>
          </w:tcPr>
          <w:p w14:paraId="6CE40CDC" w14:textId="06E9AD33" w:rsidR="00F2232B" w:rsidDel="00A25026" w:rsidRDefault="00F2232B">
            <w:pPr>
              <w:pStyle w:val="Heading3"/>
              <w:rPr>
                <w:del w:id="2885" w:author="Sayali Dev" w:date="2018-02-02T14:22:00Z"/>
              </w:rPr>
              <w:pPrChange w:id="2886" w:author="Sayali Dev" w:date="2018-02-02T14:23:00Z">
                <w:pPr/>
              </w:pPrChange>
            </w:pPr>
            <w:del w:id="2887" w:author="Sayali Dev" w:date="2018-02-02T14:22:00Z">
              <w:r w:rsidDel="00A25026">
                <w:rPr>
                  <w:b w:val="0"/>
                </w:rPr>
                <w:delText>Zip / Postal Code</w:delText>
              </w:r>
            </w:del>
          </w:p>
        </w:tc>
        <w:tc>
          <w:tcPr>
            <w:tcW w:w="7380" w:type="dxa"/>
            <w:vAlign w:val="center"/>
          </w:tcPr>
          <w:p w14:paraId="03CE3F00" w14:textId="799C1D16" w:rsidR="00F2232B" w:rsidRPr="00D515B3" w:rsidDel="00A25026" w:rsidRDefault="00F2232B">
            <w:pPr>
              <w:pStyle w:val="Heading3"/>
              <w:rPr>
                <w:del w:id="2888" w:author="Sayali Dev" w:date="2018-02-02T14:22:00Z"/>
              </w:rPr>
              <w:pPrChange w:id="2889" w:author="Sayali Dev" w:date="2018-02-02T14:23:00Z">
                <w:pPr/>
              </w:pPrChange>
            </w:pPr>
            <w:del w:id="2890" w:author="Sayali Dev" w:date="2018-02-02T14:22:00Z">
              <w:r w:rsidDel="00A25026">
                <w:delText>Type postal code of the contact’s mailing address.</w:delText>
              </w:r>
            </w:del>
          </w:p>
        </w:tc>
      </w:tr>
      <w:tr w:rsidR="00F2232B" w:rsidDel="00A25026" w14:paraId="09BEEEF9" w14:textId="0EE2BEB6" w:rsidTr="00F2232B">
        <w:trPr>
          <w:cantSplit/>
          <w:trHeight w:val="288"/>
          <w:del w:id="2891" w:author="Sayali Dev" w:date="2018-02-02T14:22:00Z"/>
        </w:trPr>
        <w:tc>
          <w:tcPr>
            <w:tcW w:w="2430" w:type="dxa"/>
            <w:vAlign w:val="center"/>
          </w:tcPr>
          <w:p w14:paraId="114274B5" w14:textId="3B15B2FB" w:rsidR="00F2232B" w:rsidDel="00A25026" w:rsidRDefault="00F2232B">
            <w:pPr>
              <w:pStyle w:val="Heading3"/>
              <w:rPr>
                <w:del w:id="2892" w:author="Sayali Dev" w:date="2018-02-02T14:22:00Z"/>
              </w:rPr>
              <w:pPrChange w:id="2893" w:author="Sayali Dev" w:date="2018-02-02T14:23:00Z">
                <w:pPr/>
              </w:pPrChange>
            </w:pPr>
            <w:del w:id="2894" w:author="Sayali Dev" w:date="2018-02-02T14:22:00Z">
              <w:r w:rsidDel="00A25026">
                <w:rPr>
                  <w:b w:val="0"/>
                </w:rPr>
                <w:delText>Country</w:delText>
              </w:r>
            </w:del>
          </w:p>
        </w:tc>
        <w:tc>
          <w:tcPr>
            <w:tcW w:w="7380" w:type="dxa"/>
            <w:vAlign w:val="center"/>
          </w:tcPr>
          <w:p w14:paraId="3D83F0F0" w14:textId="2FDEBC18" w:rsidR="00F2232B" w:rsidRPr="00D515B3" w:rsidDel="00A25026" w:rsidRDefault="00F2232B">
            <w:pPr>
              <w:pStyle w:val="Heading3"/>
              <w:rPr>
                <w:del w:id="2895" w:author="Sayali Dev" w:date="2018-02-02T14:22:00Z"/>
              </w:rPr>
              <w:pPrChange w:id="2896" w:author="Sayali Dev" w:date="2018-02-02T14:23:00Z">
                <w:pPr/>
              </w:pPrChange>
            </w:pPr>
            <w:del w:id="2897" w:author="Sayali Dev" w:date="2018-02-02T14:22:00Z">
              <w:r w:rsidDel="00A25026">
                <w:delText>Type country of the contacts mailing address if other than USA.</w:delText>
              </w:r>
            </w:del>
          </w:p>
        </w:tc>
      </w:tr>
      <w:tr w:rsidR="00F2232B" w:rsidDel="00A25026" w14:paraId="51A337DF" w14:textId="10BF192F" w:rsidTr="00F2232B">
        <w:trPr>
          <w:cantSplit/>
          <w:trHeight w:val="288"/>
          <w:del w:id="2898" w:author="Sayali Dev" w:date="2018-02-02T14:22:00Z"/>
        </w:trPr>
        <w:tc>
          <w:tcPr>
            <w:tcW w:w="2430" w:type="dxa"/>
            <w:vAlign w:val="center"/>
          </w:tcPr>
          <w:p w14:paraId="7CE27A61" w14:textId="2BBB055D" w:rsidR="00F2232B" w:rsidDel="00A25026" w:rsidRDefault="00F2232B">
            <w:pPr>
              <w:pStyle w:val="Heading3"/>
              <w:rPr>
                <w:del w:id="2899" w:author="Sayali Dev" w:date="2018-02-02T14:22:00Z"/>
              </w:rPr>
              <w:pPrChange w:id="2900" w:author="Sayali Dev" w:date="2018-02-02T14:23:00Z">
                <w:pPr/>
              </w:pPrChange>
            </w:pPr>
            <w:del w:id="2901" w:author="Sayali Dev" w:date="2018-02-02T14:22:00Z">
              <w:r w:rsidDel="00A25026">
                <w:rPr>
                  <w:b w:val="0"/>
                </w:rPr>
                <w:delText>Telephone Number</w:delText>
              </w:r>
            </w:del>
          </w:p>
        </w:tc>
        <w:tc>
          <w:tcPr>
            <w:tcW w:w="7380" w:type="dxa"/>
            <w:vAlign w:val="center"/>
          </w:tcPr>
          <w:p w14:paraId="177DD6B9" w14:textId="0FF04CCD" w:rsidR="00F2232B" w:rsidRPr="00D515B3" w:rsidDel="00A25026" w:rsidRDefault="00F2232B">
            <w:pPr>
              <w:pStyle w:val="Heading3"/>
              <w:rPr>
                <w:del w:id="2902" w:author="Sayali Dev" w:date="2018-02-02T14:22:00Z"/>
              </w:rPr>
              <w:pPrChange w:id="2903" w:author="Sayali Dev" w:date="2018-02-02T14:23:00Z">
                <w:pPr/>
              </w:pPrChange>
            </w:pPr>
            <w:del w:id="2904" w:author="Sayali Dev" w:date="2018-02-02T14:22:00Z">
              <w:r w:rsidDel="00A25026">
                <w:delText>Type contact’s telephone number, if known.</w:delText>
              </w:r>
            </w:del>
          </w:p>
        </w:tc>
      </w:tr>
      <w:tr w:rsidR="00F2232B" w:rsidDel="00A25026" w14:paraId="0E69ECC9" w14:textId="5CDE0FF4" w:rsidTr="00F2232B">
        <w:trPr>
          <w:cantSplit/>
          <w:trHeight w:val="288"/>
          <w:del w:id="2905" w:author="Sayali Dev" w:date="2018-02-02T14:22:00Z"/>
        </w:trPr>
        <w:tc>
          <w:tcPr>
            <w:tcW w:w="2430" w:type="dxa"/>
            <w:vAlign w:val="center"/>
          </w:tcPr>
          <w:p w14:paraId="7DA3367B" w14:textId="0E35E935" w:rsidR="00F2232B" w:rsidDel="00A25026" w:rsidRDefault="00F2232B">
            <w:pPr>
              <w:pStyle w:val="Heading3"/>
              <w:rPr>
                <w:del w:id="2906" w:author="Sayali Dev" w:date="2018-02-02T14:22:00Z"/>
              </w:rPr>
              <w:pPrChange w:id="2907" w:author="Sayali Dev" w:date="2018-02-02T14:23:00Z">
                <w:pPr/>
              </w:pPrChange>
            </w:pPr>
            <w:del w:id="2908" w:author="Sayali Dev" w:date="2018-02-02T14:22:00Z">
              <w:r w:rsidDel="00A25026">
                <w:rPr>
                  <w:b w:val="0"/>
                </w:rPr>
                <w:delText>Contact Email</w:delText>
              </w:r>
            </w:del>
          </w:p>
        </w:tc>
        <w:tc>
          <w:tcPr>
            <w:tcW w:w="7380" w:type="dxa"/>
            <w:vAlign w:val="center"/>
          </w:tcPr>
          <w:p w14:paraId="796E1008" w14:textId="4FF749FB" w:rsidR="00F2232B" w:rsidRPr="00D515B3" w:rsidDel="00A25026" w:rsidRDefault="00F2232B">
            <w:pPr>
              <w:pStyle w:val="Heading3"/>
              <w:rPr>
                <w:del w:id="2909" w:author="Sayali Dev" w:date="2018-02-02T14:22:00Z"/>
              </w:rPr>
              <w:pPrChange w:id="2910" w:author="Sayali Dev" w:date="2018-02-02T14:23:00Z">
                <w:pPr/>
              </w:pPrChange>
            </w:pPr>
            <w:del w:id="2911" w:author="Sayali Dev" w:date="2018-02-02T14:22:00Z">
              <w:r w:rsidDel="00A25026">
                <w:delText>Type contact’s email address, if known.</w:delText>
              </w:r>
            </w:del>
          </w:p>
        </w:tc>
      </w:tr>
      <w:tr w:rsidR="00F2232B" w:rsidDel="00A25026" w14:paraId="6832389C" w14:textId="34F33962" w:rsidTr="00F2232B">
        <w:trPr>
          <w:cantSplit/>
          <w:trHeight w:val="288"/>
          <w:del w:id="2912" w:author="Sayali Dev" w:date="2018-02-02T14:22:00Z"/>
        </w:trPr>
        <w:tc>
          <w:tcPr>
            <w:tcW w:w="2430" w:type="dxa"/>
            <w:vAlign w:val="center"/>
          </w:tcPr>
          <w:p w14:paraId="10AD8176" w14:textId="38D541C0" w:rsidR="00F2232B" w:rsidDel="00A25026" w:rsidRDefault="00F2232B">
            <w:pPr>
              <w:pStyle w:val="Heading3"/>
              <w:rPr>
                <w:del w:id="2913" w:author="Sayali Dev" w:date="2018-02-02T14:22:00Z"/>
              </w:rPr>
              <w:pPrChange w:id="2914" w:author="Sayali Dev" w:date="2018-02-02T14:23:00Z">
                <w:pPr/>
              </w:pPrChange>
            </w:pPr>
            <w:del w:id="2915" w:author="Sayali Dev" w:date="2018-02-02T14:22:00Z">
              <w:r w:rsidDel="00A25026">
                <w:rPr>
                  <w:b w:val="0"/>
                </w:rPr>
                <w:delText>Shipment Type</w:delText>
              </w:r>
              <w:r w:rsidRPr="00F9591B" w:rsidDel="00A25026">
                <w:rPr>
                  <w:color w:val="FF0000"/>
                </w:rPr>
                <w:delText>*</w:delText>
              </w:r>
            </w:del>
          </w:p>
        </w:tc>
        <w:tc>
          <w:tcPr>
            <w:tcW w:w="7380" w:type="dxa"/>
            <w:vAlign w:val="center"/>
          </w:tcPr>
          <w:p w14:paraId="6B4C464F" w14:textId="684833AC" w:rsidR="00F2232B" w:rsidDel="00A25026" w:rsidRDefault="00F2232B">
            <w:pPr>
              <w:pStyle w:val="Heading3"/>
              <w:rPr>
                <w:del w:id="2916" w:author="Sayali Dev" w:date="2018-02-02T14:22:00Z"/>
              </w:rPr>
              <w:pPrChange w:id="2917" w:author="Sayali Dev" w:date="2018-02-02T14:23:00Z">
                <w:pPr/>
              </w:pPrChange>
            </w:pPr>
            <w:del w:id="2918" w:author="Sayali Dev" w:date="2018-02-02T14:22:00Z">
              <w:r w:rsidDel="00A25026">
                <w:delText xml:space="preserve">Click the appropriate shipment type. </w:delText>
              </w:r>
            </w:del>
          </w:p>
        </w:tc>
      </w:tr>
      <w:tr w:rsidR="00F2232B" w:rsidDel="00A25026" w14:paraId="14C514C0" w14:textId="45942114" w:rsidTr="00F2232B">
        <w:trPr>
          <w:cantSplit/>
          <w:trHeight w:val="288"/>
          <w:del w:id="2919" w:author="Sayali Dev" w:date="2018-02-02T14:22:00Z"/>
        </w:trPr>
        <w:tc>
          <w:tcPr>
            <w:tcW w:w="2430" w:type="dxa"/>
            <w:vAlign w:val="center"/>
          </w:tcPr>
          <w:p w14:paraId="69B2B8DF" w14:textId="3DE6593D" w:rsidR="00F2232B" w:rsidDel="00A25026" w:rsidRDefault="00F2232B">
            <w:pPr>
              <w:pStyle w:val="Heading3"/>
              <w:rPr>
                <w:del w:id="2920" w:author="Sayali Dev" w:date="2018-02-02T14:22:00Z"/>
              </w:rPr>
              <w:pPrChange w:id="2921" w:author="Sayali Dev" w:date="2018-02-02T14:23:00Z">
                <w:pPr/>
              </w:pPrChange>
            </w:pPr>
            <w:del w:id="2922" w:author="Sayali Dev" w:date="2018-02-02T14:22:00Z">
              <w:r w:rsidDel="00A25026">
                <w:rPr>
                  <w:b w:val="0"/>
                </w:rPr>
                <w:delText xml:space="preserve">Shipment </w:delText>
              </w:r>
              <w:r w:rsidRPr="009C07F3" w:rsidDel="00A25026">
                <w:rPr>
                  <w:b w:val="0"/>
                </w:rPr>
                <w:delText>Comments</w:delText>
              </w:r>
            </w:del>
          </w:p>
        </w:tc>
        <w:tc>
          <w:tcPr>
            <w:tcW w:w="7380" w:type="dxa"/>
            <w:vAlign w:val="center"/>
          </w:tcPr>
          <w:p w14:paraId="086B3B0D" w14:textId="48FA4E21" w:rsidR="00F2232B" w:rsidDel="00A25026" w:rsidRDefault="00F2232B">
            <w:pPr>
              <w:pStyle w:val="Heading3"/>
              <w:rPr>
                <w:del w:id="2923" w:author="Sayali Dev" w:date="2018-02-02T14:22:00Z"/>
              </w:rPr>
              <w:pPrChange w:id="2924" w:author="Sayali Dev" w:date="2018-02-02T14:23:00Z">
                <w:pPr/>
              </w:pPrChange>
            </w:pPr>
            <w:del w:id="2925" w:author="Sayali Dev" w:date="2018-02-02T14:22:00Z">
              <w:r w:rsidDel="00A25026">
                <w:delText>Type comments, as needed.</w:delText>
              </w:r>
            </w:del>
          </w:p>
        </w:tc>
      </w:tr>
      <w:tr w:rsidR="00F2232B" w:rsidDel="00A25026" w14:paraId="40DD161F" w14:textId="5932DF98" w:rsidTr="00F2232B">
        <w:trPr>
          <w:cantSplit/>
          <w:trHeight w:val="288"/>
          <w:del w:id="2926" w:author="Sayali Dev" w:date="2018-02-02T14:22:00Z"/>
        </w:trPr>
        <w:tc>
          <w:tcPr>
            <w:tcW w:w="2430" w:type="dxa"/>
            <w:tcBorders>
              <w:top w:val="single" w:sz="4" w:space="0" w:color="000000"/>
              <w:left w:val="single" w:sz="4" w:space="0" w:color="000000"/>
              <w:bottom w:val="single" w:sz="4" w:space="0" w:color="000000"/>
              <w:right w:val="single" w:sz="4" w:space="0" w:color="000000"/>
            </w:tcBorders>
            <w:vAlign w:val="center"/>
          </w:tcPr>
          <w:p w14:paraId="67B9D7F9" w14:textId="1D4062B7" w:rsidR="00F2232B" w:rsidDel="00A25026" w:rsidRDefault="00F2232B">
            <w:pPr>
              <w:pStyle w:val="Heading3"/>
              <w:rPr>
                <w:del w:id="2927" w:author="Sayali Dev" w:date="2018-02-02T14:22:00Z"/>
              </w:rPr>
              <w:pPrChange w:id="2928" w:author="Sayali Dev" w:date="2018-02-02T14:23:00Z">
                <w:pPr/>
              </w:pPrChange>
            </w:pPr>
            <w:del w:id="2929" w:author="Sayali Dev" w:date="2018-02-02T14:22:00Z">
              <w:r w:rsidDel="00A25026">
                <w:rPr>
                  <w:b w:val="0"/>
                </w:rPr>
                <w:delText xml:space="preserve"> Identifier</w:delText>
              </w:r>
              <w:r w:rsidRPr="0078353E" w:rsidDel="00A25026">
                <w:rPr>
                  <w:b w:val="0"/>
                  <w:color w:val="FF0000"/>
                </w:rPr>
                <w:delText>*</w:delText>
              </w:r>
            </w:del>
          </w:p>
        </w:tc>
        <w:tc>
          <w:tcPr>
            <w:tcW w:w="7380" w:type="dxa"/>
            <w:tcBorders>
              <w:top w:val="single" w:sz="4" w:space="0" w:color="000000"/>
              <w:left w:val="single" w:sz="4" w:space="0" w:color="000000"/>
              <w:bottom w:val="single" w:sz="4" w:space="0" w:color="000000"/>
              <w:right w:val="single" w:sz="4" w:space="0" w:color="000000"/>
            </w:tcBorders>
            <w:vAlign w:val="center"/>
          </w:tcPr>
          <w:p w14:paraId="5F9F5D92" w14:textId="3C0EBC70" w:rsidR="00F2232B" w:rsidDel="00A25026" w:rsidRDefault="00F2232B">
            <w:pPr>
              <w:pStyle w:val="Heading3"/>
              <w:rPr>
                <w:del w:id="2930" w:author="Sayali Dev" w:date="2018-02-02T14:22:00Z"/>
              </w:rPr>
              <w:pPrChange w:id="2931" w:author="Sayali Dev" w:date="2018-02-02T14:23:00Z">
                <w:pPr/>
              </w:pPrChange>
            </w:pPr>
            <w:del w:id="2932" w:author="Sayali Dev" w:date="2018-02-02T14:22:00Z">
              <w:r w:rsidDel="00A25026">
                <w:delText xml:space="preserve">Type or scan the Identifier of the kit or the biospecimen you want to add to the shipment and click </w:delText>
              </w:r>
              <w:r w:rsidRPr="00C554B0" w:rsidDel="00A25026">
                <w:rPr>
                  <w:b w:val="0"/>
                </w:rPr>
                <w:delText>ADD</w:delText>
              </w:r>
              <w:r w:rsidRPr="0078353E" w:rsidDel="00A25026">
                <w:delText xml:space="preserve">. </w:delText>
              </w:r>
              <w:r w:rsidRPr="00FE17D2" w:rsidDel="00A25026">
                <w:delText>Repeat</w:delText>
              </w:r>
              <w:r w:rsidDel="00A25026">
                <w:delText xml:space="preserve"> for each kit or biospecimen you want added to the shipment (one kit or biospecimen at a time). </w:delText>
              </w:r>
            </w:del>
          </w:p>
          <w:p w14:paraId="7FD59C60" w14:textId="3282A64E" w:rsidR="00F2232B" w:rsidDel="00A25026" w:rsidRDefault="00F2232B">
            <w:pPr>
              <w:pStyle w:val="Heading3"/>
              <w:rPr>
                <w:del w:id="2933" w:author="Sayali Dev" w:date="2018-02-02T14:22:00Z"/>
              </w:rPr>
              <w:pPrChange w:id="2934" w:author="Sayali Dev" w:date="2018-02-02T14:23:00Z">
                <w:pPr/>
              </w:pPrChange>
            </w:pPr>
            <w:del w:id="2935" w:author="Sayali Dev" w:date="2018-02-02T14:22:00Z">
              <w:r w:rsidDel="00A25026">
                <w:delText>The specified biospecimens appear in the shipment cart (right side).</w:delText>
              </w:r>
              <w:r w:rsidRPr="0078353E" w:rsidDel="00A25026">
                <w:delText xml:space="preserve"> </w:delText>
              </w:r>
              <w:r w:rsidRPr="0078353E" w:rsidDel="00A25026">
                <w:br/>
              </w:r>
              <w:r w:rsidRPr="00C554B0" w:rsidDel="00A25026">
                <w:rPr>
                  <w:b w:val="0"/>
                </w:rPr>
                <w:delText>Note:</w:delText>
              </w:r>
              <w:r w:rsidDel="00A25026">
                <w:delText xml:space="preserve"> If a Kit Identifier is used, all biospecimens associated with this kit appear the shipment cart</w:delText>
              </w:r>
              <w:r w:rsidRPr="00917CFD" w:rsidDel="00A25026">
                <w:delText>.</w:delText>
              </w:r>
            </w:del>
          </w:p>
        </w:tc>
      </w:tr>
    </w:tbl>
    <w:p w14:paraId="7CA677DA" w14:textId="1DF58253" w:rsidR="00F2232B" w:rsidRPr="00612749" w:rsidDel="00A25026" w:rsidRDefault="00F2232B">
      <w:pPr>
        <w:pStyle w:val="Heading3"/>
        <w:rPr>
          <w:del w:id="2936" w:author="Sayali Dev" w:date="2018-02-02T14:23:00Z"/>
          <w:rPrChange w:id="2937" w:author="Sayali Dev" w:date="2018-02-21T16:11:00Z">
            <w:rPr>
              <w:del w:id="2938" w:author="Sayali Dev" w:date="2018-02-02T14:23:00Z"/>
            </w:rPr>
          </w:rPrChange>
        </w:rPr>
        <w:pPrChange w:id="2939" w:author="Sayali Dev" w:date="2018-02-02T14:23:00Z">
          <w:pPr>
            <w:ind w:right="540"/>
          </w:pPr>
        </w:pPrChange>
      </w:pPr>
    </w:p>
    <w:p w14:paraId="1950E92C" w14:textId="77777777" w:rsidR="00F2232B" w:rsidRDefault="00F2232B">
      <w:pPr>
        <w:pStyle w:val="Heading3"/>
        <w:pPrChange w:id="2940" w:author="Sayali Dev" w:date="2018-02-02T14:23:00Z">
          <w:pPr>
            <w:ind w:right="540"/>
          </w:pPr>
        </w:pPrChange>
      </w:pPr>
    </w:p>
    <w:p w14:paraId="500E03F1" w14:textId="47E2878A" w:rsidR="00F2232B" w:rsidDel="00A25026" w:rsidRDefault="00F2232B" w:rsidP="00E55723">
      <w:pPr>
        <w:numPr>
          <w:ilvl w:val="0"/>
          <w:numId w:val="26"/>
        </w:numPr>
        <w:ind w:right="540"/>
        <w:rPr>
          <w:del w:id="2941" w:author="Sayali Dev" w:date="2018-02-02T14:22:00Z"/>
        </w:rPr>
      </w:pPr>
      <w:del w:id="2942" w:author="Sayali Dev" w:date="2018-02-02T14:22:00Z">
        <w:r w:rsidDel="00A25026">
          <w:delText>To add a biospecimen to the shipment with an identifier that is not currently in the system:</w:delText>
        </w:r>
      </w:del>
    </w:p>
    <w:p w14:paraId="44BA0EEA" w14:textId="2BF1F0E3" w:rsidR="00F2232B" w:rsidDel="00A25026" w:rsidRDefault="00F2232B" w:rsidP="00F2232B">
      <w:pPr>
        <w:numPr>
          <w:ilvl w:val="0"/>
          <w:numId w:val="22"/>
        </w:numPr>
        <w:rPr>
          <w:del w:id="2943" w:author="Sayali Dev" w:date="2018-02-02T14:22:00Z"/>
        </w:rPr>
      </w:pPr>
      <w:del w:id="2944" w:author="Sayali Dev" w:date="2018-02-02T14:22:00Z">
        <w:r w:rsidDel="00A25026">
          <w:delText xml:space="preserve">In the </w:delText>
        </w:r>
        <w:r w:rsidRPr="002E3A75" w:rsidDel="00A25026">
          <w:rPr>
            <w:b/>
          </w:rPr>
          <w:delText>Identifier</w:delText>
        </w:r>
        <w:r w:rsidDel="00A25026">
          <w:delText xml:space="preserve"> box, type the appropriate identifier number and click </w:delText>
        </w:r>
        <w:r w:rsidRPr="001A2ACE" w:rsidDel="00A25026">
          <w:rPr>
            <w:b/>
          </w:rPr>
          <w:delText>ADD</w:delText>
        </w:r>
        <w:r w:rsidDel="00A25026">
          <w:delText xml:space="preserve">. </w:delText>
        </w:r>
      </w:del>
    </w:p>
    <w:p w14:paraId="30DB0319" w14:textId="417FE1AD" w:rsidR="00F2232B" w:rsidDel="00A25026" w:rsidRDefault="00F2232B" w:rsidP="00F2232B">
      <w:pPr>
        <w:ind w:left="1440"/>
        <w:rPr>
          <w:del w:id="2945" w:author="Sayali Dev" w:date="2018-02-02T14:22:00Z"/>
        </w:rPr>
      </w:pPr>
      <w:del w:id="2946" w:author="Sayali Dev" w:date="2018-02-02T14:22:00Z">
        <w:r w:rsidDel="00A25026">
          <w:delText xml:space="preserve">The </w:delText>
        </w:r>
        <w:r w:rsidRPr="002E3A75" w:rsidDel="00A25026">
          <w:rPr>
            <w:b/>
          </w:rPr>
          <w:delText>Create Inventory</w:delText>
        </w:r>
        <w:r w:rsidDel="00A25026">
          <w:delText xml:space="preserve"> window appears.</w:delText>
        </w:r>
      </w:del>
    </w:p>
    <w:p w14:paraId="5D12929F" w14:textId="620187A8" w:rsidR="00F2232B" w:rsidDel="00A25026" w:rsidRDefault="00F2232B" w:rsidP="00F2232B">
      <w:pPr>
        <w:ind w:left="1440"/>
        <w:rPr>
          <w:del w:id="2947" w:author="Sayali Dev" w:date="2018-02-02T14:22:00Z"/>
        </w:rPr>
      </w:pPr>
    </w:p>
    <w:p w14:paraId="2C8FD4F9" w14:textId="6C21CE44" w:rsidR="00F2232B" w:rsidDel="00A25026" w:rsidRDefault="00F2232B" w:rsidP="00F2232B">
      <w:pPr>
        <w:ind w:left="720" w:firstLine="720"/>
        <w:rPr>
          <w:del w:id="2948" w:author="Sayali Dev" w:date="2018-02-02T14:22:00Z"/>
        </w:rPr>
      </w:pPr>
      <w:del w:id="2949" w:author="Sayali Dev" w:date="2018-02-02T14:22:00Z">
        <w:r w:rsidRPr="00691675" w:rsidDel="00A25026">
          <w:rPr>
            <w:noProof/>
          </w:rPr>
          <w:drawing>
            <wp:inline distT="0" distB="0" distL="0" distR="0" wp14:anchorId="5D5B63DE" wp14:editId="161326B9">
              <wp:extent cx="5212080" cy="2153285"/>
              <wp:effectExtent l="19050" t="19050" r="26670" b="184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2080" cy="2153285"/>
                      </a:xfrm>
                      <a:prstGeom prst="rect">
                        <a:avLst/>
                      </a:prstGeom>
                      <a:noFill/>
                      <a:ln w="3175">
                        <a:solidFill>
                          <a:schemeClr val="tx1"/>
                        </a:solidFill>
                      </a:ln>
                    </pic:spPr>
                  </pic:pic>
                </a:graphicData>
              </a:graphic>
            </wp:inline>
          </w:drawing>
        </w:r>
      </w:del>
    </w:p>
    <w:p w14:paraId="24EA2DEC" w14:textId="7E85D672" w:rsidR="00F2232B" w:rsidDel="00A25026" w:rsidRDefault="00F2232B" w:rsidP="00F2232B">
      <w:pPr>
        <w:pStyle w:val="Figure"/>
        <w:tabs>
          <w:tab w:val="clear" w:pos="1710"/>
          <w:tab w:val="num" w:pos="1800"/>
          <w:tab w:val="num" w:pos="2430"/>
        </w:tabs>
        <w:ind w:left="1800" w:hanging="432"/>
        <w:rPr>
          <w:del w:id="2950" w:author="Sayali Dev" w:date="2018-02-02T14:22:00Z"/>
        </w:rPr>
      </w:pPr>
      <w:del w:id="2951" w:author="Sayali Dev" w:date="2018-02-02T14:22:00Z">
        <w:r w:rsidDel="00A25026">
          <w:delText>Create Inventory window</w:delText>
        </w:r>
      </w:del>
    </w:p>
    <w:p w14:paraId="46F08BEE" w14:textId="6F80DA5B" w:rsidR="00F2232B" w:rsidDel="00A25026" w:rsidRDefault="00F2232B" w:rsidP="00F2232B">
      <w:pPr>
        <w:ind w:left="1440"/>
        <w:rPr>
          <w:del w:id="2952" w:author="Sayali Dev" w:date="2018-02-02T14:22:00Z"/>
        </w:rPr>
      </w:pPr>
    </w:p>
    <w:p w14:paraId="1534F118" w14:textId="10AD68C0" w:rsidR="00F2232B" w:rsidDel="00A25026" w:rsidRDefault="00F2232B" w:rsidP="00F2232B">
      <w:pPr>
        <w:pStyle w:val="BodyText"/>
        <w:numPr>
          <w:ilvl w:val="0"/>
          <w:numId w:val="22"/>
        </w:numPr>
        <w:ind w:right="540"/>
        <w:rPr>
          <w:del w:id="2953" w:author="Sayali Dev" w:date="2018-02-02T14:22:00Z"/>
        </w:rPr>
      </w:pPr>
      <w:del w:id="2954" w:author="Sayali Dev" w:date="2018-02-02T14:22:00Z">
        <w:r w:rsidDel="00A25026">
          <w:delText xml:space="preserve">Enter appropriate information in </w:delText>
        </w:r>
        <w:r w:rsidDel="00A25026">
          <w:rPr>
            <w:lang w:val="en-US"/>
          </w:rPr>
          <w:delText>each</w:delText>
        </w:r>
        <w:r w:rsidDel="00A25026">
          <w:delText xml:space="preserve"> field. </w:delText>
        </w:r>
        <w:r w:rsidDel="00A25026">
          <w:rPr>
            <w:lang w:val="en-US"/>
          </w:rPr>
          <w:delText>F</w:delText>
        </w:r>
        <w:r w:rsidDel="00A25026">
          <w:delText xml:space="preserve">ollowing table lists each field and its description. </w:delText>
        </w:r>
      </w:del>
    </w:p>
    <w:p w14:paraId="2B11F213" w14:textId="15DEEB36" w:rsidR="00F2232B" w:rsidDel="00A25026" w:rsidRDefault="00F2232B" w:rsidP="00F2232B">
      <w:pPr>
        <w:pStyle w:val="BodyText"/>
        <w:ind w:left="720" w:right="540" w:firstLine="720"/>
        <w:rPr>
          <w:del w:id="2955" w:author="Sayali Dev" w:date="2018-02-02T14:22:00Z"/>
        </w:rPr>
      </w:pPr>
      <w:del w:id="2956" w:author="Sayali Dev" w:date="2018-02-02T14:22:00Z">
        <w:r w:rsidRPr="00F9591B" w:rsidDel="00A25026">
          <w:rPr>
            <w:b/>
          </w:rPr>
          <w:delText>Note:</w:delText>
        </w:r>
        <w:r w:rsidRPr="00F9591B" w:rsidDel="00A25026">
          <w:delText xml:space="preserve"> Fields that are marked with the red asterisk (</w:delText>
        </w:r>
        <w:r w:rsidRPr="00F9591B" w:rsidDel="00A25026">
          <w:rPr>
            <w:color w:val="FF0000"/>
          </w:rPr>
          <w:delText>*</w:delText>
        </w:r>
        <w:r w:rsidRPr="00F9591B" w:rsidDel="00A25026">
          <w:delText>) are ma</w:delText>
        </w:r>
        <w:r w:rsidDel="00A25026">
          <w:delText>n</w:delText>
        </w:r>
        <w:r w:rsidRPr="00F9591B" w:rsidDel="00A25026">
          <w:delText>datory</w:delText>
        </w:r>
        <w:r w:rsidDel="00A25026">
          <w:delText>.</w:delText>
        </w:r>
      </w:del>
    </w:p>
    <w:p w14:paraId="6A8079E6" w14:textId="23F22A18" w:rsidR="00F2232B" w:rsidDel="00A25026" w:rsidRDefault="00F2232B" w:rsidP="00F2232B">
      <w:pPr>
        <w:pStyle w:val="BodyText"/>
        <w:ind w:left="720" w:right="540"/>
        <w:rPr>
          <w:del w:id="2957" w:author="Sayali Dev" w:date="2018-02-02T14:22:00Z"/>
        </w:rPr>
      </w:pPr>
    </w:p>
    <w:p w14:paraId="5DD152D5" w14:textId="43C05173" w:rsidR="00F2232B" w:rsidRPr="00E63C3C" w:rsidDel="00A25026" w:rsidRDefault="00F2232B" w:rsidP="00F2232B">
      <w:pPr>
        <w:pStyle w:val="Caption"/>
        <w:ind w:left="720" w:firstLine="720"/>
        <w:rPr>
          <w:del w:id="2958" w:author="Sayali Dev" w:date="2018-02-02T14:22:00Z"/>
        </w:rPr>
      </w:pPr>
      <w:del w:id="2959" w:author="Sayali Dev" w:date="2018-02-02T14:22:00Z">
        <w:r w:rsidDel="00A25026">
          <w:delText xml:space="preserve">Table </w:delText>
        </w:r>
        <w:r w:rsidR="00DD1C64" w:rsidDel="00A25026">
          <w:rPr>
            <w:b w:val="0"/>
            <w:bCs w:val="0"/>
          </w:rPr>
          <w:fldChar w:fldCharType="begin"/>
        </w:r>
        <w:r w:rsidR="00DD1C64" w:rsidDel="00A25026">
          <w:delInstrText xml:space="preserve"> SEQ Figure \* ARABIC </w:delInstrText>
        </w:r>
        <w:r w:rsidR="00DD1C64" w:rsidDel="00A25026">
          <w:rPr>
            <w:b w:val="0"/>
            <w:bCs w:val="0"/>
          </w:rPr>
          <w:fldChar w:fldCharType="separate"/>
        </w:r>
      </w:del>
      <w:del w:id="2960" w:author="Sayali Dev" w:date="2018-02-02T13:47:00Z">
        <w:r w:rsidDel="00EB76E3">
          <w:rPr>
            <w:noProof/>
          </w:rPr>
          <w:delText>17</w:delText>
        </w:r>
      </w:del>
      <w:del w:id="2961" w:author="Sayali Dev" w:date="2018-02-02T14:22:00Z">
        <w:r w:rsidR="00DD1C64" w:rsidDel="00A25026">
          <w:rPr>
            <w:b w:val="0"/>
            <w:bCs w:val="0"/>
            <w:noProof/>
          </w:rPr>
          <w:fldChar w:fldCharType="end"/>
        </w:r>
        <w:r w:rsidDel="00A25026">
          <w:delText>: Adding a biospecimen with an identifier not in the system</w:delText>
        </w:r>
      </w:del>
    </w:p>
    <w:tbl>
      <w:tblPr>
        <w:tblW w:w="909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7020"/>
      </w:tblGrid>
      <w:tr w:rsidR="00F2232B" w:rsidRPr="007A152E" w:rsidDel="00A25026" w14:paraId="0EFD853C" w14:textId="687A38AF" w:rsidTr="00F2232B">
        <w:trPr>
          <w:cantSplit/>
          <w:trHeight w:val="288"/>
          <w:tblHeader/>
          <w:del w:id="2962" w:author="Sayali Dev" w:date="2018-02-02T14:22:00Z"/>
        </w:trPr>
        <w:tc>
          <w:tcPr>
            <w:tcW w:w="2070" w:type="dxa"/>
            <w:shd w:val="clear" w:color="auto" w:fill="BFBFBF"/>
            <w:vAlign w:val="center"/>
          </w:tcPr>
          <w:p w14:paraId="42638CE5" w14:textId="08FCB913" w:rsidR="00F2232B" w:rsidRPr="007A152E" w:rsidDel="00A25026" w:rsidRDefault="00F2232B" w:rsidP="00F2232B">
            <w:pPr>
              <w:rPr>
                <w:del w:id="2963" w:author="Sayali Dev" w:date="2018-02-02T14:22:00Z"/>
                <w:b/>
              </w:rPr>
            </w:pPr>
            <w:del w:id="2964" w:author="Sayali Dev" w:date="2018-02-02T14:22:00Z">
              <w:r w:rsidDel="00A25026">
                <w:rPr>
                  <w:b/>
                </w:rPr>
                <w:delText>Field</w:delText>
              </w:r>
            </w:del>
          </w:p>
        </w:tc>
        <w:tc>
          <w:tcPr>
            <w:tcW w:w="7020" w:type="dxa"/>
            <w:shd w:val="clear" w:color="auto" w:fill="BFBFBF"/>
            <w:vAlign w:val="center"/>
          </w:tcPr>
          <w:p w14:paraId="00210D07" w14:textId="6254C0ED" w:rsidR="00F2232B" w:rsidRPr="007A152E" w:rsidDel="00A25026" w:rsidRDefault="00F2232B" w:rsidP="00F2232B">
            <w:pPr>
              <w:rPr>
                <w:del w:id="2965" w:author="Sayali Dev" w:date="2018-02-02T14:22:00Z"/>
                <w:b/>
              </w:rPr>
            </w:pPr>
            <w:del w:id="2966" w:author="Sayali Dev" w:date="2018-02-02T14:22:00Z">
              <w:r w:rsidRPr="007A152E" w:rsidDel="00A25026">
                <w:rPr>
                  <w:b/>
                </w:rPr>
                <w:delText>Description</w:delText>
              </w:r>
            </w:del>
          </w:p>
        </w:tc>
      </w:tr>
      <w:tr w:rsidR="00F2232B" w:rsidDel="00A25026" w14:paraId="3E89C0F8" w14:textId="09B2EBD5" w:rsidTr="00F2232B">
        <w:trPr>
          <w:cantSplit/>
          <w:trHeight w:val="288"/>
          <w:del w:id="2967" w:author="Sayali Dev" w:date="2018-02-02T14:22:00Z"/>
        </w:trPr>
        <w:tc>
          <w:tcPr>
            <w:tcW w:w="2070" w:type="dxa"/>
          </w:tcPr>
          <w:p w14:paraId="2EED1169" w14:textId="025EA65F" w:rsidR="00F2232B" w:rsidDel="00A25026" w:rsidRDefault="00F2232B" w:rsidP="00F2232B">
            <w:pPr>
              <w:rPr>
                <w:del w:id="2968" w:author="Sayali Dev" w:date="2018-02-02T14:22:00Z"/>
                <w:b/>
              </w:rPr>
            </w:pPr>
            <w:del w:id="2969" w:author="Sayali Dev" w:date="2018-02-02T14:22:00Z">
              <w:r w:rsidDel="00A25026">
                <w:rPr>
                  <w:b/>
                </w:rPr>
                <w:delText>Source Identifier</w:delText>
              </w:r>
              <w:r w:rsidRPr="00F9591B" w:rsidDel="00A25026">
                <w:rPr>
                  <w:color w:val="FF0000"/>
                </w:rPr>
                <w:delText>*</w:delText>
              </w:r>
            </w:del>
          </w:p>
        </w:tc>
        <w:tc>
          <w:tcPr>
            <w:tcW w:w="7020" w:type="dxa"/>
            <w:vAlign w:val="center"/>
          </w:tcPr>
          <w:p w14:paraId="57C1BD58" w14:textId="042139CC" w:rsidR="00F2232B" w:rsidDel="00A25026" w:rsidRDefault="00F2232B" w:rsidP="00F2232B">
            <w:pPr>
              <w:rPr>
                <w:del w:id="2970" w:author="Sayali Dev" w:date="2018-02-02T14:22:00Z"/>
              </w:rPr>
            </w:pPr>
            <w:del w:id="2971" w:author="Sayali Dev" w:date="2018-02-02T14:22:00Z">
              <w:r w:rsidDel="00A25026">
                <w:delText xml:space="preserve">The identifier that you typed in the Source Identifier field on Create Shipment screen appears here. </w:delText>
              </w:r>
            </w:del>
          </w:p>
        </w:tc>
      </w:tr>
      <w:tr w:rsidR="00F2232B" w:rsidDel="00A25026" w14:paraId="2683A7F8" w14:textId="192D95E7" w:rsidTr="00F2232B">
        <w:trPr>
          <w:cantSplit/>
          <w:trHeight w:val="288"/>
          <w:del w:id="2972" w:author="Sayali Dev" w:date="2018-02-02T14:22:00Z"/>
        </w:trPr>
        <w:tc>
          <w:tcPr>
            <w:tcW w:w="2070" w:type="dxa"/>
          </w:tcPr>
          <w:p w14:paraId="45BCC86E" w14:textId="1301C7CB" w:rsidR="00F2232B" w:rsidDel="00A25026" w:rsidRDefault="00F2232B" w:rsidP="00F2232B">
            <w:pPr>
              <w:rPr>
                <w:del w:id="2973" w:author="Sayali Dev" w:date="2018-02-02T14:22:00Z"/>
                <w:b/>
              </w:rPr>
            </w:pPr>
            <w:del w:id="2974" w:author="Sayali Dev" w:date="2018-02-02T14:22:00Z">
              <w:r w:rsidDel="00A25026">
                <w:rPr>
                  <w:b/>
                </w:rPr>
                <w:delText>Collections</w:delText>
              </w:r>
              <w:r w:rsidRPr="00F9591B" w:rsidDel="00A25026">
                <w:rPr>
                  <w:color w:val="FF0000"/>
                </w:rPr>
                <w:delText>*</w:delText>
              </w:r>
            </w:del>
          </w:p>
        </w:tc>
        <w:tc>
          <w:tcPr>
            <w:tcW w:w="7020" w:type="dxa"/>
            <w:vAlign w:val="center"/>
          </w:tcPr>
          <w:p w14:paraId="7661F1BC" w14:textId="465A81AD" w:rsidR="00F2232B" w:rsidDel="00A25026" w:rsidRDefault="00F2232B" w:rsidP="00F2232B">
            <w:pPr>
              <w:rPr>
                <w:del w:id="2975" w:author="Sayali Dev" w:date="2018-02-02T14:22:00Z"/>
              </w:rPr>
            </w:pPr>
            <w:del w:id="2976" w:author="Sayali Dev" w:date="2018-02-02T14:22:00Z">
              <w:r w:rsidDel="00A25026">
                <w:delText>Click appropriate Collection to which this biospecimen should be assigned.</w:delText>
              </w:r>
            </w:del>
          </w:p>
        </w:tc>
      </w:tr>
      <w:tr w:rsidR="00F2232B" w:rsidDel="00A25026" w14:paraId="4EB0F58B" w14:textId="09CCE804" w:rsidTr="00F2232B">
        <w:trPr>
          <w:cantSplit/>
          <w:trHeight w:val="288"/>
          <w:del w:id="2977" w:author="Sayali Dev" w:date="2018-02-02T14:22:00Z"/>
        </w:trPr>
        <w:tc>
          <w:tcPr>
            <w:tcW w:w="2070" w:type="dxa"/>
            <w:vAlign w:val="center"/>
          </w:tcPr>
          <w:p w14:paraId="23CF9383" w14:textId="472948BA" w:rsidR="00F2232B" w:rsidDel="00A25026" w:rsidRDefault="00F2232B" w:rsidP="00F2232B">
            <w:pPr>
              <w:rPr>
                <w:del w:id="2978" w:author="Sayali Dev" w:date="2018-02-02T14:22:00Z"/>
                <w:b/>
              </w:rPr>
            </w:pPr>
            <w:del w:id="2979" w:author="Sayali Dev" w:date="2018-02-02T14:22:00Z">
              <w:r w:rsidDel="00A25026">
                <w:rPr>
                  <w:b/>
                </w:rPr>
                <w:delText>Specimen Type</w:delText>
              </w:r>
              <w:r w:rsidRPr="00F9591B" w:rsidDel="00A25026">
                <w:rPr>
                  <w:color w:val="FF0000"/>
                </w:rPr>
                <w:delText>*</w:delText>
              </w:r>
            </w:del>
          </w:p>
        </w:tc>
        <w:tc>
          <w:tcPr>
            <w:tcW w:w="7020" w:type="dxa"/>
            <w:vAlign w:val="center"/>
          </w:tcPr>
          <w:p w14:paraId="6D5AC7D4" w14:textId="18F1A829" w:rsidR="00F2232B" w:rsidDel="00A25026" w:rsidRDefault="00F2232B" w:rsidP="00F2232B">
            <w:pPr>
              <w:rPr>
                <w:del w:id="2980" w:author="Sayali Dev" w:date="2018-02-02T14:22:00Z"/>
              </w:rPr>
            </w:pPr>
            <w:del w:id="2981" w:author="Sayali Dev" w:date="2018-02-02T14:22:00Z">
              <w:r w:rsidDel="00A25026">
                <w:delText>Click appropriate specimen type for this biospecimen.</w:delText>
              </w:r>
            </w:del>
          </w:p>
        </w:tc>
      </w:tr>
      <w:tr w:rsidR="00F2232B" w:rsidDel="00A25026" w14:paraId="0A9D2E8E" w14:textId="5D23D927" w:rsidTr="00F2232B">
        <w:trPr>
          <w:cantSplit/>
          <w:trHeight w:val="288"/>
          <w:del w:id="2982" w:author="Sayali Dev" w:date="2018-02-02T14:22:00Z"/>
        </w:trPr>
        <w:tc>
          <w:tcPr>
            <w:tcW w:w="2070" w:type="dxa"/>
            <w:vAlign w:val="center"/>
          </w:tcPr>
          <w:p w14:paraId="75C8B421" w14:textId="492CCA23" w:rsidR="00F2232B" w:rsidDel="00A25026" w:rsidRDefault="00F2232B" w:rsidP="00F2232B">
            <w:pPr>
              <w:rPr>
                <w:del w:id="2983" w:author="Sayali Dev" w:date="2018-02-02T14:22:00Z"/>
                <w:b/>
              </w:rPr>
            </w:pPr>
            <w:del w:id="2984" w:author="Sayali Dev" w:date="2018-02-02T14:22:00Z">
              <w:r w:rsidDel="00A25026">
                <w:rPr>
                  <w:b/>
                </w:rPr>
                <w:delText>Sample Type</w:delText>
              </w:r>
              <w:r w:rsidRPr="00F9591B" w:rsidDel="00A25026">
                <w:rPr>
                  <w:color w:val="FF0000"/>
                </w:rPr>
                <w:delText>*</w:delText>
              </w:r>
            </w:del>
          </w:p>
        </w:tc>
        <w:tc>
          <w:tcPr>
            <w:tcW w:w="7020" w:type="dxa"/>
            <w:vAlign w:val="center"/>
          </w:tcPr>
          <w:p w14:paraId="2FB33FA3" w14:textId="5653850B" w:rsidR="00F2232B" w:rsidDel="00A25026" w:rsidRDefault="00F2232B" w:rsidP="00F2232B">
            <w:pPr>
              <w:rPr>
                <w:del w:id="2985" w:author="Sayali Dev" w:date="2018-02-02T14:22:00Z"/>
              </w:rPr>
            </w:pPr>
            <w:del w:id="2986" w:author="Sayali Dev" w:date="2018-02-02T14:22:00Z">
              <w:r w:rsidDel="00A25026">
                <w:delText>Click appropriate sample type for this biospecimen.</w:delText>
              </w:r>
            </w:del>
          </w:p>
        </w:tc>
      </w:tr>
      <w:tr w:rsidR="00F2232B" w:rsidDel="00A25026" w14:paraId="6B86CA0A" w14:textId="10AC75BD" w:rsidTr="00F2232B">
        <w:trPr>
          <w:cantSplit/>
          <w:trHeight w:val="288"/>
          <w:del w:id="2987" w:author="Sayali Dev" w:date="2018-02-02T14:22:00Z"/>
        </w:trPr>
        <w:tc>
          <w:tcPr>
            <w:tcW w:w="2070" w:type="dxa"/>
            <w:vAlign w:val="center"/>
          </w:tcPr>
          <w:p w14:paraId="4B0FA4FF" w14:textId="3980464A" w:rsidR="00F2232B" w:rsidDel="00A25026" w:rsidRDefault="00F2232B" w:rsidP="00F2232B">
            <w:pPr>
              <w:rPr>
                <w:del w:id="2988" w:author="Sayali Dev" w:date="2018-02-02T14:22:00Z"/>
                <w:b/>
              </w:rPr>
            </w:pPr>
            <w:del w:id="2989" w:author="Sayali Dev" w:date="2018-02-02T14:22:00Z">
              <w:r w:rsidDel="00A25026">
                <w:rPr>
                  <w:b/>
                </w:rPr>
                <w:delText>Container Type</w:delText>
              </w:r>
              <w:r w:rsidRPr="00F9591B" w:rsidDel="00A25026">
                <w:rPr>
                  <w:color w:val="FF0000"/>
                </w:rPr>
                <w:delText>*</w:delText>
              </w:r>
            </w:del>
          </w:p>
        </w:tc>
        <w:tc>
          <w:tcPr>
            <w:tcW w:w="7020" w:type="dxa"/>
            <w:vAlign w:val="center"/>
          </w:tcPr>
          <w:p w14:paraId="3239B94F" w14:textId="0915495F" w:rsidR="00F2232B" w:rsidDel="00A25026" w:rsidRDefault="00F2232B" w:rsidP="00F2232B">
            <w:pPr>
              <w:rPr>
                <w:del w:id="2990" w:author="Sayali Dev" w:date="2018-02-02T14:22:00Z"/>
              </w:rPr>
            </w:pPr>
            <w:del w:id="2991" w:author="Sayali Dev" w:date="2018-02-02T14:22:00Z">
              <w:r w:rsidDel="00A25026">
                <w:delText>Click appropriate container type for this biospecimen.</w:delText>
              </w:r>
            </w:del>
          </w:p>
        </w:tc>
      </w:tr>
    </w:tbl>
    <w:p w14:paraId="2D01C045" w14:textId="432D9E4A" w:rsidR="00F2232B" w:rsidDel="00A25026" w:rsidRDefault="00F2232B" w:rsidP="00F2232B">
      <w:pPr>
        <w:ind w:left="1440"/>
        <w:rPr>
          <w:del w:id="2992" w:author="Sayali Dev" w:date="2018-02-02T14:22:00Z"/>
        </w:rPr>
      </w:pPr>
    </w:p>
    <w:p w14:paraId="3739DA6E" w14:textId="389A05F0" w:rsidR="00F2232B" w:rsidDel="00A25026" w:rsidRDefault="00F2232B" w:rsidP="00F2232B">
      <w:pPr>
        <w:numPr>
          <w:ilvl w:val="0"/>
          <w:numId w:val="22"/>
        </w:numPr>
        <w:rPr>
          <w:del w:id="2993" w:author="Sayali Dev" w:date="2018-02-02T14:22:00Z"/>
        </w:rPr>
      </w:pPr>
      <w:del w:id="2994" w:author="Sayali Dev" w:date="2018-02-02T14:22:00Z">
        <w:r w:rsidDel="00A25026">
          <w:delText xml:space="preserve">Click </w:delText>
        </w:r>
        <w:r w:rsidRPr="002E3A75" w:rsidDel="00A25026">
          <w:rPr>
            <w:b/>
          </w:rPr>
          <w:delText>SAVE</w:delText>
        </w:r>
        <w:r w:rsidDel="00A25026">
          <w:delText xml:space="preserve">. </w:delText>
        </w:r>
      </w:del>
    </w:p>
    <w:p w14:paraId="417D6CC0" w14:textId="07E2AC4C" w:rsidR="00F2232B" w:rsidDel="00A25026" w:rsidRDefault="00F2232B" w:rsidP="00F2232B">
      <w:pPr>
        <w:ind w:left="1440"/>
        <w:rPr>
          <w:del w:id="2995" w:author="Sayali Dev" w:date="2018-02-02T14:22:00Z"/>
        </w:rPr>
      </w:pPr>
      <w:del w:id="2996" w:author="Sayali Dev" w:date="2018-02-02T14:22:00Z">
        <w:r w:rsidDel="00A25026">
          <w:delText xml:space="preserve">The biospecimen appears in the shipment cart. </w:delText>
        </w:r>
      </w:del>
    </w:p>
    <w:p w14:paraId="03C1E3D6" w14:textId="175D6004" w:rsidR="00F2232B" w:rsidRPr="001A5612" w:rsidDel="00A25026" w:rsidRDefault="00F2232B" w:rsidP="00F2232B">
      <w:pPr>
        <w:ind w:right="540"/>
        <w:rPr>
          <w:del w:id="2997" w:author="Sayali Dev" w:date="2018-02-02T14:22:00Z"/>
        </w:rPr>
      </w:pPr>
      <w:bookmarkStart w:id="2998" w:name="AddSamplesWithExistingIdentifier"/>
      <w:bookmarkStart w:id="2999" w:name="AddSamplesWithNewIdentifier"/>
      <w:bookmarkEnd w:id="2998"/>
      <w:bookmarkEnd w:id="2999"/>
    </w:p>
    <w:p w14:paraId="404E334D" w14:textId="2A0EE5D9" w:rsidR="00F2232B" w:rsidRPr="00C60C22" w:rsidDel="00A25026" w:rsidRDefault="00F2232B" w:rsidP="00E55723">
      <w:pPr>
        <w:numPr>
          <w:ilvl w:val="0"/>
          <w:numId w:val="26"/>
        </w:numPr>
        <w:rPr>
          <w:del w:id="3000" w:author="Sayali Dev" w:date="2018-02-02T14:22:00Z"/>
        </w:rPr>
      </w:pPr>
      <w:del w:id="3001" w:author="Sayali Dev" w:date="2018-02-02T14:22:00Z">
        <w:r w:rsidRPr="00C60C22" w:rsidDel="00A25026">
          <w:delText xml:space="preserve">To delete a </w:delText>
        </w:r>
        <w:r w:rsidDel="00A25026">
          <w:delText>biospecimen</w:delText>
        </w:r>
        <w:r w:rsidRPr="00C60C22" w:rsidDel="00A25026">
          <w:delText xml:space="preserve"> from the </w:delText>
        </w:r>
        <w:r w:rsidRPr="00253F4A" w:rsidDel="00A25026">
          <w:delText>shipment cart</w:delText>
        </w:r>
        <w:r w:rsidRPr="00C60C22" w:rsidDel="00A25026">
          <w:delText>:</w:delText>
        </w:r>
      </w:del>
    </w:p>
    <w:p w14:paraId="1312F169" w14:textId="29F39B7C" w:rsidR="00F2232B" w:rsidDel="00A25026" w:rsidRDefault="00F2232B" w:rsidP="00C9791D">
      <w:pPr>
        <w:numPr>
          <w:ilvl w:val="0"/>
          <w:numId w:val="229"/>
        </w:numPr>
        <w:rPr>
          <w:del w:id="3002" w:author="Sayali Dev" w:date="2018-02-02T14:22:00Z"/>
        </w:rPr>
      </w:pPr>
      <w:del w:id="3003" w:author="Sayali Dev" w:date="2018-02-02T14:22:00Z">
        <w:r w:rsidRPr="00C60C22" w:rsidDel="00A25026">
          <w:delText xml:space="preserve">Click the trash can icon </w:delText>
        </w:r>
        <w:r w:rsidRPr="00C60C22" w:rsidDel="00A25026">
          <w:rPr>
            <w:noProof/>
          </w:rPr>
          <w:drawing>
            <wp:inline distT="0" distB="0" distL="0" distR="0" wp14:anchorId="77C15055" wp14:editId="4E33D7DF">
              <wp:extent cx="241300" cy="224155"/>
              <wp:effectExtent l="0" t="0" r="6350" b="4445"/>
              <wp:docPr id="69" name="Picture 69"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RPr="00C60C22" w:rsidDel="00A25026">
          <w:delText xml:space="preserve"> for the appropriate </w:delText>
        </w:r>
        <w:r w:rsidDel="00A25026">
          <w:delText>biospecimen.</w:delText>
        </w:r>
      </w:del>
    </w:p>
    <w:p w14:paraId="58C3F3DA" w14:textId="0B743F6C" w:rsidR="00F2232B" w:rsidDel="00A25026" w:rsidRDefault="00F2232B" w:rsidP="00F2232B">
      <w:pPr>
        <w:rPr>
          <w:del w:id="3004" w:author="Sayali Dev" w:date="2018-02-02T14:22:00Z"/>
        </w:rPr>
      </w:pPr>
      <w:del w:id="3005" w:author="Sayali Dev" w:date="2018-02-02T14:22:00Z">
        <w:r w:rsidDel="00A25026">
          <w:tab/>
        </w:r>
        <w:r w:rsidDel="00A25026">
          <w:tab/>
        </w:r>
        <w:r w:rsidRPr="00C60C22" w:rsidDel="00A25026">
          <w:rPr>
            <w:b/>
          </w:rPr>
          <w:delText>Note:</w:delText>
        </w:r>
        <w:r w:rsidRPr="00C60C22" w:rsidDel="00A25026">
          <w:delText xml:space="preserve"> To delete all the </w:delText>
        </w:r>
        <w:r w:rsidDel="00A25026">
          <w:delText>biospecimen</w:delText>
        </w:r>
        <w:r w:rsidRPr="00C60C22" w:rsidDel="00A25026">
          <w:delText xml:space="preserve">s, click the </w:delText>
        </w:r>
        <w:r w:rsidDel="00A25026">
          <w:delText xml:space="preserve">trash can icon </w:delText>
        </w:r>
        <w:r w:rsidRPr="00C60C22" w:rsidDel="00A25026">
          <w:rPr>
            <w:noProof/>
          </w:rPr>
          <w:drawing>
            <wp:inline distT="0" distB="0" distL="0" distR="0" wp14:anchorId="35ED5DC1" wp14:editId="6E32837C">
              <wp:extent cx="241300" cy="224155"/>
              <wp:effectExtent l="0" t="0" r="6350" b="4445"/>
              <wp:docPr id="70" name="Picture 7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Del="00A25026">
          <w:delText xml:space="preserve"> on the blue bar.</w:delText>
        </w:r>
      </w:del>
    </w:p>
    <w:p w14:paraId="706EE090" w14:textId="2C09BD32" w:rsidR="00F2232B" w:rsidDel="00A25026" w:rsidRDefault="00F2232B" w:rsidP="00F2232B">
      <w:pPr>
        <w:pStyle w:val="ListParagraph"/>
        <w:ind w:left="1440" w:right="540"/>
        <w:rPr>
          <w:del w:id="3006" w:author="Sayali Dev" w:date="2018-02-02T14:22:00Z"/>
        </w:rPr>
      </w:pPr>
      <w:del w:id="3007" w:author="Sayali Dev" w:date="2018-02-02T14:22:00Z">
        <w:r w:rsidDel="00A25026">
          <w:delText>A confirmation window appears.</w:delText>
        </w:r>
      </w:del>
    </w:p>
    <w:p w14:paraId="68A9E381" w14:textId="0CABE0F0" w:rsidR="00F2232B" w:rsidDel="00A25026" w:rsidRDefault="00F2232B" w:rsidP="00F2232B">
      <w:pPr>
        <w:pStyle w:val="ListParagraph"/>
        <w:ind w:left="1440" w:right="540"/>
        <w:rPr>
          <w:del w:id="3008" w:author="Sayali Dev" w:date="2018-02-02T14:22:00Z"/>
        </w:rPr>
      </w:pPr>
    </w:p>
    <w:p w14:paraId="5889BAFB" w14:textId="528EF1D6" w:rsidR="00F2232B" w:rsidDel="00A25026" w:rsidRDefault="00F2232B" w:rsidP="00C9791D">
      <w:pPr>
        <w:numPr>
          <w:ilvl w:val="0"/>
          <w:numId w:val="229"/>
        </w:numPr>
        <w:rPr>
          <w:del w:id="3009" w:author="Sayali Dev" w:date="2018-02-02T14:22:00Z"/>
        </w:rPr>
      </w:pPr>
      <w:del w:id="3010" w:author="Sayali Dev" w:date="2018-02-02T14:22:00Z">
        <w:r w:rsidDel="00A25026">
          <w:delText xml:space="preserve">Click </w:delText>
        </w:r>
        <w:r w:rsidRPr="00C60C22" w:rsidDel="00A25026">
          <w:rPr>
            <w:b/>
          </w:rPr>
          <w:delText>OK</w:delText>
        </w:r>
        <w:r w:rsidDel="00A25026">
          <w:delText>.</w:delText>
        </w:r>
      </w:del>
    </w:p>
    <w:p w14:paraId="36D71756" w14:textId="4E0BC2F9" w:rsidR="00F2232B" w:rsidRPr="00C60C22" w:rsidDel="00A25026" w:rsidRDefault="00F2232B" w:rsidP="00F2232B">
      <w:pPr>
        <w:pStyle w:val="ListParagraph"/>
        <w:ind w:left="1440" w:right="540"/>
        <w:rPr>
          <w:del w:id="3011" w:author="Sayali Dev" w:date="2018-02-02T14:22:00Z"/>
        </w:rPr>
      </w:pPr>
      <w:del w:id="3012" w:author="Sayali Dev" w:date="2018-02-02T14:22:00Z">
        <w:r w:rsidDel="00A25026">
          <w:delText xml:space="preserve">The biospecimen is deleted. </w:delText>
        </w:r>
      </w:del>
    </w:p>
    <w:p w14:paraId="74A70426" w14:textId="3443AF3D" w:rsidR="00F2232B" w:rsidRPr="00C60C22" w:rsidDel="00A25026" w:rsidRDefault="00F2232B" w:rsidP="00F2232B">
      <w:pPr>
        <w:pStyle w:val="ListParagraph"/>
        <w:ind w:left="0"/>
        <w:rPr>
          <w:del w:id="3013" w:author="Sayali Dev" w:date="2018-02-02T14:22:00Z"/>
        </w:rPr>
      </w:pPr>
    </w:p>
    <w:p w14:paraId="465711B4" w14:textId="2420BA6A" w:rsidR="00F2232B" w:rsidDel="00A25026" w:rsidRDefault="00F2232B" w:rsidP="00E55723">
      <w:pPr>
        <w:pStyle w:val="BodyText"/>
        <w:numPr>
          <w:ilvl w:val="0"/>
          <w:numId w:val="26"/>
        </w:numPr>
        <w:ind w:right="540"/>
        <w:rPr>
          <w:del w:id="3014" w:author="Sayali Dev" w:date="2018-02-02T14:22:00Z"/>
        </w:rPr>
      </w:pPr>
      <w:del w:id="3015" w:author="Sayali Dev" w:date="2018-02-02T14:22:00Z">
        <w:r w:rsidRPr="00C60C22" w:rsidDel="00A25026">
          <w:delText xml:space="preserve">To add </w:delText>
        </w:r>
        <w:r w:rsidDel="00A25026">
          <w:delText xml:space="preserve">a </w:delText>
        </w:r>
        <w:r w:rsidRPr="00C60C22" w:rsidDel="00A25026">
          <w:delText xml:space="preserve">comment </w:delText>
        </w:r>
        <w:r w:rsidDel="00A25026">
          <w:delText>for</w:delText>
        </w:r>
        <w:r w:rsidRPr="00C60C22" w:rsidDel="00A25026">
          <w:delText xml:space="preserve"> </w:delText>
        </w:r>
        <w:r w:rsidDel="00A25026">
          <w:delText xml:space="preserve">a biospecimen: </w:delText>
        </w:r>
      </w:del>
    </w:p>
    <w:p w14:paraId="154EEF73" w14:textId="08B04882" w:rsidR="00F2232B" w:rsidRPr="00C60C22" w:rsidDel="00A25026" w:rsidRDefault="00F2232B" w:rsidP="00C9791D">
      <w:pPr>
        <w:numPr>
          <w:ilvl w:val="0"/>
          <w:numId w:val="230"/>
        </w:numPr>
        <w:rPr>
          <w:del w:id="3016" w:author="Sayali Dev" w:date="2018-02-02T14:22:00Z"/>
        </w:rPr>
      </w:pPr>
      <w:del w:id="3017" w:author="Sayali Dev" w:date="2018-02-02T14:22:00Z">
        <w:r w:rsidDel="00A25026">
          <w:delText xml:space="preserve">In the </w:delText>
        </w:r>
        <w:r w:rsidRPr="00BF4B7D" w:rsidDel="00A25026">
          <w:rPr>
            <w:b/>
          </w:rPr>
          <w:delText>Total Items</w:delText>
        </w:r>
        <w:r w:rsidDel="00A25026">
          <w:delText xml:space="preserve"> area, c</w:delText>
        </w:r>
        <w:r w:rsidRPr="00C60C22" w:rsidDel="00A25026">
          <w:delText xml:space="preserve">lick the comments icon </w:delText>
        </w:r>
        <w:r w:rsidDel="00A25026">
          <w:rPr>
            <w:noProof/>
          </w:rPr>
          <w:drawing>
            <wp:inline distT="0" distB="0" distL="0" distR="0" wp14:anchorId="22EB2C1A" wp14:editId="3307A542">
              <wp:extent cx="241300" cy="207645"/>
              <wp:effectExtent l="0" t="0" r="6350" b="1905"/>
              <wp:docPr id="71" name="Picture 71"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ments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300" cy="207645"/>
                      </a:xfrm>
                      <a:prstGeom prst="rect">
                        <a:avLst/>
                      </a:prstGeom>
                      <a:noFill/>
                      <a:ln>
                        <a:noFill/>
                      </a:ln>
                    </pic:spPr>
                  </pic:pic>
                </a:graphicData>
              </a:graphic>
            </wp:inline>
          </w:drawing>
        </w:r>
        <w:r w:rsidDel="00A25026">
          <w:delText xml:space="preserve"> for the appropriate biospecimen</w:delText>
        </w:r>
        <w:r w:rsidRPr="00C60C22" w:rsidDel="00A25026">
          <w:delText>.</w:delText>
        </w:r>
        <w:r w:rsidRPr="00C60C22" w:rsidDel="00A25026">
          <w:br/>
        </w:r>
        <w:r w:rsidDel="00A25026">
          <w:delText xml:space="preserve">The </w:delText>
        </w:r>
        <w:r w:rsidRPr="00D956F7" w:rsidDel="00A25026">
          <w:rPr>
            <w:b/>
          </w:rPr>
          <w:delText>Comments</w:delText>
        </w:r>
        <w:r w:rsidDel="00A25026">
          <w:delText xml:space="preserve"> window appears. </w:delText>
        </w:r>
      </w:del>
    </w:p>
    <w:p w14:paraId="1044C614" w14:textId="005F4C7C" w:rsidR="00F2232B" w:rsidDel="00A25026" w:rsidRDefault="00F2232B" w:rsidP="00C9791D">
      <w:pPr>
        <w:pStyle w:val="BodyText"/>
        <w:numPr>
          <w:ilvl w:val="0"/>
          <w:numId w:val="230"/>
        </w:numPr>
        <w:ind w:right="540"/>
        <w:rPr>
          <w:del w:id="3018" w:author="Sayali Dev" w:date="2018-02-02T14:22:00Z"/>
        </w:rPr>
      </w:pPr>
      <w:del w:id="3019" w:author="Sayali Dev" w:date="2018-02-02T14:22:00Z">
        <w:r w:rsidDel="00A25026">
          <w:delText xml:space="preserve">In the </w:delText>
        </w:r>
        <w:r w:rsidRPr="00D956F7" w:rsidDel="00A25026">
          <w:rPr>
            <w:b/>
          </w:rPr>
          <w:delText>Comments</w:delText>
        </w:r>
        <w:r w:rsidDel="00A25026">
          <w:delText xml:space="preserve"> box, type the appropriate comments for this biospecimen. </w:delText>
        </w:r>
      </w:del>
    </w:p>
    <w:p w14:paraId="396FA2B1" w14:textId="78A7B120" w:rsidR="00F2232B" w:rsidRPr="00C60C22" w:rsidDel="00A25026" w:rsidRDefault="00F2232B" w:rsidP="00C9791D">
      <w:pPr>
        <w:pStyle w:val="BodyText"/>
        <w:numPr>
          <w:ilvl w:val="0"/>
          <w:numId w:val="230"/>
        </w:numPr>
        <w:ind w:right="540"/>
        <w:rPr>
          <w:del w:id="3020" w:author="Sayali Dev" w:date="2018-02-02T14:22:00Z"/>
        </w:rPr>
      </w:pPr>
      <w:del w:id="3021" w:author="Sayali Dev" w:date="2018-02-02T14:22:00Z">
        <w:r w:rsidDel="00A25026">
          <w:delText xml:space="preserve">Click </w:delText>
        </w:r>
        <w:r w:rsidRPr="00BF4B7D" w:rsidDel="00A25026">
          <w:rPr>
            <w:b/>
          </w:rPr>
          <w:delText>SUBMIT</w:delText>
        </w:r>
        <w:r w:rsidDel="00A25026">
          <w:delText>.</w:delText>
        </w:r>
      </w:del>
    </w:p>
    <w:p w14:paraId="0AC12756" w14:textId="544320B2" w:rsidR="00F2232B" w:rsidDel="00A25026" w:rsidRDefault="00F2232B" w:rsidP="00F2232B">
      <w:pPr>
        <w:pStyle w:val="BodyText"/>
        <w:ind w:left="1440" w:right="540"/>
        <w:rPr>
          <w:del w:id="3022" w:author="Sayali Dev" w:date="2018-02-02T14:22:00Z"/>
        </w:rPr>
      </w:pPr>
      <w:del w:id="3023" w:author="Sayali Dev" w:date="2018-02-02T14:22:00Z">
        <w:r w:rsidDel="00A25026">
          <w:delText xml:space="preserve">The comment is saved. </w:delText>
        </w:r>
      </w:del>
    </w:p>
    <w:p w14:paraId="2F0EC936" w14:textId="2E4A211C" w:rsidR="00F2232B" w:rsidDel="00A25026" w:rsidRDefault="00F2232B" w:rsidP="00F2232B">
      <w:pPr>
        <w:pStyle w:val="BodyText"/>
        <w:ind w:right="540"/>
        <w:rPr>
          <w:del w:id="3024" w:author="Sayali Dev" w:date="2018-02-02T14:22:00Z"/>
        </w:rPr>
      </w:pPr>
    </w:p>
    <w:p w14:paraId="6549F495" w14:textId="06913599" w:rsidR="00F2232B" w:rsidDel="00A25026" w:rsidRDefault="00F2232B" w:rsidP="00E55723">
      <w:pPr>
        <w:pStyle w:val="BodyText"/>
        <w:numPr>
          <w:ilvl w:val="0"/>
          <w:numId w:val="26"/>
        </w:numPr>
        <w:ind w:right="540"/>
        <w:rPr>
          <w:del w:id="3025" w:author="Sayali Dev" w:date="2018-02-02T14:22:00Z"/>
        </w:rPr>
      </w:pPr>
      <w:del w:id="3026" w:author="Sayali Dev" w:date="2018-02-02T14:22:00Z">
        <w:r w:rsidDel="00A25026">
          <w:delText xml:space="preserve">Click </w:delText>
        </w:r>
        <w:r w:rsidRPr="00174A1D" w:rsidDel="00A25026">
          <w:rPr>
            <w:b/>
            <w:caps/>
          </w:rPr>
          <w:delText>Save</w:delText>
        </w:r>
        <w:r w:rsidDel="00A25026">
          <w:delText>.</w:delText>
        </w:r>
      </w:del>
    </w:p>
    <w:p w14:paraId="6138DB68" w14:textId="4AD24B42" w:rsidR="00F2232B" w:rsidDel="00A25026" w:rsidRDefault="00F2232B" w:rsidP="00F2232B">
      <w:pPr>
        <w:ind w:left="720"/>
        <w:rPr>
          <w:del w:id="3027" w:author="Sayali Dev" w:date="2018-02-02T14:22:00Z"/>
        </w:rPr>
      </w:pPr>
      <w:del w:id="3028" w:author="Sayali Dev" w:date="2018-02-02T14:22:00Z">
        <w:r w:rsidDel="00A25026">
          <w:delText>The shipment is created.</w:delText>
        </w:r>
        <w:r w:rsidRPr="00ED4F17" w:rsidDel="00A25026">
          <w:delText xml:space="preserve"> </w:delText>
        </w:r>
        <w:r w:rsidDel="00A25026">
          <w:delText>T</w:delText>
        </w:r>
        <w:r w:rsidRPr="003B32D3" w:rsidDel="00A25026">
          <w:delText xml:space="preserve">he status of </w:delText>
        </w:r>
        <w:r w:rsidDel="00A25026">
          <w:delText xml:space="preserve">all </w:delText>
        </w:r>
        <w:r w:rsidRPr="003B32D3" w:rsidDel="00A25026">
          <w:delText xml:space="preserve">the </w:delText>
        </w:r>
        <w:r w:rsidDel="00A25026">
          <w:delText>biospecimens</w:delText>
        </w:r>
        <w:r w:rsidRPr="003B32D3" w:rsidDel="00A25026">
          <w:delText xml:space="preserve"> </w:delText>
        </w:r>
        <w:r w:rsidDel="00A25026">
          <w:delText>appears as</w:delText>
        </w:r>
        <w:r w:rsidRPr="003B32D3" w:rsidDel="00A25026">
          <w:delText xml:space="preserve"> </w:delText>
        </w:r>
        <w:r w:rsidDel="00A25026">
          <w:rPr>
            <w:b/>
          </w:rPr>
          <w:delText>Pre-s</w:delText>
        </w:r>
        <w:r w:rsidRPr="00520ADC" w:rsidDel="00A25026">
          <w:rPr>
            <w:b/>
          </w:rPr>
          <w:delText>hipment</w:delText>
        </w:r>
        <w:r w:rsidDel="00A25026">
          <w:rPr>
            <w:b/>
          </w:rPr>
          <w:delText xml:space="preserve"> </w:delText>
        </w:r>
        <w:r w:rsidRPr="00111D1E" w:rsidDel="00A25026">
          <w:delText>and</w:delText>
        </w:r>
        <w:r w:rsidDel="00A25026">
          <w:rPr>
            <w:b/>
          </w:rPr>
          <w:delText xml:space="preserve"> </w:delText>
        </w:r>
        <w:r w:rsidRPr="00D54457" w:rsidDel="00A25026">
          <w:delText>the</w:delText>
        </w:r>
        <w:r w:rsidRPr="003B32D3" w:rsidDel="00A25026">
          <w:delText xml:space="preserve"> </w:delText>
        </w:r>
        <w:r w:rsidDel="00A25026">
          <w:delText>s</w:delText>
        </w:r>
        <w:r w:rsidRPr="003B32D3" w:rsidDel="00A25026">
          <w:delText xml:space="preserve">hipment </w:delText>
        </w:r>
        <w:r w:rsidDel="00A25026">
          <w:delText>s</w:delText>
        </w:r>
        <w:r w:rsidRPr="003B32D3" w:rsidDel="00A25026">
          <w:delText xml:space="preserve">tatus </w:delText>
        </w:r>
        <w:r w:rsidDel="00A25026">
          <w:delText>appears as</w:delText>
        </w:r>
        <w:r w:rsidRPr="003B32D3" w:rsidDel="00A25026">
          <w:delText xml:space="preserve"> </w:delText>
        </w:r>
        <w:r w:rsidRPr="00520ADC" w:rsidDel="00A25026">
          <w:rPr>
            <w:b/>
          </w:rPr>
          <w:delText xml:space="preserve">In </w:delText>
        </w:r>
        <w:r w:rsidDel="00A25026">
          <w:rPr>
            <w:b/>
          </w:rPr>
          <w:delText>P</w:delText>
        </w:r>
        <w:r w:rsidRPr="00520ADC" w:rsidDel="00A25026">
          <w:rPr>
            <w:b/>
          </w:rPr>
          <w:delText>reparation</w:delText>
        </w:r>
        <w:r w:rsidRPr="009F56AD" w:rsidDel="00A25026">
          <w:delText xml:space="preserve"> </w:delText>
        </w:r>
        <w:r w:rsidRPr="00466F80" w:rsidDel="00A25026">
          <w:delText xml:space="preserve">on the </w:delText>
        </w:r>
        <w:r w:rsidDel="00A25026">
          <w:rPr>
            <w:b/>
          </w:rPr>
          <w:delText xml:space="preserve">View </w:delText>
        </w:r>
        <w:r w:rsidRPr="00111D1E" w:rsidDel="00A25026">
          <w:rPr>
            <w:b/>
          </w:rPr>
          <w:delText>Shipment</w:delText>
        </w:r>
        <w:r w:rsidRPr="00466F80" w:rsidDel="00A25026">
          <w:delText xml:space="preserve"> page</w:delText>
        </w:r>
        <w:r w:rsidDel="00A25026">
          <w:delText>.</w:delText>
        </w:r>
      </w:del>
    </w:p>
    <w:p w14:paraId="5D461878" w14:textId="3D45DA82" w:rsidR="00F2232B" w:rsidDel="00A25026" w:rsidRDefault="00F2232B" w:rsidP="00F2232B">
      <w:pPr>
        <w:ind w:left="720"/>
        <w:rPr>
          <w:del w:id="3029" w:author="Sayali Dev" w:date="2018-02-02T14:22:00Z"/>
        </w:rPr>
      </w:pPr>
    </w:p>
    <w:p w14:paraId="65259ED0" w14:textId="3BDC7409" w:rsidR="00F2232B" w:rsidRPr="00C975AE" w:rsidRDefault="00F2232B" w:rsidP="00F2232B">
      <w:pPr>
        <w:pStyle w:val="Heading3"/>
      </w:pPr>
      <w:del w:id="3030" w:author="Sayali Dev" w:date="2018-02-02T14:22:00Z">
        <w:r w:rsidDel="00A25026">
          <w:br w:type="page"/>
        </w:r>
      </w:del>
      <w:bookmarkStart w:id="3031" w:name="ViewingShipments"/>
      <w:bookmarkStart w:id="3032" w:name="_Toc300125730"/>
      <w:bookmarkStart w:id="3033" w:name="_Toc452993610"/>
      <w:bookmarkStart w:id="3034" w:name="_Toc506996674"/>
      <w:bookmarkEnd w:id="3031"/>
      <w:r>
        <w:t>Viewing Shipment</w:t>
      </w:r>
      <w:bookmarkEnd w:id="3032"/>
      <w:r>
        <w:rPr>
          <w:lang w:val="en-US"/>
        </w:rPr>
        <w:t xml:space="preserve"> Details</w:t>
      </w:r>
      <w:bookmarkEnd w:id="3033"/>
      <w:bookmarkEnd w:id="3034"/>
      <w:r>
        <w:br/>
      </w:r>
    </w:p>
    <w:p w14:paraId="6F4A8EFD" w14:textId="77777777" w:rsidR="00F2232B" w:rsidRDefault="00F2232B" w:rsidP="00F2232B">
      <w:pPr>
        <w:pStyle w:val="BodyText"/>
      </w:pPr>
      <w:r w:rsidRPr="00AA26F9">
        <w:t xml:space="preserve">To view </w:t>
      </w:r>
      <w:r>
        <w:t xml:space="preserve">a </w:t>
      </w:r>
      <w:r w:rsidRPr="00AA26F9">
        <w:t>shipment</w:t>
      </w:r>
      <w:r>
        <w:t>:</w:t>
      </w:r>
    </w:p>
    <w:p w14:paraId="1A5C82AA" w14:textId="77777777" w:rsidR="00F2232B" w:rsidRDefault="00F2232B" w:rsidP="00F2232B">
      <w:pPr>
        <w:pStyle w:val="BodyText"/>
      </w:pPr>
    </w:p>
    <w:p w14:paraId="6A0D65E2" w14:textId="53D027C9" w:rsidR="00F2232B" w:rsidRDefault="00F2232B" w:rsidP="00E55723">
      <w:pPr>
        <w:numPr>
          <w:ilvl w:val="0"/>
          <w:numId w:val="84"/>
        </w:numPr>
      </w:pPr>
      <w:del w:id="3035" w:author="Sayali Dev" w:date="2018-01-31T17:54:00Z">
        <w:r w:rsidDel="009A119E">
          <w:delText>Log on</w:delText>
        </w:r>
      </w:del>
      <w:ins w:id="3036" w:author="Sayali Dev" w:date="2018-01-31T17:54:00Z">
        <w:r w:rsidR="009A119E">
          <w:t>Log in</w:t>
        </w:r>
      </w:ins>
      <w:r>
        <w:t xml:space="preserve"> to the application using your </w:t>
      </w:r>
      <w:del w:id="3037" w:author="Sayali Dev" w:date="2018-01-31T17:55:00Z">
        <w:r w:rsidDel="00A62626">
          <w:delText>logon</w:delText>
        </w:r>
      </w:del>
      <w:ins w:id="3038" w:author="Sayali Dev" w:date="2018-01-31T17:55:00Z">
        <w:r w:rsidR="00A62626">
          <w:t>log in</w:t>
        </w:r>
      </w:ins>
      <w:r>
        <w:t xml:space="preserve"> credentials. </w:t>
      </w:r>
    </w:p>
    <w:p w14:paraId="1F0A7CCD" w14:textId="77777777" w:rsidR="00F2232B" w:rsidRDefault="00F2232B" w:rsidP="00F2232B">
      <w:pPr>
        <w:ind w:left="720"/>
      </w:pPr>
      <w:r w:rsidRPr="004D6323">
        <w:rPr>
          <w:b/>
        </w:rPr>
        <w:t>Note:</w:t>
      </w:r>
      <w:r w:rsidRPr="004D6323">
        <w:t xml:space="preserve"> If you have more than one assigned location, you are prompted to select the location for which you want to access </w:t>
      </w:r>
      <w:r>
        <w:t>CIRRASPEC</w:t>
      </w:r>
      <w:r w:rsidRPr="004D6323">
        <w:t xml:space="preserve"> data.</w:t>
      </w:r>
      <w:r>
        <w:br/>
        <w:t xml:space="preserve">The CIRRASPEC home page appears. </w:t>
      </w:r>
    </w:p>
    <w:p w14:paraId="706274F3" w14:textId="77777777" w:rsidR="00F2232B" w:rsidRDefault="00F2232B" w:rsidP="00F2232B">
      <w:pPr>
        <w:ind w:left="720"/>
      </w:pPr>
    </w:p>
    <w:p w14:paraId="0C2D7C20" w14:textId="77777777" w:rsidR="00F2232B" w:rsidRDefault="00F2232B" w:rsidP="00F2232B">
      <w:pPr>
        <w:ind w:left="720" w:hanging="360"/>
      </w:pPr>
      <w:r>
        <w:t>2.</w:t>
      </w:r>
      <w:r>
        <w:tab/>
        <w:t xml:space="preserve">Point to the arrow of the </w:t>
      </w:r>
      <w:r w:rsidRPr="00F2157D">
        <w:rPr>
          <w:b/>
        </w:rPr>
        <w:t>BMS</w:t>
      </w:r>
      <w:r>
        <w:t xml:space="preserve"> tab, and then click </w:t>
      </w:r>
      <w:r w:rsidRPr="00FF2F16">
        <w:rPr>
          <w:b/>
        </w:rPr>
        <w:t>Shipments</w:t>
      </w:r>
      <w:r w:rsidRPr="00FF2F16">
        <w:t xml:space="preserve">. </w:t>
      </w:r>
    </w:p>
    <w:p w14:paraId="47FF9631" w14:textId="77777777" w:rsidR="00F2232B" w:rsidRDefault="00F2232B" w:rsidP="00F2232B">
      <w:pPr>
        <w:ind w:left="720"/>
      </w:pPr>
      <w:r>
        <w:t xml:space="preserve">The </w:t>
      </w:r>
      <w:r>
        <w:rPr>
          <w:b/>
        </w:rPr>
        <w:t>S</w:t>
      </w:r>
      <w:r w:rsidRPr="00F02170">
        <w:rPr>
          <w:b/>
        </w:rPr>
        <w:t xml:space="preserve">hipment </w:t>
      </w:r>
      <w:r>
        <w:rPr>
          <w:b/>
        </w:rPr>
        <w:t>S</w:t>
      </w:r>
      <w:r w:rsidRPr="00F02170">
        <w:rPr>
          <w:b/>
        </w:rPr>
        <w:t>earch</w:t>
      </w:r>
      <w:r>
        <w:t xml:space="preserve"> page appears.</w:t>
      </w:r>
      <w:r>
        <w:br/>
      </w:r>
    </w:p>
    <w:p w14:paraId="3331A2FA" w14:textId="77777777" w:rsidR="00F2232B" w:rsidRPr="00FF2F16" w:rsidRDefault="00F2232B" w:rsidP="00C9791D">
      <w:pPr>
        <w:numPr>
          <w:ilvl w:val="0"/>
          <w:numId w:val="234"/>
        </w:numPr>
      </w:pPr>
      <w:r w:rsidRPr="00FF2F16">
        <w:t xml:space="preserve">Click </w:t>
      </w:r>
      <w:r w:rsidRPr="0064347F">
        <w:rPr>
          <w:b/>
        </w:rPr>
        <w:t>SEARCH</w:t>
      </w:r>
      <w:r w:rsidRPr="00FF2F16">
        <w:t xml:space="preserve">. </w:t>
      </w:r>
    </w:p>
    <w:p w14:paraId="12462E1C" w14:textId="77777777" w:rsidR="00F2232B" w:rsidRPr="0064347F" w:rsidRDefault="00F2232B" w:rsidP="00F2232B">
      <w:pPr>
        <w:pStyle w:val="BodyText"/>
        <w:ind w:left="720"/>
      </w:pPr>
      <w:r w:rsidRPr="0064347F">
        <w:t>The shipment search page displays a list of shipments</w:t>
      </w:r>
      <w:r w:rsidRPr="004D6323">
        <w:t xml:space="preserve"> that are accessible based on your login location</w:t>
      </w:r>
      <w:r w:rsidRPr="0064347F">
        <w:t xml:space="preserve">. </w:t>
      </w:r>
    </w:p>
    <w:p w14:paraId="2963A11E" w14:textId="77777777" w:rsidR="00F2232B" w:rsidRPr="0064347F" w:rsidRDefault="00F2232B" w:rsidP="00F2232B">
      <w:pPr>
        <w:pStyle w:val="BodyText"/>
        <w:ind w:left="720"/>
      </w:pPr>
    </w:p>
    <w:p w14:paraId="6E28D789" w14:textId="77777777" w:rsidR="00F2232B" w:rsidRPr="0064347F" w:rsidRDefault="00F2232B" w:rsidP="00C9791D">
      <w:pPr>
        <w:pStyle w:val="BodyText"/>
        <w:numPr>
          <w:ilvl w:val="0"/>
          <w:numId w:val="233"/>
        </w:numPr>
      </w:pPr>
      <w:r w:rsidRPr="0064347F">
        <w:t xml:space="preserve">Click </w:t>
      </w:r>
      <w:r>
        <w:t xml:space="preserve">the row of the shipment for which you want to view the details. </w:t>
      </w:r>
    </w:p>
    <w:p w14:paraId="2FE1823B" w14:textId="77777777" w:rsidR="00F2232B" w:rsidRPr="004D6323" w:rsidRDefault="00F2232B" w:rsidP="00F2232B">
      <w:pPr>
        <w:pStyle w:val="BodyText"/>
        <w:ind w:left="720"/>
        <w:rPr>
          <w:lang w:val="en-US"/>
        </w:rPr>
      </w:pPr>
      <w:r w:rsidRPr="0064347F">
        <w:t xml:space="preserve">The </w:t>
      </w:r>
      <w:r w:rsidRPr="0064347F">
        <w:rPr>
          <w:b/>
        </w:rPr>
        <w:t>View Shipment</w:t>
      </w:r>
      <w:r w:rsidRPr="0064347F">
        <w:t xml:space="preserve"> page appears. </w:t>
      </w:r>
      <w:r>
        <w:rPr>
          <w:lang w:val="en-US"/>
        </w:rPr>
        <w:br/>
      </w:r>
    </w:p>
    <w:p w14:paraId="794DD4CA" w14:textId="77777777" w:rsidR="00F2232B" w:rsidRDefault="00F2232B" w:rsidP="00F2232B">
      <w:pPr>
        <w:pStyle w:val="BodyText"/>
        <w:ind w:left="720"/>
      </w:pPr>
      <w:r w:rsidRPr="00D10DBB">
        <w:rPr>
          <w:noProof/>
          <w:lang w:val="en-US" w:eastAsia="en-US"/>
        </w:rPr>
        <w:drawing>
          <wp:inline distT="0" distB="0" distL="0" distR="0" wp14:anchorId="475B9737" wp14:editId="1FC4E256">
            <wp:extent cx="6234430" cy="3674110"/>
            <wp:effectExtent l="19050" t="19050" r="13970" b="2159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4430" cy="3674110"/>
                    </a:xfrm>
                    <a:prstGeom prst="rect">
                      <a:avLst/>
                    </a:prstGeom>
                    <a:noFill/>
                    <a:ln w="3175">
                      <a:solidFill>
                        <a:schemeClr val="tx1"/>
                      </a:solidFill>
                    </a:ln>
                  </pic:spPr>
                </pic:pic>
              </a:graphicData>
            </a:graphic>
          </wp:inline>
        </w:drawing>
      </w:r>
    </w:p>
    <w:p w14:paraId="39E954E6" w14:textId="4D87F17B" w:rsidR="00F2232B" w:rsidRPr="0064347F" w:rsidDel="00E3549B" w:rsidRDefault="00F2232B" w:rsidP="00F2232B">
      <w:pPr>
        <w:pStyle w:val="Figure"/>
        <w:tabs>
          <w:tab w:val="clear" w:pos="1710"/>
          <w:tab w:val="num" w:pos="1800"/>
        </w:tabs>
        <w:ind w:left="1152" w:hanging="432"/>
        <w:rPr>
          <w:del w:id="3039" w:author="Sayali Dev" w:date="2018-02-21T16:46:00Z"/>
        </w:rPr>
      </w:pPr>
      <w:del w:id="3040" w:author="Sayali Dev" w:date="2018-02-21T16:46:00Z">
        <w:r w:rsidDel="00E3549B">
          <w:delText xml:space="preserve"> View Shipment page</w:delText>
        </w:r>
      </w:del>
    </w:p>
    <w:p w14:paraId="476ADDC9" w14:textId="0B9EC797" w:rsidR="00F2232B" w:rsidRPr="005756A3" w:rsidDel="00BE0C3D" w:rsidRDefault="00F2232B">
      <w:pPr>
        <w:pStyle w:val="BodyText"/>
        <w:rPr>
          <w:del w:id="3041" w:author="Sayali Dev" w:date="2018-02-02T15:13:00Z"/>
          <w:lang w:val="en-US"/>
        </w:rPr>
      </w:pPr>
      <w:r>
        <w:br w:type="page"/>
      </w:r>
      <w:del w:id="3042" w:author="Sayali Dev" w:date="2018-02-02T15:13:00Z">
        <w:r w:rsidDel="00BE0C3D">
          <w:lastRenderedPageBreak/>
          <w:delText xml:space="preserve">On the </w:delText>
        </w:r>
        <w:r w:rsidRPr="0090405D" w:rsidDel="00BE0C3D">
          <w:rPr>
            <w:b/>
          </w:rPr>
          <w:delText>View Shipment</w:delText>
        </w:r>
        <w:r w:rsidDel="00BE0C3D">
          <w:delText xml:space="preserve"> page, you can </w:delText>
        </w:r>
        <w:r w:rsidDel="00BE0C3D">
          <w:rPr>
            <w:lang w:val="en-US"/>
          </w:rPr>
          <w:delText xml:space="preserve">initiate </w:delText>
        </w:r>
        <w:r w:rsidDel="00BE0C3D">
          <w:delText xml:space="preserve">the following tasks as a </w:delText>
        </w:r>
        <w:r w:rsidDel="00BE0C3D">
          <w:rPr>
            <w:lang w:val="en-US"/>
          </w:rPr>
          <w:delText>Collection Site</w:delText>
        </w:r>
        <w:r w:rsidDel="00BE0C3D">
          <w:delText xml:space="preserve"> user</w:delText>
        </w:r>
        <w:r w:rsidRPr="00AA26F9" w:rsidDel="00BE0C3D">
          <w:delText>:</w:delText>
        </w:r>
      </w:del>
    </w:p>
    <w:p w14:paraId="69CB46E0" w14:textId="655B9F54" w:rsidR="00F2232B" w:rsidRPr="00074A30" w:rsidDel="00BE0C3D" w:rsidRDefault="00F2232B">
      <w:pPr>
        <w:pStyle w:val="BodyText"/>
        <w:rPr>
          <w:del w:id="3043" w:author="Sayali Dev" w:date="2018-02-02T15:13:00Z"/>
        </w:rPr>
        <w:pPrChange w:id="3044" w:author="Sayali Dev" w:date="2018-02-02T15:13:00Z">
          <w:pPr>
            <w:ind w:left="720" w:right="540"/>
          </w:pPr>
        </w:pPrChange>
      </w:pPr>
    </w:p>
    <w:p w14:paraId="366AFDEE" w14:textId="1E9A135D" w:rsidR="00F2232B" w:rsidDel="00BE0C3D" w:rsidRDefault="00F2232B">
      <w:pPr>
        <w:pStyle w:val="BodyText"/>
        <w:rPr>
          <w:del w:id="3045" w:author="Sayali Dev" w:date="2018-02-02T15:13:00Z"/>
        </w:rPr>
        <w:pPrChange w:id="3046" w:author="Sayali Dev" w:date="2018-02-02T15:13:00Z">
          <w:pPr>
            <w:numPr>
              <w:numId w:val="68"/>
            </w:numPr>
            <w:ind w:left="720" w:right="540" w:hanging="360"/>
          </w:pPr>
        </w:pPrChange>
      </w:pPr>
      <w:del w:id="3047" w:author="Sayali Dev" w:date="2018-02-02T15:13:00Z">
        <w:r w:rsidRPr="005756A3" w:rsidDel="00BE0C3D">
          <w:rPr>
            <w:b/>
          </w:rPr>
          <w:delText>Manage events</w:delText>
        </w:r>
        <w:r w:rsidRPr="001A5612" w:rsidDel="00BE0C3D">
          <w:delText>:</w:delText>
        </w:r>
        <w:r w:rsidDel="00BE0C3D">
          <w:delText xml:space="preserve"> You can view and add events to a shipment by clicking the </w:delText>
        </w:r>
        <w:r w:rsidRPr="00C50810" w:rsidDel="00BE0C3D">
          <w:rPr>
            <w:b/>
          </w:rPr>
          <w:delText>Manage Events</w:delText>
        </w:r>
        <w:r w:rsidDel="00BE0C3D">
          <w:delText xml:space="preserve"> link. For more information about managing events, see </w:delText>
        </w:r>
        <w:r w:rsidR="00DD1C64" w:rsidDel="00BE0C3D">
          <w:fldChar w:fldCharType="begin"/>
        </w:r>
        <w:r w:rsidR="00DD1C64" w:rsidDel="00BE0C3D">
          <w:delInstrText xml:space="preserve"> HYPERLINK \l "ManagingEvents" </w:delInstrText>
        </w:r>
        <w:r w:rsidR="00DD1C64" w:rsidDel="00BE0C3D">
          <w:fldChar w:fldCharType="separate"/>
        </w:r>
        <w:r w:rsidRPr="005756A3" w:rsidDel="00BE0C3D">
          <w:rPr>
            <w:rStyle w:val="Hyperlink"/>
            <w:b/>
          </w:rPr>
          <w:delText>Managing Events</w:delText>
        </w:r>
        <w:r w:rsidR="00DD1C64" w:rsidDel="00BE0C3D">
          <w:rPr>
            <w:rStyle w:val="Hyperlink"/>
            <w:b/>
          </w:rPr>
          <w:fldChar w:fldCharType="end"/>
        </w:r>
        <w:r w:rsidDel="00BE0C3D">
          <w:delText>.</w:delText>
        </w:r>
      </w:del>
    </w:p>
    <w:p w14:paraId="419C6548" w14:textId="17E5A5C3" w:rsidR="00F2232B" w:rsidDel="00BE0C3D" w:rsidRDefault="00F2232B">
      <w:pPr>
        <w:pStyle w:val="BodyText"/>
        <w:rPr>
          <w:del w:id="3048" w:author="Sayali Dev" w:date="2018-02-02T15:13:00Z"/>
        </w:rPr>
        <w:pPrChange w:id="3049" w:author="Sayali Dev" w:date="2018-02-02T15:13:00Z">
          <w:pPr>
            <w:pStyle w:val="BodyText"/>
            <w:ind w:left="720" w:right="540"/>
          </w:pPr>
        </w:pPrChange>
      </w:pPr>
    </w:p>
    <w:p w14:paraId="27E6627C" w14:textId="60E2A6CA" w:rsidR="00F2232B" w:rsidDel="00BE0C3D" w:rsidRDefault="00F2232B">
      <w:pPr>
        <w:pStyle w:val="BodyText"/>
        <w:rPr>
          <w:del w:id="3050" w:author="Sayali Dev" w:date="2018-02-02T15:13:00Z"/>
        </w:rPr>
        <w:pPrChange w:id="3051" w:author="Sayali Dev" w:date="2018-02-02T15:13:00Z">
          <w:pPr>
            <w:pStyle w:val="BodyText"/>
            <w:numPr>
              <w:numId w:val="78"/>
            </w:numPr>
            <w:ind w:left="720" w:right="540" w:hanging="360"/>
          </w:pPr>
        </w:pPrChange>
      </w:pPr>
      <w:del w:id="3052" w:author="Sayali Dev" w:date="2018-02-02T15:13:00Z">
        <w:r w:rsidDel="00BE0C3D">
          <w:rPr>
            <w:b/>
            <w:lang w:val="en-US"/>
          </w:rPr>
          <w:delText>Add Attachment</w:delText>
        </w:r>
        <w:r w:rsidRPr="00DF70F0" w:rsidDel="00BE0C3D">
          <w:rPr>
            <w:b/>
          </w:rPr>
          <w:delText>:</w:delText>
        </w:r>
        <w:r w:rsidDel="00BE0C3D">
          <w:delText xml:space="preserve"> You can  upload, download, and delete files that are attached to a shipment</w:delText>
        </w:r>
        <w:r w:rsidRPr="00BB1F46" w:rsidDel="00BE0C3D">
          <w:delText xml:space="preserve"> </w:delText>
        </w:r>
        <w:r w:rsidDel="00BE0C3D">
          <w:delText xml:space="preserve">by clicking the </w:delText>
        </w:r>
        <w:r w:rsidDel="00BE0C3D">
          <w:rPr>
            <w:b/>
            <w:lang w:val="en-US"/>
          </w:rPr>
          <w:delText>Add Attachment</w:delText>
        </w:r>
        <w:r w:rsidDel="00BE0C3D">
          <w:delText xml:space="preserve"> link. For more information about how to manage files, see </w:delText>
        </w:r>
        <w:r w:rsidR="00DD1C64" w:rsidDel="00BE0C3D">
          <w:fldChar w:fldCharType="begin"/>
        </w:r>
        <w:r w:rsidR="00DD1C64" w:rsidDel="00BE0C3D">
          <w:delInstrText xml:space="preserve"> HYPERLINK \l "CommonFileUpload" </w:delInstrText>
        </w:r>
        <w:r w:rsidR="00DD1C64" w:rsidDel="00BE0C3D">
          <w:fldChar w:fldCharType="separate"/>
        </w:r>
        <w:r w:rsidRPr="009E0640" w:rsidDel="00BE0C3D">
          <w:rPr>
            <w:rStyle w:val="Hyperlink"/>
            <w:b/>
          </w:rPr>
          <w:delText>Common File Upload</w:delText>
        </w:r>
        <w:r w:rsidR="00DD1C64" w:rsidDel="00BE0C3D">
          <w:rPr>
            <w:rStyle w:val="Hyperlink"/>
            <w:b/>
          </w:rPr>
          <w:fldChar w:fldCharType="end"/>
        </w:r>
        <w:r w:rsidDel="00BE0C3D">
          <w:delText>.</w:delText>
        </w:r>
      </w:del>
    </w:p>
    <w:p w14:paraId="4C5CF508" w14:textId="72256BDF" w:rsidR="00F2232B" w:rsidDel="00BE0C3D" w:rsidRDefault="00F2232B">
      <w:pPr>
        <w:pStyle w:val="BodyText"/>
        <w:rPr>
          <w:del w:id="3053" w:author="Sayali Dev" w:date="2018-02-02T15:13:00Z"/>
        </w:rPr>
        <w:pPrChange w:id="3054" w:author="Sayali Dev" w:date="2018-02-02T15:13:00Z">
          <w:pPr>
            <w:pStyle w:val="BodyText"/>
            <w:ind w:left="720" w:right="540"/>
          </w:pPr>
        </w:pPrChange>
      </w:pPr>
    </w:p>
    <w:p w14:paraId="25310069" w14:textId="2E76ED04" w:rsidR="00F2232B" w:rsidRPr="00AA26F9" w:rsidDel="00BE0C3D" w:rsidRDefault="00F2232B">
      <w:pPr>
        <w:pStyle w:val="BodyText"/>
        <w:rPr>
          <w:del w:id="3055" w:author="Sayali Dev" w:date="2018-02-02T15:13:00Z"/>
        </w:rPr>
        <w:pPrChange w:id="3056" w:author="Sayali Dev" w:date="2018-02-02T15:13:00Z">
          <w:pPr>
            <w:pStyle w:val="BodyText"/>
            <w:numPr>
              <w:numId w:val="78"/>
            </w:numPr>
            <w:ind w:left="720" w:right="540" w:hanging="360"/>
          </w:pPr>
        </w:pPrChange>
      </w:pPr>
      <w:del w:id="3057" w:author="Sayali Dev" w:date="2018-02-02T15:13:00Z">
        <w:r w:rsidRPr="001A5612" w:rsidDel="00BE0C3D">
          <w:rPr>
            <w:b/>
          </w:rPr>
          <w:delText>Send a shipment:</w:delText>
        </w:r>
        <w:r w:rsidDel="00BE0C3D">
          <w:delText xml:space="preserve"> For more information about how to send</w:delText>
        </w:r>
        <w:r w:rsidRPr="00AA26F9" w:rsidDel="00BE0C3D">
          <w:delText xml:space="preserve"> </w:delText>
        </w:r>
        <w:r w:rsidDel="00BE0C3D">
          <w:delText xml:space="preserve">a </w:delText>
        </w:r>
        <w:r w:rsidRPr="00AA26F9" w:rsidDel="00BE0C3D">
          <w:delText>shipment</w:delText>
        </w:r>
        <w:r w:rsidDel="00BE0C3D">
          <w:delText xml:space="preserve">, see </w:delText>
        </w:r>
        <w:r w:rsidR="00DD1C64" w:rsidDel="00BE0C3D">
          <w:fldChar w:fldCharType="begin"/>
        </w:r>
        <w:r w:rsidR="00DD1C64" w:rsidDel="00BE0C3D">
          <w:delInstrText xml:space="preserve"> HYPERLINK \l "_Sending_a_Biospecimens" </w:delInstrText>
        </w:r>
        <w:r w:rsidR="00DD1C64" w:rsidDel="00BE0C3D">
          <w:fldChar w:fldCharType="separate"/>
        </w:r>
        <w:r w:rsidDel="00BE0C3D">
          <w:rPr>
            <w:rStyle w:val="Hyperlink"/>
            <w:b/>
          </w:rPr>
          <w:delText>Sending a Biospecimens Shipment</w:delText>
        </w:r>
        <w:r w:rsidR="00DD1C64" w:rsidDel="00BE0C3D">
          <w:rPr>
            <w:rStyle w:val="Hyperlink"/>
            <w:b/>
          </w:rPr>
          <w:fldChar w:fldCharType="end"/>
        </w:r>
        <w:r w:rsidDel="00BE0C3D">
          <w:delText>.</w:delText>
        </w:r>
        <w:r w:rsidDel="00BE0C3D">
          <w:br/>
        </w:r>
      </w:del>
    </w:p>
    <w:p w14:paraId="63E98114" w14:textId="7F25B3B5" w:rsidR="00F2232B" w:rsidDel="00BE0C3D" w:rsidRDefault="00F2232B">
      <w:pPr>
        <w:pStyle w:val="BodyText"/>
        <w:rPr>
          <w:del w:id="3058" w:author="Sayali Dev" w:date="2018-02-02T15:13:00Z"/>
        </w:rPr>
        <w:pPrChange w:id="3059" w:author="Sayali Dev" w:date="2018-02-02T15:13:00Z">
          <w:pPr>
            <w:pStyle w:val="BodyText"/>
            <w:numPr>
              <w:numId w:val="78"/>
            </w:numPr>
            <w:ind w:left="720" w:right="540" w:hanging="360"/>
          </w:pPr>
        </w:pPrChange>
      </w:pPr>
      <w:del w:id="3060" w:author="Sayali Dev" w:date="2018-02-02T15:13:00Z">
        <w:r w:rsidRPr="00DF70F0" w:rsidDel="00BE0C3D">
          <w:rPr>
            <w:b/>
          </w:rPr>
          <w:delText>Modify a shipment:</w:delText>
        </w:r>
        <w:r w:rsidDel="00BE0C3D">
          <w:delText xml:space="preserve"> You can modify a shipment or the biospecimens associated with the shipment. For more information about how to modify a shipment, see</w:delText>
        </w:r>
        <w:r w:rsidDel="00BE0C3D">
          <w:rPr>
            <w:b/>
          </w:rPr>
          <w:delText xml:space="preserve"> </w:delText>
        </w:r>
        <w:r w:rsidR="00DD1C64" w:rsidDel="00BE0C3D">
          <w:fldChar w:fldCharType="begin"/>
        </w:r>
        <w:r w:rsidR="00DD1C64" w:rsidDel="00BE0C3D">
          <w:delInstrText xml:space="preserve"> HYPERLINK \l "_Modifying_a_Biospecimens" </w:delInstrText>
        </w:r>
        <w:r w:rsidR="00DD1C64" w:rsidDel="00BE0C3D">
          <w:fldChar w:fldCharType="separate"/>
        </w:r>
        <w:r w:rsidDel="00BE0C3D">
          <w:rPr>
            <w:rStyle w:val="Hyperlink"/>
            <w:b/>
          </w:rPr>
          <w:delText>Modifying a Biospecimens Shipment</w:delText>
        </w:r>
        <w:r w:rsidR="00DD1C64" w:rsidDel="00BE0C3D">
          <w:rPr>
            <w:rStyle w:val="Hyperlink"/>
            <w:b/>
          </w:rPr>
          <w:fldChar w:fldCharType="end"/>
        </w:r>
        <w:r w:rsidDel="00BE0C3D">
          <w:delText>.</w:delText>
        </w:r>
      </w:del>
    </w:p>
    <w:p w14:paraId="1009BA4E" w14:textId="646C332B" w:rsidR="00F2232B" w:rsidRPr="00AA26F9" w:rsidDel="00BE0C3D" w:rsidRDefault="00F2232B">
      <w:pPr>
        <w:pStyle w:val="BodyText"/>
        <w:rPr>
          <w:del w:id="3061" w:author="Sayali Dev" w:date="2018-02-02T15:13:00Z"/>
        </w:rPr>
        <w:pPrChange w:id="3062" w:author="Sayali Dev" w:date="2018-02-02T15:13:00Z">
          <w:pPr>
            <w:pStyle w:val="ListParagraph"/>
          </w:pPr>
        </w:pPrChange>
      </w:pPr>
    </w:p>
    <w:p w14:paraId="603CF43D" w14:textId="64265D08" w:rsidR="00F2232B" w:rsidRPr="00DC1783" w:rsidDel="00BE0C3D" w:rsidRDefault="00F2232B">
      <w:pPr>
        <w:pStyle w:val="BodyText"/>
        <w:rPr>
          <w:del w:id="3063" w:author="Sayali Dev" w:date="2018-02-02T15:13:00Z"/>
          <w:b/>
        </w:rPr>
        <w:pPrChange w:id="3064" w:author="Sayali Dev" w:date="2018-02-02T15:13:00Z">
          <w:pPr>
            <w:pStyle w:val="ListParagraph"/>
            <w:numPr>
              <w:numId w:val="78"/>
            </w:numPr>
            <w:ind w:hanging="360"/>
          </w:pPr>
        </w:pPrChange>
      </w:pPr>
      <w:del w:id="3065" w:author="Sayali Dev" w:date="2018-02-02T15:13:00Z">
        <w:r w:rsidRPr="00DF70F0" w:rsidDel="00BE0C3D">
          <w:rPr>
            <w:b/>
          </w:rPr>
          <w:delText>Delete a shipment:</w:delText>
        </w:r>
        <w:r w:rsidDel="00BE0C3D">
          <w:delText xml:space="preserve"> For more information about how</w:delText>
        </w:r>
        <w:r w:rsidRPr="001A5612" w:rsidDel="00BE0C3D">
          <w:delText xml:space="preserve"> to d</w:delText>
        </w:r>
        <w:r w:rsidDel="00BE0C3D">
          <w:delText>elete a shipmen</w:delText>
        </w:r>
        <w:r w:rsidRPr="001A5612" w:rsidDel="00BE0C3D">
          <w:delText xml:space="preserve">t, see </w:delText>
        </w:r>
        <w:r w:rsidR="00DD1C64" w:rsidDel="00BE0C3D">
          <w:fldChar w:fldCharType="begin"/>
        </w:r>
        <w:r w:rsidR="00DD1C64" w:rsidDel="00BE0C3D">
          <w:delInstrText xml:space="preserve"> HYPERLINK \l "_Deleting_a_Biospecimens" </w:delInstrText>
        </w:r>
        <w:r w:rsidR="00DD1C64" w:rsidDel="00BE0C3D">
          <w:fldChar w:fldCharType="separate"/>
        </w:r>
        <w:r w:rsidDel="00BE0C3D">
          <w:rPr>
            <w:rStyle w:val="Hyperlink"/>
            <w:b/>
          </w:rPr>
          <w:delText>Deleting a Biospecimens Shipment</w:delText>
        </w:r>
        <w:r w:rsidR="00DD1C64" w:rsidDel="00BE0C3D">
          <w:rPr>
            <w:rStyle w:val="Hyperlink"/>
            <w:b/>
          </w:rPr>
          <w:fldChar w:fldCharType="end"/>
        </w:r>
        <w:r w:rsidDel="00BE0C3D">
          <w:delText>.</w:delText>
        </w:r>
      </w:del>
    </w:p>
    <w:p w14:paraId="1D72A0F4" w14:textId="2ECBF824" w:rsidR="00F2232B" w:rsidRPr="00DC1783" w:rsidDel="00BE0C3D" w:rsidRDefault="00F2232B">
      <w:pPr>
        <w:pStyle w:val="BodyText"/>
        <w:rPr>
          <w:del w:id="3066" w:author="Sayali Dev" w:date="2018-02-02T15:13:00Z"/>
          <w:b/>
        </w:rPr>
        <w:pPrChange w:id="3067" w:author="Sayali Dev" w:date="2018-02-02T15:13:00Z">
          <w:pPr>
            <w:pStyle w:val="BodyText"/>
            <w:ind w:left="720" w:right="360"/>
          </w:pPr>
        </w:pPrChange>
      </w:pPr>
    </w:p>
    <w:p w14:paraId="51956D7B" w14:textId="3BFB74B3" w:rsidR="00F2232B" w:rsidDel="00BE0C3D" w:rsidRDefault="00F2232B">
      <w:pPr>
        <w:pStyle w:val="BodyText"/>
        <w:rPr>
          <w:del w:id="3068" w:author="Sayali Dev" w:date="2018-02-02T15:13:00Z"/>
        </w:rPr>
        <w:pPrChange w:id="3069" w:author="Sayali Dev" w:date="2018-02-02T15:13:00Z">
          <w:pPr>
            <w:pStyle w:val="BodyText"/>
            <w:numPr>
              <w:numId w:val="78"/>
            </w:numPr>
            <w:ind w:left="720" w:right="360" w:hanging="360"/>
          </w:pPr>
        </w:pPrChange>
      </w:pPr>
      <w:del w:id="3070" w:author="Sayali Dev" w:date="2018-02-02T15:13:00Z">
        <w:r w:rsidRPr="00DF70F0" w:rsidDel="00BE0C3D">
          <w:rPr>
            <w:b/>
          </w:rPr>
          <w:delText>Print a shipment manifest</w:delText>
        </w:r>
        <w:r w:rsidDel="00BE0C3D">
          <w:rPr>
            <w:b/>
            <w:lang w:val="en-US"/>
          </w:rPr>
          <w:delText xml:space="preserve">:  </w:delText>
        </w:r>
        <w:r w:rsidRPr="0013430E" w:rsidDel="00BE0C3D">
          <w:rPr>
            <w:lang w:val="en-US"/>
          </w:rPr>
          <w:delText xml:space="preserve">You can print a </w:delText>
        </w:r>
        <w:r w:rsidDel="00BE0C3D">
          <w:rPr>
            <w:lang w:val="en-US"/>
          </w:rPr>
          <w:delText xml:space="preserve">list of the shipment contents or a detailed </w:delText>
        </w:r>
        <w:r w:rsidRPr="0013430E" w:rsidDel="00BE0C3D">
          <w:rPr>
            <w:lang w:val="en-US"/>
          </w:rPr>
          <w:delText>shipment manifest</w:delText>
        </w:r>
        <w:r w:rsidDel="00BE0C3D">
          <w:rPr>
            <w:lang w:val="en-US"/>
          </w:rPr>
          <w:delText xml:space="preserve">. </w:delText>
        </w:r>
        <w:r w:rsidRPr="0013430E" w:rsidDel="00BE0C3D">
          <w:rPr>
            <w:lang w:val="en-US"/>
          </w:rPr>
          <w:delText xml:space="preserve"> </w:delText>
        </w:r>
        <w:r w:rsidDel="00BE0C3D">
          <w:delText xml:space="preserve">For more information about how to </w:delText>
        </w:r>
        <w:r w:rsidDel="00BE0C3D">
          <w:rPr>
            <w:lang w:val="en-US"/>
          </w:rPr>
          <w:delText>print</w:delText>
        </w:r>
        <w:r w:rsidDel="00BE0C3D">
          <w:delText xml:space="preserve"> a shipment, see</w:delText>
        </w:r>
        <w:r w:rsidDel="00BE0C3D">
          <w:rPr>
            <w:lang w:val="en-US"/>
          </w:rPr>
          <w:delText xml:space="preserve"> </w:delText>
        </w:r>
        <w:r w:rsidR="00DD1C64" w:rsidDel="00BE0C3D">
          <w:fldChar w:fldCharType="begin"/>
        </w:r>
        <w:r w:rsidR="00DD1C64" w:rsidDel="00BE0C3D">
          <w:delInstrText xml:space="preserve"> HYPERLINK \l "PrintingShippingReport" </w:delInstrText>
        </w:r>
        <w:r w:rsidR="00DD1C64" w:rsidDel="00BE0C3D">
          <w:fldChar w:fldCharType="separate"/>
        </w:r>
        <w:r w:rsidRPr="00AE1745" w:rsidDel="00BE0C3D">
          <w:rPr>
            <w:rStyle w:val="Hyperlink"/>
            <w:b/>
            <w:lang w:val="en-US"/>
          </w:rPr>
          <w:delText>Printing a Shipment Report</w:delText>
        </w:r>
        <w:r w:rsidR="00DD1C64" w:rsidDel="00BE0C3D">
          <w:rPr>
            <w:rStyle w:val="Hyperlink"/>
            <w:b/>
          </w:rPr>
          <w:fldChar w:fldCharType="end"/>
        </w:r>
        <w:r w:rsidRPr="00AE1745" w:rsidDel="00BE0C3D">
          <w:rPr>
            <w:b/>
            <w:lang w:val="en-US"/>
          </w:rPr>
          <w:delText>.</w:delText>
        </w:r>
      </w:del>
    </w:p>
    <w:p w14:paraId="6C95F467" w14:textId="77777777" w:rsidR="00F2232B" w:rsidDel="00BE0C3D" w:rsidRDefault="00F2232B" w:rsidP="00F2232B">
      <w:pPr>
        <w:pStyle w:val="ListParagraph"/>
        <w:ind w:left="0" w:right="360"/>
        <w:rPr>
          <w:del w:id="3071" w:author="Sayali Dev" w:date="2018-02-02T15:13:00Z"/>
        </w:rPr>
      </w:pPr>
    </w:p>
    <w:p w14:paraId="4FCE02C3" w14:textId="77777777" w:rsidR="00F2232B" w:rsidRDefault="00F2232B">
      <w:pPr>
        <w:pStyle w:val="BodyText"/>
        <w:pPrChange w:id="3072" w:author="Sayali Dev" w:date="2018-02-02T15:13:00Z">
          <w:pPr>
            <w:pStyle w:val="BodyText"/>
            <w:ind w:right="540"/>
          </w:pPr>
        </w:pPrChange>
      </w:pPr>
    </w:p>
    <w:p w14:paraId="4F6C6B5F" w14:textId="1D754CB9" w:rsidR="0082508D" w:rsidRDefault="00F2232B">
      <w:pPr>
        <w:pStyle w:val="BodyText"/>
        <w:ind w:right="540"/>
        <w:rPr>
          <w:ins w:id="3073" w:author="Sayali Dev" w:date="2018-02-02T15:24:00Z"/>
        </w:rPr>
        <w:pPrChange w:id="3074" w:author="Sayali Dev" w:date="2018-02-02T15:24:00Z">
          <w:pPr>
            <w:pStyle w:val="ListParagraph"/>
            <w:ind w:left="0" w:right="360"/>
          </w:pPr>
        </w:pPrChange>
      </w:pPr>
      <w:r>
        <w:t xml:space="preserve">On the </w:t>
      </w:r>
      <w:r w:rsidRPr="009D7200">
        <w:rPr>
          <w:b/>
        </w:rPr>
        <w:t>View Shipment</w:t>
      </w:r>
      <w:r>
        <w:t xml:space="preserve"> page, you can </w:t>
      </w:r>
      <w:r>
        <w:rPr>
          <w:lang w:val="en-US"/>
        </w:rPr>
        <w:t>initiate</w:t>
      </w:r>
      <w:r>
        <w:t xml:space="preserve"> the following tasks </w:t>
      </w:r>
      <w:ins w:id="3075" w:author="Sayali Dev" w:date="2018-02-02T15:13:00Z">
        <w:r w:rsidR="00BE0C3D">
          <w:rPr>
            <w:lang w:val="en-US"/>
          </w:rPr>
          <w:t>:</w:t>
        </w:r>
      </w:ins>
    </w:p>
    <w:p w14:paraId="2D4CC9AF" w14:textId="6FCA45F7" w:rsidR="00F2232B" w:rsidRPr="00074A30" w:rsidDel="0082508D" w:rsidRDefault="00F2232B" w:rsidP="00F2232B">
      <w:pPr>
        <w:pStyle w:val="BodyText"/>
        <w:ind w:right="540"/>
        <w:rPr>
          <w:del w:id="3076" w:author="Sayali Dev" w:date="2018-02-02T15:24:00Z"/>
          <w:lang w:val="en-US"/>
        </w:rPr>
      </w:pPr>
      <w:del w:id="3077" w:author="Sayali Dev" w:date="2018-02-02T15:13:00Z">
        <w:r w:rsidDel="00BE0C3D">
          <w:delText>as a Biobank user:</w:delText>
        </w:r>
      </w:del>
      <w:del w:id="3078" w:author="Sayali Dev" w:date="2018-02-02T15:24:00Z">
        <w:r w:rsidDel="0082508D">
          <w:rPr>
            <w:lang w:val="en-US"/>
          </w:rPr>
          <w:br/>
        </w:r>
      </w:del>
    </w:p>
    <w:p w14:paraId="75E2060E" w14:textId="51D40D4B" w:rsidR="00F2232B" w:rsidDel="0082508D" w:rsidRDefault="00F2232B" w:rsidP="00E55723">
      <w:pPr>
        <w:pStyle w:val="BodyText"/>
        <w:numPr>
          <w:ilvl w:val="0"/>
          <w:numId w:val="78"/>
        </w:numPr>
        <w:ind w:right="540"/>
        <w:rPr>
          <w:moveFrom w:id="3079" w:author="Sayali Dev" w:date="2018-02-02T15:24:00Z"/>
        </w:rPr>
      </w:pPr>
      <w:moveFromRangeStart w:id="3080" w:author="Sayali Dev" w:date="2018-02-02T15:24:00Z" w:name="move505348388"/>
      <w:moveFrom w:id="3081" w:author="Sayali Dev" w:date="2018-02-02T15:24:00Z">
        <w:r w:rsidRPr="00DF70F0" w:rsidDel="0082508D">
          <w:rPr>
            <w:b/>
          </w:rPr>
          <w:t>Manage events:</w:t>
        </w:r>
        <w:r w:rsidDel="0082508D">
          <w:t xml:space="preserve"> You can view and add events to a </w:t>
        </w:r>
        <w:r w:rsidDel="0082508D">
          <w:rPr>
            <w:lang w:val="en-US"/>
          </w:rPr>
          <w:t>shipment</w:t>
        </w:r>
        <w:r w:rsidDel="0082508D">
          <w:t xml:space="preserve"> by clicking the </w:t>
        </w:r>
        <w:r w:rsidRPr="00C50810" w:rsidDel="0082508D">
          <w:rPr>
            <w:b/>
          </w:rPr>
          <w:t>Manage Events</w:t>
        </w:r>
        <w:r w:rsidDel="0082508D">
          <w:t xml:space="preserve"> link. For more information about managing events, see </w:t>
        </w:r>
        <w:r w:rsidR="00DD1C64" w:rsidDel="0082508D">
          <w:fldChar w:fldCharType="begin"/>
        </w:r>
        <w:r w:rsidR="00DD1C64" w:rsidDel="0082508D">
          <w:instrText xml:space="preserve"> HYPERLINK \l "ManagingEvents" </w:instrText>
        </w:r>
        <w:r w:rsidR="00DD1C64" w:rsidDel="0082508D">
          <w:fldChar w:fldCharType="separate"/>
        </w:r>
        <w:r w:rsidDel="0082508D">
          <w:rPr>
            <w:rStyle w:val="Hyperlink"/>
            <w:b/>
          </w:rPr>
          <w:t>Managing Event</w:t>
        </w:r>
        <w:r w:rsidRPr="00324664" w:rsidDel="0082508D">
          <w:rPr>
            <w:rStyle w:val="Hyperlink"/>
            <w:b/>
          </w:rPr>
          <w:t>s</w:t>
        </w:r>
        <w:r w:rsidR="00DD1C64" w:rsidDel="0082508D">
          <w:rPr>
            <w:rStyle w:val="Hyperlink"/>
            <w:b/>
          </w:rPr>
          <w:fldChar w:fldCharType="end"/>
        </w:r>
        <w:r w:rsidDel="0082508D">
          <w:t xml:space="preserve"> in </w:t>
        </w:r>
        <w:r w:rsidRPr="00780C5E" w:rsidDel="0082508D">
          <w:rPr>
            <w:b/>
            <w:lang w:val="en-US"/>
          </w:rPr>
          <w:t>Managing the</w:t>
        </w:r>
        <w:r w:rsidDel="0082508D">
          <w:rPr>
            <w:lang w:val="en-US"/>
          </w:rPr>
          <w:t xml:space="preserve"> </w:t>
        </w:r>
        <w:r w:rsidRPr="00C37A26" w:rsidDel="0082508D">
          <w:rPr>
            <w:b/>
          </w:rPr>
          <w:t>Common System Functions</w:t>
        </w:r>
        <w:r w:rsidDel="0082508D">
          <w:t xml:space="preserve"> section.</w:t>
        </w:r>
      </w:moveFrom>
    </w:p>
    <w:p w14:paraId="7B0F2BDC" w14:textId="4F0ECD63" w:rsidR="00F2232B" w:rsidDel="0082508D" w:rsidRDefault="00F2232B" w:rsidP="00F2232B">
      <w:pPr>
        <w:pStyle w:val="BodyText"/>
        <w:ind w:left="720" w:right="540"/>
        <w:rPr>
          <w:moveFrom w:id="3082" w:author="Sayali Dev" w:date="2018-02-02T15:24:00Z"/>
        </w:rPr>
      </w:pPr>
    </w:p>
    <w:p w14:paraId="1012A2F7" w14:textId="25A80BE8" w:rsidR="00F2232B" w:rsidDel="0082508D" w:rsidRDefault="00F2232B" w:rsidP="00E55723">
      <w:pPr>
        <w:pStyle w:val="BodyText"/>
        <w:numPr>
          <w:ilvl w:val="0"/>
          <w:numId w:val="78"/>
        </w:numPr>
        <w:ind w:right="540"/>
        <w:rPr>
          <w:moveFrom w:id="3083" w:author="Sayali Dev" w:date="2018-02-02T15:24:00Z"/>
        </w:rPr>
      </w:pPr>
      <w:moveFrom w:id="3084" w:author="Sayali Dev" w:date="2018-02-02T15:24:00Z">
        <w:r w:rsidDel="0082508D">
          <w:rPr>
            <w:b/>
            <w:lang w:val="en-US"/>
          </w:rPr>
          <w:t>Add Attachment</w:t>
        </w:r>
        <w:r w:rsidRPr="00DF70F0" w:rsidDel="0082508D">
          <w:rPr>
            <w:b/>
          </w:rPr>
          <w:t>:</w:t>
        </w:r>
        <w:r w:rsidDel="0082508D">
          <w:t xml:space="preserve"> You can upload, download, and delete files that are attached to a shipment</w:t>
        </w:r>
        <w:r w:rsidDel="0082508D">
          <w:rPr>
            <w:lang w:val="en-US"/>
          </w:rPr>
          <w:t xml:space="preserve"> </w:t>
        </w:r>
        <w:r w:rsidDel="0082508D">
          <w:t xml:space="preserve">by clicking the </w:t>
        </w:r>
        <w:r w:rsidDel="0082508D">
          <w:rPr>
            <w:b/>
            <w:lang w:val="en-US"/>
          </w:rPr>
          <w:t>Add Attachment</w:t>
        </w:r>
        <w:r w:rsidDel="0082508D">
          <w:t xml:space="preserve"> link. For more information about how to manage files, see </w:t>
        </w:r>
        <w:r w:rsidR="00DD1C64" w:rsidDel="0082508D">
          <w:fldChar w:fldCharType="begin"/>
        </w:r>
        <w:r w:rsidR="00DD1C64" w:rsidDel="0082508D">
          <w:instrText xml:space="preserve"> HYPERLINK \l "CommonFileUpload" </w:instrText>
        </w:r>
        <w:r w:rsidR="00DD1C64" w:rsidDel="0082508D">
          <w:fldChar w:fldCharType="separate"/>
        </w:r>
        <w:r w:rsidRPr="009E0640" w:rsidDel="0082508D">
          <w:rPr>
            <w:rStyle w:val="Hyperlink"/>
            <w:b/>
          </w:rPr>
          <w:t>Common File Upload</w:t>
        </w:r>
        <w:r w:rsidR="00DD1C64" w:rsidDel="0082508D">
          <w:rPr>
            <w:rStyle w:val="Hyperlink"/>
            <w:b/>
          </w:rPr>
          <w:fldChar w:fldCharType="end"/>
        </w:r>
        <w:r w:rsidDel="0082508D">
          <w:t>.</w:t>
        </w:r>
      </w:moveFrom>
    </w:p>
    <w:p w14:paraId="3602A3F0" w14:textId="3ADD897D" w:rsidR="00F2232B" w:rsidRPr="00D30D68" w:rsidDel="0082508D" w:rsidRDefault="00F2232B" w:rsidP="00F2232B">
      <w:pPr>
        <w:pStyle w:val="BodyText"/>
        <w:ind w:left="720" w:right="540"/>
        <w:rPr>
          <w:moveFrom w:id="3085" w:author="Sayali Dev" w:date="2018-02-02T15:24:00Z"/>
        </w:rPr>
      </w:pPr>
    </w:p>
    <w:p w14:paraId="1E580F99" w14:textId="328811F2" w:rsidR="00F2232B" w:rsidDel="0082508D" w:rsidRDefault="00F2232B" w:rsidP="00E55723">
      <w:pPr>
        <w:pStyle w:val="BodyText"/>
        <w:numPr>
          <w:ilvl w:val="0"/>
          <w:numId w:val="78"/>
        </w:numPr>
        <w:ind w:right="540"/>
        <w:rPr>
          <w:moveFrom w:id="3086" w:author="Sayali Dev" w:date="2018-02-02T15:24:00Z"/>
        </w:rPr>
      </w:pPr>
      <w:moveFrom w:id="3087" w:author="Sayali Dev" w:date="2018-02-02T15:24:00Z">
        <w:r w:rsidRPr="000856A7" w:rsidDel="0082508D">
          <w:rPr>
            <w:b/>
          </w:rPr>
          <w:t xml:space="preserve">Check in </w:t>
        </w:r>
        <w:r w:rsidDel="0082508D">
          <w:rPr>
            <w:b/>
          </w:rPr>
          <w:t>biospecimen</w:t>
        </w:r>
        <w:r w:rsidRPr="000856A7" w:rsidDel="0082508D">
          <w:rPr>
            <w:b/>
          </w:rPr>
          <w:t>s:</w:t>
        </w:r>
        <w:r w:rsidDel="0082508D">
          <w:t xml:space="preserve"> For more information about how to check in biospecimens, see </w:t>
        </w:r>
        <w:r w:rsidR="00DD1C64" w:rsidDel="0082508D">
          <w:fldChar w:fldCharType="begin"/>
        </w:r>
        <w:r w:rsidR="00DD1C64" w:rsidDel="0082508D">
          <w:instrText xml:space="preserve"> HYPERLINK \l "_Checking_In_a" </w:instrText>
        </w:r>
        <w:r w:rsidR="00DD1C64" w:rsidDel="0082508D">
          <w:fldChar w:fldCharType="separate"/>
        </w:r>
        <w:r w:rsidDel="0082508D">
          <w:rPr>
            <w:rStyle w:val="Hyperlink"/>
            <w:b/>
          </w:rPr>
          <w:t>Checking In a Biospecimens Shipment</w:t>
        </w:r>
        <w:r w:rsidR="00DD1C64" w:rsidDel="0082508D">
          <w:rPr>
            <w:rStyle w:val="Hyperlink"/>
            <w:b/>
          </w:rPr>
          <w:fldChar w:fldCharType="end"/>
        </w:r>
        <w:r w:rsidDel="0082508D">
          <w:t>.</w:t>
        </w:r>
      </w:moveFrom>
    </w:p>
    <w:p w14:paraId="335B1927" w14:textId="29252CB5" w:rsidR="00F2232B" w:rsidDel="0082508D" w:rsidRDefault="00F2232B" w:rsidP="00F2232B">
      <w:pPr>
        <w:pStyle w:val="BodyText"/>
        <w:ind w:left="720" w:right="540"/>
        <w:rPr>
          <w:moveFrom w:id="3088" w:author="Sayali Dev" w:date="2018-02-02T15:24:00Z"/>
        </w:rPr>
      </w:pPr>
    </w:p>
    <w:p w14:paraId="48E0CC54" w14:textId="3B6E79C6" w:rsidR="00F2232B" w:rsidDel="0082508D" w:rsidRDefault="00F2232B" w:rsidP="00E55723">
      <w:pPr>
        <w:pStyle w:val="BodyText"/>
        <w:numPr>
          <w:ilvl w:val="0"/>
          <w:numId w:val="78"/>
        </w:numPr>
        <w:ind w:right="540"/>
        <w:rPr>
          <w:moveFrom w:id="3089" w:author="Sayali Dev" w:date="2018-02-02T15:24:00Z"/>
        </w:rPr>
      </w:pPr>
      <w:moveFrom w:id="3090" w:author="Sayali Dev" w:date="2018-02-02T15:24:00Z">
        <w:r w:rsidRPr="0095799B" w:rsidDel="0082508D">
          <w:rPr>
            <w:b/>
          </w:rPr>
          <w:t xml:space="preserve">Check in multiple </w:t>
        </w:r>
        <w:r w:rsidDel="0082508D">
          <w:rPr>
            <w:b/>
          </w:rPr>
          <w:t>biospecimen</w:t>
        </w:r>
        <w:r w:rsidRPr="0095799B" w:rsidDel="0082508D">
          <w:rPr>
            <w:b/>
          </w:rPr>
          <w:t>s:</w:t>
        </w:r>
        <w:r w:rsidDel="0082508D">
          <w:t xml:space="preserve"> For more information about how to check in multiple biospecimens, see </w:t>
        </w:r>
        <w:r w:rsidR="00DD1C64" w:rsidDel="0082508D">
          <w:fldChar w:fldCharType="begin"/>
        </w:r>
        <w:r w:rsidR="00DD1C64" w:rsidDel="0082508D">
          <w:instrText xml:space="preserve"> HYPERLINK \l "ShipmentsBulkCheckIn" </w:instrText>
        </w:r>
        <w:r w:rsidR="00DD1C64" w:rsidDel="0082508D">
          <w:fldChar w:fldCharType="separate"/>
        </w:r>
        <w:r w:rsidDel="0082508D">
          <w:rPr>
            <w:rStyle w:val="Hyperlink"/>
            <w:b/>
            <w:lang w:val="en-US"/>
          </w:rPr>
          <w:t xml:space="preserve">Checking In </w:t>
        </w:r>
        <w:r w:rsidDel="0082508D">
          <w:rPr>
            <w:rStyle w:val="Hyperlink"/>
            <w:b/>
          </w:rPr>
          <w:t>Biospecimen</w:t>
        </w:r>
        <w:r w:rsidRPr="00DF70F0" w:rsidDel="0082508D">
          <w:rPr>
            <w:rStyle w:val="Hyperlink"/>
            <w:b/>
          </w:rPr>
          <w:t xml:space="preserve">s </w:t>
        </w:r>
        <w:r w:rsidDel="0082508D">
          <w:rPr>
            <w:rStyle w:val="Hyperlink"/>
            <w:b/>
            <w:lang w:val="en-US"/>
          </w:rPr>
          <w:t>In Bulk</w:t>
        </w:r>
        <w:r w:rsidR="00DD1C64" w:rsidDel="0082508D">
          <w:rPr>
            <w:rStyle w:val="Hyperlink"/>
            <w:b/>
          </w:rPr>
          <w:fldChar w:fldCharType="end"/>
        </w:r>
        <w:r w:rsidDel="0082508D">
          <w:t>.</w:t>
        </w:r>
        <w:r w:rsidDel="0082508D">
          <w:br/>
        </w:r>
      </w:moveFrom>
    </w:p>
    <w:p w14:paraId="730B8037" w14:textId="1960A754" w:rsidR="00F2232B" w:rsidRPr="00AA26F9" w:rsidDel="0082508D" w:rsidRDefault="00F2232B" w:rsidP="00E55723">
      <w:pPr>
        <w:pStyle w:val="BodyText"/>
        <w:numPr>
          <w:ilvl w:val="0"/>
          <w:numId w:val="78"/>
        </w:numPr>
        <w:ind w:right="540"/>
        <w:rPr>
          <w:moveFrom w:id="3091" w:author="Sayali Dev" w:date="2018-02-02T15:24:00Z"/>
        </w:rPr>
      </w:pPr>
      <w:moveFrom w:id="3092" w:author="Sayali Dev" w:date="2018-02-02T15:24:00Z">
        <w:r w:rsidRPr="00DF70F0" w:rsidDel="0082508D">
          <w:rPr>
            <w:b/>
          </w:rPr>
          <w:t xml:space="preserve">Make bulk </w:t>
        </w:r>
        <w:r w:rsidDel="0082508D">
          <w:rPr>
            <w:b/>
            <w:lang w:val="en-US"/>
          </w:rPr>
          <w:t>modifications</w:t>
        </w:r>
        <w:r w:rsidRPr="00DF70F0" w:rsidDel="0082508D">
          <w:rPr>
            <w:b/>
          </w:rPr>
          <w:t>:</w:t>
        </w:r>
        <w:r w:rsidDel="0082508D">
          <w:t xml:space="preserve"> You can make </w:t>
        </w:r>
        <w:r w:rsidRPr="00AA26F9" w:rsidDel="0082508D">
          <w:t>changes to</w:t>
        </w:r>
        <w:r w:rsidDel="0082508D">
          <w:t xml:space="preserve"> multiple shipment biospecimens at the same time</w:t>
        </w:r>
        <w:r w:rsidRPr="00AA26F9" w:rsidDel="0082508D">
          <w:t>.</w:t>
        </w:r>
        <w:r w:rsidDel="0082508D">
          <w:t xml:space="preserve"> For more information about how to make bulk </w:t>
        </w:r>
        <w:r w:rsidDel="0082508D">
          <w:rPr>
            <w:lang w:val="en-US"/>
          </w:rPr>
          <w:t>modifications</w:t>
        </w:r>
        <w:r w:rsidDel="0082508D">
          <w:t xml:space="preserve">, see </w:t>
        </w:r>
        <w:r w:rsidR="00DD1C64" w:rsidDel="0082508D">
          <w:fldChar w:fldCharType="begin"/>
        </w:r>
        <w:r w:rsidR="00DD1C64" w:rsidDel="0082508D">
          <w:instrText xml:space="preserve"> HYPERLINK \l "_Bulk_Modifications" </w:instrText>
        </w:r>
        <w:r w:rsidR="00DD1C64" w:rsidDel="0082508D">
          <w:fldChar w:fldCharType="separate"/>
        </w:r>
        <w:r w:rsidDel="0082508D">
          <w:rPr>
            <w:rStyle w:val="Hyperlink"/>
            <w:b/>
          </w:rPr>
          <w:t>Bulk Modifications</w:t>
        </w:r>
        <w:r w:rsidR="00DD1C64" w:rsidDel="0082508D">
          <w:rPr>
            <w:rStyle w:val="Hyperlink"/>
            <w:b/>
          </w:rPr>
          <w:fldChar w:fldCharType="end"/>
        </w:r>
        <w:r w:rsidDel="0082508D">
          <w:t>.</w:t>
        </w:r>
      </w:moveFrom>
    </w:p>
    <w:p w14:paraId="1B42A5AF" w14:textId="2C001390" w:rsidR="00F2232B" w:rsidRPr="00AA26F9" w:rsidDel="0082508D" w:rsidRDefault="00F2232B" w:rsidP="00F2232B">
      <w:pPr>
        <w:pStyle w:val="ListParagraph"/>
        <w:rPr>
          <w:moveFrom w:id="3093" w:author="Sayali Dev" w:date="2018-02-02T15:24:00Z"/>
        </w:rPr>
      </w:pPr>
    </w:p>
    <w:p w14:paraId="66DAED09" w14:textId="0072C415" w:rsidR="00F2232B" w:rsidDel="0082508D" w:rsidRDefault="00F2232B" w:rsidP="00E55723">
      <w:pPr>
        <w:pStyle w:val="BodyText"/>
        <w:numPr>
          <w:ilvl w:val="0"/>
          <w:numId w:val="78"/>
        </w:numPr>
        <w:ind w:right="360"/>
        <w:rPr>
          <w:moveFrom w:id="3094" w:author="Sayali Dev" w:date="2018-02-02T15:24:00Z"/>
        </w:rPr>
      </w:pPr>
      <w:moveFrom w:id="3095" w:author="Sayali Dev" w:date="2018-02-02T15:24:00Z">
        <w:r w:rsidRPr="003B4335" w:rsidDel="0082508D">
          <w:rPr>
            <w:b/>
          </w:rPr>
          <w:t xml:space="preserve">Add a </w:t>
        </w:r>
        <w:r w:rsidDel="0082508D">
          <w:rPr>
            <w:b/>
          </w:rPr>
          <w:t>biospecimen</w:t>
        </w:r>
        <w:r w:rsidDel="0082508D">
          <w:rPr>
            <w:b/>
            <w:lang w:val="en-US"/>
          </w:rPr>
          <w:t xml:space="preserve">s </w:t>
        </w:r>
        <w:r w:rsidRPr="003B4335" w:rsidDel="0082508D">
          <w:rPr>
            <w:b/>
          </w:rPr>
          <w:t>shipment to a worklist:</w:t>
        </w:r>
        <w:r w:rsidDel="0082508D">
          <w:t xml:space="preserve"> For more information about how to add a shipment biospecimen to an existing or a new worklist, see </w:t>
        </w:r>
        <w:r w:rsidR="00DD1C64" w:rsidDel="0082508D">
          <w:fldChar w:fldCharType="begin"/>
        </w:r>
        <w:r w:rsidR="00DD1C64" w:rsidDel="0082508D">
          <w:instrText xml:space="preserve"> HYPERLINK \l "_Adding_a_Biospecimens" </w:instrText>
        </w:r>
        <w:r w:rsidR="00DD1C64" w:rsidDel="0082508D">
          <w:fldChar w:fldCharType="separate"/>
        </w:r>
        <w:r w:rsidDel="0082508D">
          <w:rPr>
            <w:rStyle w:val="Hyperlink"/>
            <w:b/>
          </w:rPr>
          <w:t>Adding a Biospecimens Shipment to a Worklist</w:t>
        </w:r>
        <w:r w:rsidR="00DD1C64" w:rsidDel="0082508D">
          <w:rPr>
            <w:rStyle w:val="Hyperlink"/>
            <w:b/>
          </w:rPr>
          <w:fldChar w:fldCharType="end"/>
        </w:r>
        <w:r w:rsidDel="0082508D">
          <w:t>.</w:t>
        </w:r>
      </w:moveFrom>
    </w:p>
    <w:p w14:paraId="77C45087" w14:textId="4DD911E6" w:rsidR="00F2232B" w:rsidRPr="00AA26F9" w:rsidDel="0082508D" w:rsidRDefault="00F2232B" w:rsidP="00F2232B">
      <w:pPr>
        <w:pStyle w:val="ListParagraph"/>
        <w:rPr>
          <w:moveFrom w:id="3096" w:author="Sayali Dev" w:date="2018-02-02T15:24:00Z"/>
        </w:rPr>
      </w:pPr>
    </w:p>
    <w:p w14:paraId="41523837" w14:textId="7A3899A3" w:rsidR="00F2232B" w:rsidDel="0082508D" w:rsidRDefault="00F2232B" w:rsidP="00E55723">
      <w:pPr>
        <w:pStyle w:val="BodyText"/>
        <w:numPr>
          <w:ilvl w:val="0"/>
          <w:numId w:val="78"/>
        </w:numPr>
        <w:rPr>
          <w:moveFrom w:id="3097" w:author="Sayali Dev" w:date="2018-02-02T15:24:00Z"/>
        </w:rPr>
      </w:pPr>
      <w:moveFrom w:id="3098" w:author="Sayali Dev" w:date="2018-02-02T15:24:00Z">
        <w:r w:rsidRPr="003B4335" w:rsidDel="0082508D">
          <w:rPr>
            <w:b/>
          </w:rPr>
          <w:t>Print a shipment manifest</w:t>
        </w:r>
        <w:r w:rsidDel="0082508D">
          <w:rPr>
            <w:b/>
            <w:lang w:val="en-US"/>
          </w:rPr>
          <w:t xml:space="preserve">:  </w:t>
        </w:r>
        <w:r w:rsidRPr="0013430E" w:rsidDel="0082508D">
          <w:rPr>
            <w:lang w:val="en-US"/>
          </w:rPr>
          <w:t xml:space="preserve">You can print a </w:t>
        </w:r>
        <w:r w:rsidDel="0082508D">
          <w:rPr>
            <w:lang w:val="en-US"/>
          </w:rPr>
          <w:t xml:space="preserve">list of the shipment contents or a detailed </w:t>
        </w:r>
        <w:r w:rsidRPr="0013430E" w:rsidDel="0082508D">
          <w:rPr>
            <w:lang w:val="en-US"/>
          </w:rPr>
          <w:t>shipment manifest</w:t>
        </w:r>
        <w:r w:rsidDel="0082508D">
          <w:rPr>
            <w:lang w:val="en-US"/>
          </w:rPr>
          <w:t xml:space="preserve">. </w:t>
        </w:r>
        <w:r w:rsidRPr="0013430E" w:rsidDel="0082508D">
          <w:rPr>
            <w:lang w:val="en-US"/>
          </w:rPr>
          <w:t xml:space="preserve"> </w:t>
        </w:r>
        <w:r w:rsidDel="0082508D">
          <w:t xml:space="preserve">For more information about how to </w:t>
        </w:r>
        <w:r w:rsidDel="0082508D">
          <w:rPr>
            <w:lang w:val="en-US"/>
          </w:rPr>
          <w:t>print</w:t>
        </w:r>
        <w:r w:rsidDel="0082508D">
          <w:t xml:space="preserve"> a shipment, see</w:t>
        </w:r>
        <w:r w:rsidDel="0082508D">
          <w:rPr>
            <w:lang w:val="en-US"/>
          </w:rPr>
          <w:t xml:space="preserve"> </w:t>
        </w:r>
        <w:r w:rsidR="00DD1C64" w:rsidDel="0082508D">
          <w:fldChar w:fldCharType="begin"/>
        </w:r>
        <w:r w:rsidR="00DD1C64" w:rsidDel="0082508D">
          <w:instrText xml:space="preserve"> HYPERLINK \l "_Printing_a_Shipment" </w:instrText>
        </w:r>
        <w:r w:rsidR="00DD1C64" w:rsidDel="0082508D">
          <w:fldChar w:fldCharType="separate"/>
        </w:r>
        <w:r w:rsidRPr="000F1DBE" w:rsidDel="0082508D">
          <w:rPr>
            <w:rStyle w:val="Hyperlink"/>
            <w:b/>
            <w:lang w:val="en-US"/>
          </w:rPr>
          <w:t>Printing a Shipment Report</w:t>
        </w:r>
        <w:r w:rsidR="00DD1C64" w:rsidDel="0082508D">
          <w:rPr>
            <w:rStyle w:val="Hyperlink"/>
            <w:b/>
          </w:rPr>
          <w:fldChar w:fldCharType="end"/>
        </w:r>
        <w:r w:rsidDel="0082508D">
          <w:rPr>
            <w:lang w:val="en-US"/>
          </w:rPr>
          <w:t>.</w:t>
        </w:r>
      </w:moveFrom>
    </w:p>
    <w:moveFromRangeEnd w:id="3080"/>
    <w:p w14:paraId="0A43627C" w14:textId="77777777" w:rsidR="00F2232B" w:rsidRPr="00AA26F9" w:rsidRDefault="00F2232B">
      <w:pPr>
        <w:pStyle w:val="BodyText"/>
        <w:ind w:right="540"/>
        <w:pPrChange w:id="3099" w:author="Sayali Dev" w:date="2018-02-02T15:24:00Z">
          <w:pPr>
            <w:pStyle w:val="ListParagraph"/>
            <w:ind w:left="0" w:right="360"/>
          </w:pPr>
        </w:pPrChange>
      </w:pPr>
    </w:p>
    <w:p w14:paraId="7882074B" w14:textId="17941C03" w:rsidR="0082508D" w:rsidRPr="00083955" w:rsidRDefault="0082508D" w:rsidP="00E55723">
      <w:pPr>
        <w:pStyle w:val="BodyText"/>
        <w:numPr>
          <w:ilvl w:val="0"/>
          <w:numId w:val="78"/>
        </w:numPr>
        <w:ind w:right="540"/>
        <w:rPr>
          <w:ins w:id="3100" w:author="Sayali Dev" w:date="2018-02-02T15:24:00Z"/>
          <w:b/>
          <w:rPrChange w:id="3101" w:author="Sayali Dev" w:date="2018-02-02T15:34:00Z">
            <w:rPr>
              <w:ins w:id="3102" w:author="Sayali Dev" w:date="2018-02-02T15:24:00Z"/>
              <w:lang w:val="en-US"/>
            </w:rPr>
          </w:rPrChange>
        </w:rPr>
      </w:pPr>
      <w:ins w:id="3103" w:author="Sayali Dev" w:date="2018-02-02T15:24:00Z">
        <w:r w:rsidRPr="00083955">
          <w:rPr>
            <w:b/>
            <w:lang w:val="en-US"/>
            <w:rPrChange w:id="3104" w:author="Sayali Dev" w:date="2018-02-02T15:34:00Z">
              <w:rPr>
                <w:lang w:val="en-US"/>
              </w:rPr>
            </w:rPrChange>
          </w:rPr>
          <w:t>Receive biospecimens Shipment:</w:t>
        </w:r>
      </w:ins>
    </w:p>
    <w:p w14:paraId="2803532B" w14:textId="7A6A859D" w:rsidR="0082508D" w:rsidRDefault="0082508D">
      <w:pPr>
        <w:pStyle w:val="BodyText"/>
        <w:ind w:left="720" w:right="540"/>
        <w:rPr>
          <w:ins w:id="3105" w:author="Sayali Dev" w:date="2018-02-02T15:25:00Z"/>
          <w:lang w:val="en-US"/>
        </w:rPr>
        <w:pPrChange w:id="3106" w:author="Sayali Dev" w:date="2018-02-02T15:25:00Z">
          <w:pPr>
            <w:pStyle w:val="BodyText"/>
            <w:numPr>
              <w:numId w:val="78"/>
            </w:numPr>
            <w:ind w:left="720" w:right="540" w:hanging="360"/>
          </w:pPr>
        </w:pPrChange>
      </w:pPr>
      <w:ins w:id="3107" w:author="Sayali Dev" w:date="2018-02-02T15:25:00Z">
        <w:r>
          <w:rPr>
            <w:lang w:val="en-US"/>
          </w:rPr>
          <w:t xml:space="preserve">You can receive biospecimens shipment sent from the collection site. For more information, see </w:t>
        </w:r>
      </w:ins>
    </w:p>
    <w:p w14:paraId="36ABC1FA" w14:textId="2FD6B81C" w:rsidR="0082508D" w:rsidRDefault="0082508D">
      <w:pPr>
        <w:pStyle w:val="BodyText"/>
        <w:ind w:left="720" w:right="540"/>
        <w:rPr>
          <w:ins w:id="3108" w:author="Sayali Dev" w:date="2018-02-02T15:30:00Z"/>
          <w:rStyle w:val="Hyperlink"/>
          <w:b/>
          <w:lang w:val="en-US"/>
        </w:rPr>
        <w:pPrChange w:id="3109" w:author="Sayali Dev" w:date="2018-02-02T15:25:00Z">
          <w:pPr>
            <w:pStyle w:val="BodyText"/>
            <w:numPr>
              <w:numId w:val="78"/>
            </w:numPr>
            <w:ind w:left="720" w:right="540" w:hanging="360"/>
          </w:pPr>
        </w:pPrChange>
      </w:pPr>
      <w:ins w:id="3110" w:author="Sayali Dev" w:date="2018-02-02T15:26:00Z">
        <w:r w:rsidRPr="0082508D">
          <w:rPr>
            <w:rStyle w:val="Hyperlink"/>
            <w:b/>
            <w:lang w:val="en-US"/>
            <w:rPrChange w:id="3111" w:author="Sayali Dev" w:date="2018-02-02T15:26:00Z">
              <w:rPr/>
            </w:rPrChange>
          </w:rPr>
          <w:fldChar w:fldCharType="begin"/>
        </w:r>
        <w:r w:rsidRPr="0082508D">
          <w:rPr>
            <w:rStyle w:val="Hyperlink"/>
            <w:b/>
            <w:lang w:val="en-US"/>
            <w:rPrChange w:id="3112" w:author="Sayali Dev" w:date="2018-02-02T15:26:00Z">
              <w:rPr/>
            </w:rPrChange>
          </w:rPr>
          <w:instrText xml:space="preserve"> HYPERLINK  \l "_Receiving_a_Biospecimens" </w:instrText>
        </w:r>
        <w:r w:rsidRPr="0082508D">
          <w:rPr>
            <w:rStyle w:val="Hyperlink"/>
            <w:b/>
            <w:lang w:val="en-US"/>
            <w:rPrChange w:id="3113" w:author="Sayali Dev" w:date="2018-02-02T15:26:00Z">
              <w:rPr/>
            </w:rPrChange>
          </w:rPr>
          <w:fldChar w:fldCharType="separate"/>
        </w:r>
        <w:r w:rsidRPr="0082508D">
          <w:rPr>
            <w:rStyle w:val="Hyperlink"/>
            <w:b/>
            <w:lang w:val="en-US"/>
            <w:rPrChange w:id="3114" w:author="Sayali Dev" w:date="2018-02-02T15:26:00Z">
              <w:rPr>
                <w:rStyle w:val="Hyperlink"/>
              </w:rPr>
            </w:rPrChange>
          </w:rPr>
          <w:t>Receiving a Biospecimen</w:t>
        </w:r>
        <w:r w:rsidRPr="0082508D">
          <w:rPr>
            <w:rStyle w:val="Hyperlink"/>
            <w:b/>
            <w:lang w:val="en-US"/>
            <w:rPrChange w:id="3115" w:author="Sayali Dev" w:date="2018-02-02T15:26:00Z">
              <w:rPr>
                <w:rStyle w:val="Hyperlink"/>
                <w:lang w:val="en-US"/>
              </w:rPr>
            </w:rPrChange>
          </w:rPr>
          <w:t>s Shipm</w:t>
        </w:r>
        <w:r w:rsidRPr="0082508D">
          <w:rPr>
            <w:rStyle w:val="Hyperlink"/>
            <w:b/>
            <w:lang w:val="en-US"/>
            <w:rPrChange w:id="3116" w:author="Sayali Dev" w:date="2018-02-02T15:26:00Z">
              <w:rPr>
                <w:rStyle w:val="Hyperlink"/>
              </w:rPr>
            </w:rPrChange>
          </w:rPr>
          <w:t>ent</w:t>
        </w:r>
        <w:r w:rsidRPr="0082508D">
          <w:rPr>
            <w:rStyle w:val="Hyperlink"/>
            <w:b/>
            <w:lang w:val="en-US"/>
            <w:rPrChange w:id="3117" w:author="Sayali Dev" w:date="2018-02-02T15:26:00Z">
              <w:rPr/>
            </w:rPrChange>
          </w:rPr>
          <w:fldChar w:fldCharType="end"/>
        </w:r>
      </w:ins>
    </w:p>
    <w:p w14:paraId="5B61DA92" w14:textId="74FCCB74" w:rsidR="007E5BB0" w:rsidRDefault="007E5BB0">
      <w:pPr>
        <w:pStyle w:val="BodyText"/>
        <w:ind w:left="720" w:right="540"/>
        <w:rPr>
          <w:ins w:id="3118" w:author="Sayali Dev" w:date="2018-02-02T15:30:00Z"/>
          <w:rStyle w:val="Hyperlink"/>
          <w:b/>
          <w:lang w:val="en-US"/>
        </w:rPr>
        <w:pPrChange w:id="3119" w:author="Sayali Dev" w:date="2018-02-02T15:25:00Z">
          <w:pPr>
            <w:pStyle w:val="BodyText"/>
            <w:numPr>
              <w:numId w:val="78"/>
            </w:numPr>
            <w:ind w:left="720" w:right="540" w:hanging="360"/>
          </w:pPr>
        </w:pPrChange>
      </w:pPr>
    </w:p>
    <w:p w14:paraId="03995D61" w14:textId="5694E5DE" w:rsidR="007E5BB0" w:rsidRPr="00083955" w:rsidRDefault="00083955">
      <w:pPr>
        <w:pStyle w:val="BodyText"/>
        <w:numPr>
          <w:ilvl w:val="0"/>
          <w:numId w:val="78"/>
        </w:numPr>
        <w:ind w:right="540"/>
        <w:rPr>
          <w:ins w:id="3120" w:author="Sayali Dev" w:date="2018-02-02T15:30:00Z"/>
          <w:lang w:val="en-US"/>
          <w:rPrChange w:id="3121" w:author="Sayali Dev" w:date="2018-02-02T15:34:00Z">
            <w:rPr>
              <w:ins w:id="3122" w:author="Sayali Dev" w:date="2018-02-02T15:30:00Z"/>
            </w:rPr>
          </w:rPrChange>
        </w:rPr>
        <w:pPrChange w:id="3123" w:author="Sayali Dev" w:date="2018-02-02T15:31:00Z">
          <w:pPr>
            <w:pStyle w:val="Heading3"/>
          </w:pPr>
        </w:pPrChange>
      </w:pPr>
      <w:ins w:id="3124" w:author="Sayali Dev" w:date="2018-02-02T15:30:00Z">
        <w:r w:rsidRPr="00083955">
          <w:rPr>
            <w:b/>
            <w:lang w:val="en-US"/>
            <w:rPrChange w:id="3125" w:author="Sayali Dev" w:date="2018-02-02T15:34:00Z">
              <w:rPr>
                <w:b w:val="0"/>
                <w:lang w:val="en-US"/>
              </w:rPr>
            </w:rPrChange>
          </w:rPr>
          <w:t>Check</w:t>
        </w:r>
        <w:r w:rsidR="007E5BB0" w:rsidRPr="00083955">
          <w:rPr>
            <w:b/>
            <w:lang w:val="en-US"/>
            <w:rPrChange w:id="3126" w:author="Sayali Dev" w:date="2018-02-02T15:34:00Z">
              <w:rPr>
                <w:b w:val="0"/>
              </w:rPr>
            </w:rPrChange>
          </w:rPr>
          <w:t xml:space="preserve"> In</w:t>
        </w:r>
        <w:r w:rsidRPr="00083955">
          <w:rPr>
            <w:b/>
            <w:lang w:val="en-US"/>
            <w:rPrChange w:id="3127" w:author="Sayali Dev" w:date="2018-02-02T15:34:00Z">
              <w:rPr>
                <w:b w:val="0"/>
                <w:lang w:val="en-US"/>
              </w:rPr>
            </w:rPrChange>
          </w:rPr>
          <w:t xml:space="preserve"> </w:t>
        </w:r>
        <w:r w:rsidR="007E5BB0" w:rsidRPr="00083955">
          <w:rPr>
            <w:b/>
            <w:lang w:val="en-US"/>
            <w:rPrChange w:id="3128" w:author="Sayali Dev" w:date="2018-02-02T15:34:00Z">
              <w:rPr>
                <w:b w:val="0"/>
              </w:rPr>
            </w:rPrChange>
          </w:rPr>
          <w:t>Biospecimen</w:t>
        </w:r>
        <w:r w:rsidR="007E5BB0" w:rsidRPr="00083955">
          <w:rPr>
            <w:b/>
            <w:lang w:val="en-US"/>
            <w:rPrChange w:id="3129" w:author="Sayali Dev" w:date="2018-02-02T15:34:00Z">
              <w:rPr>
                <w:b w:val="0"/>
                <w:lang w:val="en-US"/>
              </w:rPr>
            </w:rPrChange>
          </w:rPr>
          <w:t>s</w:t>
        </w:r>
      </w:ins>
      <w:ins w:id="3130" w:author="Sayali Dev" w:date="2018-02-15T15:49:00Z">
        <w:r w:rsidR="004C7D71">
          <w:rPr>
            <w:b/>
            <w:lang w:val="en-US"/>
          </w:rPr>
          <w:t xml:space="preserve"> – Store Biospecimens in the inventory</w:t>
        </w:r>
      </w:ins>
      <w:ins w:id="3131" w:author="Sayali Dev" w:date="2018-02-02T15:31:00Z">
        <w:r w:rsidR="007E5BB0" w:rsidRPr="00083955">
          <w:rPr>
            <w:b/>
            <w:lang w:val="en-US"/>
            <w:rPrChange w:id="3132" w:author="Sayali Dev" w:date="2018-02-02T15:34:00Z">
              <w:rPr>
                <w:b w:val="0"/>
                <w:lang w:val="en-US"/>
              </w:rPr>
            </w:rPrChange>
          </w:rPr>
          <w:t>:</w:t>
        </w:r>
      </w:ins>
    </w:p>
    <w:p w14:paraId="716693DD" w14:textId="7FC063C7" w:rsidR="007E5BB0" w:rsidRDefault="007E5BB0">
      <w:pPr>
        <w:pStyle w:val="BodyText"/>
        <w:ind w:right="810" w:firstLine="720"/>
        <w:rPr>
          <w:ins w:id="3133" w:author="Sayali Dev" w:date="2018-02-02T15:31:00Z"/>
          <w:lang w:val="en-US"/>
        </w:rPr>
        <w:pPrChange w:id="3134" w:author="Sayali Dev" w:date="2018-02-02T15:31:00Z">
          <w:pPr>
            <w:pStyle w:val="BodyText"/>
            <w:ind w:right="810"/>
          </w:pPr>
        </w:pPrChange>
      </w:pPr>
      <w:ins w:id="3135" w:author="Sayali Dev" w:date="2018-02-02T15:30:00Z">
        <w:r>
          <w:t>You can check in shipment biospecimens in part or completely</w:t>
        </w:r>
        <w:r w:rsidRPr="00585562">
          <w:t xml:space="preserve">. </w:t>
        </w:r>
      </w:ins>
      <w:ins w:id="3136" w:author="Sayali Dev" w:date="2018-02-02T15:31:00Z">
        <w:r>
          <w:rPr>
            <w:lang w:val="en-US"/>
          </w:rPr>
          <w:t>For more information, see</w:t>
        </w:r>
      </w:ins>
    </w:p>
    <w:p w14:paraId="1AA4FCEF" w14:textId="5005F7FB" w:rsidR="007E5BB0" w:rsidRDefault="00083955">
      <w:pPr>
        <w:pStyle w:val="BodyText"/>
        <w:ind w:left="720" w:right="540"/>
        <w:rPr>
          <w:ins w:id="3137" w:author="Sayali Dev" w:date="2018-02-02T15:33:00Z"/>
        </w:rPr>
        <w:pPrChange w:id="3138" w:author="Sayali Dev" w:date="2018-02-02T15:25:00Z">
          <w:pPr>
            <w:pStyle w:val="BodyText"/>
            <w:numPr>
              <w:numId w:val="78"/>
            </w:numPr>
            <w:ind w:left="720" w:right="540" w:hanging="360"/>
          </w:pPr>
        </w:pPrChange>
      </w:pPr>
      <w:ins w:id="3139" w:author="Sayali Dev" w:date="2018-02-02T15:33:00Z">
        <w:r>
          <w:fldChar w:fldCharType="begin"/>
        </w:r>
        <w:r>
          <w:instrText xml:space="preserve"> HYPERLINK \l "_Checking_In_a" </w:instrText>
        </w:r>
        <w:r>
          <w:fldChar w:fldCharType="separate"/>
        </w:r>
        <w:r>
          <w:rPr>
            <w:rStyle w:val="Hyperlink"/>
            <w:b/>
          </w:rPr>
          <w:t>Checking In a Biospecimens Shipment</w:t>
        </w:r>
        <w:r>
          <w:rPr>
            <w:rStyle w:val="Hyperlink"/>
            <w:b/>
          </w:rPr>
          <w:fldChar w:fldCharType="end"/>
        </w:r>
        <w:r>
          <w:t>.</w:t>
        </w:r>
      </w:ins>
    </w:p>
    <w:p w14:paraId="60E10DB3" w14:textId="77777777" w:rsidR="00F97418" w:rsidRDefault="00F97418">
      <w:pPr>
        <w:rPr>
          <w:ins w:id="3140" w:author="Sayali Dev" w:date="2018-02-15T15:50:00Z"/>
          <w:b/>
        </w:rPr>
        <w:pPrChange w:id="3141" w:author="Sayali Dev" w:date="2018-02-15T15:50:00Z">
          <w:pPr>
            <w:pStyle w:val="BodyText"/>
            <w:ind w:left="720" w:right="540"/>
          </w:pPr>
        </w:pPrChange>
      </w:pPr>
    </w:p>
    <w:p w14:paraId="74A3AADB" w14:textId="77777777" w:rsidR="00F97418" w:rsidRPr="00F97418" w:rsidRDefault="00F97418">
      <w:pPr>
        <w:rPr>
          <w:ins w:id="3142" w:author="Sayali Dev" w:date="2018-02-15T15:50:00Z"/>
          <w:rPrChange w:id="3143" w:author="Sayali Dev" w:date="2018-02-15T15:50:00Z">
            <w:rPr>
              <w:ins w:id="3144" w:author="Sayali Dev" w:date="2018-02-15T15:50:00Z"/>
              <w:b/>
            </w:rPr>
          </w:rPrChange>
        </w:rPr>
        <w:pPrChange w:id="3145" w:author="Sayali Dev" w:date="2018-02-15T15:50:00Z">
          <w:pPr>
            <w:pStyle w:val="BodyText"/>
            <w:ind w:left="720" w:right="540"/>
          </w:pPr>
        </w:pPrChange>
      </w:pPr>
      <w:ins w:id="3146" w:author="Sayali Dev" w:date="2018-02-15T15:50:00Z">
        <w:r w:rsidRPr="00F97418">
          <w:rPr>
            <w:rPrChange w:id="3147" w:author="Sayali Dev" w:date="2018-02-15T15:50:00Z">
              <w:rPr>
                <w:b/>
              </w:rPr>
            </w:rPrChange>
          </w:rPr>
          <w:t>Also you can perform :</w:t>
        </w:r>
      </w:ins>
    </w:p>
    <w:p w14:paraId="5625F3FB" w14:textId="0EBFF195" w:rsidR="00F2232B" w:rsidRPr="00AA26F9" w:rsidDel="004C7D71" w:rsidRDefault="00F2232B" w:rsidP="00E55723">
      <w:pPr>
        <w:pStyle w:val="BodyText"/>
        <w:numPr>
          <w:ilvl w:val="0"/>
          <w:numId w:val="78"/>
        </w:numPr>
        <w:ind w:right="540"/>
        <w:rPr>
          <w:del w:id="3148" w:author="Sayali Dev" w:date="2018-02-15T15:48:00Z"/>
        </w:rPr>
      </w:pPr>
      <w:del w:id="3149" w:author="Sayali Dev" w:date="2018-02-15T15:48:00Z">
        <w:r w:rsidRPr="00FA280E" w:rsidDel="004C7D71">
          <w:rPr>
            <w:b/>
          </w:rPr>
          <w:delText>Modify a redistribution shipment:</w:delText>
        </w:r>
        <w:r w:rsidDel="004C7D71">
          <w:delText xml:space="preserve"> For more information about how to m</w:delText>
        </w:r>
        <w:r w:rsidRPr="00AA26F9" w:rsidDel="004C7D71">
          <w:delText>odify</w:delText>
        </w:r>
        <w:r w:rsidDel="004C7D71">
          <w:delText xml:space="preserve"> a redistribution </w:delText>
        </w:r>
        <w:r w:rsidRPr="00AA26F9" w:rsidDel="004C7D71">
          <w:delText xml:space="preserve">shipment or the </w:delText>
        </w:r>
        <w:r w:rsidDel="004C7D71">
          <w:delText>biospecimen</w:delText>
        </w:r>
        <w:r w:rsidRPr="00AA26F9" w:rsidDel="004C7D71">
          <w:delText>s</w:delText>
        </w:r>
        <w:r w:rsidDel="004C7D71">
          <w:delText xml:space="preserve"> associated with this shipment, see </w:delText>
        </w:r>
        <w:r w:rsidR="006C608D" w:rsidDel="004C7D71">
          <w:fldChar w:fldCharType="begin"/>
        </w:r>
        <w:r w:rsidR="006C608D" w:rsidDel="004C7D71">
          <w:delInstrText xml:space="preserve"> HYPERLINK \l "ModifyRedistributionShipment" </w:delInstrText>
        </w:r>
        <w:r w:rsidR="006C608D" w:rsidDel="004C7D71">
          <w:fldChar w:fldCharType="separate"/>
        </w:r>
        <w:r w:rsidRPr="000860F7" w:rsidDel="004C7D71">
          <w:rPr>
            <w:rStyle w:val="Hyperlink"/>
            <w:b/>
          </w:rPr>
          <w:delText xml:space="preserve">Modifying </w:delText>
        </w:r>
        <w:r w:rsidDel="004C7D71">
          <w:rPr>
            <w:rStyle w:val="Hyperlink"/>
            <w:b/>
          </w:rPr>
          <w:delText xml:space="preserve">a </w:delText>
        </w:r>
        <w:r w:rsidRPr="000860F7" w:rsidDel="004C7D71">
          <w:rPr>
            <w:rStyle w:val="Hyperlink"/>
            <w:b/>
          </w:rPr>
          <w:delText>Redistribution Shipment</w:delText>
        </w:r>
        <w:r w:rsidR="006C608D" w:rsidDel="004C7D71">
          <w:rPr>
            <w:rStyle w:val="Hyperlink"/>
            <w:b/>
          </w:rPr>
          <w:fldChar w:fldCharType="end"/>
        </w:r>
        <w:r w:rsidDel="004C7D71">
          <w:delText>.</w:delText>
        </w:r>
      </w:del>
    </w:p>
    <w:p w14:paraId="090DC239" w14:textId="565E0BC3" w:rsidR="00F2232B" w:rsidRPr="00AA26F9" w:rsidDel="004C7D71" w:rsidRDefault="00F2232B" w:rsidP="00F2232B">
      <w:pPr>
        <w:pStyle w:val="ListParagraph"/>
        <w:rPr>
          <w:del w:id="3150" w:author="Sayali Dev" w:date="2018-02-15T15:48:00Z"/>
        </w:rPr>
      </w:pPr>
    </w:p>
    <w:p w14:paraId="6FE0B69B" w14:textId="7C4E082B" w:rsidR="00F2232B" w:rsidDel="004C7D71" w:rsidRDefault="00F2232B" w:rsidP="00E55723">
      <w:pPr>
        <w:pStyle w:val="BodyText"/>
        <w:numPr>
          <w:ilvl w:val="0"/>
          <w:numId w:val="78"/>
        </w:numPr>
        <w:ind w:right="360"/>
        <w:rPr>
          <w:del w:id="3151" w:author="Sayali Dev" w:date="2018-02-15T15:48:00Z"/>
        </w:rPr>
      </w:pPr>
      <w:del w:id="3152" w:author="Sayali Dev" w:date="2018-02-15T15:48:00Z">
        <w:r w:rsidDel="004C7D71">
          <w:rPr>
            <w:b/>
          </w:rPr>
          <w:delText xml:space="preserve">Delete </w:delText>
        </w:r>
        <w:r w:rsidRPr="00FA280E" w:rsidDel="004C7D71">
          <w:rPr>
            <w:b/>
          </w:rPr>
          <w:delText>a redistribution shipment:</w:delText>
        </w:r>
        <w:r w:rsidDel="004C7D71">
          <w:delText xml:space="preserve"> For more information about how to delete a redistribution </w:delText>
        </w:r>
        <w:r w:rsidRPr="00AA26F9" w:rsidDel="004C7D71">
          <w:delText>shipment</w:delText>
        </w:r>
        <w:r w:rsidDel="004C7D71">
          <w:delText xml:space="preserve">, see </w:delText>
        </w:r>
        <w:r w:rsidR="006C608D" w:rsidDel="004C7D71">
          <w:fldChar w:fldCharType="begin"/>
        </w:r>
        <w:r w:rsidR="006C608D" w:rsidDel="004C7D71">
          <w:delInstrText xml:space="preserve"> HYPERLINK \l "DeleteRedistributionShipment" </w:delInstrText>
        </w:r>
        <w:r w:rsidR="006C608D" w:rsidDel="004C7D71">
          <w:fldChar w:fldCharType="separate"/>
        </w:r>
        <w:r w:rsidRPr="00D45312" w:rsidDel="004C7D71">
          <w:rPr>
            <w:rStyle w:val="Hyperlink"/>
            <w:b/>
          </w:rPr>
          <w:delText xml:space="preserve">Deleting </w:delText>
        </w:r>
        <w:r w:rsidDel="004C7D71">
          <w:rPr>
            <w:rStyle w:val="Hyperlink"/>
            <w:b/>
          </w:rPr>
          <w:delText xml:space="preserve">a </w:delText>
        </w:r>
        <w:r w:rsidRPr="00D45312" w:rsidDel="004C7D71">
          <w:rPr>
            <w:rStyle w:val="Hyperlink"/>
            <w:b/>
          </w:rPr>
          <w:delText>Redistribution Shipment</w:delText>
        </w:r>
        <w:r w:rsidR="006C608D" w:rsidDel="004C7D71">
          <w:rPr>
            <w:rStyle w:val="Hyperlink"/>
            <w:b/>
          </w:rPr>
          <w:fldChar w:fldCharType="end"/>
        </w:r>
        <w:r w:rsidDel="004C7D71">
          <w:delText>.</w:delText>
        </w:r>
      </w:del>
    </w:p>
    <w:p w14:paraId="1ACA5777" w14:textId="589C6583" w:rsidR="00F2232B" w:rsidDel="004C7D71" w:rsidRDefault="00F2232B" w:rsidP="00F2232B">
      <w:pPr>
        <w:pStyle w:val="ListParagraph"/>
        <w:rPr>
          <w:del w:id="3153" w:author="Sayali Dev" w:date="2018-02-15T15:48:00Z"/>
        </w:rPr>
      </w:pPr>
    </w:p>
    <w:p w14:paraId="7FE0A0E1" w14:textId="6CA194C2" w:rsidR="0082508D" w:rsidRPr="00973B76" w:rsidDel="00973B76" w:rsidRDefault="00F2232B">
      <w:pPr>
        <w:rPr>
          <w:del w:id="3154" w:author="Sayali Dev" w:date="2018-02-15T15:50:00Z"/>
          <w:moveTo w:id="3155" w:author="Sayali Dev" w:date="2018-02-02T15:24:00Z"/>
          <w:b/>
          <w:rPrChange w:id="3156" w:author="Sayali Dev" w:date="2018-02-15T15:50:00Z">
            <w:rPr>
              <w:del w:id="3157" w:author="Sayali Dev" w:date="2018-02-15T15:50:00Z"/>
              <w:moveTo w:id="3158" w:author="Sayali Dev" w:date="2018-02-02T15:24:00Z"/>
            </w:rPr>
          </w:rPrChange>
        </w:rPr>
        <w:pPrChange w:id="3159" w:author="Sayali Dev" w:date="2018-02-15T15:50:00Z">
          <w:pPr>
            <w:pStyle w:val="BodyText"/>
            <w:numPr>
              <w:numId w:val="78"/>
            </w:numPr>
            <w:ind w:left="720" w:right="540" w:hanging="360"/>
          </w:pPr>
        </w:pPrChange>
      </w:pPr>
      <w:del w:id="3160" w:author="Sayali Dev" w:date="2018-02-15T15:48:00Z">
        <w:r w:rsidDel="004C7D71">
          <w:rPr>
            <w:b/>
          </w:rPr>
          <w:delText>Record receipt of a Redistribution shipment:</w:delText>
        </w:r>
        <w:r w:rsidDel="004C7D71">
          <w:delText xml:space="preserve"> For more information about how to manually record an external location’s receipt of a redistribution shipment, see </w:delText>
        </w:r>
        <w:r w:rsidR="006C608D" w:rsidDel="004C7D71">
          <w:fldChar w:fldCharType="begin"/>
        </w:r>
        <w:r w:rsidR="006C608D" w:rsidDel="004C7D71">
          <w:delInstrText xml:space="preserve"> HYPERLINK \l "RecordReceiptOfRedsitribution" </w:delInstrText>
        </w:r>
        <w:r w:rsidR="006C608D" w:rsidDel="004C7D71">
          <w:fldChar w:fldCharType="separate"/>
        </w:r>
        <w:r w:rsidRPr="008457C2" w:rsidDel="004C7D71">
          <w:rPr>
            <w:rStyle w:val="Hyperlink"/>
            <w:b/>
          </w:rPr>
          <w:delText>Recording Receipt of a Redistribution Shipment</w:delText>
        </w:r>
        <w:r w:rsidR="006C608D" w:rsidDel="004C7D71">
          <w:rPr>
            <w:rStyle w:val="Hyperlink"/>
            <w:b/>
          </w:rPr>
          <w:fldChar w:fldCharType="end"/>
        </w:r>
        <w:r w:rsidRPr="008457C2" w:rsidDel="004C7D71">
          <w:rPr>
            <w:b/>
          </w:rPr>
          <w:delText>.</w:delText>
        </w:r>
      </w:del>
      <w:moveToRangeStart w:id="3161" w:author="Sayali Dev" w:date="2018-02-02T15:24:00Z" w:name="move505348388"/>
      <w:moveTo w:id="3162" w:author="Sayali Dev" w:date="2018-02-02T15:24:00Z">
        <w:del w:id="3163" w:author="Sayali Dev" w:date="2018-02-15T15:50:00Z">
          <w:r w:rsidR="0082508D" w:rsidRPr="00DF70F0" w:rsidDel="00973B76">
            <w:rPr>
              <w:b/>
            </w:rPr>
            <w:delText>Manage events:</w:delText>
          </w:r>
          <w:r w:rsidR="0082508D" w:rsidDel="00973B76">
            <w:delText xml:space="preserve"> You can view and add events to a shipment by clicking the </w:delText>
          </w:r>
          <w:r w:rsidR="0082508D" w:rsidRPr="00C50810" w:rsidDel="00973B76">
            <w:rPr>
              <w:b/>
            </w:rPr>
            <w:delText>Manage Events</w:delText>
          </w:r>
          <w:r w:rsidR="0082508D" w:rsidDel="00973B76">
            <w:delText xml:space="preserve"> link. For more information about managing events, see </w:delText>
          </w:r>
          <w:r w:rsidR="0082508D" w:rsidDel="00973B76">
            <w:fldChar w:fldCharType="begin"/>
          </w:r>
          <w:r w:rsidR="0082508D" w:rsidDel="00973B76">
            <w:delInstrText xml:space="preserve"> HYPERLINK \l "ManagingEvents" </w:delInstrText>
          </w:r>
          <w:r w:rsidR="0082508D" w:rsidDel="00973B76">
            <w:fldChar w:fldCharType="separate"/>
          </w:r>
          <w:r w:rsidR="0082508D" w:rsidDel="00973B76">
            <w:rPr>
              <w:rStyle w:val="Hyperlink"/>
              <w:b/>
            </w:rPr>
            <w:delText>Managing Event</w:delText>
          </w:r>
          <w:r w:rsidR="0082508D" w:rsidRPr="00324664" w:rsidDel="00973B76">
            <w:rPr>
              <w:rStyle w:val="Hyperlink"/>
              <w:b/>
            </w:rPr>
            <w:delText>s</w:delText>
          </w:r>
          <w:r w:rsidR="0082508D" w:rsidDel="00973B76">
            <w:rPr>
              <w:rStyle w:val="Hyperlink"/>
              <w:b/>
            </w:rPr>
            <w:fldChar w:fldCharType="end"/>
          </w:r>
          <w:r w:rsidR="0082508D" w:rsidDel="00973B76">
            <w:delText xml:space="preserve"> in </w:delText>
          </w:r>
          <w:r w:rsidR="0082508D" w:rsidRPr="00780C5E" w:rsidDel="00973B76">
            <w:rPr>
              <w:b/>
            </w:rPr>
            <w:delText>Managing the</w:delText>
          </w:r>
          <w:r w:rsidR="0082508D" w:rsidDel="00973B76">
            <w:delText xml:space="preserve"> </w:delText>
          </w:r>
          <w:r w:rsidR="0082508D" w:rsidRPr="00C37A26" w:rsidDel="00973B76">
            <w:rPr>
              <w:b/>
            </w:rPr>
            <w:delText>Common System Functions</w:delText>
          </w:r>
          <w:r w:rsidR="0082508D" w:rsidDel="00973B76">
            <w:delText xml:space="preserve"> section.</w:delText>
          </w:r>
        </w:del>
      </w:moveTo>
    </w:p>
    <w:p w14:paraId="6788CC66" w14:textId="250E9FBB" w:rsidR="0082508D" w:rsidDel="00973B76" w:rsidRDefault="0082508D">
      <w:pPr>
        <w:rPr>
          <w:del w:id="3164" w:author="Sayali Dev" w:date="2018-02-15T15:50:00Z"/>
          <w:moveTo w:id="3165" w:author="Sayali Dev" w:date="2018-02-02T15:24:00Z"/>
        </w:rPr>
        <w:pPrChange w:id="3166" w:author="Sayali Dev" w:date="2018-02-15T15:50:00Z">
          <w:pPr>
            <w:pStyle w:val="BodyText"/>
            <w:ind w:left="720" w:right="540"/>
          </w:pPr>
        </w:pPrChange>
      </w:pPr>
    </w:p>
    <w:p w14:paraId="06165E38" w14:textId="2635A4BA" w:rsidR="0082508D" w:rsidDel="00973B76" w:rsidRDefault="0082508D">
      <w:pPr>
        <w:rPr>
          <w:del w:id="3167" w:author="Sayali Dev" w:date="2018-02-15T15:50:00Z"/>
          <w:moveTo w:id="3168" w:author="Sayali Dev" w:date="2018-02-02T15:24:00Z"/>
        </w:rPr>
        <w:pPrChange w:id="3169" w:author="Sayali Dev" w:date="2018-02-15T15:50:00Z">
          <w:pPr>
            <w:pStyle w:val="BodyText"/>
            <w:numPr>
              <w:numId w:val="78"/>
            </w:numPr>
            <w:ind w:left="720" w:right="540" w:hanging="360"/>
          </w:pPr>
        </w:pPrChange>
      </w:pPr>
      <w:moveTo w:id="3170" w:author="Sayali Dev" w:date="2018-02-02T15:24:00Z">
        <w:del w:id="3171" w:author="Sayali Dev" w:date="2018-02-15T15:50:00Z">
          <w:r w:rsidDel="00973B76">
            <w:rPr>
              <w:b/>
            </w:rPr>
            <w:delText>Add Attachment</w:delText>
          </w:r>
          <w:r w:rsidRPr="00DF70F0" w:rsidDel="00973B76">
            <w:rPr>
              <w:b/>
            </w:rPr>
            <w:delText>:</w:delText>
          </w:r>
          <w:r w:rsidDel="00973B76">
            <w:delText xml:space="preserve"> You can upload, download, and delete files that are attached to a shipment by clicking the </w:delText>
          </w:r>
          <w:r w:rsidDel="00973B76">
            <w:rPr>
              <w:b/>
            </w:rPr>
            <w:delText>Add Attachment</w:delText>
          </w:r>
          <w:r w:rsidDel="00973B76">
            <w:delText xml:space="preserve"> link. For more information about how to manage files, see </w:delText>
          </w:r>
          <w:r w:rsidDel="00973B76">
            <w:fldChar w:fldCharType="begin"/>
          </w:r>
          <w:r w:rsidDel="00973B76">
            <w:delInstrText xml:space="preserve"> HYPERLINK \l "CommonFileUpload" </w:delInstrText>
          </w:r>
          <w:r w:rsidDel="00973B76">
            <w:fldChar w:fldCharType="separate"/>
          </w:r>
          <w:r w:rsidRPr="009E0640" w:rsidDel="00973B76">
            <w:rPr>
              <w:rStyle w:val="Hyperlink"/>
              <w:b/>
            </w:rPr>
            <w:delText>Common File Upload</w:delText>
          </w:r>
          <w:r w:rsidDel="00973B76">
            <w:rPr>
              <w:rStyle w:val="Hyperlink"/>
              <w:b/>
            </w:rPr>
            <w:fldChar w:fldCharType="end"/>
          </w:r>
          <w:r w:rsidDel="00973B76">
            <w:delText>.</w:delText>
          </w:r>
        </w:del>
      </w:moveTo>
    </w:p>
    <w:p w14:paraId="232932CF" w14:textId="77777777" w:rsidR="0082508D" w:rsidRPr="00D30D68" w:rsidDel="00083955" w:rsidRDefault="0082508D">
      <w:pPr>
        <w:rPr>
          <w:del w:id="3172" w:author="Sayali Dev" w:date="2018-02-02T15:33:00Z"/>
          <w:moveTo w:id="3173" w:author="Sayali Dev" w:date="2018-02-02T15:24:00Z"/>
        </w:rPr>
        <w:pPrChange w:id="3174" w:author="Sayali Dev" w:date="2018-02-15T15:50:00Z">
          <w:pPr>
            <w:pStyle w:val="BodyText"/>
            <w:ind w:left="720" w:right="540"/>
          </w:pPr>
        </w:pPrChange>
      </w:pPr>
    </w:p>
    <w:p w14:paraId="7E8EE5F8" w14:textId="24CC9B5F" w:rsidR="0082508D" w:rsidDel="00083955" w:rsidRDefault="0082508D">
      <w:pPr>
        <w:rPr>
          <w:del w:id="3175" w:author="Sayali Dev" w:date="2018-02-02T15:33:00Z"/>
          <w:moveTo w:id="3176" w:author="Sayali Dev" w:date="2018-02-02T15:24:00Z"/>
        </w:rPr>
        <w:pPrChange w:id="3177" w:author="Sayali Dev" w:date="2018-02-15T15:50:00Z">
          <w:pPr>
            <w:pStyle w:val="BodyText"/>
            <w:numPr>
              <w:numId w:val="78"/>
            </w:numPr>
            <w:ind w:left="720" w:right="540" w:hanging="360"/>
          </w:pPr>
        </w:pPrChange>
      </w:pPr>
      <w:moveTo w:id="3178" w:author="Sayali Dev" w:date="2018-02-02T15:24:00Z">
        <w:del w:id="3179" w:author="Sayali Dev" w:date="2018-02-02T15:33:00Z">
          <w:r w:rsidRPr="000856A7" w:rsidDel="00083955">
            <w:rPr>
              <w:b/>
            </w:rPr>
            <w:delText xml:space="preserve">Check in </w:delText>
          </w:r>
          <w:r w:rsidDel="00083955">
            <w:rPr>
              <w:b/>
            </w:rPr>
            <w:delText>biospecimen</w:delText>
          </w:r>
          <w:r w:rsidRPr="000856A7" w:rsidDel="00083955">
            <w:rPr>
              <w:b/>
            </w:rPr>
            <w:delText>s:</w:delText>
          </w:r>
          <w:r w:rsidDel="00083955">
            <w:delText xml:space="preserve"> For more information about how to check in biospecimens, see </w:delText>
          </w:r>
          <w:r w:rsidDel="00083955">
            <w:fldChar w:fldCharType="begin"/>
          </w:r>
          <w:r w:rsidDel="00083955">
            <w:delInstrText xml:space="preserve"> HYPERLINK \l "_Checking_In_a" </w:delInstrText>
          </w:r>
          <w:r w:rsidDel="00083955">
            <w:fldChar w:fldCharType="separate"/>
          </w:r>
          <w:r w:rsidDel="00083955">
            <w:rPr>
              <w:rStyle w:val="Hyperlink"/>
              <w:b/>
            </w:rPr>
            <w:delText>Checking In a Biospecimens Shipment</w:delText>
          </w:r>
          <w:r w:rsidDel="00083955">
            <w:rPr>
              <w:rStyle w:val="Hyperlink"/>
              <w:b/>
            </w:rPr>
            <w:fldChar w:fldCharType="end"/>
          </w:r>
          <w:r w:rsidDel="00083955">
            <w:delText>.</w:delText>
          </w:r>
        </w:del>
      </w:moveTo>
    </w:p>
    <w:p w14:paraId="4B1952D4" w14:textId="77777777" w:rsidR="0082508D" w:rsidRDefault="0082508D">
      <w:pPr>
        <w:rPr>
          <w:moveTo w:id="3180" w:author="Sayali Dev" w:date="2018-02-02T15:24:00Z"/>
        </w:rPr>
        <w:pPrChange w:id="3181" w:author="Sayali Dev" w:date="2018-02-15T15:50:00Z">
          <w:pPr>
            <w:pStyle w:val="BodyText"/>
            <w:ind w:left="720" w:right="540"/>
          </w:pPr>
        </w:pPrChange>
      </w:pPr>
    </w:p>
    <w:p w14:paraId="258B730C" w14:textId="482C605B" w:rsidR="0082508D" w:rsidRDefault="0082508D" w:rsidP="0082508D">
      <w:pPr>
        <w:pStyle w:val="BodyText"/>
        <w:numPr>
          <w:ilvl w:val="0"/>
          <w:numId w:val="78"/>
        </w:numPr>
        <w:ind w:right="540"/>
        <w:rPr>
          <w:ins w:id="3182" w:author="Sayali Dev" w:date="2018-02-21T16:50:00Z"/>
        </w:rPr>
      </w:pPr>
      <w:moveTo w:id="3183" w:author="Sayali Dev" w:date="2018-02-02T15:24:00Z">
        <w:r w:rsidRPr="0095799B">
          <w:rPr>
            <w:b/>
          </w:rPr>
          <w:t xml:space="preserve">Check in multiple </w:t>
        </w:r>
        <w:r>
          <w:rPr>
            <w:b/>
          </w:rPr>
          <w:t>biospecimen</w:t>
        </w:r>
        <w:r w:rsidRPr="0095799B">
          <w:rPr>
            <w:b/>
          </w:rPr>
          <w:t>s:</w:t>
        </w:r>
        <w:r>
          <w:t xml:space="preserve"> For more information about how to check in multiple biospecimens, see </w:t>
        </w:r>
        <w:r>
          <w:fldChar w:fldCharType="begin"/>
        </w:r>
        <w:r>
          <w:instrText xml:space="preserve"> HYPERLINK \l "ShipmentsBulkCheckIn" </w:instrText>
        </w:r>
        <w:r>
          <w:fldChar w:fldCharType="separate"/>
        </w:r>
        <w:r>
          <w:rPr>
            <w:rStyle w:val="Hyperlink"/>
            <w:b/>
            <w:lang w:val="en-US"/>
          </w:rPr>
          <w:t xml:space="preserve">Checking In </w:t>
        </w:r>
        <w:r>
          <w:rPr>
            <w:rStyle w:val="Hyperlink"/>
            <w:b/>
          </w:rPr>
          <w:t>Biospecimen</w:t>
        </w:r>
        <w:r w:rsidRPr="00DF70F0">
          <w:rPr>
            <w:rStyle w:val="Hyperlink"/>
            <w:b/>
          </w:rPr>
          <w:t xml:space="preserve">s </w:t>
        </w:r>
        <w:r>
          <w:rPr>
            <w:rStyle w:val="Hyperlink"/>
            <w:b/>
            <w:lang w:val="en-US"/>
          </w:rPr>
          <w:t>In Bulk</w:t>
        </w:r>
        <w:r>
          <w:rPr>
            <w:rStyle w:val="Hyperlink"/>
            <w:b/>
            <w:lang w:val="en-US"/>
          </w:rPr>
          <w:fldChar w:fldCharType="end"/>
        </w:r>
        <w:r>
          <w:t>.</w:t>
        </w:r>
        <w:r>
          <w:br/>
        </w:r>
      </w:moveTo>
    </w:p>
    <w:p w14:paraId="69795F85" w14:textId="77777777" w:rsidR="00556E76" w:rsidDel="00556E76" w:rsidRDefault="00556E76">
      <w:pPr>
        <w:pStyle w:val="BodyText"/>
        <w:ind w:left="720" w:right="540"/>
        <w:rPr>
          <w:del w:id="3184" w:author="Sayali Dev" w:date="2018-02-21T16:50:00Z"/>
          <w:moveTo w:id="3185" w:author="Sayali Dev" w:date="2018-02-02T15:24:00Z"/>
        </w:rPr>
        <w:pPrChange w:id="3186" w:author="Sayali Dev" w:date="2018-02-21T16:50:00Z">
          <w:pPr>
            <w:pStyle w:val="BodyText"/>
            <w:numPr>
              <w:numId w:val="78"/>
            </w:numPr>
            <w:ind w:left="720" w:right="540" w:hanging="360"/>
          </w:pPr>
        </w:pPrChange>
      </w:pPr>
    </w:p>
    <w:p w14:paraId="71C959A4" w14:textId="4B13112F" w:rsidR="0082508D" w:rsidRPr="00AA26F9" w:rsidDel="00556E76" w:rsidRDefault="0082508D">
      <w:pPr>
        <w:rPr>
          <w:del w:id="3187" w:author="Sayali Dev" w:date="2018-02-21T16:50:00Z"/>
          <w:moveTo w:id="3188" w:author="Sayali Dev" w:date="2018-02-02T15:24:00Z"/>
        </w:rPr>
        <w:pPrChange w:id="3189" w:author="Sayali Dev" w:date="2018-02-21T16:50:00Z">
          <w:pPr>
            <w:pStyle w:val="BodyText"/>
            <w:numPr>
              <w:numId w:val="78"/>
            </w:numPr>
            <w:ind w:left="720" w:right="540" w:hanging="360"/>
          </w:pPr>
        </w:pPrChange>
      </w:pPr>
      <w:moveTo w:id="3190" w:author="Sayali Dev" w:date="2018-02-02T15:24:00Z">
        <w:del w:id="3191" w:author="Sayali Dev" w:date="2018-02-21T16:50:00Z">
          <w:r w:rsidRPr="00556E76" w:rsidDel="00556E76">
            <w:rPr>
              <w:b/>
              <w:rPrChange w:id="3192" w:author="Sayali Dev" w:date="2018-02-21T16:50:00Z">
                <w:rPr>
                  <w:b/>
                </w:rPr>
              </w:rPrChange>
            </w:rPr>
            <w:delText>Make bulk modifications:</w:delText>
          </w:r>
          <w:r w:rsidDel="00556E76">
            <w:delText xml:space="preserve"> You can make </w:delText>
          </w:r>
          <w:r w:rsidRPr="00AA26F9" w:rsidDel="00556E76">
            <w:delText>changes to</w:delText>
          </w:r>
          <w:r w:rsidDel="00556E76">
            <w:delText xml:space="preserve"> multiple shipment biospecimens at the same time</w:delText>
          </w:r>
          <w:r w:rsidRPr="00AA26F9" w:rsidDel="00556E76">
            <w:delText>.</w:delText>
          </w:r>
          <w:r w:rsidDel="00556E76">
            <w:delText xml:space="preserve"> For more information about how to make bulk modifications, see </w:delText>
          </w:r>
          <w:r w:rsidRPr="00556E76" w:rsidDel="00556E76">
            <w:fldChar w:fldCharType="begin"/>
          </w:r>
          <w:r w:rsidDel="00556E76">
            <w:delInstrText xml:space="preserve"> HYPERLINK \l "_Bulk_Modifications" </w:delInstrText>
          </w:r>
          <w:r w:rsidRPr="00556E76" w:rsidDel="00556E76">
            <w:fldChar w:fldCharType="separate"/>
          </w:r>
          <w:r w:rsidRPr="00556E76" w:rsidDel="00556E76">
            <w:rPr>
              <w:rStyle w:val="Hyperlink"/>
              <w:b/>
              <w:rPrChange w:id="3193" w:author="Sayali Dev" w:date="2018-02-21T16:50:00Z">
                <w:rPr>
                  <w:rStyle w:val="Hyperlink"/>
                  <w:b/>
                </w:rPr>
              </w:rPrChange>
            </w:rPr>
            <w:delText>Bulk Modifications</w:delText>
          </w:r>
          <w:r w:rsidRPr="00556E76" w:rsidDel="00556E76">
            <w:rPr>
              <w:rStyle w:val="Hyperlink"/>
              <w:b/>
              <w:rPrChange w:id="3194" w:author="Sayali Dev" w:date="2018-02-21T16:50:00Z">
                <w:rPr>
                  <w:rStyle w:val="Hyperlink"/>
                  <w:b/>
                </w:rPr>
              </w:rPrChange>
            </w:rPr>
            <w:fldChar w:fldCharType="end"/>
          </w:r>
          <w:r w:rsidDel="00556E76">
            <w:delText>.</w:delText>
          </w:r>
        </w:del>
      </w:moveTo>
    </w:p>
    <w:p w14:paraId="5480D0F4" w14:textId="77777777" w:rsidR="0082508D" w:rsidRPr="00AA26F9" w:rsidRDefault="0082508D">
      <w:pPr>
        <w:rPr>
          <w:moveTo w:id="3195" w:author="Sayali Dev" w:date="2018-02-02T15:24:00Z"/>
        </w:rPr>
        <w:pPrChange w:id="3196" w:author="Sayali Dev" w:date="2018-02-21T16:50:00Z">
          <w:pPr>
            <w:pStyle w:val="ListParagraph"/>
          </w:pPr>
        </w:pPrChange>
      </w:pPr>
    </w:p>
    <w:p w14:paraId="6CDCFB87" w14:textId="5A4F7B9E" w:rsidR="0082508D" w:rsidDel="00556E76" w:rsidRDefault="0082508D" w:rsidP="0082508D">
      <w:pPr>
        <w:pStyle w:val="BodyText"/>
        <w:numPr>
          <w:ilvl w:val="0"/>
          <w:numId w:val="78"/>
        </w:numPr>
        <w:ind w:right="360"/>
        <w:rPr>
          <w:del w:id="3197" w:author="Sayali Dev" w:date="2018-02-21T16:50:00Z"/>
          <w:moveTo w:id="3198" w:author="Sayali Dev" w:date="2018-02-02T15:24:00Z"/>
        </w:rPr>
      </w:pPr>
      <w:moveTo w:id="3199" w:author="Sayali Dev" w:date="2018-02-02T15:24:00Z">
        <w:del w:id="3200" w:author="Sayali Dev" w:date="2018-02-21T16:50:00Z">
          <w:r w:rsidRPr="003B4335" w:rsidDel="00556E76">
            <w:rPr>
              <w:b/>
            </w:rPr>
            <w:delText xml:space="preserve">Add a </w:delText>
          </w:r>
          <w:r w:rsidDel="00556E76">
            <w:rPr>
              <w:b/>
            </w:rPr>
            <w:delText>biospecimen</w:delText>
          </w:r>
          <w:r w:rsidDel="00556E76">
            <w:rPr>
              <w:b/>
              <w:lang w:val="en-US"/>
            </w:rPr>
            <w:delText xml:space="preserve">s </w:delText>
          </w:r>
          <w:r w:rsidRPr="003B4335" w:rsidDel="00556E76">
            <w:rPr>
              <w:b/>
            </w:rPr>
            <w:delText>shipment to a worklist:</w:delText>
          </w:r>
          <w:r w:rsidDel="00556E76">
            <w:delText xml:space="preserve"> For more information about how to add a shipment biospecimen to an existing or a new worklist, see </w:delText>
          </w:r>
          <w:r w:rsidDel="00556E76">
            <w:fldChar w:fldCharType="begin"/>
          </w:r>
          <w:r w:rsidDel="00556E76">
            <w:delInstrText xml:space="preserve"> HYPERLINK \l "_Adding_a_Biospecimens" </w:delInstrText>
          </w:r>
          <w:r w:rsidDel="00556E76">
            <w:fldChar w:fldCharType="separate"/>
          </w:r>
          <w:r w:rsidDel="00556E76">
            <w:rPr>
              <w:rStyle w:val="Hyperlink"/>
              <w:b/>
            </w:rPr>
            <w:delText>Adding a Biospecimens Shipment to a Worklist</w:delText>
          </w:r>
          <w:r w:rsidDel="00556E76">
            <w:rPr>
              <w:rStyle w:val="Hyperlink"/>
              <w:b/>
            </w:rPr>
            <w:fldChar w:fldCharType="end"/>
          </w:r>
          <w:r w:rsidDel="00556E76">
            <w:delText>.</w:delText>
          </w:r>
        </w:del>
      </w:moveTo>
    </w:p>
    <w:p w14:paraId="74AA508B" w14:textId="77777777" w:rsidR="0082508D" w:rsidRPr="00AA26F9" w:rsidDel="00973B76" w:rsidRDefault="0082508D" w:rsidP="0082508D">
      <w:pPr>
        <w:pStyle w:val="ListParagraph"/>
        <w:rPr>
          <w:del w:id="3201" w:author="Sayali Dev" w:date="2018-02-15T15:50:00Z"/>
          <w:moveTo w:id="3202" w:author="Sayali Dev" w:date="2018-02-02T15:24:00Z"/>
        </w:rPr>
      </w:pPr>
    </w:p>
    <w:p w14:paraId="44E0D0EB" w14:textId="7A2A4732" w:rsidR="0082508D" w:rsidDel="0082508D" w:rsidRDefault="0082508D" w:rsidP="0082508D">
      <w:pPr>
        <w:pStyle w:val="BodyText"/>
        <w:numPr>
          <w:ilvl w:val="0"/>
          <w:numId w:val="78"/>
        </w:numPr>
        <w:rPr>
          <w:del w:id="3203" w:author="Sayali Dev" w:date="2018-02-02T15:24:00Z"/>
          <w:moveTo w:id="3204" w:author="Sayali Dev" w:date="2018-02-02T15:24:00Z"/>
        </w:rPr>
      </w:pPr>
      <w:moveTo w:id="3205" w:author="Sayali Dev" w:date="2018-02-02T15:24:00Z">
        <w:del w:id="3206" w:author="Sayali Dev" w:date="2018-02-02T15:24:00Z">
          <w:r w:rsidRPr="003B4335" w:rsidDel="0082508D">
            <w:rPr>
              <w:b/>
            </w:rPr>
            <w:delText>Print a shipment manifest</w:delText>
          </w:r>
          <w:r w:rsidDel="0082508D">
            <w:rPr>
              <w:b/>
              <w:lang w:val="en-US"/>
            </w:rPr>
            <w:delText xml:space="preserve">:  </w:delText>
          </w:r>
          <w:r w:rsidRPr="0013430E" w:rsidDel="0082508D">
            <w:rPr>
              <w:lang w:val="en-US"/>
            </w:rPr>
            <w:delText xml:space="preserve">You can print a </w:delText>
          </w:r>
          <w:r w:rsidDel="0082508D">
            <w:rPr>
              <w:lang w:val="en-US"/>
            </w:rPr>
            <w:delText xml:space="preserve">list of the shipment contents or a detailed </w:delText>
          </w:r>
          <w:r w:rsidRPr="0013430E" w:rsidDel="0082508D">
            <w:rPr>
              <w:lang w:val="en-US"/>
            </w:rPr>
            <w:delText>shipment manifest</w:delText>
          </w:r>
          <w:r w:rsidDel="0082508D">
            <w:rPr>
              <w:lang w:val="en-US"/>
            </w:rPr>
            <w:delText xml:space="preserve">. </w:delText>
          </w:r>
          <w:r w:rsidRPr="0013430E" w:rsidDel="0082508D">
            <w:rPr>
              <w:lang w:val="en-US"/>
            </w:rPr>
            <w:delText xml:space="preserve"> </w:delText>
          </w:r>
          <w:r w:rsidDel="0082508D">
            <w:delText xml:space="preserve">For more information about how to </w:delText>
          </w:r>
          <w:r w:rsidDel="0082508D">
            <w:rPr>
              <w:lang w:val="en-US"/>
            </w:rPr>
            <w:delText>print</w:delText>
          </w:r>
          <w:r w:rsidDel="0082508D">
            <w:delText xml:space="preserve"> a shipment, see</w:delText>
          </w:r>
          <w:r w:rsidDel="0082508D">
            <w:rPr>
              <w:lang w:val="en-US"/>
            </w:rPr>
            <w:delText xml:space="preserve"> </w:delText>
          </w:r>
          <w:r w:rsidDel="0082508D">
            <w:fldChar w:fldCharType="begin"/>
          </w:r>
          <w:r w:rsidDel="0082508D">
            <w:delInstrText xml:space="preserve"> HYPERLINK \l "_Printing_a_Shipment" </w:delInstrText>
          </w:r>
          <w:r w:rsidDel="0082508D">
            <w:fldChar w:fldCharType="separate"/>
          </w:r>
          <w:r w:rsidRPr="000F1DBE" w:rsidDel="0082508D">
            <w:rPr>
              <w:rStyle w:val="Hyperlink"/>
              <w:b/>
              <w:lang w:val="en-US"/>
            </w:rPr>
            <w:delText>Printing a Shipment Report</w:delText>
          </w:r>
          <w:r w:rsidDel="0082508D">
            <w:rPr>
              <w:rStyle w:val="Hyperlink"/>
              <w:b/>
            </w:rPr>
            <w:fldChar w:fldCharType="end"/>
          </w:r>
          <w:r w:rsidDel="0082508D">
            <w:rPr>
              <w:lang w:val="en-US"/>
            </w:rPr>
            <w:delText>.</w:delText>
          </w:r>
        </w:del>
      </w:moveTo>
    </w:p>
    <w:moveToRangeEnd w:id="3161"/>
    <w:p w14:paraId="5A4DEEB2" w14:textId="364644B3" w:rsidR="0082508D" w:rsidRPr="0082508D" w:rsidDel="00556E76" w:rsidRDefault="0082508D">
      <w:pPr>
        <w:rPr>
          <w:del w:id="3207" w:author="Sayali Dev" w:date="2018-02-21T16:50:00Z"/>
          <w:b/>
          <w:rPrChange w:id="3208" w:author="Sayali Dev" w:date="2018-02-02T15:24:00Z">
            <w:rPr>
              <w:del w:id="3209" w:author="Sayali Dev" w:date="2018-02-21T16:50:00Z"/>
            </w:rPr>
          </w:rPrChange>
        </w:rPr>
        <w:pPrChange w:id="3210" w:author="Sayali Dev" w:date="2018-02-02T15:24:00Z">
          <w:pPr>
            <w:pStyle w:val="ListParagraph"/>
            <w:numPr>
              <w:numId w:val="83"/>
            </w:numPr>
            <w:ind w:left="1440" w:hanging="360"/>
          </w:pPr>
        </w:pPrChange>
      </w:pPr>
    </w:p>
    <w:p w14:paraId="52F2D821" w14:textId="2E3E7CCA" w:rsidR="00F2232B" w:rsidDel="00556E76" w:rsidRDefault="00F2232B" w:rsidP="00F2232B">
      <w:pPr>
        <w:pStyle w:val="ListParagraph"/>
        <w:rPr>
          <w:del w:id="3211" w:author="Sayali Dev" w:date="2018-02-21T16:50:00Z"/>
          <w:b/>
        </w:rPr>
      </w:pPr>
    </w:p>
    <w:p w14:paraId="495A5536" w14:textId="41B2CAD2" w:rsidR="00F2232B" w:rsidRPr="00FA7628" w:rsidDel="004C7D71" w:rsidRDefault="00F2232B">
      <w:pPr>
        <w:pStyle w:val="Heading3"/>
        <w:rPr>
          <w:del w:id="3212" w:author="Sayali Dev" w:date="2018-02-15T15:49:00Z"/>
          <w:lang w:val="en-US"/>
        </w:rPr>
      </w:pPr>
      <w:r>
        <w:rPr>
          <w:b w:val="0"/>
        </w:rPr>
        <w:br w:type="page"/>
      </w:r>
      <w:bookmarkStart w:id="3213" w:name="_Printing_a_Shipment"/>
      <w:bookmarkStart w:id="3214" w:name="PrintingShippingReport"/>
      <w:bookmarkStart w:id="3215" w:name="_Toc452993611"/>
      <w:bookmarkEnd w:id="3213"/>
      <w:bookmarkEnd w:id="3214"/>
      <w:ins w:id="3216" w:author="Sayali Dev" w:date="2018-02-15T15:49:00Z">
        <w:r w:rsidR="004C7D71" w:rsidDel="004C7D71">
          <w:lastRenderedPageBreak/>
          <w:t xml:space="preserve"> </w:t>
        </w:r>
      </w:ins>
      <w:del w:id="3217" w:author="Sayali Dev" w:date="2018-02-15T15:49:00Z">
        <w:r w:rsidDel="004C7D71">
          <w:delText xml:space="preserve">Printing a Shipment </w:delText>
        </w:r>
        <w:r w:rsidDel="004C7D71">
          <w:rPr>
            <w:lang w:val="en-US"/>
          </w:rPr>
          <w:delText>Report</w:delText>
        </w:r>
        <w:bookmarkEnd w:id="3215"/>
      </w:del>
    </w:p>
    <w:p w14:paraId="2983CFB0" w14:textId="54EE7D05" w:rsidR="00F2232B" w:rsidDel="004C7D71" w:rsidRDefault="00F2232B">
      <w:pPr>
        <w:pStyle w:val="Heading3"/>
        <w:rPr>
          <w:del w:id="3218" w:author="Sayali Dev" w:date="2018-02-15T15:49:00Z"/>
        </w:rPr>
        <w:pPrChange w:id="3219" w:author="Sayali Dev" w:date="2018-02-15T15:49:00Z">
          <w:pPr/>
        </w:pPrChange>
      </w:pPr>
    </w:p>
    <w:p w14:paraId="40C348F6" w14:textId="5C3F049A" w:rsidR="00F2232B" w:rsidDel="004C7D71" w:rsidRDefault="00F2232B">
      <w:pPr>
        <w:pStyle w:val="Heading3"/>
        <w:rPr>
          <w:del w:id="3220" w:author="Sayali Dev" w:date="2018-02-15T15:49:00Z"/>
          <w:lang w:val="en-US"/>
        </w:rPr>
        <w:pPrChange w:id="3221" w:author="Sayali Dev" w:date="2018-02-15T15:49:00Z">
          <w:pPr>
            <w:pStyle w:val="BodyText"/>
            <w:ind w:right="540"/>
          </w:pPr>
        </w:pPrChange>
      </w:pPr>
      <w:del w:id="3222" w:author="Sayali Dev" w:date="2018-02-15T15:49:00Z">
        <w:r w:rsidDel="004C7D71">
          <w:rPr>
            <w:lang w:val="en-US"/>
          </w:rPr>
          <w:delText>You can print a summary list of the shipment contents or you can print a complete shipment manifest with detailed shipment and content information.</w:delText>
        </w:r>
      </w:del>
    </w:p>
    <w:p w14:paraId="1ED2DDC9" w14:textId="78A07556" w:rsidR="00F2232B" w:rsidDel="004C7D71" w:rsidRDefault="00F2232B">
      <w:pPr>
        <w:pStyle w:val="Heading3"/>
        <w:rPr>
          <w:del w:id="3223" w:author="Sayali Dev" w:date="2018-02-15T15:49:00Z"/>
          <w:lang w:val="en-US"/>
        </w:rPr>
        <w:pPrChange w:id="3224" w:author="Sayali Dev" w:date="2018-02-15T15:49:00Z">
          <w:pPr>
            <w:pStyle w:val="BodyText"/>
            <w:ind w:right="540"/>
          </w:pPr>
        </w:pPrChange>
      </w:pPr>
    </w:p>
    <w:p w14:paraId="1A932863" w14:textId="2226C9BC" w:rsidR="00F2232B" w:rsidRPr="002414D9" w:rsidDel="004C7D71" w:rsidRDefault="00F2232B">
      <w:pPr>
        <w:pStyle w:val="Heading3"/>
        <w:rPr>
          <w:del w:id="3225" w:author="Sayali Dev" w:date="2018-02-15T15:49:00Z"/>
          <w:lang w:val="en-US"/>
        </w:rPr>
        <w:pPrChange w:id="3226" w:author="Sayali Dev" w:date="2018-02-15T15:49:00Z">
          <w:pPr>
            <w:pStyle w:val="BodyText"/>
            <w:ind w:right="540"/>
          </w:pPr>
        </w:pPrChange>
      </w:pPr>
      <w:del w:id="3227" w:author="Sayali Dev" w:date="2018-02-15T15:49:00Z">
        <w:r w:rsidDel="004C7D71">
          <w:delText xml:space="preserve">To </w:delText>
        </w:r>
        <w:r w:rsidDel="004C7D71">
          <w:rPr>
            <w:lang w:val="en-US"/>
          </w:rPr>
          <w:delText>generate</w:delText>
        </w:r>
        <w:r w:rsidDel="004C7D71">
          <w:delText xml:space="preserve"> a shipment</w:delText>
        </w:r>
        <w:r w:rsidDel="004C7D71">
          <w:rPr>
            <w:lang w:val="en-US"/>
          </w:rPr>
          <w:delText xml:space="preserve"> summary list or manifest</w:delText>
        </w:r>
        <w:r w:rsidDel="004C7D71">
          <w:delText>:</w:delText>
        </w:r>
        <w:r w:rsidDel="004C7D71">
          <w:rPr>
            <w:lang w:val="en-US"/>
          </w:rPr>
          <w:br/>
        </w:r>
      </w:del>
    </w:p>
    <w:p w14:paraId="1A811291" w14:textId="3D7E10B6" w:rsidR="00F2232B" w:rsidDel="004C7D71" w:rsidRDefault="00F2232B">
      <w:pPr>
        <w:pStyle w:val="Heading3"/>
        <w:rPr>
          <w:del w:id="3228" w:author="Sayali Dev" w:date="2018-02-15T15:49:00Z"/>
        </w:rPr>
        <w:pPrChange w:id="3229" w:author="Sayali Dev" w:date="2018-02-15T15:49:00Z">
          <w:pPr>
            <w:pStyle w:val="BodyText"/>
            <w:numPr>
              <w:numId w:val="100"/>
            </w:numPr>
            <w:tabs>
              <w:tab w:val="num" w:pos="720"/>
            </w:tabs>
            <w:ind w:left="720" w:right="540" w:hanging="360"/>
          </w:pPr>
        </w:pPrChange>
      </w:pPr>
      <w:del w:id="3230" w:author="Sayali Dev" w:date="2018-01-31T17:54:00Z">
        <w:r w:rsidDel="009A119E">
          <w:delText>Log on</w:delText>
        </w:r>
      </w:del>
      <w:del w:id="3231" w:author="Sayali Dev" w:date="2018-02-15T15:49:00Z">
        <w:r w:rsidDel="004C7D71">
          <w:delText xml:space="preserve"> to the application using your </w:delText>
        </w:r>
      </w:del>
      <w:del w:id="3232" w:author="Sayali Dev" w:date="2018-01-31T17:55:00Z">
        <w:r w:rsidDel="00A62626">
          <w:delText>logon</w:delText>
        </w:r>
      </w:del>
      <w:del w:id="3233" w:author="Sayali Dev" w:date="2018-02-15T15:49:00Z">
        <w:r w:rsidDel="004C7D71">
          <w:delText xml:space="preserve"> credentials.</w:delText>
        </w:r>
        <w:r w:rsidRPr="00DD0C12" w:rsidDel="004C7D71">
          <w:delText xml:space="preserve"> </w:delText>
        </w:r>
      </w:del>
    </w:p>
    <w:p w14:paraId="64B20BC8" w14:textId="3AE2245D" w:rsidR="00F2232B" w:rsidDel="004C7D71" w:rsidRDefault="00F2232B">
      <w:pPr>
        <w:pStyle w:val="Heading3"/>
        <w:rPr>
          <w:del w:id="3234" w:author="Sayali Dev" w:date="2018-02-15T15:49:00Z"/>
        </w:rPr>
        <w:pPrChange w:id="3235" w:author="Sayali Dev" w:date="2018-02-15T15:49:00Z">
          <w:pPr>
            <w:pStyle w:val="BodyText"/>
            <w:ind w:left="720" w:right="540"/>
          </w:pPr>
        </w:pPrChange>
      </w:pPr>
      <w:del w:id="3236" w:author="Sayali Dev" w:date="2018-02-15T15:49:00Z">
        <w:r w:rsidDel="004C7D71">
          <w:delText xml:space="preserve">The </w:delText>
        </w:r>
        <w:r w:rsidDel="004C7D71">
          <w:rPr>
            <w:lang w:val="en-US"/>
          </w:rPr>
          <w:delText>CIRRASPEC</w:delText>
        </w:r>
        <w:r w:rsidDel="004C7D71">
          <w:delText xml:space="preserve"> home page appears.</w:delText>
        </w:r>
      </w:del>
    </w:p>
    <w:p w14:paraId="1D7ADFF5" w14:textId="1099D503" w:rsidR="00F2232B" w:rsidDel="004C7D71" w:rsidRDefault="00F2232B">
      <w:pPr>
        <w:pStyle w:val="Heading3"/>
        <w:rPr>
          <w:del w:id="3237" w:author="Sayali Dev" w:date="2018-02-15T15:49:00Z"/>
        </w:rPr>
        <w:pPrChange w:id="3238" w:author="Sayali Dev" w:date="2018-02-15T15:49:00Z">
          <w:pPr>
            <w:pStyle w:val="BodyText"/>
            <w:ind w:left="720" w:right="540"/>
          </w:pPr>
        </w:pPrChange>
      </w:pPr>
    </w:p>
    <w:p w14:paraId="0DEE8DDA" w14:textId="2F51FB84" w:rsidR="00F2232B" w:rsidDel="004C7D71" w:rsidRDefault="00F2232B">
      <w:pPr>
        <w:pStyle w:val="Heading3"/>
        <w:rPr>
          <w:del w:id="3239" w:author="Sayali Dev" w:date="2018-02-15T15:49:00Z"/>
        </w:rPr>
        <w:pPrChange w:id="3240" w:author="Sayali Dev" w:date="2018-02-15T15:49:00Z">
          <w:pPr>
            <w:pStyle w:val="BodyText"/>
            <w:numPr>
              <w:numId w:val="100"/>
            </w:numPr>
            <w:tabs>
              <w:tab w:val="num" w:pos="720"/>
            </w:tabs>
            <w:ind w:left="720" w:right="540" w:hanging="360"/>
          </w:pPr>
        </w:pPrChange>
      </w:pPr>
      <w:del w:id="3241" w:author="Sayali Dev" w:date="2018-02-15T15:49:00Z">
        <w:r w:rsidDel="004C7D71">
          <w:delText xml:space="preserve">Point to the arrow of the </w:delText>
        </w:r>
        <w:r w:rsidRPr="00CA75D4" w:rsidDel="004C7D71">
          <w:rPr>
            <w:b w:val="0"/>
          </w:rPr>
          <w:delText>BMS</w:delText>
        </w:r>
        <w:r w:rsidDel="004C7D71">
          <w:delText xml:space="preserve"> tab, and then click </w:delText>
        </w:r>
        <w:r w:rsidRPr="00CA75D4" w:rsidDel="004C7D71">
          <w:rPr>
            <w:b w:val="0"/>
          </w:rPr>
          <w:delText>Shipment</w:delText>
        </w:r>
        <w:r w:rsidDel="004C7D71">
          <w:rPr>
            <w:b w:val="0"/>
            <w:lang w:val="en-US"/>
          </w:rPr>
          <w:delText>s</w:delText>
        </w:r>
        <w:r w:rsidDel="004C7D71">
          <w:delText>.</w:delText>
        </w:r>
      </w:del>
    </w:p>
    <w:p w14:paraId="13C4A17D" w14:textId="7B1EB66D" w:rsidR="00F2232B" w:rsidDel="004C7D71" w:rsidRDefault="00F2232B">
      <w:pPr>
        <w:pStyle w:val="Heading3"/>
        <w:rPr>
          <w:del w:id="3242" w:author="Sayali Dev" w:date="2018-02-15T15:49:00Z"/>
        </w:rPr>
        <w:pPrChange w:id="3243" w:author="Sayali Dev" w:date="2018-02-15T15:49:00Z">
          <w:pPr>
            <w:pStyle w:val="BodyText"/>
            <w:ind w:left="720" w:right="540"/>
          </w:pPr>
        </w:pPrChange>
      </w:pPr>
      <w:del w:id="3244" w:author="Sayali Dev" w:date="2018-02-15T15:49:00Z">
        <w:r w:rsidDel="004C7D71">
          <w:delText>T</w:delText>
        </w:r>
        <w:r w:rsidRPr="00AE5860" w:rsidDel="004C7D71">
          <w:delText xml:space="preserve">he </w:delText>
        </w:r>
        <w:r w:rsidDel="004C7D71">
          <w:rPr>
            <w:b w:val="0"/>
            <w:lang w:val="en-US"/>
          </w:rPr>
          <w:delText>S</w:delText>
        </w:r>
        <w:r w:rsidRPr="003B72D8" w:rsidDel="004C7D71">
          <w:rPr>
            <w:b w:val="0"/>
          </w:rPr>
          <w:delText xml:space="preserve">hipment </w:delText>
        </w:r>
        <w:r w:rsidDel="004C7D71">
          <w:rPr>
            <w:b w:val="0"/>
            <w:lang w:val="en-US"/>
          </w:rPr>
          <w:delText>S</w:delText>
        </w:r>
        <w:r w:rsidRPr="003B72D8" w:rsidDel="004C7D71">
          <w:rPr>
            <w:b w:val="0"/>
          </w:rPr>
          <w:delText>earch</w:delText>
        </w:r>
        <w:r w:rsidRPr="00AE5860" w:rsidDel="004C7D71">
          <w:delText xml:space="preserve"> </w:delText>
        </w:r>
        <w:r w:rsidDel="004C7D71">
          <w:delText>page appears</w:delText>
        </w:r>
        <w:r w:rsidRPr="00AE5860" w:rsidDel="004C7D71">
          <w:delText>.</w:delText>
        </w:r>
      </w:del>
    </w:p>
    <w:p w14:paraId="79740236" w14:textId="644974FF" w:rsidR="00F2232B" w:rsidDel="004C7D71" w:rsidRDefault="00F2232B">
      <w:pPr>
        <w:pStyle w:val="Heading3"/>
        <w:rPr>
          <w:del w:id="3245" w:author="Sayali Dev" w:date="2018-02-15T15:49:00Z"/>
        </w:rPr>
        <w:pPrChange w:id="3246" w:author="Sayali Dev" w:date="2018-02-15T15:49:00Z">
          <w:pPr>
            <w:pStyle w:val="BodyText"/>
            <w:ind w:left="720" w:right="540"/>
          </w:pPr>
        </w:pPrChange>
      </w:pPr>
    </w:p>
    <w:p w14:paraId="7285CE98" w14:textId="1362D9EA" w:rsidR="00F2232B" w:rsidDel="004C7D71" w:rsidRDefault="00F2232B">
      <w:pPr>
        <w:pStyle w:val="Heading3"/>
        <w:rPr>
          <w:del w:id="3247" w:author="Sayali Dev" w:date="2018-02-15T15:49:00Z"/>
        </w:rPr>
        <w:pPrChange w:id="3248" w:author="Sayali Dev" w:date="2018-02-15T15:49:00Z">
          <w:pPr>
            <w:pStyle w:val="BodyText"/>
            <w:numPr>
              <w:numId w:val="100"/>
            </w:numPr>
            <w:tabs>
              <w:tab w:val="num" w:pos="720"/>
            </w:tabs>
            <w:ind w:left="720" w:right="540" w:hanging="360"/>
          </w:pPr>
        </w:pPrChange>
      </w:pPr>
      <w:del w:id="3249" w:author="Sayali Dev" w:date="2018-02-15T15:49:00Z">
        <w:r w:rsidDel="004C7D71">
          <w:delText xml:space="preserve">Click </w:delText>
        </w:r>
        <w:r w:rsidRPr="00466F80" w:rsidDel="004C7D71">
          <w:rPr>
            <w:b w:val="0"/>
          </w:rPr>
          <w:delText>S</w:delText>
        </w:r>
        <w:r w:rsidDel="004C7D71">
          <w:rPr>
            <w:b w:val="0"/>
          </w:rPr>
          <w:delText>EARCH</w:delText>
        </w:r>
        <w:r w:rsidDel="004C7D71">
          <w:delText>.</w:delText>
        </w:r>
      </w:del>
    </w:p>
    <w:p w14:paraId="12539C86" w14:textId="1C88B5E4" w:rsidR="00F2232B" w:rsidDel="004C7D71" w:rsidRDefault="00F2232B">
      <w:pPr>
        <w:pStyle w:val="Heading3"/>
        <w:rPr>
          <w:del w:id="3250" w:author="Sayali Dev" w:date="2018-02-15T15:49:00Z"/>
        </w:rPr>
        <w:pPrChange w:id="3251" w:author="Sayali Dev" w:date="2018-02-15T15:49:00Z">
          <w:pPr>
            <w:pStyle w:val="BodyText"/>
            <w:ind w:left="720" w:right="540"/>
          </w:pPr>
        </w:pPrChange>
      </w:pPr>
      <w:del w:id="3252" w:author="Sayali Dev" w:date="2018-02-15T15:49:00Z">
        <w:r w:rsidDel="004C7D71">
          <w:delText xml:space="preserve">The </w:delText>
        </w:r>
        <w:r w:rsidDel="004C7D71">
          <w:rPr>
            <w:b w:val="0"/>
            <w:lang w:val="en-US"/>
          </w:rPr>
          <w:delText>S</w:delText>
        </w:r>
        <w:r w:rsidDel="004C7D71">
          <w:rPr>
            <w:b w:val="0"/>
          </w:rPr>
          <w:delText xml:space="preserve">hipment </w:delText>
        </w:r>
        <w:r w:rsidDel="004C7D71">
          <w:rPr>
            <w:b w:val="0"/>
            <w:lang w:val="en-US"/>
          </w:rPr>
          <w:delText>S</w:delText>
        </w:r>
        <w:r w:rsidRPr="006F7B99" w:rsidDel="004C7D71">
          <w:rPr>
            <w:b w:val="0"/>
          </w:rPr>
          <w:delText>earch</w:delText>
        </w:r>
        <w:r w:rsidRPr="00AE5860" w:rsidDel="004C7D71">
          <w:delText xml:space="preserve"> </w:delText>
        </w:r>
        <w:r w:rsidDel="004C7D71">
          <w:delText>page displays a list of shipments</w:delText>
        </w:r>
        <w:r w:rsidRPr="004D6323" w:rsidDel="004C7D71">
          <w:delText xml:space="preserve"> that are accessible based on your login location</w:delText>
        </w:r>
        <w:r w:rsidDel="004C7D71">
          <w:delText>.</w:delText>
        </w:r>
        <w:r w:rsidDel="004C7D71">
          <w:br/>
        </w:r>
      </w:del>
    </w:p>
    <w:p w14:paraId="2CA88B89" w14:textId="14DEDBCC" w:rsidR="00F2232B" w:rsidDel="004C7D71" w:rsidRDefault="00F2232B">
      <w:pPr>
        <w:pStyle w:val="Heading3"/>
        <w:rPr>
          <w:del w:id="3253" w:author="Sayali Dev" w:date="2018-02-15T15:49:00Z"/>
        </w:rPr>
        <w:pPrChange w:id="3254" w:author="Sayali Dev" w:date="2018-02-15T15:49:00Z">
          <w:pPr>
            <w:pStyle w:val="BodyText"/>
            <w:numPr>
              <w:numId w:val="100"/>
            </w:numPr>
            <w:tabs>
              <w:tab w:val="num" w:pos="720"/>
            </w:tabs>
            <w:ind w:left="720" w:right="540" w:hanging="360"/>
          </w:pPr>
        </w:pPrChange>
      </w:pPr>
      <w:del w:id="3255" w:author="Sayali Dev" w:date="2018-02-15T15:49:00Z">
        <w:r w:rsidDel="004C7D71">
          <w:delText xml:space="preserve">Click the row of the shipment </w:delText>
        </w:r>
        <w:r w:rsidDel="004C7D71">
          <w:rPr>
            <w:lang w:val="en-US"/>
          </w:rPr>
          <w:delText xml:space="preserve">for which </w:delText>
        </w:r>
        <w:r w:rsidDel="004C7D71">
          <w:delText xml:space="preserve">you want to </w:delText>
        </w:r>
        <w:r w:rsidDel="004C7D71">
          <w:rPr>
            <w:lang w:val="en-US"/>
          </w:rPr>
          <w:delText>generate a report</w:delText>
        </w:r>
        <w:r w:rsidDel="004C7D71">
          <w:delText>.</w:delText>
        </w:r>
      </w:del>
    </w:p>
    <w:p w14:paraId="58FDCBDA" w14:textId="43E27BE5" w:rsidR="00F2232B" w:rsidDel="004C7D71" w:rsidRDefault="00F2232B">
      <w:pPr>
        <w:pStyle w:val="Heading3"/>
        <w:rPr>
          <w:del w:id="3256" w:author="Sayali Dev" w:date="2018-02-15T15:49:00Z"/>
        </w:rPr>
        <w:pPrChange w:id="3257" w:author="Sayali Dev" w:date="2018-02-15T15:49:00Z">
          <w:pPr>
            <w:pStyle w:val="BodyText"/>
            <w:ind w:left="720" w:right="540"/>
          </w:pPr>
        </w:pPrChange>
      </w:pPr>
      <w:del w:id="3258" w:author="Sayali Dev" w:date="2018-02-15T15:49:00Z">
        <w:r w:rsidRPr="00AE5860" w:rsidDel="004C7D71">
          <w:delText xml:space="preserve">The </w:delText>
        </w:r>
        <w:r w:rsidRPr="00DB375D" w:rsidDel="004C7D71">
          <w:rPr>
            <w:b w:val="0"/>
          </w:rPr>
          <w:delText>View Shipment</w:delText>
        </w:r>
        <w:r w:rsidRPr="00AE5860" w:rsidDel="004C7D71">
          <w:delText xml:space="preserve"> </w:delText>
        </w:r>
        <w:r w:rsidDel="004C7D71">
          <w:delText>page appears with the details of the kit shipment that you selected.</w:delText>
        </w:r>
        <w:r w:rsidDel="004C7D71">
          <w:br/>
        </w:r>
      </w:del>
    </w:p>
    <w:p w14:paraId="1B82562B" w14:textId="7C7FF02A" w:rsidR="00F2232B" w:rsidRPr="00C36A38" w:rsidDel="004C7D71" w:rsidRDefault="00F2232B">
      <w:pPr>
        <w:pStyle w:val="Heading3"/>
        <w:rPr>
          <w:del w:id="3259" w:author="Sayali Dev" w:date="2018-02-15T15:49:00Z"/>
        </w:rPr>
        <w:pPrChange w:id="3260" w:author="Sayali Dev" w:date="2018-02-15T15:49:00Z">
          <w:pPr>
            <w:pStyle w:val="BodyText"/>
            <w:numPr>
              <w:numId w:val="100"/>
            </w:numPr>
            <w:tabs>
              <w:tab w:val="num" w:pos="720"/>
            </w:tabs>
            <w:ind w:left="720" w:right="540" w:hanging="360"/>
          </w:pPr>
        </w:pPrChange>
      </w:pPr>
      <w:del w:id="3261" w:author="Sayali Dev" w:date="2018-02-15T15:49:00Z">
        <w:r w:rsidDel="004C7D71">
          <w:delText xml:space="preserve">Click </w:delText>
        </w:r>
        <w:r w:rsidRPr="00C36A38" w:rsidDel="004C7D71">
          <w:rPr>
            <w:b w:val="0"/>
            <w:lang w:val="en-US"/>
          </w:rPr>
          <w:delText>Print</w:delText>
        </w:r>
        <w:r w:rsidDel="004C7D71">
          <w:delText xml:space="preserve">. </w:delText>
        </w:r>
        <w:r w:rsidRPr="00C36A38" w:rsidDel="004C7D71">
          <w:rPr>
            <w:lang w:val="en-US"/>
          </w:rPr>
          <w:br/>
          <w:delText xml:space="preserve">The </w:delText>
        </w:r>
        <w:r w:rsidRPr="00C36A38" w:rsidDel="004C7D71">
          <w:rPr>
            <w:b w:val="0"/>
            <w:lang w:val="en-US"/>
          </w:rPr>
          <w:delText xml:space="preserve">Print </w:delText>
        </w:r>
        <w:r w:rsidRPr="00C36A38" w:rsidDel="004C7D71">
          <w:rPr>
            <w:lang w:val="en-US"/>
          </w:rPr>
          <w:delText>options window appears</w:delText>
        </w:r>
      </w:del>
      <w:del w:id="3262" w:author="Sayali Dev" w:date="2018-02-02T15:20:00Z">
        <w:r w:rsidRPr="00C36A38" w:rsidDel="00DA440C">
          <w:rPr>
            <w:lang w:val="en-US"/>
          </w:rPr>
          <w:delText>.</w:delText>
        </w:r>
      </w:del>
      <w:del w:id="3263" w:author="Sayali Dev" w:date="2018-02-15T15:49:00Z">
        <w:r w:rsidRPr="00C36A38" w:rsidDel="004C7D71">
          <w:rPr>
            <w:lang w:val="en-US"/>
          </w:rPr>
          <w:br/>
        </w:r>
      </w:del>
    </w:p>
    <w:p w14:paraId="1F609957" w14:textId="4B7E5941" w:rsidR="00AF0E6C" w:rsidRPr="00C36A38" w:rsidDel="004C7D71" w:rsidRDefault="00F2232B">
      <w:pPr>
        <w:pStyle w:val="Heading3"/>
        <w:rPr>
          <w:del w:id="3264" w:author="Sayali Dev" w:date="2018-02-15T15:49:00Z"/>
        </w:rPr>
        <w:pPrChange w:id="3265" w:author="Sayali Dev" w:date="2018-02-15T15:49:00Z">
          <w:pPr>
            <w:pStyle w:val="BodyText"/>
            <w:numPr>
              <w:numId w:val="100"/>
            </w:numPr>
            <w:tabs>
              <w:tab w:val="num" w:pos="720"/>
            </w:tabs>
            <w:ind w:left="720" w:right="540" w:hanging="360"/>
          </w:pPr>
        </w:pPrChange>
      </w:pPr>
      <w:moveFromRangeStart w:id="3266" w:author="Sayali Dev" w:date="2018-02-02T15:21:00Z" w:name="move505348225"/>
      <w:moveFrom w:id="3267" w:author="Sayali Dev" w:date="2018-02-02T15:21:00Z">
        <w:del w:id="3268" w:author="Sayali Dev" w:date="2018-02-15T15:49:00Z">
          <w:r w:rsidDel="004C7D71">
            <w:rPr>
              <w:lang w:val="en-US"/>
            </w:rPr>
            <w:delText xml:space="preserve">To print a summary list of the shipment contents, click </w:delText>
          </w:r>
          <w:r w:rsidRPr="00C36A38" w:rsidDel="004C7D71">
            <w:rPr>
              <w:b w:val="0"/>
              <w:lang w:val="en-US"/>
            </w:rPr>
            <w:delText>Print List</w:delText>
          </w:r>
          <w:r w:rsidDel="004C7D71">
            <w:rPr>
              <w:lang w:val="en-US"/>
            </w:rPr>
            <w:delText>.</w:delText>
          </w:r>
        </w:del>
      </w:moveFrom>
      <w:moveFromRangeEnd w:id="3266"/>
      <w:del w:id="3269" w:author="Sayali Dev" w:date="2018-02-02T15:21:00Z">
        <w:r w:rsidDel="00AF0E6C">
          <w:rPr>
            <w:lang w:val="en-US"/>
          </w:rPr>
          <w:br/>
        </w:r>
      </w:del>
      <w:del w:id="3270" w:author="Sayali Dev" w:date="2018-02-15T15:49:00Z">
        <w:r w:rsidDel="004C7D71">
          <w:rPr>
            <w:lang w:val="en-US"/>
          </w:rPr>
          <w:delText xml:space="preserve">To print a shipment manifest with detailed shipment and content information, click </w:delText>
        </w:r>
        <w:r w:rsidDel="004C7D71">
          <w:rPr>
            <w:b w:val="0"/>
            <w:lang w:val="en-US"/>
          </w:rPr>
          <w:delText>Print M</w:delText>
        </w:r>
        <w:r w:rsidRPr="00C36A38" w:rsidDel="004C7D71">
          <w:rPr>
            <w:b w:val="0"/>
            <w:lang w:val="en-US"/>
          </w:rPr>
          <w:delText>anifest</w:delText>
        </w:r>
        <w:r w:rsidDel="004C7D71">
          <w:rPr>
            <w:lang w:val="en-US"/>
          </w:rPr>
          <w:delText xml:space="preserve">. </w:delText>
        </w:r>
      </w:del>
      <w:moveToRangeStart w:id="3271" w:author="Sayali Dev" w:date="2018-02-02T15:21:00Z" w:name="move505348225"/>
      <w:moveTo w:id="3272" w:author="Sayali Dev" w:date="2018-02-02T15:21:00Z">
        <w:del w:id="3273" w:author="Sayali Dev" w:date="2018-02-15T15:49:00Z">
          <w:r w:rsidR="00AF0E6C" w:rsidDel="004C7D71">
            <w:rPr>
              <w:lang w:val="en-US"/>
            </w:rPr>
            <w:delText xml:space="preserve">To print a summary list of the shipment contents, click </w:delText>
          </w:r>
          <w:r w:rsidR="00AF0E6C" w:rsidRPr="00C36A38" w:rsidDel="004C7D71">
            <w:rPr>
              <w:b w:val="0"/>
              <w:lang w:val="en-US"/>
            </w:rPr>
            <w:delText>Print List</w:delText>
          </w:r>
          <w:r w:rsidR="00AF0E6C" w:rsidDel="004C7D71">
            <w:rPr>
              <w:lang w:val="en-US"/>
            </w:rPr>
            <w:delText>.</w:delText>
          </w:r>
        </w:del>
      </w:moveTo>
      <w:moveToRangeEnd w:id="3271"/>
    </w:p>
    <w:p w14:paraId="499DB67B" w14:textId="73C5E87D" w:rsidR="00F2232B" w:rsidDel="004C7D71" w:rsidRDefault="00F2232B">
      <w:pPr>
        <w:pStyle w:val="Heading3"/>
        <w:rPr>
          <w:del w:id="3274" w:author="Sayali Dev" w:date="2018-02-15T15:49:00Z"/>
        </w:rPr>
        <w:pPrChange w:id="3275" w:author="Sayali Dev" w:date="2018-02-15T15:49:00Z">
          <w:pPr>
            <w:ind w:left="720"/>
          </w:pPr>
        </w:pPrChange>
      </w:pPr>
      <w:del w:id="3276" w:author="Sayali Dev" w:date="2018-02-15T15:49:00Z">
        <w:r w:rsidDel="004C7D71">
          <w:delText>The shipment list or manifest appears in a new window.</w:delText>
        </w:r>
        <w:r w:rsidDel="004C7D71">
          <w:br/>
        </w:r>
      </w:del>
    </w:p>
    <w:p w14:paraId="426E68EC" w14:textId="2F86C9A3" w:rsidR="00F2232B" w:rsidRPr="00941A06" w:rsidDel="004C7D71" w:rsidRDefault="00F2232B">
      <w:pPr>
        <w:pStyle w:val="Heading3"/>
        <w:rPr>
          <w:del w:id="3277" w:author="Sayali Dev" w:date="2018-02-15T15:49:00Z"/>
        </w:rPr>
        <w:pPrChange w:id="3278" w:author="Sayali Dev" w:date="2018-02-15T15:49:00Z">
          <w:pPr>
            <w:pStyle w:val="BodyText"/>
            <w:numPr>
              <w:numId w:val="69"/>
            </w:numPr>
            <w:ind w:left="720" w:hanging="360"/>
          </w:pPr>
        </w:pPrChange>
      </w:pPr>
      <w:del w:id="3279" w:author="Sayali Dev" w:date="2018-02-15T15:49:00Z">
        <w:r w:rsidDel="004C7D71">
          <w:delText xml:space="preserve">View, </w:delText>
        </w:r>
        <w:r w:rsidDel="004C7D71">
          <w:rPr>
            <w:lang w:val="en-US"/>
          </w:rPr>
          <w:delText>p</w:delText>
        </w:r>
        <w:r w:rsidDel="004C7D71">
          <w:delText xml:space="preserve">rint and/or </w:delText>
        </w:r>
        <w:r w:rsidDel="004C7D71">
          <w:rPr>
            <w:lang w:val="en-US"/>
          </w:rPr>
          <w:delText>s</w:delText>
        </w:r>
        <w:r w:rsidDel="004C7D71">
          <w:delText xml:space="preserve">ave the file, as needed. </w:delText>
        </w:r>
        <w:r w:rsidDel="004C7D71">
          <w:rPr>
            <w:lang w:val="en-US"/>
          </w:rPr>
          <w:br/>
        </w:r>
        <w:r w:rsidRPr="008562AA" w:rsidDel="004C7D71">
          <w:rPr>
            <w:b w:val="0"/>
          </w:rPr>
          <w:delText>Note</w:delText>
        </w:r>
        <w:r w:rsidDel="004C7D71">
          <w:delText xml:space="preserve">: </w:delText>
        </w:r>
        <w:r w:rsidRPr="008562AA" w:rsidDel="004C7D71">
          <w:rPr>
            <w:lang w:val="en-US"/>
          </w:rPr>
          <w:delText xml:space="preserve">Hover the cursor over the icons in the horizontal and vertical navigation bars to identify tools for viewing multiple pages, printing the report and saving the file to your </w:delText>
        </w:r>
        <w:r w:rsidDel="004C7D71">
          <w:rPr>
            <w:lang w:val="en-US"/>
          </w:rPr>
          <w:delText>machine.</w:delText>
        </w:r>
      </w:del>
    </w:p>
    <w:p w14:paraId="20BBF037" w14:textId="60F232BA" w:rsidR="00F2232B" w:rsidDel="004C7D71" w:rsidRDefault="00F2232B">
      <w:pPr>
        <w:pStyle w:val="Heading3"/>
        <w:rPr>
          <w:del w:id="3280" w:author="Sayali Dev" w:date="2018-02-15T15:49:00Z"/>
          <w:lang w:val="en-US"/>
        </w:rPr>
        <w:pPrChange w:id="3281" w:author="Sayali Dev" w:date="2018-02-15T15:49:00Z">
          <w:pPr>
            <w:pStyle w:val="BodyText"/>
            <w:ind w:left="720"/>
          </w:pPr>
        </w:pPrChange>
      </w:pPr>
    </w:p>
    <w:p w14:paraId="2A870837" w14:textId="4690F278" w:rsidR="0082508D" w:rsidRPr="00AA26F9" w:rsidRDefault="00F2232B">
      <w:pPr>
        <w:pStyle w:val="Heading3"/>
        <w:rPr>
          <w:ins w:id="3282" w:author="Sayali Dev" w:date="2018-02-02T15:23:00Z"/>
        </w:rPr>
      </w:pPr>
      <w:bookmarkStart w:id="3283" w:name="_Receiving_a_Biospecimens"/>
      <w:bookmarkEnd w:id="3283"/>
      <w:del w:id="3284" w:author="Sayali Dev" w:date="2018-02-15T15:49:00Z">
        <w:r w:rsidDel="004C7D71">
          <w:rPr>
            <w:lang w:val="en-US"/>
          </w:rPr>
          <w:br w:type="page"/>
        </w:r>
      </w:del>
      <w:bookmarkStart w:id="3285" w:name="_Modifying_a_Biospecimens"/>
      <w:bookmarkStart w:id="3286" w:name="_Modifying_a_Biospecimen"/>
      <w:bookmarkStart w:id="3287" w:name="SendingShipments"/>
      <w:bookmarkStart w:id="3288" w:name="ModifyShipment"/>
      <w:bookmarkStart w:id="3289" w:name="_Toc506996675"/>
      <w:bookmarkStart w:id="3290" w:name="_Toc300125731"/>
      <w:bookmarkStart w:id="3291" w:name="_Toc452993612"/>
      <w:bookmarkEnd w:id="3285"/>
      <w:bookmarkEnd w:id="3286"/>
      <w:bookmarkEnd w:id="3287"/>
      <w:bookmarkEnd w:id="3288"/>
      <w:ins w:id="3292" w:author="Sayali Dev" w:date="2018-02-02T15:23:00Z">
        <w:r w:rsidR="0082508D" w:rsidRPr="00AA26F9">
          <w:t xml:space="preserve">Receiving </w:t>
        </w:r>
        <w:r w:rsidR="0082508D">
          <w:t>a Biospecimen</w:t>
        </w:r>
        <w:r w:rsidR="0082508D">
          <w:rPr>
            <w:lang w:val="en-US"/>
          </w:rPr>
          <w:t>s</w:t>
        </w:r>
        <w:r w:rsidR="0082508D">
          <w:t xml:space="preserve"> </w:t>
        </w:r>
        <w:r w:rsidR="0082508D" w:rsidRPr="00AA26F9">
          <w:t>Shipment</w:t>
        </w:r>
        <w:bookmarkEnd w:id="3289"/>
      </w:ins>
    </w:p>
    <w:p w14:paraId="64FB3696" w14:textId="35AABFBA" w:rsidR="00F2232B" w:rsidDel="00AA0C60" w:rsidRDefault="00F2232B">
      <w:pPr>
        <w:pStyle w:val="Heading3"/>
        <w:rPr>
          <w:del w:id="3293" w:author="Sayali Dev" w:date="2018-02-02T15:16:00Z"/>
        </w:rPr>
      </w:pPr>
      <w:del w:id="3294" w:author="Sayali Dev" w:date="2018-02-02T15:16:00Z">
        <w:r w:rsidRPr="00AA26F9" w:rsidDel="00AA0C60">
          <w:delText xml:space="preserve">Modifying </w:delText>
        </w:r>
        <w:r w:rsidDel="00AA0C60">
          <w:delText>a Biospecimen</w:delText>
        </w:r>
        <w:r w:rsidDel="00AA0C60">
          <w:rPr>
            <w:lang w:val="en-US"/>
          </w:rPr>
          <w:delText>s</w:delText>
        </w:r>
        <w:r w:rsidDel="00AA0C60">
          <w:delText xml:space="preserve"> </w:delText>
        </w:r>
        <w:r w:rsidRPr="00AA26F9" w:rsidDel="00AA0C60">
          <w:delText>Shipment</w:delText>
        </w:r>
        <w:bookmarkEnd w:id="3290"/>
        <w:bookmarkEnd w:id="3291"/>
      </w:del>
    </w:p>
    <w:p w14:paraId="1469F2B5" w14:textId="6CBC1BDC" w:rsidR="00F2232B" w:rsidDel="00AA0C60" w:rsidRDefault="00F2232B">
      <w:pPr>
        <w:pStyle w:val="Heading3"/>
        <w:rPr>
          <w:del w:id="3295" w:author="Sayali Dev" w:date="2018-02-02T15:16:00Z"/>
        </w:rPr>
        <w:pPrChange w:id="3296" w:author="Sayali Dev" w:date="2018-02-02T15:16:00Z">
          <w:pPr/>
        </w:pPrChange>
      </w:pPr>
    </w:p>
    <w:p w14:paraId="3F90D7E8" w14:textId="328E0470" w:rsidR="00F2232B" w:rsidDel="00AA0C60" w:rsidRDefault="00F2232B">
      <w:pPr>
        <w:pStyle w:val="Heading3"/>
        <w:rPr>
          <w:del w:id="3297" w:author="Sayali Dev" w:date="2018-02-02T15:16:00Z"/>
        </w:rPr>
        <w:pPrChange w:id="3298" w:author="Sayali Dev" w:date="2018-02-02T15:16:00Z">
          <w:pPr/>
        </w:pPrChange>
      </w:pPr>
      <w:del w:id="3299" w:author="Sayali Dev" w:date="2018-02-02T15:16:00Z">
        <w:r w:rsidRPr="00B1762A" w:rsidDel="00AA0C60">
          <w:rPr>
            <w:b w:val="0"/>
          </w:rPr>
          <w:delText>Note:</w:delText>
        </w:r>
        <w:r w:rsidDel="00AA0C60">
          <w:delText xml:space="preserve"> </w:delText>
        </w:r>
      </w:del>
    </w:p>
    <w:p w14:paraId="32B7A411" w14:textId="2CAF2D21" w:rsidR="00F2232B" w:rsidDel="00AA0C60" w:rsidRDefault="00F2232B">
      <w:pPr>
        <w:pStyle w:val="Heading3"/>
        <w:rPr>
          <w:del w:id="3300" w:author="Sayali Dev" w:date="2018-02-02T15:16:00Z"/>
        </w:rPr>
        <w:pPrChange w:id="3301" w:author="Sayali Dev" w:date="2018-02-02T15:16:00Z">
          <w:pPr>
            <w:numPr>
              <w:numId w:val="85"/>
            </w:numPr>
            <w:ind w:left="720" w:hanging="360"/>
          </w:pPr>
        </w:pPrChange>
      </w:pPr>
      <w:del w:id="3302" w:author="Sayali Dev" w:date="2018-02-02T15:16:00Z">
        <w:r w:rsidRPr="00FF2F16" w:rsidDel="00AA0C60">
          <w:delText xml:space="preserve">Only a </w:delText>
        </w:r>
        <w:r w:rsidDel="00AA0C60">
          <w:delText xml:space="preserve">Collection Site </w:delText>
        </w:r>
        <w:r w:rsidRPr="00FF2F16" w:rsidDel="00AA0C60">
          <w:delText xml:space="preserve">user </w:delText>
        </w:r>
        <w:r w:rsidDel="00AA0C60">
          <w:delText xml:space="preserve">can modify </w:delText>
        </w:r>
        <w:r w:rsidRPr="00FF2F16" w:rsidDel="00AA0C60">
          <w:delText>a shipment.</w:delText>
        </w:r>
      </w:del>
    </w:p>
    <w:p w14:paraId="4A1DF046" w14:textId="0E008047" w:rsidR="00F2232B" w:rsidRPr="006E4A99" w:rsidDel="00AA0C60" w:rsidRDefault="00F2232B">
      <w:pPr>
        <w:pStyle w:val="Heading3"/>
        <w:rPr>
          <w:del w:id="3303" w:author="Sayali Dev" w:date="2018-02-02T15:16:00Z"/>
        </w:rPr>
        <w:pPrChange w:id="3304" w:author="Sayali Dev" w:date="2018-02-02T15:16:00Z">
          <w:pPr>
            <w:numPr>
              <w:numId w:val="85"/>
            </w:numPr>
            <w:ind w:left="720" w:hanging="360"/>
          </w:pPr>
        </w:pPrChange>
      </w:pPr>
      <w:del w:id="3305" w:author="Sayali Dev" w:date="2018-02-02T15:16:00Z">
        <w:r w:rsidDel="00AA0C60">
          <w:delText xml:space="preserve">The shipment must have the </w:delText>
        </w:r>
        <w:r w:rsidRPr="006E4A99" w:rsidDel="00AA0C60">
          <w:rPr>
            <w:b w:val="0"/>
          </w:rPr>
          <w:delText>In Preparation</w:delText>
        </w:r>
        <w:r w:rsidDel="00AA0C60">
          <w:delText xml:space="preserve"> status.</w:delText>
        </w:r>
      </w:del>
    </w:p>
    <w:p w14:paraId="79978DEF" w14:textId="4445E85A" w:rsidR="00F2232B" w:rsidRPr="00AA26F9" w:rsidDel="00AA0C60" w:rsidRDefault="00F2232B">
      <w:pPr>
        <w:pStyle w:val="Heading3"/>
        <w:rPr>
          <w:del w:id="3306" w:author="Sayali Dev" w:date="2018-02-02T15:16:00Z"/>
        </w:rPr>
      </w:pPr>
    </w:p>
    <w:p w14:paraId="462D083A" w14:textId="6155A129" w:rsidR="00F2232B" w:rsidDel="00AA0C60" w:rsidRDefault="00F2232B">
      <w:pPr>
        <w:pStyle w:val="Heading3"/>
        <w:rPr>
          <w:del w:id="3307" w:author="Sayali Dev" w:date="2018-02-02T15:16:00Z"/>
        </w:rPr>
        <w:pPrChange w:id="3308" w:author="Sayali Dev" w:date="2018-02-02T15:16:00Z">
          <w:pPr>
            <w:pStyle w:val="BodyText"/>
          </w:pPr>
        </w:pPrChange>
      </w:pPr>
      <w:del w:id="3309" w:author="Sayali Dev" w:date="2018-02-02T15:16:00Z">
        <w:r w:rsidRPr="00AA26F9" w:rsidDel="00AA0C60">
          <w:delText xml:space="preserve">To modify </w:delText>
        </w:r>
        <w:r w:rsidDel="00AA0C60">
          <w:delText xml:space="preserve">a biospecimen </w:delText>
        </w:r>
        <w:r w:rsidRPr="00AA26F9" w:rsidDel="00AA0C60">
          <w:delText>shipment</w:delText>
        </w:r>
        <w:r w:rsidDel="00AA0C60">
          <w:delText>:</w:delText>
        </w:r>
      </w:del>
    </w:p>
    <w:p w14:paraId="48A18365" w14:textId="2D14828E" w:rsidR="00F2232B" w:rsidRPr="00AA26F9" w:rsidDel="00AA0C60" w:rsidRDefault="00F2232B">
      <w:pPr>
        <w:pStyle w:val="Heading3"/>
        <w:rPr>
          <w:del w:id="3310" w:author="Sayali Dev" w:date="2018-02-02T15:16:00Z"/>
        </w:rPr>
        <w:pPrChange w:id="3311" w:author="Sayali Dev" w:date="2018-02-02T15:16:00Z">
          <w:pPr>
            <w:pStyle w:val="BodyText"/>
          </w:pPr>
        </w:pPrChange>
      </w:pPr>
      <w:del w:id="3312" w:author="Sayali Dev" w:date="2018-02-02T15:16:00Z">
        <w:r w:rsidRPr="00AA26F9" w:rsidDel="00AA0C60">
          <w:delText xml:space="preserve"> </w:delText>
        </w:r>
      </w:del>
    </w:p>
    <w:p w14:paraId="773A89DD" w14:textId="7C8285C2" w:rsidR="00F2232B" w:rsidDel="00AA0C60" w:rsidRDefault="00F2232B">
      <w:pPr>
        <w:pStyle w:val="Heading3"/>
        <w:rPr>
          <w:del w:id="3313" w:author="Sayali Dev" w:date="2018-02-02T15:16:00Z"/>
        </w:rPr>
        <w:pPrChange w:id="3314" w:author="Sayali Dev" w:date="2018-02-02T15:16:00Z">
          <w:pPr>
            <w:numPr>
              <w:numId w:val="24"/>
            </w:numPr>
            <w:ind w:left="720" w:hanging="360"/>
          </w:pPr>
        </w:pPrChange>
      </w:pPr>
      <w:del w:id="3315" w:author="Sayali Dev" w:date="2018-01-31T17:54:00Z">
        <w:r w:rsidDel="009A119E">
          <w:delText>Log on</w:delText>
        </w:r>
      </w:del>
      <w:del w:id="3316" w:author="Sayali Dev" w:date="2018-02-02T15:16:00Z">
        <w:r w:rsidDel="00AA0C60">
          <w:delText xml:space="preserve"> to the application using your </w:delText>
        </w:r>
      </w:del>
      <w:del w:id="3317" w:author="Sayali Dev" w:date="2018-01-31T17:55:00Z">
        <w:r w:rsidDel="00A62626">
          <w:delText>logon</w:delText>
        </w:r>
      </w:del>
      <w:del w:id="3318" w:author="Sayali Dev" w:date="2018-02-02T15:16:00Z">
        <w:r w:rsidDel="00AA0C60">
          <w:delText xml:space="preserve"> credentials. </w:delText>
        </w:r>
      </w:del>
    </w:p>
    <w:p w14:paraId="1BC7CAC3" w14:textId="0762AFB4" w:rsidR="00F2232B" w:rsidDel="00AA0C60" w:rsidRDefault="00F2232B">
      <w:pPr>
        <w:pStyle w:val="Heading3"/>
        <w:rPr>
          <w:del w:id="3319" w:author="Sayali Dev" w:date="2018-02-02T15:16:00Z"/>
        </w:rPr>
        <w:pPrChange w:id="3320" w:author="Sayali Dev" w:date="2018-02-02T15:16:00Z">
          <w:pPr>
            <w:ind w:left="720"/>
          </w:pPr>
        </w:pPrChange>
      </w:pPr>
      <w:del w:id="3321" w:author="Sayali Dev" w:date="2018-02-02T15:16:00Z">
        <w:r w:rsidDel="00AA0C60">
          <w:delText xml:space="preserve">The </w:delText>
        </w:r>
        <w:r w:rsidRPr="00C60C22" w:rsidDel="00AA0C60">
          <w:rPr>
            <w:b w:val="0"/>
          </w:rPr>
          <w:delText>Set Location</w:delText>
        </w:r>
        <w:r w:rsidDel="00AA0C60">
          <w:delText xml:space="preserve"> window appears. </w:delText>
        </w:r>
      </w:del>
    </w:p>
    <w:p w14:paraId="5ABA6ED5" w14:textId="6FFB4F26" w:rsidR="00F2232B" w:rsidDel="00AA0C60" w:rsidRDefault="00F2232B">
      <w:pPr>
        <w:pStyle w:val="Heading3"/>
        <w:rPr>
          <w:del w:id="3322" w:author="Sayali Dev" w:date="2018-02-02T15:16:00Z"/>
        </w:rPr>
        <w:pPrChange w:id="3323" w:author="Sayali Dev" w:date="2018-02-02T15:16:00Z">
          <w:pPr>
            <w:ind w:left="720"/>
          </w:pPr>
        </w:pPrChange>
      </w:pPr>
    </w:p>
    <w:p w14:paraId="3D3AD2F8" w14:textId="029E3800" w:rsidR="00F2232B" w:rsidDel="00AA0C60" w:rsidRDefault="00F2232B">
      <w:pPr>
        <w:pStyle w:val="Heading3"/>
        <w:rPr>
          <w:del w:id="3324" w:author="Sayali Dev" w:date="2018-02-02T15:16:00Z"/>
        </w:rPr>
        <w:pPrChange w:id="3325" w:author="Sayali Dev" w:date="2018-02-02T15:16:00Z">
          <w:pPr>
            <w:numPr>
              <w:numId w:val="24"/>
            </w:numPr>
            <w:ind w:left="720" w:hanging="360"/>
          </w:pPr>
        </w:pPrChange>
      </w:pPr>
      <w:del w:id="3326" w:author="Sayali Dev" w:date="2018-02-02T15:16:00Z">
        <w:r w:rsidDel="00AA0C60">
          <w:delText xml:space="preserve">Click the appropriate location, and then click </w:delText>
        </w:r>
        <w:r w:rsidRPr="00C60C22" w:rsidDel="00AA0C60">
          <w:rPr>
            <w:b w:val="0"/>
          </w:rPr>
          <w:delText>SAVE</w:delText>
        </w:r>
        <w:r w:rsidDel="00AA0C60">
          <w:delText xml:space="preserve">. </w:delText>
        </w:r>
      </w:del>
    </w:p>
    <w:p w14:paraId="14BC5C06" w14:textId="0AD70EED" w:rsidR="00F2232B" w:rsidDel="00AA0C60" w:rsidRDefault="00F2232B">
      <w:pPr>
        <w:pStyle w:val="Heading3"/>
        <w:rPr>
          <w:del w:id="3327" w:author="Sayali Dev" w:date="2018-02-02T15:16:00Z"/>
        </w:rPr>
        <w:pPrChange w:id="3328" w:author="Sayali Dev" w:date="2018-02-02T15:16:00Z">
          <w:pPr>
            <w:ind w:left="720"/>
          </w:pPr>
        </w:pPrChange>
      </w:pPr>
      <w:del w:id="3329" w:author="Sayali Dev" w:date="2018-02-02T15:16:00Z">
        <w:r w:rsidDel="00AA0C60">
          <w:delText xml:space="preserve">The home page appears. </w:delText>
        </w:r>
      </w:del>
    </w:p>
    <w:p w14:paraId="1923032F" w14:textId="7764530B" w:rsidR="00F2232B" w:rsidDel="00AA0C60" w:rsidRDefault="00F2232B">
      <w:pPr>
        <w:pStyle w:val="Heading3"/>
        <w:rPr>
          <w:del w:id="3330" w:author="Sayali Dev" w:date="2018-02-02T15:16:00Z"/>
        </w:rPr>
        <w:pPrChange w:id="3331" w:author="Sayali Dev" w:date="2018-02-02T15:16:00Z">
          <w:pPr>
            <w:ind w:left="720"/>
          </w:pPr>
        </w:pPrChange>
      </w:pPr>
    </w:p>
    <w:p w14:paraId="6F3DF3F8" w14:textId="724D88B5" w:rsidR="00F2232B" w:rsidDel="00AA0C60" w:rsidRDefault="00F2232B">
      <w:pPr>
        <w:pStyle w:val="Heading3"/>
        <w:rPr>
          <w:del w:id="3332" w:author="Sayali Dev" w:date="2018-02-02T15:16:00Z"/>
        </w:rPr>
        <w:pPrChange w:id="3333" w:author="Sayali Dev" w:date="2018-02-02T15:16:00Z">
          <w:pPr>
            <w:numPr>
              <w:numId w:val="24"/>
            </w:numPr>
            <w:ind w:left="720" w:hanging="360"/>
          </w:pPr>
        </w:pPrChange>
      </w:pPr>
      <w:del w:id="3334" w:author="Sayali Dev" w:date="2018-02-02T15:16:00Z">
        <w:r w:rsidDel="00AA0C60">
          <w:delText xml:space="preserve">Point to the arrow of the </w:delText>
        </w:r>
        <w:r w:rsidRPr="00F2157D" w:rsidDel="00AA0C60">
          <w:rPr>
            <w:b w:val="0"/>
          </w:rPr>
          <w:delText>BMS</w:delText>
        </w:r>
        <w:r w:rsidDel="00AA0C60">
          <w:delText xml:space="preserve"> tab, and then click </w:delText>
        </w:r>
        <w:r w:rsidRPr="00FF2F16" w:rsidDel="00AA0C60">
          <w:rPr>
            <w:b w:val="0"/>
          </w:rPr>
          <w:delText>Shipments</w:delText>
        </w:r>
        <w:r w:rsidRPr="00FF2F16" w:rsidDel="00AA0C60">
          <w:delText xml:space="preserve">. </w:delText>
        </w:r>
      </w:del>
    </w:p>
    <w:p w14:paraId="36C55F64" w14:textId="0D6481D9" w:rsidR="00F2232B" w:rsidDel="00AA0C60" w:rsidRDefault="00F2232B">
      <w:pPr>
        <w:pStyle w:val="Heading3"/>
        <w:rPr>
          <w:del w:id="3335" w:author="Sayali Dev" w:date="2018-02-02T15:16:00Z"/>
        </w:rPr>
        <w:pPrChange w:id="3336" w:author="Sayali Dev" w:date="2018-02-02T15:16:00Z">
          <w:pPr>
            <w:pStyle w:val="BodyText"/>
            <w:ind w:left="720" w:right="720"/>
          </w:pPr>
        </w:pPrChange>
      </w:pPr>
      <w:del w:id="3337" w:author="Sayali Dev" w:date="2018-02-02T15:16:00Z">
        <w:r w:rsidDel="00AA0C60">
          <w:delText xml:space="preserve">The </w:delText>
        </w:r>
        <w:r w:rsidDel="00AA0C60">
          <w:rPr>
            <w:b w:val="0"/>
            <w:lang w:val="en-US"/>
          </w:rPr>
          <w:delText>S</w:delText>
        </w:r>
        <w:r w:rsidDel="00AA0C60">
          <w:rPr>
            <w:b w:val="0"/>
          </w:rPr>
          <w:delText xml:space="preserve">hipment </w:delText>
        </w:r>
        <w:r w:rsidDel="00AA0C60">
          <w:rPr>
            <w:b w:val="0"/>
            <w:lang w:val="en-US"/>
          </w:rPr>
          <w:delText>S</w:delText>
        </w:r>
        <w:r w:rsidRPr="00DF0EF0" w:rsidDel="00AA0C60">
          <w:rPr>
            <w:b w:val="0"/>
          </w:rPr>
          <w:delText>earch</w:delText>
        </w:r>
        <w:r w:rsidDel="00AA0C60">
          <w:delText xml:space="preserve"> page appears.</w:delText>
        </w:r>
      </w:del>
    </w:p>
    <w:p w14:paraId="4CE94131" w14:textId="63D6189A" w:rsidR="00F2232B" w:rsidDel="00AA0C60" w:rsidRDefault="00F2232B">
      <w:pPr>
        <w:pStyle w:val="Heading3"/>
        <w:rPr>
          <w:del w:id="3338" w:author="Sayali Dev" w:date="2018-02-02T15:16:00Z"/>
        </w:rPr>
        <w:pPrChange w:id="3339" w:author="Sayali Dev" w:date="2018-02-02T15:16:00Z">
          <w:pPr>
            <w:pStyle w:val="BodyText"/>
            <w:ind w:left="720" w:right="720"/>
          </w:pPr>
        </w:pPrChange>
      </w:pPr>
    </w:p>
    <w:p w14:paraId="2B76C1AE" w14:textId="5F3C2710" w:rsidR="00F2232B" w:rsidRPr="00FF2F16" w:rsidDel="00AA0C60" w:rsidRDefault="00F2232B">
      <w:pPr>
        <w:pStyle w:val="Heading3"/>
        <w:rPr>
          <w:del w:id="3340" w:author="Sayali Dev" w:date="2018-02-02T15:16:00Z"/>
        </w:rPr>
        <w:pPrChange w:id="3341" w:author="Sayali Dev" w:date="2018-02-02T15:16:00Z">
          <w:pPr>
            <w:numPr>
              <w:numId w:val="24"/>
            </w:numPr>
            <w:ind w:left="720" w:hanging="360"/>
          </w:pPr>
        </w:pPrChange>
      </w:pPr>
      <w:del w:id="3342" w:author="Sayali Dev" w:date="2018-02-02T15:16:00Z">
        <w:r w:rsidRPr="00FF2F16" w:rsidDel="00AA0C60">
          <w:delText xml:space="preserve">Click </w:delText>
        </w:r>
        <w:r w:rsidRPr="0064347F" w:rsidDel="00AA0C60">
          <w:rPr>
            <w:b w:val="0"/>
          </w:rPr>
          <w:delText>SEARCH</w:delText>
        </w:r>
        <w:r w:rsidRPr="00FF2F16" w:rsidDel="00AA0C60">
          <w:delText xml:space="preserve">. </w:delText>
        </w:r>
      </w:del>
    </w:p>
    <w:p w14:paraId="05F0F1A1" w14:textId="50450694" w:rsidR="00F2232B" w:rsidRPr="0064347F" w:rsidDel="00AA0C60" w:rsidRDefault="00F2232B">
      <w:pPr>
        <w:pStyle w:val="Heading3"/>
        <w:rPr>
          <w:del w:id="3343" w:author="Sayali Dev" w:date="2018-02-02T15:16:00Z"/>
        </w:rPr>
        <w:pPrChange w:id="3344" w:author="Sayali Dev" w:date="2018-02-02T15:16:00Z">
          <w:pPr>
            <w:pStyle w:val="BodyText"/>
            <w:ind w:left="720"/>
          </w:pPr>
        </w:pPrChange>
      </w:pPr>
      <w:del w:id="3345" w:author="Sayali Dev" w:date="2018-02-02T15:16:00Z">
        <w:r w:rsidRPr="0064347F" w:rsidDel="00AA0C60">
          <w:delText>The shipment search page displays a list of shipments</w:delText>
        </w:r>
        <w:r w:rsidRPr="004D6323" w:rsidDel="00AA0C60">
          <w:delText xml:space="preserve"> that are accessible based on your login location</w:delText>
        </w:r>
        <w:r w:rsidRPr="0064347F" w:rsidDel="00AA0C60">
          <w:delText xml:space="preserve">. </w:delText>
        </w:r>
      </w:del>
    </w:p>
    <w:p w14:paraId="0772508F" w14:textId="031A3216" w:rsidR="00F2232B" w:rsidRPr="0064347F" w:rsidDel="00AA0C60" w:rsidRDefault="00F2232B">
      <w:pPr>
        <w:pStyle w:val="Heading3"/>
        <w:rPr>
          <w:del w:id="3346" w:author="Sayali Dev" w:date="2018-02-02T15:16:00Z"/>
        </w:rPr>
        <w:pPrChange w:id="3347" w:author="Sayali Dev" w:date="2018-02-02T15:16:00Z">
          <w:pPr>
            <w:pStyle w:val="BodyText"/>
            <w:ind w:left="720"/>
          </w:pPr>
        </w:pPrChange>
      </w:pPr>
    </w:p>
    <w:p w14:paraId="478931B9" w14:textId="374FBD1A" w:rsidR="00F2232B" w:rsidRPr="0064347F" w:rsidDel="00AA0C60" w:rsidRDefault="00F2232B">
      <w:pPr>
        <w:pStyle w:val="Heading3"/>
        <w:rPr>
          <w:del w:id="3348" w:author="Sayali Dev" w:date="2018-02-02T15:16:00Z"/>
        </w:rPr>
        <w:pPrChange w:id="3349" w:author="Sayali Dev" w:date="2018-02-02T15:16:00Z">
          <w:pPr>
            <w:pStyle w:val="BodyText"/>
            <w:numPr>
              <w:numId w:val="24"/>
            </w:numPr>
            <w:ind w:left="720" w:hanging="360"/>
          </w:pPr>
        </w:pPrChange>
      </w:pPr>
      <w:del w:id="3350" w:author="Sayali Dev" w:date="2018-02-02T15:16:00Z">
        <w:r w:rsidRPr="0064347F" w:rsidDel="00AA0C60">
          <w:delText xml:space="preserve">Click </w:delText>
        </w:r>
        <w:r w:rsidDel="00AA0C60">
          <w:delText xml:space="preserve">the row of the shipment that you want to modify. </w:delText>
        </w:r>
      </w:del>
    </w:p>
    <w:p w14:paraId="754573C0" w14:textId="40384EAF" w:rsidR="00F2232B" w:rsidRPr="00AA26F9" w:rsidDel="00AA0C60" w:rsidRDefault="00F2232B">
      <w:pPr>
        <w:pStyle w:val="Heading3"/>
        <w:rPr>
          <w:del w:id="3351" w:author="Sayali Dev" w:date="2018-02-02T15:16:00Z"/>
        </w:rPr>
        <w:pPrChange w:id="3352" w:author="Sayali Dev" w:date="2018-02-02T15:16:00Z">
          <w:pPr>
            <w:pStyle w:val="BodyText"/>
            <w:ind w:left="720" w:right="720"/>
          </w:pPr>
        </w:pPrChange>
      </w:pPr>
      <w:del w:id="3353" w:author="Sayali Dev" w:date="2018-02-02T15:16:00Z">
        <w:r w:rsidRPr="0064347F" w:rsidDel="00AA0C60">
          <w:delText xml:space="preserve">The </w:delText>
        </w:r>
        <w:r w:rsidRPr="0064347F" w:rsidDel="00AA0C60">
          <w:rPr>
            <w:b w:val="0"/>
          </w:rPr>
          <w:delText>View Shipment</w:delText>
        </w:r>
        <w:r w:rsidRPr="0064347F" w:rsidDel="00AA0C60">
          <w:delText xml:space="preserve"> page appears. </w:delText>
        </w:r>
        <w:r w:rsidDel="00AA0C60">
          <w:br/>
        </w:r>
      </w:del>
    </w:p>
    <w:p w14:paraId="04767C06" w14:textId="13186889" w:rsidR="00F2232B" w:rsidDel="00AA0C60" w:rsidRDefault="00F2232B">
      <w:pPr>
        <w:pStyle w:val="Heading3"/>
        <w:rPr>
          <w:del w:id="3354" w:author="Sayali Dev" w:date="2018-02-02T15:16:00Z"/>
        </w:rPr>
        <w:pPrChange w:id="3355" w:author="Sayali Dev" w:date="2018-02-02T15:16:00Z">
          <w:pPr>
            <w:pStyle w:val="BodyText"/>
            <w:numPr>
              <w:numId w:val="24"/>
            </w:numPr>
            <w:ind w:left="720" w:right="720" w:hanging="360"/>
          </w:pPr>
        </w:pPrChange>
      </w:pPr>
      <w:del w:id="3356" w:author="Sayali Dev" w:date="2018-02-02T15:16:00Z">
        <w:r w:rsidRPr="00AA26F9" w:rsidDel="00AA0C60">
          <w:delText xml:space="preserve">Click </w:delText>
        </w:r>
        <w:r w:rsidRPr="00AA26F9" w:rsidDel="00AA0C60">
          <w:rPr>
            <w:b w:val="0"/>
            <w:caps/>
          </w:rPr>
          <w:delText>Modify</w:delText>
        </w:r>
        <w:r w:rsidRPr="00AA26F9" w:rsidDel="00AA0C60">
          <w:delText xml:space="preserve">. </w:delText>
        </w:r>
      </w:del>
    </w:p>
    <w:p w14:paraId="50809B9D" w14:textId="4C264F3E" w:rsidR="00F2232B" w:rsidDel="0082508D" w:rsidRDefault="00F2232B">
      <w:pPr>
        <w:pStyle w:val="Heading3"/>
        <w:rPr>
          <w:del w:id="3357" w:author="Sayali Dev" w:date="2018-02-02T15:23:00Z"/>
        </w:rPr>
        <w:pPrChange w:id="3358" w:author="Sayali Dev" w:date="2018-02-02T15:16:00Z">
          <w:pPr>
            <w:pStyle w:val="BodyText"/>
            <w:ind w:left="720" w:right="270"/>
          </w:pPr>
        </w:pPrChange>
      </w:pPr>
      <w:del w:id="3359" w:author="Sayali Dev" w:date="2018-02-02T15:16:00Z">
        <w:r w:rsidRPr="00AA26F9" w:rsidDel="00AA0C60">
          <w:delText xml:space="preserve">The </w:delText>
        </w:r>
        <w:r w:rsidRPr="0054699C" w:rsidDel="00AA0C60">
          <w:rPr>
            <w:b w:val="0"/>
          </w:rPr>
          <w:delText>Modify Shipment</w:delText>
        </w:r>
        <w:r w:rsidDel="00AA0C60">
          <w:delText xml:space="preserve"> page appears</w:delText>
        </w:r>
        <w:r w:rsidRPr="00AA26F9" w:rsidDel="00AA0C60">
          <w:delText>.</w:delText>
        </w:r>
      </w:del>
      <w:del w:id="3360" w:author="Sayali Dev" w:date="2018-02-02T15:23:00Z">
        <w:r w:rsidRPr="00AA26F9" w:rsidDel="0082508D">
          <w:delText xml:space="preserve"> </w:delText>
        </w:r>
      </w:del>
    </w:p>
    <w:p w14:paraId="70DEC108" w14:textId="3B135F28" w:rsidR="00F2232B" w:rsidDel="0082508D" w:rsidRDefault="00F2232B">
      <w:pPr>
        <w:pStyle w:val="Heading3"/>
        <w:rPr>
          <w:del w:id="3361" w:author="Sayali Dev" w:date="2018-02-02T15:23:00Z"/>
        </w:rPr>
        <w:pPrChange w:id="3362" w:author="Sayali Dev" w:date="2018-02-02T15:23:00Z">
          <w:pPr>
            <w:pStyle w:val="BodyText"/>
            <w:ind w:left="720" w:right="270"/>
          </w:pPr>
        </w:pPrChange>
      </w:pPr>
    </w:p>
    <w:p w14:paraId="2CA0386F" w14:textId="6A7E8EC2" w:rsidR="00F2232B" w:rsidDel="0082508D" w:rsidRDefault="00F2232B">
      <w:pPr>
        <w:pStyle w:val="Heading3"/>
        <w:rPr>
          <w:del w:id="3363" w:author="Sayali Dev" w:date="2018-02-02T15:23:00Z"/>
        </w:rPr>
        <w:pPrChange w:id="3364" w:author="Sayali Dev" w:date="2018-02-02T15:23:00Z">
          <w:pPr>
            <w:pStyle w:val="BodyText"/>
            <w:ind w:left="720" w:right="270"/>
          </w:pPr>
        </w:pPrChange>
      </w:pPr>
      <w:del w:id="3365" w:author="Sayali Dev" w:date="2018-02-02T15:16:00Z">
        <w:r w:rsidRPr="00203BA6" w:rsidDel="00AA0C60">
          <w:rPr>
            <w:b w:val="0"/>
            <w:noProof/>
          </w:rPr>
          <w:drawing>
            <wp:inline distT="0" distB="0" distL="0" distR="0" wp14:anchorId="5F2BD069" wp14:editId="14379FEA">
              <wp:extent cx="6242685" cy="5461635"/>
              <wp:effectExtent l="19050" t="19050" r="24765" b="2476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2685" cy="5461635"/>
                      </a:xfrm>
                      <a:prstGeom prst="rect">
                        <a:avLst/>
                      </a:prstGeom>
                      <a:noFill/>
                      <a:ln w="3175">
                        <a:solidFill>
                          <a:schemeClr val="tx1"/>
                        </a:solidFill>
                      </a:ln>
                    </pic:spPr>
                  </pic:pic>
                </a:graphicData>
              </a:graphic>
            </wp:inline>
          </w:drawing>
        </w:r>
      </w:del>
    </w:p>
    <w:p w14:paraId="19A1BCCA" w14:textId="5C373F52" w:rsidR="00F2232B" w:rsidDel="00AA0C60" w:rsidRDefault="00F2232B">
      <w:pPr>
        <w:pStyle w:val="Heading3"/>
        <w:rPr>
          <w:del w:id="3366" w:author="Sayali Dev" w:date="2018-02-02T15:16:00Z"/>
        </w:rPr>
        <w:pPrChange w:id="3367" w:author="Sayali Dev" w:date="2018-02-02T15:23:00Z">
          <w:pPr>
            <w:pStyle w:val="Figure"/>
            <w:tabs>
              <w:tab w:val="clear" w:pos="1710"/>
              <w:tab w:val="num" w:pos="1800"/>
            </w:tabs>
            <w:ind w:left="1152" w:hanging="432"/>
          </w:pPr>
        </w:pPrChange>
      </w:pPr>
      <w:del w:id="3368" w:author="Sayali Dev" w:date="2018-02-02T15:16:00Z">
        <w:r w:rsidDel="00AA0C60">
          <w:delText>Modify Shipment page – part 2</w:delText>
        </w:r>
      </w:del>
    </w:p>
    <w:p w14:paraId="6CD44947" w14:textId="0126482C" w:rsidR="00F2232B" w:rsidDel="00AA0C60" w:rsidRDefault="00F2232B">
      <w:pPr>
        <w:pStyle w:val="Heading3"/>
        <w:rPr>
          <w:del w:id="3369" w:author="Sayali Dev" w:date="2018-02-02T15:16:00Z"/>
        </w:rPr>
        <w:pPrChange w:id="3370" w:author="Sayali Dev" w:date="2018-02-02T15:23:00Z">
          <w:pPr>
            <w:pStyle w:val="BodyText"/>
            <w:ind w:left="720" w:right="270"/>
          </w:pPr>
        </w:pPrChange>
      </w:pPr>
    </w:p>
    <w:p w14:paraId="270C15F7" w14:textId="2457B195" w:rsidR="00F2232B" w:rsidDel="00AA0C60" w:rsidRDefault="00F2232B">
      <w:pPr>
        <w:pStyle w:val="Heading3"/>
        <w:rPr>
          <w:del w:id="3371" w:author="Sayali Dev" w:date="2018-02-02T15:16:00Z"/>
        </w:rPr>
        <w:pPrChange w:id="3372" w:author="Sayali Dev" w:date="2018-02-02T15:23:00Z">
          <w:pPr>
            <w:pStyle w:val="BodyText"/>
            <w:numPr>
              <w:numId w:val="24"/>
            </w:numPr>
            <w:ind w:left="720" w:right="270" w:hanging="360"/>
          </w:pPr>
        </w:pPrChange>
      </w:pPr>
      <w:del w:id="3373" w:author="Sayali Dev" w:date="2018-02-02T15:16:00Z">
        <w:r w:rsidDel="00AA0C60">
          <w:delText>Modify the shipment. For more information on how to modify the shipment</w:delText>
        </w:r>
        <w:r w:rsidDel="00AA0C60">
          <w:rPr>
            <w:lang w:val="en-US"/>
          </w:rPr>
          <w:delText xml:space="preserve"> data</w:delText>
        </w:r>
        <w:r w:rsidDel="00AA0C60">
          <w:delText xml:space="preserve">, perform steps 5 to 8 in the </w:delText>
        </w:r>
        <w:r w:rsidR="00DD1C64" w:rsidDel="00AA0C60">
          <w:fldChar w:fldCharType="begin"/>
        </w:r>
        <w:r w:rsidR="00DD1C64" w:rsidDel="00AA0C60">
          <w:delInstrText xml:space="preserve"> HYPERLINK \l "_Creating_a_Biospecimens" </w:delInstrText>
        </w:r>
        <w:r w:rsidR="00DD1C64" w:rsidDel="00AA0C60">
          <w:fldChar w:fldCharType="separate"/>
        </w:r>
        <w:r w:rsidDel="00AA0C60">
          <w:rPr>
            <w:rStyle w:val="Hyperlink"/>
            <w:b w:val="0"/>
          </w:rPr>
          <w:delText>Creating a Biospecimens Shipment</w:delText>
        </w:r>
        <w:r w:rsidR="00DD1C64" w:rsidDel="00AA0C60">
          <w:rPr>
            <w:rStyle w:val="Hyperlink"/>
          </w:rPr>
          <w:fldChar w:fldCharType="end"/>
        </w:r>
        <w:r w:rsidRPr="00AA26F9" w:rsidDel="00AA0C60">
          <w:delText xml:space="preserve"> topic.</w:delText>
        </w:r>
      </w:del>
    </w:p>
    <w:p w14:paraId="15B3713C" w14:textId="53445521" w:rsidR="00F2232B" w:rsidRPr="00AA26F9" w:rsidDel="00AA0C60" w:rsidRDefault="00F2232B">
      <w:pPr>
        <w:pStyle w:val="Heading3"/>
        <w:rPr>
          <w:del w:id="3374" w:author="Sayali Dev" w:date="2018-02-02T15:16:00Z"/>
        </w:rPr>
        <w:pPrChange w:id="3375" w:author="Sayali Dev" w:date="2018-02-02T15:23:00Z">
          <w:pPr>
            <w:pStyle w:val="BodyText"/>
            <w:ind w:left="1080"/>
          </w:pPr>
        </w:pPrChange>
      </w:pPr>
    </w:p>
    <w:p w14:paraId="200BCFBC" w14:textId="3AFC7580" w:rsidR="00F2232B" w:rsidDel="00AA0C60" w:rsidRDefault="00F2232B">
      <w:pPr>
        <w:pStyle w:val="Heading3"/>
        <w:rPr>
          <w:del w:id="3376" w:author="Sayali Dev" w:date="2018-02-02T15:16:00Z"/>
        </w:rPr>
        <w:pPrChange w:id="3377" w:author="Sayali Dev" w:date="2018-02-02T15:23:00Z">
          <w:pPr>
            <w:pStyle w:val="BodyText"/>
            <w:numPr>
              <w:numId w:val="24"/>
            </w:numPr>
            <w:ind w:left="720" w:right="720" w:hanging="360"/>
          </w:pPr>
        </w:pPrChange>
      </w:pPr>
      <w:del w:id="3378" w:author="Sayali Dev" w:date="2018-02-02T15:16:00Z">
        <w:r w:rsidRPr="00D16090" w:rsidDel="00AA0C60">
          <w:delText xml:space="preserve">To add </w:delText>
        </w:r>
        <w:r w:rsidDel="00AA0C60">
          <w:delText xml:space="preserve">an </w:delText>
        </w:r>
        <w:r w:rsidRPr="00D16090" w:rsidDel="00AA0C60">
          <w:delText xml:space="preserve">event </w:delText>
        </w:r>
        <w:r w:rsidDel="00AA0C60">
          <w:delText xml:space="preserve">to this shipment, </w:delText>
        </w:r>
        <w:r w:rsidRPr="00D16090" w:rsidDel="00AA0C60">
          <w:delText xml:space="preserve">click the </w:delText>
        </w:r>
        <w:r w:rsidRPr="00A04E89" w:rsidDel="00AA0C60">
          <w:rPr>
            <w:b w:val="0"/>
          </w:rPr>
          <w:delText>Manage Events</w:delText>
        </w:r>
        <w:r w:rsidRPr="00D16090" w:rsidDel="00AA0C60">
          <w:delText xml:space="preserve"> link</w:delText>
        </w:r>
        <w:r w:rsidDel="00AA0C60">
          <w:delText xml:space="preserve">. </w:delText>
        </w:r>
        <w:r w:rsidDel="00AA0C60">
          <w:rPr>
            <w:lang w:val="en-US"/>
          </w:rPr>
          <w:br/>
          <w:delText xml:space="preserve">The </w:delText>
        </w:r>
        <w:r w:rsidRPr="00732542" w:rsidDel="00AA0C60">
          <w:rPr>
            <w:b w:val="0"/>
            <w:lang w:val="en-US"/>
          </w:rPr>
          <w:delText>Manage Events</w:delText>
        </w:r>
        <w:r w:rsidDel="00AA0C60">
          <w:rPr>
            <w:lang w:val="en-US"/>
          </w:rPr>
          <w:delText xml:space="preserve"> window appears.</w:delText>
        </w:r>
        <w:r w:rsidDel="00AA0C60">
          <w:rPr>
            <w:lang w:val="en-US"/>
          </w:rPr>
          <w:br/>
        </w:r>
        <w:r w:rsidRPr="00732542" w:rsidDel="00AA0C60">
          <w:rPr>
            <w:b w:val="0"/>
            <w:lang w:val="en-US"/>
          </w:rPr>
          <w:delText>Note:</w:delText>
        </w:r>
        <w:r w:rsidDel="00AA0C60">
          <w:rPr>
            <w:lang w:val="en-US"/>
          </w:rPr>
          <w:delText xml:space="preserve"> </w:delText>
        </w:r>
        <w:r w:rsidDel="00AA0C60">
          <w:delText xml:space="preserve">For more information about how to add an event, see </w:delText>
        </w:r>
        <w:r w:rsidR="00DD1C64" w:rsidDel="00AA0C60">
          <w:fldChar w:fldCharType="begin"/>
        </w:r>
        <w:r w:rsidR="00DD1C64" w:rsidDel="00AA0C60">
          <w:delInstrText xml:space="preserve"> HYPERLINK \l "ManagingEvents" </w:delInstrText>
        </w:r>
        <w:r w:rsidR="00DD1C64" w:rsidDel="00AA0C60">
          <w:fldChar w:fldCharType="separate"/>
        </w:r>
        <w:r w:rsidDel="00AA0C60">
          <w:rPr>
            <w:rStyle w:val="Hyperlink"/>
            <w:b w:val="0"/>
          </w:rPr>
          <w:delText xml:space="preserve">Managing </w:delText>
        </w:r>
        <w:r w:rsidRPr="00A04E89" w:rsidDel="00AA0C60">
          <w:rPr>
            <w:rStyle w:val="Hyperlink"/>
            <w:b w:val="0"/>
          </w:rPr>
          <w:delText>Events</w:delText>
        </w:r>
        <w:r w:rsidR="00DD1C64" w:rsidDel="00AA0C60">
          <w:rPr>
            <w:rStyle w:val="Hyperlink"/>
          </w:rPr>
          <w:fldChar w:fldCharType="end"/>
        </w:r>
        <w:r w:rsidRPr="00B94701" w:rsidDel="00AA0C60">
          <w:delText>.</w:delText>
        </w:r>
      </w:del>
    </w:p>
    <w:p w14:paraId="002D16F9" w14:textId="02347C9B" w:rsidR="00F2232B" w:rsidDel="00AA0C60" w:rsidRDefault="00F2232B">
      <w:pPr>
        <w:pStyle w:val="Heading3"/>
        <w:rPr>
          <w:del w:id="3379" w:author="Sayali Dev" w:date="2018-02-02T15:16:00Z"/>
        </w:rPr>
        <w:pPrChange w:id="3380" w:author="Sayali Dev" w:date="2018-02-02T15:23:00Z">
          <w:pPr>
            <w:pStyle w:val="BodyText"/>
            <w:ind w:left="720" w:right="360"/>
          </w:pPr>
        </w:pPrChange>
      </w:pPr>
    </w:p>
    <w:p w14:paraId="5CD7005C" w14:textId="577645B1" w:rsidR="00F2232B" w:rsidDel="00AA0C60" w:rsidRDefault="00F2232B">
      <w:pPr>
        <w:pStyle w:val="Heading3"/>
        <w:rPr>
          <w:del w:id="3381" w:author="Sayali Dev" w:date="2018-02-02T15:16:00Z"/>
        </w:rPr>
        <w:pPrChange w:id="3382" w:author="Sayali Dev" w:date="2018-02-02T15:23:00Z">
          <w:pPr>
            <w:pStyle w:val="BodyText"/>
            <w:numPr>
              <w:numId w:val="24"/>
            </w:numPr>
            <w:ind w:left="720" w:right="360" w:hanging="360"/>
          </w:pPr>
        </w:pPrChange>
      </w:pPr>
      <w:del w:id="3383" w:author="Sayali Dev" w:date="2018-02-02T15:16:00Z">
        <w:r w:rsidRPr="00A04E89" w:rsidDel="00AA0C60">
          <w:delText xml:space="preserve">To attach </w:delText>
        </w:r>
        <w:r w:rsidDel="00AA0C60">
          <w:delText xml:space="preserve">a </w:delText>
        </w:r>
        <w:r w:rsidRPr="00A04E89" w:rsidDel="00AA0C60">
          <w:delText xml:space="preserve">file to this shipment, click </w:delText>
        </w:r>
        <w:r w:rsidDel="00AA0C60">
          <w:delText xml:space="preserve">the </w:delText>
        </w:r>
        <w:r w:rsidDel="00AA0C60">
          <w:rPr>
            <w:b w:val="0"/>
            <w:lang w:val="en-US"/>
          </w:rPr>
          <w:delText>Add Attachment</w:delText>
        </w:r>
        <w:r w:rsidRPr="00A04E89" w:rsidDel="00AA0C60">
          <w:delText xml:space="preserve"> link</w:delText>
        </w:r>
        <w:r w:rsidDel="00AA0C60">
          <w:delText xml:space="preserve">. </w:delText>
        </w:r>
        <w:r w:rsidDel="00AA0C60">
          <w:rPr>
            <w:lang w:val="en-US"/>
          </w:rPr>
          <w:br/>
          <w:delText xml:space="preserve">The </w:delText>
        </w:r>
        <w:r w:rsidDel="00AA0C60">
          <w:rPr>
            <w:b w:val="0"/>
            <w:lang w:val="en-US"/>
          </w:rPr>
          <w:delText>Manage Attachments</w:delText>
        </w:r>
        <w:r w:rsidDel="00AA0C60">
          <w:rPr>
            <w:lang w:val="en-US"/>
          </w:rPr>
          <w:delText xml:space="preserve"> window appears.</w:delText>
        </w:r>
        <w:r w:rsidDel="00AA0C60">
          <w:rPr>
            <w:lang w:val="en-US"/>
          </w:rPr>
          <w:br/>
        </w:r>
        <w:r w:rsidRPr="00732542" w:rsidDel="00AA0C60">
          <w:rPr>
            <w:b w:val="0"/>
            <w:lang w:val="en-US"/>
          </w:rPr>
          <w:delText>Note:</w:delText>
        </w:r>
        <w:r w:rsidDel="00AA0C60">
          <w:rPr>
            <w:lang w:val="en-US"/>
          </w:rPr>
          <w:delText xml:space="preserve"> </w:delText>
        </w:r>
        <w:r w:rsidDel="00AA0C60">
          <w:delText xml:space="preserve">For more information about how to attach a file, see </w:delText>
        </w:r>
        <w:r w:rsidR="00DD1C64" w:rsidDel="00AA0C60">
          <w:fldChar w:fldCharType="begin"/>
        </w:r>
        <w:r w:rsidR="00DD1C64" w:rsidDel="00AA0C60">
          <w:delInstrText xml:space="preserve"> HYPERLINK \l "CommonFileUpload" </w:delInstrText>
        </w:r>
        <w:r w:rsidR="00DD1C64" w:rsidDel="00AA0C60">
          <w:fldChar w:fldCharType="separate"/>
        </w:r>
        <w:r w:rsidRPr="00A04E89" w:rsidDel="00AA0C60">
          <w:rPr>
            <w:rStyle w:val="Hyperlink"/>
            <w:b w:val="0"/>
          </w:rPr>
          <w:delText>Common File Upload</w:delText>
        </w:r>
        <w:r w:rsidR="00DD1C64" w:rsidDel="00AA0C60">
          <w:rPr>
            <w:rStyle w:val="Hyperlink"/>
          </w:rPr>
          <w:fldChar w:fldCharType="end"/>
        </w:r>
        <w:r w:rsidDel="00AA0C60">
          <w:delText>.</w:delText>
        </w:r>
        <w:r w:rsidDel="00AA0C60">
          <w:br/>
        </w:r>
      </w:del>
    </w:p>
    <w:p w14:paraId="3F35A237" w14:textId="6CE4BB29" w:rsidR="00F2232B" w:rsidDel="00AA0C60" w:rsidRDefault="00F2232B">
      <w:pPr>
        <w:pStyle w:val="Heading3"/>
        <w:rPr>
          <w:del w:id="3384" w:author="Sayali Dev" w:date="2018-02-02T15:16:00Z"/>
        </w:rPr>
        <w:pPrChange w:id="3385" w:author="Sayali Dev" w:date="2018-02-02T15:23:00Z">
          <w:pPr>
            <w:pStyle w:val="BodyText"/>
            <w:numPr>
              <w:numId w:val="24"/>
            </w:numPr>
            <w:ind w:left="720" w:right="720" w:hanging="360"/>
          </w:pPr>
        </w:pPrChange>
      </w:pPr>
      <w:del w:id="3386" w:author="Sayali Dev" w:date="2018-02-02T15:16:00Z">
        <w:r w:rsidDel="00AA0C60">
          <w:delText>C</w:delText>
        </w:r>
        <w:r w:rsidRPr="00AA26F9" w:rsidDel="00AA0C60">
          <w:delText xml:space="preserve">lick </w:delText>
        </w:r>
        <w:r w:rsidRPr="00AA26F9" w:rsidDel="00AA0C60">
          <w:rPr>
            <w:b w:val="0"/>
          </w:rPr>
          <w:delText>SAVE</w:delText>
        </w:r>
        <w:r w:rsidRPr="00AA26F9" w:rsidDel="00AA0C60">
          <w:delText xml:space="preserve">. </w:delText>
        </w:r>
      </w:del>
    </w:p>
    <w:p w14:paraId="079CE336" w14:textId="76228D13" w:rsidR="00F2232B" w:rsidDel="00AA0C60" w:rsidRDefault="00F2232B">
      <w:pPr>
        <w:pStyle w:val="Heading3"/>
        <w:rPr>
          <w:del w:id="3387" w:author="Sayali Dev" w:date="2018-02-02T15:16:00Z"/>
          <w:lang w:val="en-US"/>
        </w:rPr>
        <w:pPrChange w:id="3388" w:author="Sayali Dev" w:date="2018-02-02T15:23:00Z">
          <w:pPr>
            <w:pStyle w:val="BodyText"/>
            <w:ind w:left="720" w:right="720"/>
          </w:pPr>
        </w:pPrChange>
      </w:pPr>
      <w:del w:id="3389" w:author="Sayali Dev" w:date="2018-02-02T15:16:00Z">
        <w:r w:rsidDel="00AA0C60">
          <w:delText>The shipment is modified.</w:delText>
        </w:r>
        <w:r w:rsidDel="00AA0C60">
          <w:rPr>
            <w:lang w:val="en-US"/>
          </w:rPr>
          <w:delText xml:space="preserve"> The Shipment Status remains </w:delText>
        </w:r>
        <w:r w:rsidRPr="00DF0EF0" w:rsidDel="00AA0C60">
          <w:rPr>
            <w:b w:val="0"/>
            <w:lang w:val="en-US"/>
          </w:rPr>
          <w:delText>In Preparation</w:delText>
        </w:r>
        <w:r w:rsidDel="00AA0C60">
          <w:rPr>
            <w:lang w:val="en-US"/>
          </w:rPr>
          <w:delText>.</w:delText>
        </w:r>
      </w:del>
    </w:p>
    <w:p w14:paraId="28C5502E" w14:textId="268AF93B" w:rsidR="00F2232B" w:rsidDel="00AA0C60" w:rsidRDefault="00F2232B">
      <w:pPr>
        <w:pStyle w:val="Heading3"/>
        <w:rPr>
          <w:del w:id="3390" w:author="Sayali Dev" w:date="2018-02-02T15:16:00Z"/>
          <w:lang w:val="en-US"/>
        </w:rPr>
        <w:pPrChange w:id="3391" w:author="Sayali Dev" w:date="2018-02-02T15:23:00Z">
          <w:pPr>
            <w:pStyle w:val="BodyText"/>
            <w:ind w:left="720" w:right="720"/>
          </w:pPr>
        </w:pPrChange>
      </w:pPr>
    </w:p>
    <w:p w14:paraId="34A1CC14" w14:textId="05760357" w:rsidR="00F2232B" w:rsidRPr="00AA26F9" w:rsidDel="00AA0C60" w:rsidRDefault="00F2232B">
      <w:pPr>
        <w:pStyle w:val="Heading3"/>
        <w:rPr>
          <w:del w:id="3392" w:author="Sayali Dev" w:date="2018-02-02T15:16:00Z"/>
        </w:rPr>
      </w:pPr>
      <w:del w:id="3393" w:author="Sayali Dev" w:date="2018-02-02T15:16:00Z">
        <w:r w:rsidDel="00AA0C60">
          <w:rPr>
            <w:lang w:val="en-US"/>
          </w:rPr>
          <w:br w:type="page"/>
        </w:r>
        <w:bookmarkStart w:id="3394" w:name="_Deleting_a_Biospecimens"/>
        <w:bookmarkStart w:id="3395" w:name="_Deleting_a_Biospecimen_1"/>
        <w:bookmarkStart w:id="3396" w:name="_Deleting_a_Biospecimen"/>
        <w:bookmarkStart w:id="3397" w:name="DeleteShipment"/>
        <w:bookmarkStart w:id="3398" w:name="_Toc452993613"/>
        <w:bookmarkStart w:id="3399" w:name="_Toc300125732"/>
        <w:bookmarkEnd w:id="3394"/>
        <w:bookmarkEnd w:id="3395"/>
        <w:bookmarkEnd w:id="3396"/>
        <w:bookmarkEnd w:id="3397"/>
        <w:r w:rsidRPr="00AA26F9" w:rsidDel="00AA0C60">
          <w:delText xml:space="preserve">Deleting </w:delText>
        </w:r>
        <w:r w:rsidDel="00AA0C60">
          <w:delText>a Biospecimen</w:delText>
        </w:r>
        <w:r w:rsidDel="00AA0C60">
          <w:rPr>
            <w:lang w:val="en-US"/>
          </w:rPr>
          <w:delText>s</w:delText>
        </w:r>
        <w:r w:rsidDel="00AA0C60">
          <w:delText xml:space="preserve"> Shipment</w:delText>
        </w:r>
        <w:bookmarkEnd w:id="3398"/>
        <w:r w:rsidDel="00AA0C60">
          <w:delText xml:space="preserve"> </w:delText>
        </w:r>
        <w:bookmarkEnd w:id="3399"/>
      </w:del>
    </w:p>
    <w:p w14:paraId="3E1EED2A" w14:textId="65306D90" w:rsidR="00F2232B" w:rsidDel="00AA0C60" w:rsidRDefault="00F2232B">
      <w:pPr>
        <w:pStyle w:val="Heading3"/>
        <w:rPr>
          <w:del w:id="3400" w:author="Sayali Dev" w:date="2018-02-02T15:16:00Z"/>
        </w:rPr>
        <w:pPrChange w:id="3401" w:author="Sayali Dev" w:date="2018-02-02T15:23:00Z">
          <w:pPr>
            <w:pStyle w:val="BodyText"/>
          </w:pPr>
        </w:pPrChange>
      </w:pPr>
    </w:p>
    <w:p w14:paraId="437D2C30" w14:textId="19D74FCC" w:rsidR="00F2232B" w:rsidDel="00AA0C60" w:rsidRDefault="00F2232B">
      <w:pPr>
        <w:pStyle w:val="Heading3"/>
        <w:rPr>
          <w:del w:id="3402" w:author="Sayali Dev" w:date="2018-02-02T15:16:00Z"/>
        </w:rPr>
        <w:pPrChange w:id="3403" w:author="Sayali Dev" w:date="2018-02-02T15:23:00Z">
          <w:pPr/>
        </w:pPrChange>
      </w:pPr>
      <w:del w:id="3404" w:author="Sayali Dev" w:date="2018-02-02T15:16:00Z">
        <w:r w:rsidRPr="00B1762A" w:rsidDel="00AA0C60">
          <w:rPr>
            <w:b w:val="0"/>
          </w:rPr>
          <w:delText>Note:</w:delText>
        </w:r>
        <w:r w:rsidDel="00AA0C60">
          <w:delText xml:space="preserve"> </w:delText>
        </w:r>
      </w:del>
    </w:p>
    <w:p w14:paraId="341515AA" w14:textId="5D6334A0" w:rsidR="00F2232B" w:rsidDel="00AA0C60" w:rsidRDefault="00F2232B">
      <w:pPr>
        <w:pStyle w:val="Heading3"/>
        <w:rPr>
          <w:del w:id="3405" w:author="Sayali Dev" w:date="2018-02-02T15:16:00Z"/>
        </w:rPr>
        <w:pPrChange w:id="3406" w:author="Sayali Dev" w:date="2018-02-02T15:23:00Z">
          <w:pPr>
            <w:numPr>
              <w:numId w:val="85"/>
            </w:numPr>
            <w:ind w:left="720" w:hanging="360"/>
          </w:pPr>
        </w:pPrChange>
      </w:pPr>
      <w:del w:id="3407" w:author="Sayali Dev" w:date="2018-02-02T15:16:00Z">
        <w:r w:rsidRPr="00FF2F16" w:rsidDel="00AA0C60">
          <w:delText xml:space="preserve">Only a </w:delText>
        </w:r>
        <w:r w:rsidDel="00AA0C60">
          <w:delText xml:space="preserve">Collection Site </w:delText>
        </w:r>
        <w:r w:rsidRPr="00FF2F16" w:rsidDel="00AA0C60">
          <w:delText xml:space="preserve">user </w:delText>
        </w:r>
        <w:r w:rsidDel="00AA0C60">
          <w:delText xml:space="preserve">can delete </w:delText>
        </w:r>
        <w:r w:rsidRPr="00FF2F16" w:rsidDel="00AA0C60">
          <w:delText>a shipment.</w:delText>
        </w:r>
      </w:del>
    </w:p>
    <w:p w14:paraId="27ECE7A3" w14:textId="45757E77" w:rsidR="00F2232B" w:rsidDel="00AA0C60" w:rsidRDefault="00F2232B">
      <w:pPr>
        <w:pStyle w:val="Heading3"/>
        <w:rPr>
          <w:del w:id="3408" w:author="Sayali Dev" w:date="2018-02-02T15:16:00Z"/>
        </w:rPr>
        <w:pPrChange w:id="3409" w:author="Sayali Dev" w:date="2018-02-02T15:23:00Z">
          <w:pPr>
            <w:pStyle w:val="BodyText"/>
            <w:numPr>
              <w:numId w:val="85"/>
            </w:numPr>
            <w:ind w:left="720" w:hanging="360"/>
          </w:pPr>
        </w:pPrChange>
      </w:pPr>
      <w:del w:id="3410" w:author="Sayali Dev" w:date="2018-02-02T15:16:00Z">
        <w:r w:rsidDel="00AA0C60">
          <w:delText xml:space="preserve">The shipment must have the </w:delText>
        </w:r>
        <w:r w:rsidRPr="006E4A99" w:rsidDel="00AA0C60">
          <w:rPr>
            <w:b w:val="0"/>
          </w:rPr>
          <w:delText>In Preparation</w:delText>
        </w:r>
        <w:r w:rsidDel="00AA0C60">
          <w:delText xml:space="preserve"> status.</w:delText>
        </w:r>
      </w:del>
    </w:p>
    <w:p w14:paraId="467F19A1" w14:textId="47817EF6" w:rsidR="00F2232B" w:rsidRPr="00AA26F9" w:rsidDel="00AA0C60" w:rsidRDefault="00F2232B">
      <w:pPr>
        <w:pStyle w:val="Heading3"/>
        <w:rPr>
          <w:del w:id="3411" w:author="Sayali Dev" w:date="2018-02-02T15:16:00Z"/>
        </w:rPr>
        <w:pPrChange w:id="3412" w:author="Sayali Dev" w:date="2018-02-02T15:23:00Z">
          <w:pPr>
            <w:pStyle w:val="BodyText"/>
          </w:pPr>
        </w:pPrChange>
      </w:pPr>
    </w:p>
    <w:p w14:paraId="1506FEEC" w14:textId="4A729D38" w:rsidR="00F2232B" w:rsidRPr="00AA26F9" w:rsidDel="00AA0C60" w:rsidRDefault="00F2232B">
      <w:pPr>
        <w:pStyle w:val="Heading3"/>
        <w:rPr>
          <w:del w:id="3413" w:author="Sayali Dev" w:date="2018-02-02T15:16:00Z"/>
        </w:rPr>
        <w:pPrChange w:id="3414" w:author="Sayali Dev" w:date="2018-02-02T15:23:00Z">
          <w:pPr>
            <w:pStyle w:val="BodyText"/>
          </w:pPr>
        </w:pPrChange>
      </w:pPr>
      <w:del w:id="3415" w:author="Sayali Dev" w:date="2018-02-02T15:16:00Z">
        <w:r w:rsidRPr="00AA26F9" w:rsidDel="00AA0C60">
          <w:delText xml:space="preserve">To delete a </w:delText>
        </w:r>
        <w:r w:rsidDel="00AA0C60">
          <w:delText>biospecimen</w:delText>
        </w:r>
        <w:r w:rsidDel="00AA0C60">
          <w:rPr>
            <w:lang w:val="en-US"/>
          </w:rPr>
          <w:delText>s</w:delText>
        </w:r>
        <w:r w:rsidDel="00AA0C60">
          <w:delText xml:space="preserve"> </w:delText>
        </w:r>
        <w:r w:rsidRPr="00AA26F9" w:rsidDel="00AA0C60">
          <w:delText>shipment</w:delText>
        </w:r>
        <w:r w:rsidDel="00AA0C60">
          <w:delText>:</w:delText>
        </w:r>
        <w:r w:rsidRPr="0084109A" w:rsidDel="00AA0C60">
          <w:rPr>
            <w:b w:val="0"/>
          </w:rPr>
          <w:delText xml:space="preserve"> </w:delText>
        </w:r>
        <w:r w:rsidDel="00AA0C60">
          <w:rPr>
            <w:b w:val="0"/>
          </w:rPr>
          <w:br/>
        </w:r>
      </w:del>
    </w:p>
    <w:p w14:paraId="486E5782" w14:textId="6CFA3F39" w:rsidR="00F2232B" w:rsidDel="00AA0C60" w:rsidRDefault="00F2232B">
      <w:pPr>
        <w:pStyle w:val="Heading3"/>
        <w:rPr>
          <w:del w:id="3416" w:author="Sayali Dev" w:date="2018-02-02T15:16:00Z"/>
        </w:rPr>
        <w:pPrChange w:id="3417" w:author="Sayali Dev" w:date="2018-02-02T15:23:00Z">
          <w:pPr>
            <w:numPr>
              <w:numId w:val="25"/>
            </w:numPr>
            <w:ind w:left="720" w:hanging="360"/>
          </w:pPr>
        </w:pPrChange>
      </w:pPr>
      <w:del w:id="3418" w:author="Sayali Dev" w:date="2018-01-31T17:54:00Z">
        <w:r w:rsidDel="009A119E">
          <w:delText>Log on</w:delText>
        </w:r>
      </w:del>
      <w:del w:id="3419" w:author="Sayali Dev" w:date="2018-02-02T15:16:00Z">
        <w:r w:rsidDel="00AA0C60">
          <w:delText xml:space="preserve"> to the application using your </w:delText>
        </w:r>
      </w:del>
      <w:del w:id="3420" w:author="Sayali Dev" w:date="2018-01-31T17:55:00Z">
        <w:r w:rsidDel="00A62626">
          <w:delText>logon</w:delText>
        </w:r>
      </w:del>
      <w:del w:id="3421" w:author="Sayali Dev" w:date="2018-02-02T15:16:00Z">
        <w:r w:rsidDel="00AA0C60">
          <w:delText xml:space="preserve"> credentials. </w:delText>
        </w:r>
      </w:del>
    </w:p>
    <w:p w14:paraId="4C2003C5" w14:textId="14C89194" w:rsidR="00F2232B" w:rsidDel="00AA0C60" w:rsidRDefault="00F2232B">
      <w:pPr>
        <w:pStyle w:val="Heading3"/>
        <w:rPr>
          <w:del w:id="3422" w:author="Sayali Dev" w:date="2018-02-02T15:16:00Z"/>
        </w:rPr>
        <w:pPrChange w:id="3423" w:author="Sayali Dev" w:date="2018-02-02T15:23:00Z">
          <w:pPr>
            <w:ind w:left="720"/>
          </w:pPr>
        </w:pPrChange>
      </w:pPr>
      <w:del w:id="3424" w:author="Sayali Dev" w:date="2018-02-02T15:16:00Z">
        <w:r w:rsidDel="00AA0C60">
          <w:delText xml:space="preserve">The </w:delText>
        </w:r>
        <w:r w:rsidRPr="00C60C22" w:rsidDel="00AA0C60">
          <w:rPr>
            <w:b w:val="0"/>
          </w:rPr>
          <w:delText>Set Location</w:delText>
        </w:r>
        <w:r w:rsidDel="00AA0C60">
          <w:delText xml:space="preserve"> window appears. </w:delText>
        </w:r>
      </w:del>
    </w:p>
    <w:p w14:paraId="033D8BD7" w14:textId="6D859A3A" w:rsidR="00F2232B" w:rsidDel="00AA0C60" w:rsidRDefault="00F2232B">
      <w:pPr>
        <w:pStyle w:val="Heading3"/>
        <w:rPr>
          <w:del w:id="3425" w:author="Sayali Dev" w:date="2018-02-02T15:16:00Z"/>
        </w:rPr>
        <w:pPrChange w:id="3426" w:author="Sayali Dev" w:date="2018-02-02T15:23:00Z">
          <w:pPr>
            <w:ind w:left="720"/>
          </w:pPr>
        </w:pPrChange>
      </w:pPr>
    </w:p>
    <w:p w14:paraId="6B2A6077" w14:textId="05BB5300" w:rsidR="00F2232B" w:rsidDel="00AA0C60" w:rsidRDefault="00F2232B">
      <w:pPr>
        <w:pStyle w:val="Heading3"/>
        <w:rPr>
          <w:del w:id="3427" w:author="Sayali Dev" w:date="2018-02-02T15:16:00Z"/>
        </w:rPr>
        <w:pPrChange w:id="3428" w:author="Sayali Dev" w:date="2018-02-02T15:23:00Z">
          <w:pPr>
            <w:numPr>
              <w:numId w:val="25"/>
            </w:numPr>
            <w:ind w:left="720" w:hanging="360"/>
          </w:pPr>
        </w:pPrChange>
      </w:pPr>
      <w:del w:id="3429" w:author="Sayali Dev" w:date="2018-02-02T15:16:00Z">
        <w:r w:rsidDel="00AA0C60">
          <w:delText xml:space="preserve">Click the appropriate location, and then click </w:delText>
        </w:r>
        <w:r w:rsidRPr="00C60C22" w:rsidDel="00AA0C60">
          <w:rPr>
            <w:b w:val="0"/>
          </w:rPr>
          <w:delText>SAVE</w:delText>
        </w:r>
        <w:r w:rsidDel="00AA0C60">
          <w:delText xml:space="preserve">. </w:delText>
        </w:r>
      </w:del>
    </w:p>
    <w:p w14:paraId="53C39943" w14:textId="7E6BD022" w:rsidR="00F2232B" w:rsidDel="00AA0C60" w:rsidRDefault="00F2232B">
      <w:pPr>
        <w:pStyle w:val="Heading3"/>
        <w:rPr>
          <w:del w:id="3430" w:author="Sayali Dev" w:date="2018-02-02T15:16:00Z"/>
        </w:rPr>
        <w:pPrChange w:id="3431" w:author="Sayali Dev" w:date="2018-02-02T15:23:00Z">
          <w:pPr>
            <w:ind w:left="720"/>
          </w:pPr>
        </w:pPrChange>
      </w:pPr>
      <w:del w:id="3432" w:author="Sayali Dev" w:date="2018-02-02T15:16:00Z">
        <w:r w:rsidDel="00AA0C60">
          <w:delText xml:space="preserve">The home page appears. </w:delText>
        </w:r>
      </w:del>
    </w:p>
    <w:p w14:paraId="11DB7CA1" w14:textId="091C9DD8" w:rsidR="00F2232B" w:rsidDel="00AA0C60" w:rsidRDefault="00F2232B">
      <w:pPr>
        <w:pStyle w:val="Heading3"/>
        <w:rPr>
          <w:del w:id="3433" w:author="Sayali Dev" w:date="2018-02-02T15:16:00Z"/>
        </w:rPr>
        <w:pPrChange w:id="3434" w:author="Sayali Dev" w:date="2018-02-02T15:23:00Z">
          <w:pPr>
            <w:ind w:left="720"/>
          </w:pPr>
        </w:pPrChange>
      </w:pPr>
    </w:p>
    <w:p w14:paraId="2C48E56F" w14:textId="088C3B0E" w:rsidR="00F2232B" w:rsidDel="00AA0C60" w:rsidRDefault="00F2232B">
      <w:pPr>
        <w:pStyle w:val="Heading3"/>
        <w:rPr>
          <w:del w:id="3435" w:author="Sayali Dev" w:date="2018-02-02T15:16:00Z"/>
        </w:rPr>
        <w:pPrChange w:id="3436" w:author="Sayali Dev" w:date="2018-02-02T15:23:00Z">
          <w:pPr>
            <w:numPr>
              <w:numId w:val="25"/>
            </w:numPr>
            <w:ind w:left="720" w:hanging="360"/>
          </w:pPr>
        </w:pPrChange>
      </w:pPr>
      <w:del w:id="3437" w:author="Sayali Dev" w:date="2018-02-02T15:16:00Z">
        <w:r w:rsidDel="00AA0C60">
          <w:delText xml:space="preserve">Point to the arrow of the </w:delText>
        </w:r>
        <w:r w:rsidRPr="00F2157D" w:rsidDel="00AA0C60">
          <w:rPr>
            <w:b w:val="0"/>
          </w:rPr>
          <w:delText>BMS</w:delText>
        </w:r>
        <w:r w:rsidDel="00AA0C60">
          <w:delText xml:space="preserve"> tab, and then click </w:delText>
        </w:r>
        <w:r w:rsidRPr="00FF2F16" w:rsidDel="00AA0C60">
          <w:rPr>
            <w:b w:val="0"/>
          </w:rPr>
          <w:delText>Shipments</w:delText>
        </w:r>
        <w:r w:rsidRPr="00FF2F16" w:rsidDel="00AA0C60">
          <w:delText xml:space="preserve">. </w:delText>
        </w:r>
      </w:del>
    </w:p>
    <w:p w14:paraId="0396AEF7" w14:textId="473987D6" w:rsidR="00F2232B" w:rsidDel="00AA0C60" w:rsidRDefault="00F2232B">
      <w:pPr>
        <w:pStyle w:val="Heading3"/>
        <w:rPr>
          <w:del w:id="3438" w:author="Sayali Dev" w:date="2018-02-02T15:16:00Z"/>
        </w:rPr>
        <w:pPrChange w:id="3439" w:author="Sayali Dev" w:date="2018-02-02T15:23:00Z">
          <w:pPr>
            <w:pStyle w:val="BodyText"/>
            <w:ind w:left="720" w:right="720"/>
          </w:pPr>
        </w:pPrChange>
      </w:pPr>
      <w:del w:id="3440" w:author="Sayali Dev" w:date="2018-02-02T15:16:00Z">
        <w:r w:rsidDel="00AA0C60">
          <w:delText xml:space="preserve">The </w:delText>
        </w:r>
        <w:r w:rsidDel="00AA0C60">
          <w:rPr>
            <w:b w:val="0"/>
            <w:lang w:val="en-US"/>
          </w:rPr>
          <w:delText>S</w:delText>
        </w:r>
        <w:r w:rsidDel="00AA0C60">
          <w:rPr>
            <w:b w:val="0"/>
          </w:rPr>
          <w:delText xml:space="preserve">hipment </w:delText>
        </w:r>
        <w:r w:rsidDel="00AA0C60">
          <w:rPr>
            <w:b w:val="0"/>
            <w:lang w:val="en-US"/>
          </w:rPr>
          <w:delText>S</w:delText>
        </w:r>
        <w:r w:rsidRPr="00AB1F1B" w:rsidDel="00AA0C60">
          <w:rPr>
            <w:b w:val="0"/>
          </w:rPr>
          <w:delText>earch</w:delText>
        </w:r>
        <w:r w:rsidDel="00AA0C60">
          <w:delText xml:space="preserve"> page appears.</w:delText>
        </w:r>
      </w:del>
    </w:p>
    <w:p w14:paraId="46C2F2D3" w14:textId="051CFD2E" w:rsidR="00F2232B" w:rsidDel="00AA0C60" w:rsidRDefault="00F2232B">
      <w:pPr>
        <w:pStyle w:val="Heading3"/>
        <w:rPr>
          <w:del w:id="3441" w:author="Sayali Dev" w:date="2018-02-02T15:16:00Z"/>
        </w:rPr>
        <w:pPrChange w:id="3442" w:author="Sayali Dev" w:date="2018-02-02T15:23:00Z">
          <w:pPr>
            <w:pStyle w:val="BodyText"/>
            <w:ind w:left="720" w:right="720"/>
          </w:pPr>
        </w:pPrChange>
      </w:pPr>
    </w:p>
    <w:p w14:paraId="3FEA723A" w14:textId="29DE02CA" w:rsidR="00F2232B" w:rsidRPr="00FF2F16" w:rsidDel="00AA0C60" w:rsidRDefault="00F2232B">
      <w:pPr>
        <w:pStyle w:val="Heading3"/>
        <w:rPr>
          <w:del w:id="3443" w:author="Sayali Dev" w:date="2018-02-02T15:16:00Z"/>
        </w:rPr>
        <w:pPrChange w:id="3444" w:author="Sayali Dev" w:date="2018-02-02T15:23:00Z">
          <w:pPr>
            <w:numPr>
              <w:numId w:val="25"/>
            </w:numPr>
            <w:ind w:left="720" w:hanging="360"/>
          </w:pPr>
        </w:pPrChange>
      </w:pPr>
      <w:del w:id="3445" w:author="Sayali Dev" w:date="2018-02-02T15:16:00Z">
        <w:r w:rsidRPr="00FF2F16" w:rsidDel="00AA0C60">
          <w:delText xml:space="preserve">Click </w:delText>
        </w:r>
        <w:r w:rsidRPr="0064347F" w:rsidDel="00AA0C60">
          <w:rPr>
            <w:b w:val="0"/>
          </w:rPr>
          <w:delText>SEARCH</w:delText>
        </w:r>
        <w:r w:rsidRPr="00FF2F16" w:rsidDel="00AA0C60">
          <w:delText xml:space="preserve">. </w:delText>
        </w:r>
      </w:del>
    </w:p>
    <w:p w14:paraId="202CF24A" w14:textId="2D2D76AB" w:rsidR="00F2232B" w:rsidRPr="0064347F" w:rsidDel="00AA0C60" w:rsidRDefault="00F2232B">
      <w:pPr>
        <w:pStyle w:val="Heading3"/>
        <w:rPr>
          <w:del w:id="3446" w:author="Sayali Dev" w:date="2018-02-02T15:16:00Z"/>
        </w:rPr>
        <w:pPrChange w:id="3447" w:author="Sayali Dev" w:date="2018-02-02T15:23:00Z">
          <w:pPr>
            <w:pStyle w:val="BodyText"/>
            <w:ind w:left="720"/>
          </w:pPr>
        </w:pPrChange>
      </w:pPr>
      <w:del w:id="3448" w:author="Sayali Dev" w:date="2018-02-02T15:16:00Z">
        <w:r w:rsidRPr="0064347F" w:rsidDel="00AA0C60">
          <w:delText>The shipment search page displays a list of shipments</w:delText>
        </w:r>
        <w:r w:rsidRPr="004D6323" w:rsidDel="00AA0C60">
          <w:delText xml:space="preserve"> that are accessible based on your login location</w:delText>
        </w:r>
        <w:r w:rsidRPr="0064347F" w:rsidDel="00AA0C60">
          <w:delText xml:space="preserve">. </w:delText>
        </w:r>
      </w:del>
    </w:p>
    <w:p w14:paraId="7757C4D7" w14:textId="442E4348" w:rsidR="00F2232B" w:rsidRPr="0064347F" w:rsidDel="00AA0C60" w:rsidRDefault="00F2232B">
      <w:pPr>
        <w:pStyle w:val="Heading3"/>
        <w:rPr>
          <w:del w:id="3449" w:author="Sayali Dev" w:date="2018-02-02T15:16:00Z"/>
        </w:rPr>
        <w:pPrChange w:id="3450" w:author="Sayali Dev" w:date="2018-02-02T15:23:00Z">
          <w:pPr>
            <w:pStyle w:val="BodyText"/>
            <w:ind w:left="720"/>
          </w:pPr>
        </w:pPrChange>
      </w:pPr>
    </w:p>
    <w:p w14:paraId="7D2762A3" w14:textId="5948AB71" w:rsidR="00F2232B" w:rsidRPr="0064347F" w:rsidDel="00AA0C60" w:rsidRDefault="00F2232B">
      <w:pPr>
        <w:pStyle w:val="Heading3"/>
        <w:rPr>
          <w:del w:id="3451" w:author="Sayali Dev" w:date="2018-02-02T15:16:00Z"/>
        </w:rPr>
        <w:pPrChange w:id="3452" w:author="Sayali Dev" w:date="2018-02-02T15:23:00Z">
          <w:pPr>
            <w:pStyle w:val="BodyText"/>
            <w:numPr>
              <w:numId w:val="25"/>
            </w:numPr>
            <w:ind w:left="720" w:hanging="360"/>
          </w:pPr>
        </w:pPrChange>
      </w:pPr>
      <w:del w:id="3453" w:author="Sayali Dev" w:date="2018-02-02T15:16:00Z">
        <w:r w:rsidRPr="0064347F" w:rsidDel="00AA0C60">
          <w:delText xml:space="preserve">Click </w:delText>
        </w:r>
        <w:r w:rsidDel="00AA0C60">
          <w:delText xml:space="preserve">the row of the shipment that you want to delete. </w:delText>
        </w:r>
      </w:del>
    </w:p>
    <w:p w14:paraId="6B001534" w14:textId="03C5E5F0" w:rsidR="00F2232B" w:rsidDel="00AA0C60" w:rsidRDefault="00F2232B">
      <w:pPr>
        <w:pStyle w:val="Heading3"/>
        <w:rPr>
          <w:del w:id="3454" w:author="Sayali Dev" w:date="2018-02-02T15:16:00Z"/>
        </w:rPr>
        <w:pPrChange w:id="3455" w:author="Sayali Dev" w:date="2018-02-02T15:23:00Z">
          <w:pPr>
            <w:pStyle w:val="BodyText"/>
            <w:ind w:left="720" w:right="720"/>
          </w:pPr>
        </w:pPrChange>
      </w:pPr>
      <w:del w:id="3456" w:author="Sayali Dev" w:date="2018-02-02T15:16:00Z">
        <w:r w:rsidRPr="0064347F" w:rsidDel="00AA0C60">
          <w:delText xml:space="preserve">The </w:delText>
        </w:r>
        <w:r w:rsidRPr="0064347F" w:rsidDel="00AA0C60">
          <w:rPr>
            <w:b w:val="0"/>
          </w:rPr>
          <w:delText>View Shipment</w:delText>
        </w:r>
        <w:r w:rsidRPr="0064347F" w:rsidDel="00AA0C60">
          <w:delText xml:space="preserve"> page appears. </w:delText>
        </w:r>
        <w:r w:rsidDel="00AA0C60">
          <w:br/>
        </w:r>
      </w:del>
    </w:p>
    <w:p w14:paraId="7D3A4DD2" w14:textId="0662581F" w:rsidR="00F2232B" w:rsidDel="00AA0C60" w:rsidRDefault="00F2232B">
      <w:pPr>
        <w:pStyle w:val="Heading3"/>
        <w:rPr>
          <w:del w:id="3457" w:author="Sayali Dev" w:date="2018-02-02T15:16:00Z"/>
        </w:rPr>
        <w:pPrChange w:id="3458" w:author="Sayali Dev" w:date="2018-02-02T15:23:00Z">
          <w:pPr>
            <w:pStyle w:val="BodyText"/>
            <w:numPr>
              <w:numId w:val="25"/>
            </w:numPr>
            <w:ind w:left="720" w:right="720" w:hanging="360"/>
          </w:pPr>
        </w:pPrChange>
      </w:pPr>
      <w:del w:id="3459" w:author="Sayali Dev" w:date="2018-02-02T15:16:00Z">
        <w:r w:rsidRPr="00AA26F9" w:rsidDel="00AA0C60">
          <w:delText xml:space="preserve">Click </w:delText>
        </w:r>
        <w:r w:rsidRPr="00AA26F9" w:rsidDel="00AA0C60">
          <w:rPr>
            <w:b w:val="0"/>
            <w:caps/>
          </w:rPr>
          <w:delText>Delete</w:delText>
        </w:r>
        <w:r w:rsidRPr="00AA26F9" w:rsidDel="00AA0C60">
          <w:delText xml:space="preserve">. </w:delText>
        </w:r>
        <w:r w:rsidDel="00AA0C60">
          <w:br/>
        </w:r>
        <w:r w:rsidRPr="00E51C3C" w:rsidDel="00AA0C60">
          <w:delText>A confirmation</w:delText>
        </w:r>
        <w:r w:rsidDel="00AA0C60">
          <w:rPr>
            <w:b w:val="0"/>
          </w:rPr>
          <w:delText xml:space="preserve"> </w:delText>
        </w:r>
        <w:r w:rsidDel="00AA0C60">
          <w:delText>window appears.</w:delText>
        </w:r>
        <w:r w:rsidDel="00AA0C60">
          <w:br/>
          <w:delText xml:space="preserve"> </w:delText>
        </w:r>
      </w:del>
    </w:p>
    <w:p w14:paraId="40C85AB7" w14:textId="5920D62A" w:rsidR="00F2232B" w:rsidDel="00AA0C60" w:rsidRDefault="00F2232B">
      <w:pPr>
        <w:pStyle w:val="Heading3"/>
        <w:rPr>
          <w:del w:id="3460" w:author="Sayali Dev" w:date="2018-02-02T15:16:00Z"/>
        </w:rPr>
        <w:pPrChange w:id="3461" w:author="Sayali Dev" w:date="2018-02-02T15:23:00Z">
          <w:pPr>
            <w:pStyle w:val="BodyText"/>
            <w:numPr>
              <w:numId w:val="25"/>
            </w:numPr>
            <w:ind w:left="720" w:right="720" w:hanging="360"/>
          </w:pPr>
        </w:pPrChange>
      </w:pPr>
      <w:del w:id="3462" w:author="Sayali Dev" w:date="2018-02-02T15:16:00Z">
        <w:r w:rsidDel="00AA0C60">
          <w:delText xml:space="preserve">Click </w:delText>
        </w:r>
        <w:r w:rsidRPr="00200A3A" w:rsidDel="00AA0C60">
          <w:rPr>
            <w:b w:val="0"/>
          </w:rPr>
          <w:delText>OK</w:delText>
        </w:r>
        <w:r w:rsidDel="00AA0C60">
          <w:delText xml:space="preserve">. </w:delText>
        </w:r>
      </w:del>
    </w:p>
    <w:p w14:paraId="614CE7D5" w14:textId="71365B25" w:rsidR="00F2232B" w:rsidDel="0082508D" w:rsidRDefault="00F2232B">
      <w:pPr>
        <w:pStyle w:val="Heading3"/>
        <w:rPr>
          <w:del w:id="3463" w:author="Sayali Dev" w:date="2018-02-02T15:23:00Z"/>
          <w:rFonts w:cs="Arial"/>
        </w:rPr>
        <w:pPrChange w:id="3464" w:author="Sayali Dev" w:date="2018-02-02T15:23:00Z">
          <w:pPr>
            <w:pStyle w:val="BodyText"/>
            <w:ind w:left="720" w:right="720"/>
          </w:pPr>
        </w:pPrChange>
      </w:pPr>
      <w:del w:id="3465" w:author="Sayali Dev" w:date="2018-02-02T15:16:00Z">
        <w:r w:rsidRPr="00AA26F9" w:rsidDel="00AA0C60">
          <w:delText xml:space="preserve">The shipment is </w:delText>
        </w:r>
        <w:r w:rsidDel="00AA0C60">
          <w:delText xml:space="preserve">deleted and no longer appears on the </w:delText>
        </w:r>
        <w:r w:rsidRPr="000425B1" w:rsidDel="00AA0C60">
          <w:delText>Shipment Search</w:delText>
        </w:r>
        <w:r w:rsidDel="00AA0C60">
          <w:delText xml:space="preserve"> page. The biospecimens previously </w:delText>
        </w:r>
        <w:r w:rsidRPr="00AB1F1B" w:rsidDel="00AA0C60">
          <w:rPr>
            <w:rFonts w:cs="Arial"/>
          </w:rPr>
          <w:delText xml:space="preserve">associated with the shipment </w:delText>
        </w:r>
        <w:r w:rsidDel="00AA0C60">
          <w:rPr>
            <w:rFonts w:cs="Arial"/>
          </w:rPr>
          <w:delText>return to Collected status.</w:delText>
        </w:r>
      </w:del>
    </w:p>
    <w:p w14:paraId="5E66CFE9" w14:textId="77777777" w:rsidR="00F2232B" w:rsidDel="0082508D" w:rsidRDefault="00F2232B">
      <w:pPr>
        <w:pStyle w:val="Heading3"/>
        <w:rPr>
          <w:del w:id="3466" w:author="Sayali Dev" w:date="2018-02-02T15:23:00Z"/>
          <w:rFonts w:cs="Arial"/>
          <w:lang w:val="en-US"/>
        </w:rPr>
        <w:pPrChange w:id="3467" w:author="Sayali Dev" w:date="2018-02-02T15:23:00Z">
          <w:pPr>
            <w:pStyle w:val="BodyText"/>
            <w:ind w:left="720" w:right="720"/>
          </w:pPr>
        </w:pPrChange>
      </w:pPr>
    </w:p>
    <w:p w14:paraId="29430F50" w14:textId="09B8AC18" w:rsidR="00F2232B" w:rsidRPr="00AA26F9" w:rsidDel="00AA0C60" w:rsidRDefault="00F2232B">
      <w:pPr>
        <w:pStyle w:val="Heading3"/>
        <w:rPr>
          <w:del w:id="3468" w:author="Sayali Dev" w:date="2018-02-02T15:16:00Z"/>
        </w:rPr>
      </w:pPr>
      <w:del w:id="3469" w:author="Sayali Dev" w:date="2018-02-02T15:23:00Z">
        <w:r w:rsidDel="0082508D">
          <w:rPr>
            <w:rFonts w:cs="Arial"/>
            <w:b w:val="0"/>
            <w:lang w:val="en-US"/>
          </w:rPr>
          <w:br w:type="page"/>
        </w:r>
      </w:del>
      <w:bookmarkStart w:id="3470" w:name="_Sending_a_Biospecimens"/>
      <w:bookmarkStart w:id="3471" w:name="_Sending_a_Biospecimen"/>
      <w:bookmarkStart w:id="3472" w:name="_Sending_a_Donor"/>
      <w:bookmarkStart w:id="3473" w:name="_Toc452993614"/>
      <w:bookmarkStart w:id="3474" w:name="_Toc300125733"/>
      <w:bookmarkEnd w:id="3470"/>
      <w:bookmarkEnd w:id="3471"/>
      <w:bookmarkEnd w:id="3472"/>
      <w:del w:id="3475" w:author="Sayali Dev" w:date="2018-02-02T15:16:00Z">
        <w:r w:rsidRPr="00AA26F9" w:rsidDel="00AA0C60">
          <w:delText xml:space="preserve">Sending </w:delText>
        </w:r>
        <w:r w:rsidDel="00AA0C60">
          <w:delText>a Biospecimen</w:delText>
        </w:r>
        <w:r w:rsidDel="00AA0C60">
          <w:rPr>
            <w:lang w:val="en-US"/>
          </w:rPr>
          <w:delText>s</w:delText>
        </w:r>
        <w:r w:rsidDel="00AA0C60">
          <w:delText xml:space="preserve"> </w:delText>
        </w:r>
        <w:r w:rsidRPr="00AA26F9" w:rsidDel="00AA0C60">
          <w:delText>Shipment</w:delText>
        </w:r>
        <w:bookmarkEnd w:id="3473"/>
        <w:r w:rsidDel="00AA0C60">
          <w:delText xml:space="preserve"> </w:delText>
        </w:r>
        <w:bookmarkEnd w:id="3474"/>
      </w:del>
    </w:p>
    <w:p w14:paraId="0CAF3899" w14:textId="54CA3343" w:rsidR="00F2232B" w:rsidDel="00AA0C60" w:rsidRDefault="00F2232B">
      <w:pPr>
        <w:pStyle w:val="Heading3"/>
        <w:rPr>
          <w:del w:id="3476" w:author="Sayali Dev" w:date="2018-02-02T15:16:00Z"/>
        </w:rPr>
        <w:pPrChange w:id="3477" w:author="Sayali Dev" w:date="2018-02-02T15:16:00Z">
          <w:pPr/>
        </w:pPrChange>
      </w:pPr>
    </w:p>
    <w:p w14:paraId="391AF277" w14:textId="410A0559" w:rsidR="00F2232B" w:rsidDel="00AA0C60" w:rsidRDefault="00F2232B">
      <w:pPr>
        <w:pStyle w:val="Heading3"/>
        <w:rPr>
          <w:del w:id="3478" w:author="Sayali Dev" w:date="2018-02-02T15:16:00Z"/>
        </w:rPr>
        <w:pPrChange w:id="3479" w:author="Sayali Dev" w:date="2018-02-02T15:16:00Z">
          <w:pPr/>
        </w:pPrChange>
      </w:pPr>
      <w:del w:id="3480" w:author="Sayali Dev" w:date="2018-02-02T15:16:00Z">
        <w:r w:rsidRPr="00B1762A" w:rsidDel="00AA0C60">
          <w:rPr>
            <w:b w:val="0"/>
          </w:rPr>
          <w:delText>Note:</w:delText>
        </w:r>
        <w:r w:rsidDel="00AA0C60">
          <w:delText xml:space="preserve"> </w:delText>
        </w:r>
      </w:del>
    </w:p>
    <w:p w14:paraId="59D49180" w14:textId="2DD17275" w:rsidR="00F2232B" w:rsidDel="00AA0C60" w:rsidRDefault="00F2232B">
      <w:pPr>
        <w:pStyle w:val="Heading3"/>
        <w:rPr>
          <w:del w:id="3481" w:author="Sayali Dev" w:date="2018-02-02T15:16:00Z"/>
        </w:rPr>
        <w:pPrChange w:id="3482" w:author="Sayali Dev" w:date="2018-02-02T15:16:00Z">
          <w:pPr>
            <w:numPr>
              <w:numId w:val="85"/>
            </w:numPr>
            <w:ind w:left="720" w:hanging="360"/>
          </w:pPr>
        </w:pPrChange>
      </w:pPr>
      <w:del w:id="3483" w:author="Sayali Dev" w:date="2018-02-02T15:16:00Z">
        <w:r w:rsidRPr="00FF2F16" w:rsidDel="00AA0C60">
          <w:delText xml:space="preserve">Only a </w:delText>
        </w:r>
        <w:r w:rsidDel="00AA0C60">
          <w:delText xml:space="preserve">Collection Site </w:delText>
        </w:r>
        <w:r w:rsidRPr="00FF2F16" w:rsidDel="00AA0C60">
          <w:delText xml:space="preserve">user </w:delText>
        </w:r>
        <w:r w:rsidDel="00AA0C60">
          <w:delText xml:space="preserve">can send </w:delText>
        </w:r>
        <w:r w:rsidRPr="00FF2F16" w:rsidDel="00AA0C60">
          <w:delText>a shipment.</w:delText>
        </w:r>
      </w:del>
    </w:p>
    <w:p w14:paraId="4ADEC646" w14:textId="5459D30F" w:rsidR="00F2232B" w:rsidDel="00AA0C60" w:rsidRDefault="00F2232B">
      <w:pPr>
        <w:pStyle w:val="Heading3"/>
        <w:rPr>
          <w:del w:id="3484" w:author="Sayali Dev" w:date="2018-02-02T15:16:00Z"/>
        </w:rPr>
        <w:pPrChange w:id="3485" w:author="Sayali Dev" w:date="2018-02-02T15:16:00Z">
          <w:pPr>
            <w:pStyle w:val="BodyText"/>
            <w:numPr>
              <w:numId w:val="85"/>
            </w:numPr>
            <w:ind w:left="720" w:hanging="360"/>
          </w:pPr>
        </w:pPrChange>
      </w:pPr>
      <w:del w:id="3486" w:author="Sayali Dev" w:date="2018-02-02T15:16:00Z">
        <w:r w:rsidDel="00AA0C60">
          <w:delText xml:space="preserve">The shipment must have the </w:delText>
        </w:r>
        <w:r w:rsidRPr="006E4A99" w:rsidDel="00AA0C60">
          <w:rPr>
            <w:b w:val="0"/>
          </w:rPr>
          <w:delText>In Preparation</w:delText>
        </w:r>
        <w:r w:rsidDel="00AA0C60">
          <w:delText xml:space="preserve"> status.</w:delText>
        </w:r>
      </w:del>
    </w:p>
    <w:p w14:paraId="5F693F0C" w14:textId="1502D74B" w:rsidR="00F2232B" w:rsidRPr="00AA26F9" w:rsidDel="00AA0C60" w:rsidRDefault="00F2232B">
      <w:pPr>
        <w:pStyle w:val="Heading3"/>
        <w:rPr>
          <w:del w:id="3487" w:author="Sayali Dev" w:date="2018-02-02T15:16:00Z"/>
        </w:rPr>
        <w:pPrChange w:id="3488" w:author="Sayali Dev" w:date="2018-02-02T15:16:00Z">
          <w:pPr>
            <w:pStyle w:val="BodyText"/>
          </w:pPr>
        </w:pPrChange>
      </w:pPr>
    </w:p>
    <w:p w14:paraId="63A4A478" w14:textId="54FA4D1D" w:rsidR="00F2232B" w:rsidRPr="00AA26F9" w:rsidDel="00AA0C60" w:rsidRDefault="00F2232B">
      <w:pPr>
        <w:pStyle w:val="Heading3"/>
        <w:rPr>
          <w:del w:id="3489" w:author="Sayali Dev" w:date="2018-02-02T15:16:00Z"/>
        </w:rPr>
        <w:pPrChange w:id="3490" w:author="Sayali Dev" w:date="2018-02-02T15:16:00Z">
          <w:pPr>
            <w:pStyle w:val="BodyText"/>
          </w:pPr>
        </w:pPrChange>
      </w:pPr>
      <w:del w:id="3491" w:author="Sayali Dev" w:date="2018-02-02T15:16:00Z">
        <w:r w:rsidRPr="00AA26F9" w:rsidDel="00AA0C60">
          <w:delText xml:space="preserve">To </w:delText>
        </w:r>
        <w:r w:rsidDel="00AA0C60">
          <w:delText>send</w:delText>
        </w:r>
        <w:r w:rsidRPr="00AA26F9" w:rsidDel="00AA0C60">
          <w:delText xml:space="preserve"> a </w:delText>
        </w:r>
        <w:r w:rsidDel="00AA0C60">
          <w:delText>biospecimen</w:delText>
        </w:r>
        <w:r w:rsidDel="00AA0C60">
          <w:rPr>
            <w:lang w:val="en-US"/>
          </w:rPr>
          <w:delText>s</w:delText>
        </w:r>
        <w:r w:rsidDel="00AA0C60">
          <w:delText xml:space="preserve"> </w:delText>
        </w:r>
        <w:r w:rsidRPr="00AA26F9" w:rsidDel="00AA0C60">
          <w:delText>shipment</w:delText>
        </w:r>
        <w:r w:rsidDel="00AA0C60">
          <w:delText>:</w:delText>
        </w:r>
        <w:r w:rsidRPr="0084109A" w:rsidDel="00AA0C60">
          <w:rPr>
            <w:b w:val="0"/>
          </w:rPr>
          <w:delText xml:space="preserve"> </w:delText>
        </w:r>
        <w:r w:rsidDel="00AA0C60">
          <w:rPr>
            <w:b w:val="0"/>
          </w:rPr>
          <w:br/>
        </w:r>
      </w:del>
    </w:p>
    <w:p w14:paraId="3E468C20" w14:textId="32A7266F" w:rsidR="00F2232B" w:rsidDel="00AA0C60" w:rsidRDefault="00F2232B">
      <w:pPr>
        <w:pStyle w:val="Heading3"/>
        <w:rPr>
          <w:del w:id="3492" w:author="Sayali Dev" w:date="2018-02-02T15:16:00Z"/>
        </w:rPr>
        <w:pPrChange w:id="3493" w:author="Sayali Dev" w:date="2018-02-02T15:16:00Z">
          <w:pPr>
            <w:numPr>
              <w:numId w:val="27"/>
            </w:numPr>
            <w:tabs>
              <w:tab w:val="num" w:pos="720"/>
            </w:tabs>
            <w:ind w:left="720" w:hanging="360"/>
          </w:pPr>
        </w:pPrChange>
      </w:pPr>
      <w:del w:id="3494" w:author="Sayali Dev" w:date="2018-01-31T17:54:00Z">
        <w:r w:rsidDel="009A119E">
          <w:delText>Log on</w:delText>
        </w:r>
      </w:del>
      <w:del w:id="3495" w:author="Sayali Dev" w:date="2018-02-02T15:16:00Z">
        <w:r w:rsidDel="00AA0C60">
          <w:delText xml:space="preserve"> to the application using your </w:delText>
        </w:r>
      </w:del>
      <w:del w:id="3496" w:author="Sayali Dev" w:date="2018-01-31T17:55:00Z">
        <w:r w:rsidDel="00A62626">
          <w:delText>logon</w:delText>
        </w:r>
      </w:del>
      <w:del w:id="3497" w:author="Sayali Dev" w:date="2018-02-02T15:16:00Z">
        <w:r w:rsidDel="00AA0C60">
          <w:delText xml:space="preserve"> credentials. </w:delText>
        </w:r>
      </w:del>
    </w:p>
    <w:p w14:paraId="337A7D1F" w14:textId="7FF85EBB" w:rsidR="00F2232B" w:rsidDel="00AA0C60" w:rsidRDefault="00F2232B">
      <w:pPr>
        <w:pStyle w:val="Heading3"/>
        <w:rPr>
          <w:del w:id="3498" w:author="Sayali Dev" w:date="2018-02-02T15:16:00Z"/>
        </w:rPr>
        <w:pPrChange w:id="3499" w:author="Sayali Dev" w:date="2018-02-02T15:16:00Z">
          <w:pPr>
            <w:ind w:left="720"/>
          </w:pPr>
        </w:pPrChange>
      </w:pPr>
      <w:del w:id="3500" w:author="Sayali Dev" w:date="2018-02-02T15:16:00Z">
        <w:r w:rsidDel="00AA0C60">
          <w:delText xml:space="preserve">The </w:delText>
        </w:r>
        <w:r w:rsidRPr="00C60C22" w:rsidDel="00AA0C60">
          <w:rPr>
            <w:b w:val="0"/>
          </w:rPr>
          <w:delText>Set Location</w:delText>
        </w:r>
        <w:r w:rsidDel="00AA0C60">
          <w:delText xml:space="preserve"> window appears. </w:delText>
        </w:r>
      </w:del>
    </w:p>
    <w:p w14:paraId="7D1ECB66" w14:textId="7657210B" w:rsidR="00F2232B" w:rsidDel="00AA0C60" w:rsidRDefault="00F2232B">
      <w:pPr>
        <w:pStyle w:val="Heading3"/>
        <w:rPr>
          <w:del w:id="3501" w:author="Sayali Dev" w:date="2018-02-02T15:16:00Z"/>
        </w:rPr>
        <w:pPrChange w:id="3502" w:author="Sayali Dev" w:date="2018-02-02T15:16:00Z">
          <w:pPr>
            <w:ind w:left="720"/>
          </w:pPr>
        </w:pPrChange>
      </w:pPr>
    </w:p>
    <w:p w14:paraId="216E10A7" w14:textId="4B605C09" w:rsidR="00F2232B" w:rsidRPr="0090405D" w:rsidDel="00AA0C60" w:rsidRDefault="00F2232B">
      <w:pPr>
        <w:pStyle w:val="Heading3"/>
        <w:rPr>
          <w:del w:id="3503" w:author="Sayali Dev" w:date="2018-02-02T15:16:00Z"/>
        </w:rPr>
        <w:pPrChange w:id="3504" w:author="Sayali Dev" w:date="2018-02-02T15:16:00Z">
          <w:pPr>
            <w:numPr>
              <w:numId w:val="27"/>
            </w:numPr>
            <w:tabs>
              <w:tab w:val="num" w:pos="720"/>
            </w:tabs>
            <w:ind w:left="720" w:hanging="360"/>
          </w:pPr>
        </w:pPrChange>
      </w:pPr>
      <w:del w:id="3505" w:author="Sayali Dev" w:date="2018-02-02T15:16:00Z">
        <w:r w:rsidRPr="0090405D" w:rsidDel="00AA0C60">
          <w:delText xml:space="preserve">Click the appropriate location, and then click </w:delText>
        </w:r>
        <w:r w:rsidRPr="0090405D" w:rsidDel="00AA0C60">
          <w:rPr>
            <w:b w:val="0"/>
          </w:rPr>
          <w:delText>SAVE</w:delText>
        </w:r>
        <w:r w:rsidRPr="0090405D" w:rsidDel="00AA0C60">
          <w:delText xml:space="preserve">. </w:delText>
        </w:r>
      </w:del>
    </w:p>
    <w:p w14:paraId="16818F3E" w14:textId="4AB7A3E7" w:rsidR="00F2232B" w:rsidDel="00AA0C60" w:rsidRDefault="00F2232B">
      <w:pPr>
        <w:pStyle w:val="Heading3"/>
        <w:rPr>
          <w:del w:id="3506" w:author="Sayali Dev" w:date="2018-02-02T15:16:00Z"/>
        </w:rPr>
        <w:pPrChange w:id="3507" w:author="Sayali Dev" w:date="2018-02-02T15:16:00Z">
          <w:pPr>
            <w:ind w:left="720"/>
          </w:pPr>
        </w:pPrChange>
      </w:pPr>
      <w:del w:id="3508" w:author="Sayali Dev" w:date="2018-02-02T15:16:00Z">
        <w:r w:rsidDel="00AA0C60">
          <w:delText xml:space="preserve">The home page appears. </w:delText>
        </w:r>
      </w:del>
    </w:p>
    <w:p w14:paraId="0360F653" w14:textId="0217BE92" w:rsidR="00F2232B" w:rsidDel="00AA0C60" w:rsidRDefault="00F2232B">
      <w:pPr>
        <w:pStyle w:val="Heading3"/>
        <w:rPr>
          <w:del w:id="3509" w:author="Sayali Dev" w:date="2018-02-02T15:16:00Z"/>
        </w:rPr>
        <w:pPrChange w:id="3510" w:author="Sayali Dev" w:date="2018-02-02T15:16:00Z">
          <w:pPr>
            <w:ind w:left="720" w:hanging="360"/>
          </w:pPr>
        </w:pPrChange>
      </w:pPr>
    </w:p>
    <w:p w14:paraId="39D6757E" w14:textId="67894807" w:rsidR="00F2232B" w:rsidDel="00AA0C60" w:rsidRDefault="00F2232B">
      <w:pPr>
        <w:pStyle w:val="Heading3"/>
        <w:rPr>
          <w:del w:id="3511" w:author="Sayali Dev" w:date="2018-02-02T15:16:00Z"/>
        </w:rPr>
        <w:pPrChange w:id="3512" w:author="Sayali Dev" w:date="2018-02-02T15:16:00Z">
          <w:pPr>
            <w:numPr>
              <w:numId w:val="27"/>
            </w:numPr>
            <w:tabs>
              <w:tab w:val="num" w:pos="720"/>
            </w:tabs>
            <w:ind w:left="720" w:hanging="360"/>
          </w:pPr>
        </w:pPrChange>
      </w:pPr>
      <w:del w:id="3513" w:author="Sayali Dev" w:date="2018-02-02T15:16:00Z">
        <w:r w:rsidDel="00AA0C60">
          <w:delText xml:space="preserve">Point to the arrow of the </w:delText>
        </w:r>
        <w:r w:rsidRPr="00F2157D" w:rsidDel="00AA0C60">
          <w:rPr>
            <w:b w:val="0"/>
          </w:rPr>
          <w:delText>BMS</w:delText>
        </w:r>
        <w:r w:rsidDel="00AA0C60">
          <w:delText xml:space="preserve"> tab, and then click </w:delText>
        </w:r>
        <w:r w:rsidRPr="00FF2F16" w:rsidDel="00AA0C60">
          <w:rPr>
            <w:b w:val="0"/>
          </w:rPr>
          <w:delText>Shipments</w:delText>
        </w:r>
        <w:r w:rsidRPr="00FF2F16" w:rsidDel="00AA0C60">
          <w:delText xml:space="preserve">. </w:delText>
        </w:r>
      </w:del>
    </w:p>
    <w:p w14:paraId="7366241C" w14:textId="687FD6EE" w:rsidR="00F2232B" w:rsidDel="00AA0C60" w:rsidRDefault="00F2232B">
      <w:pPr>
        <w:pStyle w:val="Heading3"/>
        <w:rPr>
          <w:del w:id="3514" w:author="Sayali Dev" w:date="2018-02-02T15:16:00Z"/>
        </w:rPr>
        <w:pPrChange w:id="3515" w:author="Sayali Dev" w:date="2018-02-02T15:16:00Z">
          <w:pPr>
            <w:pStyle w:val="BodyText"/>
            <w:ind w:left="720" w:right="720"/>
          </w:pPr>
        </w:pPrChange>
      </w:pPr>
      <w:del w:id="3516" w:author="Sayali Dev" w:date="2018-02-02T15:16:00Z">
        <w:r w:rsidDel="00AA0C60">
          <w:delText xml:space="preserve">The </w:delText>
        </w:r>
        <w:r w:rsidDel="00AA0C60">
          <w:rPr>
            <w:b w:val="0"/>
            <w:lang w:val="en-US"/>
          </w:rPr>
          <w:delText>S</w:delText>
        </w:r>
        <w:r w:rsidDel="00AA0C60">
          <w:rPr>
            <w:b w:val="0"/>
          </w:rPr>
          <w:delText xml:space="preserve">hipment </w:delText>
        </w:r>
        <w:r w:rsidDel="00AA0C60">
          <w:rPr>
            <w:b w:val="0"/>
            <w:lang w:val="en-US"/>
          </w:rPr>
          <w:delText>S</w:delText>
        </w:r>
        <w:r w:rsidRPr="001F73CF" w:rsidDel="00AA0C60">
          <w:rPr>
            <w:b w:val="0"/>
          </w:rPr>
          <w:delText>earch</w:delText>
        </w:r>
        <w:r w:rsidDel="00AA0C60">
          <w:delText xml:space="preserve"> page appears.</w:delText>
        </w:r>
      </w:del>
    </w:p>
    <w:p w14:paraId="30842EFF" w14:textId="0B655184" w:rsidR="00F2232B" w:rsidDel="00AA0C60" w:rsidRDefault="00F2232B">
      <w:pPr>
        <w:pStyle w:val="Heading3"/>
        <w:rPr>
          <w:del w:id="3517" w:author="Sayali Dev" w:date="2018-02-02T15:16:00Z"/>
        </w:rPr>
        <w:pPrChange w:id="3518" w:author="Sayali Dev" w:date="2018-02-02T15:16:00Z">
          <w:pPr>
            <w:pStyle w:val="BodyText"/>
            <w:ind w:left="720" w:right="720" w:hanging="360"/>
          </w:pPr>
        </w:pPrChange>
      </w:pPr>
    </w:p>
    <w:p w14:paraId="5A0BCAF8" w14:textId="09EE4845" w:rsidR="00F2232B" w:rsidRPr="00FF2F16" w:rsidDel="00AA0C60" w:rsidRDefault="00F2232B">
      <w:pPr>
        <w:pStyle w:val="Heading3"/>
        <w:rPr>
          <w:del w:id="3519" w:author="Sayali Dev" w:date="2018-02-02T15:16:00Z"/>
        </w:rPr>
        <w:pPrChange w:id="3520" w:author="Sayali Dev" w:date="2018-02-02T15:16:00Z">
          <w:pPr>
            <w:numPr>
              <w:numId w:val="27"/>
            </w:numPr>
            <w:tabs>
              <w:tab w:val="num" w:pos="720"/>
            </w:tabs>
            <w:ind w:left="720" w:hanging="360"/>
          </w:pPr>
        </w:pPrChange>
      </w:pPr>
      <w:del w:id="3521" w:author="Sayali Dev" w:date="2018-02-02T15:16:00Z">
        <w:r w:rsidRPr="00FF2F16" w:rsidDel="00AA0C60">
          <w:delText xml:space="preserve">Click </w:delText>
        </w:r>
        <w:r w:rsidRPr="0064347F" w:rsidDel="00AA0C60">
          <w:rPr>
            <w:b w:val="0"/>
          </w:rPr>
          <w:delText>SEARCH</w:delText>
        </w:r>
        <w:r w:rsidRPr="00FF2F16" w:rsidDel="00AA0C60">
          <w:delText xml:space="preserve">. </w:delText>
        </w:r>
      </w:del>
    </w:p>
    <w:p w14:paraId="1176803C" w14:textId="0CEED052" w:rsidR="00F2232B" w:rsidRPr="0064347F" w:rsidDel="00AA0C60" w:rsidRDefault="00F2232B">
      <w:pPr>
        <w:pStyle w:val="Heading3"/>
        <w:rPr>
          <w:del w:id="3522" w:author="Sayali Dev" w:date="2018-02-02T15:16:00Z"/>
        </w:rPr>
        <w:pPrChange w:id="3523" w:author="Sayali Dev" w:date="2018-02-02T15:16:00Z">
          <w:pPr>
            <w:pStyle w:val="BodyText"/>
            <w:ind w:left="720"/>
          </w:pPr>
        </w:pPrChange>
      </w:pPr>
      <w:del w:id="3524" w:author="Sayali Dev" w:date="2018-02-02T15:16:00Z">
        <w:r w:rsidRPr="0064347F" w:rsidDel="00AA0C60">
          <w:delText>The shipment search page displays a list of shipments</w:delText>
        </w:r>
        <w:r w:rsidRPr="004D6323" w:rsidDel="00AA0C60">
          <w:delText xml:space="preserve"> that are accessible based on your login location</w:delText>
        </w:r>
        <w:r w:rsidRPr="0064347F" w:rsidDel="00AA0C60">
          <w:delText xml:space="preserve">. </w:delText>
        </w:r>
      </w:del>
    </w:p>
    <w:p w14:paraId="0A22461B" w14:textId="40BA7F2E" w:rsidR="00F2232B" w:rsidRPr="0064347F" w:rsidDel="00AA0C60" w:rsidRDefault="00F2232B">
      <w:pPr>
        <w:pStyle w:val="Heading3"/>
        <w:rPr>
          <w:del w:id="3525" w:author="Sayali Dev" w:date="2018-02-02T15:16:00Z"/>
        </w:rPr>
        <w:pPrChange w:id="3526" w:author="Sayali Dev" w:date="2018-02-02T15:16:00Z">
          <w:pPr>
            <w:pStyle w:val="BodyText"/>
            <w:ind w:left="720" w:hanging="360"/>
          </w:pPr>
        </w:pPrChange>
      </w:pPr>
    </w:p>
    <w:p w14:paraId="5FE83826" w14:textId="0B3037D0" w:rsidR="00F2232B" w:rsidRPr="0064347F" w:rsidDel="00AA0C60" w:rsidRDefault="00F2232B">
      <w:pPr>
        <w:pStyle w:val="Heading3"/>
        <w:rPr>
          <w:del w:id="3527" w:author="Sayali Dev" w:date="2018-02-02T15:16:00Z"/>
        </w:rPr>
        <w:pPrChange w:id="3528" w:author="Sayali Dev" w:date="2018-02-02T15:16:00Z">
          <w:pPr>
            <w:pStyle w:val="BodyText"/>
            <w:numPr>
              <w:numId w:val="27"/>
            </w:numPr>
            <w:tabs>
              <w:tab w:val="num" w:pos="720"/>
            </w:tabs>
            <w:ind w:left="720" w:hanging="360"/>
          </w:pPr>
        </w:pPrChange>
      </w:pPr>
      <w:del w:id="3529" w:author="Sayali Dev" w:date="2018-02-02T15:16:00Z">
        <w:r w:rsidRPr="0064347F" w:rsidDel="00AA0C60">
          <w:delText xml:space="preserve">Click </w:delText>
        </w:r>
        <w:r w:rsidDel="00AA0C60">
          <w:delText xml:space="preserve">the row of the shipment that you want to send. </w:delText>
        </w:r>
      </w:del>
    </w:p>
    <w:p w14:paraId="6ABEE870" w14:textId="2152C271" w:rsidR="00F2232B" w:rsidDel="00AA0C60" w:rsidRDefault="00F2232B">
      <w:pPr>
        <w:pStyle w:val="Heading3"/>
        <w:rPr>
          <w:del w:id="3530" w:author="Sayali Dev" w:date="2018-02-02T15:16:00Z"/>
        </w:rPr>
        <w:pPrChange w:id="3531" w:author="Sayali Dev" w:date="2018-02-02T15:16:00Z">
          <w:pPr>
            <w:pStyle w:val="BodyText"/>
            <w:ind w:left="720" w:right="720"/>
          </w:pPr>
        </w:pPrChange>
      </w:pPr>
      <w:del w:id="3532" w:author="Sayali Dev" w:date="2018-02-02T15:16:00Z">
        <w:r w:rsidRPr="0064347F" w:rsidDel="00AA0C60">
          <w:delText xml:space="preserve">The </w:delText>
        </w:r>
        <w:r w:rsidRPr="0064347F" w:rsidDel="00AA0C60">
          <w:rPr>
            <w:b w:val="0"/>
          </w:rPr>
          <w:delText>View Shipment</w:delText>
        </w:r>
        <w:r w:rsidRPr="0064347F" w:rsidDel="00AA0C60">
          <w:delText xml:space="preserve"> page appears. </w:delText>
        </w:r>
        <w:r w:rsidDel="00AA0C60">
          <w:br/>
        </w:r>
      </w:del>
    </w:p>
    <w:p w14:paraId="38E7FA56" w14:textId="2FE96AB9" w:rsidR="00F2232B" w:rsidDel="00AA0C60" w:rsidRDefault="00F2232B">
      <w:pPr>
        <w:pStyle w:val="Heading3"/>
        <w:rPr>
          <w:del w:id="3533" w:author="Sayali Dev" w:date="2018-02-02T15:16:00Z"/>
        </w:rPr>
        <w:pPrChange w:id="3534" w:author="Sayali Dev" w:date="2018-02-02T15:16:00Z">
          <w:pPr>
            <w:pStyle w:val="BodyText"/>
            <w:numPr>
              <w:numId w:val="27"/>
            </w:numPr>
            <w:tabs>
              <w:tab w:val="num" w:pos="720"/>
            </w:tabs>
            <w:ind w:left="720" w:right="270" w:hanging="360"/>
          </w:pPr>
        </w:pPrChange>
      </w:pPr>
      <w:del w:id="3535" w:author="Sayali Dev" w:date="2018-02-02T15:16:00Z">
        <w:r w:rsidDel="00AA0C60">
          <w:delText xml:space="preserve">Click </w:delText>
        </w:r>
        <w:r w:rsidDel="00AA0C60">
          <w:rPr>
            <w:b w:val="0"/>
          </w:rPr>
          <w:delText>SEND</w:delText>
        </w:r>
        <w:r w:rsidDel="00AA0C60">
          <w:delText xml:space="preserve">. </w:delText>
        </w:r>
      </w:del>
    </w:p>
    <w:p w14:paraId="367B936E" w14:textId="4765A157" w:rsidR="00F2232B" w:rsidDel="00AA0C60" w:rsidRDefault="00F2232B">
      <w:pPr>
        <w:pStyle w:val="Heading3"/>
        <w:rPr>
          <w:del w:id="3536" w:author="Sayali Dev" w:date="2018-02-02T15:16:00Z"/>
          <w:lang w:val="en-US"/>
        </w:rPr>
        <w:pPrChange w:id="3537" w:author="Sayali Dev" w:date="2018-02-02T15:16:00Z">
          <w:pPr>
            <w:pStyle w:val="BodyText"/>
            <w:ind w:left="720" w:right="540"/>
          </w:pPr>
        </w:pPrChange>
      </w:pPr>
      <w:del w:id="3538" w:author="Sayali Dev" w:date="2018-02-02T15:16:00Z">
        <w:r w:rsidDel="00AA0C60">
          <w:delText xml:space="preserve">The </w:delText>
        </w:r>
        <w:r w:rsidRPr="00E51C3C" w:rsidDel="00AA0C60">
          <w:rPr>
            <w:b w:val="0"/>
          </w:rPr>
          <w:delText>Send Shipment</w:delText>
        </w:r>
        <w:r w:rsidDel="00AA0C60">
          <w:delText xml:space="preserve"> page appears.</w:delText>
        </w:r>
      </w:del>
    </w:p>
    <w:p w14:paraId="3DD3A2CD" w14:textId="22C6B476" w:rsidR="00F2232B" w:rsidRPr="0082533C" w:rsidDel="00AA0C60" w:rsidRDefault="00F2232B">
      <w:pPr>
        <w:pStyle w:val="BodyText"/>
        <w:ind w:right="540"/>
        <w:rPr>
          <w:del w:id="3539" w:author="Sayali Dev" w:date="2018-02-02T15:16:00Z"/>
          <w:lang w:val="en-US"/>
        </w:rPr>
        <w:pPrChange w:id="3540" w:author="Sayali Dev" w:date="2018-02-02T15:16:00Z">
          <w:pPr>
            <w:pStyle w:val="BodyText"/>
            <w:ind w:left="720" w:right="540"/>
          </w:pPr>
        </w:pPrChange>
      </w:pPr>
    </w:p>
    <w:p w14:paraId="7B196304" w14:textId="0A711267" w:rsidR="00F2232B" w:rsidDel="00AA0C60" w:rsidRDefault="00F2232B">
      <w:pPr>
        <w:pStyle w:val="BodyText"/>
        <w:ind w:right="540"/>
        <w:rPr>
          <w:del w:id="3541" w:author="Sayali Dev" w:date="2018-02-02T15:16:00Z"/>
        </w:rPr>
        <w:pPrChange w:id="3542" w:author="Sayali Dev" w:date="2018-02-02T15:16:00Z">
          <w:pPr>
            <w:pStyle w:val="BodyText"/>
            <w:ind w:left="720" w:right="540"/>
          </w:pPr>
        </w:pPrChange>
      </w:pPr>
      <w:del w:id="3543" w:author="Sayali Dev" w:date="2018-02-02T15:16:00Z">
        <w:r w:rsidRPr="00223443" w:rsidDel="00AA0C60">
          <w:rPr>
            <w:noProof/>
          </w:rPr>
          <w:drawing>
            <wp:inline distT="0" distB="0" distL="0" distR="0" wp14:anchorId="783B1D17" wp14:editId="2EDBBEA7">
              <wp:extent cx="6292850" cy="5153660"/>
              <wp:effectExtent l="19050" t="19050" r="12700" b="2794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2850" cy="5153660"/>
                      </a:xfrm>
                      <a:prstGeom prst="rect">
                        <a:avLst/>
                      </a:prstGeom>
                      <a:noFill/>
                      <a:ln w="3175">
                        <a:solidFill>
                          <a:schemeClr val="tx1"/>
                        </a:solidFill>
                      </a:ln>
                    </pic:spPr>
                  </pic:pic>
                </a:graphicData>
              </a:graphic>
            </wp:inline>
          </w:drawing>
        </w:r>
      </w:del>
    </w:p>
    <w:p w14:paraId="17F89AC6" w14:textId="41D04E9E" w:rsidR="00F2232B" w:rsidDel="00AA0C60" w:rsidRDefault="00F2232B">
      <w:pPr>
        <w:pStyle w:val="Figure"/>
        <w:tabs>
          <w:tab w:val="clear" w:pos="1710"/>
          <w:tab w:val="num" w:pos="1800"/>
        </w:tabs>
        <w:ind w:left="0" w:hanging="432"/>
        <w:rPr>
          <w:del w:id="3544" w:author="Sayali Dev" w:date="2018-02-02T15:16:00Z"/>
        </w:rPr>
        <w:pPrChange w:id="3545" w:author="Sayali Dev" w:date="2018-02-02T15:16:00Z">
          <w:pPr>
            <w:pStyle w:val="Figure"/>
            <w:tabs>
              <w:tab w:val="clear" w:pos="1710"/>
              <w:tab w:val="num" w:pos="1800"/>
            </w:tabs>
            <w:ind w:left="1152" w:hanging="432"/>
          </w:pPr>
        </w:pPrChange>
      </w:pPr>
      <w:del w:id="3546" w:author="Sayali Dev" w:date="2018-02-02T15:16:00Z">
        <w:r w:rsidDel="00AA0C60">
          <w:delText>Send Shipment page</w:delText>
        </w:r>
      </w:del>
    </w:p>
    <w:p w14:paraId="37565D65" w14:textId="3C05D661" w:rsidR="00F2232B" w:rsidDel="00AA0C60" w:rsidRDefault="00F2232B">
      <w:pPr>
        <w:pStyle w:val="BodyText"/>
        <w:ind w:right="540"/>
        <w:rPr>
          <w:del w:id="3547" w:author="Sayali Dev" w:date="2018-02-02T15:16:00Z"/>
        </w:rPr>
        <w:pPrChange w:id="3548" w:author="Sayali Dev" w:date="2018-02-02T15:16:00Z">
          <w:pPr>
            <w:pStyle w:val="BodyText"/>
            <w:ind w:left="720" w:right="540"/>
          </w:pPr>
        </w:pPrChange>
      </w:pPr>
    </w:p>
    <w:p w14:paraId="0749BFC4" w14:textId="77777777" w:rsidR="00F2232B" w:rsidRPr="00AA26F9" w:rsidRDefault="00F2232B">
      <w:pPr>
        <w:pStyle w:val="Heading3"/>
        <w:pPrChange w:id="3549" w:author="Sayali Dev" w:date="2018-02-02T15:16:00Z">
          <w:pPr>
            <w:pStyle w:val="BodyText"/>
            <w:ind w:left="720" w:right="540"/>
          </w:pPr>
        </w:pPrChange>
      </w:pPr>
      <w:del w:id="3550" w:author="Sayali Dev" w:date="2018-02-02T15:23:00Z">
        <w:r w:rsidDel="0082508D">
          <w:br w:type="page"/>
        </w:r>
      </w:del>
    </w:p>
    <w:p w14:paraId="334E6E0A" w14:textId="044D8E22" w:rsidR="00F2232B" w:rsidDel="00AA0C60" w:rsidRDefault="00F2232B" w:rsidP="00E55723">
      <w:pPr>
        <w:pStyle w:val="BodyText"/>
        <w:numPr>
          <w:ilvl w:val="0"/>
          <w:numId w:val="27"/>
        </w:numPr>
        <w:ind w:left="720" w:right="540" w:hanging="360"/>
        <w:rPr>
          <w:del w:id="3551" w:author="Sayali Dev" w:date="2018-02-02T15:16:00Z"/>
        </w:rPr>
      </w:pPr>
      <w:del w:id="3552" w:author="Sayali Dev" w:date="2018-02-02T15:16:00Z">
        <w:r w:rsidDel="00AA0C60">
          <w:delText xml:space="preserve">In the </w:delText>
        </w:r>
        <w:r w:rsidRPr="00350C7C" w:rsidDel="00AA0C60">
          <w:rPr>
            <w:b/>
          </w:rPr>
          <w:delText>Send Shipment Details</w:delText>
        </w:r>
        <w:r w:rsidDel="00AA0C60">
          <w:delText xml:space="preserve"> area, enter appropriate information in each field. </w:delText>
        </w:r>
        <w:r w:rsidDel="00AA0C60">
          <w:rPr>
            <w:lang w:val="en-US"/>
          </w:rPr>
          <w:delText>F</w:delText>
        </w:r>
        <w:r w:rsidDel="00AA0C60">
          <w:delText xml:space="preserve">ollowing table lists each field and its description. </w:delText>
        </w:r>
      </w:del>
    </w:p>
    <w:p w14:paraId="62E03312" w14:textId="4B417EA0" w:rsidR="00F2232B" w:rsidDel="00AA0C60" w:rsidRDefault="00F2232B" w:rsidP="00F2232B">
      <w:pPr>
        <w:pStyle w:val="BodyText"/>
        <w:ind w:left="720" w:right="540"/>
        <w:rPr>
          <w:del w:id="3553" w:author="Sayali Dev" w:date="2018-02-02T15:16:00Z"/>
        </w:rPr>
      </w:pPr>
      <w:del w:id="3554" w:author="Sayali Dev" w:date="2018-02-02T15:16:00Z">
        <w:r w:rsidRPr="00F9591B" w:rsidDel="00AA0C60">
          <w:rPr>
            <w:b/>
          </w:rPr>
          <w:delText>Note:</w:delText>
        </w:r>
        <w:r w:rsidRPr="00F9591B" w:rsidDel="00AA0C60">
          <w:delText xml:space="preserve"> Fields that are marked with the red asterisk (</w:delText>
        </w:r>
        <w:r w:rsidRPr="00F9591B" w:rsidDel="00AA0C60">
          <w:rPr>
            <w:color w:val="FF0000"/>
          </w:rPr>
          <w:delText>*</w:delText>
        </w:r>
        <w:r w:rsidRPr="00F9591B" w:rsidDel="00AA0C60">
          <w:delText>) are ma</w:delText>
        </w:r>
        <w:r w:rsidDel="00AA0C60">
          <w:delText>n</w:delText>
        </w:r>
        <w:r w:rsidRPr="00F9591B" w:rsidDel="00AA0C60">
          <w:delText>datory</w:delText>
        </w:r>
        <w:r w:rsidDel="00AA0C60">
          <w:delText>.</w:delText>
        </w:r>
      </w:del>
    </w:p>
    <w:p w14:paraId="4E1437A5" w14:textId="2AA3A069" w:rsidR="00F2232B" w:rsidDel="00AA0C60" w:rsidRDefault="00F2232B" w:rsidP="00F2232B">
      <w:pPr>
        <w:pStyle w:val="BodyText"/>
        <w:ind w:left="720" w:right="540"/>
        <w:rPr>
          <w:del w:id="3555" w:author="Sayali Dev" w:date="2018-02-02T15:16:00Z"/>
        </w:rPr>
      </w:pPr>
    </w:p>
    <w:p w14:paraId="78A78350" w14:textId="67EB3386" w:rsidR="00F2232B" w:rsidRPr="00E63C3C" w:rsidDel="00AA0C60" w:rsidRDefault="00F2232B" w:rsidP="00F2232B">
      <w:pPr>
        <w:pStyle w:val="Caption"/>
        <w:ind w:firstLine="720"/>
        <w:rPr>
          <w:del w:id="3556" w:author="Sayali Dev" w:date="2018-02-02T15:16:00Z"/>
        </w:rPr>
      </w:pPr>
      <w:del w:id="3557" w:author="Sayali Dev" w:date="2018-02-02T15:16:00Z">
        <w:r w:rsidDel="00AA0C60">
          <w:delText xml:space="preserve">Table </w:delText>
        </w:r>
        <w:r w:rsidR="00DD1C64" w:rsidDel="00AA0C60">
          <w:rPr>
            <w:b w:val="0"/>
            <w:bCs w:val="0"/>
          </w:rPr>
          <w:fldChar w:fldCharType="begin"/>
        </w:r>
        <w:r w:rsidR="00DD1C64" w:rsidDel="00AA0C60">
          <w:delInstrText xml:space="preserve"> SEQ Figure \* ARABIC </w:delInstrText>
        </w:r>
        <w:r w:rsidR="00DD1C64" w:rsidDel="00AA0C60">
          <w:rPr>
            <w:b w:val="0"/>
            <w:bCs w:val="0"/>
          </w:rPr>
          <w:fldChar w:fldCharType="separate"/>
        </w:r>
      </w:del>
      <w:del w:id="3558" w:author="Sayali Dev" w:date="2018-02-02T13:47:00Z">
        <w:r w:rsidDel="00EB76E3">
          <w:rPr>
            <w:noProof/>
          </w:rPr>
          <w:delText>18</w:delText>
        </w:r>
      </w:del>
      <w:del w:id="3559" w:author="Sayali Dev" w:date="2018-02-02T15:16:00Z">
        <w:r w:rsidR="00DD1C64" w:rsidDel="00AA0C60">
          <w:rPr>
            <w:b w:val="0"/>
            <w:bCs w:val="0"/>
            <w:noProof/>
          </w:rPr>
          <w:fldChar w:fldCharType="end"/>
        </w:r>
        <w:r w:rsidDel="00AA0C60">
          <w:delText>: Sending a biospecimens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AA0C60" w14:paraId="2F3E365B" w14:textId="3212C461" w:rsidTr="00F2232B">
        <w:trPr>
          <w:cantSplit/>
          <w:trHeight w:val="288"/>
          <w:tblHeader/>
          <w:del w:id="3560" w:author="Sayali Dev" w:date="2018-02-02T15:16:00Z"/>
        </w:trPr>
        <w:tc>
          <w:tcPr>
            <w:tcW w:w="2790" w:type="dxa"/>
            <w:shd w:val="clear" w:color="auto" w:fill="BFBFBF"/>
            <w:vAlign w:val="center"/>
          </w:tcPr>
          <w:p w14:paraId="4D65941D" w14:textId="2857A075" w:rsidR="00F2232B" w:rsidRPr="007A152E" w:rsidDel="00AA0C60" w:rsidRDefault="00F2232B" w:rsidP="00F2232B">
            <w:pPr>
              <w:rPr>
                <w:del w:id="3561" w:author="Sayali Dev" w:date="2018-02-02T15:16:00Z"/>
                <w:b/>
              </w:rPr>
            </w:pPr>
            <w:del w:id="3562" w:author="Sayali Dev" w:date="2018-02-02T15:16:00Z">
              <w:r w:rsidDel="00AA0C60">
                <w:rPr>
                  <w:b/>
                </w:rPr>
                <w:delText>Field</w:delText>
              </w:r>
            </w:del>
          </w:p>
        </w:tc>
        <w:tc>
          <w:tcPr>
            <w:tcW w:w="7020" w:type="dxa"/>
            <w:shd w:val="clear" w:color="auto" w:fill="BFBFBF"/>
            <w:vAlign w:val="center"/>
          </w:tcPr>
          <w:p w14:paraId="4CF006B5" w14:textId="44B36ABE" w:rsidR="00F2232B" w:rsidRPr="007A152E" w:rsidDel="00AA0C60" w:rsidRDefault="00F2232B" w:rsidP="00F2232B">
            <w:pPr>
              <w:rPr>
                <w:del w:id="3563" w:author="Sayali Dev" w:date="2018-02-02T15:16:00Z"/>
                <w:b/>
              </w:rPr>
            </w:pPr>
            <w:del w:id="3564" w:author="Sayali Dev" w:date="2018-02-02T15:16:00Z">
              <w:r w:rsidRPr="007A152E" w:rsidDel="00AA0C60">
                <w:rPr>
                  <w:b/>
                </w:rPr>
                <w:delText>Description</w:delText>
              </w:r>
            </w:del>
          </w:p>
        </w:tc>
      </w:tr>
      <w:tr w:rsidR="00F2232B" w:rsidDel="00AA0C60" w14:paraId="4CC690FC" w14:textId="2E910989" w:rsidTr="00F2232B">
        <w:trPr>
          <w:cantSplit/>
          <w:trHeight w:val="288"/>
          <w:del w:id="3565" w:author="Sayali Dev" w:date="2018-02-02T15:16:00Z"/>
        </w:trPr>
        <w:tc>
          <w:tcPr>
            <w:tcW w:w="2790" w:type="dxa"/>
            <w:vAlign w:val="center"/>
          </w:tcPr>
          <w:p w14:paraId="00B80A6B" w14:textId="253FECF2" w:rsidR="00F2232B" w:rsidDel="00AA0C60" w:rsidRDefault="00F2232B" w:rsidP="00F2232B">
            <w:pPr>
              <w:rPr>
                <w:del w:id="3566" w:author="Sayali Dev" w:date="2018-02-02T15:16:00Z"/>
                <w:b/>
              </w:rPr>
            </w:pPr>
            <w:del w:id="3567" w:author="Sayali Dev" w:date="2018-02-02T15:16:00Z">
              <w:r w:rsidDel="00AA0C60">
                <w:rPr>
                  <w:b/>
                </w:rPr>
                <w:delText>Date Shipped</w:delText>
              </w:r>
              <w:r w:rsidRPr="00F9591B" w:rsidDel="00AA0C60">
                <w:rPr>
                  <w:color w:val="FF0000"/>
                </w:rPr>
                <w:delText>*</w:delText>
              </w:r>
            </w:del>
          </w:p>
        </w:tc>
        <w:tc>
          <w:tcPr>
            <w:tcW w:w="7020" w:type="dxa"/>
            <w:vAlign w:val="center"/>
          </w:tcPr>
          <w:p w14:paraId="2F7457AE" w14:textId="0579A559" w:rsidR="00F2232B" w:rsidDel="00AA0C60" w:rsidRDefault="00F2232B" w:rsidP="00F2232B">
            <w:pPr>
              <w:rPr>
                <w:del w:id="3568" w:author="Sayali Dev" w:date="2018-02-02T15:16:00Z"/>
              </w:rPr>
            </w:pPr>
            <w:del w:id="3569" w:author="Sayali Dev" w:date="2018-02-02T15:16:00Z">
              <w:r w:rsidDel="00AA0C60">
                <w:delText xml:space="preserve">Click the date icon </w:delText>
              </w:r>
              <w:r w:rsidDel="00AA0C60">
                <w:rPr>
                  <w:noProof/>
                </w:rPr>
                <w:drawing>
                  <wp:inline distT="0" distB="0" distL="0" distR="0" wp14:anchorId="0DDD7A14" wp14:editId="04A11CA6">
                    <wp:extent cx="149860" cy="149860"/>
                    <wp:effectExtent l="0" t="0" r="2540" b="2540"/>
                    <wp:docPr id="75" name="Picture 75"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Del="00AA0C60">
                <w:delText>, and then click the date when you will send the shipment.</w:delText>
              </w:r>
            </w:del>
          </w:p>
          <w:p w14:paraId="1D547984" w14:textId="422F6060" w:rsidR="00F2232B" w:rsidDel="00AA0C60" w:rsidRDefault="00F2232B" w:rsidP="00F2232B">
            <w:pPr>
              <w:rPr>
                <w:del w:id="3570" w:author="Sayali Dev" w:date="2018-02-02T15:16:00Z"/>
              </w:rPr>
            </w:pPr>
            <w:del w:id="3571" w:author="Sayali Dev" w:date="2018-02-02T15:16:00Z">
              <w:r w:rsidDel="00AA0C60">
                <w:delText xml:space="preserve">The date appears in the </w:delText>
              </w:r>
              <w:r w:rsidRPr="00350C7C" w:rsidDel="00AA0C60">
                <w:rPr>
                  <w:b/>
                </w:rPr>
                <w:delText>Date Shipped</w:delText>
              </w:r>
              <w:r w:rsidDel="00AA0C60">
                <w:delText xml:space="preserve"> box.</w:delText>
              </w:r>
            </w:del>
          </w:p>
        </w:tc>
      </w:tr>
      <w:tr w:rsidR="00F2232B" w:rsidDel="00AA0C60" w14:paraId="0994EDCA" w14:textId="1FE90660" w:rsidTr="00F2232B">
        <w:trPr>
          <w:cantSplit/>
          <w:trHeight w:val="288"/>
          <w:del w:id="3572" w:author="Sayali Dev" w:date="2018-02-02T15:16:00Z"/>
        </w:trPr>
        <w:tc>
          <w:tcPr>
            <w:tcW w:w="2790" w:type="dxa"/>
            <w:vAlign w:val="center"/>
          </w:tcPr>
          <w:p w14:paraId="78B4F570" w14:textId="0FF68F45" w:rsidR="00F2232B" w:rsidRPr="009C07F3" w:rsidDel="00AA0C60" w:rsidRDefault="00F2232B" w:rsidP="00F2232B">
            <w:pPr>
              <w:rPr>
                <w:del w:id="3573" w:author="Sayali Dev" w:date="2018-02-02T15:16:00Z"/>
                <w:b/>
              </w:rPr>
            </w:pPr>
            <w:del w:id="3574" w:author="Sayali Dev" w:date="2018-02-02T15:16:00Z">
              <w:r w:rsidDel="00AA0C60">
                <w:rPr>
                  <w:b/>
                </w:rPr>
                <w:delText>Courier</w:delText>
              </w:r>
              <w:r w:rsidRPr="00F9591B" w:rsidDel="00AA0C60">
                <w:rPr>
                  <w:color w:val="FF0000"/>
                </w:rPr>
                <w:delText>*</w:delText>
              </w:r>
            </w:del>
          </w:p>
        </w:tc>
        <w:tc>
          <w:tcPr>
            <w:tcW w:w="7020" w:type="dxa"/>
            <w:vAlign w:val="center"/>
          </w:tcPr>
          <w:p w14:paraId="5138C2C5" w14:textId="00E302A4" w:rsidR="00F2232B" w:rsidDel="00AA0C60" w:rsidRDefault="00F2232B" w:rsidP="00F2232B">
            <w:pPr>
              <w:rPr>
                <w:del w:id="3575" w:author="Sayali Dev" w:date="2018-02-02T15:16:00Z"/>
              </w:rPr>
            </w:pPr>
            <w:del w:id="3576" w:author="Sayali Dev" w:date="2018-02-02T15:16:00Z">
              <w:r w:rsidDel="00AA0C60">
                <w:delText xml:space="preserve">Click appropriate shipping courier. </w:delText>
              </w:r>
            </w:del>
          </w:p>
        </w:tc>
      </w:tr>
      <w:tr w:rsidR="00F2232B" w:rsidDel="00AA0C60" w14:paraId="61BBF1C8" w14:textId="61D7A793" w:rsidTr="00F2232B">
        <w:trPr>
          <w:cantSplit/>
          <w:trHeight w:val="288"/>
          <w:del w:id="3577" w:author="Sayali Dev" w:date="2018-02-02T15:16:00Z"/>
        </w:trPr>
        <w:tc>
          <w:tcPr>
            <w:tcW w:w="2790" w:type="dxa"/>
            <w:vAlign w:val="center"/>
          </w:tcPr>
          <w:p w14:paraId="31731947" w14:textId="70FAAB61" w:rsidR="00F2232B" w:rsidDel="00AA0C60" w:rsidRDefault="00F2232B" w:rsidP="00F2232B">
            <w:pPr>
              <w:rPr>
                <w:del w:id="3578" w:author="Sayali Dev" w:date="2018-02-02T15:16:00Z"/>
                <w:b/>
              </w:rPr>
            </w:pPr>
            <w:del w:id="3579" w:author="Sayali Dev" w:date="2018-02-02T15:16:00Z">
              <w:r w:rsidDel="00AA0C60">
                <w:rPr>
                  <w:b/>
                </w:rPr>
                <w:delText>Tracking Resource</w:delText>
              </w:r>
              <w:r w:rsidRPr="00F9591B" w:rsidDel="00AA0C60">
                <w:rPr>
                  <w:color w:val="FF0000"/>
                </w:rPr>
                <w:delText>*</w:delText>
              </w:r>
            </w:del>
          </w:p>
        </w:tc>
        <w:tc>
          <w:tcPr>
            <w:tcW w:w="7020" w:type="dxa"/>
            <w:vAlign w:val="center"/>
          </w:tcPr>
          <w:p w14:paraId="279D89CB" w14:textId="5B8D969B" w:rsidR="00F2232B" w:rsidDel="00AA0C60" w:rsidRDefault="00F2232B" w:rsidP="00F2232B">
            <w:pPr>
              <w:rPr>
                <w:del w:id="3580" w:author="Sayali Dev" w:date="2018-02-02T15:16:00Z"/>
              </w:rPr>
            </w:pPr>
            <w:del w:id="3581" w:author="Sayali Dev" w:date="2018-02-02T15:16:00Z">
              <w:r w:rsidDel="00AA0C60">
                <w:delText>Type the shipping courier’s tracking number.</w:delText>
              </w:r>
            </w:del>
          </w:p>
        </w:tc>
      </w:tr>
      <w:tr w:rsidR="00F2232B" w:rsidDel="00AA0C60" w14:paraId="2514ED6B" w14:textId="0C908542" w:rsidTr="00F2232B">
        <w:trPr>
          <w:cantSplit/>
          <w:trHeight w:val="288"/>
          <w:del w:id="3582" w:author="Sayali Dev" w:date="2018-02-02T15:16:00Z"/>
        </w:trPr>
        <w:tc>
          <w:tcPr>
            <w:tcW w:w="2790" w:type="dxa"/>
            <w:vAlign w:val="center"/>
          </w:tcPr>
          <w:p w14:paraId="023778FA" w14:textId="2944A87E" w:rsidR="00F2232B" w:rsidDel="00AA0C60" w:rsidRDefault="00F2232B" w:rsidP="00F2232B">
            <w:pPr>
              <w:rPr>
                <w:del w:id="3583" w:author="Sayali Dev" w:date="2018-02-02T15:16:00Z"/>
                <w:b/>
              </w:rPr>
            </w:pPr>
            <w:del w:id="3584" w:author="Sayali Dev" w:date="2018-02-02T15:16:00Z">
              <w:r w:rsidDel="00AA0C60">
                <w:rPr>
                  <w:b/>
                </w:rPr>
                <w:delText>Transport Code</w:delText>
              </w:r>
            </w:del>
          </w:p>
        </w:tc>
        <w:tc>
          <w:tcPr>
            <w:tcW w:w="7020" w:type="dxa"/>
            <w:vAlign w:val="center"/>
          </w:tcPr>
          <w:p w14:paraId="2528B0D7" w14:textId="16246056" w:rsidR="00F2232B" w:rsidDel="00AA0C60" w:rsidRDefault="00F2232B" w:rsidP="00F2232B">
            <w:pPr>
              <w:rPr>
                <w:del w:id="3585" w:author="Sayali Dev" w:date="2018-02-02T15:16:00Z"/>
              </w:rPr>
            </w:pPr>
            <w:del w:id="3586" w:author="Sayali Dev" w:date="2018-02-02T15:16:00Z">
              <w:r w:rsidDel="00AA0C60">
                <w:delText>Type the transport code, if applicable.</w:delText>
              </w:r>
            </w:del>
          </w:p>
        </w:tc>
      </w:tr>
      <w:tr w:rsidR="00F2232B" w:rsidDel="00AA0C60" w14:paraId="22547A34" w14:textId="6B3C1487" w:rsidTr="00F2232B">
        <w:trPr>
          <w:cantSplit/>
          <w:trHeight w:val="288"/>
          <w:del w:id="3587" w:author="Sayali Dev" w:date="2018-02-02T15:16:00Z"/>
        </w:trPr>
        <w:tc>
          <w:tcPr>
            <w:tcW w:w="2790" w:type="dxa"/>
            <w:vAlign w:val="center"/>
          </w:tcPr>
          <w:p w14:paraId="2EE4ED07" w14:textId="1F54E96E" w:rsidR="00F2232B" w:rsidDel="00AA0C60" w:rsidRDefault="00F2232B" w:rsidP="00F2232B">
            <w:pPr>
              <w:rPr>
                <w:del w:id="3588" w:author="Sayali Dev" w:date="2018-02-02T15:16:00Z"/>
                <w:b/>
              </w:rPr>
            </w:pPr>
            <w:del w:id="3589" w:author="Sayali Dev" w:date="2018-02-02T15:16:00Z">
              <w:r w:rsidDel="00AA0C60">
                <w:rPr>
                  <w:b/>
                </w:rPr>
                <w:delText>Comments</w:delText>
              </w:r>
            </w:del>
          </w:p>
        </w:tc>
        <w:tc>
          <w:tcPr>
            <w:tcW w:w="7020" w:type="dxa"/>
            <w:vAlign w:val="center"/>
          </w:tcPr>
          <w:p w14:paraId="1F65E024" w14:textId="178BDA22" w:rsidR="00F2232B" w:rsidDel="00AA0C60" w:rsidRDefault="00F2232B" w:rsidP="00F2232B">
            <w:pPr>
              <w:rPr>
                <w:del w:id="3590" w:author="Sayali Dev" w:date="2018-02-02T15:16:00Z"/>
              </w:rPr>
            </w:pPr>
            <w:del w:id="3591" w:author="Sayali Dev" w:date="2018-02-02T15:16:00Z">
              <w:r w:rsidDel="00AA0C60">
                <w:delText>Type comments, as needed.</w:delText>
              </w:r>
            </w:del>
          </w:p>
        </w:tc>
      </w:tr>
      <w:tr w:rsidR="00F2232B" w:rsidDel="00AA0C60" w14:paraId="4D9B6AD5" w14:textId="59B89E20" w:rsidTr="00F2232B">
        <w:trPr>
          <w:cantSplit/>
          <w:trHeight w:val="288"/>
          <w:del w:id="3592" w:author="Sayali Dev" w:date="2018-02-02T15:16:00Z"/>
        </w:trPr>
        <w:tc>
          <w:tcPr>
            <w:tcW w:w="2790" w:type="dxa"/>
            <w:vAlign w:val="center"/>
          </w:tcPr>
          <w:p w14:paraId="1DE0EE6A" w14:textId="7AEC7880" w:rsidR="00F2232B" w:rsidDel="00AA0C60" w:rsidRDefault="00F2232B" w:rsidP="00F2232B">
            <w:pPr>
              <w:rPr>
                <w:del w:id="3593" w:author="Sayali Dev" w:date="2018-02-02T15:16:00Z"/>
                <w:b/>
              </w:rPr>
            </w:pPr>
            <w:del w:id="3594" w:author="Sayali Dev" w:date="2018-02-02T15:16:00Z">
              <w:r w:rsidDel="00AA0C60">
                <w:rPr>
                  <w:b/>
                </w:rPr>
                <w:delText>Sender’s Checklist</w:delText>
              </w:r>
            </w:del>
          </w:p>
        </w:tc>
        <w:tc>
          <w:tcPr>
            <w:tcW w:w="7020" w:type="dxa"/>
            <w:vAlign w:val="center"/>
          </w:tcPr>
          <w:p w14:paraId="592723F6" w14:textId="5CD7B145" w:rsidR="00F2232B" w:rsidDel="00AA0C60" w:rsidRDefault="00F2232B" w:rsidP="00F2232B">
            <w:pPr>
              <w:rPr>
                <w:del w:id="3595" w:author="Sayali Dev" w:date="2018-02-02T15:16:00Z"/>
              </w:rPr>
            </w:pPr>
            <w:del w:id="3596" w:author="Sayali Dev" w:date="2018-02-02T15:16:00Z">
              <w:r w:rsidDel="00AA0C60">
                <w:delText>Make sure all the checkboxes are selected and the respective actions have been taken.</w:delText>
              </w:r>
            </w:del>
          </w:p>
        </w:tc>
      </w:tr>
    </w:tbl>
    <w:p w14:paraId="5E5E5EBE" w14:textId="1A970758" w:rsidR="00F2232B" w:rsidDel="00AA0C60" w:rsidRDefault="00F2232B" w:rsidP="00F2232B">
      <w:pPr>
        <w:pStyle w:val="BodyText"/>
        <w:ind w:left="720" w:right="720"/>
        <w:rPr>
          <w:del w:id="3597" w:author="Sayali Dev" w:date="2018-02-02T15:16:00Z"/>
        </w:rPr>
      </w:pPr>
    </w:p>
    <w:p w14:paraId="65659868" w14:textId="1B3AEE52" w:rsidR="00F2232B" w:rsidDel="00AA0C60" w:rsidRDefault="00F2232B" w:rsidP="00E55723">
      <w:pPr>
        <w:pStyle w:val="BodyText"/>
        <w:numPr>
          <w:ilvl w:val="0"/>
          <w:numId w:val="27"/>
        </w:numPr>
        <w:ind w:left="720" w:right="720" w:hanging="360"/>
        <w:rPr>
          <w:del w:id="3598" w:author="Sayali Dev" w:date="2018-02-02T15:16:00Z"/>
        </w:rPr>
      </w:pPr>
      <w:del w:id="3599" w:author="Sayali Dev" w:date="2018-02-02T15:16:00Z">
        <w:r w:rsidRPr="00D16090" w:rsidDel="00AA0C60">
          <w:delText xml:space="preserve">To add </w:delText>
        </w:r>
        <w:r w:rsidDel="00AA0C60">
          <w:delText xml:space="preserve">an </w:delText>
        </w:r>
        <w:r w:rsidRPr="00D16090" w:rsidDel="00AA0C60">
          <w:delText xml:space="preserve">event </w:delText>
        </w:r>
        <w:r w:rsidDel="00AA0C60">
          <w:delText xml:space="preserve">to this shipment, </w:delText>
        </w:r>
        <w:r w:rsidRPr="00D16090" w:rsidDel="00AA0C60">
          <w:delText xml:space="preserve">click the </w:delText>
        </w:r>
        <w:r w:rsidRPr="00A04E89" w:rsidDel="00AA0C60">
          <w:rPr>
            <w:b/>
          </w:rPr>
          <w:delText>Manage Events</w:delText>
        </w:r>
        <w:r w:rsidRPr="00D16090" w:rsidDel="00AA0C60">
          <w:delText xml:space="preserve"> link</w:delText>
        </w:r>
        <w:r w:rsidDel="00AA0C60">
          <w:delText xml:space="preserve">. </w:delText>
        </w:r>
        <w:r w:rsidDel="00AA0C60">
          <w:rPr>
            <w:lang w:val="en-US"/>
          </w:rPr>
          <w:br/>
          <w:delText xml:space="preserve">The </w:delText>
        </w:r>
        <w:r w:rsidRPr="00732542" w:rsidDel="00AA0C60">
          <w:rPr>
            <w:b/>
            <w:lang w:val="en-US"/>
          </w:rPr>
          <w:delText>Manage Events</w:delText>
        </w:r>
        <w:r w:rsidDel="00AA0C60">
          <w:rPr>
            <w:lang w:val="en-US"/>
          </w:rPr>
          <w:delText xml:space="preserve"> window appears.</w:delText>
        </w:r>
        <w:r w:rsidDel="00AA0C60">
          <w:rPr>
            <w:lang w:val="en-US"/>
          </w:rPr>
          <w:br/>
        </w:r>
        <w:r w:rsidRPr="00732542" w:rsidDel="00AA0C60">
          <w:rPr>
            <w:b/>
            <w:lang w:val="en-US"/>
          </w:rPr>
          <w:delText>Note:</w:delText>
        </w:r>
        <w:r w:rsidDel="00AA0C60">
          <w:rPr>
            <w:lang w:val="en-US"/>
          </w:rPr>
          <w:delText xml:space="preserve"> </w:delText>
        </w:r>
        <w:r w:rsidDel="00AA0C60">
          <w:delText xml:space="preserve">For more information about how to add an event, see </w:delText>
        </w:r>
        <w:r w:rsidR="00DD1C64" w:rsidDel="00AA0C60">
          <w:fldChar w:fldCharType="begin"/>
        </w:r>
        <w:r w:rsidR="00DD1C64" w:rsidDel="00AA0C60">
          <w:delInstrText xml:space="preserve"> HYPERLINK \l "ManagingEvents" </w:delInstrText>
        </w:r>
        <w:r w:rsidR="00DD1C64" w:rsidDel="00AA0C60">
          <w:fldChar w:fldCharType="separate"/>
        </w:r>
        <w:r w:rsidDel="00AA0C60">
          <w:rPr>
            <w:rStyle w:val="Hyperlink"/>
            <w:b/>
          </w:rPr>
          <w:delText>Managing</w:delText>
        </w:r>
        <w:r w:rsidRPr="00A04E89" w:rsidDel="00AA0C60">
          <w:rPr>
            <w:rStyle w:val="Hyperlink"/>
            <w:b/>
          </w:rPr>
          <w:delText xml:space="preserve"> Events</w:delText>
        </w:r>
        <w:r w:rsidR="00DD1C64" w:rsidDel="00AA0C60">
          <w:rPr>
            <w:rStyle w:val="Hyperlink"/>
            <w:b/>
          </w:rPr>
          <w:fldChar w:fldCharType="end"/>
        </w:r>
        <w:r w:rsidRPr="00B94701" w:rsidDel="00AA0C60">
          <w:delText>.</w:delText>
        </w:r>
      </w:del>
    </w:p>
    <w:p w14:paraId="0594B184" w14:textId="3ED590C9" w:rsidR="00F2232B" w:rsidRPr="00A04E89" w:rsidDel="00AA0C60" w:rsidRDefault="00F2232B" w:rsidP="00F2232B">
      <w:pPr>
        <w:pStyle w:val="BodyText"/>
        <w:ind w:left="720" w:right="720" w:hanging="360"/>
        <w:rPr>
          <w:del w:id="3600" w:author="Sayali Dev" w:date="2018-02-02T15:16:00Z"/>
        </w:rPr>
      </w:pPr>
    </w:p>
    <w:p w14:paraId="346ABF5D" w14:textId="356FB138" w:rsidR="00F2232B" w:rsidDel="00AA0C60" w:rsidRDefault="00F2232B" w:rsidP="00E55723">
      <w:pPr>
        <w:pStyle w:val="BodyText"/>
        <w:numPr>
          <w:ilvl w:val="0"/>
          <w:numId w:val="27"/>
        </w:numPr>
        <w:ind w:left="720" w:right="720" w:hanging="360"/>
        <w:rPr>
          <w:del w:id="3601" w:author="Sayali Dev" w:date="2018-02-02T15:16:00Z"/>
        </w:rPr>
      </w:pPr>
      <w:del w:id="3602" w:author="Sayali Dev" w:date="2018-02-02T15:16:00Z">
        <w:r w:rsidRPr="00A04E89" w:rsidDel="00AA0C60">
          <w:delText xml:space="preserve">To attach </w:delText>
        </w:r>
        <w:r w:rsidDel="00AA0C60">
          <w:delText xml:space="preserve">a </w:delText>
        </w:r>
        <w:r w:rsidRPr="00A04E89" w:rsidDel="00AA0C60">
          <w:delText xml:space="preserve">file to this shipment, click </w:delText>
        </w:r>
        <w:r w:rsidDel="00AA0C60">
          <w:delText xml:space="preserve">the </w:delText>
        </w:r>
        <w:r w:rsidDel="00AA0C60">
          <w:rPr>
            <w:b/>
            <w:lang w:val="en-US"/>
          </w:rPr>
          <w:delText>Add Attachment</w:delText>
        </w:r>
        <w:r w:rsidRPr="00A04E89" w:rsidDel="00AA0C60">
          <w:delText xml:space="preserve"> link</w:delText>
        </w:r>
        <w:r w:rsidDel="00AA0C60">
          <w:delText xml:space="preserve">. </w:delText>
        </w:r>
        <w:r w:rsidDel="00AA0C60">
          <w:rPr>
            <w:lang w:val="en-US"/>
          </w:rPr>
          <w:br/>
          <w:delText xml:space="preserve">The </w:delText>
        </w:r>
        <w:r w:rsidRPr="00732542" w:rsidDel="00AA0C60">
          <w:rPr>
            <w:b/>
            <w:lang w:val="en-US"/>
          </w:rPr>
          <w:delText xml:space="preserve">Manage </w:delText>
        </w:r>
        <w:r w:rsidDel="00AA0C60">
          <w:rPr>
            <w:b/>
            <w:lang w:val="en-US"/>
          </w:rPr>
          <w:delText>Attachments</w:delText>
        </w:r>
        <w:r w:rsidDel="00AA0C60">
          <w:rPr>
            <w:lang w:val="en-US"/>
          </w:rPr>
          <w:delText xml:space="preserve"> window appears.</w:delText>
        </w:r>
        <w:r w:rsidDel="00AA0C60">
          <w:rPr>
            <w:lang w:val="en-US"/>
          </w:rPr>
          <w:br/>
        </w:r>
        <w:r w:rsidRPr="00732542" w:rsidDel="00AA0C60">
          <w:rPr>
            <w:b/>
            <w:lang w:val="en-US"/>
          </w:rPr>
          <w:delText>Note:</w:delText>
        </w:r>
        <w:r w:rsidDel="00AA0C60">
          <w:rPr>
            <w:lang w:val="en-US"/>
          </w:rPr>
          <w:delText xml:space="preserve"> </w:delText>
        </w:r>
        <w:r w:rsidDel="00AA0C60">
          <w:delText xml:space="preserve">For more information about how to attach a file, see </w:delText>
        </w:r>
        <w:r w:rsidR="00DD1C64" w:rsidDel="00AA0C60">
          <w:fldChar w:fldCharType="begin"/>
        </w:r>
        <w:r w:rsidR="00DD1C64" w:rsidDel="00AA0C60">
          <w:delInstrText xml:space="preserve"> HYPERLINK \l "CommonFileUpload" </w:delInstrText>
        </w:r>
        <w:r w:rsidR="00DD1C64" w:rsidDel="00AA0C60">
          <w:fldChar w:fldCharType="separate"/>
        </w:r>
        <w:r w:rsidRPr="00A04E89" w:rsidDel="00AA0C60">
          <w:rPr>
            <w:rStyle w:val="Hyperlink"/>
            <w:b/>
          </w:rPr>
          <w:delText>Common File Upload</w:delText>
        </w:r>
        <w:r w:rsidR="00DD1C64" w:rsidDel="00AA0C60">
          <w:rPr>
            <w:rStyle w:val="Hyperlink"/>
            <w:b/>
          </w:rPr>
          <w:fldChar w:fldCharType="end"/>
        </w:r>
        <w:r w:rsidDel="00AA0C60">
          <w:delText>.</w:delText>
        </w:r>
        <w:r w:rsidDel="00AA0C60">
          <w:br/>
        </w:r>
      </w:del>
    </w:p>
    <w:p w14:paraId="7E3C2547" w14:textId="1D30533F" w:rsidR="00F2232B" w:rsidDel="00AA0C60" w:rsidRDefault="00F2232B" w:rsidP="00E55723">
      <w:pPr>
        <w:pStyle w:val="BodyText"/>
        <w:numPr>
          <w:ilvl w:val="0"/>
          <w:numId w:val="27"/>
        </w:numPr>
        <w:ind w:left="720" w:right="720" w:hanging="360"/>
        <w:rPr>
          <w:del w:id="3603" w:author="Sayali Dev" w:date="2018-02-02T15:16:00Z"/>
        </w:rPr>
      </w:pPr>
      <w:del w:id="3604" w:author="Sayali Dev" w:date="2018-02-02T15:16:00Z">
        <w:r w:rsidRPr="00AA26F9" w:rsidDel="00AA0C60">
          <w:delText xml:space="preserve">Click </w:delText>
        </w:r>
        <w:r w:rsidDel="00AA0C60">
          <w:rPr>
            <w:b/>
            <w:lang w:val="en-US"/>
          </w:rPr>
          <w:delText>SUBMIT</w:delText>
        </w:r>
        <w:r w:rsidRPr="00AA26F9" w:rsidDel="00AA0C60">
          <w:delText xml:space="preserve">. </w:delText>
        </w:r>
      </w:del>
    </w:p>
    <w:p w14:paraId="646F1478" w14:textId="52AD8537" w:rsidR="00F2232B" w:rsidDel="00AA0C60" w:rsidRDefault="00F2232B" w:rsidP="00F2232B">
      <w:pPr>
        <w:pStyle w:val="BodyText"/>
        <w:ind w:left="720" w:right="720"/>
        <w:rPr>
          <w:del w:id="3605" w:author="Sayali Dev" w:date="2018-02-02T15:16:00Z"/>
          <w:lang w:val="en-US"/>
        </w:rPr>
      </w:pPr>
      <w:del w:id="3606" w:author="Sayali Dev" w:date="2018-02-02T15:16:00Z">
        <w:r w:rsidDel="00AA0C60">
          <w:rPr>
            <w:lang w:val="en-US"/>
          </w:rPr>
          <w:delText xml:space="preserve">The shipment status </w:delText>
        </w:r>
        <w:r w:rsidRPr="001816FA" w:rsidDel="00AA0C60">
          <w:rPr>
            <w:lang w:val="en-US"/>
          </w:rPr>
          <w:delText xml:space="preserve">and the status for all </w:delText>
        </w:r>
        <w:r w:rsidDel="00AA0C60">
          <w:rPr>
            <w:lang w:val="en-US"/>
          </w:rPr>
          <w:delText>biospecimen</w:delText>
        </w:r>
        <w:r w:rsidRPr="001816FA" w:rsidDel="00AA0C60">
          <w:rPr>
            <w:lang w:val="en-US"/>
          </w:rPr>
          <w:delText xml:space="preserve">s in the shipment cart </w:delText>
        </w:r>
        <w:r w:rsidDel="00AA0C60">
          <w:rPr>
            <w:lang w:val="en-US"/>
          </w:rPr>
          <w:delText>appears as</w:delText>
        </w:r>
        <w:r w:rsidRPr="00291408" w:rsidDel="00AA0C60">
          <w:delText xml:space="preserve"> </w:delText>
        </w:r>
        <w:r w:rsidRPr="00236AAC" w:rsidDel="00AA0C60">
          <w:rPr>
            <w:b/>
          </w:rPr>
          <w:delText>In Transit</w:delText>
        </w:r>
        <w:r w:rsidDel="00AA0C60">
          <w:rPr>
            <w:lang w:val="en-US"/>
          </w:rPr>
          <w:delText xml:space="preserve"> on the </w:delText>
        </w:r>
        <w:r w:rsidRPr="001816FA" w:rsidDel="00AA0C60">
          <w:rPr>
            <w:b/>
            <w:lang w:val="en-US"/>
          </w:rPr>
          <w:delText>View Shipment</w:delText>
        </w:r>
        <w:r w:rsidDel="00AA0C60">
          <w:rPr>
            <w:lang w:val="en-US"/>
          </w:rPr>
          <w:delText xml:space="preserve"> page.</w:delText>
        </w:r>
      </w:del>
    </w:p>
    <w:p w14:paraId="14712D38" w14:textId="65DC5EB4" w:rsidR="00F2232B" w:rsidDel="00AA0C60" w:rsidRDefault="00F2232B" w:rsidP="00F2232B">
      <w:pPr>
        <w:pStyle w:val="BodyText"/>
        <w:ind w:left="720" w:right="720"/>
        <w:rPr>
          <w:del w:id="3607" w:author="Sayali Dev" w:date="2018-02-02T15:16:00Z"/>
          <w:lang w:val="en-US"/>
        </w:rPr>
      </w:pPr>
    </w:p>
    <w:p w14:paraId="54E066DA" w14:textId="4DB18566" w:rsidR="00F2232B" w:rsidRPr="00AA26F9" w:rsidDel="0082508D" w:rsidRDefault="00F2232B" w:rsidP="00F2232B">
      <w:pPr>
        <w:pStyle w:val="Heading3"/>
        <w:rPr>
          <w:del w:id="3608" w:author="Sayali Dev" w:date="2018-02-02T15:23:00Z"/>
        </w:rPr>
      </w:pPr>
      <w:del w:id="3609" w:author="Sayali Dev" w:date="2018-02-02T15:23:00Z">
        <w:r w:rsidDel="0082508D">
          <w:rPr>
            <w:lang w:val="en-US"/>
          </w:rPr>
          <w:br w:type="page"/>
        </w:r>
        <w:bookmarkStart w:id="3610" w:name="_Toc300125734"/>
        <w:bookmarkStart w:id="3611" w:name="_Toc452993615"/>
        <w:r w:rsidRPr="00AA26F9" w:rsidDel="0082508D">
          <w:delText xml:space="preserve">Receiving </w:delText>
        </w:r>
        <w:r w:rsidDel="0082508D">
          <w:delText>a Biospecimen</w:delText>
        </w:r>
        <w:r w:rsidDel="0082508D">
          <w:rPr>
            <w:lang w:val="en-US"/>
          </w:rPr>
          <w:delText>s</w:delText>
        </w:r>
        <w:r w:rsidDel="0082508D">
          <w:delText xml:space="preserve"> </w:delText>
        </w:r>
        <w:r w:rsidRPr="00AA26F9" w:rsidDel="0082508D">
          <w:delText>Shipment</w:delText>
        </w:r>
        <w:bookmarkEnd w:id="3610"/>
        <w:bookmarkEnd w:id="3611"/>
      </w:del>
    </w:p>
    <w:p w14:paraId="3FD6AB29" w14:textId="77777777" w:rsidR="00F2232B" w:rsidRPr="00AA26F9" w:rsidDel="0082508D" w:rsidRDefault="00F2232B" w:rsidP="00F2232B">
      <w:pPr>
        <w:rPr>
          <w:del w:id="3612" w:author="Sayali Dev" w:date="2018-02-02T15:23:00Z"/>
        </w:rPr>
      </w:pPr>
    </w:p>
    <w:p w14:paraId="2971284D" w14:textId="520CC81F" w:rsidR="00F2232B" w:rsidRPr="00AA0C60" w:rsidDel="00AA0C60" w:rsidRDefault="00F2232B">
      <w:pPr>
        <w:pStyle w:val="BodyText"/>
        <w:rPr>
          <w:del w:id="3613" w:author="Sayali Dev" w:date="2018-02-02T15:17:00Z"/>
          <w:lang w:val="en-US"/>
          <w:rPrChange w:id="3614" w:author="Sayali Dev" w:date="2018-02-02T15:17:00Z">
            <w:rPr>
              <w:del w:id="3615" w:author="Sayali Dev" w:date="2018-02-02T15:17:00Z"/>
            </w:rPr>
          </w:rPrChange>
        </w:rPr>
      </w:pPr>
      <w:r w:rsidRPr="00917A04">
        <w:rPr>
          <w:b/>
        </w:rPr>
        <w:t>Note:</w:t>
      </w:r>
      <w:r>
        <w:t xml:space="preserve"> </w:t>
      </w:r>
      <w:ins w:id="3616" w:author="Sayali Dev" w:date="2018-02-02T15:17:00Z">
        <w:r w:rsidR="00AA0C60">
          <w:rPr>
            <w:lang w:val="en-US"/>
          </w:rPr>
          <w:t xml:space="preserve">The shipments </w:t>
        </w:r>
      </w:ins>
    </w:p>
    <w:p w14:paraId="7523D4BB" w14:textId="4F50E77D" w:rsidR="00F2232B" w:rsidDel="00AA0C60" w:rsidRDefault="00F2232B">
      <w:pPr>
        <w:pStyle w:val="BodyText"/>
        <w:rPr>
          <w:del w:id="3617" w:author="Sayali Dev" w:date="2018-02-02T15:17:00Z"/>
        </w:rPr>
        <w:pPrChange w:id="3618" w:author="Sayali Dev" w:date="2018-02-02T15:17:00Z">
          <w:pPr>
            <w:pStyle w:val="BodyText"/>
            <w:numPr>
              <w:numId w:val="86"/>
            </w:numPr>
            <w:ind w:left="720" w:hanging="360"/>
          </w:pPr>
        </w:pPrChange>
      </w:pPr>
      <w:del w:id="3619" w:author="Sayali Dev" w:date="2018-02-02T15:17:00Z">
        <w:r w:rsidDel="00AA0C60">
          <w:delText>Only a Biobank user can receive a biospecimen</w:delText>
        </w:r>
        <w:r w:rsidDel="00AA0C60">
          <w:rPr>
            <w:lang w:val="en-US"/>
          </w:rPr>
          <w:delText>s</w:delText>
        </w:r>
        <w:r w:rsidDel="00AA0C60">
          <w:delText xml:space="preserve"> shipment.</w:delText>
        </w:r>
      </w:del>
    </w:p>
    <w:p w14:paraId="7AA50410" w14:textId="3C091392" w:rsidR="00F2232B" w:rsidRPr="00AA26F9" w:rsidRDefault="00F2232B">
      <w:pPr>
        <w:pStyle w:val="BodyText"/>
        <w:pPrChange w:id="3620" w:author="Sayali Dev" w:date="2018-02-02T15:17:00Z">
          <w:pPr>
            <w:pStyle w:val="BodyText"/>
            <w:numPr>
              <w:numId w:val="86"/>
            </w:numPr>
            <w:ind w:left="720" w:hanging="360"/>
          </w:pPr>
        </w:pPrChange>
      </w:pPr>
      <w:del w:id="3621" w:author="Sayali Dev" w:date="2018-02-02T15:17:00Z">
        <w:r w:rsidDel="00AA0C60">
          <w:delText>The shipment must hav</w:delText>
        </w:r>
      </w:del>
      <w:ins w:id="3622" w:author="Sayali Dev" w:date="2018-02-02T15:17:00Z">
        <w:r w:rsidR="00AA0C60">
          <w:rPr>
            <w:lang w:val="en-US"/>
          </w:rPr>
          <w:t>with</w:t>
        </w:r>
      </w:ins>
      <w:del w:id="3623" w:author="Sayali Dev" w:date="2018-02-02T15:17:00Z">
        <w:r w:rsidDel="00AA0C60">
          <w:delText>e the</w:delText>
        </w:r>
      </w:del>
      <w:r>
        <w:t xml:space="preserve"> </w:t>
      </w:r>
      <w:r w:rsidRPr="009C5A5C">
        <w:rPr>
          <w:b/>
        </w:rPr>
        <w:t>In Transit</w:t>
      </w:r>
      <w:r>
        <w:rPr>
          <w:b/>
        </w:rPr>
        <w:t xml:space="preserve"> </w:t>
      </w:r>
      <w:r w:rsidRPr="00BF00A9">
        <w:t>status</w:t>
      </w:r>
      <w:ins w:id="3624" w:author="Sayali Dev" w:date="2018-02-02T15:17:00Z">
        <w:r w:rsidR="00AA0C60">
          <w:rPr>
            <w:lang w:val="en-US"/>
          </w:rPr>
          <w:t xml:space="preserve"> can be </w:t>
        </w:r>
      </w:ins>
      <w:ins w:id="3625" w:author="Sayali Dev" w:date="2018-02-02T15:18:00Z">
        <w:r w:rsidR="00AA0C60">
          <w:rPr>
            <w:lang w:val="en-US"/>
          </w:rPr>
          <w:t>received</w:t>
        </w:r>
      </w:ins>
      <w:ins w:id="3626" w:author="Sayali Dev" w:date="2018-02-02T15:17:00Z">
        <w:r w:rsidR="00AA0C60">
          <w:rPr>
            <w:lang w:val="en-US"/>
          </w:rPr>
          <w:t>:</w:t>
        </w:r>
      </w:ins>
      <w:del w:id="3627" w:author="Sayali Dev" w:date="2018-02-02T15:17:00Z">
        <w:r w:rsidDel="00AA0C60">
          <w:delText>.</w:delText>
        </w:r>
      </w:del>
    </w:p>
    <w:p w14:paraId="2799DD04" w14:textId="77777777" w:rsidR="00F2232B" w:rsidRDefault="00F2232B" w:rsidP="00F2232B">
      <w:pPr>
        <w:pStyle w:val="BodyText"/>
      </w:pPr>
    </w:p>
    <w:p w14:paraId="54C09807" w14:textId="77777777" w:rsidR="00F2232B" w:rsidRDefault="00F2232B" w:rsidP="00F2232B">
      <w:pPr>
        <w:pStyle w:val="BodyText"/>
      </w:pPr>
      <w:r>
        <w:t>To receive a biospecimen</w:t>
      </w:r>
      <w:r>
        <w:rPr>
          <w:lang w:val="en-US"/>
        </w:rPr>
        <w:t>s</w:t>
      </w:r>
      <w:r>
        <w:t xml:space="preserve"> shipment:</w:t>
      </w:r>
    </w:p>
    <w:p w14:paraId="7B951982" w14:textId="77777777" w:rsidR="00F2232B" w:rsidRPr="00AA26F9" w:rsidRDefault="00F2232B" w:rsidP="00F2232B">
      <w:pPr>
        <w:pStyle w:val="BodyText"/>
      </w:pPr>
    </w:p>
    <w:p w14:paraId="22008FAF" w14:textId="1982A057" w:rsidR="00F2232B" w:rsidRDefault="00F2232B" w:rsidP="00E55723">
      <w:pPr>
        <w:numPr>
          <w:ilvl w:val="0"/>
          <w:numId w:val="87"/>
        </w:numPr>
      </w:pPr>
      <w:del w:id="3628" w:author="Sayali Dev" w:date="2018-01-31T17:54:00Z">
        <w:r w:rsidDel="009A119E">
          <w:delText>Log on</w:delText>
        </w:r>
      </w:del>
      <w:ins w:id="3629" w:author="Sayali Dev" w:date="2018-01-31T17:54:00Z">
        <w:r w:rsidR="009A119E">
          <w:t>Log in</w:t>
        </w:r>
      </w:ins>
      <w:r>
        <w:t xml:space="preserve"> to the application using your </w:t>
      </w:r>
      <w:del w:id="3630" w:author="Sayali Dev" w:date="2018-01-31T17:55:00Z">
        <w:r w:rsidDel="00A62626">
          <w:delText>logon</w:delText>
        </w:r>
      </w:del>
      <w:ins w:id="3631" w:author="Sayali Dev" w:date="2018-01-31T17:55:00Z">
        <w:r w:rsidR="00A62626">
          <w:t>log in</w:t>
        </w:r>
      </w:ins>
      <w:r>
        <w:t xml:space="preserve"> credentials. </w:t>
      </w:r>
    </w:p>
    <w:p w14:paraId="0A94DF01" w14:textId="77777777" w:rsidR="00F2232B" w:rsidRDefault="00F2232B" w:rsidP="00F2232B">
      <w:pPr>
        <w:ind w:left="720"/>
      </w:pPr>
      <w:r>
        <w:t xml:space="preserve">The home page appears. </w:t>
      </w:r>
    </w:p>
    <w:p w14:paraId="0C3BE635" w14:textId="77777777" w:rsidR="00F2232B" w:rsidRDefault="00F2232B" w:rsidP="00F2232B">
      <w:pPr>
        <w:ind w:left="720"/>
      </w:pPr>
    </w:p>
    <w:p w14:paraId="70FB459C" w14:textId="77777777" w:rsidR="00F2232B" w:rsidRDefault="00F2232B" w:rsidP="00E55723">
      <w:pPr>
        <w:numPr>
          <w:ilvl w:val="0"/>
          <w:numId w:val="87"/>
        </w:numPr>
      </w:pPr>
      <w:r>
        <w:t xml:space="preserve">Point to the arrow of the </w:t>
      </w:r>
      <w:r w:rsidRPr="00F2157D">
        <w:rPr>
          <w:b/>
        </w:rPr>
        <w:t>BMS</w:t>
      </w:r>
      <w:r>
        <w:t xml:space="preserve"> tab, and then click </w:t>
      </w:r>
      <w:r w:rsidRPr="00FF2F16">
        <w:rPr>
          <w:b/>
        </w:rPr>
        <w:t>Shipments</w:t>
      </w:r>
      <w:r w:rsidRPr="00FF2F16">
        <w:t xml:space="preserve">. </w:t>
      </w:r>
    </w:p>
    <w:p w14:paraId="72AA6103" w14:textId="77777777" w:rsidR="00F2232B" w:rsidRDefault="00F2232B" w:rsidP="00F2232B">
      <w:pPr>
        <w:pStyle w:val="BodyText"/>
        <w:ind w:left="720" w:right="720"/>
      </w:pPr>
      <w:r>
        <w:t xml:space="preserve">The </w:t>
      </w:r>
      <w:r>
        <w:rPr>
          <w:b/>
          <w:lang w:val="en-US"/>
        </w:rPr>
        <w:t>S</w:t>
      </w:r>
      <w:r w:rsidRPr="00740138">
        <w:rPr>
          <w:b/>
        </w:rPr>
        <w:t xml:space="preserve">hipment </w:t>
      </w:r>
      <w:r>
        <w:rPr>
          <w:b/>
          <w:lang w:val="en-US"/>
        </w:rPr>
        <w:t>S</w:t>
      </w:r>
      <w:r w:rsidRPr="00740138">
        <w:rPr>
          <w:b/>
        </w:rPr>
        <w:t>earch</w:t>
      </w:r>
      <w:r>
        <w:t xml:space="preserve"> page appears.</w:t>
      </w:r>
    </w:p>
    <w:p w14:paraId="0D58AD4C" w14:textId="77777777" w:rsidR="00F2232B" w:rsidRDefault="00F2232B" w:rsidP="00F2232B">
      <w:pPr>
        <w:pStyle w:val="BodyText"/>
        <w:ind w:left="720" w:right="720"/>
      </w:pPr>
    </w:p>
    <w:p w14:paraId="1DFD042B" w14:textId="77777777" w:rsidR="00F2232B" w:rsidRPr="00FF2F16" w:rsidRDefault="00F2232B" w:rsidP="00E55723">
      <w:pPr>
        <w:numPr>
          <w:ilvl w:val="0"/>
          <w:numId w:val="87"/>
        </w:numPr>
      </w:pPr>
      <w:r w:rsidRPr="00FF2F16">
        <w:t xml:space="preserve">Click </w:t>
      </w:r>
      <w:r w:rsidRPr="0064347F">
        <w:rPr>
          <w:b/>
        </w:rPr>
        <w:t>SEARCH</w:t>
      </w:r>
      <w:r w:rsidRPr="00FF2F16">
        <w:t xml:space="preserve">. </w:t>
      </w:r>
    </w:p>
    <w:p w14:paraId="0E95AB02" w14:textId="77777777" w:rsidR="00F2232B" w:rsidRPr="0064347F" w:rsidRDefault="00F2232B" w:rsidP="00F2232B">
      <w:pPr>
        <w:pStyle w:val="BodyText"/>
        <w:ind w:left="720"/>
      </w:pPr>
      <w:r w:rsidRPr="0064347F">
        <w:t>The shipment search page displays a list of shipments</w:t>
      </w:r>
      <w:r w:rsidRPr="004D6323">
        <w:t xml:space="preserve"> that are accessible based on your login location</w:t>
      </w:r>
      <w:r w:rsidRPr="0064347F">
        <w:t xml:space="preserve">. </w:t>
      </w:r>
    </w:p>
    <w:p w14:paraId="1ECE26D9" w14:textId="77777777" w:rsidR="00F2232B" w:rsidRPr="0064347F" w:rsidRDefault="00F2232B" w:rsidP="00F2232B">
      <w:pPr>
        <w:pStyle w:val="BodyText"/>
        <w:ind w:left="720"/>
      </w:pPr>
    </w:p>
    <w:p w14:paraId="65B5125F" w14:textId="77777777" w:rsidR="00F2232B" w:rsidRPr="0064347F" w:rsidRDefault="00F2232B" w:rsidP="00E55723">
      <w:pPr>
        <w:pStyle w:val="BodyText"/>
        <w:numPr>
          <w:ilvl w:val="0"/>
          <w:numId w:val="87"/>
        </w:numPr>
      </w:pPr>
      <w:r w:rsidRPr="0064347F">
        <w:t xml:space="preserve">Click </w:t>
      </w:r>
      <w:r>
        <w:t xml:space="preserve">the row of the shipment that you want to receive. </w:t>
      </w:r>
    </w:p>
    <w:p w14:paraId="6E8EA18C" w14:textId="77777777" w:rsidR="00F2232B" w:rsidRDefault="00F2232B" w:rsidP="00F2232B">
      <w:pPr>
        <w:pStyle w:val="BodyText"/>
        <w:ind w:left="720" w:right="720"/>
      </w:pPr>
      <w:r w:rsidRPr="0064347F">
        <w:t xml:space="preserve">The </w:t>
      </w:r>
      <w:r w:rsidRPr="0064347F">
        <w:rPr>
          <w:b/>
        </w:rPr>
        <w:t>View Shipment</w:t>
      </w:r>
      <w:r w:rsidRPr="0064347F">
        <w:t xml:space="preserve"> page appears.</w:t>
      </w:r>
    </w:p>
    <w:p w14:paraId="70D86C4C" w14:textId="77777777" w:rsidR="00F2232B" w:rsidRDefault="00F2232B" w:rsidP="00F2232B">
      <w:pPr>
        <w:pStyle w:val="BodyText"/>
        <w:ind w:left="720" w:right="720"/>
      </w:pPr>
    </w:p>
    <w:p w14:paraId="39BF83F0" w14:textId="77777777" w:rsidR="00F2232B" w:rsidRDefault="00F2232B" w:rsidP="00E55723">
      <w:pPr>
        <w:pStyle w:val="BodyText"/>
        <w:numPr>
          <w:ilvl w:val="0"/>
          <w:numId w:val="87"/>
        </w:numPr>
        <w:ind w:right="360"/>
      </w:pPr>
      <w:r w:rsidRPr="00AA26F9">
        <w:t xml:space="preserve">Click </w:t>
      </w:r>
      <w:r w:rsidRPr="00AA26F9">
        <w:rPr>
          <w:b/>
          <w:caps/>
        </w:rPr>
        <w:t>Receive</w:t>
      </w:r>
      <w:r w:rsidRPr="00AA26F9">
        <w:t xml:space="preserve">. </w:t>
      </w:r>
      <w:r>
        <w:br/>
      </w:r>
      <w:r w:rsidRPr="00AA26F9">
        <w:t xml:space="preserve">The </w:t>
      </w:r>
      <w:r w:rsidRPr="002B35C1">
        <w:rPr>
          <w:b/>
        </w:rPr>
        <w:t>Receive Shipment</w:t>
      </w:r>
      <w:r>
        <w:t xml:space="preserve"> page appears</w:t>
      </w:r>
      <w:r w:rsidRPr="00AA26F9">
        <w:t>.</w:t>
      </w:r>
    </w:p>
    <w:p w14:paraId="0335706C" w14:textId="77777777" w:rsidR="00F2232B" w:rsidRDefault="00F2232B" w:rsidP="00F2232B">
      <w:pPr>
        <w:pStyle w:val="BodyText"/>
        <w:ind w:left="720"/>
      </w:pPr>
      <w:r>
        <w:br/>
      </w:r>
      <w:r w:rsidRPr="003A75EF">
        <w:rPr>
          <w:noProof/>
          <w:lang w:val="en-US" w:eastAsia="en-US"/>
        </w:rPr>
        <w:drawing>
          <wp:inline distT="0" distB="0" distL="0" distR="0" wp14:anchorId="33D4B571" wp14:editId="02417F2E">
            <wp:extent cx="5933537" cy="3931920"/>
            <wp:effectExtent l="19050" t="19050" r="10160" b="1143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6632" cy="3940598"/>
                    </a:xfrm>
                    <a:prstGeom prst="rect">
                      <a:avLst/>
                    </a:prstGeom>
                    <a:noFill/>
                    <a:ln w="3175">
                      <a:solidFill>
                        <a:schemeClr val="tx1"/>
                      </a:solidFill>
                    </a:ln>
                  </pic:spPr>
                </pic:pic>
              </a:graphicData>
            </a:graphic>
          </wp:inline>
        </w:drawing>
      </w:r>
    </w:p>
    <w:p w14:paraId="342697BB" w14:textId="25D9DA8F" w:rsidR="00F2232B" w:rsidDel="00E3549B" w:rsidRDefault="00F2232B" w:rsidP="00F2232B">
      <w:pPr>
        <w:pStyle w:val="Figure"/>
        <w:tabs>
          <w:tab w:val="clear" w:pos="1710"/>
          <w:tab w:val="num" w:pos="1800"/>
        </w:tabs>
        <w:ind w:left="1152" w:hanging="432"/>
        <w:rPr>
          <w:del w:id="3632" w:author="Sayali Dev" w:date="2018-02-21T16:46:00Z"/>
        </w:rPr>
      </w:pPr>
      <w:del w:id="3633" w:author="Sayali Dev" w:date="2018-02-21T16:46:00Z">
        <w:r w:rsidDel="00E3549B">
          <w:delText>Receive Shipment page</w:delText>
        </w:r>
      </w:del>
    </w:p>
    <w:p w14:paraId="4797B920" w14:textId="77777777" w:rsidR="00F2232B" w:rsidRDefault="00F2232B" w:rsidP="00F2232B">
      <w:pPr>
        <w:ind w:left="720"/>
      </w:pPr>
      <w:r>
        <w:br w:type="page"/>
      </w:r>
    </w:p>
    <w:p w14:paraId="22A5E974" w14:textId="77777777" w:rsidR="00F2232B" w:rsidRDefault="00F2232B" w:rsidP="00E55723">
      <w:pPr>
        <w:pStyle w:val="BodyText"/>
        <w:numPr>
          <w:ilvl w:val="0"/>
          <w:numId w:val="87"/>
        </w:numPr>
        <w:ind w:right="540"/>
      </w:pPr>
      <w:r>
        <w:lastRenderedPageBreak/>
        <w:t xml:space="preserve">In the </w:t>
      </w:r>
      <w:r>
        <w:rPr>
          <w:b/>
        </w:rPr>
        <w:t>Receive</w:t>
      </w:r>
      <w:r w:rsidRPr="00350C7C">
        <w:rPr>
          <w:b/>
        </w:rPr>
        <w:t xml:space="preserve"> Shipment Details</w:t>
      </w:r>
      <w:r>
        <w:t xml:space="preserve"> area, enter appropriate information in each field. </w:t>
      </w:r>
      <w:r>
        <w:rPr>
          <w:lang w:val="en-US"/>
        </w:rPr>
        <w:t>F</w:t>
      </w:r>
      <w:r>
        <w:t xml:space="preserve">ollowing table lists each field and its description. </w:t>
      </w:r>
    </w:p>
    <w:p w14:paraId="51F9BF09" w14:textId="77777777" w:rsidR="00F2232B" w:rsidRDefault="00F2232B" w:rsidP="00F2232B">
      <w:pPr>
        <w:pStyle w:val="BodyText"/>
        <w:ind w:left="720" w:right="54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7522A970" w14:textId="77777777" w:rsidR="00F2232B" w:rsidRDefault="00F2232B" w:rsidP="00F2232B">
      <w:pPr>
        <w:pStyle w:val="BodyText"/>
        <w:ind w:left="720" w:right="540"/>
      </w:pPr>
    </w:p>
    <w:p w14:paraId="4DCB207A" w14:textId="0CCE45B0" w:rsidR="00F2232B" w:rsidRPr="00E63C3C" w:rsidRDefault="00F2232B" w:rsidP="00F2232B">
      <w:pPr>
        <w:pStyle w:val="Caption"/>
        <w:ind w:firstLine="720"/>
      </w:pPr>
      <w:r>
        <w:t xml:space="preserve">Table </w:t>
      </w:r>
      <w:fldSimple w:instr=" SEQ Figure \* ARABIC ">
        <w:ins w:id="3634" w:author="Sayali Dev" w:date="2018-02-02T13:47:00Z">
          <w:r w:rsidR="00EB76E3">
            <w:rPr>
              <w:noProof/>
            </w:rPr>
            <w:t>17</w:t>
          </w:r>
        </w:ins>
        <w:del w:id="3635" w:author="Sayali Dev" w:date="2018-02-02T13:47:00Z">
          <w:r w:rsidDel="00EB76E3">
            <w:rPr>
              <w:noProof/>
            </w:rPr>
            <w:delText>19</w:delText>
          </w:r>
        </w:del>
      </w:fldSimple>
      <w:r>
        <w:t>: Receiving a biospecimen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
      <w:tr w:rsidR="00F2232B" w:rsidRPr="007A152E" w14:paraId="4B8F2CC2" w14:textId="77777777" w:rsidTr="00F2232B">
        <w:trPr>
          <w:cantSplit/>
          <w:trHeight w:val="288"/>
          <w:tblHeader/>
        </w:trPr>
        <w:tc>
          <w:tcPr>
            <w:tcW w:w="3060" w:type="dxa"/>
            <w:shd w:val="clear" w:color="auto" w:fill="BFBFBF"/>
            <w:vAlign w:val="center"/>
          </w:tcPr>
          <w:p w14:paraId="04A9CCA7" w14:textId="77777777" w:rsidR="00F2232B" w:rsidRPr="007A152E" w:rsidRDefault="00F2232B" w:rsidP="00F2232B">
            <w:pPr>
              <w:rPr>
                <w:b/>
              </w:rPr>
            </w:pPr>
            <w:r>
              <w:rPr>
                <w:b/>
              </w:rPr>
              <w:t>Field</w:t>
            </w:r>
          </w:p>
        </w:tc>
        <w:tc>
          <w:tcPr>
            <w:tcW w:w="6750" w:type="dxa"/>
            <w:shd w:val="clear" w:color="auto" w:fill="BFBFBF"/>
            <w:vAlign w:val="center"/>
          </w:tcPr>
          <w:p w14:paraId="011CDE77" w14:textId="77777777" w:rsidR="00F2232B" w:rsidRPr="007A152E" w:rsidRDefault="00F2232B" w:rsidP="00F2232B">
            <w:pPr>
              <w:rPr>
                <w:b/>
              </w:rPr>
            </w:pPr>
            <w:r w:rsidRPr="007A152E">
              <w:rPr>
                <w:b/>
              </w:rPr>
              <w:t>Description</w:t>
            </w:r>
          </w:p>
        </w:tc>
      </w:tr>
      <w:tr w:rsidR="00F2232B" w14:paraId="50E3AD25" w14:textId="77777777" w:rsidTr="00F2232B">
        <w:trPr>
          <w:cantSplit/>
          <w:trHeight w:val="288"/>
        </w:trPr>
        <w:tc>
          <w:tcPr>
            <w:tcW w:w="3060" w:type="dxa"/>
            <w:vAlign w:val="center"/>
          </w:tcPr>
          <w:p w14:paraId="4EB4EACA" w14:textId="77777777" w:rsidR="00F2232B" w:rsidRDefault="00F2232B" w:rsidP="00F2232B">
            <w:pPr>
              <w:rPr>
                <w:b/>
              </w:rPr>
            </w:pPr>
            <w:r>
              <w:rPr>
                <w:b/>
              </w:rPr>
              <w:t>Date Received</w:t>
            </w:r>
            <w:r w:rsidRPr="00F9591B">
              <w:rPr>
                <w:color w:val="FF0000"/>
              </w:rPr>
              <w:t>*</w:t>
            </w:r>
          </w:p>
        </w:tc>
        <w:tc>
          <w:tcPr>
            <w:tcW w:w="6750" w:type="dxa"/>
            <w:vAlign w:val="center"/>
          </w:tcPr>
          <w:p w14:paraId="0DA0244C" w14:textId="77777777" w:rsidR="00F2232B" w:rsidRDefault="00F2232B" w:rsidP="00F2232B">
            <w:r>
              <w:t xml:space="preserve">Click the date icon </w:t>
            </w:r>
            <w:r>
              <w:rPr>
                <w:noProof/>
              </w:rPr>
              <w:drawing>
                <wp:inline distT="0" distB="0" distL="0" distR="0" wp14:anchorId="25B8B3FF" wp14:editId="39DDFE87">
                  <wp:extent cx="149860" cy="149860"/>
                  <wp:effectExtent l="0" t="0" r="2540" b="2540"/>
                  <wp:docPr id="198" name="Picture 198"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and then click the date when you received the shipment.</w:t>
            </w:r>
          </w:p>
          <w:p w14:paraId="539D3413" w14:textId="77777777" w:rsidR="00F2232B" w:rsidRDefault="00F2232B" w:rsidP="00F2232B">
            <w:r>
              <w:t xml:space="preserve">The date appears in the </w:t>
            </w:r>
            <w:r w:rsidRPr="00350C7C">
              <w:rPr>
                <w:b/>
              </w:rPr>
              <w:t xml:space="preserve">Date </w:t>
            </w:r>
            <w:r>
              <w:rPr>
                <w:b/>
              </w:rPr>
              <w:t>Received</w:t>
            </w:r>
            <w:r>
              <w:t xml:space="preserve"> box.</w:t>
            </w:r>
          </w:p>
        </w:tc>
      </w:tr>
      <w:tr w:rsidR="00F2232B" w14:paraId="391F49F0" w14:textId="77777777" w:rsidTr="00F2232B">
        <w:trPr>
          <w:cantSplit/>
          <w:trHeight w:val="288"/>
        </w:trPr>
        <w:tc>
          <w:tcPr>
            <w:tcW w:w="3060" w:type="dxa"/>
            <w:vAlign w:val="center"/>
          </w:tcPr>
          <w:p w14:paraId="49764207" w14:textId="77777777" w:rsidR="00F2232B" w:rsidRDefault="00F2232B" w:rsidP="00F2232B">
            <w:pPr>
              <w:rPr>
                <w:b/>
              </w:rPr>
            </w:pPr>
            <w:r>
              <w:rPr>
                <w:b/>
              </w:rPr>
              <w:t>Comments</w:t>
            </w:r>
          </w:p>
        </w:tc>
        <w:tc>
          <w:tcPr>
            <w:tcW w:w="6750" w:type="dxa"/>
            <w:vAlign w:val="center"/>
          </w:tcPr>
          <w:p w14:paraId="58CFDB5C" w14:textId="77777777" w:rsidR="00F2232B" w:rsidRDefault="00F2232B" w:rsidP="00F2232B">
            <w:r>
              <w:t>Type</w:t>
            </w:r>
          </w:p>
        </w:tc>
      </w:tr>
      <w:tr w:rsidR="00F2232B" w14:paraId="306F3363" w14:textId="77777777" w:rsidTr="00F2232B">
        <w:trPr>
          <w:cantSplit/>
          <w:trHeight w:val="288"/>
        </w:trPr>
        <w:tc>
          <w:tcPr>
            <w:tcW w:w="3060" w:type="dxa"/>
            <w:vAlign w:val="center"/>
          </w:tcPr>
          <w:p w14:paraId="00645D26" w14:textId="77777777" w:rsidR="00F2232B" w:rsidRDefault="00F2232B" w:rsidP="00F2232B">
            <w:pPr>
              <w:rPr>
                <w:b/>
              </w:rPr>
            </w:pPr>
            <w:r>
              <w:rPr>
                <w:b/>
              </w:rPr>
              <w:t>Receiver’s Checklist</w:t>
            </w:r>
          </w:p>
        </w:tc>
        <w:tc>
          <w:tcPr>
            <w:tcW w:w="6750" w:type="dxa"/>
            <w:vAlign w:val="center"/>
          </w:tcPr>
          <w:p w14:paraId="25562FEE" w14:textId="77777777" w:rsidR="00F2232B" w:rsidRDefault="00F2232B" w:rsidP="00F2232B">
            <w:r>
              <w:t>Select the checkboxes from this list and ensure that the respective actions have been taken.</w:t>
            </w:r>
          </w:p>
          <w:p w14:paraId="76798EFB" w14:textId="77777777" w:rsidR="00F2232B" w:rsidRDefault="00F2232B" w:rsidP="00F2232B">
            <w:r w:rsidRPr="00044DDB">
              <w:rPr>
                <w:b/>
              </w:rPr>
              <w:t>Note</w:t>
            </w:r>
            <w:r>
              <w:t>: If user does not select any or all of the checkboxes, a message box reading “</w:t>
            </w:r>
            <w:r w:rsidRPr="00FA5777">
              <w:t>Receivers checklist is not complete. Do you still want to continue?</w:t>
            </w:r>
            <w:r>
              <w:t>” is shown. If you need to proceed without selecting these checkboxes, click the OK button.</w:t>
            </w:r>
          </w:p>
        </w:tc>
      </w:tr>
    </w:tbl>
    <w:p w14:paraId="35132EB6" w14:textId="77777777" w:rsidR="00F2232B" w:rsidRPr="00AA26F9" w:rsidRDefault="00F2232B" w:rsidP="00F2232B">
      <w:pPr>
        <w:ind w:left="720"/>
      </w:pPr>
    </w:p>
    <w:p w14:paraId="3BF3DC7A" w14:textId="77777777" w:rsidR="00F2232B" w:rsidRDefault="00F2232B" w:rsidP="00E55723">
      <w:pPr>
        <w:pStyle w:val="BodyText"/>
        <w:numPr>
          <w:ilvl w:val="0"/>
          <w:numId w:val="87"/>
        </w:numPr>
        <w:ind w:right="720"/>
      </w:pPr>
      <w:r w:rsidRPr="00D16090">
        <w:t xml:space="preserve">To add </w:t>
      </w:r>
      <w:r>
        <w:t xml:space="preserve">an </w:t>
      </w:r>
      <w:r w:rsidRPr="00D16090">
        <w:t xml:space="preserve">event </w:t>
      </w:r>
      <w:r>
        <w:t xml:space="preserve">to this shipment, </w:t>
      </w:r>
      <w:r w:rsidRPr="00D16090">
        <w:t xml:space="preserve">click the </w:t>
      </w:r>
      <w:r w:rsidRPr="00A04E89">
        <w:rPr>
          <w:b/>
        </w:rPr>
        <w:t>Manage Events</w:t>
      </w:r>
      <w:r w:rsidRPr="00D16090">
        <w:t xml:space="preserve"> link</w:t>
      </w:r>
      <w:r>
        <w:t xml:space="preserve">. </w:t>
      </w:r>
      <w:r>
        <w:rPr>
          <w:lang w:val="en-US"/>
        </w:rPr>
        <w:br/>
        <w:t xml:space="preserve">The </w:t>
      </w:r>
      <w:r w:rsidRPr="00732542">
        <w:rPr>
          <w:b/>
          <w:lang w:val="en-US"/>
        </w:rPr>
        <w:t>Manage Events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add an event, see </w:t>
      </w:r>
      <w:hyperlink w:anchor="ManagingEvents" w:history="1">
        <w:r>
          <w:rPr>
            <w:rStyle w:val="Hyperlink"/>
            <w:b/>
          </w:rPr>
          <w:t xml:space="preserve">Managing </w:t>
        </w:r>
        <w:r w:rsidRPr="00A04E89">
          <w:rPr>
            <w:rStyle w:val="Hyperlink"/>
            <w:b/>
          </w:rPr>
          <w:t>Events</w:t>
        </w:r>
      </w:hyperlink>
      <w:r w:rsidRPr="00B94701">
        <w:t>.</w:t>
      </w:r>
    </w:p>
    <w:p w14:paraId="155DFE6D" w14:textId="77777777" w:rsidR="00F2232B" w:rsidRPr="00A04E89" w:rsidRDefault="00F2232B" w:rsidP="00F2232B">
      <w:pPr>
        <w:pStyle w:val="BodyText"/>
        <w:tabs>
          <w:tab w:val="left" w:pos="2475"/>
        </w:tabs>
        <w:ind w:left="720" w:right="720"/>
      </w:pPr>
      <w:r>
        <w:tab/>
      </w:r>
    </w:p>
    <w:p w14:paraId="51F667B9" w14:textId="77777777" w:rsidR="00F2232B" w:rsidRDefault="00F2232B" w:rsidP="00E55723">
      <w:pPr>
        <w:pStyle w:val="BodyText"/>
        <w:numPr>
          <w:ilvl w:val="0"/>
          <w:numId w:val="87"/>
        </w:numPr>
        <w:ind w:right="720"/>
      </w:pPr>
      <w:r w:rsidRPr="00A04E89">
        <w:t xml:space="preserve">To attach </w:t>
      </w:r>
      <w:r>
        <w:t xml:space="preserve">a </w:t>
      </w:r>
      <w:r w:rsidRPr="00A04E89">
        <w:t xml:space="preserve">file to this shipment, click </w:t>
      </w:r>
      <w:r>
        <w:t xml:space="preserve">the </w:t>
      </w:r>
      <w:r>
        <w:rPr>
          <w:b/>
          <w:lang w:val="en-US"/>
        </w:rPr>
        <w:t>Add Attachment</w:t>
      </w:r>
      <w:r w:rsidRPr="00A04E89">
        <w:t xml:space="preserve"> link</w:t>
      </w:r>
      <w:r>
        <w:t xml:space="preserve">. </w:t>
      </w:r>
      <w:r>
        <w:rPr>
          <w:lang w:val="en-US"/>
        </w:rPr>
        <w:br/>
        <w:t xml:space="preserve">The </w:t>
      </w:r>
      <w:r w:rsidRPr="00732542">
        <w:rPr>
          <w:b/>
          <w:lang w:val="en-US"/>
        </w:rPr>
        <w:t xml:space="preserve">Manage </w:t>
      </w:r>
      <w:r>
        <w:rPr>
          <w:b/>
          <w:lang w:val="en-US"/>
        </w:rPr>
        <w:t>Attachments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attach a file, see </w:t>
      </w:r>
      <w:hyperlink w:anchor="CommonFileUpload" w:history="1">
        <w:r w:rsidRPr="00A04E89">
          <w:rPr>
            <w:rStyle w:val="Hyperlink"/>
            <w:b/>
          </w:rPr>
          <w:t>Common File Upload</w:t>
        </w:r>
      </w:hyperlink>
      <w:r>
        <w:t>.</w:t>
      </w:r>
    </w:p>
    <w:p w14:paraId="74F61306" w14:textId="77777777" w:rsidR="00F2232B" w:rsidRDefault="00F2232B" w:rsidP="00F2232B">
      <w:pPr>
        <w:pStyle w:val="BodyText"/>
        <w:ind w:left="720" w:right="720"/>
      </w:pPr>
    </w:p>
    <w:p w14:paraId="1F44BFD3" w14:textId="6B4AB4D1" w:rsidR="00F2232B" w:rsidRDefault="00F2232B" w:rsidP="00E55723">
      <w:pPr>
        <w:pStyle w:val="BodyText"/>
        <w:numPr>
          <w:ilvl w:val="0"/>
          <w:numId w:val="87"/>
        </w:numPr>
        <w:ind w:right="720"/>
        <w:rPr>
          <w:ins w:id="3636" w:author="Sayali Dev" w:date="2018-02-02T15:29:00Z"/>
        </w:rPr>
      </w:pPr>
      <w:r w:rsidRPr="00AA26F9">
        <w:t xml:space="preserve">Click </w:t>
      </w:r>
      <w:r>
        <w:rPr>
          <w:b/>
          <w:lang w:val="en-US"/>
        </w:rPr>
        <w:t>SUBMIT</w:t>
      </w:r>
      <w:r>
        <w:t xml:space="preserve">. </w:t>
      </w:r>
    </w:p>
    <w:p w14:paraId="2C079D1B" w14:textId="49FF7674" w:rsidR="00F06F88" w:rsidRDefault="00F06F88">
      <w:pPr>
        <w:pStyle w:val="BodyText"/>
        <w:ind w:right="720" w:firstLine="720"/>
        <w:pPrChange w:id="3637" w:author="Sayali Dev" w:date="2018-02-02T15:29:00Z">
          <w:pPr>
            <w:pStyle w:val="BodyText"/>
            <w:numPr>
              <w:numId w:val="87"/>
            </w:numPr>
            <w:ind w:left="720" w:right="720" w:hanging="360"/>
          </w:pPr>
        </w:pPrChange>
      </w:pPr>
      <w:ins w:id="3638" w:author="Sayali Dev" w:date="2018-02-02T15:29:00Z">
        <w:r>
          <w:rPr>
            <w:lang w:val="en-US"/>
          </w:rPr>
          <w:t xml:space="preserve">On the </w:t>
        </w:r>
        <w:r w:rsidRPr="001816FA">
          <w:rPr>
            <w:b/>
            <w:lang w:val="en-US"/>
          </w:rPr>
          <w:t>View Shipment</w:t>
        </w:r>
        <w:r>
          <w:rPr>
            <w:lang w:val="en-US"/>
          </w:rPr>
          <w:t xml:space="preserve"> page:</w:t>
        </w:r>
      </w:ins>
    </w:p>
    <w:p w14:paraId="2B7FB1D5" w14:textId="545C25E0" w:rsidR="00F2232B" w:rsidRDefault="00F2232B" w:rsidP="00F2232B">
      <w:pPr>
        <w:pStyle w:val="BodyText"/>
        <w:ind w:left="720"/>
        <w:rPr>
          <w:lang w:val="en-US"/>
        </w:rPr>
      </w:pPr>
      <w:r>
        <w:t xml:space="preserve">The shipment status changes to </w:t>
      </w:r>
      <w:r w:rsidRPr="00ED679D">
        <w:rPr>
          <w:b/>
        </w:rPr>
        <w:t xml:space="preserve">Awaiting </w:t>
      </w:r>
      <w:r>
        <w:rPr>
          <w:b/>
          <w:lang w:val="en-US"/>
        </w:rPr>
        <w:t>Samples Check-in</w:t>
      </w:r>
      <w:r w:rsidRPr="00E96AEC">
        <w:rPr>
          <w:lang w:val="en-US"/>
        </w:rPr>
        <w:t xml:space="preserve"> </w:t>
      </w:r>
      <w:r w:rsidRPr="001816FA">
        <w:rPr>
          <w:lang w:val="en-US"/>
        </w:rPr>
        <w:t xml:space="preserve">and the status for all </w:t>
      </w:r>
      <w:r>
        <w:rPr>
          <w:lang w:val="en-US"/>
        </w:rPr>
        <w:t>biospecimen</w:t>
      </w:r>
      <w:r w:rsidRPr="001816FA">
        <w:rPr>
          <w:lang w:val="en-US"/>
        </w:rPr>
        <w:t xml:space="preserve">s in the shipment cart </w:t>
      </w:r>
      <w:r>
        <w:rPr>
          <w:lang w:val="en-US"/>
        </w:rPr>
        <w:t>appears as</w:t>
      </w:r>
      <w:r w:rsidRPr="00291408">
        <w:t xml:space="preserve"> </w:t>
      </w:r>
      <w:r w:rsidRPr="00236AAC">
        <w:rPr>
          <w:b/>
        </w:rPr>
        <w:t>In Transit</w:t>
      </w:r>
      <w:r>
        <w:rPr>
          <w:lang w:val="en-US"/>
        </w:rPr>
        <w:t xml:space="preserve"> </w:t>
      </w:r>
      <w:del w:id="3639" w:author="Sayali Dev" w:date="2018-02-02T15:29:00Z">
        <w:r w:rsidDel="00F06F88">
          <w:rPr>
            <w:lang w:val="en-US"/>
          </w:rPr>
          <w:delText xml:space="preserve">on the </w:delText>
        </w:r>
        <w:r w:rsidRPr="001816FA" w:rsidDel="00F06F88">
          <w:rPr>
            <w:b/>
            <w:lang w:val="en-US"/>
          </w:rPr>
          <w:delText>View Shipment</w:delText>
        </w:r>
        <w:r w:rsidDel="00F06F88">
          <w:rPr>
            <w:lang w:val="en-US"/>
          </w:rPr>
          <w:delText xml:space="preserve"> page</w:delText>
        </w:r>
      </w:del>
      <w:ins w:id="3640" w:author="Sayali Dev" w:date="2018-02-02T15:29:00Z">
        <w:r w:rsidR="00F06F88">
          <w:rPr>
            <w:lang w:val="en-US"/>
          </w:rPr>
          <w:t>.</w:t>
        </w:r>
      </w:ins>
      <w:del w:id="3641" w:author="Sayali Dev" w:date="2018-02-02T15:29:00Z">
        <w:r w:rsidDel="00F06F88">
          <w:rPr>
            <w:lang w:val="en-US"/>
          </w:rPr>
          <w:delText>.</w:delText>
        </w:r>
      </w:del>
    </w:p>
    <w:p w14:paraId="5CD60A59" w14:textId="79116CF9" w:rsidR="00F2232B" w:rsidRDefault="00F2232B" w:rsidP="00F2232B">
      <w:pPr>
        <w:pStyle w:val="BodyText"/>
        <w:ind w:left="720"/>
        <w:rPr>
          <w:ins w:id="3642" w:author="Sayali Dev" w:date="2018-02-21T16:25:00Z"/>
          <w:lang w:val="en-US"/>
        </w:rPr>
      </w:pPr>
    </w:p>
    <w:p w14:paraId="2C8E7B47" w14:textId="301D87CC" w:rsidR="00CE5B24" w:rsidRDefault="00CE5B24" w:rsidP="00F2232B">
      <w:pPr>
        <w:pStyle w:val="BodyText"/>
        <w:ind w:left="720"/>
        <w:rPr>
          <w:ins w:id="3643" w:author="Sayali Dev" w:date="2018-02-21T16:25:00Z"/>
          <w:lang w:val="en-US"/>
        </w:rPr>
      </w:pPr>
    </w:p>
    <w:p w14:paraId="11EC54B1" w14:textId="77777777" w:rsidR="00CE5B24" w:rsidRPr="0042149B" w:rsidRDefault="00CE5B24" w:rsidP="00CE5B24">
      <w:pPr>
        <w:rPr>
          <w:ins w:id="3644" w:author="Sayali Dev" w:date="2018-02-21T16:25:00Z"/>
          <w:i/>
          <w:sz w:val="24"/>
          <w:szCs w:val="24"/>
        </w:rPr>
      </w:pPr>
      <w:ins w:id="3645" w:author="Sayali Dev" w:date="2018-02-21T16:25:00Z">
        <w:r w:rsidRPr="0042149B">
          <w:rPr>
            <w:i/>
            <w:sz w:val="24"/>
            <w:szCs w:val="24"/>
          </w:rPr>
          <w:t>Alternative Path:</w:t>
        </w:r>
      </w:ins>
    </w:p>
    <w:p w14:paraId="3279D515" w14:textId="109C2879" w:rsidR="00CE5B24" w:rsidRPr="0042149B" w:rsidRDefault="00CE5B24">
      <w:pPr>
        <w:pStyle w:val="ListParagraph"/>
        <w:numPr>
          <w:ilvl w:val="0"/>
          <w:numId w:val="379"/>
        </w:numPr>
        <w:rPr>
          <w:ins w:id="3646" w:author="Sayali Dev" w:date="2018-02-21T16:25:00Z"/>
        </w:rPr>
        <w:pPrChange w:id="3647" w:author="Sayali Dev" w:date="2018-02-21T16:25:00Z">
          <w:pPr>
            <w:pStyle w:val="ListParagraph"/>
            <w:numPr>
              <w:numId w:val="383"/>
            </w:numPr>
            <w:ind w:hanging="360"/>
          </w:pPr>
        </w:pPrChange>
      </w:pPr>
      <w:ins w:id="3648" w:author="Sayali Dev" w:date="2018-02-21T16:25:00Z">
        <w:r w:rsidRPr="0042149B">
          <w:t xml:space="preserve">On Home Page, click on </w:t>
        </w:r>
        <w:r>
          <w:t xml:space="preserve">“Receive Shipments” </w:t>
        </w:r>
        <w:r w:rsidRPr="0042149B">
          <w:t>link.</w:t>
        </w:r>
      </w:ins>
    </w:p>
    <w:p w14:paraId="06F044C0" w14:textId="384EDD11" w:rsidR="00CE5B24" w:rsidRDefault="00CE5B24">
      <w:pPr>
        <w:pStyle w:val="BodyText"/>
        <w:ind w:left="720" w:right="720"/>
        <w:rPr>
          <w:ins w:id="3649" w:author="Sayali Dev" w:date="2018-02-21T16:25:00Z"/>
        </w:rPr>
        <w:pPrChange w:id="3650" w:author="Sayali Dev" w:date="2018-02-21T16:26:00Z">
          <w:pPr>
            <w:pStyle w:val="ListParagraph"/>
          </w:pPr>
        </w:pPrChange>
      </w:pPr>
      <w:ins w:id="3651" w:author="Sayali Dev" w:date="2018-02-21T16:25:00Z">
        <w:r w:rsidRPr="00655842">
          <w:t xml:space="preserve">The </w:t>
        </w:r>
      </w:ins>
      <w:ins w:id="3652" w:author="Sayali Dev" w:date="2018-02-21T16:26:00Z">
        <w:r>
          <w:t xml:space="preserve">The </w:t>
        </w:r>
        <w:r>
          <w:rPr>
            <w:b/>
            <w:lang w:val="en-US"/>
          </w:rPr>
          <w:t>S</w:t>
        </w:r>
        <w:r w:rsidRPr="00740138">
          <w:rPr>
            <w:b/>
          </w:rPr>
          <w:t xml:space="preserve">hipment </w:t>
        </w:r>
        <w:r>
          <w:rPr>
            <w:b/>
            <w:lang w:val="en-US"/>
          </w:rPr>
          <w:t>S</w:t>
        </w:r>
        <w:r w:rsidRPr="00740138">
          <w:rPr>
            <w:b/>
          </w:rPr>
          <w:t>earch</w:t>
        </w:r>
        <w:r>
          <w:t xml:space="preserve"> page appears.</w:t>
        </w:r>
      </w:ins>
    </w:p>
    <w:p w14:paraId="4A8A1D1E" w14:textId="7FCC62B4" w:rsidR="00CE5B24" w:rsidRDefault="00CE5B24" w:rsidP="00CE5B24">
      <w:pPr>
        <w:pStyle w:val="ListParagraph"/>
        <w:rPr>
          <w:ins w:id="3653" w:author="Sayali Dev" w:date="2018-02-21T16:25:00Z"/>
        </w:rPr>
      </w:pPr>
      <w:ins w:id="3654" w:author="Sayali Dev" w:date="2018-02-21T16:25:00Z">
        <w:r>
          <w:t xml:space="preserve">Follow same steps as above from step3 to </w:t>
        </w:r>
      </w:ins>
      <w:ins w:id="3655" w:author="Sayali Dev" w:date="2018-02-21T16:26:00Z">
        <w:r>
          <w:t xml:space="preserve">receive </w:t>
        </w:r>
      </w:ins>
      <w:ins w:id="3656" w:author="Sayali Dev" w:date="2018-02-21T16:25:00Z">
        <w:r w:rsidR="00C825CC">
          <w:t>shipment.</w:t>
        </w:r>
      </w:ins>
    </w:p>
    <w:p w14:paraId="77EF742C" w14:textId="77777777" w:rsidR="00CE5B24" w:rsidRDefault="00CE5B24" w:rsidP="00F2232B">
      <w:pPr>
        <w:pStyle w:val="BodyText"/>
        <w:ind w:left="720"/>
        <w:rPr>
          <w:lang w:val="en-US"/>
        </w:rPr>
      </w:pPr>
    </w:p>
    <w:p w14:paraId="1A57ED99" w14:textId="61B02CC6" w:rsidR="00F2232B" w:rsidRDefault="00F2232B">
      <w:pPr>
        <w:pStyle w:val="Heading1"/>
        <w:rPr>
          <w:ins w:id="3657" w:author="Sayali Dev" w:date="2018-02-15T18:21:00Z"/>
        </w:rPr>
        <w:pPrChange w:id="3658" w:author="Sayali Dev" w:date="2018-02-15T18:18:00Z">
          <w:pPr>
            <w:pStyle w:val="Heading3"/>
          </w:pPr>
        </w:pPrChange>
      </w:pPr>
      <w:r>
        <w:br w:type="page"/>
      </w:r>
      <w:bookmarkStart w:id="3659" w:name="_Checking_In_a"/>
      <w:bookmarkStart w:id="3660" w:name="CheckingInSamples"/>
      <w:bookmarkStart w:id="3661" w:name="_Toc506996676"/>
      <w:bookmarkStart w:id="3662" w:name="_Toc224027178"/>
      <w:bookmarkStart w:id="3663" w:name="_Toc224027326"/>
      <w:bookmarkStart w:id="3664" w:name="_Toc224027352"/>
      <w:bookmarkStart w:id="3665" w:name="_Toc300125736"/>
      <w:bookmarkStart w:id="3666" w:name="_Toc452993616"/>
      <w:bookmarkEnd w:id="3659"/>
      <w:bookmarkEnd w:id="3660"/>
      <w:ins w:id="3667" w:author="Sayali Dev" w:date="2018-02-15T18:25:00Z">
        <w:r w:rsidR="009A5346">
          <w:lastRenderedPageBreak/>
          <w:t xml:space="preserve">Check in specimens in shipment and </w:t>
        </w:r>
        <w:r w:rsidR="009A5346" w:rsidRPr="006E66A5">
          <w:t>St</w:t>
        </w:r>
        <w:r w:rsidR="009A5346">
          <w:t>ore specimens in the inventory</w:t>
        </w:r>
        <w:bookmarkEnd w:id="3661"/>
        <w:r w:rsidR="009A5346">
          <w:t xml:space="preserve"> </w:t>
        </w:r>
      </w:ins>
      <w:del w:id="3668" w:author="Sayali Dev" w:date="2018-02-15T18:25:00Z">
        <w:r w:rsidRPr="0063078E" w:rsidDel="009A5346">
          <w:delText>Check</w:delText>
        </w:r>
      </w:del>
      <w:del w:id="3669" w:author="Sayali Dev" w:date="2018-02-15T18:22:00Z">
        <w:r w:rsidRPr="0063078E" w:rsidDel="008D5CD3">
          <w:delText>ing</w:delText>
        </w:r>
      </w:del>
      <w:del w:id="3670" w:author="Sayali Dev" w:date="2018-02-15T18:25:00Z">
        <w:r w:rsidRPr="0063078E" w:rsidDel="009A5346">
          <w:delText xml:space="preserve"> In</w:delText>
        </w:r>
        <w:r w:rsidDel="009A5346">
          <w:delText xml:space="preserve"> </w:delText>
        </w:r>
      </w:del>
      <w:del w:id="3671" w:author="Sayali Dev" w:date="2018-02-15T18:22:00Z">
        <w:r w:rsidDel="005D39EB">
          <w:delText>a</w:delText>
        </w:r>
        <w:r w:rsidRPr="0063078E" w:rsidDel="005D39EB">
          <w:delText xml:space="preserve"> </w:delText>
        </w:r>
        <w:r w:rsidDel="005D39EB">
          <w:delText>B</w:delText>
        </w:r>
      </w:del>
      <w:del w:id="3672" w:author="Sayali Dev" w:date="2018-02-15T18:21:00Z">
        <w:r w:rsidDel="005D39EB">
          <w:delText>iospecimen</w:delText>
        </w:r>
        <w:bookmarkEnd w:id="3662"/>
        <w:bookmarkEnd w:id="3663"/>
        <w:bookmarkEnd w:id="3664"/>
        <w:r w:rsidDel="005D39EB">
          <w:delText xml:space="preserve">s </w:delText>
        </w:r>
        <w:bookmarkEnd w:id="3665"/>
        <w:r w:rsidRPr="0063078E" w:rsidDel="005D39EB">
          <w:delText>Shipment</w:delText>
        </w:r>
      </w:del>
      <w:bookmarkEnd w:id="3666"/>
    </w:p>
    <w:p w14:paraId="63F1CD93" w14:textId="77777777" w:rsidR="00A45DC5" w:rsidRPr="00A45DC5" w:rsidRDefault="00A45DC5">
      <w:pPr>
        <w:rPr>
          <w:ins w:id="3673" w:author="Sayali Dev" w:date="2018-02-02T15:32:00Z"/>
          <w:rPrChange w:id="3674" w:author="Sayali Dev" w:date="2018-02-15T18:21:00Z">
            <w:rPr>
              <w:ins w:id="3675" w:author="Sayali Dev" w:date="2018-02-02T15:32:00Z"/>
            </w:rPr>
          </w:rPrChange>
        </w:rPr>
        <w:pPrChange w:id="3676" w:author="Sayali Dev" w:date="2018-02-15T18:21:00Z">
          <w:pPr>
            <w:pStyle w:val="Heading3"/>
          </w:pPr>
        </w:pPrChange>
      </w:pPr>
    </w:p>
    <w:p w14:paraId="1B7A22E1" w14:textId="35AA69A9" w:rsidR="007E5BB0" w:rsidDel="00A45DC5" w:rsidRDefault="007E5BB0">
      <w:pPr>
        <w:pStyle w:val="Heading3"/>
        <w:rPr>
          <w:del w:id="3677" w:author="Sayali Dev" w:date="2018-02-02T15:32:00Z"/>
        </w:rPr>
        <w:pPrChange w:id="3678" w:author="Sayali Dev" w:date="2018-02-15T18:21:00Z">
          <w:pPr>
            <w:pStyle w:val="BodyText"/>
            <w:ind w:right="810"/>
          </w:pPr>
        </w:pPrChange>
      </w:pPr>
    </w:p>
    <w:p w14:paraId="65A43A8E" w14:textId="614181F1" w:rsidR="00A45DC5" w:rsidRPr="00A45DC5" w:rsidRDefault="00A45DC5">
      <w:pPr>
        <w:pStyle w:val="Heading3"/>
        <w:rPr>
          <w:ins w:id="3679" w:author="Sayali Dev" w:date="2018-02-15T18:20:00Z"/>
          <w:lang w:val="en-US"/>
          <w:rPrChange w:id="3680" w:author="Sayali Dev" w:date="2018-02-15T18:20:00Z">
            <w:rPr>
              <w:ins w:id="3681" w:author="Sayali Dev" w:date="2018-02-15T18:20:00Z"/>
            </w:rPr>
          </w:rPrChange>
        </w:rPr>
      </w:pPr>
      <w:bookmarkStart w:id="3682" w:name="_Toc506996677"/>
      <w:ins w:id="3683" w:author="Sayali Dev" w:date="2018-02-15T18:20:00Z">
        <w:r>
          <w:t xml:space="preserve">Checking in </w:t>
        </w:r>
      </w:ins>
      <w:ins w:id="3684" w:author="Sayali Dev" w:date="2018-02-15T18:21:00Z">
        <w:r>
          <w:t xml:space="preserve">and Store </w:t>
        </w:r>
      </w:ins>
      <w:ins w:id="3685" w:author="Sayali Dev" w:date="2018-02-15T18:20:00Z">
        <w:r w:rsidR="00E36035">
          <w:t>Biospecimen</w:t>
        </w:r>
      </w:ins>
      <w:ins w:id="3686" w:author="Sayali Dev" w:date="2018-02-15T18:21:00Z">
        <w:r>
          <w:t xml:space="preserve"> in inventory</w:t>
        </w:r>
      </w:ins>
      <w:bookmarkEnd w:id="3682"/>
    </w:p>
    <w:p w14:paraId="3A42C453" w14:textId="77777777" w:rsidR="00F2232B" w:rsidDel="00ED08E4" w:rsidRDefault="00F2232B" w:rsidP="00F2232B">
      <w:pPr>
        <w:pStyle w:val="BodyText"/>
        <w:ind w:right="810"/>
        <w:rPr>
          <w:del w:id="3687" w:author="Sayali Dev" w:date="2018-02-02T15:30:00Z"/>
        </w:rPr>
      </w:pPr>
    </w:p>
    <w:p w14:paraId="2E727168" w14:textId="068C3CDE" w:rsidR="00F2232B" w:rsidDel="00ED08E4" w:rsidRDefault="00F2232B" w:rsidP="00F2232B">
      <w:pPr>
        <w:pStyle w:val="BodyText"/>
        <w:ind w:right="810"/>
        <w:rPr>
          <w:del w:id="3688" w:author="Sayali Dev" w:date="2018-02-02T15:30:00Z"/>
        </w:rPr>
      </w:pPr>
      <w:del w:id="3689" w:author="Sayali Dev" w:date="2018-02-02T15:30:00Z">
        <w:r w:rsidDel="00ED08E4">
          <w:delText>You can check in shipment biospecimens in part or completely</w:delText>
        </w:r>
        <w:r w:rsidRPr="00585562" w:rsidDel="00ED08E4">
          <w:delText xml:space="preserve">. </w:delText>
        </w:r>
        <w:r w:rsidDel="00ED08E4">
          <w:delText>T</w:delText>
        </w:r>
        <w:r w:rsidRPr="00585562" w:rsidDel="00ED08E4">
          <w:delText xml:space="preserve">he shipment </w:delText>
        </w:r>
        <w:r w:rsidDel="00ED08E4">
          <w:delText>s</w:delText>
        </w:r>
        <w:r w:rsidRPr="00585562" w:rsidDel="00ED08E4">
          <w:delText xml:space="preserve">tatus </w:delText>
        </w:r>
        <w:r w:rsidDel="00ED08E4">
          <w:delText xml:space="preserve">does not </w:delText>
        </w:r>
        <w:r w:rsidRPr="00585562" w:rsidDel="00ED08E4">
          <w:delText xml:space="preserve">change to </w:delText>
        </w:r>
        <w:r w:rsidRPr="001D0CEC" w:rsidDel="00ED08E4">
          <w:rPr>
            <w:b/>
          </w:rPr>
          <w:delText>Completed</w:delText>
        </w:r>
        <w:r w:rsidDel="00ED08E4">
          <w:delText xml:space="preserve"> until all the biospecimens associated with this shipment are checked in</w:delText>
        </w:r>
        <w:r w:rsidRPr="00585562" w:rsidDel="00ED08E4">
          <w:delText>.</w:delText>
        </w:r>
      </w:del>
    </w:p>
    <w:p w14:paraId="777560AB" w14:textId="77777777" w:rsidR="00F2232B" w:rsidRDefault="00F2232B" w:rsidP="00F2232B">
      <w:pPr>
        <w:pStyle w:val="BodyText"/>
        <w:ind w:right="810"/>
      </w:pPr>
    </w:p>
    <w:p w14:paraId="6D0A81AB" w14:textId="7EF6A94B" w:rsidR="00F2232B" w:rsidRPr="001D0CEC" w:rsidDel="003169C9" w:rsidRDefault="003169C9">
      <w:pPr>
        <w:pStyle w:val="BodyText"/>
        <w:ind w:right="810"/>
        <w:rPr>
          <w:del w:id="3690" w:author="Sayali Dev" w:date="2018-02-02T15:30:00Z"/>
          <w:b/>
        </w:rPr>
      </w:pPr>
      <w:ins w:id="3691" w:author="Sayali Dev" w:date="2018-02-02T15:30:00Z">
        <w:r>
          <w:rPr>
            <w:b/>
            <w:lang w:val="en-US"/>
          </w:rPr>
          <w:t>Note:</w:t>
        </w:r>
      </w:ins>
      <w:del w:id="3692" w:author="Sayali Dev" w:date="2018-02-02T15:30:00Z">
        <w:r w:rsidR="00F2232B" w:rsidRPr="001D0CEC" w:rsidDel="003169C9">
          <w:rPr>
            <w:b/>
          </w:rPr>
          <w:delText xml:space="preserve">Note: </w:delText>
        </w:r>
      </w:del>
    </w:p>
    <w:p w14:paraId="471D7F92" w14:textId="5FCFFEE8" w:rsidR="00F2232B" w:rsidDel="003169C9" w:rsidRDefault="00F2232B">
      <w:pPr>
        <w:pStyle w:val="BodyText"/>
        <w:rPr>
          <w:del w:id="3693" w:author="Sayali Dev" w:date="2018-02-02T15:30:00Z"/>
        </w:rPr>
        <w:pPrChange w:id="3694" w:author="Sayali Dev" w:date="2018-02-02T15:30:00Z">
          <w:pPr>
            <w:pStyle w:val="BodyText"/>
            <w:numPr>
              <w:numId w:val="86"/>
            </w:numPr>
            <w:ind w:left="720" w:hanging="360"/>
          </w:pPr>
        </w:pPrChange>
      </w:pPr>
      <w:del w:id="3695" w:author="Sayali Dev" w:date="2018-02-02T15:30:00Z">
        <w:r w:rsidDel="003169C9">
          <w:delText>Only a Biobank user can check in a shipment biospecimen.</w:delText>
        </w:r>
      </w:del>
    </w:p>
    <w:p w14:paraId="2C5E4625" w14:textId="77777777" w:rsidR="007E5BB0" w:rsidRDefault="003169C9">
      <w:pPr>
        <w:pStyle w:val="BodyText"/>
        <w:rPr>
          <w:ins w:id="3696" w:author="Sayali Dev" w:date="2018-02-02T15:32:00Z"/>
        </w:rPr>
        <w:pPrChange w:id="3697" w:author="Sayali Dev" w:date="2018-02-02T15:30:00Z">
          <w:pPr>
            <w:numPr>
              <w:numId w:val="86"/>
            </w:numPr>
            <w:ind w:left="720" w:hanging="360"/>
          </w:pPr>
        </w:pPrChange>
      </w:pPr>
      <w:ins w:id="3698" w:author="Sayali Dev" w:date="2018-02-02T15:30:00Z">
        <w:r>
          <w:rPr>
            <w:lang w:val="en-US"/>
          </w:rPr>
          <w:t xml:space="preserve"> </w:t>
        </w:r>
      </w:ins>
    </w:p>
    <w:p w14:paraId="51B3E705" w14:textId="0C3A1C59" w:rsidR="00F2232B" w:rsidRPr="001B5319" w:rsidRDefault="00F2232B">
      <w:pPr>
        <w:pStyle w:val="BodyText"/>
        <w:numPr>
          <w:ilvl w:val="0"/>
          <w:numId w:val="371"/>
        </w:numPr>
        <w:pPrChange w:id="3699" w:author="Sayali Dev" w:date="2018-02-02T15:32:00Z">
          <w:pPr>
            <w:numPr>
              <w:numId w:val="86"/>
            </w:numPr>
            <w:ind w:left="720" w:hanging="360"/>
          </w:pPr>
        </w:pPrChange>
      </w:pPr>
      <w:r>
        <w:t xml:space="preserve">The shipment must have the </w:t>
      </w:r>
      <w:r w:rsidRPr="00ED679D">
        <w:rPr>
          <w:b/>
        </w:rPr>
        <w:t xml:space="preserve">Awaiting </w:t>
      </w:r>
      <w:r>
        <w:rPr>
          <w:b/>
        </w:rPr>
        <w:t>Samples Check-in</w:t>
      </w:r>
      <w:r w:rsidRPr="00E96AEC">
        <w:t xml:space="preserve"> </w:t>
      </w:r>
      <w:r w:rsidRPr="00BF00A9">
        <w:t>status</w:t>
      </w:r>
      <w:r>
        <w:t xml:space="preserve">. </w:t>
      </w:r>
    </w:p>
    <w:p w14:paraId="7DB282A1" w14:textId="3F1B6B04" w:rsidR="00F2232B" w:rsidRDefault="00F2232B" w:rsidP="00F2232B">
      <w:pPr>
        <w:pStyle w:val="BodyText"/>
        <w:rPr>
          <w:ins w:id="3700" w:author="Sayali Dev" w:date="2018-02-02T15:32:00Z"/>
        </w:rPr>
      </w:pPr>
    </w:p>
    <w:p w14:paraId="5DFE3BCF" w14:textId="77777777" w:rsidR="007E5BB0" w:rsidRPr="007264F5" w:rsidRDefault="007E5BB0">
      <w:pPr>
        <w:pStyle w:val="BodyText"/>
        <w:numPr>
          <w:ilvl w:val="0"/>
          <w:numId w:val="371"/>
        </w:numPr>
        <w:ind w:right="540"/>
        <w:rPr>
          <w:ins w:id="3701" w:author="Sayali Dev" w:date="2018-02-02T15:32:00Z"/>
          <w:rStyle w:val="Hyperlink"/>
          <w:b/>
          <w:lang w:val="en-US"/>
        </w:rPr>
        <w:pPrChange w:id="3702" w:author="Sayali Dev" w:date="2018-02-02T15:32:00Z">
          <w:pPr>
            <w:pStyle w:val="BodyText"/>
            <w:ind w:left="720" w:right="540"/>
          </w:pPr>
        </w:pPrChange>
      </w:pPr>
      <w:ins w:id="3703" w:author="Sayali Dev" w:date="2018-02-02T15:32:00Z">
        <w:r>
          <w:t>T</w:t>
        </w:r>
        <w:r w:rsidRPr="00585562">
          <w:t xml:space="preserve">he shipment </w:t>
        </w:r>
        <w:r>
          <w:t>s</w:t>
        </w:r>
        <w:r w:rsidRPr="00585562">
          <w:t xml:space="preserve">tatus </w:t>
        </w:r>
        <w:r>
          <w:t xml:space="preserve">does not </w:t>
        </w:r>
        <w:r w:rsidRPr="00585562">
          <w:t xml:space="preserve">change to </w:t>
        </w:r>
        <w:r w:rsidRPr="001D0CEC">
          <w:rPr>
            <w:b/>
          </w:rPr>
          <w:t>Completed</w:t>
        </w:r>
        <w:r>
          <w:t xml:space="preserve"> until all the biospecimens associated with this shipment are checked in</w:t>
        </w:r>
      </w:ins>
    </w:p>
    <w:p w14:paraId="19E55631" w14:textId="77777777" w:rsidR="007E5BB0" w:rsidRPr="00585562" w:rsidRDefault="007E5BB0" w:rsidP="00F2232B">
      <w:pPr>
        <w:pStyle w:val="BodyText"/>
      </w:pPr>
    </w:p>
    <w:p w14:paraId="444A5632" w14:textId="77777777" w:rsidR="00F2232B" w:rsidRPr="00585562" w:rsidRDefault="00F2232B" w:rsidP="00F2232B">
      <w:pPr>
        <w:pStyle w:val="BodyText"/>
      </w:pPr>
      <w:r w:rsidRPr="00585562">
        <w:t xml:space="preserve">To check in </w:t>
      </w:r>
      <w:r>
        <w:t>a shipment biospecimen</w:t>
      </w:r>
      <w:r w:rsidRPr="00585562">
        <w:t>:</w:t>
      </w:r>
    </w:p>
    <w:p w14:paraId="72D991CE" w14:textId="77777777" w:rsidR="00F2232B" w:rsidRPr="00585562" w:rsidRDefault="00F2232B" w:rsidP="00F2232B">
      <w:pPr>
        <w:pStyle w:val="BodyText"/>
      </w:pPr>
    </w:p>
    <w:p w14:paraId="1FBB7D48" w14:textId="434DFC1A" w:rsidR="00F2232B" w:rsidRDefault="00F2232B" w:rsidP="00E55723">
      <w:pPr>
        <w:numPr>
          <w:ilvl w:val="0"/>
          <w:numId w:val="88"/>
        </w:numPr>
      </w:pPr>
      <w:del w:id="3704" w:author="Sayali Dev" w:date="2018-01-31T17:54:00Z">
        <w:r w:rsidDel="009A119E">
          <w:delText>Log on</w:delText>
        </w:r>
      </w:del>
      <w:ins w:id="3705" w:author="Sayali Dev" w:date="2018-01-31T17:54:00Z">
        <w:r w:rsidR="009A119E">
          <w:t>Log in</w:t>
        </w:r>
      </w:ins>
      <w:r>
        <w:t xml:space="preserve"> to the application using your </w:t>
      </w:r>
      <w:del w:id="3706" w:author="Sayali Dev" w:date="2018-01-31T17:55:00Z">
        <w:r w:rsidDel="00A62626">
          <w:delText>logon</w:delText>
        </w:r>
      </w:del>
      <w:ins w:id="3707" w:author="Sayali Dev" w:date="2018-01-31T17:55:00Z">
        <w:r w:rsidR="00A62626">
          <w:t>log in</w:t>
        </w:r>
      </w:ins>
      <w:r>
        <w:t xml:space="preserve"> credentials. </w:t>
      </w:r>
    </w:p>
    <w:p w14:paraId="76C1E6EE" w14:textId="77777777" w:rsidR="00F2232B" w:rsidRDefault="00F2232B" w:rsidP="00F2232B">
      <w:pPr>
        <w:ind w:left="720"/>
      </w:pPr>
      <w:r>
        <w:t xml:space="preserve">The home page appears. </w:t>
      </w:r>
    </w:p>
    <w:p w14:paraId="07C52603" w14:textId="77777777" w:rsidR="00F2232B" w:rsidRDefault="00F2232B" w:rsidP="00F2232B">
      <w:pPr>
        <w:ind w:left="720"/>
      </w:pPr>
    </w:p>
    <w:p w14:paraId="314FE3C8" w14:textId="77777777" w:rsidR="00F2232B" w:rsidRDefault="00F2232B" w:rsidP="00E55723">
      <w:pPr>
        <w:numPr>
          <w:ilvl w:val="0"/>
          <w:numId w:val="88"/>
        </w:numPr>
      </w:pPr>
      <w:r>
        <w:t xml:space="preserve">Point to the arrow of the </w:t>
      </w:r>
      <w:r w:rsidRPr="00F2157D">
        <w:rPr>
          <w:b/>
        </w:rPr>
        <w:t>BMS</w:t>
      </w:r>
      <w:r>
        <w:t xml:space="preserve"> tab, and then click </w:t>
      </w:r>
      <w:r w:rsidRPr="00FF2F16">
        <w:rPr>
          <w:b/>
        </w:rPr>
        <w:t>Shipments</w:t>
      </w:r>
      <w:r w:rsidRPr="00FF2F16">
        <w:t xml:space="preserve">. </w:t>
      </w:r>
    </w:p>
    <w:p w14:paraId="60E24D51" w14:textId="77777777" w:rsidR="00F2232B" w:rsidRDefault="00F2232B" w:rsidP="00F2232B">
      <w:pPr>
        <w:pStyle w:val="BodyText"/>
        <w:ind w:left="720" w:right="720"/>
      </w:pPr>
      <w:r>
        <w:t xml:space="preserve">The </w:t>
      </w:r>
      <w:r>
        <w:rPr>
          <w:b/>
          <w:lang w:val="en-US"/>
        </w:rPr>
        <w:t>S</w:t>
      </w:r>
      <w:r>
        <w:rPr>
          <w:b/>
        </w:rPr>
        <w:t xml:space="preserve">hipment </w:t>
      </w:r>
      <w:r>
        <w:rPr>
          <w:b/>
          <w:lang w:val="en-US"/>
        </w:rPr>
        <w:t>S</w:t>
      </w:r>
      <w:r w:rsidRPr="00675ADD">
        <w:rPr>
          <w:b/>
        </w:rPr>
        <w:t>earch</w:t>
      </w:r>
      <w:r>
        <w:t xml:space="preserve"> page appears.</w:t>
      </w:r>
    </w:p>
    <w:p w14:paraId="64BCF836" w14:textId="77777777" w:rsidR="00F2232B" w:rsidRDefault="00F2232B" w:rsidP="00F2232B">
      <w:pPr>
        <w:pStyle w:val="BodyText"/>
        <w:ind w:left="720" w:right="720"/>
      </w:pPr>
    </w:p>
    <w:p w14:paraId="408B1D03" w14:textId="77777777" w:rsidR="00F2232B" w:rsidRPr="00FF2F16" w:rsidRDefault="00F2232B" w:rsidP="00E55723">
      <w:pPr>
        <w:numPr>
          <w:ilvl w:val="0"/>
          <w:numId w:val="88"/>
        </w:numPr>
      </w:pPr>
      <w:r w:rsidRPr="00FF2F16">
        <w:t xml:space="preserve">Click </w:t>
      </w:r>
      <w:r w:rsidRPr="0064347F">
        <w:rPr>
          <w:b/>
        </w:rPr>
        <w:t>SEARCH</w:t>
      </w:r>
      <w:r w:rsidRPr="00FF2F16">
        <w:t xml:space="preserve">. </w:t>
      </w:r>
    </w:p>
    <w:p w14:paraId="33E4DD6C" w14:textId="77777777" w:rsidR="00F2232B" w:rsidRPr="0064347F" w:rsidRDefault="00F2232B" w:rsidP="00F2232B">
      <w:pPr>
        <w:pStyle w:val="BodyText"/>
        <w:ind w:left="720"/>
      </w:pPr>
      <w:r w:rsidRPr="0064347F">
        <w:t>The shipment search page displays a list of shipments</w:t>
      </w:r>
      <w:r w:rsidRPr="004D6323">
        <w:t xml:space="preserve"> that are accessible based on your login location</w:t>
      </w:r>
      <w:r w:rsidRPr="0064347F">
        <w:t xml:space="preserve">. </w:t>
      </w:r>
    </w:p>
    <w:p w14:paraId="6E0F5033" w14:textId="77777777" w:rsidR="00F2232B" w:rsidRPr="0064347F" w:rsidRDefault="00F2232B" w:rsidP="00F2232B">
      <w:pPr>
        <w:pStyle w:val="BodyText"/>
        <w:ind w:left="720"/>
      </w:pPr>
    </w:p>
    <w:p w14:paraId="5C8497CE" w14:textId="77777777" w:rsidR="00F2232B" w:rsidRPr="0064347F" w:rsidRDefault="00F2232B" w:rsidP="00E55723">
      <w:pPr>
        <w:pStyle w:val="BodyText"/>
        <w:numPr>
          <w:ilvl w:val="0"/>
          <w:numId w:val="88"/>
        </w:numPr>
      </w:pPr>
      <w:r w:rsidRPr="0064347F">
        <w:t xml:space="preserve">Click </w:t>
      </w:r>
      <w:r>
        <w:t xml:space="preserve">the row of the shipment for which you want to check in biospecimens. </w:t>
      </w:r>
    </w:p>
    <w:p w14:paraId="65C0AD99" w14:textId="77777777" w:rsidR="00F2232B" w:rsidRDefault="00F2232B" w:rsidP="00F2232B">
      <w:pPr>
        <w:pStyle w:val="BodyText"/>
        <w:ind w:left="720" w:right="720"/>
      </w:pPr>
      <w:r w:rsidRPr="0064347F">
        <w:t xml:space="preserve">The </w:t>
      </w:r>
      <w:r w:rsidRPr="0064347F">
        <w:rPr>
          <w:b/>
        </w:rPr>
        <w:t>View Shipment</w:t>
      </w:r>
      <w:r w:rsidRPr="0064347F">
        <w:t xml:space="preserve"> page appears.</w:t>
      </w:r>
    </w:p>
    <w:p w14:paraId="2BD0B8C6" w14:textId="77777777" w:rsidR="00F2232B" w:rsidRDefault="00F2232B" w:rsidP="00F2232B">
      <w:pPr>
        <w:pStyle w:val="BodyText"/>
        <w:ind w:left="720" w:right="720"/>
      </w:pPr>
    </w:p>
    <w:p w14:paraId="014D56E1" w14:textId="77777777" w:rsidR="00F2232B" w:rsidRDefault="00F2232B" w:rsidP="00E55723">
      <w:pPr>
        <w:pStyle w:val="BodyText"/>
        <w:numPr>
          <w:ilvl w:val="0"/>
          <w:numId w:val="88"/>
        </w:numPr>
        <w:ind w:right="720"/>
      </w:pPr>
      <w:r>
        <w:t>C</w:t>
      </w:r>
      <w:r w:rsidRPr="00585562">
        <w:t xml:space="preserve">lick </w:t>
      </w:r>
      <w:r w:rsidRPr="00F70BDB">
        <w:rPr>
          <w:b/>
        </w:rPr>
        <w:t>CHECK IN SAMPLES</w:t>
      </w:r>
      <w:r w:rsidRPr="00585562">
        <w:t xml:space="preserve">. </w:t>
      </w:r>
    </w:p>
    <w:p w14:paraId="0F0AAC24" w14:textId="77777777" w:rsidR="00F2232B" w:rsidRDefault="00F2232B" w:rsidP="00F2232B">
      <w:pPr>
        <w:pStyle w:val="BodyText"/>
        <w:ind w:left="720" w:right="720"/>
      </w:pPr>
      <w:r w:rsidRPr="00585562">
        <w:t xml:space="preserve">The </w:t>
      </w:r>
      <w:r w:rsidRPr="00C773F8">
        <w:rPr>
          <w:b/>
        </w:rPr>
        <w:t>Check-in-Sample</w:t>
      </w:r>
      <w:r>
        <w:t xml:space="preserve"> page appears</w:t>
      </w:r>
      <w:r w:rsidRPr="00585562">
        <w:t>.</w:t>
      </w:r>
    </w:p>
    <w:p w14:paraId="277A8F9D" w14:textId="77777777" w:rsidR="00F2232B" w:rsidRDefault="00F2232B" w:rsidP="00F2232B">
      <w:pPr>
        <w:pStyle w:val="BodyText"/>
        <w:ind w:right="720"/>
      </w:pPr>
    </w:p>
    <w:p w14:paraId="23E4314C" w14:textId="77777777" w:rsidR="00F2232B" w:rsidRDefault="00F2232B" w:rsidP="00F2232B">
      <w:pPr>
        <w:ind w:left="720"/>
        <w:rPr>
          <w:b/>
        </w:rPr>
      </w:pPr>
      <w:r w:rsidRPr="00691675">
        <w:rPr>
          <w:noProof/>
        </w:rPr>
        <w:lastRenderedPageBreak/>
        <w:drawing>
          <wp:inline distT="0" distB="0" distL="0" distR="0" wp14:anchorId="147A5710" wp14:editId="346AC85F">
            <wp:extent cx="6142990" cy="3641090"/>
            <wp:effectExtent l="19050" t="19050" r="10160" b="1651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2990" cy="3641090"/>
                    </a:xfrm>
                    <a:prstGeom prst="rect">
                      <a:avLst/>
                    </a:prstGeom>
                    <a:noFill/>
                    <a:ln w="3175">
                      <a:solidFill>
                        <a:schemeClr val="tx1"/>
                      </a:solidFill>
                    </a:ln>
                  </pic:spPr>
                </pic:pic>
              </a:graphicData>
            </a:graphic>
          </wp:inline>
        </w:drawing>
      </w:r>
    </w:p>
    <w:p w14:paraId="0443F5BC" w14:textId="43F0F108" w:rsidR="00F2232B" w:rsidDel="00E3549B" w:rsidRDefault="00F2232B" w:rsidP="00F2232B">
      <w:pPr>
        <w:pStyle w:val="Figure"/>
        <w:tabs>
          <w:tab w:val="clear" w:pos="1710"/>
          <w:tab w:val="num" w:pos="1800"/>
        </w:tabs>
        <w:ind w:left="1152" w:hanging="432"/>
        <w:rPr>
          <w:del w:id="3708" w:author="Sayali Dev" w:date="2018-02-21T16:46:00Z"/>
        </w:rPr>
      </w:pPr>
      <w:del w:id="3709" w:author="Sayali Dev" w:date="2018-02-21T16:46:00Z">
        <w:r w:rsidDel="00E3549B">
          <w:delText>Check-in-Sample page</w:delText>
        </w:r>
      </w:del>
    </w:p>
    <w:p w14:paraId="3E36E335" w14:textId="77777777" w:rsidR="00F2232B" w:rsidRDefault="00F2232B" w:rsidP="00F2232B">
      <w:pPr>
        <w:pStyle w:val="BodyText"/>
        <w:ind w:right="360"/>
        <w:rPr>
          <w:b/>
        </w:rPr>
      </w:pPr>
    </w:p>
    <w:p w14:paraId="5AB74966" w14:textId="62A3464B" w:rsidR="00F2232B" w:rsidRDefault="00F2232B" w:rsidP="00E55723">
      <w:pPr>
        <w:pStyle w:val="BodyText"/>
        <w:numPr>
          <w:ilvl w:val="0"/>
          <w:numId w:val="88"/>
        </w:numPr>
      </w:pPr>
      <w:r>
        <w:t xml:space="preserve">In the shipping cart, </w:t>
      </w:r>
      <w:ins w:id="3710" w:author="Sayali Dev" w:date="2018-02-02T15:39:00Z">
        <w:r w:rsidR="007249C9">
          <w:rPr>
            <w:lang w:val="en-US"/>
          </w:rPr>
          <w:t>C</w:t>
        </w:r>
      </w:ins>
      <w:del w:id="3711" w:author="Sayali Dev" w:date="2018-02-02T15:39:00Z">
        <w:r w:rsidDel="007249C9">
          <w:delText>c</w:delText>
        </w:r>
      </w:del>
      <w:r>
        <w:t>lick the</w:t>
      </w:r>
      <w:ins w:id="3712" w:author="Sayali Dev" w:date="2018-02-02T15:39:00Z">
        <w:r w:rsidR="007249C9">
          <w:rPr>
            <w:lang w:val="en-US"/>
          </w:rPr>
          <w:t xml:space="preserve"> yellow box against the</w:t>
        </w:r>
      </w:ins>
      <w:r>
        <w:t xml:space="preserve"> biospecimen that you want to check in</w:t>
      </w:r>
      <w:r w:rsidRPr="00585562">
        <w:t>.</w:t>
      </w:r>
    </w:p>
    <w:p w14:paraId="4487A7D2" w14:textId="77777777" w:rsidR="00F2232B" w:rsidRPr="00F52E29" w:rsidRDefault="00F2232B" w:rsidP="00F2232B">
      <w:pPr>
        <w:pStyle w:val="BodyText"/>
        <w:ind w:left="720"/>
        <w:rPr>
          <w:b/>
        </w:rPr>
      </w:pPr>
      <w:r w:rsidRPr="00F52E29">
        <w:rPr>
          <w:b/>
        </w:rPr>
        <w:t xml:space="preserve">Note: </w:t>
      </w:r>
    </w:p>
    <w:p w14:paraId="233DEDFF" w14:textId="77777777" w:rsidR="00F2232B" w:rsidRDefault="00F2232B" w:rsidP="00E55723">
      <w:pPr>
        <w:pStyle w:val="BodyText"/>
        <w:numPr>
          <w:ilvl w:val="0"/>
          <w:numId w:val="79"/>
        </w:numPr>
        <w:ind w:left="1260" w:hanging="270"/>
      </w:pPr>
      <w:r>
        <w:t>Biospecimen</w:t>
      </w:r>
      <w:r w:rsidRPr="00585562">
        <w:t xml:space="preserve">s that </w:t>
      </w:r>
      <w:r>
        <w:t xml:space="preserve">are not </w:t>
      </w:r>
      <w:r w:rsidRPr="00585562">
        <w:t xml:space="preserve">checked in are marked with a </w:t>
      </w:r>
      <w:r>
        <w:t>yellow</w:t>
      </w:r>
      <w:r w:rsidRPr="00585562">
        <w:t xml:space="preserve"> </w:t>
      </w:r>
      <w:r>
        <w:t>box</w:t>
      </w:r>
      <w:r w:rsidRPr="00585562">
        <w:t>.</w:t>
      </w:r>
      <w:r>
        <w:t xml:space="preserve"> </w:t>
      </w:r>
    </w:p>
    <w:p w14:paraId="19E006C9" w14:textId="77777777" w:rsidR="00F2232B" w:rsidRPr="00675ADD" w:rsidRDefault="00F2232B" w:rsidP="00E55723">
      <w:pPr>
        <w:pStyle w:val="BodyText"/>
        <w:numPr>
          <w:ilvl w:val="0"/>
          <w:numId w:val="79"/>
        </w:numPr>
        <w:ind w:left="1260" w:hanging="270"/>
      </w:pPr>
      <w:r>
        <w:t>Biospecimens that are checked in are marked with a blue check mark box.</w:t>
      </w:r>
    </w:p>
    <w:p w14:paraId="42711ADF" w14:textId="77777777" w:rsidR="00F2232B" w:rsidRPr="00402263" w:rsidRDefault="00F2232B" w:rsidP="00E55723">
      <w:pPr>
        <w:pStyle w:val="BodyText"/>
        <w:numPr>
          <w:ilvl w:val="0"/>
          <w:numId w:val="79"/>
        </w:numPr>
        <w:ind w:left="1260" w:hanging="270"/>
      </w:pPr>
      <w:r>
        <w:t xml:space="preserve">You can sort biospecimens by clicking the appropriate type under </w:t>
      </w:r>
      <w:r w:rsidRPr="00D52B0B">
        <w:rPr>
          <w:b/>
        </w:rPr>
        <w:t>Total Items</w:t>
      </w:r>
      <w:r>
        <w:t>.</w:t>
      </w:r>
    </w:p>
    <w:p w14:paraId="0820AC4A" w14:textId="77777777" w:rsidR="00F2232B" w:rsidRPr="00585562" w:rsidRDefault="00F2232B" w:rsidP="00E55723">
      <w:pPr>
        <w:pStyle w:val="BodyText"/>
        <w:numPr>
          <w:ilvl w:val="0"/>
          <w:numId w:val="79"/>
        </w:numPr>
        <w:ind w:left="1260" w:hanging="270"/>
      </w:pPr>
      <w:r>
        <w:t xml:space="preserve">To search for a </w:t>
      </w:r>
      <w:r>
        <w:rPr>
          <w:lang w:val="en-US"/>
        </w:rPr>
        <w:t>biospecimen</w:t>
      </w:r>
      <w:r>
        <w:t>, in the box</w:t>
      </w:r>
      <w:r>
        <w:rPr>
          <w:lang w:val="en-US"/>
        </w:rPr>
        <w:t xml:space="preserve"> under </w:t>
      </w:r>
      <w:r w:rsidRPr="00D52B0B">
        <w:rPr>
          <w:b/>
        </w:rPr>
        <w:t>Total Items</w:t>
      </w:r>
      <w:r>
        <w:t xml:space="preserve">, type the appropriate shipment or biospecimen identifier, and then click the check mark icon </w:t>
      </w:r>
      <w:r>
        <w:rPr>
          <w:noProof/>
          <w:lang w:val="en-US" w:eastAsia="en-US"/>
        </w:rPr>
        <w:drawing>
          <wp:inline distT="0" distB="0" distL="0" distR="0" wp14:anchorId="7F95A9E4" wp14:editId="2BA397AD">
            <wp:extent cx="182880" cy="166370"/>
            <wp:effectExtent l="0" t="0" r="7620" b="5080"/>
            <wp:docPr id="200" name="Picture 200"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t xml:space="preserve">. </w:t>
      </w:r>
      <w:r w:rsidRPr="00585562">
        <w:br/>
      </w:r>
    </w:p>
    <w:p w14:paraId="687E4D1A" w14:textId="77777777" w:rsidR="00F2232B" w:rsidRDefault="00F2232B" w:rsidP="00F2232B">
      <w:pPr>
        <w:pStyle w:val="BodyText"/>
        <w:ind w:firstLine="720"/>
      </w:pPr>
      <w:r w:rsidRPr="00585562">
        <w:t xml:space="preserve">The </w:t>
      </w:r>
      <w:r w:rsidRPr="00F52E29">
        <w:rPr>
          <w:b/>
        </w:rPr>
        <w:t>Sample</w:t>
      </w:r>
      <w:r>
        <w:t xml:space="preserve"> </w:t>
      </w:r>
      <w:r w:rsidRPr="00585562">
        <w:t xml:space="preserve">window </w:t>
      </w:r>
      <w:r>
        <w:t>appears</w:t>
      </w:r>
      <w:r w:rsidRPr="00585562">
        <w:t xml:space="preserve">. </w:t>
      </w:r>
    </w:p>
    <w:p w14:paraId="5060BD74" w14:textId="77777777" w:rsidR="00F2232B" w:rsidRDefault="00F2232B" w:rsidP="00F2232B">
      <w:pPr>
        <w:pStyle w:val="BodyText"/>
        <w:ind w:left="720"/>
      </w:pPr>
      <w:r w:rsidRPr="00585562">
        <w:lastRenderedPageBreak/>
        <w:br/>
      </w:r>
      <w:r w:rsidRPr="00A478E3">
        <w:rPr>
          <w:noProof/>
          <w:lang w:val="en-US" w:eastAsia="en-US"/>
        </w:rPr>
        <w:drawing>
          <wp:inline distT="0" distB="0" distL="0" distR="0" wp14:anchorId="3DFE8776" wp14:editId="3C6DF5BE">
            <wp:extent cx="6242685" cy="4400550"/>
            <wp:effectExtent l="19050" t="19050" r="24765" b="1905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42685" cy="4400550"/>
                    </a:xfrm>
                    <a:prstGeom prst="rect">
                      <a:avLst/>
                    </a:prstGeom>
                    <a:noFill/>
                    <a:ln w="3175">
                      <a:solidFill>
                        <a:schemeClr val="tx1"/>
                      </a:solidFill>
                    </a:ln>
                  </pic:spPr>
                </pic:pic>
              </a:graphicData>
            </a:graphic>
          </wp:inline>
        </w:drawing>
      </w:r>
    </w:p>
    <w:p w14:paraId="2A50F145" w14:textId="77777777" w:rsidR="00F2232B" w:rsidRDefault="00F2232B" w:rsidP="00F2232B">
      <w:pPr>
        <w:pStyle w:val="Figure"/>
        <w:tabs>
          <w:tab w:val="clear" w:pos="1710"/>
          <w:tab w:val="num" w:pos="1800"/>
        </w:tabs>
        <w:ind w:left="1152" w:hanging="432"/>
      </w:pPr>
      <w:r>
        <w:t>Sample window</w:t>
      </w:r>
    </w:p>
    <w:p w14:paraId="7E44ADA4" w14:textId="77777777" w:rsidR="00F2232B" w:rsidRDefault="00F2232B" w:rsidP="00F2232B"/>
    <w:p w14:paraId="2BC67B05" w14:textId="77777777" w:rsidR="00F2232B" w:rsidDel="00612749" w:rsidRDefault="00F2232B" w:rsidP="00E55723">
      <w:pPr>
        <w:pStyle w:val="BodyText"/>
        <w:numPr>
          <w:ilvl w:val="0"/>
          <w:numId w:val="88"/>
        </w:numPr>
        <w:ind w:right="540"/>
        <w:rPr>
          <w:del w:id="3713" w:author="Sayali Dev" w:date="2018-02-21T16:11:00Z"/>
        </w:rPr>
      </w:pPr>
      <w:r w:rsidRPr="0074422D">
        <w:t xml:space="preserve">On the </w:t>
      </w:r>
      <w:r w:rsidRPr="00421506">
        <w:rPr>
          <w:b/>
        </w:rPr>
        <w:t>Check In</w:t>
      </w:r>
      <w:r>
        <w:t xml:space="preserve"> </w:t>
      </w:r>
      <w:r w:rsidRPr="00421506">
        <w:rPr>
          <w:b/>
        </w:rPr>
        <w:t>Sample</w:t>
      </w:r>
      <w:r w:rsidRPr="0074422D">
        <w:t xml:space="preserve"> tab,</w:t>
      </w:r>
      <w:r>
        <w:t xml:space="preserve"> enter appropriate information in each field. </w:t>
      </w:r>
      <w:r w:rsidRPr="00421506">
        <w:rPr>
          <w:lang w:val="en-US"/>
        </w:rPr>
        <w:br/>
      </w:r>
      <w:r>
        <w:rPr>
          <w:lang w:val="en-US"/>
        </w:rPr>
        <w:t>F</w:t>
      </w:r>
      <w:r>
        <w:t xml:space="preserve">ollowing table lists each field and its description. </w:t>
      </w:r>
    </w:p>
    <w:p w14:paraId="7F4383F8" w14:textId="45974E8B" w:rsidR="00911873" w:rsidRDefault="00911873">
      <w:pPr>
        <w:pStyle w:val="BodyText"/>
        <w:numPr>
          <w:ilvl w:val="0"/>
          <w:numId w:val="88"/>
        </w:numPr>
        <w:ind w:right="540"/>
        <w:rPr>
          <w:ins w:id="3714" w:author="Sayali Dev" w:date="2018-02-02T15:39:00Z"/>
        </w:rPr>
        <w:pPrChange w:id="3715" w:author="Sayali Dev" w:date="2018-02-21T16:11:00Z">
          <w:pPr>
            <w:pStyle w:val="BodyText"/>
            <w:ind w:left="720" w:right="540"/>
          </w:pPr>
        </w:pPrChange>
      </w:pPr>
    </w:p>
    <w:p w14:paraId="71F8C51D" w14:textId="77777777" w:rsidR="00911873" w:rsidRDefault="00911873" w:rsidP="00F2232B">
      <w:pPr>
        <w:pStyle w:val="BodyText"/>
        <w:ind w:left="720" w:right="540"/>
      </w:pPr>
    </w:p>
    <w:p w14:paraId="1C6D1501" w14:textId="41C678AC" w:rsidR="00F2232B" w:rsidRPr="00E63C3C" w:rsidRDefault="00F2232B" w:rsidP="00F2232B">
      <w:pPr>
        <w:pStyle w:val="Caption"/>
        <w:ind w:firstLine="720"/>
      </w:pPr>
      <w:r>
        <w:t xml:space="preserve">Table </w:t>
      </w:r>
      <w:fldSimple w:instr=" SEQ Figure \* ARABIC ">
        <w:ins w:id="3716" w:author="Sayali Dev" w:date="2018-02-02T13:47:00Z">
          <w:r w:rsidR="00EB76E3">
            <w:rPr>
              <w:noProof/>
            </w:rPr>
            <w:t>18</w:t>
          </w:r>
        </w:ins>
        <w:del w:id="3717" w:author="Sayali Dev" w:date="2018-02-02T13:47:00Z">
          <w:r w:rsidDel="00EB76E3">
            <w:rPr>
              <w:noProof/>
            </w:rPr>
            <w:delText>20</w:delText>
          </w:r>
        </w:del>
      </w:fldSimple>
      <w:r>
        <w:t xml:space="preserve">: Checking in a biospecimen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
      <w:tr w:rsidR="00F2232B" w:rsidRPr="007A152E" w14:paraId="166809C2" w14:textId="77777777" w:rsidTr="00F2232B">
        <w:trPr>
          <w:cantSplit/>
          <w:trHeight w:val="288"/>
          <w:tblHeader/>
        </w:trPr>
        <w:tc>
          <w:tcPr>
            <w:tcW w:w="3060" w:type="dxa"/>
            <w:shd w:val="clear" w:color="auto" w:fill="BFBFBF"/>
            <w:vAlign w:val="center"/>
          </w:tcPr>
          <w:p w14:paraId="1FCB8BED" w14:textId="77777777" w:rsidR="00F2232B" w:rsidRPr="007A152E" w:rsidRDefault="00F2232B" w:rsidP="00F2232B">
            <w:pPr>
              <w:rPr>
                <w:b/>
              </w:rPr>
            </w:pPr>
            <w:r>
              <w:rPr>
                <w:b/>
              </w:rPr>
              <w:t>Field</w:t>
            </w:r>
          </w:p>
        </w:tc>
        <w:tc>
          <w:tcPr>
            <w:tcW w:w="6750" w:type="dxa"/>
            <w:shd w:val="clear" w:color="auto" w:fill="BFBFBF"/>
            <w:vAlign w:val="center"/>
          </w:tcPr>
          <w:p w14:paraId="5EC3BE4A" w14:textId="77777777" w:rsidR="00F2232B" w:rsidRPr="007A152E" w:rsidRDefault="00F2232B" w:rsidP="00F2232B">
            <w:pPr>
              <w:rPr>
                <w:b/>
              </w:rPr>
            </w:pPr>
            <w:r w:rsidRPr="007A152E">
              <w:rPr>
                <w:b/>
              </w:rPr>
              <w:t>Description</w:t>
            </w:r>
          </w:p>
        </w:tc>
      </w:tr>
      <w:tr w:rsidR="00F2232B" w14:paraId="617EAD0B" w14:textId="77777777" w:rsidTr="00F2232B">
        <w:trPr>
          <w:cantSplit/>
          <w:trHeight w:val="288"/>
        </w:trPr>
        <w:tc>
          <w:tcPr>
            <w:tcW w:w="3060" w:type="dxa"/>
            <w:vAlign w:val="center"/>
          </w:tcPr>
          <w:p w14:paraId="304B0808" w14:textId="77777777" w:rsidR="00F2232B" w:rsidRDefault="00F2232B" w:rsidP="00F2232B">
            <w:pPr>
              <w:rPr>
                <w:b/>
              </w:rPr>
            </w:pPr>
            <w:r>
              <w:rPr>
                <w:b/>
              </w:rPr>
              <w:t>Identifier(s)</w:t>
            </w:r>
          </w:p>
        </w:tc>
        <w:tc>
          <w:tcPr>
            <w:tcW w:w="6750" w:type="dxa"/>
            <w:vAlign w:val="center"/>
          </w:tcPr>
          <w:p w14:paraId="497FE95B" w14:textId="77777777" w:rsidR="00F2232B" w:rsidRDefault="00F2232B" w:rsidP="00F2232B">
            <w:pPr>
              <w:pStyle w:val="BodyText"/>
              <w:ind w:right="720"/>
            </w:pPr>
            <w:r>
              <w:rPr>
                <w:lang w:val="en-US"/>
              </w:rPr>
              <w:t xml:space="preserve">If you want to </w:t>
            </w:r>
            <w:r w:rsidRPr="00585562">
              <w:t>add a new identifier</w:t>
            </w:r>
            <w:r>
              <w:rPr>
                <w:lang w:val="en-US"/>
              </w:rPr>
              <w:t xml:space="preserve"> for this biospecimen</w:t>
            </w:r>
            <w:r>
              <w:t>:</w:t>
            </w:r>
            <w:r w:rsidRPr="00585562">
              <w:t xml:space="preserve"> </w:t>
            </w:r>
          </w:p>
          <w:p w14:paraId="4B2828B7" w14:textId="77777777" w:rsidR="00F2232B" w:rsidRDefault="00F2232B" w:rsidP="00E55723">
            <w:pPr>
              <w:pStyle w:val="BodyText"/>
              <w:numPr>
                <w:ilvl w:val="0"/>
                <w:numId w:val="80"/>
              </w:numPr>
              <w:ind w:right="720"/>
            </w:pPr>
            <w:r>
              <w:t>C</w:t>
            </w:r>
            <w:r w:rsidRPr="00585562">
              <w:t xml:space="preserve">lick on the </w:t>
            </w:r>
            <w:r w:rsidRPr="007E0CC7">
              <w:t>add icon</w:t>
            </w:r>
            <w:r w:rsidRPr="00585562">
              <w:t xml:space="preserve"> </w:t>
            </w:r>
            <w:r>
              <w:rPr>
                <w:noProof/>
                <w:lang w:val="en-US" w:eastAsia="en-US"/>
              </w:rPr>
              <w:drawing>
                <wp:inline distT="0" distB="0" distL="0" distR="0" wp14:anchorId="4E2BAA54" wp14:editId="7C323D11">
                  <wp:extent cx="174625" cy="166370"/>
                  <wp:effectExtent l="0" t="0" r="0" b="5080"/>
                  <wp:docPr id="81" name="Picture 81"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p>
          <w:p w14:paraId="5EAEDA75" w14:textId="77777777" w:rsidR="00F2232B" w:rsidRPr="00585562" w:rsidRDefault="00F2232B" w:rsidP="00E55723">
            <w:pPr>
              <w:pStyle w:val="BodyText"/>
              <w:numPr>
                <w:ilvl w:val="0"/>
                <w:numId w:val="80"/>
              </w:numPr>
            </w:pPr>
            <w:r>
              <w:t xml:space="preserve">In the </w:t>
            </w:r>
            <w:r w:rsidRPr="007E0CC7">
              <w:rPr>
                <w:b/>
              </w:rPr>
              <w:t>Source Identifier</w:t>
            </w:r>
            <w:r w:rsidRPr="00585562">
              <w:t xml:space="preserve"> </w:t>
            </w:r>
            <w:r>
              <w:t xml:space="preserve"> box, type the new identifier</w:t>
            </w:r>
            <w:r w:rsidRPr="00585562">
              <w:t>.</w:t>
            </w:r>
          </w:p>
          <w:p w14:paraId="74FF9C82" w14:textId="77777777" w:rsidR="00F2232B" w:rsidRDefault="00F2232B" w:rsidP="00E55723">
            <w:pPr>
              <w:pStyle w:val="BodyText"/>
              <w:numPr>
                <w:ilvl w:val="0"/>
                <w:numId w:val="80"/>
              </w:numPr>
              <w:ind w:right="720"/>
            </w:pPr>
            <w:r>
              <w:t xml:space="preserve">In the </w:t>
            </w:r>
            <w:r w:rsidRPr="00D80DE8">
              <w:rPr>
                <w:b/>
              </w:rPr>
              <w:t>Identifier Type</w:t>
            </w:r>
            <w:r w:rsidRPr="00585562">
              <w:t xml:space="preserve"> </w:t>
            </w:r>
            <w:r>
              <w:t xml:space="preserve">list, click 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0D24178C" w14:textId="77777777" w:rsidR="00F2232B" w:rsidRDefault="00F2232B" w:rsidP="00E55723">
            <w:pPr>
              <w:pStyle w:val="BodyText"/>
              <w:numPr>
                <w:ilvl w:val="0"/>
                <w:numId w:val="89"/>
              </w:numPr>
              <w:ind w:right="720"/>
            </w:pPr>
            <w:r w:rsidRPr="007E0CC7">
              <w:rPr>
                <w:b/>
              </w:rPr>
              <w:t>Internal:</w:t>
            </w:r>
            <w:r>
              <w:t xml:space="preserve"> For user-assigned identifiers based on lab or site naming or numbering conventions. </w:t>
            </w:r>
          </w:p>
          <w:p w14:paraId="3CA81420" w14:textId="77777777" w:rsidR="00F2232B" w:rsidRDefault="00F2232B" w:rsidP="00E55723">
            <w:pPr>
              <w:pStyle w:val="BodyText"/>
              <w:numPr>
                <w:ilvl w:val="0"/>
                <w:numId w:val="89"/>
              </w:numPr>
              <w:ind w:right="720"/>
            </w:pPr>
            <w:r w:rsidRPr="009C1958">
              <w:rPr>
                <w:b/>
              </w:rPr>
              <w:t>Kit Content:</w:t>
            </w:r>
            <w:r>
              <w:t xml:space="preserve"> For identifying </w:t>
            </w:r>
            <w:r>
              <w:rPr>
                <w:lang w:val="en-US"/>
              </w:rPr>
              <w:t xml:space="preserve">the </w:t>
            </w:r>
            <w:r>
              <w:t>biospecimen cont</w:t>
            </w:r>
            <w:r>
              <w:rPr>
                <w:lang w:val="en-US"/>
              </w:rPr>
              <w:t>ained</w:t>
            </w:r>
            <w:r>
              <w:t xml:space="preserve"> within a kit. </w:t>
            </w:r>
          </w:p>
          <w:p w14:paraId="1718E74B" w14:textId="77777777" w:rsidR="00F2232B" w:rsidRPr="00585562" w:rsidRDefault="00F2232B" w:rsidP="00E55723">
            <w:pPr>
              <w:pStyle w:val="BodyText"/>
              <w:numPr>
                <w:ilvl w:val="0"/>
                <w:numId w:val="89"/>
              </w:numPr>
              <w:ind w:right="720"/>
            </w:pPr>
            <w:r w:rsidRPr="007E0CC7">
              <w:rPr>
                <w:b/>
              </w:rPr>
              <w:t>Other:</w:t>
            </w:r>
            <w:r>
              <w:t xml:space="preserve"> For any other identifier type.</w:t>
            </w:r>
          </w:p>
          <w:p w14:paraId="316DEFA7" w14:textId="77777777" w:rsidR="00F2232B" w:rsidRDefault="00F2232B" w:rsidP="00E55723">
            <w:pPr>
              <w:pStyle w:val="BodyText"/>
              <w:numPr>
                <w:ilvl w:val="0"/>
                <w:numId w:val="80"/>
              </w:numPr>
            </w:pPr>
            <w:r>
              <w:t xml:space="preserve">Click the </w:t>
            </w:r>
            <w:r w:rsidRPr="007E0CC7">
              <w:t>check mark icon</w:t>
            </w:r>
            <w:r>
              <w:t xml:space="preserve"> </w:t>
            </w:r>
            <w:r>
              <w:rPr>
                <w:noProof/>
                <w:lang w:val="en-US" w:eastAsia="en-US"/>
              </w:rPr>
              <w:drawing>
                <wp:inline distT="0" distB="0" distL="0" distR="0" wp14:anchorId="2E5DAC3D" wp14:editId="5AA56BC3">
                  <wp:extent cx="158115" cy="149860"/>
                  <wp:effectExtent l="0" t="0" r="0" b="2540"/>
                  <wp:docPr id="201" name="Picture 20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p>
          <w:p w14:paraId="618FB77A" w14:textId="77777777" w:rsidR="00F2232B" w:rsidRDefault="00F2232B" w:rsidP="00F2232B">
            <w:r>
              <w:t>The new identifier is added</w:t>
            </w:r>
            <w:r w:rsidRPr="00585562">
              <w:t>.</w:t>
            </w:r>
          </w:p>
        </w:tc>
      </w:tr>
      <w:tr w:rsidR="00F2232B" w14:paraId="586BC063" w14:textId="77777777" w:rsidTr="00F2232B">
        <w:trPr>
          <w:cantSplit/>
          <w:trHeight w:val="288"/>
        </w:trPr>
        <w:tc>
          <w:tcPr>
            <w:tcW w:w="3060" w:type="dxa"/>
            <w:vAlign w:val="center"/>
          </w:tcPr>
          <w:p w14:paraId="53C16426" w14:textId="77777777" w:rsidR="00F2232B" w:rsidRDefault="00F2232B" w:rsidP="00F2232B">
            <w:pPr>
              <w:rPr>
                <w:b/>
              </w:rPr>
            </w:pPr>
            <w:r>
              <w:rPr>
                <w:b/>
              </w:rPr>
              <w:t>Sample Status</w:t>
            </w:r>
          </w:p>
        </w:tc>
        <w:tc>
          <w:tcPr>
            <w:tcW w:w="6750" w:type="dxa"/>
            <w:vAlign w:val="center"/>
          </w:tcPr>
          <w:p w14:paraId="3D2BE7E3" w14:textId="77777777" w:rsidR="00F2232B" w:rsidRDefault="00F2232B" w:rsidP="00F2232B">
            <w:r>
              <w:t>Click appropriate status for this biospecimen.</w:t>
            </w:r>
          </w:p>
        </w:tc>
      </w:tr>
      <w:tr w:rsidR="00F2232B" w14:paraId="505DD1FE" w14:textId="77777777" w:rsidTr="00F2232B">
        <w:trPr>
          <w:cantSplit/>
          <w:trHeight w:val="288"/>
        </w:trPr>
        <w:tc>
          <w:tcPr>
            <w:tcW w:w="3060" w:type="dxa"/>
            <w:vAlign w:val="center"/>
          </w:tcPr>
          <w:p w14:paraId="38C07666" w14:textId="77777777" w:rsidR="00F2232B" w:rsidRDefault="00F2232B" w:rsidP="00F2232B">
            <w:pPr>
              <w:rPr>
                <w:b/>
              </w:rPr>
            </w:pPr>
            <w:r>
              <w:rPr>
                <w:b/>
              </w:rPr>
              <w:lastRenderedPageBreak/>
              <w:t>Quantity</w:t>
            </w:r>
          </w:p>
        </w:tc>
        <w:tc>
          <w:tcPr>
            <w:tcW w:w="6750" w:type="dxa"/>
            <w:vAlign w:val="center"/>
          </w:tcPr>
          <w:p w14:paraId="4A8AF820" w14:textId="77777777" w:rsidR="00F2232B" w:rsidRDefault="00F2232B" w:rsidP="00F2232B">
            <w:r>
              <w:t>Type quantity of this biospecimen.</w:t>
            </w:r>
          </w:p>
        </w:tc>
      </w:tr>
      <w:tr w:rsidR="00F2232B" w14:paraId="68C9BE7B" w14:textId="77777777" w:rsidTr="00F2232B">
        <w:trPr>
          <w:cantSplit/>
          <w:trHeight w:val="288"/>
        </w:trPr>
        <w:tc>
          <w:tcPr>
            <w:tcW w:w="3060" w:type="dxa"/>
            <w:vAlign w:val="center"/>
          </w:tcPr>
          <w:p w14:paraId="3A4DEC78" w14:textId="77777777" w:rsidR="00F2232B" w:rsidRDefault="00F2232B" w:rsidP="00F2232B">
            <w:pPr>
              <w:rPr>
                <w:b/>
              </w:rPr>
            </w:pPr>
            <w:r>
              <w:rPr>
                <w:b/>
              </w:rPr>
              <w:t>Units</w:t>
            </w:r>
          </w:p>
        </w:tc>
        <w:tc>
          <w:tcPr>
            <w:tcW w:w="6750" w:type="dxa"/>
            <w:vAlign w:val="center"/>
          </w:tcPr>
          <w:p w14:paraId="5A758059" w14:textId="43E5076B" w:rsidR="00F96391" w:rsidRDefault="00F2232B" w:rsidP="00F2232B">
            <w:r>
              <w:t xml:space="preserve">Click appropriate unit of measure associated with the Quantity field. </w:t>
            </w:r>
          </w:p>
        </w:tc>
      </w:tr>
      <w:tr w:rsidR="00F2232B" w14:paraId="2DF3E330" w14:textId="77777777" w:rsidTr="00F2232B">
        <w:trPr>
          <w:cantSplit/>
          <w:trHeight w:val="288"/>
        </w:trPr>
        <w:tc>
          <w:tcPr>
            <w:tcW w:w="3060" w:type="dxa"/>
            <w:vAlign w:val="center"/>
          </w:tcPr>
          <w:p w14:paraId="1E9D60F5" w14:textId="77777777" w:rsidR="00F2232B" w:rsidRDefault="00F2232B" w:rsidP="00F2232B">
            <w:pPr>
              <w:rPr>
                <w:b/>
              </w:rPr>
            </w:pPr>
            <w:r>
              <w:rPr>
                <w:b/>
              </w:rPr>
              <w:t>Concentration</w:t>
            </w:r>
          </w:p>
        </w:tc>
        <w:tc>
          <w:tcPr>
            <w:tcW w:w="6750" w:type="dxa"/>
            <w:vAlign w:val="center"/>
          </w:tcPr>
          <w:p w14:paraId="169D5C8A" w14:textId="77777777" w:rsidR="00F2232B" w:rsidRDefault="00F2232B" w:rsidP="00F2232B">
            <w:r>
              <w:t>Type concentration of this biospecimen.</w:t>
            </w:r>
          </w:p>
        </w:tc>
      </w:tr>
      <w:tr w:rsidR="00F2232B" w14:paraId="32005A0C" w14:textId="77777777" w:rsidTr="00F2232B">
        <w:trPr>
          <w:cantSplit/>
          <w:trHeight w:val="288"/>
        </w:trPr>
        <w:tc>
          <w:tcPr>
            <w:tcW w:w="3060" w:type="dxa"/>
            <w:vAlign w:val="center"/>
          </w:tcPr>
          <w:p w14:paraId="005F861A" w14:textId="77777777" w:rsidR="00F2232B" w:rsidRDefault="00F2232B" w:rsidP="00F2232B">
            <w:pPr>
              <w:rPr>
                <w:b/>
              </w:rPr>
            </w:pPr>
            <w:r>
              <w:rPr>
                <w:b/>
              </w:rPr>
              <w:t>Units</w:t>
            </w:r>
          </w:p>
        </w:tc>
        <w:tc>
          <w:tcPr>
            <w:tcW w:w="6750" w:type="dxa"/>
            <w:vAlign w:val="center"/>
          </w:tcPr>
          <w:p w14:paraId="6BA848DE" w14:textId="77777777" w:rsidR="00F2232B" w:rsidRDefault="00F2232B" w:rsidP="00F2232B">
            <w:r>
              <w:t>Click appropriate unit of measure associated with the Concentration field.</w:t>
            </w:r>
          </w:p>
        </w:tc>
      </w:tr>
      <w:tr w:rsidR="00F2232B" w14:paraId="0DE473F9" w14:textId="77777777" w:rsidTr="00F2232B">
        <w:trPr>
          <w:cantSplit/>
          <w:trHeight w:val="288"/>
        </w:trPr>
        <w:tc>
          <w:tcPr>
            <w:tcW w:w="3060" w:type="dxa"/>
            <w:vAlign w:val="center"/>
          </w:tcPr>
          <w:p w14:paraId="528B47B7" w14:textId="77777777" w:rsidR="00F2232B" w:rsidRDefault="00F2232B" w:rsidP="00F2232B">
            <w:pPr>
              <w:rPr>
                <w:b/>
              </w:rPr>
            </w:pPr>
            <w:r>
              <w:rPr>
                <w:b/>
              </w:rPr>
              <w:t>Quantity Comments</w:t>
            </w:r>
          </w:p>
        </w:tc>
        <w:tc>
          <w:tcPr>
            <w:tcW w:w="6750" w:type="dxa"/>
            <w:vAlign w:val="center"/>
          </w:tcPr>
          <w:p w14:paraId="444B0AA7" w14:textId="77777777" w:rsidR="00F2232B" w:rsidRDefault="00F2232B" w:rsidP="00F2232B">
            <w:r>
              <w:t>Type comments regarding the quantity, as needed.</w:t>
            </w:r>
          </w:p>
        </w:tc>
      </w:tr>
    </w:tbl>
    <w:p w14:paraId="1041DFFE" w14:textId="321AA69E" w:rsidR="00F2232B" w:rsidRDefault="00F2232B" w:rsidP="00F2232B">
      <w:pPr>
        <w:ind w:left="720"/>
        <w:rPr>
          <w:ins w:id="3718" w:author="Sayali Dev" w:date="2018-02-02T15:43:00Z"/>
        </w:rPr>
      </w:pPr>
    </w:p>
    <w:p w14:paraId="7BA4DB46" w14:textId="2435634A" w:rsidR="00F96391" w:rsidRDefault="00F96391">
      <w:pPr>
        <w:ind w:left="720"/>
        <w:rPr>
          <w:ins w:id="3719" w:author="Sayali Dev" w:date="2018-02-02T15:44:00Z"/>
        </w:rPr>
      </w:pPr>
      <w:ins w:id="3720" w:author="Sayali Dev" w:date="2018-02-02T15:43:00Z">
        <w:r w:rsidRPr="00F96391">
          <w:rPr>
            <w:b/>
            <w:rPrChange w:id="3721" w:author="Sayali Dev" w:date="2018-02-02T15:44:00Z">
              <w:rPr/>
            </w:rPrChange>
          </w:rPr>
          <w:t>Note:</w:t>
        </w:r>
        <w:r>
          <w:t xml:space="preserve"> If quantity / concentration is entered, units entry is mandatory.</w:t>
        </w:r>
      </w:ins>
    </w:p>
    <w:p w14:paraId="2F2EE434" w14:textId="77777777" w:rsidR="00F96391" w:rsidRPr="00AA26F9" w:rsidRDefault="00F96391">
      <w:pPr>
        <w:ind w:left="720"/>
      </w:pPr>
    </w:p>
    <w:p w14:paraId="41F18AE4" w14:textId="4EC8ADE3" w:rsidR="00E4646B" w:rsidRDefault="005562C7" w:rsidP="00E55723">
      <w:pPr>
        <w:pStyle w:val="BodyText"/>
        <w:numPr>
          <w:ilvl w:val="0"/>
          <w:numId w:val="88"/>
        </w:numPr>
        <w:rPr>
          <w:ins w:id="3722" w:author="Sayali Dev" w:date="2018-02-02T15:44:00Z"/>
        </w:rPr>
      </w:pPr>
      <w:ins w:id="3723" w:author="Sayali Dev" w:date="2018-02-15T15:51:00Z">
        <w:r>
          <w:rPr>
            <w:lang w:val="en-US"/>
          </w:rPr>
          <w:t xml:space="preserve">To </w:t>
        </w:r>
      </w:ins>
      <w:del w:id="3724" w:author="Sayali Dev" w:date="2018-02-15T15:51:00Z">
        <w:r w:rsidR="00F2232B" w:rsidDel="005562C7">
          <w:rPr>
            <w:lang w:val="en-US"/>
          </w:rPr>
          <w:delText xml:space="preserve">If you want to </w:delText>
        </w:r>
      </w:del>
      <w:r w:rsidR="00F2232B">
        <w:rPr>
          <w:lang w:val="en-US"/>
        </w:rPr>
        <w:t>assign a storage location for this biospecimen, c</w:t>
      </w:r>
      <w:r w:rsidR="00F2232B" w:rsidRPr="00D52B0B">
        <w:t xml:space="preserve">lick the </w:t>
      </w:r>
      <w:r w:rsidR="00F2232B" w:rsidRPr="00D52B0B">
        <w:rPr>
          <w:b/>
        </w:rPr>
        <w:t>Storage</w:t>
      </w:r>
      <w:r w:rsidR="00F2232B" w:rsidRPr="00D52B0B">
        <w:t xml:space="preserve"> tab. </w:t>
      </w:r>
    </w:p>
    <w:p w14:paraId="4A3AC028" w14:textId="25083160" w:rsidR="00F2232B" w:rsidRPr="00D52B0B" w:rsidRDefault="00E4646B">
      <w:pPr>
        <w:pStyle w:val="BodyText"/>
        <w:ind w:left="720"/>
        <w:pPrChange w:id="3725" w:author="Sayali Dev" w:date="2018-02-02T15:44:00Z">
          <w:pPr>
            <w:pStyle w:val="BodyText"/>
            <w:numPr>
              <w:numId w:val="88"/>
            </w:numPr>
            <w:ind w:left="720" w:hanging="360"/>
          </w:pPr>
        </w:pPrChange>
      </w:pPr>
      <w:ins w:id="3726" w:author="Sayali Dev" w:date="2018-02-02T15:45:00Z">
        <w:r>
          <w:rPr>
            <w:lang w:val="en-US"/>
          </w:rPr>
          <w:t>Or to proceed further, s</w:t>
        </w:r>
      </w:ins>
      <w:del w:id="3727" w:author="Sayali Dev" w:date="2018-02-02T15:45:00Z">
        <w:r w:rsidR="00F2232B" w:rsidDel="00E4646B">
          <w:rPr>
            <w:lang w:val="en-US"/>
          </w:rPr>
          <w:delText>Otherwise, s</w:delText>
        </w:r>
      </w:del>
      <w:r w:rsidR="00F2232B">
        <w:rPr>
          <w:lang w:val="en-US"/>
        </w:rPr>
        <w:t>kip this step and p</w:t>
      </w:r>
      <w:ins w:id="3728" w:author="Sayali Dev" w:date="2018-02-02T15:45:00Z">
        <w:r w:rsidR="00695B55">
          <w:rPr>
            <w:lang w:val="en-US"/>
          </w:rPr>
          <w:t>erform next step 9</w:t>
        </w:r>
      </w:ins>
      <w:del w:id="3729" w:author="Sayali Dev" w:date="2018-02-02T15:45:00Z">
        <w:r w:rsidR="00F2232B" w:rsidDel="00695B55">
          <w:rPr>
            <w:lang w:val="en-US"/>
          </w:rPr>
          <w:delText>roceed to Step 9</w:delText>
        </w:r>
      </w:del>
      <w:r w:rsidR="00F2232B">
        <w:rPr>
          <w:lang w:val="en-US"/>
        </w:rPr>
        <w:t>.</w:t>
      </w:r>
    </w:p>
    <w:p w14:paraId="4AEA90CD" w14:textId="77777777" w:rsidR="00F2232B" w:rsidRPr="00D52B0B" w:rsidRDefault="00F2232B" w:rsidP="00F2232B">
      <w:pPr>
        <w:ind w:left="1440"/>
      </w:pPr>
    </w:p>
    <w:p w14:paraId="23C1F33F" w14:textId="77777777" w:rsidR="00F2232B" w:rsidRDefault="00F2232B" w:rsidP="00F2232B">
      <w:pPr>
        <w:ind w:firstLine="720"/>
      </w:pPr>
      <w:r w:rsidRPr="00691675">
        <w:rPr>
          <w:noProof/>
        </w:rPr>
        <w:drawing>
          <wp:inline distT="0" distB="0" distL="0" distR="0" wp14:anchorId="1723FC3F" wp14:editId="79B954E2">
            <wp:extent cx="6051550" cy="3228975"/>
            <wp:effectExtent l="19050" t="19050" r="25400" b="2857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51550" cy="3228975"/>
                    </a:xfrm>
                    <a:prstGeom prst="rect">
                      <a:avLst/>
                    </a:prstGeom>
                    <a:noFill/>
                    <a:ln w="3175">
                      <a:solidFill>
                        <a:schemeClr val="tx1"/>
                      </a:solidFill>
                    </a:ln>
                  </pic:spPr>
                </pic:pic>
              </a:graphicData>
            </a:graphic>
          </wp:inline>
        </w:drawing>
      </w:r>
    </w:p>
    <w:p w14:paraId="629D8B81" w14:textId="69D5E7C2" w:rsidR="00F2232B" w:rsidRPr="00D52B0B" w:rsidDel="00E3549B" w:rsidRDefault="00F2232B" w:rsidP="00F2232B">
      <w:pPr>
        <w:pStyle w:val="Figure"/>
        <w:tabs>
          <w:tab w:val="clear" w:pos="1710"/>
          <w:tab w:val="num" w:pos="1800"/>
        </w:tabs>
        <w:ind w:left="1152" w:hanging="432"/>
        <w:rPr>
          <w:del w:id="3730" w:author="Sayali Dev" w:date="2018-02-21T16:46:00Z"/>
        </w:rPr>
      </w:pPr>
      <w:del w:id="3731" w:author="Sayali Dev" w:date="2018-02-21T16:46:00Z">
        <w:r w:rsidDel="00E3549B">
          <w:delText>Storage tab</w:delText>
        </w:r>
      </w:del>
    </w:p>
    <w:p w14:paraId="50FDC8FA" w14:textId="77777777" w:rsidR="00F2232B" w:rsidRPr="00D52B0B" w:rsidRDefault="00F2232B" w:rsidP="00F2232B">
      <w:pPr>
        <w:ind w:left="1440"/>
      </w:pPr>
    </w:p>
    <w:p w14:paraId="3313F4FD" w14:textId="77777777" w:rsidR="00F2232B" w:rsidRDefault="00F2232B" w:rsidP="00F2232B">
      <w:pPr>
        <w:ind w:left="720"/>
      </w:pPr>
      <w:r>
        <w:t>To assign a storage location, perform the following steps:</w:t>
      </w:r>
    </w:p>
    <w:p w14:paraId="1FAA6368" w14:textId="77777777" w:rsidR="00F2232B" w:rsidRDefault="00F2232B" w:rsidP="00F2232B">
      <w:pPr>
        <w:ind w:left="720"/>
      </w:pPr>
    </w:p>
    <w:p w14:paraId="66B449EC" w14:textId="77777777" w:rsidR="00F2232B" w:rsidRDefault="00F2232B" w:rsidP="00C9791D">
      <w:pPr>
        <w:numPr>
          <w:ilvl w:val="0"/>
          <w:numId w:val="92"/>
        </w:numPr>
      </w:pPr>
      <w:r>
        <w:t xml:space="preserve">Click </w:t>
      </w:r>
      <w:r w:rsidRPr="00D52B0B">
        <w:t xml:space="preserve">the </w:t>
      </w:r>
      <w:r w:rsidRPr="00D419C2">
        <w:rPr>
          <w:b/>
        </w:rPr>
        <w:t>Expand All</w:t>
      </w:r>
      <w:r>
        <w:t xml:space="preserve"> link to </w:t>
      </w:r>
      <w:r w:rsidRPr="00D52B0B">
        <w:t xml:space="preserve">expand the </w:t>
      </w:r>
      <w:r w:rsidRPr="00D52B0B">
        <w:rPr>
          <w:b/>
        </w:rPr>
        <w:t>Storage Devices</w:t>
      </w:r>
      <w:r>
        <w:t xml:space="preserve"> folder to show all storage devices. </w:t>
      </w:r>
    </w:p>
    <w:p w14:paraId="2D84C4F8" w14:textId="77777777" w:rsidR="00F2232B" w:rsidRDefault="00F2232B" w:rsidP="00F2232B">
      <w:pPr>
        <w:ind w:left="720"/>
      </w:pPr>
    </w:p>
    <w:p w14:paraId="59851697" w14:textId="2CB36A3E" w:rsidR="00F2232B" w:rsidRDefault="00F2232B" w:rsidP="00C9791D">
      <w:pPr>
        <w:numPr>
          <w:ilvl w:val="0"/>
          <w:numId w:val="92"/>
        </w:numPr>
        <w:rPr>
          <w:ins w:id="3732" w:author="Sayali Dev" w:date="2018-02-02T15:48:00Z"/>
        </w:rPr>
      </w:pPr>
      <w:r>
        <w:t>Click appropriate storage device name (blue folder) to display all levels of storage within that device</w:t>
      </w:r>
      <w:r w:rsidRPr="00D52B0B">
        <w:t xml:space="preserve">. </w:t>
      </w:r>
    </w:p>
    <w:p w14:paraId="0F732654" w14:textId="77777777" w:rsidR="003A5A36" w:rsidRDefault="003A5A36">
      <w:pPr>
        <w:pStyle w:val="ListParagraph"/>
        <w:rPr>
          <w:ins w:id="3733" w:author="Sayali Dev" w:date="2018-02-02T15:48:00Z"/>
        </w:rPr>
        <w:pPrChange w:id="3734" w:author="Sayali Dev" w:date="2018-02-02T15:48:00Z">
          <w:pPr>
            <w:numPr>
              <w:numId w:val="92"/>
            </w:numPr>
            <w:ind w:left="1440" w:hanging="360"/>
          </w:pPr>
        </w:pPrChange>
      </w:pPr>
    </w:p>
    <w:p w14:paraId="2FA3B3BF" w14:textId="77777777" w:rsidR="003A5A36" w:rsidRDefault="003A5A36">
      <w:pPr>
        <w:ind w:left="1440"/>
        <w:rPr>
          <w:ins w:id="3735" w:author="Sayali Dev" w:date="2018-02-02T15:49:00Z"/>
        </w:rPr>
        <w:pPrChange w:id="3736" w:author="Sayali Dev" w:date="2018-02-02T15:48:00Z">
          <w:pPr>
            <w:numPr>
              <w:numId w:val="92"/>
            </w:numPr>
            <w:ind w:left="1440" w:hanging="360"/>
          </w:pPr>
        </w:pPrChange>
      </w:pPr>
      <w:ins w:id="3737" w:author="Sayali Dev" w:date="2018-02-02T15:48:00Z">
        <w:r>
          <w:t xml:space="preserve">Note: </w:t>
        </w:r>
      </w:ins>
    </w:p>
    <w:p w14:paraId="79FFA7DC" w14:textId="1EBC0F4D" w:rsidR="003A5A36" w:rsidRDefault="003A5A36">
      <w:pPr>
        <w:pStyle w:val="ListParagraph"/>
        <w:numPr>
          <w:ilvl w:val="0"/>
          <w:numId w:val="372"/>
        </w:numPr>
        <w:rPr>
          <w:ins w:id="3738" w:author="Sayali Dev" w:date="2018-02-02T15:48:00Z"/>
        </w:rPr>
        <w:pPrChange w:id="3739" w:author="Sayali Dev" w:date="2018-02-02T15:49:00Z">
          <w:pPr>
            <w:numPr>
              <w:numId w:val="92"/>
            </w:numPr>
            <w:ind w:left="1440" w:hanging="360"/>
          </w:pPr>
        </w:pPrChange>
      </w:pPr>
      <w:ins w:id="3740" w:author="Sayali Dev" w:date="2018-02-02T15:48:00Z">
        <w:r>
          <w:t>Device not available appears as grey folder</w:t>
        </w:r>
      </w:ins>
    </w:p>
    <w:p w14:paraId="741D173A" w14:textId="583DA7D4" w:rsidR="003A5A36" w:rsidRDefault="003A5A36">
      <w:pPr>
        <w:pStyle w:val="ListParagraph"/>
        <w:numPr>
          <w:ilvl w:val="0"/>
          <w:numId w:val="372"/>
        </w:numPr>
        <w:pPrChange w:id="3741" w:author="Sayali Dev" w:date="2018-02-02T15:49:00Z">
          <w:pPr>
            <w:numPr>
              <w:numId w:val="92"/>
            </w:numPr>
            <w:ind w:left="1440" w:hanging="360"/>
          </w:pPr>
        </w:pPrChange>
      </w:pPr>
      <w:ins w:id="3742" w:author="Sayali Dev" w:date="2018-02-02T15:49:00Z">
        <w:r>
          <w:t>Device with space available appears as blue folder</w:t>
        </w:r>
      </w:ins>
    </w:p>
    <w:p w14:paraId="61C0770B" w14:textId="77777777" w:rsidR="00F2232B" w:rsidRDefault="00F2232B" w:rsidP="00F2232B">
      <w:pPr>
        <w:pStyle w:val="ListParagraph"/>
      </w:pPr>
    </w:p>
    <w:p w14:paraId="2FA3D92F" w14:textId="77777777" w:rsidR="00F2232B" w:rsidRDefault="00F2232B" w:rsidP="00C9791D">
      <w:pPr>
        <w:numPr>
          <w:ilvl w:val="0"/>
          <w:numId w:val="92"/>
        </w:numPr>
      </w:pPr>
      <w:r>
        <w:t>Click</w:t>
      </w:r>
      <w:r w:rsidRPr="00D52B0B">
        <w:t xml:space="preserve"> the device level where </w:t>
      </w:r>
      <w:r>
        <w:t xml:space="preserve">you want to store </w:t>
      </w:r>
      <w:r w:rsidRPr="00D52B0B">
        <w:t xml:space="preserve">the </w:t>
      </w:r>
      <w:r>
        <w:t>biospecimen</w:t>
      </w:r>
      <w:r w:rsidRPr="00D52B0B">
        <w:t xml:space="preserve">. </w:t>
      </w:r>
    </w:p>
    <w:p w14:paraId="3BCFA10A" w14:textId="77777777" w:rsidR="00F2232B" w:rsidRDefault="00F2232B" w:rsidP="00F2232B">
      <w:pPr>
        <w:ind w:left="1440"/>
      </w:pPr>
      <w:r>
        <w:t xml:space="preserve">For example, </w:t>
      </w:r>
      <w:r w:rsidRPr="00D52B0B">
        <w:t xml:space="preserve">Freezer X, Shelf 1, Rack 2, </w:t>
      </w:r>
      <w:r>
        <w:t xml:space="preserve">and </w:t>
      </w:r>
      <w:r w:rsidRPr="00D52B0B">
        <w:t>Box 3.</w:t>
      </w:r>
      <w:r w:rsidRPr="00D52B0B">
        <w:br/>
      </w:r>
      <w:r>
        <w:t>The</w:t>
      </w:r>
      <w:r w:rsidRPr="00D52B0B">
        <w:t xml:space="preserve"> </w:t>
      </w:r>
      <w:r>
        <w:t>s</w:t>
      </w:r>
      <w:r w:rsidRPr="00D52B0B">
        <w:t xml:space="preserve">torage </w:t>
      </w:r>
      <w:r>
        <w:t>m</w:t>
      </w:r>
      <w:r w:rsidRPr="00D52B0B">
        <w:t xml:space="preserve">ap </w:t>
      </w:r>
      <w:r>
        <w:t>appears and displays the u</w:t>
      </w:r>
      <w:r w:rsidRPr="00D52B0B">
        <w:t xml:space="preserve">sed </w:t>
      </w:r>
      <w:r>
        <w:t xml:space="preserve">cells </w:t>
      </w:r>
      <w:r w:rsidRPr="00D52B0B">
        <w:t xml:space="preserve">and available </w:t>
      </w:r>
      <w:r>
        <w:t>cells for the selected level.</w:t>
      </w:r>
      <w:r w:rsidRPr="00D52B0B">
        <w:t xml:space="preserve"> </w:t>
      </w:r>
    </w:p>
    <w:p w14:paraId="2761C29E" w14:textId="77777777" w:rsidR="00F2232B" w:rsidRPr="0059421F" w:rsidRDefault="00F2232B" w:rsidP="00F2232B">
      <w:pPr>
        <w:ind w:left="1080" w:firstLine="360"/>
        <w:rPr>
          <w:b/>
        </w:rPr>
      </w:pPr>
      <w:r w:rsidRPr="0059421F">
        <w:rPr>
          <w:b/>
        </w:rPr>
        <w:t xml:space="preserve">Note: </w:t>
      </w:r>
    </w:p>
    <w:p w14:paraId="6C73F3E6" w14:textId="77777777" w:rsidR="00F2232B" w:rsidRPr="00C42DB7" w:rsidRDefault="00F2232B" w:rsidP="00E55723">
      <w:pPr>
        <w:numPr>
          <w:ilvl w:val="0"/>
          <w:numId w:val="81"/>
        </w:numPr>
        <w:ind w:left="1800" w:right="360"/>
        <w:rPr>
          <w:b/>
        </w:rPr>
      </w:pPr>
      <w:r w:rsidRPr="00D52B0B">
        <w:lastRenderedPageBreak/>
        <w:t xml:space="preserve">Storage Map </w:t>
      </w:r>
      <w:r>
        <w:t xml:space="preserve">cells </w:t>
      </w:r>
      <w:r w:rsidRPr="00D52B0B">
        <w:t xml:space="preserve">that are available </w:t>
      </w:r>
      <w:r>
        <w:t xml:space="preserve">appear </w:t>
      </w:r>
      <w:r w:rsidRPr="00D52B0B">
        <w:t>in beige or brown color</w:t>
      </w:r>
      <w:r>
        <w:t>.</w:t>
      </w:r>
      <w:r w:rsidRPr="00D52B0B">
        <w:t xml:space="preserve"> </w:t>
      </w:r>
    </w:p>
    <w:p w14:paraId="3760A9DA" w14:textId="77777777" w:rsidR="00F2232B" w:rsidRDefault="00F2232B" w:rsidP="00E55723">
      <w:pPr>
        <w:numPr>
          <w:ilvl w:val="0"/>
          <w:numId w:val="81"/>
        </w:numPr>
        <w:ind w:left="1800" w:right="360"/>
      </w:pPr>
      <w:r>
        <w:t>Cells</w:t>
      </w:r>
      <w:r w:rsidRPr="00D52B0B">
        <w:t xml:space="preserve"> that are </w:t>
      </w:r>
      <w:r>
        <w:t xml:space="preserve">used appear </w:t>
      </w:r>
      <w:r w:rsidRPr="00D52B0B">
        <w:t xml:space="preserve">in red or rust color. </w:t>
      </w:r>
    </w:p>
    <w:p w14:paraId="1260EE3C" w14:textId="77777777" w:rsidR="00F2232B" w:rsidRPr="00D52B0B" w:rsidDel="00706962" w:rsidRDefault="00F2232B" w:rsidP="00E55723">
      <w:pPr>
        <w:numPr>
          <w:ilvl w:val="0"/>
          <w:numId w:val="81"/>
        </w:numPr>
        <w:ind w:left="1800" w:right="360"/>
      </w:pPr>
      <w:r>
        <w:t>The c</w:t>
      </w:r>
      <w:r w:rsidRPr="00D52B0B">
        <w:t xml:space="preserve">urrent selection </w:t>
      </w:r>
      <w:r>
        <w:t xml:space="preserve">appears </w:t>
      </w:r>
      <w:r w:rsidRPr="00D52B0B">
        <w:t>in green</w:t>
      </w:r>
      <w:r>
        <w:t xml:space="preserve"> color</w:t>
      </w:r>
      <w:r w:rsidRPr="00D52B0B">
        <w:t>.</w:t>
      </w:r>
      <w:r w:rsidRPr="00D52B0B">
        <w:br/>
      </w:r>
    </w:p>
    <w:p w14:paraId="2BA025B3" w14:textId="77777777" w:rsidR="00F2232B" w:rsidRPr="00D52B0B" w:rsidRDefault="00F2232B" w:rsidP="00F2232B">
      <w:pPr>
        <w:ind w:left="720"/>
      </w:pPr>
      <w:r w:rsidRPr="00691675">
        <w:rPr>
          <w:noProof/>
        </w:rPr>
        <w:drawing>
          <wp:inline distT="0" distB="0" distL="0" distR="0" wp14:anchorId="7E151712" wp14:editId="0A231098">
            <wp:extent cx="6142990" cy="6999605"/>
            <wp:effectExtent l="19050" t="19050" r="10160" b="10795"/>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2990" cy="6999605"/>
                    </a:xfrm>
                    <a:prstGeom prst="rect">
                      <a:avLst/>
                    </a:prstGeom>
                    <a:noFill/>
                    <a:ln w="3175">
                      <a:solidFill>
                        <a:schemeClr val="tx1"/>
                      </a:solidFill>
                    </a:ln>
                  </pic:spPr>
                </pic:pic>
              </a:graphicData>
            </a:graphic>
          </wp:inline>
        </w:drawing>
      </w:r>
    </w:p>
    <w:p w14:paraId="39D31CD1" w14:textId="77777777" w:rsidR="00F2232B" w:rsidRPr="00D52B0B" w:rsidRDefault="00F2232B" w:rsidP="00F2232B">
      <w:pPr>
        <w:pStyle w:val="Figure"/>
        <w:tabs>
          <w:tab w:val="clear" w:pos="1710"/>
          <w:tab w:val="num" w:pos="1800"/>
        </w:tabs>
        <w:ind w:left="1152" w:hanging="432"/>
        <w:rPr>
          <w:u w:val="single"/>
        </w:rPr>
      </w:pPr>
      <w:r>
        <w:t>Storage map</w:t>
      </w:r>
    </w:p>
    <w:p w14:paraId="73056121" w14:textId="77777777" w:rsidR="00F2232B" w:rsidRPr="00D52B0B" w:rsidRDefault="00F2232B" w:rsidP="00F2232B">
      <w:pPr>
        <w:ind w:left="2070"/>
        <w:rPr>
          <w:b/>
          <w:u w:val="single"/>
        </w:rPr>
      </w:pPr>
    </w:p>
    <w:p w14:paraId="306C1BB6" w14:textId="77777777" w:rsidR="00F2232B" w:rsidRDefault="00F2232B" w:rsidP="00C9791D">
      <w:pPr>
        <w:pStyle w:val="BodyText"/>
        <w:numPr>
          <w:ilvl w:val="0"/>
          <w:numId w:val="92"/>
        </w:numPr>
      </w:pPr>
      <w:r>
        <w:t>C</w:t>
      </w:r>
      <w:r w:rsidRPr="00D52B0B">
        <w:t xml:space="preserve">lick the </w:t>
      </w:r>
      <w:r w:rsidRPr="00C42DB7">
        <w:t>cell</w:t>
      </w:r>
      <w:r w:rsidRPr="00D52B0B">
        <w:t xml:space="preserve"> where </w:t>
      </w:r>
      <w:r>
        <w:t>you want to store the biospecimen</w:t>
      </w:r>
      <w:r w:rsidRPr="00D52B0B">
        <w:t>.</w:t>
      </w:r>
    </w:p>
    <w:p w14:paraId="3E6FDE2C" w14:textId="77777777" w:rsidR="00F2232B" w:rsidRDefault="00F2232B" w:rsidP="00F2232B">
      <w:pPr>
        <w:pStyle w:val="BodyText"/>
        <w:ind w:left="720" w:firstLine="720"/>
        <w:rPr>
          <w:b/>
        </w:rPr>
      </w:pPr>
      <w:r w:rsidRPr="0059421F">
        <w:rPr>
          <w:b/>
        </w:rPr>
        <w:t xml:space="preserve">Note: </w:t>
      </w:r>
    </w:p>
    <w:p w14:paraId="64AB1BA5" w14:textId="77777777" w:rsidR="00F2232B" w:rsidRDefault="00F2232B" w:rsidP="00E55723">
      <w:pPr>
        <w:numPr>
          <w:ilvl w:val="0"/>
          <w:numId w:val="81"/>
        </w:numPr>
        <w:ind w:left="1800" w:right="360"/>
      </w:pPr>
      <w:r w:rsidRPr="00D52B0B">
        <w:lastRenderedPageBreak/>
        <w:t xml:space="preserve">To </w:t>
      </w:r>
      <w:r>
        <w:t>view the biospecimen</w:t>
      </w:r>
      <w:r w:rsidRPr="00D52B0B">
        <w:t xml:space="preserve">s </w:t>
      </w:r>
      <w:r>
        <w:t xml:space="preserve">that </w:t>
      </w:r>
      <w:r w:rsidRPr="00D52B0B">
        <w:t>are stored</w:t>
      </w:r>
      <w:r>
        <w:t>, move</w:t>
      </w:r>
      <w:r w:rsidRPr="00D52B0B">
        <w:t xml:space="preserve"> the cursor over the red cells. </w:t>
      </w:r>
    </w:p>
    <w:p w14:paraId="135064BB" w14:textId="77777777" w:rsidR="00F2232B" w:rsidRPr="0059421F" w:rsidRDefault="00F2232B" w:rsidP="00E55723">
      <w:pPr>
        <w:numPr>
          <w:ilvl w:val="0"/>
          <w:numId w:val="81"/>
        </w:numPr>
        <w:ind w:left="1800" w:right="360"/>
      </w:pPr>
      <w:r w:rsidRPr="00D52B0B">
        <w:t xml:space="preserve">To display or hide numbers in the cells, </w:t>
      </w:r>
      <w:r>
        <w:t xml:space="preserve">in the </w:t>
      </w:r>
      <w:r w:rsidRPr="00A67650">
        <w:rPr>
          <w:b/>
        </w:rPr>
        <w:t>Toggle Numbers</w:t>
      </w:r>
      <w:r w:rsidRPr="00D52B0B">
        <w:t xml:space="preserve"> </w:t>
      </w:r>
      <w:r>
        <w:t xml:space="preserve">field, click </w:t>
      </w:r>
      <w:r w:rsidRPr="00A67650">
        <w:rPr>
          <w:b/>
        </w:rPr>
        <w:t>Off</w:t>
      </w:r>
      <w:r w:rsidRPr="00D52B0B">
        <w:t xml:space="preserve">.  </w:t>
      </w:r>
    </w:p>
    <w:p w14:paraId="0E3520F8" w14:textId="77777777" w:rsidR="00F2232B" w:rsidRDefault="00F2232B" w:rsidP="00F2232B"/>
    <w:p w14:paraId="273E8510" w14:textId="77777777" w:rsidR="00F2232B" w:rsidRDefault="00F2232B" w:rsidP="00E55723">
      <w:pPr>
        <w:pStyle w:val="BodyText"/>
        <w:numPr>
          <w:ilvl w:val="0"/>
          <w:numId w:val="88"/>
        </w:numPr>
        <w:ind w:right="720"/>
      </w:pPr>
      <w:r w:rsidRPr="00D52B0B">
        <w:t xml:space="preserve">Click </w:t>
      </w:r>
      <w:r w:rsidRPr="00FC5F2B">
        <w:rPr>
          <w:b/>
        </w:rPr>
        <w:t>CHECK IN SAMPLE</w:t>
      </w:r>
      <w:r w:rsidRPr="00D52B0B">
        <w:t xml:space="preserve">. </w:t>
      </w:r>
    </w:p>
    <w:p w14:paraId="24838EC8" w14:textId="1AAF9439" w:rsidR="00F2232B" w:rsidRPr="002F2CF5" w:rsidRDefault="00F2232B" w:rsidP="00F2232B">
      <w:pPr>
        <w:pStyle w:val="BodyText"/>
        <w:ind w:left="720" w:right="720"/>
        <w:rPr>
          <w:lang w:val="en-US"/>
        </w:rPr>
      </w:pPr>
      <w:r>
        <w:rPr>
          <w:lang w:val="en-US"/>
        </w:rPr>
        <w:t xml:space="preserve">The </w:t>
      </w:r>
      <w:r w:rsidRPr="00D66034">
        <w:rPr>
          <w:b/>
          <w:lang w:val="en-US"/>
        </w:rPr>
        <w:t>Sample</w:t>
      </w:r>
      <w:r>
        <w:rPr>
          <w:lang w:val="en-US"/>
        </w:rPr>
        <w:t xml:space="preserve"> window closes. </w:t>
      </w:r>
      <w:r>
        <w:t>The biospecimen is checked in</w:t>
      </w:r>
      <w:ins w:id="3743" w:author="Sayali Dev" w:date="2018-02-02T15:51:00Z">
        <w:r w:rsidR="00B722BC">
          <w:rPr>
            <w:lang w:val="en-US"/>
          </w:rPr>
          <w:t>. In the shipment cart</w:t>
        </w:r>
        <w:r w:rsidR="00B722BC">
          <w:t xml:space="preserve">, </w:t>
        </w:r>
      </w:ins>
      <w:del w:id="3744" w:author="Sayali Dev" w:date="2018-02-02T15:51:00Z">
        <w:r w:rsidDel="00B722BC">
          <w:delText xml:space="preserve"> and </w:delText>
        </w:r>
      </w:del>
      <w:r>
        <w:t>a</w:t>
      </w:r>
      <w:r w:rsidRPr="00D52B0B">
        <w:t xml:space="preserve"> blue check mark appears next to this </w:t>
      </w:r>
      <w:r>
        <w:t>biospecimen</w:t>
      </w:r>
      <w:ins w:id="3745" w:author="Sayali Dev" w:date="2018-02-02T15:51:00Z">
        <w:r w:rsidR="00B722BC">
          <w:rPr>
            <w:lang w:val="en-US"/>
          </w:rPr>
          <w:t>.</w:t>
        </w:r>
      </w:ins>
      <w:r>
        <w:rPr>
          <w:lang w:val="en-US"/>
        </w:rPr>
        <w:t xml:space="preserve"> </w:t>
      </w:r>
      <w:del w:id="3746" w:author="Sayali Dev" w:date="2018-02-02T15:51:00Z">
        <w:r w:rsidDel="00B722BC">
          <w:rPr>
            <w:lang w:val="en-US"/>
          </w:rPr>
          <w:delText>in the shipment cart</w:delText>
        </w:r>
        <w:r w:rsidRPr="00D52B0B" w:rsidDel="00B722BC">
          <w:delText>.</w:delText>
        </w:r>
        <w:r w:rsidDel="00B722BC">
          <w:rPr>
            <w:lang w:val="en-US"/>
          </w:rPr>
          <w:delText xml:space="preserve"> </w:delText>
        </w:r>
      </w:del>
      <w:r>
        <w:rPr>
          <w:lang w:val="en-US"/>
        </w:rPr>
        <w:t xml:space="preserve">The </w:t>
      </w:r>
      <w:ins w:id="3747" w:author="Sayali Dev" w:date="2018-02-02T15:52:00Z">
        <w:r w:rsidR="00B722BC">
          <w:rPr>
            <w:lang w:val="en-US"/>
          </w:rPr>
          <w:t>S</w:t>
        </w:r>
      </w:ins>
      <w:del w:id="3748" w:author="Sayali Dev" w:date="2018-02-02T15:52:00Z">
        <w:r w:rsidDel="00B722BC">
          <w:rPr>
            <w:lang w:val="en-US"/>
          </w:rPr>
          <w:delText>bios</w:delText>
        </w:r>
      </w:del>
      <w:r>
        <w:rPr>
          <w:lang w:val="en-US"/>
        </w:rPr>
        <w:t xml:space="preserve">pecimen status in the shipment cart is </w:t>
      </w:r>
      <w:del w:id="3749" w:author="Sayali Dev" w:date="2018-02-02T15:52:00Z">
        <w:r w:rsidDel="00B722BC">
          <w:rPr>
            <w:lang w:val="en-US"/>
          </w:rPr>
          <w:delText xml:space="preserve">also </w:delText>
        </w:r>
      </w:del>
      <w:r>
        <w:rPr>
          <w:lang w:val="en-US"/>
        </w:rPr>
        <w:t>updated to</w:t>
      </w:r>
      <w:ins w:id="3750" w:author="Sayali Dev" w:date="2018-02-02T15:52:00Z">
        <w:r w:rsidR="00B722BC">
          <w:rPr>
            <w:lang w:val="en-US"/>
          </w:rPr>
          <w:t xml:space="preserve"> </w:t>
        </w:r>
        <w:r w:rsidR="00B722BC" w:rsidRPr="00B722BC">
          <w:rPr>
            <w:b/>
            <w:lang w:val="en-US"/>
            <w:rPrChange w:id="3751" w:author="Sayali Dev" w:date="2018-02-02T15:52:00Z">
              <w:rPr>
                <w:lang w:val="en-US"/>
              </w:rPr>
            </w:rPrChange>
          </w:rPr>
          <w:t>In Inventory</w:t>
        </w:r>
        <w:r w:rsidR="00B722BC">
          <w:rPr>
            <w:b/>
            <w:lang w:val="en-US"/>
          </w:rPr>
          <w:t xml:space="preserve"> </w:t>
        </w:r>
        <w:r w:rsidR="00B722BC" w:rsidRPr="00B722BC">
          <w:rPr>
            <w:lang w:val="en-US"/>
            <w:rPrChange w:id="3752" w:author="Sayali Dev" w:date="2018-02-02T15:53:00Z">
              <w:rPr>
                <w:b/>
                <w:lang w:val="en-US"/>
              </w:rPr>
            </w:rPrChange>
          </w:rPr>
          <w:t>and</w:t>
        </w:r>
        <w:r w:rsidR="00B722BC">
          <w:rPr>
            <w:b/>
            <w:lang w:val="en-US"/>
          </w:rPr>
          <w:t xml:space="preserve"> </w:t>
        </w:r>
        <w:r w:rsidR="00B722BC" w:rsidRPr="00B722BC">
          <w:rPr>
            <w:lang w:val="en-US"/>
            <w:rPrChange w:id="3753" w:author="Sayali Dev" w:date="2018-02-02T15:53:00Z">
              <w:rPr>
                <w:b/>
                <w:lang w:val="en-US"/>
              </w:rPr>
            </w:rPrChange>
          </w:rPr>
          <w:t>storage location</w:t>
        </w:r>
      </w:ins>
      <w:r>
        <w:rPr>
          <w:lang w:val="en-US"/>
        </w:rPr>
        <w:t xml:space="preserve"> reflect</w:t>
      </w:r>
      <w:ins w:id="3754" w:author="Sayali Dev" w:date="2018-02-02T15:53:00Z">
        <w:r w:rsidR="00B722BC">
          <w:rPr>
            <w:lang w:val="en-US"/>
          </w:rPr>
          <w:t xml:space="preserve">s </w:t>
        </w:r>
      </w:ins>
      <w:del w:id="3755" w:author="Sayali Dev" w:date="2018-02-02T15:53:00Z">
        <w:r w:rsidDel="00B722BC">
          <w:rPr>
            <w:lang w:val="en-US"/>
          </w:rPr>
          <w:delText xml:space="preserve"> </w:delText>
        </w:r>
      </w:del>
      <w:ins w:id="3756" w:author="Sayali Dev" w:date="2018-02-02T15:53:00Z">
        <w:r w:rsidR="00B722BC">
          <w:rPr>
            <w:lang w:val="en-US"/>
          </w:rPr>
          <w:t>as</w:t>
        </w:r>
      </w:ins>
      <w:del w:id="3757" w:author="Sayali Dev" w:date="2018-02-02T15:53:00Z">
        <w:r w:rsidDel="00B722BC">
          <w:rPr>
            <w:lang w:val="en-US"/>
          </w:rPr>
          <w:delText>the status</w:delText>
        </w:r>
      </w:del>
      <w:r>
        <w:rPr>
          <w:lang w:val="en-US"/>
        </w:rPr>
        <w:t xml:space="preserve"> specified in the </w:t>
      </w:r>
      <w:r w:rsidRPr="003D1387">
        <w:rPr>
          <w:b/>
          <w:lang w:val="en-US"/>
        </w:rPr>
        <w:t>Sample</w:t>
      </w:r>
      <w:r>
        <w:rPr>
          <w:lang w:val="en-US"/>
        </w:rPr>
        <w:t xml:space="preserve"> window.</w:t>
      </w:r>
    </w:p>
    <w:p w14:paraId="66094B92" w14:textId="77777777" w:rsidR="00F2232B" w:rsidRPr="00066477" w:rsidRDefault="00F2232B" w:rsidP="00F2232B">
      <w:pPr>
        <w:pStyle w:val="BodyText"/>
        <w:ind w:left="720"/>
        <w:rPr>
          <w:b/>
          <w:lang w:val="en-US"/>
        </w:rPr>
      </w:pPr>
      <w:r>
        <w:rPr>
          <w:b/>
          <w:lang w:val="en-US"/>
        </w:rPr>
        <w:br/>
      </w:r>
      <w:r w:rsidRPr="00D52B0B">
        <w:rPr>
          <w:b/>
        </w:rPr>
        <w:t xml:space="preserve">Note: </w:t>
      </w:r>
    </w:p>
    <w:p w14:paraId="2AF93375" w14:textId="77777777" w:rsidR="00277EF0" w:rsidRPr="00277EF0" w:rsidRDefault="00F2232B" w:rsidP="00C9791D">
      <w:pPr>
        <w:pStyle w:val="BodyText"/>
        <w:numPr>
          <w:ilvl w:val="0"/>
          <w:numId w:val="101"/>
        </w:numPr>
        <w:ind w:right="720"/>
        <w:rPr>
          <w:ins w:id="3758" w:author="Sayali Dev" w:date="2018-02-02T15:53:00Z"/>
          <w:rPrChange w:id="3759" w:author="Sayali Dev" w:date="2018-02-02T15:53:00Z">
            <w:rPr>
              <w:ins w:id="3760" w:author="Sayali Dev" w:date="2018-02-02T15:53:00Z"/>
              <w:lang w:val="en-US"/>
            </w:rPr>
          </w:rPrChange>
        </w:rPr>
      </w:pPr>
      <w:r w:rsidRPr="00066477">
        <w:rPr>
          <w:lang w:val="en-US"/>
        </w:rPr>
        <w:t xml:space="preserve">The shipment status remains </w:t>
      </w:r>
      <w:r w:rsidRPr="005A33B7">
        <w:rPr>
          <w:b/>
        </w:rPr>
        <w:t>Awaiting Samples Check-in</w:t>
      </w:r>
      <w:r w:rsidRPr="00066477">
        <w:rPr>
          <w:lang w:val="en-US"/>
        </w:rPr>
        <w:t xml:space="preserve"> until the last </w:t>
      </w:r>
      <w:r>
        <w:rPr>
          <w:lang w:val="en-US"/>
        </w:rPr>
        <w:t>biospecimen</w:t>
      </w:r>
      <w:r w:rsidRPr="00066477">
        <w:rPr>
          <w:lang w:val="en-US"/>
        </w:rPr>
        <w:t xml:space="preserve"> is checked in. </w:t>
      </w:r>
    </w:p>
    <w:p w14:paraId="0DA513BB" w14:textId="1EA4951D" w:rsidR="00F2232B" w:rsidRPr="002F2CF5" w:rsidRDefault="00F2232B" w:rsidP="00C9791D">
      <w:pPr>
        <w:pStyle w:val="BodyText"/>
        <w:numPr>
          <w:ilvl w:val="0"/>
          <w:numId w:val="101"/>
        </w:numPr>
        <w:ind w:right="720"/>
      </w:pPr>
      <w:r>
        <w:rPr>
          <w:lang w:val="en-US"/>
        </w:rPr>
        <w:t>A</w:t>
      </w:r>
      <w:r w:rsidRPr="00D52B0B">
        <w:t xml:space="preserve">fter you check in the last </w:t>
      </w:r>
      <w:r>
        <w:t>biospecimen</w:t>
      </w:r>
      <w:r w:rsidRPr="00D52B0B">
        <w:t xml:space="preserve"> of a shipment, the status changes to </w:t>
      </w:r>
      <w:r w:rsidRPr="00066477">
        <w:rPr>
          <w:b/>
        </w:rPr>
        <w:t>Completed</w:t>
      </w:r>
      <w:r>
        <w:rPr>
          <w:b/>
          <w:lang w:val="en-US"/>
        </w:rPr>
        <w:t>.</w:t>
      </w:r>
    </w:p>
    <w:p w14:paraId="10F2B1CC" w14:textId="77777777" w:rsidR="00F2232B" w:rsidRPr="002F2CF5" w:rsidRDefault="00F2232B" w:rsidP="00C9791D">
      <w:pPr>
        <w:pStyle w:val="BodyText"/>
        <w:numPr>
          <w:ilvl w:val="0"/>
          <w:numId w:val="101"/>
        </w:numPr>
        <w:ind w:right="360"/>
      </w:pPr>
      <w:r w:rsidRPr="00D52B0B">
        <w:t xml:space="preserve">To modify a </w:t>
      </w:r>
      <w:r>
        <w:t>biospecimen</w:t>
      </w:r>
      <w:r w:rsidRPr="00D52B0B">
        <w:t xml:space="preserve"> that you checked in, click th</w:t>
      </w:r>
      <w:r>
        <w:t xml:space="preserve">e blue check mark icon, repeat </w:t>
      </w:r>
      <w:r>
        <w:rPr>
          <w:lang w:val="en-US"/>
        </w:rPr>
        <w:t>s</w:t>
      </w:r>
      <w:r w:rsidRPr="00D52B0B">
        <w:t xml:space="preserve">teps </w:t>
      </w:r>
      <w:r>
        <w:t>7 t</w:t>
      </w:r>
      <w:r>
        <w:rPr>
          <w:lang w:val="en-US"/>
        </w:rPr>
        <w:t xml:space="preserve">o </w:t>
      </w:r>
      <w:r>
        <w:t>9</w:t>
      </w:r>
      <w:r w:rsidRPr="00D52B0B">
        <w:t xml:space="preserve">, and then click </w:t>
      </w:r>
      <w:r w:rsidRPr="00D52B0B">
        <w:rPr>
          <w:b/>
        </w:rPr>
        <w:t>MODIFY</w:t>
      </w:r>
      <w:r w:rsidRPr="00D52B0B">
        <w:t>.</w:t>
      </w:r>
      <w:r>
        <w:t xml:space="preserve"> </w:t>
      </w:r>
    </w:p>
    <w:p w14:paraId="499B8FD0" w14:textId="4A54BD62" w:rsidR="00F2232B" w:rsidRDefault="00277EF0" w:rsidP="00C9791D">
      <w:pPr>
        <w:pStyle w:val="BodyText"/>
        <w:numPr>
          <w:ilvl w:val="0"/>
          <w:numId w:val="101"/>
        </w:numPr>
        <w:ind w:right="270"/>
        <w:rPr>
          <w:lang w:val="en-US"/>
        </w:rPr>
      </w:pPr>
      <w:ins w:id="3761" w:author="Sayali Dev" w:date="2018-02-02T15:54:00Z">
        <w:r>
          <w:rPr>
            <w:lang w:val="en-US"/>
          </w:rPr>
          <w:t xml:space="preserve">In sample window, </w:t>
        </w:r>
      </w:ins>
      <w:del w:id="3762" w:author="Sayali Dev" w:date="2018-02-02T15:54:00Z">
        <w:r w:rsidR="00F2232B" w:rsidDel="00277EF0">
          <w:delText>W</w:delText>
        </w:r>
      </w:del>
      <w:ins w:id="3763" w:author="Sayali Dev" w:date="2018-02-02T15:54:00Z">
        <w:r>
          <w:rPr>
            <w:lang w:val="en-US"/>
          </w:rPr>
          <w:t>w</w:t>
        </w:r>
      </w:ins>
      <w:r w:rsidR="00F2232B">
        <w:t xml:space="preserve">hen you </w:t>
      </w:r>
      <w:r w:rsidR="00F2232B" w:rsidRPr="00D52B0B">
        <w:t xml:space="preserve">modify a current </w:t>
      </w:r>
      <w:r w:rsidR="00F2232B">
        <w:t>s</w:t>
      </w:r>
      <w:r w:rsidR="00F2232B" w:rsidRPr="00D52B0B">
        <w:t xml:space="preserve">torage </w:t>
      </w:r>
      <w:r w:rsidR="00F2232B">
        <w:t>l</w:t>
      </w:r>
      <w:r w:rsidR="00F2232B" w:rsidRPr="00D52B0B">
        <w:t>ocation, the previous location change</w:t>
      </w:r>
      <w:r w:rsidR="00F2232B">
        <w:t>s</w:t>
      </w:r>
      <w:r w:rsidR="00F2232B" w:rsidRPr="00D52B0B">
        <w:t xml:space="preserve"> to gray </w:t>
      </w:r>
      <w:r w:rsidR="00F2232B">
        <w:t xml:space="preserve">color </w:t>
      </w:r>
      <w:r w:rsidR="00F2232B" w:rsidRPr="00D52B0B">
        <w:t xml:space="preserve">and the new selection </w:t>
      </w:r>
      <w:r w:rsidR="00F2232B">
        <w:t xml:space="preserve">is set to </w:t>
      </w:r>
      <w:r w:rsidR="00F2232B" w:rsidRPr="00D52B0B">
        <w:t>green</w:t>
      </w:r>
      <w:r w:rsidR="00F2232B">
        <w:t xml:space="preserve"> color.</w:t>
      </w:r>
    </w:p>
    <w:p w14:paraId="6FE8FAF2" w14:textId="77777777" w:rsidR="00F2232B" w:rsidRDefault="00F2232B" w:rsidP="00F2232B">
      <w:pPr>
        <w:pStyle w:val="BodyText"/>
        <w:ind w:left="1440" w:right="270"/>
        <w:rPr>
          <w:lang w:val="en-US"/>
        </w:rPr>
      </w:pPr>
    </w:p>
    <w:p w14:paraId="481CB745" w14:textId="62EDE865" w:rsidR="007F5CF9" w:rsidRPr="007F5CF9" w:rsidRDefault="00F2232B" w:rsidP="007F5CF9">
      <w:pPr>
        <w:pStyle w:val="Heading3"/>
        <w:rPr>
          <w:ins w:id="3764" w:author="Sayali Dev" w:date="2018-02-15T18:22:00Z"/>
          <w:lang w:val="en-US"/>
        </w:rPr>
      </w:pPr>
      <w:r>
        <w:rPr>
          <w:lang w:val="en-US"/>
        </w:rPr>
        <w:br w:type="page"/>
      </w:r>
      <w:bookmarkStart w:id="3765" w:name="ShipmentsBulkCheckIn"/>
      <w:bookmarkStart w:id="3766" w:name="_Toc506996678"/>
      <w:bookmarkStart w:id="3767" w:name="_Toc452993617"/>
      <w:bookmarkStart w:id="3768" w:name="_Toc300125737"/>
      <w:bookmarkEnd w:id="3765"/>
      <w:ins w:id="3769" w:author="Sayali Dev" w:date="2018-02-15T18:22:00Z">
        <w:r w:rsidR="007F5CF9">
          <w:lastRenderedPageBreak/>
          <w:t xml:space="preserve">Checking in and Store Biospecimens </w:t>
        </w:r>
      </w:ins>
      <w:ins w:id="3770" w:author="Sayali Dev" w:date="2018-02-15T18:23:00Z">
        <w:r w:rsidR="007F5CF9">
          <w:rPr>
            <w:lang w:val="en-US"/>
          </w:rPr>
          <w:t>in Bulk</w:t>
        </w:r>
      </w:ins>
      <w:bookmarkEnd w:id="3766"/>
    </w:p>
    <w:p w14:paraId="57F014B1" w14:textId="5620EC79" w:rsidR="00F2232B" w:rsidDel="007F5CF9" w:rsidRDefault="00F2232B" w:rsidP="00F2232B">
      <w:pPr>
        <w:pStyle w:val="Heading3"/>
        <w:rPr>
          <w:del w:id="3771" w:author="Sayali Dev" w:date="2018-02-15T18:22:00Z"/>
        </w:rPr>
      </w:pPr>
      <w:del w:id="3772" w:author="Sayali Dev" w:date="2018-02-15T18:22:00Z">
        <w:r w:rsidRPr="005C50B6" w:rsidDel="007F5CF9">
          <w:delText>Check</w:delText>
        </w:r>
        <w:r w:rsidDel="007F5CF9">
          <w:delText xml:space="preserve">ing </w:delText>
        </w:r>
        <w:r w:rsidRPr="005C50B6" w:rsidDel="007F5CF9">
          <w:delText xml:space="preserve">In </w:delText>
        </w:r>
        <w:r w:rsidDel="007F5CF9">
          <w:delText>Biospecimen</w:delText>
        </w:r>
        <w:r w:rsidRPr="005C50B6" w:rsidDel="007F5CF9">
          <w:delText xml:space="preserve">s </w:delText>
        </w:r>
        <w:r w:rsidDel="007F5CF9">
          <w:delText>in Bulk</w:delText>
        </w:r>
        <w:bookmarkEnd w:id="3767"/>
      </w:del>
    </w:p>
    <w:bookmarkEnd w:id="3768"/>
    <w:p w14:paraId="3056B107" w14:textId="77777777" w:rsidR="00F2232B" w:rsidRPr="00D52B0B" w:rsidRDefault="00F2232B" w:rsidP="00F2232B">
      <w:pPr>
        <w:pStyle w:val="Heading3"/>
      </w:pPr>
    </w:p>
    <w:p w14:paraId="4596EEAE" w14:textId="77777777" w:rsidR="00EF0F6F" w:rsidRDefault="00F2232B" w:rsidP="00F2232B">
      <w:pPr>
        <w:tabs>
          <w:tab w:val="left" w:pos="10620"/>
        </w:tabs>
        <w:ind w:right="720"/>
        <w:rPr>
          <w:ins w:id="3773" w:author="Sayali Dev" w:date="2018-02-15T18:04:00Z"/>
        </w:rPr>
      </w:pPr>
      <w:r>
        <w:t xml:space="preserve">You can check in all the biospecimens of a shipment as a group and perform several tasks on multiple biospecimens of a shipment. </w:t>
      </w:r>
    </w:p>
    <w:p w14:paraId="08D23482" w14:textId="61E91351" w:rsidR="00F2232B" w:rsidRPr="00D52B0B" w:rsidRDefault="00F2232B" w:rsidP="00F2232B">
      <w:pPr>
        <w:tabs>
          <w:tab w:val="left" w:pos="10620"/>
        </w:tabs>
        <w:ind w:right="720"/>
      </w:pPr>
      <w:r>
        <w:t xml:space="preserve">On the </w:t>
      </w:r>
      <w:r w:rsidRPr="005B034E">
        <w:rPr>
          <w:b/>
        </w:rPr>
        <w:t>Bulk Check-In</w:t>
      </w:r>
      <w:r>
        <w:t xml:space="preserve"> page, you can perform the following tasks</w:t>
      </w:r>
      <w:r w:rsidRPr="00D52B0B">
        <w:t>:</w:t>
      </w:r>
    </w:p>
    <w:p w14:paraId="03352656" w14:textId="77777777" w:rsidR="00F2232B" w:rsidRDefault="00F2232B" w:rsidP="00E55723">
      <w:pPr>
        <w:numPr>
          <w:ilvl w:val="0"/>
          <w:numId w:val="39"/>
        </w:numPr>
        <w:ind w:left="720"/>
      </w:pPr>
      <w:r>
        <w:t>A</w:t>
      </w:r>
      <w:r w:rsidRPr="00D52B0B">
        <w:t xml:space="preserve">dd an </w:t>
      </w:r>
      <w:r>
        <w:t>identifier to a shipment biospecimen.</w:t>
      </w:r>
    </w:p>
    <w:p w14:paraId="290C732E" w14:textId="77777777" w:rsidR="00F2232B" w:rsidRDefault="00F2232B" w:rsidP="00E55723">
      <w:pPr>
        <w:numPr>
          <w:ilvl w:val="0"/>
          <w:numId w:val="39"/>
        </w:numPr>
        <w:ind w:left="720"/>
      </w:pPr>
      <w:r>
        <w:t>Perform searches for specific shipment biospecimens.</w:t>
      </w:r>
    </w:p>
    <w:p w14:paraId="5DAB7F8E" w14:textId="77777777" w:rsidR="00F2232B" w:rsidRDefault="00F2232B" w:rsidP="00E55723">
      <w:pPr>
        <w:numPr>
          <w:ilvl w:val="0"/>
          <w:numId w:val="39"/>
        </w:numPr>
        <w:ind w:left="720"/>
      </w:pPr>
      <w:r>
        <w:t xml:space="preserve">Check </w:t>
      </w:r>
      <w:r w:rsidRPr="00D52B0B">
        <w:t xml:space="preserve">in multiple shipment </w:t>
      </w:r>
      <w:r>
        <w:t xml:space="preserve">biospecimens. </w:t>
      </w:r>
    </w:p>
    <w:p w14:paraId="1749653F" w14:textId="77777777" w:rsidR="00F2232B" w:rsidRPr="00D52B0B" w:rsidRDefault="00F2232B" w:rsidP="00E55723">
      <w:pPr>
        <w:numPr>
          <w:ilvl w:val="0"/>
          <w:numId w:val="39"/>
        </w:numPr>
        <w:ind w:left="720"/>
      </w:pPr>
      <w:r w:rsidRPr="00D52B0B">
        <w:t>Generate</w:t>
      </w:r>
      <w:r>
        <w:t xml:space="preserve">, </w:t>
      </w:r>
      <w:r w:rsidRPr="00D52B0B">
        <w:t>view</w:t>
      </w:r>
      <w:r>
        <w:t xml:space="preserve">, and </w:t>
      </w:r>
      <w:r w:rsidRPr="00D52B0B">
        <w:t xml:space="preserve">print labels for </w:t>
      </w:r>
      <w:r>
        <w:t xml:space="preserve">multiple </w:t>
      </w:r>
      <w:r w:rsidRPr="00D52B0B">
        <w:t xml:space="preserve">shipment </w:t>
      </w:r>
      <w:r>
        <w:t>biospecimens</w:t>
      </w:r>
      <w:r w:rsidRPr="00D52B0B">
        <w:t>.</w:t>
      </w:r>
    </w:p>
    <w:p w14:paraId="75BDE29F" w14:textId="77777777" w:rsidR="00F2232B" w:rsidRPr="00D52B0B" w:rsidRDefault="00F2232B" w:rsidP="00E55723">
      <w:pPr>
        <w:numPr>
          <w:ilvl w:val="0"/>
          <w:numId w:val="39"/>
        </w:numPr>
        <w:ind w:left="720"/>
      </w:pPr>
      <w:r w:rsidRPr="00D52B0B">
        <w:t xml:space="preserve">Generate </w:t>
      </w:r>
      <w:r>
        <w:t>a l</w:t>
      </w:r>
      <w:r w:rsidRPr="00D52B0B">
        <w:t xml:space="preserve">ist of </w:t>
      </w:r>
      <w:r>
        <w:t xml:space="preserve">multiple </w:t>
      </w:r>
      <w:r w:rsidRPr="00D52B0B">
        <w:t xml:space="preserve">shipment </w:t>
      </w:r>
      <w:r>
        <w:t>biospecimens.</w:t>
      </w:r>
      <w:r w:rsidRPr="00D52B0B">
        <w:br/>
      </w:r>
    </w:p>
    <w:p w14:paraId="10ABEB92" w14:textId="77777777" w:rsidR="00F2232B" w:rsidRPr="00D52B0B" w:rsidRDefault="00F2232B" w:rsidP="00F2232B">
      <w:pPr>
        <w:rPr>
          <w:b/>
        </w:rPr>
      </w:pPr>
      <w:r w:rsidRPr="00D52B0B">
        <w:rPr>
          <w:b/>
        </w:rPr>
        <w:t xml:space="preserve">Note: </w:t>
      </w:r>
    </w:p>
    <w:p w14:paraId="2E78F29E" w14:textId="36BF0894" w:rsidR="00F2232B" w:rsidRPr="00D52B0B" w:rsidDel="00575ED8" w:rsidRDefault="00F2232B" w:rsidP="00E55723">
      <w:pPr>
        <w:pStyle w:val="BodyText"/>
        <w:numPr>
          <w:ilvl w:val="0"/>
          <w:numId w:val="86"/>
        </w:numPr>
        <w:rPr>
          <w:del w:id="3774" w:author="Sayali Dev" w:date="2018-02-02T15:55:00Z"/>
        </w:rPr>
      </w:pPr>
      <w:del w:id="3775" w:author="Sayali Dev" w:date="2018-02-02T15:55:00Z">
        <w:r w:rsidDel="00575ED8">
          <w:delText xml:space="preserve">Only Biobank users can check in biospecimens in bulk. </w:delText>
        </w:r>
      </w:del>
    </w:p>
    <w:p w14:paraId="7100622D" w14:textId="77777777" w:rsidR="00F2232B" w:rsidRPr="00D52B0B" w:rsidRDefault="00F2232B" w:rsidP="00E55723">
      <w:pPr>
        <w:numPr>
          <w:ilvl w:val="0"/>
          <w:numId w:val="86"/>
        </w:numPr>
      </w:pPr>
      <w:r w:rsidRPr="00D52B0B">
        <w:t xml:space="preserve">The shipment must have the </w:t>
      </w:r>
      <w:r w:rsidRPr="005A33B7">
        <w:rPr>
          <w:b/>
        </w:rPr>
        <w:t>Awaiting Samples Check-in</w:t>
      </w:r>
      <w:r w:rsidRPr="00066477">
        <w:t xml:space="preserve"> </w:t>
      </w:r>
      <w:r w:rsidRPr="00D52B0B">
        <w:t>status.</w:t>
      </w:r>
    </w:p>
    <w:p w14:paraId="36C33CD4" w14:textId="77777777" w:rsidR="00F2232B" w:rsidRPr="00D52B0B" w:rsidRDefault="00F2232B" w:rsidP="00F2232B">
      <w:pPr>
        <w:rPr>
          <w:b/>
        </w:rPr>
      </w:pPr>
    </w:p>
    <w:p w14:paraId="7B015AD1" w14:textId="77777777" w:rsidR="00F2232B" w:rsidRPr="00D52B0B" w:rsidRDefault="00F2232B" w:rsidP="00F2232B">
      <w:r w:rsidRPr="00D52B0B">
        <w:t xml:space="preserve">To </w:t>
      </w:r>
      <w:r>
        <w:t xml:space="preserve">access the </w:t>
      </w:r>
      <w:r w:rsidRPr="003C4F3A">
        <w:rPr>
          <w:b/>
        </w:rPr>
        <w:t>Bulk Check-In</w:t>
      </w:r>
      <w:r>
        <w:t xml:space="preserve"> page</w:t>
      </w:r>
      <w:r w:rsidRPr="00D52B0B">
        <w:t>:</w:t>
      </w:r>
    </w:p>
    <w:p w14:paraId="7E0600E7" w14:textId="77777777" w:rsidR="00F2232B" w:rsidRPr="00D52B0B" w:rsidRDefault="00F2232B" w:rsidP="00F2232B"/>
    <w:p w14:paraId="475D9D39" w14:textId="21CD4AC3" w:rsidR="00F2232B" w:rsidRDefault="00F2232B" w:rsidP="00C9791D">
      <w:pPr>
        <w:numPr>
          <w:ilvl w:val="0"/>
          <w:numId w:val="93"/>
        </w:numPr>
      </w:pPr>
      <w:del w:id="3776" w:author="Sayali Dev" w:date="2018-01-31T17:54:00Z">
        <w:r w:rsidDel="009A119E">
          <w:delText>Log on</w:delText>
        </w:r>
      </w:del>
      <w:ins w:id="3777" w:author="Sayali Dev" w:date="2018-01-31T17:54:00Z">
        <w:r w:rsidR="009A119E">
          <w:t>Log in</w:t>
        </w:r>
      </w:ins>
      <w:r>
        <w:t xml:space="preserve"> to the application using your </w:t>
      </w:r>
      <w:del w:id="3778" w:author="Sayali Dev" w:date="2018-01-31T17:55:00Z">
        <w:r w:rsidDel="00A62626">
          <w:delText>logon</w:delText>
        </w:r>
      </w:del>
      <w:ins w:id="3779" w:author="Sayali Dev" w:date="2018-01-31T17:55:00Z">
        <w:r w:rsidR="00A62626">
          <w:t>log in</w:t>
        </w:r>
      </w:ins>
      <w:r>
        <w:t xml:space="preserve"> credentials. </w:t>
      </w:r>
    </w:p>
    <w:p w14:paraId="6D655E8F" w14:textId="77777777" w:rsidR="00F2232B" w:rsidRDefault="00F2232B" w:rsidP="00F2232B">
      <w:pPr>
        <w:ind w:left="720"/>
      </w:pPr>
      <w:r>
        <w:t xml:space="preserve">The home page appears. </w:t>
      </w:r>
    </w:p>
    <w:p w14:paraId="64E97F65" w14:textId="77777777" w:rsidR="00F2232B" w:rsidRDefault="00F2232B" w:rsidP="00F2232B">
      <w:pPr>
        <w:ind w:left="720"/>
      </w:pPr>
    </w:p>
    <w:p w14:paraId="6CC931CF" w14:textId="77777777" w:rsidR="00F2232B" w:rsidRDefault="00F2232B" w:rsidP="00C9791D">
      <w:pPr>
        <w:numPr>
          <w:ilvl w:val="0"/>
          <w:numId w:val="93"/>
        </w:numPr>
      </w:pPr>
      <w:r>
        <w:t xml:space="preserve">Point to the arrow of the </w:t>
      </w:r>
      <w:r w:rsidRPr="00F2157D">
        <w:rPr>
          <w:b/>
        </w:rPr>
        <w:t>BMS</w:t>
      </w:r>
      <w:r>
        <w:t xml:space="preserve"> tab, and then click </w:t>
      </w:r>
      <w:r w:rsidRPr="00FF2F16">
        <w:rPr>
          <w:b/>
        </w:rPr>
        <w:t>Shipments</w:t>
      </w:r>
      <w:r w:rsidRPr="00FF2F16">
        <w:t xml:space="preserve">. </w:t>
      </w:r>
    </w:p>
    <w:p w14:paraId="7D88D685" w14:textId="77777777" w:rsidR="00F2232B" w:rsidRDefault="00F2232B" w:rsidP="00F2232B">
      <w:pPr>
        <w:pStyle w:val="BodyText"/>
        <w:ind w:left="720" w:right="720"/>
      </w:pPr>
      <w:r>
        <w:t xml:space="preserve">The </w:t>
      </w:r>
      <w:r>
        <w:rPr>
          <w:b/>
          <w:lang w:val="en-US"/>
        </w:rPr>
        <w:t>S</w:t>
      </w:r>
      <w:r w:rsidRPr="00CC2020">
        <w:rPr>
          <w:b/>
        </w:rPr>
        <w:t xml:space="preserve">hipment </w:t>
      </w:r>
      <w:r>
        <w:rPr>
          <w:b/>
          <w:lang w:val="en-US"/>
        </w:rPr>
        <w:t>S</w:t>
      </w:r>
      <w:r w:rsidRPr="00CC2020">
        <w:rPr>
          <w:b/>
        </w:rPr>
        <w:t>earch</w:t>
      </w:r>
      <w:r>
        <w:t xml:space="preserve"> page appears.</w:t>
      </w:r>
    </w:p>
    <w:p w14:paraId="059AA421" w14:textId="77777777" w:rsidR="00F2232B" w:rsidRDefault="00F2232B" w:rsidP="00F2232B">
      <w:pPr>
        <w:pStyle w:val="BodyText"/>
        <w:ind w:left="720" w:right="720"/>
      </w:pPr>
    </w:p>
    <w:p w14:paraId="18974A8D" w14:textId="77777777" w:rsidR="00F2232B" w:rsidRPr="00FF2F16" w:rsidRDefault="00F2232B" w:rsidP="00C9791D">
      <w:pPr>
        <w:numPr>
          <w:ilvl w:val="0"/>
          <w:numId w:val="93"/>
        </w:numPr>
      </w:pPr>
      <w:r w:rsidRPr="00FF2F16">
        <w:t xml:space="preserve">Click </w:t>
      </w:r>
      <w:r w:rsidRPr="0064347F">
        <w:rPr>
          <w:b/>
        </w:rPr>
        <w:t>SEARCH</w:t>
      </w:r>
      <w:r w:rsidRPr="00FF2F16">
        <w:t xml:space="preserve">. </w:t>
      </w:r>
    </w:p>
    <w:p w14:paraId="7F13BE6A" w14:textId="77777777" w:rsidR="00F2232B" w:rsidRPr="004D6323" w:rsidRDefault="00F2232B" w:rsidP="00F2232B">
      <w:pPr>
        <w:pStyle w:val="BodyText"/>
        <w:ind w:left="720"/>
        <w:rPr>
          <w:lang w:val="en-US"/>
        </w:rPr>
      </w:pPr>
      <w:r w:rsidRPr="0064347F">
        <w:t xml:space="preserve">The shipment search page displays a list of shipments </w:t>
      </w:r>
      <w:r w:rsidRPr="004D6323">
        <w:t>that are accessible based on your login location</w:t>
      </w:r>
      <w:r>
        <w:rPr>
          <w:lang w:val="en-US"/>
        </w:rPr>
        <w:t>.</w:t>
      </w:r>
    </w:p>
    <w:p w14:paraId="337CD561" w14:textId="77777777" w:rsidR="00F2232B" w:rsidRPr="0064347F" w:rsidRDefault="00F2232B" w:rsidP="00F2232B">
      <w:pPr>
        <w:pStyle w:val="BodyText"/>
        <w:ind w:left="720"/>
      </w:pPr>
    </w:p>
    <w:p w14:paraId="5712C13B" w14:textId="77777777" w:rsidR="00F2232B" w:rsidRPr="0064347F" w:rsidRDefault="00F2232B" w:rsidP="00C9791D">
      <w:pPr>
        <w:pStyle w:val="BodyText"/>
        <w:numPr>
          <w:ilvl w:val="0"/>
          <w:numId w:val="93"/>
        </w:numPr>
      </w:pPr>
      <w:r w:rsidRPr="0064347F">
        <w:t xml:space="preserve">Click </w:t>
      </w:r>
      <w:r>
        <w:t>the row of the shipment for which you want to check in biospecimens</w:t>
      </w:r>
      <w:r>
        <w:rPr>
          <w:lang w:val="en-US"/>
        </w:rPr>
        <w:t xml:space="preserve"> in bulk</w:t>
      </w:r>
      <w:r>
        <w:t xml:space="preserve">. </w:t>
      </w:r>
    </w:p>
    <w:p w14:paraId="058BC9DB" w14:textId="77777777" w:rsidR="00F2232B" w:rsidRDefault="00F2232B" w:rsidP="00F2232B">
      <w:pPr>
        <w:pStyle w:val="BodyText"/>
        <w:ind w:left="720" w:right="720"/>
      </w:pPr>
      <w:r w:rsidRPr="0064347F">
        <w:t xml:space="preserve">The </w:t>
      </w:r>
      <w:r w:rsidRPr="0064347F">
        <w:rPr>
          <w:b/>
        </w:rPr>
        <w:t>View Shipment</w:t>
      </w:r>
      <w:r w:rsidRPr="0064347F">
        <w:t xml:space="preserve"> page appears.</w:t>
      </w:r>
    </w:p>
    <w:p w14:paraId="5ECB8CBB" w14:textId="77777777" w:rsidR="00F2232B" w:rsidRDefault="00F2232B" w:rsidP="00F2232B">
      <w:pPr>
        <w:pStyle w:val="BodyText"/>
        <w:ind w:left="720" w:right="720"/>
      </w:pPr>
    </w:p>
    <w:p w14:paraId="41E2C849" w14:textId="77777777" w:rsidR="00F2232B" w:rsidRDefault="00F2232B" w:rsidP="00C9791D">
      <w:pPr>
        <w:pStyle w:val="BodyText"/>
        <w:numPr>
          <w:ilvl w:val="0"/>
          <w:numId w:val="93"/>
        </w:numPr>
        <w:ind w:right="720"/>
      </w:pPr>
      <w:r w:rsidRPr="00D52B0B">
        <w:t xml:space="preserve">Click </w:t>
      </w:r>
      <w:r w:rsidRPr="00D52B0B">
        <w:rPr>
          <w:b/>
        </w:rPr>
        <w:t>B</w:t>
      </w:r>
      <w:r>
        <w:rPr>
          <w:b/>
        </w:rPr>
        <w:t>ULK CHECK-IN</w:t>
      </w:r>
      <w:r w:rsidRPr="00D52B0B">
        <w:t xml:space="preserve">. </w:t>
      </w:r>
    </w:p>
    <w:p w14:paraId="342A7701" w14:textId="77777777" w:rsidR="00F2232B" w:rsidRDefault="00F2232B" w:rsidP="00F2232B">
      <w:pPr>
        <w:pStyle w:val="BodyText"/>
        <w:ind w:left="720" w:right="720"/>
      </w:pPr>
      <w:r>
        <w:t xml:space="preserve">The </w:t>
      </w:r>
      <w:r w:rsidRPr="00621959">
        <w:rPr>
          <w:b/>
        </w:rPr>
        <w:t>Bulk Check-In</w:t>
      </w:r>
      <w:r w:rsidRPr="00D52B0B">
        <w:t xml:space="preserve"> </w:t>
      </w:r>
      <w:r>
        <w:t>page appears</w:t>
      </w:r>
      <w:r w:rsidRPr="00D52B0B">
        <w:t>.</w:t>
      </w:r>
    </w:p>
    <w:p w14:paraId="5C243D13" w14:textId="585DAAE8" w:rsidR="00F2232B" w:rsidDel="00612749" w:rsidRDefault="00612749" w:rsidP="00F2232B">
      <w:pPr>
        <w:pStyle w:val="BodyText"/>
        <w:ind w:left="720" w:right="720"/>
        <w:rPr>
          <w:del w:id="3780" w:author="Sayali Dev" w:date="2018-02-21T16:13:00Z"/>
        </w:rPr>
      </w:pPr>
      <w:moveToRangeStart w:id="3781" w:author="Sayali Dev" w:date="2018-02-21T16:13:00Z" w:name="move506992949"/>
      <w:moveTo w:id="3782" w:author="Sayali Dev" w:date="2018-02-21T16:13:00Z">
        <w:r w:rsidRPr="00691675">
          <w:rPr>
            <w:noProof/>
          </w:rPr>
          <w:drawing>
            <wp:inline distT="0" distB="0" distL="0" distR="0" wp14:anchorId="1C726059" wp14:editId="6AE6F68B">
              <wp:extent cx="6176645" cy="3324225"/>
              <wp:effectExtent l="19050" t="19050" r="14605" b="285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6645" cy="3324225"/>
                      </a:xfrm>
                      <a:prstGeom prst="rect">
                        <a:avLst/>
                      </a:prstGeom>
                      <a:noFill/>
                      <a:ln w="3175">
                        <a:solidFill>
                          <a:schemeClr val="tx1"/>
                        </a:solidFill>
                      </a:ln>
                    </pic:spPr>
                  </pic:pic>
                </a:graphicData>
              </a:graphic>
            </wp:inline>
          </w:drawing>
        </w:r>
      </w:moveTo>
      <w:moveToRangeEnd w:id="3781"/>
    </w:p>
    <w:p w14:paraId="7547E854" w14:textId="3BB934FB" w:rsidR="00F2232B" w:rsidDel="00612749" w:rsidRDefault="00F2232B" w:rsidP="00F2232B">
      <w:pPr>
        <w:pStyle w:val="Caption"/>
        <w:ind w:firstLine="720"/>
        <w:rPr>
          <w:del w:id="3783" w:author="Sayali Dev" w:date="2018-02-21T16:13:00Z"/>
        </w:rPr>
      </w:pPr>
      <w:moveFromRangeStart w:id="3784" w:author="Sayali Dev" w:date="2018-02-21T16:13:00Z" w:name="move506992949"/>
      <w:moveFrom w:id="3785" w:author="Sayali Dev" w:date="2018-02-21T16:13:00Z">
        <w:r w:rsidRPr="00691675" w:rsidDel="00612749">
          <w:rPr>
            <w:noProof/>
          </w:rPr>
          <w:drawing>
            <wp:inline distT="0" distB="0" distL="0" distR="0" wp14:anchorId="7E403EDA" wp14:editId="4B325AF3">
              <wp:extent cx="6176645" cy="3324225"/>
              <wp:effectExtent l="19050" t="19050" r="14605" b="2857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6645" cy="3324225"/>
                      </a:xfrm>
                      <a:prstGeom prst="rect">
                        <a:avLst/>
                      </a:prstGeom>
                      <a:noFill/>
                      <a:ln w="3175">
                        <a:solidFill>
                          <a:schemeClr val="tx1"/>
                        </a:solidFill>
                      </a:ln>
                    </pic:spPr>
                  </pic:pic>
                </a:graphicData>
              </a:graphic>
            </wp:inline>
          </w:drawing>
        </w:r>
      </w:moveFrom>
      <w:moveFromRangeEnd w:id="3784"/>
    </w:p>
    <w:p w14:paraId="62A8C3F7" w14:textId="0B2FCD2E" w:rsidR="00F2232B" w:rsidDel="00612749" w:rsidRDefault="00F2232B">
      <w:pPr>
        <w:pStyle w:val="Figure"/>
        <w:tabs>
          <w:tab w:val="clear" w:pos="1710"/>
          <w:tab w:val="num" w:pos="1800"/>
        </w:tabs>
        <w:ind w:left="0" w:hanging="432"/>
        <w:rPr>
          <w:del w:id="3786" w:author="Sayali Dev" w:date="2018-02-21T16:13:00Z"/>
        </w:rPr>
        <w:pPrChange w:id="3787" w:author="Sayali Dev" w:date="2018-02-21T16:13:00Z">
          <w:pPr>
            <w:pStyle w:val="Figure"/>
            <w:tabs>
              <w:tab w:val="clear" w:pos="1710"/>
              <w:tab w:val="num" w:pos="1800"/>
            </w:tabs>
            <w:ind w:left="1152" w:hanging="432"/>
          </w:pPr>
        </w:pPrChange>
      </w:pPr>
      <w:del w:id="3788" w:author="Sayali Dev" w:date="2018-02-21T16:13:00Z">
        <w:r w:rsidDel="00612749">
          <w:delText>Bulk Check-In page</w:delText>
        </w:r>
      </w:del>
    </w:p>
    <w:p w14:paraId="7F72D8D5" w14:textId="64115C01" w:rsidR="00F2232B" w:rsidRPr="00D52B0B" w:rsidDel="00612749" w:rsidRDefault="00F2232B">
      <w:pPr>
        <w:pStyle w:val="Caption"/>
        <w:ind w:firstLine="720"/>
        <w:rPr>
          <w:del w:id="3789" w:author="Sayali Dev" w:date="2018-02-21T16:13:00Z"/>
        </w:rPr>
        <w:pPrChange w:id="3790" w:author="Sayali Dev" w:date="2018-02-21T16:13:00Z">
          <w:pPr>
            <w:pStyle w:val="BodyText"/>
            <w:ind w:left="720" w:right="720"/>
          </w:pPr>
        </w:pPrChange>
      </w:pPr>
    </w:p>
    <w:p w14:paraId="73F5581D" w14:textId="4254346A" w:rsidR="00F2232B" w:rsidRDefault="00F2232B" w:rsidP="00F2232B">
      <w:pPr>
        <w:pStyle w:val="BodyText"/>
        <w:ind w:left="720"/>
      </w:pPr>
      <w:r>
        <w:br w:type="page"/>
      </w:r>
    </w:p>
    <w:p w14:paraId="264250BD" w14:textId="77777777" w:rsidR="00F2232B" w:rsidRDefault="00F2232B" w:rsidP="00C9791D">
      <w:pPr>
        <w:pStyle w:val="BodyText"/>
        <w:numPr>
          <w:ilvl w:val="0"/>
          <w:numId w:val="93"/>
        </w:numPr>
        <w:ind w:right="540"/>
      </w:pPr>
      <w:r>
        <w:rPr>
          <w:lang w:val="en-US"/>
        </w:rPr>
        <w:lastRenderedPageBreak/>
        <w:t>To search for specific biospecimens in the shipment, e</w:t>
      </w:r>
      <w:r>
        <w:t xml:space="preserve">nter appropriate information in </w:t>
      </w:r>
      <w:r>
        <w:rPr>
          <w:lang w:val="en-US"/>
        </w:rPr>
        <w:t xml:space="preserve">the </w:t>
      </w:r>
      <w:r w:rsidRPr="00E14BC1">
        <w:rPr>
          <w:b/>
          <w:lang w:val="en-US"/>
        </w:rPr>
        <w:t>Table Filter Criteria</w:t>
      </w:r>
      <w:r>
        <w:rPr>
          <w:lang w:val="en-US"/>
        </w:rPr>
        <w:t xml:space="preserve"> </w:t>
      </w:r>
      <w:r>
        <w:t>field</w:t>
      </w:r>
      <w:r>
        <w:rPr>
          <w:lang w:val="en-US"/>
        </w:rPr>
        <w:t>s</w:t>
      </w:r>
      <w:r>
        <w:t xml:space="preserve">. </w:t>
      </w:r>
      <w:r>
        <w:rPr>
          <w:lang w:val="en-US"/>
        </w:rPr>
        <w:t>F</w:t>
      </w:r>
      <w:r>
        <w:t xml:space="preserve">ollowing table lists each field and its description. </w:t>
      </w:r>
    </w:p>
    <w:p w14:paraId="59203468" w14:textId="77777777" w:rsidR="00F2232B" w:rsidRDefault="00F2232B" w:rsidP="00F2232B">
      <w:pPr>
        <w:pStyle w:val="BodyText"/>
        <w:ind w:left="720" w:right="540"/>
      </w:pPr>
    </w:p>
    <w:p w14:paraId="43875A24" w14:textId="6E56BCDF" w:rsidR="00F2232B" w:rsidRPr="00E63C3C" w:rsidRDefault="00F2232B" w:rsidP="00F2232B">
      <w:pPr>
        <w:pStyle w:val="Caption"/>
        <w:ind w:firstLine="720"/>
      </w:pPr>
      <w:r>
        <w:t xml:space="preserve">Table </w:t>
      </w:r>
      <w:fldSimple w:instr=" SEQ Figure \* ARABIC ">
        <w:ins w:id="3791" w:author="Sayali Dev" w:date="2018-02-02T13:47:00Z">
          <w:r w:rsidR="00EB76E3">
            <w:rPr>
              <w:noProof/>
            </w:rPr>
            <w:t>19</w:t>
          </w:r>
        </w:ins>
        <w:del w:id="3792" w:author="Sayali Dev" w:date="2018-02-02T13:47:00Z">
          <w:r w:rsidDel="00EB76E3">
            <w:rPr>
              <w:noProof/>
            </w:rPr>
            <w:delText>21</w:delText>
          </w:r>
        </w:del>
      </w:fldSimple>
      <w:r>
        <w:t xml:space="preserve">: Performing a searching of biospecimens in the shipment </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3793" w:author="Sayali Dev" w:date="2018-02-06T16:59:00Z">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610"/>
        <w:gridCol w:w="7200"/>
        <w:tblGridChange w:id="3794">
          <w:tblGrid>
            <w:gridCol w:w="2610"/>
            <w:gridCol w:w="7200"/>
          </w:tblGrid>
        </w:tblGridChange>
      </w:tblGrid>
      <w:tr w:rsidR="00F2232B" w:rsidRPr="007A152E" w14:paraId="60225758" w14:textId="77777777" w:rsidTr="0061216C">
        <w:trPr>
          <w:cantSplit/>
          <w:trHeight w:val="288"/>
          <w:tblHeader/>
          <w:trPrChange w:id="3795" w:author="Sayali Dev" w:date="2018-02-06T16:59:00Z">
            <w:trPr>
              <w:cantSplit/>
              <w:trHeight w:val="288"/>
              <w:tblHeader/>
            </w:trPr>
          </w:trPrChange>
        </w:trPr>
        <w:tc>
          <w:tcPr>
            <w:tcW w:w="2610" w:type="dxa"/>
            <w:shd w:val="clear" w:color="auto" w:fill="BFBFBF"/>
            <w:vAlign w:val="center"/>
            <w:tcPrChange w:id="3796" w:author="Sayali Dev" w:date="2018-02-06T16:59:00Z">
              <w:tcPr>
                <w:tcW w:w="2610" w:type="dxa"/>
                <w:shd w:val="clear" w:color="auto" w:fill="BFBFBF"/>
                <w:vAlign w:val="center"/>
              </w:tcPr>
            </w:tcPrChange>
          </w:tcPr>
          <w:p w14:paraId="3A99E12F" w14:textId="77777777" w:rsidR="00F2232B" w:rsidRPr="007A152E" w:rsidRDefault="00F2232B" w:rsidP="00F2232B">
            <w:pPr>
              <w:rPr>
                <w:b/>
              </w:rPr>
            </w:pPr>
            <w:r>
              <w:rPr>
                <w:b/>
              </w:rPr>
              <w:t>Field</w:t>
            </w:r>
          </w:p>
        </w:tc>
        <w:tc>
          <w:tcPr>
            <w:tcW w:w="7200" w:type="dxa"/>
            <w:shd w:val="clear" w:color="auto" w:fill="BFBFBF"/>
            <w:vAlign w:val="center"/>
            <w:tcPrChange w:id="3797" w:author="Sayali Dev" w:date="2018-02-06T16:59:00Z">
              <w:tcPr>
                <w:tcW w:w="7200" w:type="dxa"/>
                <w:shd w:val="clear" w:color="auto" w:fill="BFBFBF"/>
                <w:vAlign w:val="center"/>
              </w:tcPr>
            </w:tcPrChange>
          </w:tcPr>
          <w:p w14:paraId="3C609434" w14:textId="77777777" w:rsidR="00F2232B" w:rsidRPr="007A152E" w:rsidRDefault="00F2232B" w:rsidP="00F2232B">
            <w:pPr>
              <w:rPr>
                <w:b/>
              </w:rPr>
            </w:pPr>
            <w:r w:rsidRPr="007A152E">
              <w:rPr>
                <w:b/>
              </w:rPr>
              <w:t>Description</w:t>
            </w:r>
          </w:p>
        </w:tc>
      </w:tr>
      <w:tr w:rsidR="00F2232B" w14:paraId="31A3B036" w14:textId="77777777" w:rsidTr="0061216C">
        <w:trPr>
          <w:cantSplit/>
          <w:trHeight w:val="288"/>
          <w:trPrChange w:id="3798" w:author="Sayali Dev" w:date="2018-02-06T16:59:00Z">
            <w:trPr>
              <w:cantSplit/>
              <w:trHeight w:val="288"/>
            </w:trPr>
          </w:trPrChange>
        </w:trPr>
        <w:tc>
          <w:tcPr>
            <w:tcW w:w="2610" w:type="dxa"/>
            <w:vAlign w:val="center"/>
            <w:tcPrChange w:id="3799" w:author="Sayali Dev" w:date="2018-02-06T16:59:00Z">
              <w:tcPr>
                <w:tcW w:w="2610" w:type="dxa"/>
                <w:vAlign w:val="center"/>
              </w:tcPr>
            </w:tcPrChange>
          </w:tcPr>
          <w:p w14:paraId="207DBD9C" w14:textId="77777777" w:rsidR="00F2232B" w:rsidRDefault="00F2232B" w:rsidP="00F2232B">
            <w:pPr>
              <w:rPr>
                <w:b/>
              </w:rPr>
            </w:pPr>
            <w:r>
              <w:rPr>
                <w:b/>
              </w:rPr>
              <w:t>Sample Status</w:t>
            </w:r>
          </w:p>
        </w:tc>
        <w:tc>
          <w:tcPr>
            <w:tcW w:w="7200" w:type="dxa"/>
            <w:vAlign w:val="center"/>
            <w:tcPrChange w:id="3800" w:author="Sayali Dev" w:date="2018-02-06T16:59:00Z">
              <w:tcPr>
                <w:tcW w:w="7200" w:type="dxa"/>
                <w:vAlign w:val="center"/>
              </w:tcPr>
            </w:tcPrChange>
          </w:tcPr>
          <w:p w14:paraId="12DFE011" w14:textId="77777777" w:rsidR="00F2232B" w:rsidRDefault="00F2232B" w:rsidP="00F2232B">
            <w:r>
              <w:t xml:space="preserve">Click the appropriate status for which you want to search. </w:t>
            </w:r>
          </w:p>
        </w:tc>
      </w:tr>
      <w:tr w:rsidR="00F2232B" w14:paraId="66A00ED2" w14:textId="77777777" w:rsidTr="0061216C">
        <w:trPr>
          <w:cantSplit/>
          <w:trHeight w:val="288"/>
          <w:trPrChange w:id="3801" w:author="Sayali Dev" w:date="2018-02-06T16:59:00Z">
            <w:trPr>
              <w:cantSplit/>
              <w:trHeight w:val="288"/>
            </w:trPr>
          </w:trPrChange>
        </w:trPr>
        <w:tc>
          <w:tcPr>
            <w:tcW w:w="2610" w:type="dxa"/>
            <w:vAlign w:val="center"/>
            <w:tcPrChange w:id="3802" w:author="Sayali Dev" w:date="2018-02-06T16:59:00Z">
              <w:tcPr>
                <w:tcW w:w="2610" w:type="dxa"/>
                <w:vAlign w:val="center"/>
              </w:tcPr>
            </w:tcPrChange>
          </w:tcPr>
          <w:p w14:paraId="6FABDEC2" w14:textId="77777777" w:rsidR="00F2232B" w:rsidRDefault="00F2232B" w:rsidP="00F2232B">
            <w:pPr>
              <w:rPr>
                <w:b/>
              </w:rPr>
            </w:pPr>
            <w:r>
              <w:rPr>
                <w:b/>
              </w:rPr>
              <w:t>Specimen Type</w:t>
            </w:r>
          </w:p>
        </w:tc>
        <w:tc>
          <w:tcPr>
            <w:tcW w:w="7200" w:type="dxa"/>
            <w:tcPrChange w:id="3803" w:author="Sayali Dev" w:date="2018-02-06T16:59:00Z">
              <w:tcPr>
                <w:tcW w:w="7200" w:type="dxa"/>
              </w:tcPr>
            </w:tcPrChange>
          </w:tcPr>
          <w:p w14:paraId="2F8D9BD5" w14:textId="77777777" w:rsidR="00F2232B" w:rsidRDefault="00F2232B" w:rsidP="00F2232B">
            <w:r w:rsidRPr="001F7E1E">
              <w:t xml:space="preserve">Click the appropriate </w:t>
            </w:r>
            <w:r>
              <w:t>specimen type</w:t>
            </w:r>
            <w:r w:rsidRPr="001F7E1E">
              <w:t xml:space="preserve"> for which you want to search. </w:t>
            </w:r>
          </w:p>
        </w:tc>
      </w:tr>
      <w:tr w:rsidR="00F2232B" w14:paraId="43CAD218" w14:textId="77777777" w:rsidTr="0061216C">
        <w:trPr>
          <w:cantSplit/>
          <w:trHeight w:val="288"/>
          <w:trPrChange w:id="3804" w:author="Sayali Dev" w:date="2018-02-06T16:59:00Z">
            <w:trPr>
              <w:cantSplit/>
              <w:trHeight w:val="288"/>
            </w:trPr>
          </w:trPrChange>
        </w:trPr>
        <w:tc>
          <w:tcPr>
            <w:tcW w:w="2610" w:type="dxa"/>
            <w:vAlign w:val="center"/>
            <w:tcPrChange w:id="3805" w:author="Sayali Dev" w:date="2018-02-06T16:59:00Z">
              <w:tcPr>
                <w:tcW w:w="2610" w:type="dxa"/>
                <w:vAlign w:val="center"/>
              </w:tcPr>
            </w:tcPrChange>
          </w:tcPr>
          <w:p w14:paraId="25658354" w14:textId="77777777" w:rsidR="00F2232B" w:rsidRDefault="00F2232B" w:rsidP="00F2232B">
            <w:pPr>
              <w:rPr>
                <w:b/>
              </w:rPr>
            </w:pPr>
            <w:r>
              <w:rPr>
                <w:b/>
              </w:rPr>
              <w:t>Container Type</w:t>
            </w:r>
          </w:p>
        </w:tc>
        <w:tc>
          <w:tcPr>
            <w:tcW w:w="7200" w:type="dxa"/>
            <w:tcPrChange w:id="3806" w:author="Sayali Dev" w:date="2018-02-06T16:59:00Z">
              <w:tcPr>
                <w:tcW w:w="7200" w:type="dxa"/>
              </w:tcPr>
            </w:tcPrChange>
          </w:tcPr>
          <w:p w14:paraId="426BFCB7" w14:textId="77777777" w:rsidR="00F2232B" w:rsidRDefault="00F2232B" w:rsidP="00F2232B">
            <w:r w:rsidRPr="001F7E1E">
              <w:t xml:space="preserve">Click the appropriate </w:t>
            </w:r>
            <w:r>
              <w:t>container type</w:t>
            </w:r>
            <w:r w:rsidRPr="001F7E1E">
              <w:t xml:space="preserve"> for which you want to search. </w:t>
            </w:r>
          </w:p>
        </w:tc>
      </w:tr>
      <w:tr w:rsidR="00F2232B" w14:paraId="45247698" w14:textId="77777777" w:rsidTr="0061216C">
        <w:trPr>
          <w:cantSplit/>
          <w:trHeight w:val="288"/>
          <w:trPrChange w:id="3807" w:author="Sayali Dev" w:date="2018-02-06T16:59:00Z">
            <w:trPr>
              <w:cantSplit/>
              <w:trHeight w:val="288"/>
            </w:trPr>
          </w:trPrChange>
        </w:trPr>
        <w:tc>
          <w:tcPr>
            <w:tcW w:w="2610" w:type="dxa"/>
            <w:vAlign w:val="center"/>
            <w:tcPrChange w:id="3808" w:author="Sayali Dev" w:date="2018-02-06T16:59:00Z">
              <w:tcPr>
                <w:tcW w:w="2610" w:type="dxa"/>
                <w:vAlign w:val="center"/>
              </w:tcPr>
            </w:tcPrChange>
          </w:tcPr>
          <w:p w14:paraId="56EAC5D9" w14:textId="77777777" w:rsidR="00F2232B" w:rsidRDefault="00F2232B" w:rsidP="00F2232B">
            <w:pPr>
              <w:rPr>
                <w:b/>
              </w:rPr>
            </w:pPr>
            <w:r>
              <w:rPr>
                <w:b/>
              </w:rPr>
              <w:t>Sample Type</w:t>
            </w:r>
          </w:p>
        </w:tc>
        <w:tc>
          <w:tcPr>
            <w:tcW w:w="7200" w:type="dxa"/>
            <w:tcPrChange w:id="3809" w:author="Sayali Dev" w:date="2018-02-06T16:59:00Z">
              <w:tcPr>
                <w:tcW w:w="7200" w:type="dxa"/>
              </w:tcPr>
            </w:tcPrChange>
          </w:tcPr>
          <w:p w14:paraId="07B4FB97" w14:textId="77777777" w:rsidR="00F2232B" w:rsidRDefault="00F2232B" w:rsidP="00F2232B">
            <w:r w:rsidRPr="001F7E1E">
              <w:t>Click the appropriate s</w:t>
            </w:r>
            <w:r>
              <w:t xml:space="preserve">ample type </w:t>
            </w:r>
            <w:r w:rsidRPr="001F7E1E">
              <w:t xml:space="preserve">for which you want to search. </w:t>
            </w:r>
          </w:p>
        </w:tc>
      </w:tr>
      <w:tr w:rsidR="00F2232B" w:rsidDel="0061216C" w14:paraId="40DFF1CA" w14:textId="544BFFB0" w:rsidTr="0061216C">
        <w:trPr>
          <w:cantSplit/>
          <w:trHeight w:val="288"/>
          <w:del w:id="3810" w:author="Sayali Dev" w:date="2018-02-06T16:59:00Z"/>
          <w:trPrChange w:id="3811" w:author="Sayali Dev" w:date="2018-02-06T16:59:00Z">
            <w:trPr>
              <w:cantSplit/>
              <w:trHeight w:val="288"/>
            </w:trPr>
          </w:trPrChange>
        </w:trPr>
        <w:tc>
          <w:tcPr>
            <w:tcW w:w="2610" w:type="dxa"/>
            <w:vAlign w:val="center"/>
            <w:tcPrChange w:id="3812" w:author="Sayali Dev" w:date="2018-02-06T16:59:00Z">
              <w:tcPr>
                <w:tcW w:w="2610" w:type="dxa"/>
                <w:vAlign w:val="center"/>
              </w:tcPr>
            </w:tcPrChange>
          </w:tcPr>
          <w:p w14:paraId="22E67B8A" w14:textId="096D84B3" w:rsidR="00F2232B" w:rsidDel="0061216C" w:rsidRDefault="00F2232B" w:rsidP="00F2232B">
            <w:pPr>
              <w:rPr>
                <w:del w:id="3813" w:author="Sayali Dev" w:date="2018-02-06T16:59:00Z"/>
                <w:b/>
              </w:rPr>
            </w:pPr>
            <w:del w:id="3814" w:author="Sayali Dev" w:date="2018-02-06T16:58:00Z">
              <w:r w:rsidDel="0061216C">
                <w:rPr>
                  <w:b/>
                </w:rPr>
                <w:delText>FILTER</w:delText>
              </w:r>
            </w:del>
          </w:p>
        </w:tc>
        <w:tc>
          <w:tcPr>
            <w:tcW w:w="7200" w:type="dxa"/>
            <w:tcPrChange w:id="3815" w:author="Sayali Dev" w:date="2018-02-06T16:59:00Z">
              <w:tcPr>
                <w:tcW w:w="7200" w:type="dxa"/>
              </w:tcPr>
            </w:tcPrChange>
          </w:tcPr>
          <w:p w14:paraId="7F1E1A32" w14:textId="787C5168" w:rsidR="00F2232B" w:rsidRPr="001F7E1E" w:rsidDel="0061216C" w:rsidRDefault="00F2232B">
            <w:pPr>
              <w:rPr>
                <w:del w:id="3816" w:author="Sayali Dev" w:date="2018-02-06T16:59:00Z"/>
              </w:rPr>
            </w:pPr>
            <w:del w:id="3817" w:author="Sayali Dev" w:date="2018-02-06T16:59:00Z">
              <w:r w:rsidDel="0061216C">
                <w:delText xml:space="preserve">Click </w:delText>
              </w:r>
              <w:r w:rsidRPr="00195CE0" w:rsidDel="0061216C">
                <w:rPr>
                  <w:b/>
                </w:rPr>
                <w:delText>FILTER</w:delText>
              </w:r>
              <w:r w:rsidDel="0061216C">
                <w:delText>.</w:delText>
              </w:r>
              <w:r w:rsidDel="0061216C">
                <w:br/>
                <w:delText>The biospecimens list at the bottom of the screen displays the search results based on the selections you made above.</w:delText>
              </w:r>
              <w:r w:rsidDel="0061216C">
                <w:br/>
              </w:r>
              <w:r w:rsidDel="0061216C">
                <w:br/>
                <w:delText xml:space="preserve">For example: If you select </w:delText>
              </w:r>
              <w:r w:rsidRPr="00AA768E" w:rsidDel="0061216C">
                <w:rPr>
                  <w:b/>
                </w:rPr>
                <w:delText>In Inventory</w:delText>
              </w:r>
              <w:r w:rsidDel="0061216C">
                <w:delText xml:space="preserve"> as the Sample Status and </w:delText>
              </w:r>
              <w:r w:rsidRPr="00AA768E" w:rsidDel="0061216C">
                <w:rPr>
                  <w:b/>
                </w:rPr>
                <w:delText>Blood</w:delText>
              </w:r>
              <w:r w:rsidDel="0061216C">
                <w:delText xml:space="preserve"> as the Specimen Type and click </w:delText>
              </w:r>
              <w:r w:rsidDel="0061216C">
                <w:rPr>
                  <w:b/>
                </w:rPr>
                <w:delText>FILTER</w:delText>
              </w:r>
              <w:r w:rsidDel="0061216C">
                <w:delText xml:space="preserve">, the biospecimens list displays only blood biospecimens with status of </w:delText>
              </w:r>
              <w:r w:rsidRPr="00D704ED" w:rsidDel="0061216C">
                <w:rPr>
                  <w:b/>
                </w:rPr>
                <w:delText>In Inventory</w:delText>
              </w:r>
              <w:r w:rsidDel="0061216C">
                <w:delText xml:space="preserve"> in this shipment.</w:delText>
              </w:r>
            </w:del>
          </w:p>
        </w:tc>
      </w:tr>
    </w:tbl>
    <w:p w14:paraId="6A4BB583" w14:textId="77777777" w:rsidR="00F2232B" w:rsidRDefault="00F2232B" w:rsidP="00F2232B">
      <w:pPr>
        <w:pStyle w:val="BodyText"/>
      </w:pPr>
      <w:r>
        <w:t xml:space="preserve"> </w:t>
      </w:r>
    </w:p>
    <w:p w14:paraId="757F4857" w14:textId="77777777" w:rsidR="00F2232B" w:rsidRDefault="00F2232B" w:rsidP="00F2232B">
      <w:pPr>
        <w:pStyle w:val="BodyText"/>
        <w:ind w:left="720"/>
      </w:pPr>
    </w:p>
    <w:p w14:paraId="0D2950BC" w14:textId="21E020A4" w:rsidR="0061216C" w:rsidRDefault="0061216C" w:rsidP="00C9791D">
      <w:pPr>
        <w:pStyle w:val="BodyText"/>
        <w:numPr>
          <w:ilvl w:val="0"/>
          <w:numId w:val="93"/>
        </w:numPr>
        <w:ind w:right="540"/>
        <w:rPr>
          <w:ins w:id="3818" w:author="Sayali Dev" w:date="2018-02-06T16:59:00Z"/>
          <w:lang w:val="en-US"/>
        </w:rPr>
      </w:pPr>
      <w:ins w:id="3819" w:author="Sayali Dev" w:date="2018-02-06T16:58:00Z">
        <w:r>
          <w:rPr>
            <w:lang w:val="en-US"/>
          </w:rPr>
          <w:t xml:space="preserve">Click </w:t>
        </w:r>
      </w:ins>
      <w:ins w:id="3820" w:author="Sayali Dev" w:date="2018-02-06T16:59:00Z">
        <w:r>
          <w:rPr>
            <w:b/>
          </w:rPr>
          <w:t>FILTER</w:t>
        </w:r>
      </w:ins>
    </w:p>
    <w:p w14:paraId="2E50FDFC" w14:textId="5773D7FE" w:rsidR="0061216C" w:rsidRDefault="0061216C">
      <w:pPr>
        <w:pStyle w:val="BodyText"/>
        <w:ind w:left="720" w:right="540"/>
        <w:rPr>
          <w:ins w:id="3821" w:author="Sayali Dev" w:date="2018-02-06T16:59:00Z"/>
        </w:rPr>
        <w:pPrChange w:id="3822" w:author="Sayali Dev" w:date="2018-02-06T16:59:00Z">
          <w:pPr>
            <w:pStyle w:val="BodyText"/>
            <w:numPr>
              <w:numId w:val="93"/>
            </w:numPr>
            <w:ind w:left="720" w:right="540" w:hanging="360"/>
          </w:pPr>
        </w:pPrChange>
      </w:pPr>
      <w:ins w:id="3823" w:author="Sayali Dev" w:date="2018-02-06T16:59:00Z">
        <w:r>
          <w:t>The biospecimens list at the bottom of the screen displays the search results based on the selections you made above.</w:t>
        </w:r>
        <w:r>
          <w:br/>
        </w:r>
        <w:r>
          <w:br/>
          <w:t xml:space="preserve">For example: If you select </w:t>
        </w:r>
        <w:r w:rsidRPr="00AA768E">
          <w:rPr>
            <w:b/>
          </w:rPr>
          <w:t>In Inventory</w:t>
        </w:r>
        <w:r>
          <w:t xml:space="preserve"> as the Sample Status and </w:t>
        </w:r>
        <w:r w:rsidRPr="00AA768E">
          <w:rPr>
            <w:b/>
          </w:rPr>
          <w:t>Blood</w:t>
        </w:r>
        <w:r>
          <w:t xml:space="preserve"> as the Specimen Type and click </w:t>
        </w:r>
        <w:r>
          <w:rPr>
            <w:b/>
          </w:rPr>
          <w:t>FILTER</w:t>
        </w:r>
        <w:r>
          <w:t xml:space="preserve">, the biospecimens list displays only blood biospecimens with status of </w:t>
        </w:r>
        <w:r w:rsidRPr="00D704ED">
          <w:rPr>
            <w:b/>
          </w:rPr>
          <w:t>In Inventory</w:t>
        </w:r>
        <w:r>
          <w:t xml:space="preserve"> in this shipment.</w:t>
        </w:r>
      </w:ins>
    </w:p>
    <w:p w14:paraId="12320B69" w14:textId="77777777" w:rsidR="0061216C" w:rsidRDefault="0061216C">
      <w:pPr>
        <w:pStyle w:val="BodyText"/>
        <w:ind w:left="720" w:right="540"/>
        <w:rPr>
          <w:ins w:id="3824" w:author="Sayali Dev" w:date="2018-02-06T16:59:00Z"/>
          <w:lang w:val="en-US"/>
        </w:rPr>
        <w:pPrChange w:id="3825" w:author="Sayali Dev" w:date="2018-02-06T16:59:00Z">
          <w:pPr>
            <w:pStyle w:val="BodyText"/>
            <w:numPr>
              <w:numId w:val="93"/>
            </w:numPr>
            <w:ind w:left="720" w:right="540" w:hanging="360"/>
          </w:pPr>
        </w:pPrChange>
      </w:pPr>
    </w:p>
    <w:p w14:paraId="2F072512" w14:textId="2F488BD6" w:rsidR="00F2232B" w:rsidRPr="0099492E" w:rsidRDefault="00F2232B" w:rsidP="00C9791D">
      <w:pPr>
        <w:pStyle w:val="BodyText"/>
        <w:numPr>
          <w:ilvl w:val="0"/>
          <w:numId w:val="93"/>
        </w:numPr>
        <w:ind w:right="540"/>
        <w:rPr>
          <w:lang w:val="en-US"/>
        </w:rPr>
      </w:pPr>
      <w:r>
        <w:rPr>
          <w:lang w:val="en-US"/>
        </w:rPr>
        <w:t xml:space="preserve">To </w:t>
      </w:r>
      <w:r w:rsidRPr="00D52B0B">
        <w:t>a</w:t>
      </w:r>
      <w:r>
        <w:rPr>
          <w:lang w:val="en-US"/>
        </w:rPr>
        <w:t>dd</w:t>
      </w:r>
      <w:r w:rsidRPr="00D52B0B">
        <w:t xml:space="preserve"> a</w:t>
      </w:r>
      <w:r w:rsidRPr="0099492E">
        <w:rPr>
          <w:lang w:val="en-US"/>
        </w:rPr>
        <w:t xml:space="preserve"> new</w:t>
      </w:r>
      <w:r w:rsidRPr="00D52B0B">
        <w:t xml:space="preserve"> </w:t>
      </w:r>
      <w:r>
        <w:t>i</w:t>
      </w:r>
      <w:r w:rsidRPr="00D52B0B">
        <w:t xml:space="preserve">dentifier to </w:t>
      </w:r>
      <w:r>
        <w:t>a biospecimen</w:t>
      </w:r>
      <w:r>
        <w:rPr>
          <w:lang w:val="en-US"/>
        </w:rPr>
        <w:t>:</w:t>
      </w:r>
    </w:p>
    <w:p w14:paraId="4025F9EF" w14:textId="77777777" w:rsidR="00F2232B" w:rsidRPr="0036486F" w:rsidRDefault="00F2232B" w:rsidP="00C9791D">
      <w:pPr>
        <w:pStyle w:val="BodyText"/>
        <w:numPr>
          <w:ilvl w:val="0"/>
          <w:numId w:val="103"/>
        </w:numPr>
        <w:ind w:left="1440" w:right="720"/>
      </w:pPr>
      <w:r>
        <w:rPr>
          <w:lang w:val="en-US"/>
        </w:rPr>
        <w:t xml:space="preserve">Click on the </w:t>
      </w:r>
      <w:r w:rsidRPr="0036486F">
        <w:rPr>
          <w:b/>
          <w:lang w:val="en-US"/>
        </w:rPr>
        <w:t>Identifier</w:t>
      </w:r>
      <w:r>
        <w:rPr>
          <w:b/>
          <w:lang w:val="en-US"/>
        </w:rPr>
        <w:t xml:space="preserve"> </w:t>
      </w:r>
      <w:r w:rsidRPr="003E5907">
        <w:rPr>
          <w:lang w:val="en-US"/>
        </w:rPr>
        <w:t xml:space="preserve">of the </w:t>
      </w:r>
      <w:r>
        <w:rPr>
          <w:lang w:val="en-US"/>
        </w:rPr>
        <w:t>biospecimen</w:t>
      </w:r>
      <w:r w:rsidRPr="003E5907">
        <w:rPr>
          <w:lang w:val="en-US"/>
        </w:rPr>
        <w:t xml:space="preserve"> for which</w:t>
      </w:r>
      <w:r>
        <w:rPr>
          <w:b/>
          <w:lang w:val="en-US"/>
        </w:rPr>
        <w:t xml:space="preserve"> </w:t>
      </w:r>
      <w:r w:rsidRPr="0036486F">
        <w:rPr>
          <w:lang w:val="en-US"/>
        </w:rPr>
        <w:t>you want to add</w:t>
      </w:r>
      <w:r>
        <w:rPr>
          <w:lang w:val="en-US"/>
        </w:rPr>
        <w:t xml:space="preserve"> a new identifier</w:t>
      </w:r>
      <w:r w:rsidRPr="0036486F">
        <w:rPr>
          <w:lang w:val="en-US"/>
        </w:rPr>
        <w:t>.</w:t>
      </w:r>
      <w:r>
        <w:rPr>
          <w:lang w:val="en-US"/>
        </w:rPr>
        <w:br/>
        <w:t xml:space="preserve">The </w:t>
      </w:r>
      <w:r w:rsidRPr="0036486F">
        <w:rPr>
          <w:b/>
          <w:lang w:val="en-US"/>
        </w:rPr>
        <w:t>Add Identifier(s)</w:t>
      </w:r>
      <w:r>
        <w:rPr>
          <w:lang w:val="en-US"/>
        </w:rPr>
        <w:t xml:space="preserve"> window is displayed.</w:t>
      </w:r>
    </w:p>
    <w:p w14:paraId="0BF209DD" w14:textId="77777777" w:rsidR="00F2232B" w:rsidRDefault="00F2232B" w:rsidP="00C9791D">
      <w:pPr>
        <w:pStyle w:val="BodyText"/>
        <w:numPr>
          <w:ilvl w:val="0"/>
          <w:numId w:val="103"/>
        </w:numPr>
        <w:ind w:left="1440" w:right="720"/>
      </w:pPr>
      <w:r>
        <w:t>C</w:t>
      </w:r>
      <w:r w:rsidRPr="00585562">
        <w:t xml:space="preserve">lick on the </w:t>
      </w:r>
      <w:r w:rsidRPr="007E0CC7">
        <w:t>add icon</w:t>
      </w:r>
      <w:r w:rsidRPr="00585562">
        <w:t xml:space="preserve"> </w:t>
      </w:r>
      <w:r>
        <w:rPr>
          <w:noProof/>
          <w:lang w:val="en-US" w:eastAsia="en-US"/>
        </w:rPr>
        <w:drawing>
          <wp:inline distT="0" distB="0" distL="0" distR="0" wp14:anchorId="12CD41E9" wp14:editId="6766410A">
            <wp:extent cx="174625" cy="166370"/>
            <wp:effectExtent l="0" t="0" r="0" b="5080"/>
            <wp:docPr id="9217" name="Picture 9217"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r>
        <w:rPr>
          <w:lang w:val="en-US"/>
        </w:rPr>
        <w:br/>
        <w:t>The Source identifier and Identifier Type fields are added to the Add identifier(s) window.</w:t>
      </w:r>
    </w:p>
    <w:p w14:paraId="5F711410" w14:textId="77777777" w:rsidR="00F2232B" w:rsidRPr="00585562" w:rsidRDefault="00F2232B" w:rsidP="00C9791D">
      <w:pPr>
        <w:pStyle w:val="BodyText"/>
        <w:numPr>
          <w:ilvl w:val="0"/>
          <w:numId w:val="103"/>
        </w:numPr>
        <w:ind w:left="1440"/>
      </w:pPr>
      <w:r>
        <w:t xml:space="preserve">In the </w:t>
      </w:r>
      <w:r w:rsidRPr="007E0CC7">
        <w:rPr>
          <w:b/>
        </w:rPr>
        <w:t>Source Identifier</w:t>
      </w:r>
      <w:r w:rsidRPr="00585562">
        <w:t xml:space="preserve"> </w:t>
      </w:r>
      <w:r>
        <w:t>box, type the new identifier</w:t>
      </w:r>
      <w:r w:rsidRPr="00585562">
        <w:t>.</w:t>
      </w:r>
    </w:p>
    <w:p w14:paraId="101B8D2C" w14:textId="77777777" w:rsidR="00F2232B" w:rsidRDefault="00F2232B" w:rsidP="00C9791D">
      <w:pPr>
        <w:pStyle w:val="BodyText"/>
        <w:numPr>
          <w:ilvl w:val="0"/>
          <w:numId w:val="103"/>
        </w:numPr>
        <w:ind w:left="1440" w:right="720"/>
      </w:pPr>
      <w:r>
        <w:t xml:space="preserve">In the </w:t>
      </w:r>
      <w:r w:rsidRPr="00D80DE8">
        <w:rPr>
          <w:b/>
        </w:rPr>
        <w:t>Identifier Type</w:t>
      </w:r>
      <w:r w:rsidRPr="00585562">
        <w:t xml:space="preserve"> </w:t>
      </w:r>
      <w:r>
        <w:t xml:space="preserve">list, click </w:t>
      </w:r>
      <w:r>
        <w:rPr>
          <w:lang w:val="en-US"/>
        </w:rPr>
        <w:t xml:space="preserve">on </w:t>
      </w:r>
      <w:r>
        <w:t xml:space="preserve">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0C037EEB" w14:textId="77777777" w:rsidR="00F2232B" w:rsidRDefault="00F2232B" w:rsidP="00E55723">
      <w:pPr>
        <w:pStyle w:val="BodyText"/>
        <w:numPr>
          <w:ilvl w:val="0"/>
          <w:numId w:val="89"/>
        </w:numPr>
        <w:ind w:left="1800" w:right="720"/>
      </w:pPr>
      <w:r w:rsidRPr="007E0CC7">
        <w:rPr>
          <w:b/>
        </w:rPr>
        <w:t>Internal:</w:t>
      </w:r>
      <w:r>
        <w:t xml:space="preserve"> For user-assigned identifiers based on lab or site naming or numbering conventions. </w:t>
      </w:r>
    </w:p>
    <w:p w14:paraId="7D28BE1B" w14:textId="77777777" w:rsidR="00F2232B" w:rsidRDefault="00F2232B" w:rsidP="00E55723">
      <w:pPr>
        <w:pStyle w:val="BodyText"/>
        <w:numPr>
          <w:ilvl w:val="0"/>
          <w:numId w:val="89"/>
        </w:numPr>
        <w:ind w:left="1800" w:right="720"/>
      </w:pPr>
      <w:r w:rsidRPr="009C1958">
        <w:rPr>
          <w:b/>
        </w:rPr>
        <w:t>Kit Content:</w:t>
      </w:r>
      <w:r>
        <w:t xml:space="preserve"> For identifying biospecimen content within a kit. </w:t>
      </w:r>
    </w:p>
    <w:p w14:paraId="1F120F9E" w14:textId="77777777" w:rsidR="00F2232B" w:rsidRPr="00585562" w:rsidRDefault="00F2232B" w:rsidP="00E55723">
      <w:pPr>
        <w:pStyle w:val="BodyText"/>
        <w:numPr>
          <w:ilvl w:val="0"/>
          <w:numId w:val="89"/>
        </w:numPr>
        <w:ind w:left="1800" w:right="720"/>
      </w:pPr>
      <w:r w:rsidRPr="007E0CC7">
        <w:rPr>
          <w:b/>
        </w:rPr>
        <w:t>Other:</w:t>
      </w:r>
      <w:r>
        <w:t xml:space="preserve"> For any other identifier type.</w:t>
      </w:r>
    </w:p>
    <w:p w14:paraId="12EDD2FA" w14:textId="77777777" w:rsidR="00F2232B" w:rsidRPr="0036486F" w:rsidRDefault="00F2232B" w:rsidP="00C9791D">
      <w:pPr>
        <w:pStyle w:val="BodyText"/>
        <w:numPr>
          <w:ilvl w:val="0"/>
          <w:numId w:val="103"/>
        </w:numPr>
        <w:ind w:left="1440"/>
      </w:pPr>
      <w:r>
        <w:t xml:space="preserve">Click the </w:t>
      </w:r>
      <w:r w:rsidRPr="007E0CC7">
        <w:t>check mark icon</w:t>
      </w:r>
      <w:r>
        <w:t xml:space="preserve"> </w:t>
      </w:r>
      <w:r>
        <w:rPr>
          <w:noProof/>
          <w:lang w:val="en-US" w:eastAsia="en-US"/>
        </w:rPr>
        <w:drawing>
          <wp:inline distT="0" distB="0" distL="0" distR="0" wp14:anchorId="58DA12B8" wp14:editId="410D00E0">
            <wp:extent cx="158115" cy="149860"/>
            <wp:effectExtent l="0" t="0" r="0" b="2540"/>
            <wp:docPr id="9218" name="Picture 9218"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r>
        <w:rPr>
          <w:lang w:val="en-US"/>
        </w:rPr>
        <w:br/>
      </w:r>
      <w:r>
        <w:t>The new identifier is added</w:t>
      </w:r>
      <w:r>
        <w:rPr>
          <w:lang w:val="en-US"/>
        </w:rPr>
        <w:t xml:space="preserve"> to the list of Identifiers in the window</w:t>
      </w:r>
      <w:r w:rsidRPr="00585562">
        <w:t>.</w:t>
      </w:r>
    </w:p>
    <w:p w14:paraId="48C38B99" w14:textId="77777777" w:rsidR="00F2232B" w:rsidRPr="00D52B0B" w:rsidRDefault="00F2232B" w:rsidP="00C9791D">
      <w:pPr>
        <w:pStyle w:val="BodyText"/>
        <w:numPr>
          <w:ilvl w:val="0"/>
          <w:numId w:val="103"/>
        </w:numPr>
        <w:ind w:left="1440"/>
      </w:pPr>
      <w:r>
        <w:rPr>
          <w:lang w:val="en-US"/>
        </w:rPr>
        <w:t xml:space="preserve">Click </w:t>
      </w:r>
      <w:r w:rsidRPr="00C64067">
        <w:rPr>
          <w:b/>
          <w:lang w:val="en-US"/>
        </w:rPr>
        <w:t>S</w:t>
      </w:r>
      <w:r>
        <w:rPr>
          <w:b/>
          <w:lang w:val="en-US"/>
        </w:rPr>
        <w:t>AVE</w:t>
      </w:r>
      <w:r w:rsidRPr="00C64067">
        <w:rPr>
          <w:b/>
          <w:lang w:val="en-US"/>
        </w:rPr>
        <w:t>.</w:t>
      </w:r>
      <w:r>
        <w:rPr>
          <w:lang w:val="en-US"/>
        </w:rPr>
        <w:br/>
        <w:t>The new identifier replaces the previous identifier on the Bulk Check-in page.</w:t>
      </w:r>
      <w:r w:rsidRPr="00D52B0B">
        <w:br/>
      </w:r>
    </w:p>
    <w:p w14:paraId="10CF5110" w14:textId="77777777" w:rsidR="00F2232B" w:rsidRDefault="00F2232B" w:rsidP="00C9791D">
      <w:pPr>
        <w:pStyle w:val="BodyText"/>
        <w:numPr>
          <w:ilvl w:val="0"/>
          <w:numId w:val="93"/>
        </w:numPr>
        <w:ind w:right="720"/>
      </w:pPr>
      <w:r>
        <w:rPr>
          <w:lang w:val="en-US"/>
        </w:rPr>
        <w:t xml:space="preserve">To </w:t>
      </w:r>
      <w:r w:rsidRPr="00D52B0B">
        <w:t xml:space="preserve">generate a </w:t>
      </w:r>
      <w:r>
        <w:t>biospecimen</w:t>
      </w:r>
      <w:r w:rsidRPr="00D52B0B">
        <w:t xml:space="preserve"> </w:t>
      </w:r>
      <w:r>
        <w:rPr>
          <w:lang w:val="en-US"/>
        </w:rPr>
        <w:t xml:space="preserve">list </w:t>
      </w:r>
      <w:r w:rsidRPr="00D52B0B">
        <w:t>report:</w:t>
      </w:r>
    </w:p>
    <w:p w14:paraId="7C659C8A" w14:textId="77777777" w:rsidR="00F2232B" w:rsidRDefault="00F2232B" w:rsidP="00C9791D">
      <w:pPr>
        <w:pStyle w:val="BodyText"/>
        <w:numPr>
          <w:ilvl w:val="1"/>
          <w:numId w:val="102"/>
        </w:numPr>
        <w:ind w:right="720"/>
      </w:pPr>
      <w:r>
        <w:t>Select the checkboxes of the biospecimens for which you want to generate a report.</w:t>
      </w:r>
    </w:p>
    <w:p w14:paraId="61335025" w14:textId="77777777" w:rsidR="00F2232B" w:rsidRDefault="00F2232B" w:rsidP="00F2232B">
      <w:pPr>
        <w:pStyle w:val="BodyText"/>
        <w:ind w:left="1440" w:right="720"/>
      </w:pPr>
      <w:r w:rsidRPr="00747FA7">
        <w:rPr>
          <w:b/>
        </w:rPr>
        <w:t>Note:</w:t>
      </w:r>
      <w:r>
        <w:t xml:space="preserve"> To generate </w:t>
      </w:r>
      <w:r>
        <w:rPr>
          <w:lang w:val="en-US"/>
        </w:rPr>
        <w:t xml:space="preserve">a </w:t>
      </w:r>
      <w:r>
        <w:t>report</w:t>
      </w:r>
      <w:r>
        <w:rPr>
          <w:lang w:val="en-US"/>
        </w:rPr>
        <w:t xml:space="preserve"> of</w:t>
      </w:r>
      <w:r>
        <w:t xml:space="preserve"> all the biospecimens</w:t>
      </w:r>
      <w:r>
        <w:rPr>
          <w:lang w:val="en-US"/>
        </w:rPr>
        <w:t xml:space="preserve"> in the shipment</w:t>
      </w:r>
      <w:r>
        <w:t xml:space="preserve">, select the checkbox on the gray header. </w:t>
      </w:r>
    </w:p>
    <w:p w14:paraId="08967895" w14:textId="77777777" w:rsidR="00F2232B" w:rsidRDefault="00F2232B" w:rsidP="00C9791D">
      <w:pPr>
        <w:pStyle w:val="BodyText"/>
        <w:numPr>
          <w:ilvl w:val="1"/>
          <w:numId w:val="102"/>
        </w:numPr>
        <w:ind w:right="720"/>
      </w:pPr>
      <w:r>
        <w:t xml:space="preserve">In the </w:t>
      </w:r>
      <w:r w:rsidRPr="00D52B0B">
        <w:rPr>
          <w:b/>
        </w:rPr>
        <w:t>Actions</w:t>
      </w:r>
      <w:r w:rsidRPr="00D52B0B">
        <w:t xml:space="preserve"> </w:t>
      </w:r>
      <w:r>
        <w:t xml:space="preserve">list, click </w:t>
      </w:r>
      <w:r w:rsidRPr="00D52B0B">
        <w:rPr>
          <w:b/>
        </w:rPr>
        <w:t>Generate Report</w:t>
      </w:r>
      <w:r w:rsidRPr="00D52B0B">
        <w:t>.</w:t>
      </w:r>
      <w:r>
        <w:t xml:space="preserve"> </w:t>
      </w:r>
    </w:p>
    <w:p w14:paraId="0F9C9724" w14:textId="77777777" w:rsidR="00F2232B" w:rsidRDefault="00F2232B" w:rsidP="00C9791D">
      <w:pPr>
        <w:pStyle w:val="BodyText"/>
        <w:numPr>
          <w:ilvl w:val="1"/>
          <w:numId w:val="102"/>
        </w:numPr>
        <w:ind w:right="720"/>
      </w:pPr>
      <w:r w:rsidRPr="00D52B0B">
        <w:t xml:space="preserve">Click </w:t>
      </w:r>
      <w:r w:rsidRPr="00D52B0B">
        <w:rPr>
          <w:b/>
        </w:rPr>
        <w:t>INITIATE</w:t>
      </w:r>
      <w:r w:rsidRPr="00D52B0B">
        <w:t xml:space="preserve">. </w:t>
      </w:r>
    </w:p>
    <w:p w14:paraId="055EFD99" w14:textId="77777777" w:rsidR="00F2232B" w:rsidRPr="0099492E" w:rsidRDefault="00F2232B" w:rsidP="00F2232B">
      <w:pPr>
        <w:pStyle w:val="BodyText"/>
        <w:ind w:left="1440" w:right="720"/>
        <w:rPr>
          <w:lang w:val="en-US"/>
        </w:rPr>
      </w:pPr>
      <w:r>
        <w:t>The r</w:t>
      </w:r>
      <w:r w:rsidRPr="00D52B0B">
        <w:t xml:space="preserve">eport </w:t>
      </w:r>
      <w:r>
        <w:t>for the biospecimens that you selected appear</w:t>
      </w:r>
      <w:r>
        <w:rPr>
          <w:lang w:val="en-US"/>
        </w:rPr>
        <w:t>s</w:t>
      </w:r>
      <w:r>
        <w:t xml:space="preserve"> </w:t>
      </w:r>
      <w:r w:rsidRPr="00D52B0B">
        <w:t xml:space="preserve">in </w:t>
      </w:r>
      <w:r>
        <w:t>a new window.</w:t>
      </w:r>
      <w:r>
        <w:br/>
      </w:r>
    </w:p>
    <w:p w14:paraId="28338EEE" w14:textId="77777777" w:rsidR="00F2232B" w:rsidRDefault="00F2232B" w:rsidP="00C9791D">
      <w:pPr>
        <w:pStyle w:val="BodyText"/>
        <w:numPr>
          <w:ilvl w:val="0"/>
          <w:numId w:val="93"/>
        </w:numPr>
        <w:ind w:right="720"/>
      </w:pPr>
      <w:r>
        <w:rPr>
          <w:lang w:val="en-US"/>
        </w:rPr>
        <w:t>T</w:t>
      </w:r>
      <w:r w:rsidRPr="00D52B0B">
        <w:t xml:space="preserve">o generate </w:t>
      </w:r>
      <w:r>
        <w:t xml:space="preserve">a </w:t>
      </w:r>
      <w:r w:rsidRPr="00D52B0B">
        <w:t xml:space="preserve">barcode label for </w:t>
      </w:r>
      <w:r>
        <w:rPr>
          <w:lang w:val="en-US"/>
        </w:rPr>
        <w:t xml:space="preserve">one or more </w:t>
      </w:r>
      <w:r>
        <w:t>biospecimen</w:t>
      </w:r>
      <w:r>
        <w:rPr>
          <w:lang w:val="en-US"/>
        </w:rPr>
        <w:t>s</w:t>
      </w:r>
      <w:r w:rsidRPr="00D52B0B">
        <w:t>:</w:t>
      </w:r>
    </w:p>
    <w:p w14:paraId="5CFF0AB7" w14:textId="77777777" w:rsidR="00F2232B" w:rsidRDefault="00F2232B" w:rsidP="00C9791D">
      <w:pPr>
        <w:pStyle w:val="BodyText"/>
        <w:numPr>
          <w:ilvl w:val="0"/>
          <w:numId w:val="104"/>
        </w:numPr>
        <w:ind w:right="720"/>
      </w:pPr>
      <w:r>
        <w:t xml:space="preserve">Select the checkboxes of the biospecimens for which you want to generate a barcode label. </w:t>
      </w:r>
    </w:p>
    <w:p w14:paraId="3F4AE88B" w14:textId="77777777" w:rsidR="00F2232B" w:rsidRDefault="00F2232B" w:rsidP="00F2232B">
      <w:pPr>
        <w:pStyle w:val="BodyText"/>
        <w:ind w:left="1440" w:right="720"/>
      </w:pPr>
      <w:r w:rsidRPr="00747FA7">
        <w:rPr>
          <w:b/>
        </w:rPr>
        <w:t>Note:</w:t>
      </w:r>
      <w:r>
        <w:t xml:space="preserve"> To generate barcode labels for all the biospecimens, select the checkbox on the gray header.</w:t>
      </w:r>
      <w:r w:rsidRPr="004C5E7C">
        <w:t xml:space="preserve"> </w:t>
      </w:r>
    </w:p>
    <w:p w14:paraId="37C80313" w14:textId="77777777" w:rsidR="00F2232B" w:rsidRDefault="00F2232B" w:rsidP="00C9791D">
      <w:pPr>
        <w:pStyle w:val="BodyText"/>
        <w:numPr>
          <w:ilvl w:val="0"/>
          <w:numId w:val="104"/>
        </w:numPr>
        <w:ind w:right="720"/>
      </w:pPr>
      <w:r>
        <w:t xml:space="preserve">In the </w:t>
      </w:r>
      <w:r w:rsidRPr="00D52B0B">
        <w:rPr>
          <w:b/>
        </w:rPr>
        <w:t>Actions</w:t>
      </w:r>
      <w:r w:rsidRPr="00D52B0B">
        <w:t xml:space="preserve"> </w:t>
      </w:r>
      <w:r>
        <w:t xml:space="preserve">list, click </w:t>
      </w:r>
      <w:r w:rsidRPr="00D52B0B">
        <w:rPr>
          <w:b/>
        </w:rPr>
        <w:t xml:space="preserve">Generate </w:t>
      </w:r>
      <w:r>
        <w:rPr>
          <w:b/>
        </w:rPr>
        <w:t>Labels</w:t>
      </w:r>
      <w:r w:rsidRPr="00D52B0B">
        <w:t>.</w:t>
      </w:r>
      <w:r>
        <w:t xml:space="preserve"> </w:t>
      </w:r>
    </w:p>
    <w:p w14:paraId="0F2ABCEF" w14:textId="77777777" w:rsidR="00F2232B" w:rsidRDefault="00F2232B" w:rsidP="00C9791D">
      <w:pPr>
        <w:pStyle w:val="BodyText"/>
        <w:numPr>
          <w:ilvl w:val="0"/>
          <w:numId w:val="104"/>
        </w:numPr>
        <w:ind w:right="720"/>
      </w:pPr>
      <w:r w:rsidRPr="00D52B0B">
        <w:lastRenderedPageBreak/>
        <w:t xml:space="preserve">Click </w:t>
      </w:r>
      <w:r w:rsidRPr="00D52B0B">
        <w:rPr>
          <w:b/>
        </w:rPr>
        <w:t>INITIATE</w:t>
      </w:r>
      <w:r w:rsidRPr="00D52B0B">
        <w:t xml:space="preserve">. </w:t>
      </w:r>
    </w:p>
    <w:p w14:paraId="759EC5CF" w14:textId="77777777" w:rsidR="00F2232B" w:rsidRDefault="00F2232B" w:rsidP="00F2232B">
      <w:pPr>
        <w:pStyle w:val="BodyText"/>
        <w:ind w:left="1440" w:right="720"/>
      </w:pPr>
      <w:r>
        <w:t>The p</w:t>
      </w:r>
      <w:r w:rsidRPr="00D52B0B">
        <w:t xml:space="preserve">rint </w:t>
      </w:r>
      <w:r>
        <w:t>b</w:t>
      </w:r>
      <w:r w:rsidRPr="00D52B0B">
        <w:t>arcode window</w:t>
      </w:r>
      <w:r>
        <w:t xml:space="preserve"> appears. </w:t>
      </w:r>
    </w:p>
    <w:p w14:paraId="67177DC0" w14:textId="77777777" w:rsidR="00F2232B" w:rsidRDefault="00F2232B" w:rsidP="00F2232B">
      <w:pPr>
        <w:pStyle w:val="BodyText"/>
        <w:ind w:left="1440" w:right="720"/>
      </w:pPr>
    </w:p>
    <w:p w14:paraId="0B4009CB" w14:textId="77777777" w:rsidR="00F2232B" w:rsidRDefault="00F2232B" w:rsidP="00F2232B">
      <w:pPr>
        <w:pStyle w:val="BodyText"/>
        <w:ind w:left="1440" w:right="720"/>
      </w:pPr>
      <w:r w:rsidRPr="0085186B">
        <w:rPr>
          <w:noProof/>
          <w:lang w:val="en-US" w:eastAsia="en-US"/>
        </w:rPr>
        <w:drawing>
          <wp:inline distT="0" distB="0" distL="0" distR="0" wp14:anchorId="2AE757A9" wp14:editId="081AB069">
            <wp:extent cx="2826385" cy="3740785"/>
            <wp:effectExtent l="19050" t="19050" r="12065" b="12065"/>
            <wp:docPr id="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6385" cy="3740785"/>
                    </a:xfrm>
                    <a:prstGeom prst="rect">
                      <a:avLst/>
                    </a:prstGeom>
                    <a:noFill/>
                    <a:ln w="3175">
                      <a:solidFill>
                        <a:schemeClr val="tx1"/>
                      </a:solidFill>
                    </a:ln>
                  </pic:spPr>
                </pic:pic>
              </a:graphicData>
            </a:graphic>
          </wp:inline>
        </w:drawing>
      </w:r>
    </w:p>
    <w:p w14:paraId="32C45876" w14:textId="3C9C6E95" w:rsidR="00F2232B" w:rsidDel="00E3549B" w:rsidRDefault="00F2232B" w:rsidP="00F2232B">
      <w:pPr>
        <w:pStyle w:val="Figure"/>
        <w:tabs>
          <w:tab w:val="clear" w:pos="1710"/>
          <w:tab w:val="num" w:pos="1800"/>
          <w:tab w:val="num" w:pos="2430"/>
        </w:tabs>
        <w:ind w:left="1800" w:hanging="432"/>
        <w:rPr>
          <w:del w:id="3826" w:author="Sayali Dev" w:date="2018-02-21T16:46:00Z"/>
        </w:rPr>
      </w:pPr>
      <w:del w:id="3827" w:author="Sayali Dev" w:date="2018-02-21T16:46:00Z">
        <w:r w:rsidDel="00E3549B">
          <w:delText>Print barcode window</w:delText>
        </w:r>
      </w:del>
    </w:p>
    <w:p w14:paraId="318264AF" w14:textId="77777777" w:rsidR="00F2232B" w:rsidRPr="0043502D" w:rsidRDefault="00F2232B" w:rsidP="00F2232B">
      <w:pPr>
        <w:pStyle w:val="BodyText"/>
        <w:ind w:left="1440"/>
        <w:rPr>
          <w:lang w:val="en-US"/>
        </w:rPr>
      </w:pPr>
      <w:r>
        <w:rPr>
          <w:lang w:val="en-US"/>
        </w:rPr>
        <w:br/>
      </w:r>
    </w:p>
    <w:p w14:paraId="725D61CA" w14:textId="77777777" w:rsidR="00F2232B" w:rsidRDefault="00F2232B" w:rsidP="00C9791D">
      <w:pPr>
        <w:pStyle w:val="BodyText"/>
        <w:numPr>
          <w:ilvl w:val="0"/>
          <w:numId w:val="104"/>
        </w:numPr>
      </w:pPr>
      <w:r>
        <w:rPr>
          <w:lang w:val="en-US"/>
        </w:rPr>
        <w:t>To generate a PDF copy of the labels, c</w:t>
      </w:r>
      <w:r w:rsidRPr="0008538D">
        <w:t xml:space="preserve">lick </w:t>
      </w:r>
      <w:r w:rsidRPr="004D4119">
        <w:rPr>
          <w:b/>
        </w:rPr>
        <w:t>PDF</w:t>
      </w:r>
      <w:r>
        <w:rPr>
          <w:b/>
        </w:rPr>
        <w:t xml:space="preserve"> </w:t>
      </w:r>
      <w:r w:rsidRPr="004C5E7C">
        <w:t>for the appropriate template type</w:t>
      </w:r>
      <w:r>
        <w:t xml:space="preserve">, and then click </w:t>
      </w:r>
      <w:r w:rsidRPr="004D4119">
        <w:rPr>
          <w:b/>
        </w:rPr>
        <w:t>SUBMIT</w:t>
      </w:r>
      <w:r>
        <w:t>.</w:t>
      </w:r>
    </w:p>
    <w:p w14:paraId="037D88E2" w14:textId="77777777" w:rsidR="00F2232B" w:rsidRDefault="00F2232B" w:rsidP="00F2232B">
      <w:pPr>
        <w:ind w:left="720" w:firstLine="720"/>
      </w:pPr>
      <w:r>
        <w:t>The image of the bar</w:t>
      </w:r>
      <w:r w:rsidRPr="00DC6FC5">
        <w:t>code label</w:t>
      </w:r>
      <w:r>
        <w:t>s</w:t>
      </w:r>
      <w:r w:rsidRPr="00DC6FC5">
        <w:t xml:space="preserve"> that </w:t>
      </w:r>
      <w:r>
        <w:t>are</w:t>
      </w:r>
      <w:r w:rsidRPr="00DC6FC5">
        <w:t xml:space="preserve"> associated with the </w:t>
      </w:r>
      <w:r>
        <w:t>biospecimens appear</w:t>
      </w:r>
      <w:r w:rsidRPr="00DC6FC5">
        <w:t xml:space="preserve"> below</w:t>
      </w:r>
      <w:r>
        <w:t>.</w:t>
      </w:r>
    </w:p>
    <w:p w14:paraId="01F8FB61" w14:textId="77777777" w:rsidR="00F2232B" w:rsidRDefault="00F2232B" w:rsidP="00F2232B">
      <w:pPr>
        <w:ind w:left="720"/>
      </w:pPr>
    </w:p>
    <w:p w14:paraId="47D07155" w14:textId="77777777" w:rsidR="00F2232B" w:rsidRDefault="00F2232B" w:rsidP="00F2232B">
      <w:pPr>
        <w:ind w:left="1440"/>
      </w:pPr>
      <w:r w:rsidRPr="00691675">
        <w:rPr>
          <w:noProof/>
        </w:rPr>
        <w:lastRenderedPageBreak/>
        <w:drawing>
          <wp:inline distT="0" distB="0" distL="0" distR="0" wp14:anchorId="02EE6099" wp14:editId="0DFC86C1">
            <wp:extent cx="2967355" cy="3931920"/>
            <wp:effectExtent l="19050" t="19050" r="23495" b="1143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7355" cy="3931920"/>
                    </a:xfrm>
                    <a:prstGeom prst="rect">
                      <a:avLst/>
                    </a:prstGeom>
                    <a:noFill/>
                    <a:ln w="3175">
                      <a:solidFill>
                        <a:schemeClr val="tx1"/>
                      </a:solidFill>
                    </a:ln>
                  </pic:spPr>
                </pic:pic>
              </a:graphicData>
            </a:graphic>
          </wp:inline>
        </w:drawing>
      </w:r>
    </w:p>
    <w:p w14:paraId="2298B375" w14:textId="593C6DCC" w:rsidR="00F2232B" w:rsidDel="00E3549B" w:rsidRDefault="00F2232B" w:rsidP="00F2232B">
      <w:pPr>
        <w:pStyle w:val="Figure"/>
        <w:tabs>
          <w:tab w:val="clear" w:pos="1710"/>
          <w:tab w:val="num" w:pos="1800"/>
          <w:tab w:val="num" w:pos="2430"/>
        </w:tabs>
        <w:ind w:left="1800" w:hanging="432"/>
        <w:rPr>
          <w:del w:id="3828" w:author="Sayali Dev" w:date="2018-02-21T16:45:00Z"/>
        </w:rPr>
      </w:pPr>
      <w:del w:id="3829" w:author="Sayali Dev" w:date="2018-02-21T16:45:00Z">
        <w:r w:rsidDel="00E3549B">
          <w:delText>Print labels window with labels</w:delText>
        </w:r>
      </w:del>
    </w:p>
    <w:p w14:paraId="5729575C" w14:textId="77777777" w:rsidR="00F2232B" w:rsidRDefault="00F2232B" w:rsidP="00F2232B">
      <w:pPr>
        <w:ind w:left="720"/>
      </w:pPr>
    </w:p>
    <w:p w14:paraId="680945AD" w14:textId="77777777" w:rsidR="00F2232B" w:rsidRPr="00AF38DA" w:rsidRDefault="00F2232B" w:rsidP="00F2232B">
      <w:pPr>
        <w:pStyle w:val="BodyText"/>
        <w:ind w:left="720"/>
      </w:pPr>
      <w:r w:rsidRPr="00AF38DA">
        <w:rPr>
          <w:b/>
        </w:rPr>
        <w:t>Note</w:t>
      </w:r>
      <w:r>
        <w:t xml:space="preserve">: </w:t>
      </w:r>
      <w:r>
        <w:rPr>
          <w:lang w:val="en-US"/>
        </w:rPr>
        <w:t xml:space="preserve">To identify tools for viewing multiple labels, printing labels and saving the file to your machine, hover the cursor over the icons in the horizontal and vertical navigation bars. </w:t>
      </w:r>
    </w:p>
    <w:p w14:paraId="46C2F535" w14:textId="34E65638" w:rsidR="00F2232B" w:rsidRDefault="00F2232B" w:rsidP="00F2232B">
      <w:pPr>
        <w:rPr>
          <w:ins w:id="3830" w:author="Sayali Dev" w:date="2018-02-06T17:00:00Z"/>
        </w:rPr>
      </w:pPr>
    </w:p>
    <w:p w14:paraId="7A6B00C1" w14:textId="4F067040" w:rsidR="0061216C" w:rsidRPr="00D52B0B" w:rsidRDefault="0061216C" w:rsidP="00F2232B"/>
    <w:p w14:paraId="4045D9A8" w14:textId="77777777" w:rsidR="00F2232B" w:rsidRDefault="00F2232B" w:rsidP="00C9791D">
      <w:pPr>
        <w:numPr>
          <w:ilvl w:val="0"/>
          <w:numId w:val="93"/>
        </w:numPr>
        <w:ind w:right="720"/>
      </w:pPr>
      <w:r w:rsidRPr="00D52B0B">
        <w:t>To check</w:t>
      </w:r>
      <w:r>
        <w:t xml:space="preserve"> </w:t>
      </w:r>
      <w:r w:rsidRPr="00D52B0B">
        <w:t xml:space="preserve">in </w:t>
      </w:r>
      <w:r>
        <w:t>biospecimen</w:t>
      </w:r>
      <w:r w:rsidRPr="00D52B0B">
        <w:t>s:</w:t>
      </w:r>
    </w:p>
    <w:p w14:paraId="52BBCEFB" w14:textId="77777777" w:rsidR="00F2232B" w:rsidRDefault="00F2232B" w:rsidP="00C9791D">
      <w:pPr>
        <w:pStyle w:val="BodyText"/>
        <w:numPr>
          <w:ilvl w:val="0"/>
          <w:numId w:val="105"/>
        </w:numPr>
        <w:ind w:right="720"/>
      </w:pPr>
      <w:r>
        <w:t xml:space="preserve">Select the checkboxes of the biospecimens that you want to check in. </w:t>
      </w:r>
    </w:p>
    <w:p w14:paraId="0A0061EE" w14:textId="77777777" w:rsidR="00F2232B" w:rsidRPr="00C654D0" w:rsidRDefault="00F2232B" w:rsidP="00F2232B">
      <w:pPr>
        <w:pStyle w:val="BodyText"/>
        <w:ind w:left="1440" w:right="720"/>
        <w:rPr>
          <w:lang w:val="en-US"/>
        </w:rPr>
      </w:pPr>
      <w:r w:rsidRPr="00747FA7">
        <w:rPr>
          <w:b/>
        </w:rPr>
        <w:t>Note:</w:t>
      </w:r>
      <w:r>
        <w:t xml:space="preserve"> To check in all the biospecimens, select the checkbox on the gray header.</w:t>
      </w:r>
    </w:p>
    <w:p w14:paraId="4BB9ACC5" w14:textId="77777777" w:rsidR="00F2232B" w:rsidRDefault="00F2232B" w:rsidP="00C9791D">
      <w:pPr>
        <w:pStyle w:val="BodyText"/>
        <w:numPr>
          <w:ilvl w:val="0"/>
          <w:numId w:val="105"/>
        </w:numPr>
        <w:ind w:right="720"/>
      </w:pPr>
      <w:r>
        <w:t xml:space="preserve">In the </w:t>
      </w:r>
      <w:r w:rsidRPr="00D52B0B">
        <w:rPr>
          <w:b/>
        </w:rPr>
        <w:t>Actions</w:t>
      </w:r>
      <w:r w:rsidRPr="00D52B0B">
        <w:t xml:space="preserve"> </w:t>
      </w:r>
      <w:r>
        <w:t xml:space="preserve">list, click </w:t>
      </w:r>
      <w:r>
        <w:rPr>
          <w:b/>
        </w:rPr>
        <w:t>Check-In Samples</w:t>
      </w:r>
      <w:r w:rsidRPr="00D52B0B">
        <w:t>.</w:t>
      </w:r>
    </w:p>
    <w:p w14:paraId="2D25DC15" w14:textId="77777777" w:rsidR="00F2232B" w:rsidRDefault="00F2232B" w:rsidP="00C9791D">
      <w:pPr>
        <w:pStyle w:val="ListParagraph"/>
        <w:numPr>
          <w:ilvl w:val="0"/>
          <w:numId w:val="105"/>
        </w:numPr>
      </w:pPr>
      <w:r w:rsidRPr="00D52B0B">
        <w:t xml:space="preserve">Click </w:t>
      </w:r>
      <w:r w:rsidRPr="00D52B0B">
        <w:rPr>
          <w:b/>
        </w:rPr>
        <w:t>INITIATE</w:t>
      </w:r>
      <w:r w:rsidRPr="00D52B0B">
        <w:t>.</w:t>
      </w:r>
    </w:p>
    <w:p w14:paraId="2078D54B" w14:textId="77777777" w:rsidR="00F2232B" w:rsidRDefault="00F2232B" w:rsidP="00F2232B">
      <w:pPr>
        <w:pStyle w:val="ListParagraph"/>
        <w:tabs>
          <w:tab w:val="left" w:pos="1440"/>
        </w:tabs>
        <w:ind w:left="1440"/>
      </w:pPr>
      <w:r>
        <w:t xml:space="preserve">The </w:t>
      </w:r>
      <w:r w:rsidRPr="00876277">
        <w:rPr>
          <w:b/>
        </w:rPr>
        <w:t>Check-In Samples</w:t>
      </w:r>
      <w:r>
        <w:t xml:space="preserve"> window appears. </w:t>
      </w:r>
    </w:p>
    <w:p w14:paraId="569B528C" w14:textId="77777777" w:rsidR="00F2232B" w:rsidRDefault="00F2232B" w:rsidP="00F2232B">
      <w:pPr>
        <w:pStyle w:val="ListParagraph"/>
        <w:ind w:left="1440"/>
      </w:pPr>
    </w:p>
    <w:p w14:paraId="1FBA9675" w14:textId="77777777" w:rsidR="00F2232B" w:rsidRDefault="00F2232B" w:rsidP="00F2232B">
      <w:pPr>
        <w:pStyle w:val="ListParagraph"/>
        <w:ind w:left="1440"/>
      </w:pPr>
      <w:r w:rsidRPr="00691675">
        <w:rPr>
          <w:noProof/>
        </w:rPr>
        <w:lastRenderedPageBreak/>
        <w:drawing>
          <wp:inline distT="0" distB="0" distL="0" distR="0" wp14:anchorId="2BCA644C" wp14:editId="0E767B59">
            <wp:extent cx="5744210" cy="3308350"/>
            <wp:effectExtent l="19050" t="19050" r="27940" b="2540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4210" cy="3308350"/>
                    </a:xfrm>
                    <a:prstGeom prst="rect">
                      <a:avLst/>
                    </a:prstGeom>
                    <a:noFill/>
                    <a:ln w="3175">
                      <a:solidFill>
                        <a:schemeClr val="tx1"/>
                      </a:solidFill>
                    </a:ln>
                  </pic:spPr>
                </pic:pic>
              </a:graphicData>
            </a:graphic>
          </wp:inline>
        </w:drawing>
      </w:r>
    </w:p>
    <w:p w14:paraId="542AD8ED" w14:textId="012E464E" w:rsidR="00F2232B" w:rsidDel="00E3549B" w:rsidRDefault="00F2232B" w:rsidP="00F2232B">
      <w:pPr>
        <w:pStyle w:val="Figure"/>
        <w:tabs>
          <w:tab w:val="clear" w:pos="1710"/>
          <w:tab w:val="num" w:pos="1800"/>
          <w:tab w:val="num" w:pos="2430"/>
        </w:tabs>
        <w:ind w:left="1800" w:hanging="432"/>
        <w:rPr>
          <w:del w:id="3831" w:author="Sayali Dev" w:date="2018-02-21T16:45:00Z"/>
        </w:rPr>
      </w:pPr>
      <w:del w:id="3832" w:author="Sayali Dev" w:date="2018-02-21T16:45:00Z">
        <w:r w:rsidDel="00E3549B">
          <w:delText>Check-In Samples window – Sample tab</w:delText>
        </w:r>
      </w:del>
    </w:p>
    <w:p w14:paraId="0AD0CE73" w14:textId="77777777" w:rsidR="00F2232B" w:rsidRPr="00D52B0B" w:rsidRDefault="00F2232B" w:rsidP="00F2232B">
      <w:pPr>
        <w:ind w:left="720" w:right="720"/>
      </w:pPr>
      <w:r>
        <w:br/>
      </w:r>
    </w:p>
    <w:p w14:paraId="078CB6CC" w14:textId="77777777" w:rsidR="00F2232B" w:rsidRDefault="00F2232B" w:rsidP="00C9791D">
      <w:pPr>
        <w:pStyle w:val="BodyText"/>
        <w:numPr>
          <w:ilvl w:val="0"/>
          <w:numId w:val="93"/>
        </w:numPr>
        <w:ind w:right="540"/>
      </w:pPr>
      <w:r w:rsidRPr="0074422D">
        <w:t xml:space="preserve">On the </w:t>
      </w:r>
      <w:r w:rsidRPr="0074422D">
        <w:rPr>
          <w:b/>
        </w:rPr>
        <w:t>Sample</w:t>
      </w:r>
      <w:r w:rsidRPr="0074422D">
        <w:t xml:space="preserve"> tab,</w:t>
      </w:r>
      <w:r>
        <w:t xml:space="preserve"> enter appropriate information in each field. </w:t>
      </w:r>
      <w:r>
        <w:rPr>
          <w:lang w:val="en-US"/>
        </w:rPr>
        <w:t>F</w:t>
      </w:r>
      <w:r>
        <w:t xml:space="preserve">ollowing table lists each field and its description. </w:t>
      </w:r>
    </w:p>
    <w:p w14:paraId="3C4D593F" w14:textId="77777777" w:rsidR="00F2232B" w:rsidRDefault="00F2232B" w:rsidP="00F2232B">
      <w:pPr>
        <w:pStyle w:val="BodyText"/>
        <w:ind w:left="720" w:right="540"/>
      </w:pPr>
    </w:p>
    <w:p w14:paraId="7E659502" w14:textId="2AFB1B69" w:rsidR="00F2232B" w:rsidRPr="00E63C3C" w:rsidRDefault="00F2232B" w:rsidP="00F2232B">
      <w:pPr>
        <w:pStyle w:val="Caption"/>
        <w:ind w:firstLine="720"/>
      </w:pPr>
      <w:r>
        <w:t xml:space="preserve">Table </w:t>
      </w:r>
      <w:fldSimple w:instr=" SEQ Figure \* ARABIC ">
        <w:ins w:id="3833" w:author="Sayali Dev" w:date="2018-02-02T13:47:00Z">
          <w:r w:rsidR="00EB76E3">
            <w:rPr>
              <w:noProof/>
            </w:rPr>
            <w:t>20</w:t>
          </w:r>
        </w:ins>
        <w:del w:id="3834" w:author="Sayali Dev" w:date="2018-02-02T13:47:00Z">
          <w:r w:rsidDel="00EB76E3">
            <w:rPr>
              <w:noProof/>
            </w:rPr>
            <w:delText>22</w:delText>
          </w:r>
        </w:del>
      </w:fldSimple>
      <w:r>
        <w:t>: Checking in a biospecimen – Sample tab</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30"/>
        <w:gridCol w:w="6480"/>
      </w:tblGrid>
      <w:tr w:rsidR="00F2232B" w:rsidRPr="007A152E" w14:paraId="39A2BD1C" w14:textId="77777777" w:rsidTr="00F2232B">
        <w:trPr>
          <w:cantSplit/>
          <w:trHeight w:val="288"/>
          <w:tblHeader/>
        </w:trPr>
        <w:tc>
          <w:tcPr>
            <w:tcW w:w="3330" w:type="dxa"/>
            <w:shd w:val="clear" w:color="auto" w:fill="BFBFBF"/>
            <w:vAlign w:val="center"/>
          </w:tcPr>
          <w:p w14:paraId="1A1266BD" w14:textId="77777777" w:rsidR="00F2232B" w:rsidRPr="007A152E" w:rsidRDefault="00F2232B" w:rsidP="00F2232B">
            <w:pPr>
              <w:rPr>
                <w:b/>
              </w:rPr>
            </w:pPr>
            <w:r>
              <w:rPr>
                <w:b/>
              </w:rPr>
              <w:t>Field</w:t>
            </w:r>
          </w:p>
        </w:tc>
        <w:tc>
          <w:tcPr>
            <w:tcW w:w="6480" w:type="dxa"/>
            <w:shd w:val="clear" w:color="auto" w:fill="BFBFBF"/>
            <w:vAlign w:val="center"/>
          </w:tcPr>
          <w:p w14:paraId="4EFC219F" w14:textId="77777777" w:rsidR="00F2232B" w:rsidRPr="007A152E" w:rsidRDefault="00F2232B" w:rsidP="00F2232B">
            <w:pPr>
              <w:rPr>
                <w:b/>
              </w:rPr>
            </w:pPr>
            <w:r w:rsidRPr="007A152E">
              <w:rPr>
                <w:b/>
              </w:rPr>
              <w:t>Description</w:t>
            </w:r>
          </w:p>
        </w:tc>
      </w:tr>
      <w:tr w:rsidR="00F2232B" w14:paraId="0F3242B2" w14:textId="77777777" w:rsidTr="00F2232B">
        <w:trPr>
          <w:cantSplit/>
          <w:trHeight w:val="288"/>
        </w:trPr>
        <w:tc>
          <w:tcPr>
            <w:tcW w:w="3330" w:type="dxa"/>
            <w:vAlign w:val="center"/>
          </w:tcPr>
          <w:p w14:paraId="333DA7AD" w14:textId="77777777" w:rsidR="00F2232B" w:rsidRDefault="00F2232B" w:rsidP="00F2232B">
            <w:pPr>
              <w:rPr>
                <w:b/>
              </w:rPr>
            </w:pPr>
            <w:r>
              <w:rPr>
                <w:b/>
              </w:rPr>
              <w:t>Sample Status</w:t>
            </w:r>
            <w:r w:rsidRPr="00586A16">
              <w:rPr>
                <w:b/>
                <w:color w:val="FF0000"/>
              </w:rPr>
              <w:t>*</w:t>
            </w:r>
          </w:p>
        </w:tc>
        <w:tc>
          <w:tcPr>
            <w:tcW w:w="6480" w:type="dxa"/>
            <w:vAlign w:val="center"/>
          </w:tcPr>
          <w:p w14:paraId="5F565CC8" w14:textId="77777777" w:rsidR="00F2232B" w:rsidRDefault="00F2232B" w:rsidP="00F2232B">
            <w:r>
              <w:t>Click appropriate status for the biospecimens.</w:t>
            </w:r>
          </w:p>
        </w:tc>
      </w:tr>
      <w:tr w:rsidR="00F2232B" w14:paraId="125A3770" w14:textId="77777777" w:rsidTr="00F2232B">
        <w:trPr>
          <w:cantSplit/>
          <w:trHeight w:val="288"/>
        </w:trPr>
        <w:tc>
          <w:tcPr>
            <w:tcW w:w="3330" w:type="dxa"/>
            <w:vAlign w:val="center"/>
          </w:tcPr>
          <w:p w14:paraId="16355892" w14:textId="77777777" w:rsidR="00F2232B" w:rsidRDefault="00F2232B" w:rsidP="00F2232B">
            <w:pPr>
              <w:rPr>
                <w:b/>
              </w:rPr>
            </w:pPr>
            <w:r>
              <w:rPr>
                <w:b/>
              </w:rPr>
              <w:t>Use Default Quantity</w:t>
            </w:r>
          </w:p>
        </w:tc>
        <w:tc>
          <w:tcPr>
            <w:tcW w:w="6480" w:type="dxa"/>
            <w:vAlign w:val="center"/>
          </w:tcPr>
          <w:p w14:paraId="17938B78" w14:textId="77777777" w:rsidR="00F2232B" w:rsidRDefault="00F2232B" w:rsidP="00F2232B">
            <w:r>
              <w:t>This checkbox is selected by default. Keep this checkbox selected if you want to use the default quantity that is defined for the Kit Template associated with the biospecimens.</w:t>
            </w:r>
            <w:r>
              <w:br/>
            </w:r>
            <w:r w:rsidRPr="00853DFB">
              <w:rPr>
                <w:b/>
              </w:rPr>
              <w:t>Note:</w:t>
            </w:r>
            <w:r w:rsidRPr="00853DFB">
              <w:t xml:space="preserve"> If checked, </w:t>
            </w:r>
            <w:r>
              <w:t xml:space="preserve">the </w:t>
            </w:r>
            <w:r w:rsidRPr="00853DFB">
              <w:t>Quantity and Units field</w:t>
            </w:r>
            <w:r>
              <w:t>s below</w:t>
            </w:r>
            <w:r w:rsidRPr="00853DFB">
              <w:t xml:space="preserve"> are disabled and the default values defined in RPMS for this kit item </w:t>
            </w:r>
            <w:r>
              <w:t>are</w:t>
            </w:r>
            <w:r w:rsidRPr="00853DFB">
              <w:t xml:space="preserve"> </w:t>
            </w:r>
            <w:r>
              <w:t>automatically us</w:t>
            </w:r>
            <w:r w:rsidRPr="00853DFB">
              <w:t>ed.</w:t>
            </w:r>
          </w:p>
        </w:tc>
      </w:tr>
      <w:tr w:rsidR="00F2232B" w14:paraId="13075B4D" w14:textId="77777777" w:rsidTr="00F2232B">
        <w:trPr>
          <w:cantSplit/>
          <w:trHeight w:val="288"/>
        </w:trPr>
        <w:tc>
          <w:tcPr>
            <w:tcW w:w="3330" w:type="dxa"/>
            <w:vAlign w:val="center"/>
          </w:tcPr>
          <w:p w14:paraId="2A0D8A0C" w14:textId="77777777" w:rsidR="00F2232B" w:rsidRDefault="00F2232B" w:rsidP="00F2232B">
            <w:pPr>
              <w:rPr>
                <w:b/>
              </w:rPr>
            </w:pPr>
            <w:r>
              <w:rPr>
                <w:b/>
              </w:rPr>
              <w:t>Quantity</w:t>
            </w:r>
          </w:p>
        </w:tc>
        <w:tc>
          <w:tcPr>
            <w:tcW w:w="6480" w:type="dxa"/>
            <w:vAlign w:val="center"/>
          </w:tcPr>
          <w:p w14:paraId="6475B756" w14:textId="77777777" w:rsidR="00F2232B" w:rsidRDefault="00F2232B" w:rsidP="00F2232B">
            <w:r>
              <w:t>If not using the Default Quantity, type the quantity of this biospecimen.</w:t>
            </w:r>
          </w:p>
        </w:tc>
      </w:tr>
      <w:tr w:rsidR="00F2232B" w14:paraId="1C8BFB50" w14:textId="77777777" w:rsidTr="00F2232B">
        <w:trPr>
          <w:cantSplit/>
          <w:trHeight w:val="288"/>
        </w:trPr>
        <w:tc>
          <w:tcPr>
            <w:tcW w:w="3330" w:type="dxa"/>
            <w:vAlign w:val="center"/>
          </w:tcPr>
          <w:p w14:paraId="1C465285" w14:textId="77777777" w:rsidR="00F2232B" w:rsidRDefault="00F2232B" w:rsidP="00F2232B">
            <w:pPr>
              <w:rPr>
                <w:b/>
              </w:rPr>
            </w:pPr>
            <w:r>
              <w:rPr>
                <w:b/>
              </w:rPr>
              <w:t>Units</w:t>
            </w:r>
          </w:p>
        </w:tc>
        <w:tc>
          <w:tcPr>
            <w:tcW w:w="6480" w:type="dxa"/>
            <w:vAlign w:val="center"/>
          </w:tcPr>
          <w:p w14:paraId="50D87EF9" w14:textId="77777777" w:rsidR="00F2232B" w:rsidRDefault="00F2232B" w:rsidP="00F2232B">
            <w:r>
              <w:t xml:space="preserve">If not using the Default Quantity, click the appropriate unit of measure associated with the Quantity field. </w:t>
            </w:r>
          </w:p>
        </w:tc>
      </w:tr>
      <w:tr w:rsidR="00F2232B" w14:paraId="3C1A5AE4" w14:textId="77777777" w:rsidTr="00F2232B">
        <w:trPr>
          <w:cantSplit/>
          <w:trHeight w:val="288"/>
        </w:trPr>
        <w:tc>
          <w:tcPr>
            <w:tcW w:w="3330" w:type="dxa"/>
            <w:vAlign w:val="center"/>
          </w:tcPr>
          <w:p w14:paraId="4134F245" w14:textId="77777777" w:rsidR="00F2232B" w:rsidRDefault="00F2232B" w:rsidP="00F2232B">
            <w:pPr>
              <w:rPr>
                <w:b/>
              </w:rPr>
            </w:pPr>
            <w:r>
              <w:rPr>
                <w:b/>
              </w:rPr>
              <w:t>Concentration</w:t>
            </w:r>
          </w:p>
        </w:tc>
        <w:tc>
          <w:tcPr>
            <w:tcW w:w="6480" w:type="dxa"/>
            <w:vAlign w:val="center"/>
          </w:tcPr>
          <w:p w14:paraId="273F227A" w14:textId="77777777" w:rsidR="00F2232B" w:rsidRDefault="00F2232B" w:rsidP="00F2232B">
            <w:r>
              <w:t>Type the concentration of this biospecimen.</w:t>
            </w:r>
          </w:p>
        </w:tc>
      </w:tr>
      <w:tr w:rsidR="00F2232B" w14:paraId="3D219660" w14:textId="77777777" w:rsidTr="00F2232B">
        <w:trPr>
          <w:cantSplit/>
          <w:trHeight w:val="288"/>
        </w:trPr>
        <w:tc>
          <w:tcPr>
            <w:tcW w:w="3330" w:type="dxa"/>
            <w:vAlign w:val="center"/>
          </w:tcPr>
          <w:p w14:paraId="5A1DBBFC" w14:textId="77777777" w:rsidR="00F2232B" w:rsidRDefault="00F2232B" w:rsidP="00F2232B">
            <w:pPr>
              <w:rPr>
                <w:b/>
              </w:rPr>
            </w:pPr>
            <w:r>
              <w:rPr>
                <w:b/>
              </w:rPr>
              <w:t>Units</w:t>
            </w:r>
          </w:p>
        </w:tc>
        <w:tc>
          <w:tcPr>
            <w:tcW w:w="6480" w:type="dxa"/>
            <w:vAlign w:val="center"/>
          </w:tcPr>
          <w:p w14:paraId="41C1A69C" w14:textId="77777777" w:rsidR="00F2232B" w:rsidRDefault="00F2232B" w:rsidP="00F2232B">
            <w:r>
              <w:t>Click the appropriate unit of measure associated with the Concentration field.</w:t>
            </w:r>
          </w:p>
        </w:tc>
      </w:tr>
      <w:tr w:rsidR="00F2232B" w14:paraId="449A33AC" w14:textId="77777777" w:rsidTr="00F2232B">
        <w:trPr>
          <w:cantSplit/>
          <w:trHeight w:val="288"/>
        </w:trPr>
        <w:tc>
          <w:tcPr>
            <w:tcW w:w="3330" w:type="dxa"/>
            <w:vAlign w:val="center"/>
          </w:tcPr>
          <w:p w14:paraId="4C92A356" w14:textId="77777777" w:rsidR="00F2232B" w:rsidRDefault="00F2232B" w:rsidP="00F2232B">
            <w:pPr>
              <w:rPr>
                <w:b/>
              </w:rPr>
            </w:pPr>
            <w:r>
              <w:rPr>
                <w:b/>
              </w:rPr>
              <w:t>Quantity Comments</w:t>
            </w:r>
          </w:p>
        </w:tc>
        <w:tc>
          <w:tcPr>
            <w:tcW w:w="6480" w:type="dxa"/>
            <w:vAlign w:val="center"/>
          </w:tcPr>
          <w:p w14:paraId="3090F881" w14:textId="77777777" w:rsidR="00F2232B" w:rsidRDefault="00F2232B" w:rsidP="00F2232B">
            <w:r>
              <w:t>Type comments regarding the quantity, as needed.</w:t>
            </w:r>
          </w:p>
        </w:tc>
      </w:tr>
      <w:tr w:rsidR="00F2232B" w14:paraId="2511A99D" w14:textId="77777777" w:rsidTr="00F2232B">
        <w:trPr>
          <w:cantSplit/>
          <w:trHeight w:val="288"/>
        </w:trPr>
        <w:tc>
          <w:tcPr>
            <w:tcW w:w="3330" w:type="dxa"/>
            <w:vAlign w:val="center"/>
          </w:tcPr>
          <w:p w14:paraId="6ABD19E9" w14:textId="77777777" w:rsidR="00F2232B" w:rsidRDefault="00F2232B" w:rsidP="00F2232B">
            <w:pPr>
              <w:rPr>
                <w:b/>
              </w:rPr>
            </w:pPr>
            <w:r>
              <w:rPr>
                <w:b/>
              </w:rPr>
              <w:t>Comments</w:t>
            </w:r>
          </w:p>
        </w:tc>
        <w:tc>
          <w:tcPr>
            <w:tcW w:w="6480" w:type="dxa"/>
            <w:vAlign w:val="center"/>
          </w:tcPr>
          <w:p w14:paraId="7397E3F8" w14:textId="77777777" w:rsidR="00F2232B" w:rsidRDefault="00F2232B" w:rsidP="00F2232B">
            <w:r>
              <w:t>Type comments regarding the shipment, as needed</w:t>
            </w:r>
          </w:p>
        </w:tc>
      </w:tr>
    </w:tbl>
    <w:p w14:paraId="31A4C414" w14:textId="77777777" w:rsidR="00F2232B" w:rsidRDefault="00F2232B" w:rsidP="00F2232B">
      <w:pPr>
        <w:ind w:left="720"/>
      </w:pPr>
    </w:p>
    <w:p w14:paraId="1902F727" w14:textId="77777777" w:rsidR="00F2232B" w:rsidRDefault="00F2232B" w:rsidP="00F2232B">
      <w:pPr>
        <w:ind w:left="720"/>
      </w:pPr>
      <w:r>
        <w:br w:type="page"/>
      </w:r>
    </w:p>
    <w:p w14:paraId="21D05C60" w14:textId="77777777" w:rsidR="00F2232B" w:rsidRDefault="00F2232B" w:rsidP="00C9791D">
      <w:pPr>
        <w:pStyle w:val="BodyText"/>
        <w:numPr>
          <w:ilvl w:val="0"/>
          <w:numId w:val="93"/>
        </w:numPr>
        <w:ind w:right="360"/>
      </w:pPr>
      <w:r w:rsidRPr="0061290A">
        <w:rPr>
          <w:lang w:val="en-US"/>
        </w:rPr>
        <w:lastRenderedPageBreak/>
        <w:t xml:space="preserve">To </w:t>
      </w:r>
      <w:r w:rsidRPr="00D52B0B">
        <w:t xml:space="preserve">assign a storage location, click the </w:t>
      </w:r>
      <w:r w:rsidRPr="0061290A">
        <w:rPr>
          <w:b/>
        </w:rPr>
        <w:t>Storage</w:t>
      </w:r>
      <w:r w:rsidRPr="00D52B0B">
        <w:t xml:space="preserve"> </w:t>
      </w:r>
      <w:r>
        <w:t>tab.</w:t>
      </w:r>
      <w:r>
        <w:rPr>
          <w:lang w:val="en-US"/>
        </w:rPr>
        <w:br/>
        <w:t>The storage assignment fields are displayed.</w:t>
      </w:r>
      <w:r>
        <w:rPr>
          <w:lang w:val="en-US"/>
        </w:rPr>
        <w:br/>
      </w:r>
    </w:p>
    <w:p w14:paraId="5174941C" w14:textId="77777777" w:rsidR="00F2232B" w:rsidDel="00E3549B" w:rsidRDefault="00F2232B" w:rsidP="00F2232B">
      <w:pPr>
        <w:pStyle w:val="Caption"/>
        <w:ind w:firstLine="720"/>
        <w:rPr>
          <w:del w:id="3835" w:author="Sayali Dev" w:date="2018-02-21T16:45:00Z"/>
        </w:rPr>
      </w:pPr>
      <w:r w:rsidRPr="00691675">
        <w:rPr>
          <w:noProof/>
        </w:rPr>
        <w:drawing>
          <wp:inline distT="0" distB="0" distL="0" distR="0" wp14:anchorId="7266C099" wp14:editId="6AF7A16B">
            <wp:extent cx="6209665" cy="3915410"/>
            <wp:effectExtent l="19050" t="19050" r="19685" b="2794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09665" cy="3915410"/>
                    </a:xfrm>
                    <a:prstGeom prst="rect">
                      <a:avLst/>
                    </a:prstGeom>
                    <a:noFill/>
                    <a:ln w="3175">
                      <a:solidFill>
                        <a:schemeClr val="tx1"/>
                      </a:solidFill>
                    </a:ln>
                  </pic:spPr>
                </pic:pic>
              </a:graphicData>
            </a:graphic>
          </wp:inline>
        </w:drawing>
      </w:r>
    </w:p>
    <w:p w14:paraId="0062C9B9" w14:textId="10B82B1B" w:rsidR="00F2232B" w:rsidDel="00E3549B" w:rsidRDefault="00F2232B" w:rsidP="00F2232B">
      <w:pPr>
        <w:pStyle w:val="Figure"/>
        <w:tabs>
          <w:tab w:val="clear" w:pos="1710"/>
          <w:tab w:val="num" w:pos="1800"/>
        </w:tabs>
        <w:ind w:left="1152" w:hanging="432"/>
        <w:rPr>
          <w:del w:id="3836" w:author="Sayali Dev" w:date="2018-02-21T16:45:00Z"/>
        </w:rPr>
      </w:pPr>
      <w:del w:id="3837" w:author="Sayali Dev" w:date="2018-02-21T16:45:00Z">
        <w:r w:rsidDel="00E3549B">
          <w:delText>Check-In Samples page Storage tab</w:delText>
        </w:r>
      </w:del>
    </w:p>
    <w:p w14:paraId="68E15F9F" w14:textId="77777777" w:rsidR="00F2232B" w:rsidRPr="00D52B0B" w:rsidRDefault="00F2232B">
      <w:pPr>
        <w:pStyle w:val="Caption"/>
        <w:ind w:firstLine="720"/>
        <w:pPrChange w:id="3838" w:author="Sayali Dev" w:date="2018-02-21T16:45:00Z">
          <w:pPr/>
        </w:pPrChange>
      </w:pPr>
    </w:p>
    <w:p w14:paraId="291E576B" w14:textId="77777777" w:rsidR="00F2232B" w:rsidRPr="007F1260" w:rsidRDefault="00F2232B" w:rsidP="00F2232B">
      <w:pPr>
        <w:pStyle w:val="BodyText"/>
        <w:ind w:right="540"/>
      </w:pPr>
    </w:p>
    <w:p w14:paraId="0C0C6104" w14:textId="77777777" w:rsidR="00F2232B" w:rsidRDefault="00F2232B" w:rsidP="00C9791D">
      <w:pPr>
        <w:pStyle w:val="BodyText"/>
        <w:numPr>
          <w:ilvl w:val="0"/>
          <w:numId w:val="93"/>
        </w:numPr>
        <w:ind w:right="540"/>
      </w:pPr>
      <w:r>
        <w:t xml:space="preserve">Enter appropriate information in each field. </w:t>
      </w:r>
      <w:r>
        <w:rPr>
          <w:lang w:val="en-US"/>
        </w:rPr>
        <w:t>F</w:t>
      </w:r>
      <w:r>
        <w:t xml:space="preserve">ollowing table lists each field and its description. </w:t>
      </w:r>
    </w:p>
    <w:p w14:paraId="51F29252" w14:textId="77777777" w:rsidR="00F2232B" w:rsidRDefault="00F2232B" w:rsidP="00F2232B">
      <w:pPr>
        <w:pStyle w:val="BodyText"/>
        <w:ind w:left="720" w:right="540"/>
      </w:pPr>
    </w:p>
    <w:p w14:paraId="61E432A6" w14:textId="17BF05C0" w:rsidR="00F2232B" w:rsidRPr="00E63C3C" w:rsidRDefault="00F2232B" w:rsidP="00F2232B">
      <w:pPr>
        <w:pStyle w:val="Caption"/>
        <w:ind w:firstLine="720"/>
      </w:pPr>
      <w:r>
        <w:t xml:space="preserve">Table </w:t>
      </w:r>
      <w:fldSimple w:instr=" SEQ Figure \* ARABIC ">
        <w:ins w:id="3839" w:author="Sayali Dev" w:date="2018-02-02T13:47:00Z">
          <w:r w:rsidR="00EB76E3">
            <w:rPr>
              <w:noProof/>
            </w:rPr>
            <w:t>21</w:t>
          </w:r>
        </w:ins>
        <w:del w:id="3840" w:author="Sayali Dev" w:date="2018-02-02T13:47:00Z">
          <w:r w:rsidDel="00EB76E3">
            <w:rPr>
              <w:noProof/>
            </w:rPr>
            <w:delText>23</w:delText>
          </w:r>
        </w:del>
      </w:fldSimple>
      <w:r>
        <w:t>: Checking in a biospecimen – Storage tab</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14:paraId="07F3E555" w14:textId="77777777" w:rsidTr="00F2232B">
        <w:trPr>
          <w:cantSplit/>
          <w:trHeight w:val="288"/>
          <w:tblHeader/>
        </w:trPr>
        <w:tc>
          <w:tcPr>
            <w:tcW w:w="1890" w:type="dxa"/>
            <w:shd w:val="clear" w:color="auto" w:fill="BFBFBF"/>
            <w:vAlign w:val="center"/>
          </w:tcPr>
          <w:p w14:paraId="0A77E280" w14:textId="77777777" w:rsidR="00F2232B" w:rsidRPr="007A152E" w:rsidRDefault="00F2232B" w:rsidP="00F2232B">
            <w:pPr>
              <w:rPr>
                <w:b/>
              </w:rPr>
            </w:pPr>
            <w:r>
              <w:rPr>
                <w:b/>
              </w:rPr>
              <w:t>Field</w:t>
            </w:r>
          </w:p>
        </w:tc>
        <w:tc>
          <w:tcPr>
            <w:tcW w:w="7920" w:type="dxa"/>
            <w:shd w:val="clear" w:color="auto" w:fill="BFBFBF"/>
            <w:vAlign w:val="center"/>
          </w:tcPr>
          <w:p w14:paraId="3438F3F6" w14:textId="77777777" w:rsidR="00F2232B" w:rsidRPr="007A152E" w:rsidRDefault="00F2232B" w:rsidP="00F2232B">
            <w:pPr>
              <w:rPr>
                <w:b/>
              </w:rPr>
            </w:pPr>
            <w:r w:rsidRPr="007A152E">
              <w:rPr>
                <w:b/>
              </w:rPr>
              <w:t>Description</w:t>
            </w:r>
          </w:p>
        </w:tc>
      </w:tr>
      <w:tr w:rsidR="00F2232B" w14:paraId="5FD1B824" w14:textId="77777777" w:rsidTr="00F2232B">
        <w:trPr>
          <w:cantSplit/>
          <w:trHeight w:val="288"/>
        </w:trPr>
        <w:tc>
          <w:tcPr>
            <w:tcW w:w="1890" w:type="dxa"/>
            <w:vAlign w:val="center"/>
          </w:tcPr>
          <w:p w14:paraId="32B1B3DD" w14:textId="77777777" w:rsidR="00F2232B" w:rsidRDefault="00F2232B" w:rsidP="00F2232B">
            <w:pPr>
              <w:rPr>
                <w:b/>
              </w:rPr>
            </w:pPr>
            <w:r>
              <w:rPr>
                <w:b/>
              </w:rPr>
              <w:t>Position Assignment Direction</w:t>
            </w:r>
          </w:p>
        </w:tc>
        <w:tc>
          <w:tcPr>
            <w:tcW w:w="7920" w:type="dxa"/>
            <w:vAlign w:val="center"/>
          </w:tcPr>
          <w:p w14:paraId="664DF1C9" w14:textId="77777777" w:rsidR="00F2232B" w:rsidRDefault="00F2232B" w:rsidP="00F2232B">
            <w:r>
              <w:t xml:space="preserve">Click the appropriate direction for assigning a storage location to each of the biospecimens. </w:t>
            </w:r>
          </w:p>
          <w:p w14:paraId="57419751" w14:textId="77777777" w:rsidR="00F2232B" w:rsidRDefault="00F2232B" w:rsidP="00F2232B">
            <w:r w:rsidRPr="00D52B0B">
              <w:rPr>
                <w:b/>
              </w:rPr>
              <w:t>Note:</w:t>
            </w:r>
            <w:r w:rsidRPr="00D52B0B">
              <w:t xml:space="preserve"> </w:t>
            </w:r>
          </w:p>
          <w:p w14:paraId="0A56DC77" w14:textId="77777777" w:rsidR="00F2232B" w:rsidRDefault="00F2232B" w:rsidP="00C9791D">
            <w:pPr>
              <w:numPr>
                <w:ilvl w:val="0"/>
                <w:numId w:val="106"/>
              </w:numPr>
            </w:pPr>
            <w:r>
              <w:t>The a</w:t>
            </w:r>
            <w:r w:rsidRPr="00D52B0B">
              <w:t xml:space="preserve">rrow icon </w:t>
            </w:r>
            <w:r>
              <w:t xml:space="preserve">that goes </w:t>
            </w:r>
            <w:r w:rsidRPr="00D52B0B">
              <w:t xml:space="preserve">right and left </w:t>
            </w:r>
            <w:r>
              <w:t>depicts assignment of biospecimens to available cells</w:t>
            </w:r>
            <w:r w:rsidRPr="00D52B0B">
              <w:t xml:space="preserve"> </w:t>
            </w:r>
            <w:r>
              <w:t xml:space="preserve">on the storage map </w:t>
            </w:r>
            <w:r w:rsidRPr="00D52B0B">
              <w:t>in horizontal rows</w:t>
            </w:r>
            <w:r>
              <w:t xml:space="preserve">. </w:t>
            </w:r>
          </w:p>
          <w:p w14:paraId="41547322" w14:textId="77777777" w:rsidR="00F2232B" w:rsidRDefault="00F2232B" w:rsidP="00C9791D">
            <w:pPr>
              <w:numPr>
                <w:ilvl w:val="0"/>
                <w:numId w:val="106"/>
              </w:numPr>
            </w:pPr>
            <w:r>
              <w:t xml:space="preserve">The </w:t>
            </w:r>
            <w:r w:rsidRPr="00D52B0B">
              <w:t xml:space="preserve">arrow icon </w:t>
            </w:r>
            <w:r>
              <w:t>that goes up and down depicts assignment of biospecimens to available cells</w:t>
            </w:r>
            <w:r w:rsidRPr="00D52B0B">
              <w:t xml:space="preserve"> </w:t>
            </w:r>
            <w:r>
              <w:t xml:space="preserve">on the storage map </w:t>
            </w:r>
            <w:r w:rsidRPr="00D52B0B">
              <w:t xml:space="preserve">in vertical columns. </w:t>
            </w:r>
          </w:p>
        </w:tc>
      </w:tr>
      <w:tr w:rsidR="00F2232B" w14:paraId="51A53FA6" w14:textId="77777777" w:rsidTr="00F2232B">
        <w:trPr>
          <w:cantSplit/>
          <w:trHeight w:val="288"/>
        </w:trPr>
        <w:tc>
          <w:tcPr>
            <w:tcW w:w="1890" w:type="dxa"/>
            <w:vAlign w:val="center"/>
          </w:tcPr>
          <w:p w14:paraId="0B922049" w14:textId="77777777" w:rsidR="00F2232B" w:rsidRDefault="00F2232B" w:rsidP="00F2232B">
            <w:pPr>
              <w:rPr>
                <w:b/>
              </w:rPr>
            </w:pPr>
            <w:r>
              <w:rPr>
                <w:b/>
              </w:rPr>
              <w:t>Check-In Type</w:t>
            </w:r>
          </w:p>
        </w:tc>
        <w:tc>
          <w:tcPr>
            <w:tcW w:w="7920" w:type="dxa"/>
            <w:vAlign w:val="center"/>
          </w:tcPr>
          <w:p w14:paraId="7FED56E0" w14:textId="77777777" w:rsidR="00F2232B" w:rsidRDefault="00F2232B" w:rsidP="00F2232B">
            <w:pPr>
              <w:pStyle w:val="BodyText"/>
              <w:ind w:right="720"/>
            </w:pPr>
            <w:r>
              <w:t>Click</w:t>
            </w:r>
            <w:r>
              <w:rPr>
                <w:lang w:val="en-US"/>
              </w:rPr>
              <w:t xml:space="preserve"> the appropriate means of assigning the storage location:</w:t>
            </w:r>
          </w:p>
          <w:p w14:paraId="4F2ABEB8" w14:textId="77777777" w:rsidR="00F2232B" w:rsidRDefault="00F2232B" w:rsidP="00F2232B">
            <w:pPr>
              <w:pStyle w:val="BodyText"/>
              <w:ind w:right="720"/>
            </w:pPr>
            <w:r w:rsidRPr="004C1282">
              <w:rPr>
                <w:b/>
              </w:rPr>
              <w:t>Automatic</w:t>
            </w:r>
            <w:r>
              <w:rPr>
                <w:b/>
              </w:rPr>
              <w:t xml:space="preserve">: </w:t>
            </w:r>
            <w:r>
              <w:t>The application</w:t>
            </w:r>
            <w:r w:rsidRPr="00161B4C">
              <w:t xml:space="preserve"> </w:t>
            </w:r>
            <w:r w:rsidRPr="00D52B0B">
              <w:t>automatically ass</w:t>
            </w:r>
            <w:r w:rsidRPr="00161B4C">
              <w:t>ign</w:t>
            </w:r>
            <w:r>
              <w:t>s</w:t>
            </w:r>
            <w:r w:rsidRPr="00161B4C">
              <w:t xml:space="preserve"> the </w:t>
            </w:r>
            <w:r>
              <w:t>biospecimen</w:t>
            </w:r>
            <w:r w:rsidRPr="00D52B0B">
              <w:t xml:space="preserve">s </w:t>
            </w:r>
            <w:r>
              <w:t xml:space="preserve">that you select </w:t>
            </w:r>
            <w:r w:rsidRPr="00D52B0B">
              <w:t>to</w:t>
            </w:r>
            <w:r>
              <w:rPr>
                <w:lang w:val="en-US"/>
              </w:rPr>
              <w:t xml:space="preserve"> available locations in the </w:t>
            </w:r>
            <w:r w:rsidRPr="00D52B0B">
              <w:t xml:space="preserve">storage </w:t>
            </w:r>
            <w:r>
              <w:rPr>
                <w:lang w:val="en-US"/>
              </w:rPr>
              <w:t>device</w:t>
            </w:r>
            <w:r w:rsidRPr="00D52B0B">
              <w:t xml:space="preserve"> starting with the first available </w:t>
            </w:r>
            <w:r>
              <w:rPr>
                <w:lang w:val="en-US"/>
              </w:rPr>
              <w:t>location</w:t>
            </w:r>
            <w:r w:rsidRPr="00D52B0B">
              <w:t xml:space="preserve">.  </w:t>
            </w:r>
          </w:p>
          <w:p w14:paraId="35E36FB0" w14:textId="77777777" w:rsidR="00F2232B" w:rsidRPr="00D52B0B" w:rsidRDefault="00F2232B" w:rsidP="00F2232B">
            <w:pPr>
              <w:pStyle w:val="BodyText"/>
              <w:ind w:right="720"/>
            </w:pPr>
            <w:r w:rsidRPr="004C1282">
              <w:rPr>
                <w:b/>
              </w:rPr>
              <w:t>Semi-Automatic</w:t>
            </w:r>
            <w:r>
              <w:rPr>
                <w:b/>
              </w:rPr>
              <w:t>:</w:t>
            </w:r>
            <w:r w:rsidRPr="00D52B0B">
              <w:t xml:space="preserve"> </w:t>
            </w:r>
            <w:r>
              <w:t>You can select</w:t>
            </w:r>
            <w:r w:rsidRPr="00D52B0B">
              <w:t xml:space="preserve"> the initial </w:t>
            </w:r>
            <w:r>
              <w:rPr>
                <w:lang w:val="en-US"/>
              </w:rPr>
              <w:t>location</w:t>
            </w:r>
            <w:r w:rsidRPr="00D52B0B">
              <w:t xml:space="preserve"> and assign </w:t>
            </w:r>
            <w:r>
              <w:t xml:space="preserve">it to </w:t>
            </w:r>
            <w:r>
              <w:rPr>
                <w:lang w:val="en-US"/>
              </w:rPr>
              <w:t xml:space="preserve">a </w:t>
            </w:r>
            <w:r>
              <w:t>biospecimen. The application then assigns each biospecimen</w:t>
            </w:r>
            <w:r>
              <w:rPr>
                <w:lang w:val="en-US"/>
              </w:rPr>
              <w:t xml:space="preserve"> to the next available location</w:t>
            </w:r>
            <w:r w:rsidRPr="00D52B0B">
              <w:t>.</w:t>
            </w:r>
          </w:p>
          <w:p w14:paraId="71407A6B" w14:textId="77777777" w:rsidR="00F2232B" w:rsidRDefault="00F2232B" w:rsidP="00F2232B">
            <w:r w:rsidRPr="004C1282">
              <w:rPr>
                <w:b/>
              </w:rPr>
              <w:t>Manual:</w:t>
            </w:r>
            <w:r>
              <w:t xml:space="preserve"> You can </w:t>
            </w:r>
            <w:r w:rsidRPr="00D52B0B">
              <w:t xml:space="preserve">assign each </w:t>
            </w:r>
            <w:r>
              <w:t>biospecimen</w:t>
            </w:r>
            <w:r w:rsidRPr="00D52B0B">
              <w:t xml:space="preserve"> </w:t>
            </w:r>
            <w:r>
              <w:t>to a location</w:t>
            </w:r>
            <w:r w:rsidRPr="00D52B0B">
              <w:t xml:space="preserve"> </w:t>
            </w:r>
            <w:r>
              <w:t xml:space="preserve">by selecting a cell on the storage map </w:t>
            </w:r>
            <w:r w:rsidRPr="00D52B0B">
              <w:t>each time.</w:t>
            </w:r>
          </w:p>
        </w:tc>
      </w:tr>
    </w:tbl>
    <w:p w14:paraId="4B87A8FB" w14:textId="77777777" w:rsidR="00F2232B" w:rsidRPr="007F1260" w:rsidRDefault="00F2232B" w:rsidP="00F2232B">
      <w:pPr>
        <w:pStyle w:val="BodyText"/>
        <w:ind w:right="540"/>
      </w:pPr>
    </w:p>
    <w:p w14:paraId="2E6A91AE" w14:textId="77777777" w:rsidR="00F2232B" w:rsidRDefault="00F2232B" w:rsidP="00C9791D">
      <w:pPr>
        <w:numPr>
          <w:ilvl w:val="0"/>
          <w:numId w:val="108"/>
        </w:numPr>
      </w:pPr>
      <w:r>
        <w:t>To select the storage division where you want the biospecimens stored:</w:t>
      </w:r>
    </w:p>
    <w:p w14:paraId="49639AA6" w14:textId="77777777" w:rsidR="00F2232B" w:rsidRDefault="00F2232B" w:rsidP="00C9791D">
      <w:pPr>
        <w:numPr>
          <w:ilvl w:val="0"/>
          <w:numId w:val="107"/>
        </w:numPr>
      </w:pPr>
      <w:r>
        <w:t xml:space="preserve">Click </w:t>
      </w:r>
      <w:r w:rsidRPr="004D5657">
        <w:rPr>
          <w:b/>
        </w:rPr>
        <w:t>Expand All</w:t>
      </w:r>
      <w:r>
        <w:t xml:space="preserve"> to </w:t>
      </w:r>
      <w:r w:rsidRPr="00D52B0B">
        <w:t xml:space="preserve">expand the </w:t>
      </w:r>
      <w:r w:rsidRPr="009E3403">
        <w:t>Storage Devices</w:t>
      </w:r>
      <w:r>
        <w:t xml:space="preserve"> taxonomy to show all storage devices. </w:t>
      </w:r>
    </w:p>
    <w:p w14:paraId="0D30B55D" w14:textId="77777777" w:rsidR="00F2232B" w:rsidRDefault="00F2232B" w:rsidP="00F2232B">
      <w:pPr>
        <w:ind w:left="720"/>
      </w:pPr>
    </w:p>
    <w:p w14:paraId="20AA6935" w14:textId="77777777" w:rsidR="00F2232B" w:rsidRDefault="00F2232B" w:rsidP="00C9791D">
      <w:pPr>
        <w:numPr>
          <w:ilvl w:val="0"/>
          <w:numId w:val="107"/>
        </w:numPr>
      </w:pPr>
      <w:r>
        <w:t>Click the appropriate storage device name (blue folder) to display all storage divisions within that device</w:t>
      </w:r>
      <w:r w:rsidRPr="00D52B0B">
        <w:t xml:space="preserve">. </w:t>
      </w:r>
    </w:p>
    <w:p w14:paraId="4492E77A" w14:textId="77777777" w:rsidR="00F2232B" w:rsidRDefault="00F2232B" w:rsidP="00F2232B">
      <w:pPr>
        <w:pStyle w:val="ListParagraph"/>
      </w:pPr>
    </w:p>
    <w:p w14:paraId="52C70943" w14:textId="77777777" w:rsidR="00F2232B" w:rsidRDefault="00F2232B" w:rsidP="00C9791D">
      <w:pPr>
        <w:numPr>
          <w:ilvl w:val="0"/>
          <w:numId w:val="107"/>
        </w:numPr>
      </w:pPr>
      <w:r>
        <w:t>Click</w:t>
      </w:r>
      <w:r w:rsidRPr="00D52B0B">
        <w:t xml:space="preserve"> the </w:t>
      </w:r>
      <w:r>
        <w:t>division</w:t>
      </w:r>
      <w:r w:rsidRPr="00D52B0B">
        <w:t xml:space="preserve"> where </w:t>
      </w:r>
      <w:r>
        <w:t xml:space="preserve">you want to store </w:t>
      </w:r>
      <w:r w:rsidRPr="00D52B0B">
        <w:t xml:space="preserve">the </w:t>
      </w:r>
      <w:r>
        <w:t>biospecimens</w:t>
      </w:r>
      <w:r w:rsidRPr="00D52B0B">
        <w:t xml:space="preserve">. </w:t>
      </w:r>
      <w:r>
        <w:t xml:space="preserve">For example, </w:t>
      </w:r>
      <w:r w:rsidRPr="00D52B0B">
        <w:t xml:space="preserve">Freezer X, Shelf 1, </w:t>
      </w:r>
      <w:r>
        <w:t>Box 3.</w:t>
      </w:r>
      <w:r>
        <w:br/>
        <w:t>The storage map of the cell positions within this division appears on the right.</w:t>
      </w:r>
    </w:p>
    <w:p w14:paraId="38BB364B" w14:textId="77777777" w:rsidR="00F2232B" w:rsidRPr="003C4F3A" w:rsidRDefault="00F2232B" w:rsidP="00F2232B">
      <w:pPr>
        <w:pStyle w:val="BodyText"/>
        <w:ind w:left="360" w:right="720"/>
      </w:pPr>
    </w:p>
    <w:p w14:paraId="011EA4C1" w14:textId="77777777" w:rsidR="00F2232B" w:rsidRPr="003C4F3A" w:rsidRDefault="00F2232B" w:rsidP="00C9791D">
      <w:pPr>
        <w:pStyle w:val="BodyText"/>
        <w:numPr>
          <w:ilvl w:val="0"/>
          <w:numId w:val="108"/>
        </w:numPr>
        <w:ind w:right="720"/>
      </w:pPr>
      <w:r w:rsidRPr="003C4F3A">
        <w:t>If you select</w:t>
      </w:r>
      <w:r w:rsidRPr="003C4F3A">
        <w:rPr>
          <w:lang w:val="en-US"/>
        </w:rPr>
        <w:t xml:space="preserve">ed </w:t>
      </w:r>
      <w:r w:rsidRPr="003C4F3A">
        <w:rPr>
          <w:b/>
        </w:rPr>
        <w:t xml:space="preserve">Automatic </w:t>
      </w:r>
      <w:r w:rsidRPr="003C4F3A">
        <w:t xml:space="preserve">as </w:t>
      </w:r>
      <w:r w:rsidRPr="003C4F3A">
        <w:rPr>
          <w:b/>
        </w:rPr>
        <w:t>Check-In Type</w:t>
      </w:r>
      <w:r w:rsidRPr="003C4F3A">
        <w:t>,</w:t>
      </w:r>
      <w:r w:rsidRPr="003C4F3A">
        <w:rPr>
          <w:lang w:val="en-US"/>
        </w:rPr>
        <w:t xml:space="preserve"> c</w:t>
      </w:r>
      <w:r w:rsidRPr="003C4F3A">
        <w:t xml:space="preserve">lick </w:t>
      </w:r>
      <w:r w:rsidRPr="003C4F3A">
        <w:rPr>
          <w:b/>
        </w:rPr>
        <w:t>ASSIGN</w:t>
      </w:r>
      <w:r w:rsidRPr="003C4F3A">
        <w:t xml:space="preserve">. </w:t>
      </w:r>
    </w:p>
    <w:p w14:paraId="0FA33ADC" w14:textId="77777777" w:rsidR="00F2232B" w:rsidRPr="003C4F3A" w:rsidRDefault="00F2232B" w:rsidP="00F2232B">
      <w:pPr>
        <w:pStyle w:val="BodyText"/>
        <w:ind w:left="720" w:right="720"/>
      </w:pPr>
      <w:r w:rsidRPr="003C4F3A">
        <w:t xml:space="preserve">The </w:t>
      </w:r>
      <w:r w:rsidRPr="003C4F3A">
        <w:rPr>
          <w:lang w:val="en-US"/>
        </w:rPr>
        <w:t xml:space="preserve">application </w:t>
      </w:r>
      <w:r w:rsidRPr="003C4F3A">
        <w:t xml:space="preserve">performs the following actions: </w:t>
      </w:r>
    </w:p>
    <w:p w14:paraId="0415CCFD" w14:textId="77777777" w:rsidR="00F2232B" w:rsidRPr="003C4F3A" w:rsidRDefault="00F2232B" w:rsidP="00C9791D">
      <w:pPr>
        <w:pStyle w:val="BodyText"/>
        <w:numPr>
          <w:ilvl w:val="0"/>
          <w:numId w:val="94"/>
        </w:numPr>
        <w:ind w:left="1440" w:right="720"/>
      </w:pPr>
      <w:r w:rsidRPr="003C4F3A">
        <w:t xml:space="preserve">Assigns each biospecimen to the next available location within the </w:t>
      </w:r>
      <w:r w:rsidRPr="003C4F3A">
        <w:rPr>
          <w:lang w:val="en-US"/>
        </w:rPr>
        <w:t xml:space="preserve">selected </w:t>
      </w:r>
      <w:r w:rsidRPr="003C4F3A">
        <w:t>device.</w:t>
      </w:r>
    </w:p>
    <w:p w14:paraId="5365B454" w14:textId="77777777" w:rsidR="00F2232B" w:rsidRPr="003C4F3A" w:rsidRDefault="00F2232B" w:rsidP="00C9791D">
      <w:pPr>
        <w:pStyle w:val="BodyText"/>
        <w:numPr>
          <w:ilvl w:val="0"/>
          <w:numId w:val="94"/>
        </w:numPr>
        <w:ind w:left="1440" w:right="720"/>
      </w:pPr>
      <w:r w:rsidRPr="003C4F3A">
        <w:t>Updates the storage map with the new assignments</w:t>
      </w:r>
      <w:r w:rsidRPr="003C4F3A">
        <w:rPr>
          <w:lang w:val="en-US"/>
        </w:rPr>
        <w:t>.</w:t>
      </w:r>
    </w:p>
    <w:p w14:paraId="7FC3D55D" w14:textId="77777777" w:rsidR="00F2232B" w:rsidRPr="003C4F3A" w:rsidRDefault="00F2232B" w:rsidP="00C9791D">
      <w:pPr>
        <w:pStyle w:val="BodyText"/>
        <w:numPr>
          <w:ilvl w:val="0"/>
          <w:numId w:val="94"/>
        </w:numPr>
        <w:ind w:left="1440" w:right="720"/>
      </w:pPr>
      <w:r w:rsidRPr="003C4F3A">
        <w:t xml:space="preserve">Displays </w:t>
      </w:r>
      <w:r w:rsidRPr="003C4F3A">
        <w:rPr>
          <w:lang w:val="en-US"/>
        </w:rPr>
        <w:t>the</w:t>
      </w:r>
      <w:r w:rsidRPr="003C4F3A">
        <w:t xml:space="preserve"> position </w:t>
      </w:r>
      <w:r w:rsidRPr="003C4F3A">
        <w:rPr>
          <w:lang w:val="en-US"/>
        </w:rPr>
        <w:t xml:space="preserve">assignments </w:t>
      </w:r>
      <w:r w:rsidRPr="003C4F3A">
        <w:t xml:space="preserve">in the </w:t>
      </w:r>
      <w:r w:rsidRPr="003C4F3A">
        <w:rPr>
          <w:b/>
        </w:rPr>
        <w:t>Assigned</w:t>
      </w:r>
      <w:r w:rsidRPr="003C4F3A">
        <w:t xml:space="preserve"> field at the bottom</w:t>
      </w:r>
      <w:r w:rsidRPr="003C4F3A">
        <w:rPr>
          <w:lang w:val="en-US"/>
        </w:rPr>
        <w:t>.</w:t>
      </w:r>
      <w:r w:rsidRPr="003C4F3A">
        <w:rPr>
          <w:lang w:val="en-US"/>
        </w:rPr>
        <w:br/>
      </w:r>
    </w:p>
    <w:p w14:paraId="16DD4706" w14:textId="77777777" w:rsidR="00F2232B" w:rsidRDefault="00F2232B" w:rsidP="00F2232B">
      <w:pPr>
        <w:pStyle w:val="BodyText"/>
        <w:ind w:left="810" w:right="720"/>
        <w:rPr>
          <w:color w:val="000000"/>
        </w:rPr>
      </w:pPr>
      <w:r w:rsidRPr="003C4F3A">
        <w:rPr>
          <w:b/>
        </w:rPr>
        <w:t>Note:</w:t>
      </w:r>
      <w:r w:rsidRPr="003C4F3A">
        <w:t xml:space="preserve"> If a division does not have enough available positions for all the selected biospecimens, you can select another division and proceed until all biospecimens are assigned.</w:t>
      </w:r>
      <w:r w:rsidRPr="003C4F3A">
        <w:rPr>
          <w:lang w:val="en-US"/>
        </w:rPr>
        <w:t xml:space="preserve"> </w:t>
      </w:r>
      <w:r w:rsidRPr="003C4F3A">
        <w:rPr>
          <w:lang w:val="en-US"/>
        </w:rPr>
        <w:br/>
      </w:r>
    </w:p>
    <w:p w14:paraId="41FA7CEF" w14:textId="77777777" w:rsidR="00F2232B" w:rsidRPr="00D52B0B" w:rsidRDefault="00F2232B" w:rsidP="00C9791D">
      <w:pPr>
        <w:pStyle w:val="BodyText"/>
        <w:numPr>
          <w:ilvl w:val="0"/>
          <w:numId w:val="108"/>
        </w:numPr>
        <w:ind w:right="720"/>
      </w:pPr>
      <w:r w:rsidRPr="00D52B0B">
        <w:t xml:space="preserve">If </w:t>
      </w:r>
      <w:r>
        <w:t xml:space="preserve">you selected </w:t>
      </w:r>
      <w:r w:rsidRPr="000C70F4">
        <w:rPr>
          <w:b/>
        </w:rPr>
        <w:t>Semi-Automatic</w:t>
      </w:r>
      <w:r w:rsidRPr="00D52B0B">
        <w:t xml:space="preserve"> as </w:t>
      </w:r>
      <w:r w:rsidRPr="000C70F4">
        <w:rPr>
          <w:b/>
        </w:rPr>
        <w:t>Check-In Type</w:t>
      </w:r>
      <w:r w:rsidRPr="00D52B0B">
        <w:t xml:space="preserve">, </w:t>
      </w:r>
      <w:r>
        <w:t xml:space="preserve">perform </w:t>
      </w:r>
      <w:r w:rsidRPr="00D52B0B">
        <w:t>the following</w:t>
      </w:r>
      <w:r>
        <w:t xml:space="preserve"> steps:</w:t>
      </w:r>
    </w:p>
    <w:p w14:paraId="4197A8CD" w14:textId="77777777" w:rsidR="00F2232B" w:rsidRPr="000C70F4" w:rsidRDefault="00F2232B" w:rsidP="00C9791D">
      <w:pPr>
        <w:numPr>
          <w:ilvl w:val="0"/>
          <w:numId w:val="95"/>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7233A15A" w14:textId="77777777" w:rsidR="00F2232B" w:rsidRDefault="00F2232B" w:rsidP="00F2232B">
      <w:pPr>
        <w:ind w:left="1440" w:right="720"/>
      </w:pPr>
      <w:r w:rsidRPr="00D52B0B">
        <w:rPr>
          <w:b/>
        </w:rPr>
        <w:t>Note:</w:t>
      </w:r>
      <w:r w:rsidRPr="00D52B0B">
        <w:t xml:space="preserve"> </w:t>
      </w:r>
    </w:p>
    <w:p w14:paraId="41C1F494" w14:textId="77777777" w:rsidR="00F2232B" w:rsidRDefault="00F2232B" w:rsidP="00C9791D">
      <w:pPr>
        <w:numPr>
          <w:ilvl w:val="0"/>
          <w:numId w:val="96"/>
        </w:numPr>
        <w:ind w:right="720"/>
      </w:pPr>
      <w:r w:rsidRPr="00D52B0B">
        <w:t xml:space="preserve">Storage Map positions </w:t>
      </w:r>
      <w:r>
        <w:t xml:space="preserve">that are available appear </w:t>
      </w:r>
      <w:r w:rsidRPr="00D52B0B">
        <w:t>in tan or goldenrod color</w:t>
      </w:r>
      <w:r>
        <w:t>.</w:t>
      </w:r>
    </w:p>
    <w:p w14:paraId="48D0A769" w14:textId="77777777" w:rsidR="00F2232B" w:rsidRDefault="00F2232B" w:rsidP="00C9791D">
      <w:pPr>
        <w:numPr>
          <w:ilvl w:val="0"/>
          <w:numId w:val="96"/>
        </w:numPr>
        <w:ind w:right="720"/>
      </w:pPr>
      <w:r>
        <w:t xml:space="preserve">Positions that are used appear in </w:t>
      </w:r>
      <w:r w:rsidRPr="00D52B0B">
        <w:t>red or rust color</w:t>
      </w:r>
      <w:r>
        <w:t xml:space="preserve">. </w:t>
      </w:r>
    </w:p>
    <w:p w14:paraId="07B3323A" w14:textId="77777777" w:rsidR="00F2232B" w:rsidRDefault="00F2232B" w:rsidP="00C9791D">
      <w:pPr>
        <w:numPr>
          <w:ilvl w:val="0"/>
          <w:numId w:val="96"/>
        </w:numPr>
        <w:ind w:right="720"/>
      </w:pPr>
      <w:r>
        <w:t>The current selection appears in green color</w:t>
      </w:r>
      <w:r w:rsidRPr="00D52B0B">
        <w:t>.</w:t>
      </w:r>
      <w:r>
        <w:br/>
      </w:r>
    </w:p>
    <w:p w14:paraId="009A8EB3" w14:textId="77777777" w:rsidR="00F2232B" w:rsidRDefault="00F2232B" w:rsidP="00F2232B">
      <w:pPr>
        <w:ind w:left="1440" w:right="720"/>
      </w:pPr>
      <w:r>
        <w:t xml:space="preserve">The </w:t>
      </w:r>
      <w:r w:rsidRPr="000C70F4">
        <w:rPr>
          <w:b/>
        </w:rPr>
        <w:t>Assign Identifier</w:t>
      </w:r>
      <w:r w:rsidRPr="00D52B0B">
        <w:t xml:space="preserve"> window </w:t>
      </w:r>
      <w:r>
        <w:t>appears</w:t>
      </w:r>
      <w:r w:rsidRPr="00D52B0B">
        <w:t>.</w:t>
      </w:r>
      <w:r w:rsidRPr="00D52B0B">
        <w:br/>
      </w:r>
    </w:p>
    <w:p w14:paraId="44612246" w14:textId="77777777" w:rsidR="00F2232B" w:rsidRDefault="00F2232B" w:rsidP="00F2232B">
      <w:pPr>
        <w:ind w:left="1440" w:right="720"/>
      </w:pPr>
      <w:r w:rsidRPr="00691675">
        <w:rPr>
          <w:noProof/>
        </w:rPr>
        <w:drawing>
          <wp:inline distT="0" distB="0" distL="0" distR="0" wp14:anchorId="38F87F2E" wp14:editId="3033E48C">
            <wp:extent cx="3258820" cy="1355090"/>
            <wp:effectExtent l="19050" t="19050" r="17780" b="1651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8820" cy="1355090"/>
                    </a:xfrm>
                    <a:prstGeom prst="rect">
                      <a:avLst/>
                    </a:prstGeom>
                    <a:noFill/>
                    <a:ln w="3175">
                      <a:solidFill>
                        <a:schemeClr val="tx1"/>
                      </a:solidFill>
                    </a:ln>
                  </pic:spPr>
                </pic:pic>
              </a:graphicData>
            </a:graphic>
          </wp:inline>
        </w:drawing>
      </w:r>
    </w:p>
    <w:p w14:paraId="5D6CA894" w14:textId="794696B2" w:rsidR="00F2232B" w:rsidDel="00E3549B" w:rsidRDefault="00F2232B" w:rsidP="00F2232B">
      <w:pPr>
        <w:pStyle w:val="Figure"/>
        <w:tabs>
          <w:tab w:val="clear" w:pos="1710"/>
          <w:tab w:val="num" w:pos="1800"/>
          <w:tab w:val="num" w:pos="2430"/>
        </w:tabs>
        <w:ind w:left="1800" w:hanging="432"/>
        <w:rPr>
          <w:del w:id="3841" w:author="Sayali Dev" w:date="2018-02-21T16:45:00Z"/>
        </w:rPr>
      </w:pPr>
      <w:del w:id="3842" w:author="Sayali Dev" w:date="2018-02-21T16:45:00Z">
        <w:r w:rsidRPr="003240FC" w:rsidDel="00E3549B">
          <w:delText>A</w:delText>
        </w:r>
        <w:r w:rsidDel="00E3549B">
          <w:delText>ssign Identifier window</w:delText>
        </w:r>
      </w:del>
    </w:p>
    <w:p w14:paraId="2C8C1035" w14:textId="77777777" w:rsidR="00F2232B" w:rsidRDefault="00F2232B" w:rsidP="00F2232B"/>
    <w:p w14:paraId="14567DF3" w14:textId="77777777" w:rsidR="00F2232B" w:rsidRDefault="00F2232B" w:rsidP="00C9791D">
      <w:pPr>
        <w:numPr>
          <w:ilvl w:val="0"/>
          <w:numId w:val="95"/>
        </w:numPr>
        <w:ind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Check-</w:t>
      </w:r>
      <w:r w:rsidRPr="00CF61CA">
        <w:rPr>
          <w:b/>
        </w:rPr>
        <w:t>In Samples</w:t>
      </w:r>
      <w:r>
        <w:t xml:space="preserve"> window.</w:t>
      </w:r>
      <w:r>
        <w:br/>
      </w:r>
    </w:p>
    <w:p w14:paraId="552A8BB3" w14:textId="77777777" w:rsidR="00F2232B" w:rsidRDefault="00F2232B" w:rsidP="00F2232B">
      <w:pPr>
        <w:ind w:left="1440"/>
      </w:pPr>
      <w:r>
        <w:br w:type="page"/>
      </w:r>
    </w:p>
    <w:p w14:paraId="5C3E2340" w14:textId="77777777" w:rsidR="00F2232B" w:rsidRDefault="00F2232B" w:rsidP="00C9791D">
      <w:pPr>
        <w:numPr>
          <w:ilvl w:val="0"/>
          <w:numId w:val="95"/>
        </w:numPr>
      </w:pPr>
      <w:r>
        <w:lastRenderedPageBreak/>
        <w:t xml:space="preserve">Click </w:t>
      </w:r>
      <w:r w:rsidRPr="00882049">
        <w:rPr>
          <w:b/>
        </w:rPr>
        <w:t>ASSIGN STORAGE</w:t>
      </w:r>
      <w:r>
        <w:t xml:space="preserve">. </w:t>
      </w:r>
    </w:p>
    <w:p w14:paraId="56DB2431" w14:textId="77777777" w:rsidR="00F2232B" w:rsidRDefault="00F2232B" w:rsidP="00F2232B">
      <w:pPr>
        <w:spacing w:line="276" w:lineRule="auto"/>
        <w:ind w:left="1440"/>
      </w:pPr>
      <w:r w:rsidRPr="00CF61CA">
        <w:t xml:space="preserve">The application </w:t>
      </w:r>
      <w:r>
        <w:t>performs the following functions:</w:t>
      </w:r>
    </w:p>
    <w:p w14:paraId="300852C1" w14:textId="77777777" w:rsidR="00F2232B" w:rsidRPr="00AA7A14" w:rsidRDefault="00F2232B" w:rsidP="00C9791D">
      <w:pPr>
        <w:numPr>
          <w:ilvl w:val="0"/>
          <w:numId w:val="111"/>
        </w:numPr>
        <w:spacing w:line="276" w:lineRule="auto"/>
        <w:rPr>
          <w:color w:val="000000"/>
        </w:rPr>
      </w:pPr>
      <w:r>
        <w:t>A</w:t>
      </w:r>
      <w:r w:rsidRPr="00CF61CA">
        <w:t xml:space="preserve">ssigns the </w:t>
      </w:r>
      <w:r>
        <w:t>biospecimen</w:t>
      </w:r>
      <w:r w:rsidRPr="00CF61CA">
        <w:t xml:space="preserve"> to the cell that you selected and updates the storage map. </w:t>
      </w:r>
    </w:p>
    <w:p w14:paraId="4A5B7F9E" w14:textId="77777777" w:rsidR="00F2232B" w:rsidRDefault="00F2232B" w:rsidP="00C9791D">
      <w:pPr>
        <w:numPr>
          <w:ilvl w:val="0"/>
          <w:numId w:val="111"/>
        </w:numPr>
        <w:spacing w:line="276" w:lineRule="auto"/>
        <w:ind w:right="270"/>
        <w:rPr>
          <w:color w:val="000000"/>
        </w:rPr>
      </w:pPr>
      <w:r>
        <w:rPr>
          <w:color w:val="000000"/>
        </w:rPr>
        <w:t>D</w:t>
      </w:r>
      <w:r w:rsidRPr="00CF61CA">
        <w:rPr>
          <w:color w:val="000000"/>
        </w:rPr>
        <w:t>isplay</w:t>
      </w:r>
      <w:r>
        <w:rPr>
          <w:color w:val="000000"/>
        </w:rPr>
        <w:t>s</w:t>
      </w:r>
      <w:r w:rsidRPr="00CF61CA">
        <w:rPr>
          <w:color w:val="000000"/>
        </w:rPr>
        <w:t xml:space="preserve"> the </w:t>
      </w:r>
      <w:r>
        <w:rPr>
          <w:color w:val="000000"/>
        </w:rPr>
        <w:t>window again with t</w:t>
      </w:r>
      <w:r w:rsidRPr="00CF61CA">
        <w:rPr>
          <w:color w:val="000000"/>
        </w:rPr>
        <w:t xml:space="preserve">he </w:t>
      </w:r>
      <w:r w:rsidRPr="001C2F88">
        <w:rPr>
          <w:b/>
          <w:color w:val="000000"/>
        </w:rPr>
        <w:t>Position Selected</w:t>
      </w:r>
      <w:r w:rsidRPr="00CF61CA">
        <w:rPr>
          <w:color w:val="000000"/>
        </w:rPr>
        <w:t xml:space="preserve"> field automatically </w:t>
      </w:r>
      <w:r>
        <w:rPr>
          <w:color w:val="000000"/>
        </w:rPr>
        <w:t>displaying</w:t>
      </w:r>
      <w:r w:rsidRPr="00CF61CA">
        <w:rPr>
          <w:color w:val="000000"/>
        </w:rPr>
        <w:t xml:space="preserve"> the next available</w:t>
      </w:r>
      <w:r>
        <w:rPr>
          <w:color w:val="000000"/>
        </w:rPr>
        <w:t xml:space="preserve"> position.</w:t>
      </w:r>
      <w:r>
        <w:rPr>
          <w:color w:val="000000"/>
        </w:rPr>
        <w:br/>
      </w:r>
    </w:p>
    <w:p w14:paraId="333BB182" w14:textId="77777777" w:rsidR="00F2232B" w:rsidRPr="00D52B0B" w:rsidRDefault="00F2232B" w:rsidP="00C9791D">
      <w:pPr>
        <w:numPr>
          <w:ilvl w:val="0"/>
          <w:numId w:val="95"/>
        </w:numPr>
      </w:pPr>
      <w:r>
        <w:t xml:space="preserve">Confirm the assignment of each biospecimen by clicking on </w:t>
      </w:r>
      <w:r w:rsidRPr="00200022">
        <w:rPr>
          <w:b/>
        </w:rPr>
        <w:t>Assign Storage</w:t>
      </w:r>
      <w:r>
        <w:t xml:space="preserve"> each time the </w:t>
      </w:r>
      <w:r w:rsidRPr="00AA7A14">
        <w:rPr>
          <w:b/>
        </w:rPr>
        <w:t>Assign Identifier</w:t>
      </w:r>
      <w:r>
        <w:t xml:space="preserve"> window appears until all biospecimens are assigned.</w:t>
      </w:r>
    </w:p>
    <w:p w14:paraId="14158B4A" w14:textId="77777777" w:rsidR="00F2232B" w:rsidRPr="000C70F4" w:rsidRDefault="00F2232B" w:rsidP="00F2232B">
      <w:pPr>
        <w:ind w:left="720" w:firstLine="720"/>
      </w:pPr>
      <w:r w:rsidRPr="00882049">
        <w:rPr>
          <w:b/>
        </w:rPr>
        <w:t xml:space="preserve">Note: </w:t>
      </w:r>
    </w:p>
    <w:p w14:paraId="198D5F2A" w14:textId="77777777" w:rsidR="00F2232B" w:rsidRDefault="00F2232B" w:rsidP="00C9791D">
      <w:pPr>
        <w:numPr>
          <w:ilvl w:val="0"/>
          <w:numId w:val="97"/>
        </w:numPr>
        <w:ind w:left="2160"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b. - c</w:t>
      </w:r>
      <w:r w:rsidRPr="00D52B0B">
        <w:t xml:space="preserve">. </w:t>
      </w:r>
    </w:p>
    <w:p w14:paraId="5F889A75" w14:textId="77777777" w:rsidR="00F2232B" w:rsidRDefault="00F2232B" w:rsidP="00C9791D">
      <w:pPr>
        <w:numPr>
          <w:ilvl w:val="0"/>
          <w:numId w:val="97"/>
        </w:numPr>
        <w:ind w:left="2160"/>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169A704B" w14:textId="77777777" w:rsidR="00F2232B" w:rsidRPr="00C4668A" w:rsidRDefault="00F2232B" w:rsidP="00F2232B">
      <w:pPr>
        <w:ind w:left="720" w:right="720"/>
        <w:rPr>
          <w:lang w:val="x-none"/>
        </w:rPr>
      </w:pPr>
    </w:p>
    <w:p w14:paraId="3DD2B567" w14:textId="77777777" w:rsidR="00F2232B" w:rsidRPr="00AA7A14" w:rsidRDefault="00F2232B" w:rsidP="00C9791D">
      <w:pPr>
        <w:pStyle w:val="BodyText"/>
        <w:numPr>
          <w:ilvl w:val="0"/>
          <w:numId w:val="109"/>
        </w:numPr>
        <w:tabs>
          <w:tab w:val="left" w:pos="720"/>
        </w:tabs>
        <w:ind w:left="720" w:right="720"/>
        <w:rPr>
          <w:lang w:val="en-US"/>
        </w:rPr>
      </w:pPr>
      <w:r>
        <w:t>If you select</w:t>
      </w:r>
      <w:r w:rsidRPr="00AA7A14">
        <w:rPr>
          <w:lang w:val="en-US"/>
        </w:rPr>
        <w:t>ed</w:t>
      </w:r>
      <w:r>
        <w:t xml:space="preserve"> </w:t>
      </w:r>
      <w:r w:rsidRPr="00AA7A14">
        <w:rPr>
          <w:b/>
        </w:rPr>
        <w:t>Manual</w:t>
      </w:r>
      <w:r w:rsidRPr="00D52B0B">
        <w:t xml:space="preserve"> as </w:t>
      </w:r>
      <w:r w:rsidRPr="00AA7A14">
        <w:rPr>
          <w:b/>
        </w:rPr>
        <w:t>Check-In Type</w:t>
      </w:r>
      <w:r w:rsidRPr="00D52B0B">
        <w:t xml:space="preserve">, </w:t>
      </w:r>
      <w:r>
        <w:t xml:space="preserve">perform </w:t>
      </w:r>
      <w:r w:rsidRPr="00D52B0B">
        <w:t>the following</w:t>
      </w:r>
      <w:r>
        <w:t xml:space="preserve"> steps</w:t>
      </w:r>
      <w:r w:rsidRPr="00D52B0B">
        <w:t>:</w:t>
      </w:r>
      <w:r>
        <w:t xml:space="preserve"> </w:t>
      </w:r>
    </w:p>
    <w:p w14:paraId="5786072F" w14:textId="77777777" w:rsidR="00F2232B" w:rsidRPr="000C70F4" w:rsidRDefault="00F2232B" w:rsidP="00C9791D">
      <w:pPr>
        <w:numPr>
          <w:ilvl w:val="0"/>
          <w:numId w:val="110"/>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4BCE7CF3" w14:textId="77777777" w:rsidR="00F2232B" w:rsidRDefault="00F2232B" w:rsidP="00F2232B">
      <w:pPr>
        <w:ind w:left="1440" w:right="720"/>
      </w:pPr>
      <w:r w:rsidRPr="00D52B0B">
        <w:rPr>
          <w:b/>
        </w:rPr>
        <w:t>Note:</w:t>
      </w:r>
      <w:r w:rsidRPr="00D52B0B">
        <w:t xml:space="preserve"> </w:t>
      </w:r>
    </w:p>
    <w:p w14:paraId="4B9C5F2D" w14:textId="77777777" w:rsidR="00F2232B" w:rsidRDefault="00F2232B" w:rsidP="00C9791D">
      <w:pPr>
        <w:numPr>
          <w:ilvl w:val="0"/>
          <w:numId w:val="96"/>
        </w:numPr>
        <w:ind w:right="720"/>
      </w:pPr>
      <w:r w:rsidRPr="00D52B0B">
        <w:t xml:space="preserve">Storage Map positions </w:t>
      </w:r>
      <w:r>
        <w:t xml:space="preserve">that are available appear </w:t>
      </w:r>
      <w:r w:rsidRPr="00D52B0B">
        <w:t>in tan or goldenrod color</w:t>
      </w:r>
      <w:r>
        <w:t>.</w:t>
      </w:r>
    </w:p>
    <w:p w14:paraId="48FC2693" w14:textId="77777777" w:rsidR="00F2232B" w:rsidRDefault="00F2232B" w:rsidP="00C9791D">
      <w:pPr>
        <w:numPr>
          <w:ilvl w:val="0"/>
          <w:numId w:val="96"/>
        </w:numPr>
        <w:ind w:right="720"/>
      </w:pPr>
      <w:r>
        <w:t xml:space="preserve">Positions that are used appear in </w:t>
      </w:r>
      <w:r w:rsidRPr="00D52B0B">
        <w:t>red or rust color</w:t>
      </w:r>
      <w:r>
        <w:t xml:space="preserve">. </w:t>
      </w:r>
    </w:p>
    <w:p w14:paraId="0C60BE75" w14:textId="77777777" w:rsidR="00F2232B" w:rsidRDefault="00F2232B" w:rsidP="00C9791D">
      <w:pPr>
        <w:numPr>
          <w:ilvl w:val="0"/>
          <w:numId w:val="96"/>
        </w:numPr>
        <w:ind w:right="720"/>
      </w:pPr>
      <w:r>
        <w:t>The current selection appears in green color</w:t>
      </w:r>
      <w:r w:rsidRPr="00D52B0B">
        <w:t>.</w:t>
      </w:r>
      <w:r>
        <w:br/>
      </w:r>
    </w:p>
    <w:p w14:paraId="767734F0" w14:textId="77777777" w:rsidR="00F2232B" w:rsidRDefault="00F2232B" w:rsidP="00F2232B">
      <w:pPr>
        <w:ind w:left="1440" w:right="720"/>
      </w:pPr>
      <w:r>
        <w:t xml:space="preserve">The </w:t>
      </w:r>
      <w:r w:rsidRPr="000C70F4">
        <w:rPr>
          <w:b/>
        </w:rPr>
        <w:t>Assign Identifier</w:t>
      </w:r>
      <w:r w:rsidRPr="00D52B0B">
        <w:t xml:space="preserve"> window </w:t>
      </w:r>
      <w:r>
        <w:t>appears</w:t>
      </w:r>
      <w:r w:rsidRPr="00D52B0B">
        <w:t>.</w:t>
      </w:r>
      <w:r w:rsidRPr="00D52B0B">
        <w:br/>
      </w:r>
    </w:p>
    <w:p w14:paraId="5636E25B" w14:textId="77777777" w:rsidR="00F2232B" w:rsidRDefault="00F2232B" w:rsidP="00F2232B">
      <w:pPr>
        <w:ind w:left="1440" w:right="720"/>
      </w:pPr>
      <w:r w:rsidRPr="00691675">
        <w:rPr>
          <w:noProof/>
        </w:rPr>
        <w:drawing>
          <wp:inline distT="0" distB="0" distL="0" distR="0" wp14:anchorId="51D3AAB8" wp14:editId="40494935">
            <wp:extent cx="3350260" cy="1404620"/>
            <wp:effectExtent l="19050" t="19050" r="21590" b="2413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0260" cy="1404620"/>
                    </a:xfrm>
                    <a:prstGeom prst="rect">
                      <a:avLst/>
                    </a:prstGeom>
                    <a:noFill/>
                    <a:ln w="3175">
                      <a:solidFill>
                        <a:schemeClr val="tx1"/>
                      </a:solidFill>
                    </a:ln>
                  </pic:spPr>
                </pic:pic>
              </a:graphicData>
            </a:graphic>
          </wp:inline>
        </w:drawing>
      </w:r>
    </w:p>
    <w:p w14:paraId="1296B0FA" w14:textId="74FC5243" w:rsidR="00F2232B" w:rsidDel="00E3549B" w:rsidRDefault="00F2232B" w:rsidP="00F2232B">
      <w:pPr>
        <w:pStyle w:val="Figure"/>
        <w:tabs>
          <w:tab w:val="clear" w:pos="1710"/>
          <w:tab w:val="num" w:pos="1800"/>
          <w:tab w:val="num" w:pos="2430"/>
        </w:tabs>
        <w:ind w:left="1800" w:hanging="432"/>
        <w:rPr>
          <w:del w:id="3843" w:author="Sayali Dev" w:date="2018-02-21T16:45:00Z"/>
        </w:rPr>
      </w:pPr>
      <w:del w:id="3844" w:author="Sayali Dev" w:date="2018-02-21T16:45:00Z">
        <w:r w:rsidRPr="003240FC" w:rsidDel="00E3549B">
          <w:delText>A</w:delText>
        </w:r>
        <w:r w:rsidDel="00E3549B">
          <w:delText>ssign Identifier window</w:delText>
        </w:r>
      </w:del>
    </w:p>
    <w:p w14:paraId="3A101A39" w14:textId="77777777" w:rsidR="00F2232B" w:rsidRDefault="00F2232B" w:rsidP="00F2232B"/>
    <w:p w14:paraId="16CAC76A" w14:textId="77777777" w:rsidR="00F2232B" w:rsidRDefault="00F2232B" w:rsidP="00C9791D">
      <w:pPr>
        <w:numPr>
          <w:ilvl w:val="0"/>
          <w:numId w:val="110"/>
        </w:numPr>
        <w:ind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Check-</w:t>
      </w:r>
      <w:r w:rsidRPr="00CF61CA">
        <w:rPr>
          <w:b/>
        </w:rPr>
        <w:t>In Samples</w:t>
      </w:r>
      <w:r>
        <w:t xml:space="preserve"> window.</w:t>
      </w:r>
      <w:r>
        <w:br/>
      </w:r>
    </w:p>
    <w:p w14:paraId="7C50E4A7" w14:textId="77777777" w:rsidR="00F2232B" w:rsidRDefault="00F2232B" w:rsidP="00F2232B">
      <w:pPr>
        <w:ind w:left="1440"/>
      </w:pPr>
      <w:r>
        <w:br w:type="page"/>
      </w:r>
    </w:p>
    <w:p w14:paraId="4660CEE2" w14:textId="77777777" w:rsidR="00F2232B" w:rsidRDefault="00F2232B" w:rsidP="00C9791D">
      <w:pPr>
        <w:numPr>
          <w:ilvl w:val="0"/>
          <w:numId w:val="110"/>
        </w:numPr>
      </w:pPr>
      <w:r>
        <w:lastRenderedPageBreak/>
        <w:t xml:space="preserve">Click </w:t>
      </w:r>
      <w:r w:rsidRPr="00882049">
        <w:rPr>
          <w:b/>
        </w:rPr>
        <w:t>ASSIGN STORAGE</w:t>
      </w:r>
      <w:r>
        <w:t xml:space="preserve">. </w:t>
      </w:r>
    </w:p>
    <w:p w14:paraId="0AED8374" w14:textId="77777777" w:rsidR="00F2232B" w:rsidRDefault="00F2232B" w:rsidP="00F2232B">
      <w:pPr>
        <w:spacing w:line="276" w:lineRule="auto"/>
        <w:ind w:left="1440"/>
        <w:rPr>
          <w:color w:val="000000"/>
        </w:rPr>
      </w:pPr>
      <w:r w:rsidRPr="00CF61CA">
        <w:t xml:space="preserve">The application assigns the </w:t>
      </w:r>
      <w:r>
        <w:t>biospecimen</w:t>
      </w:r>
      <w:r w:rsidRPr="00CF61CA">
        <w:t xml:space="preserve"> to the cell that you selected and updates the storage map. </w:t>
      </w:r>
      <w:r>
        <w:br/>
      </w:r>
    </w:p>
    <w:p w14:paraId="54D8BA54" w14:textId="77777777" w:rsidR="00F2232B" w:rsidRPr="00D52B0B" w:rsidRDefault="00F2232B" w:rsidP="00C9791D">
      <w:pPr>
        <w:numPr>
          <w:ilvl w:val="0"/>
          <w:numId w:val="110"/>
        </w:numPr>
      </w:pPr>
      <w:r>
        <w:t>Repeat steps a. – c.  until all biospecimens are assigned.</w:t>
      </w:r>
    </w:p>
    <w:p w14:paraId="19710368" w14:textId="77777777" w:rsidR="00F2232B" w:rsidRPr="000C70F4" w:rsidRDefault="00F2232B" w:rsidP="00F2232B">
      <w:pPr>
        <w:ind w:left="720" w:firstLine="720"/>
      </w:pPr>
      <w:r w:rsidRPr="00882049">
        <w:rPr>
          <w:b/>
        </w:rPr>
        <w:t xml:space="preserve">Note: </w:t>
      </w:r>
    </w:p>
    <w:p w14:paraId="1F9C6CEC" w14:textId="77777777" w:rsidR="00F2232B" w:rsidRDefault="00F2232B" w:rsidP="00C9791D">
      <w:pPr>
        <w:numPr>
          <w:ilvl w:val="0"/>
          <w:numId w:val="97"/>
        </w:numPr>
        <w:ind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4F0B5FCB" w14:textId="77777777" w:rsidR="00F2232B" w:rsidRDefault="00F2232B" w:rsidP="00C9791D">
      <w:pPr>
        <w:numPr>
          <w:ilvl w:val="0"/>
          <w:numId w:val="97"/>
        </w:numPr>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0266C238" w14:textId="77777777" w:rsidR="00F2232B" w:rsidRPr="00D52B0B" w:rsidRDefault="00F2232B" w:rsidP="00F2232B">
      <w:pPr>
        <w:rPr>
          <w:b/>
        </w:rPr>
      </w:pPr>
    </w:p>
    <w:p w14:paraId="3B359F28" w14:textId="77777777" w:rsidR="00F2232B" w:rsidRPr="00A366F7" w:rsidRDefault="00F2232B" w:rsidP="00F2232B">
      <w:pPr>
        <w:pStyle w:val="BodyText"/>
        <w:ind w:right="720"/>
        <w:rPr>
          <w:lang w:val="en-US"/>
        </w:rPr>
      </w:pPr>
    </w:p>
    <w:p w14:paraId="13279FF2" w14:textId="77777777" w:rsidR="00F2232B" w:rsidRDefault="00F2232B" w:rsidP="00C9791D">
      <w:pPr>
        <w:numPr>
          <w:ilvl w:val="0"/>
          <w:numId w:val="109"/>
        </w:numPr>
        <w:ind w:left="720"/>
      </w:pPr>
      <w:r w:rsidRPr="00D52B0B">
        <w:t xml:space="preserve">Click </w:t>
      </w:r>
      <w:r w:rsidRPr="00D52B0B">
        <w:rPr>
          <w:b/>
        </w:rPr>
        <w:t>CHECK IN SAMPLE</w:t>
      </w:r>
      <w:r w:rsidRPr="00D52B0B">
        <w:t xml:space="preserve">. </w:t>
      </w:r>
    </w:p>
    <w:p w14:paraId="722FCC4C" w14:textId="77777777" w:rsidR="00F2232B" w:rsidRDefault="00F2232B" w:rsidP="00F2232B">
      <w:pPr>
        <w:ind w:left="720"/>
      </w:pPr>
      <w:r>
        <w:t xml:space="preserve">The </w:t>
      </w:r>
      <w:r>
        <w:rPr>
          <w:b/>
        </w:rPr>
        <w:t>Check-</w:t>
      </w:r>
      <w:r w:rsidRPr="00425C67">
        <w:rPr>
          <w:b/>
        </w:rPr>
        <w:t>In Samples</w:t>
      </w:r>
      <w:r>
        <w:t xml:space="preserve"> window closes. These biospecimens, </w:t>
      </w:r>
      <w:r w:rsidRPr="00161031">
        <w:t>on</w:t>
      </w:r>
      <w:r>
        <w:rPr>
          <w:b/>
        </w:rPr>
        <w:t xml:space="preserve"> </w:t>
      </w:r>
      <w:r w:rsidRPr="00D13B43">
        <w:t>th</w:t>
      </w:r>
      <w:r>
        <w:t xml:space="preserve">e </w:t>
      </w:r>
      <w:r w:rsidRPr="00D13B43">
        <w:rPr>
          <w:b/>
        </w:rPr>
        <w:t>Bulk Check-In</w:t>
      </w:r>
      <w:r>
        <w:t xml:space="preserve"> page appear reflecting the status assigned to them. </w:t>
      </w:r>
    </w:p>
    <w:p w14:paraId="2EBD6118" w14:textId="77777777" w:rsidR="00F2232B" w:rsidRDefault="00F2232B" w:rsidP="00F2232B">
      <w:pPr>
        <w:ind w:left="720"/>
      </w:pPr>
    </w:p>
    <w:p w14:paraId="32429556" w14:textId="77777777" w:rsidR="00F2232B" w:rsidRDefault="00F2232B" w:rsidP="00F2232B">
      <w:pPr>
        <w:ind w:left="720"/>
      </w:pPr>
      <w:r>
        <w:t xml:space="preserve">Click </w:t>
      </w:r>
      <w:r w:rsidRPr="00DA072F">
        <w:rPr>
          <w:b/>
        </w:rPr>
        <w:t>CLOSE</w:t>
      </w:r>
      <w:r>
        <w:t xml:space="preserve"> button on the </w:t>
      </w:r>
      <w:r w:rsidRPr="00DA072F">
        <w:rPr>
          <w:b/>
        </w:rPr>
        <w:t>Bulk Check-In</w:t>
      </w:r>
      <w:r>
        <w:t xml:space="preserve"> page.</w:t>
      </w:r>
    </w:p>
    <w:p w14:paraId="3F67BFE3" w14:textId="77777777" w:rsidR="00F2232B" w:rsidRDefault="00F2232B" w:rsidP="00F2232B">
      <w:pPr>
        <w:ind w:left="720"/>
      </w:pPr>
    </w:p>
    <w:p w14:paraId="0A39316C" w14:textId="77777777" w:rsidR="00F2232B" w:rsidRDefault="00F2232B" w:rsidP="00F2232B">
      <w:pPr>
        <w:ind w:left="720"/>
        <w:rPr>
          <w:b/>
        </w:rPr>
      </w:pPr>
      <w:r>
        <w:t>The biospecimens also</w:t>
      </w:r>
      <w:r w:rsidRPr="00D52B0B">
        <w:t xml:space="preserve"> </w:t>
      </w:r>
      <w:r>
        <w:t xml:space="preserve">appear </w:t>
      </w:r>
      <w:r w:rsidRPr="00D52B0B">
        <w:t xml:space="preserve">as </w:t>
      </w:r>
      <w:r>
        <w:t>c</w:t>
      </w:r>
      <w:r w:rsidRPr="00D52B0B">
        <w:t>hecked</w:t>
      </w:r>
      <w:r>
        <w:t>-</w:t>
      </w:r>
      <w:r w:rsidRPr="00D52B0B">
        <w:t>in</w:t>
      </w:r>
      <w:r>
        <w:t xml:space="preserve"> with a blue check mark on the </w:t>
      </w:r>
      <w:r w:rsidRPr="00D13B43">
        <w:rPr>
          <w:b/>
        </w:rPr>
        <w:t>View Shipment</w:t>
      </w:r>
      <w:r>
        <w:t xml:space="preserve"> page. The status of the shipment </w:t>
      </w:r>
      <w:r w:rsidRPr="00D13B43">
        <w:t>on the</w:t>
      </w:r>
      <w:r>
        <w:rPr>
          <w:b/>
        </w:rPr>
        <w:t xml:space="preserve"> View Shipment </w:t>
      </w:r>
      <w:r>
        <w:t xml:space="preserve">page remains </w:t>
      </w:r>
      <w:r w:rsidRPr="00BD1D6C">
        <w:rPr>
          <w:b/>
        </w:rPr>
        <w:t>Awaiting Samples Check-in</w:t>
      </w:r>
      <w:r>
        <w:t xml:space="preserve"> until </w:t>
      </w:r>
      <w:r w:rsidRPr="00D52B0B">
        <w:t xml:space="preserve">all </w:t>
      </w:r>
      <w:r>
        <w:t>the biospecimen</w:t>
      </w:r>
      <w:r w:rsidRPr="00D52B0B">
        <w:t xml:space="preserve">s </w:t>
      </w:r>
      <w:r>
        <w:t xml:space="preserve">are </w:t>
      </w:r>
      <w:r w:rsidRPr="00D52B0B">
        <w:t>checked in</w:t>
      </w:r>
      <w:r>
        <w:t>. Once all biospecimens are checked in, the s</w:t>
      </w:r>
      <w:r w:rsidRPr="00D52B0B">
        <w:t xml:space="preserve">tatus </w:t>
      </w:r>
      <w:r>
        <w:t xml:space="preserve">of the shipment </w:t>
      </w:r>
      <w:r w:rsidRPr="00D52B0B">
        <w:t>change</w:t>
      </w:r>
      <w:r>
        <w:t>s</w:t>
      </w:r>
      <w:r w:rsidRPr="00D52B0B">
        <w:t xml:space="preserve"> to </w:t>
      </w:r>
      <w:r w:rsidRPr="00E45634">
        <w:rPr>
          <w:b/>
        </w:rPr>
        <w:t>Complete</w:t>
      </w:r>
      <w:r>
        <w:rPr>
          <w:b/>
        </w:rPr>
        <w:t xml:space="preserve">. </w:t>
      </w:r>
    </w:p>
    <w:p w14:paraId="4F29BA6D" w14:textId="77777777" w:rsidR="00F2232B" w:rsidRDefault="00F2232B" w:rsidP="00F2232B">
      <w:pPr>
        <w:ind w:left="720"/>
        <w:rPr>
          <w:b/>
        </w:rPr>
      </w:pPr>
    </w:p>
    <w:p w14:paraId="2C394858" w14:textId="77777777" w:rsidR="00E9623A" w:rsidRDefault="00E9623A" w:rsidP="00E9623A">
      <w:pPr>
        <w:pStyle w:val="Heading1"/>
      </w:pPr>
      <w:bookmarkStart w:id="3845" w:name="ShipmentAddToWorklist"/>
      <w:bookmarkStart w:id="3846" w:name="_Adding_a_Biospecimens"/>
      <w:bookmarkStart w:id="3847" w:name="_Toc300125738"/>
      <w:bookmarkStart w:id="3848" w:name="_Toc452993618"/>
      <w:bookmarkEnd w:id="3845"/>
      <w:bookmarkEnd w:id="3846"/>
    </w:p>
    <w:p w14:paraId="4D345848" w14:textId="77777777" w:rsidR="00E9623A" w:rsidRDefault="00E9623A" w:rsidP="00E9623A">
      <w:pPr>
        <w:pStyle w:val="Heading1"/>
      </w:pPr>
    </w:p>
    <w:p w14:paraId="51247A88" w14:textId="77777777" w:rsidR="00E9623A" w:rsidRDefault="00E9623A" w:rsidP="00E9623A">
      <w:pPr>
        <w:pStyle w:val="Heading1"/>
      </w:pPr>
    </w:p>
    <w:p w14:paraId="549F60C0" w14:textId="516EEC97" w:rsidR="00E9623A" w:rsidRDefault="00E9623A" w:rsidP="00E9623A">
      <w:pPr>
        <w:pStyle w:val="Heading1"/>
      </w:pPr>
    </w:p>
    <w:p w14:paraId="27774ED3" w14:textId="5C2AA1ED" w:rsidR="00D31CB1" w:rsidRDefault="00D31CB1" w:rsidP="00D31CB1">
      <w:pPr>
        <w:rPr>
          <w:lang w:val="x-none" w:eastAsia="x-none"/>
        </w:rPr>
      </w:pPr>
    </w:p>
    <w:p w14:paraId="6A92DB89" w14:textId="20E42625" w:rsidR="00D31CB1" w:rsidRDefault="00D31CB1" w:rsidP="00D31CB1">
      <w:pPr>
        <w:rPr>
          <w:lang w:val="x-none" w:eastAsia="x-none"/>
        </w:rPr>
      </w:pPr>
    </w:p>
    <w:p w14:paraId="6B982F88" w14:textId="3F42AA4F" w:rsidR="00D31CB1" w:rsidRDefault="00D31CB1" w:rsidP="00D31CB1">
      <w:pPr>
        <w:rPr>
          <w:lang w:val="x-none" w:eastAsia="x-none"/>
        </w:rPr>
      </w:pPr>
    </w:p>
    <w:p w14:paraId="7B8C78D4" w14:textId="6FEAF7A0" w:rsidR="00D31CB1" w:rsidRDefault="00D31CB1" w:rsidP="00D31CB1">
      <w:pPr>
        <w:rPr>
          <w:lang w:val="x-none" w:eastAsia="x-none"/>
        </w:rPr>
      </w:pPr>
    </w:p>
    <w:p w14:paraId="242AA97E" w14:textId="3E82AF0F" w:rsidR="00D31CB1" w:rsidRDefault="00D31CB1" w:rsidP="00D31CB1">
      <w:pPr>
        <w:rPr>
          <w:lang w:val="x-none" w:eastAsia="x-none"/>
        </w:rPr>
      </w:pPr>
    </w:p>
    <w:p w14:paraId="3682AF10" w14:textId="1554935B" w:rsidR="00D31CB1" w:rsidRDefault="00D31CB1" w:rsidP="00D31CB1">
      <w:pPr>
        <w:rPr>
          <w:lang w:val="x-none" w:eastAsia="x-none"/>
        </w:rPr>
      </w:pPr>
    </w:p>
    <w:p w14:paraId="68A5B969" w14:textId="030A4D96" w:rsidR="00D31CB1" w:rsidRDefault="00D31CB1" w:rsidP="00D31CB1">
      <w:pPr>
        <w:rPr>
          <w:lang w:val="x-none" w:eastAsia="x-none"/>
        </w:rPr>
      </w:pPr>
    </w:p>
    <w:p w14:paraId="3D4F2CF6" w14:textId="235AAA1C" w:rsidR="00D31CB1" w:rsidRDefault="00D31CB1" w:rsidP="00D31CB1">
      <w:pPr>
        <w:rPr>
          <w:lang w:val="x-none" w:eastAsia="x-none"/>
        </w:rPr>
      </w:pPr>
    </w:p>
    <w:p w14:paraId="683CC6F7" w14:textId="7B9A50BF" w:rsidR="00D31CB1" w:rsidRDefault="00D31CB1" w:rsidP="00D31CB1">
      <w:pPr>
        <w:rPr>
          <w:lang w:val="x-none" w:eastAsia="x-none"/>
        </w:rPr>
      </w:pPr>
    </w:p>
    <w:p w14:paraId="6A18A3E6" w14:textId="49B5A7B4" w:rsidR="00D31CB1" w:rsidRDefault="00D31CB1" w:rsidP="00D31CB1">
      <w:pPr>
        <w:rPr>
          <w:lang w:val="x-none" w:eastAsia="x-none"/>
        </w:rPr>
      </w:pPr>
    </w:p>
    <w:p w14:paraId="58EF9143" w14:textId="18F4A065" w:rsidR="00D31CB1" w:rsidRDefault="00D31CB1" w:rsidP="00D31CB1">
      <w:pPr>
        <w:rPr>
          <w:lang w:val="x-none" w:eastAsia="x-none"/>
        </w:rPr>
      </w:pPr>
    </w:p>
    <w:p w14:paraId="7BBA0E97" w14:textId="2FB45B25" w:rsidR="00D31CB1" w:rsidRDefault="00D31CB1" w:rsidP="00D31CB1">
      <w:pPr>
        <w:rPr>
          <w:lang w:val="x-none" w:eastAsia="x-none"/>
        </w:rPr>
      </w:pPr>
    </w:p>
    <w:p w14:paraId="35196692" w14:textId="195A00C7" w:rsidR="00D31CB1" w:rsidRDefault="00D31CB1" w:rsidP="00D31CB1">
      <w:pPr>
        <w:rPr>
          <w:lang w:val="x-none" w:eastAsia="x-none"/>
        </w:rPr>
      </w:pPr>
    </w:p>
    <w:p w14:paraId="2CDC846C" w14:textId="29172FC5" w:rsidR="00D31CB1" w:rsidRDefault="00D31CB1" w:rsidP="00D31CB1">
      <w:pPr>
        <w:rPr>
          <w:lang w:val="x-none" w:eastAsia="x-none"/>
        </w:rPr>
      </w:pPr>
    </w:p>
    <w:p w14:paraId="7990703B" w14:textId="27B6E4A5" w:rsidR="00D31CB1" w:rsidRDefault="00D31CB1" w:rsidP="00D31CB1">
      <w:pPr>
        <w:rPr>
          <w:lang w:val="x-none" w:eastAsia="x-none"/>
        </w:rPr>
      </w:pPr>
    </w:p>
    <w:p w14:paraId="2E6E44F1" w14:textId="210B33C2" w:rsidR="00D31CB1" w:rsidRDefault="00D31CB1" w:rsidP="00D31CB1">
      <w:pPr>
        <w:rPr>
          <w:lang w:val="x-none" w:eastAsia="x-none"/>
        </w:rPr>
      </w:pPr>
    </w:p>
    <w:p w14:paraId="45CD6E85" w14:textId="1C9FDF9A" w:rsidR="00D31CB1" w:rsidRDefault="00D31CB1" w:rsidP="00D31CB1">
      <w:pPr>
        <w:rPr>
          <w:lang w:val="x-none" w:eastAsia="x-none"/>
        </w:rPr>
      </w:pPr>
    </w:p>
    <w:p w14:paraId="3C51C673" w14:textId="2894C796" w:rsidR="00D31CB1" w:rsidRDefault="00D31CB1" w:rsidP="00D31CB1">
      <w:pPr>
        <w:rPr>
          <w:lang w:val="x-none" w:eastAsia="x-none"/>
        </w:rPr>
      </w:pPr>
    </w:p>
    <w:p w14:paraId="6EB9912B" w14:textId="3B1123A5" w:rsidR="00D31CB1" w:rsidDel="005D1EF6" w:rsidRDefault="00D31CB1" w:rsidP="00D31CB1">
      <w:pPr>
        <w:rPr>
          <w:del w:id="3849" w:author="Sayali Dev" w:date="2018-02-05T11:58:00Z"/>
          <w:lang w:val="x-none" w:eastAsia="x-none"/>
        </w:rPr>
      </w:pPr>
    </w:p>
    <w:p w14:paraId="1B914E61" w14:textId="62416E63" w:rsidR="00D31CB1" w:rsidRDefault="00D31CB1" w:rsidP="00D31CB1">
      <w:pPr>
        <w:rPr>
          <w:lang w:val="x-none" w:eastAsia="x-none"/>
        </w:rPr>
      </w:pPr>
    </w:p>
    <w:p w14:paraId="33B6E44E" w14:textId="40F7453C" w:rsidR="00D31CB1" w:rsidRPr="00AC709E" w:rsidDel="00327F2C" w:rsidRDefault="00D31CB1" w:rsidP="00D31CB1">
      <w:pPr>
        <w:pStyle w:val="Heading1"/>
        <w:rPr>
          <w:del w:id="3850" w:author="Sayali Dev" w:date="2018-02-21T13:28:00Z"/>
        </w:rPr>
      </w:pPr>
      <w:del w:id="3851" w:author="Sayali Dev" w:date="2018-02-21T13:28:00Z">
        <w:r w:rsidDel="00327F2C">
          <w:delText>Create and Manage Worklists</w:delText>
        </w:r>
      </w:del>
    </w:p>
    <w:p w14:paraId="0A6141D1" w14:textId="7E1DA4A5" w:rsidR="00D31CB1" w:rsidRPr="00585562" w:rsidDel="00327F2C" w:rsidRDefault="00D31CB1" w:rsidP="00D31CB1">
      <w:pPr>
        <w:rPr>
          <w:del w:id="3852" w:author="Sayali Dev" w:date="2018-02-21T13:28:00Z"/>
        </w:rPr>
      </w:pPr>
    </w:p>
    <w:p w14:paraId="5026B6F8" w14:textId="3A28453C" w:rsidR="00D31CB1" w:rsidDel="00327F2C" w:rsidRDefault="00D31CB1">
      <w:pPr>
        <w:rPr>
          <w:del w:id="3853" w:author="Sayali Dev" w:date="2018-02-21T13:28:00Z"/>
        </w:rPr>
      </w:pPr>
      <w:del w:id="3854" w:author="Sayali Dev" w:date="2018-02-16T15:10:00Z">
        <w:r w:rsidDel="00506046">
          <w:delText>The Worklists module a</w:delText>
        </w:r>
      </w:del>
      <w:del w:id="3855" w:author="Sayali Dev" w:date="2018-02-21T13:28:00Z">
        <w:r w:rsidDel="00327F2C">
          <w:delText>llows you to define a group of biospecimens as a worklist</w:delText>
        </w:r>
      </w:del>
      <w:del w:id="3856" w:author="Sayali Dev" w:date="2018-02-16T15:10:00Z">
        <w:r w:rsidDel="00506046">
          <w:delText xml:space="preserve">, such as all biospecimens in a shipment. You can then use that worklist to easily access the biospecimens as a group. </w:delText>
        </w:r>
      </w:del>
      <w:del w:id="3857" w:author="Sayali Dev" w:date="2018-02-21T13:28:00Z">
        <w:r w:rsidDel="00327F2C">
          <w:br/>
        </w:r>
      </w:del>
    </w:p>
    <w:p w14:paraId="78462796" w14:textId="29D87C71" w:rsidR="00D31CB1" w:rsidDel="00327F2C" w:rsidRDefault="00D31CB1" w:rsidP="00D31CB1">
      <w:pPr>
        <w:pStyle w:val="Heading3"/>
        <w:rPr>
          <w:del w:id="3858" w:author="Sayali Dev" w:date="2018-02-21T13:28:00Z"/>
        </w:rPr>
      </w:pPr>
      <w:bookmarkStart w:id="3859" w:name="_Toc452993636"/>
      <w:del w:id="3860" w:author="Sayali Dev" w:date="2018-02-21T13:28:00Z">
        <w:r w:rsidDel="00327F2C">
          <w:delText>Viewing a List of Worklists</w:delText>
        </w:r>
        <w:bookmarkEnd w:id="3859"/>
        <w:r w:rsidDel="00327F2C">
          <w:br/>
        </w:r>
      </w:del>
    </w:p>
    <w:p w14:paraId="3669A5C5" w14:textId="11F6EEDC" w:rsidR="00D31CB1" w:rsidDel="00327F2C" w:rsidRDefault="00D31CB1" w:rsidP="00D31CB1">
      <w:pPr>
        <w:ind w:right="540"/>
        <w:rPr>
          <w:del w:id="3861" w:author="Sayali Dev" w:date="2018-02-21T13:28:00Z"/>
        </w:rPr>
      </w:pPr>
      <w:del w:id="3862" w:author="Sayali Dev" w:date="2018-02-21T13:28:00Z">
        <w:r w:rsidDel="00327F2C">
          <w:delText xml:space="preserve">To view a list of worklists: </w:delText>
        </w:r>
        <w:r w:rsidDel="00327F2C">
          <w:br/>
          <w:delText xml:space="preserve"> </w:delText>
        </w:r>
      </w:del>
    </w:p>
    <w:p w14:paraId="0E094F36" w14:textId="484F2A40" w:rsidR="00D31CB1" w:rsidDel="00327F2C" w:rsidRDefault="00D31CB1" w:rsidP="00D31CB1">
      <w:pPr>
        <w:numPr>
          <w:ilvl w:val="0"/>
          <w:numId w:val="186"/>
        </w:numPr>
        <w:ind w:right="540"/>
        <w:rPr>
          <w:del w:id="3863" w:author="Sayali Dev" w:date="2018-02-21T13:28:00Z"/>
        </w:rPr>
      </w:pPr>
      <w:del w:id="3864" w:author="Sayali Dev" w:date="2018-01-31T17:54:00Z">
        <w:r w:rsidDel="009A119E">
          <w:delText>Log on</w:delText>
        </w:r>
      </w:del>
      <w:del w:id="3865" w:author="Sayali Dev" w:date="2018-02-21T13:28:00Z">
        <w:r w:rsidDel="00327F2C">
          <w:delText xml:space="preserve"> to the application using your </w:delText>
        </w:r>
      </w:del>
      <w:del w:id="3866" w:author="Sayali Dev" w:date="2018-01-31T17:55:00Z">
        <w:r w:rsidDel="00A62626">
          <w:delText>logon</w:delText>
        </w:r>
      </w:del>
      <w:del w:id="3867" w:author="Sayali Dev" w:date="2018-02-21T13:28:00Z">
        <w:r w:rsidDel="00327F2C">
          <w:delText xml:space="preserve"> credentials.</w:delText>
        </w:r>
        <w:r w:rsidDel="00327F2C">
          <w:br/>
        </w:r>
        <w:r w:rsidRPr="005279D9" w:rsidDel="00327F2C">
          <w:rPr>
            <w:b/>
          </w:rPr>
          <w:delText>Note:</w:delText>
        </w:r>
        <w:r w:rsidRPr="005279D9" w:rsidDel="00327F2C">
          <w:delText xml:space="preserve"> If you have more than one assigned location, you are prompted to select the location for which you want to access </w:delText>
        </w:r>
        <w:r w:rsidDel="00327F2C">
          <w:delText>CIRRASPEC</w:delText>
        </w:r>
        <w:r w:rsidRPr="005279D9" w:rsidDel="00327F2C">
          <w:delText xml:space="preserve"> data.</w:delText>
        </w:r>
      </w:del>
    </w:p>
    <w:p w14:paraId="16307986" w14:textId="2014AEF8" w:rsidR="00D31CB1" w:rsidDel="00327F2C" w:rsidRDefault="00D31CB1" w:rsidP="00D31CB1">
      <w:pPr>
        <w:ind w:left="720" w:right="540"/>
        <w:rPr>
          <w:del w:id="3868" w:author="Sayali Dev" w:date="2018-02-21T13:28:00Z"/>
        </w:rPr>
      </w:pPr>
    </w:p>
    <w:p w14:paraId="5CB2D847" w14:textId="0D94A881" w:rsidR="00D31CB1" w:rsidDel="00327F2C" w:rsidRDefault="00D31CB1" w:rsidP="00D31CB1">
      <w:pPr>
        <w:numPr>
          <w:ilvl w:val="0"/>
          <w:numId w:val="186"/>
        </w:numPr>
        <w:ind w:right="540"/>
        <w:rPr>
          <w:del w:id="3869" w:author="Sayali Dev" w:date="2018-02-21T13:28:00Z"/>
        </w:rPr>
      </w:pPr>
      <w:del w:id="3870" w:author="Sayali Dev" w:date="2018-02-21T13:28:00Z">
        <w:r w:rsidDel="00327F2C">
          <w:delText xml:space="preserve">Point to the arrow of the </w:delText>
        </w:r>
        <w:r w:rsidRPr="00F9517E" w:rsidDel="00327F2C">
          <w:rPr>
            <w:b/>
          </w:rPr>
          <w:delText>BMS</w:delText>
        </w:r>
        <w:r w:rsidDel="00327F2C">
          <w:delText xml:space="preserve"> tab, and then c</w:delText>
        </w:r>
        <w:r w:rsidRPr="00585562" w:rsidDel="00327F2C">
          <w:delText xml:space="preserve">lick </w:delText>
        </w:r>
        <w:r w:rsidDel="00327F2C">
          <w:rPr>
            <w:b/>
          </w:rPr>
          <w:delText>Worklists</w:delText>
        </w:r>
        <w:r w:rsidRPr="00585562" w:rsidDel="00327F2C">
          <w:delText xml:space="preserve">. </w:delText>
        </w:r>
        <w:r w:rsidDel="00327F2C">
          <w:br/>
        </w:r>
        <w:r w:rsidRPr="00585562" w:rsidDel="00327F2C">
          <w:delText xml:space="preserve">The </w:delText>
        </w:r>
        <w:r w:rsidDel="00327F2C">
          <w:rPr>
            <w:b/>
          </w:rPr>
          <w:delText>Worklist S</w:delText>
        </w:r>
        <w:r w:rsidRPr="00FB4A09" w:rsidDel="00327F2C">
          <w:rPr>
            <w:b/>
          </w:rPr>
          <w:delText>earch</w:delText>
        </w:r>
        <w:r w:rsidRPr="00585562" w:rsidDel="00327F2C">
          <w:delText xml:space="preserve"> </w:delText>
        </w:r>
        <w:r w:rsidDel="00327F2C">
          <w:delText>page appears.</w:delText>
        </w:r>
        <w:r w:rsidDel="00327F2C">
          <w:br/>
        </w:r>
      </w:del>
    </w:p>
    <w:p w14:paraId="54200A63" w14:textId="353BDF25" w:rsidR="00D31CB1" w:rsidDel="00327F2C" w:rsidRDefault="00D31CB1" w:rsidP="00D31CB1">
      <w:pPr>
        <w:numPr>
          <w:ilvl w:val="0"/>
          <w:numId w:val="186"/>
        </w:numPr>
        <w:ind w:right="540"/>
        <w:rPr>
          <w:del w:id="3871" w:author="Sayali Dev" w:date="2018-02-21T13:28:00Z"/>
        </w:rPr>
      </w:pPr>
      <w:del w:id="3872" w:author="Sayali Dev" w:date="2018-02-21T13:28:00Z">
        <w:r w:rsidDel="00327F2C">
          <w:delText xml:space="preserve">Click </w:delText>
        </w:r>
        <w:r w:rsidRPr="00F40D78" w:rsidDel="00327F2C">
          <w:rPr>
            <w:b/>
          </w:rPr>
          <w:delText>SEARCH</w:delText>
        </w:r>
        <w:r w:rsidDel="00327F2C">
          <w:delText>.</w:delText>
        </w:r>
        <w:r w:rsidDel="00327F2C">
          <w:br/>
          <w:delText>The worklist s</w:delText>
        </w:r>
        <w:r w:rsidRPr="005F151F" w:rsidDel="00327F2C">
          <w:delText>earch</w:delText>
        </w:r>
        <w:r w:rsidRPr="00AE5860" w:rsidDel="00327F2C">
          <w:delText xml:space="preserve"> </w:delText>
        </w:r>
        <w:r w:rsidDel="00327F2C">
          <w:delText>page displays a list of worklists</w:delText>
        </w:r>
        <w:r w:rsidRPr="005279D9" w:rsidDel="00327F2C">
          <w:delText xml:space="preserve"> that are accessible based on your login location</w:delText>
        </w:r>
        <w:r w:rsidDel="00327F2C">
          <w:delText>.</w:delText>
        </w:r>
      </w:del>
    </w:p>
    <w:p w14:paraId="6C3B55B3" w14:textId="0D40FA22" w:rsidR="00D31CB1" w:rsidRPr="00B27846" w:rsidDel="00327F2C" w:rsidRDefault="00D31CB1" w:rsidP="00D31CB1">
      <w:pPr>
        <w:pStyle w:val="Figure"/>
        <w:numPr>
          <w:ilvl w:val="0"/>
          <w:numId w:val="0"/>
        </w:numPr>
        <w:ind w:left="1080" w:hanging="360"/>
        <w:rPr>
          <w:del w:id="3873" w:author="Sayali Dev" w:date="2018-02-21T13:28:00Z"/>
          <w:rFonts w:ascii="Arial" w:hAnsi="Arial"/>
          <w:b w:val="0"/>
          <w:i w:val="0"/>
          <w:sz w:val="22"/>
        </w:rPr>
      </w:pPr>
      <w:del w:id="3874" w:author="Sayali Dev" w:date="2018-02-21T13:28:00Z">
        <w:r w:rsidRPr="00FC4C65" w:rsidDel="00327F2C">
          <w:rPr>
            <w:b w:val="0"/>
            <w:i w:val="0"/>
            <w:noProof/>
          </w:rPr>
          <w:drawing>
            <wp:inline distT="0" distB="0" distL="0" distR="0" wp14:anchorId="7DC3CF11" wp14:editId="5BEBAB5F">
              <wp:extent cx="6234430" cy="2926080"/>
              <wp:effectExtent l="19050" t="19050" r="13970" b="2667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34430" cy="2926080"/>
                      </a:xfrm>
                      <a:prstGeom prst="rect">
                        <a:avLst/>
                      </a:prstGeom>
                      <a:noFill/>
                      <a:ln w="3175">
                        <a:solidFill>
                          <a:schemeClr val="tx1"/>
                        </a:solidFill>
                      </a:ln>
                    </pic:spPr>
                  </pic:pic>
                </a:graphicData>
              </a:graphic>
            </wp:inline>
          </w:drawing>
        </w:r>
      </w:del>
    </w:p>
    <w:p w14:paraId="3B5396C9" w14:textId="3CC95052" w:rsidR="00D31CB1" w:rsidDel="00327F2C" w:rsidRDefault="00D31CB1" w:rsidP="00D31CB1">
      <w:pPr>
        <w:pStyle w:val="Figure"/>
        <w:tabs>
          <w:tab w:val="clear" w:pos="1710"/>
          <w:tab w:val="num" w:pos="1800"/>
        </w:tabs>
        <w:ind w:left="1152" w:hanging="432"/>
        <w:rPr>
          <w:del w:id="3875" w:author="Sayali Dev" w:date="2018-02-21T13:28:00Z"/>
        </w:rPr>
      </w:pPr>
      <w:del w:id="3876" w:author="Sayali Dev" w:date="2018-02-21T13:28:00Z">
        <w:r w:rsidDel="00327F2C">
          <w:delText>Worklist</w:delText>
        </w:r>
        <w:r w:rsidRPr="00585562" w:rsidDel="00327F2C">
          <w:delText xml:space="preserve"> </w:delText>
        </w:r>
        <w:r w:rsidDel="00327F2C">
          <w:delText>Search page</w:delText>
        </w:r>
      </w:del>
    </w:p>
    <w:p w14:paraId="10CC6015" w14:textId="3708EB23" w:rsidR="00D31CB1" w:rsidDel="00327F2C" w:rsidRDefault="00D31CB1" w:rsidP="00D31CB1">
      <w:pPr>
        <w:rPr>
          <w:del w:id="3877" w:author="Sayali Dev" w:date="2018-02-21T13:28:00Z"/>
          <w:lang w:eastAsia="x-none"/>
        </w:rPr>
      </w:pPr>
      <w:del w:id="3878" w:author="Sayali Dev" w:date="2018-02-21T13:28:00Z">
        <w:r w:rsidDel="00327F2C">
          <w:rPr>
            <w:lang w:eastAsia="x-none"/>
          </w:rPr>
          <w:br/>
        </w:r>
      </w:del>
    </w:p>
    <w:p w14:paraId="0B8ECEEA" w14:textId="02DF2627" w:rsidR="00D31CB1" w:rsidDel="00327F2C" w:rsidRDefault="00D31CB1">
      <w:pPr>
        <w:ind w:left="720"/>
        <w:rPr>
          <w:del w:id="3879" w:author="Sayali Dev" w:date="2018-02-21T13:28:00Z"/>
          <w:lang w:eastAsia="x-none"/>
        </w:rPr>
        <w:pPrChange w:id="3880" w:author="Sayali Dev" w:date="2018-02-16T15:11:00Z">
          <w:pPr/>
        </w:pPrChange>
      </w:pPr>
      <w:del w:id="3881" w:author="Sayali Dev" w:date="2018-02-21T13:28:00Z">
        <w:r w:rsidDel="00327F2C">
          <w:rPr>
            <w:lang w:eastAsia="x-none"/>
          </w:rPr>
          <w:delText xml:space="preserve">For information about how to sort the list, change the column display and/or the number of records per page, see </w:delText>
        </w:r>
        <w:r w:rsidR="00506046" w:rsidDel="00327F2C">
          <w:fldChar w:fldCharType="begin"/>
        </w:r>
        <w:r w:rsidR="00506046" w:rsidDel="00327F2C">
          <w:delInstrText xml:space="preserve"> HYPERLINK \l "ChangingSearchDisplay" </w:delInstrText>
        </w:r>
        <w:r w:rsidR="00506046" w:rsidDel="00327F2C">
          <w:fldChar w:fldCharType="separate"/>
        </w:r>
        <w:r w:rsidRPr="00C72D58" w:rsidDel="00327F2C">
          <w:rPr>
            <w:rStyle w:val="Hyperlink"/>
            <w:b/>
            <w:lang w:eastAsia="x-none"/>
          </w:rPr>
          <w:delText>Changing Search Results Display</w:delText>
        </w:r>
        <w:r w:rsidR="00506046" w:rsidDel="00327F2C">
          <w:rPr>
            <w:rStyle w:val="Hyperlink"/>
            <w:b/>
            <w:lang w:eastAsia="x-none"/>
          </w:rPr>
          <w:fldChar w:fldCharType="end"/>
        </w:r>
      </w:del>
      <w:del w:id="3882" w:author="Sayali Dev" w:date="2018-02-12T18:53:00Z">
        <w:r w:rsidDel="00EC05B3">
          <w:rPr>
            <w:b/>
            <w:lang w:eastAsia="x-none"/>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r w:rsidDel="00EC05B3">
          <w:rPr>
            <w:lang w:eastAsia="x-none"/>
          </w:rPr>
          <w:delText>.</w:delText>
        </w:r>
      </w:del>
    </w:p>
    <w:p w14:paraId="00A48CDA" w14:textId="45C75F1D" w:rsidR="00D31CB1" w:rsidDel="00327F2C" w:rsidRDefault="00D31CB1" w:rsidP="00D31CB1">
      <w:pPr>
        <w:rPr>
          <w:del w:id="3883" w:author="Sayali Dev" w:date="2018-02-21T13:28:00Z"/>
          <w:lang w:eastAsia="x-none"/>
        </w:rPr>
      </w:pPr>
    </w:p>
    <w:p w14:paraId="43BC3042" w14:textId="6E9447C6" w:rsidR="00D31CB1" w:rsidRPr="005756A3" w:rsidDel="00327F2C" w:rsidRDefault="00D31CB1" w:rsidP="00D31CB1">
      <w:pPr>
        <w:pStyle w:val="Heading3"/>
        <w:rPr>
          <w:del w:id="3884" w:author="Sayali Dev" w:date="2018-02-21T13:28:00Z"/>
          <w:lang w:val="en-US"/>
        </w:rPr>
      </w:pPr>
      <w:del w:id="3885" w:author="Sayali Dev" w:date="2018-02-21T13:28:00Z">
        <w:r w:rsidDel="00327F2C">
          <w:br w:type="page"/>
        </w:r>
        <w:bookmarkStart w:id="3886" w:name="_Toc452993637"/>
        <w:r w:rsidDel="00327F2C">
          <w:delText xml:space="preserve">Searching for a </w:delText>
        </w:r>
        <w:r w:rsidDel="00327F2C">
          <w:rPr>
            <w:lang w:val="en-US"/>
          </w:rPr>
          <w:delText>Worklist</w:delText>
        </w:r>
        <w:bookmarkEnd w:id="3886"/>
      </w:del>
    </w:p>
    <w:p w14:paraId="25941C23" w14:textId="349860BF" w:rsidR="00D31CB1" w:rsidDel="00327F2C" w:rsidRDefault="00D31CB1" w:rsidP="00D31CB1">
      <w:pPr>
        <w:rPr>
          <w:del w:id="3887" w:author="Sayali Dev" w:date="2018-02-21T13:28:00Z"/>
          <w:lang w:eastAsia="x-none"/>
        </w:rPr>
      </w:pPr>
    </w:p>
    <w:p w14:paraId="3E082695" w14:textId="3F7ED151" w:rsidR="00D31CB1" w:rsidRPr="00E63C3C" w:rsidDel="00327F2C" w:rsidRDefault="00D31CB1" w:rsidP="00D31CB1">
      <w:pPr>
        <w:rPr>
          <w:del w:id="3888" w:author="Sayali Dev" w:date="2018-02-21T13:28:00Z"/>
        </w:rPr>
      </w:pPr>
      <w:del w:id="3889" w:author="Sayali Dev" w:date="2018-02-21T13:28:00Z">
        <w:r w:rsidRPr="00E63C3C" w:rsidDel="00327F2C">
          <w:delText xml:space="preserve">To search for a </w:delText>
        </w:r>
        <w:r w:rsidDel="00327F2C">
          <w:delText>specific worklist</w:delText>
        </w:r>
        <w:r w:rsidRPr="00E63C3C" w:rsidDel="00327F2C">
          <w:delText xml:space="preserve"> </w:delText>
        </w:r>
        <w:r w:rsidDel="00327F2C">
          <w:delText>or a group of worklists</w:delText>
        </w:r>
        <w:r w:rsidRPr="00E63C3C" w:rsidDel="00327F2C">
          <w:delText>:</w:delText>
        </w:r>
        <w:r w:rsidDel="00327F2C">
          <w:br/>
        </w:r>
      </w:del>
    </w:p>
    <w:p w14:paraId="59BD00FD" w14:textId="7BBAFEEB" w:rsidR="00D31CB1" w:rsidDel="00327F2C" w:rsidRDefault="00D31CB1" w:rsidP="00D31CB1">
      <w:pPr>
        <w:numPr>
          <w:ilvl w:val="0"/>
          <w:numId w:val="187"/>
        </w:numPr>
        <w:ind w:right="540"/>
        <w:rPr>
          <w:del w:id="3890" w:author="Sayali Dev" w:date="2018-02-21T13:28:00Z"/>
        </w:rPr>
      </w:pPr>
      <w:del w:id="3891" w:author="Sayali Dev" w:date="2018-02-21T13:28:00Z">
        <w:r w:rsidDel="00327F2C">
          <w:delText xml:space="preserve">Point to the arrow of the </w:delText>
        </w:r>
        <w:r w:rsidRPr="00F9517E" w:rsidDel="00327F2C">
          <w:rPr>
            <w:b/>
          </w:rPr>
          <w:delText>BMS</w:delText>
        </w:r>
        <w:r w:rsidDel="00327F2C">
          <w:delText xml:space="preserve"> tab, and then c</w:delText>
        </w:r>
        <w:r w:rsidRPr="00585562" w:rsidDel="00327F2C">
          <w:delText xml:space="preserve">lick </w:delText>
        </w:r>
        <w:r w:rsidDel="00327F2C">
          <w:rPr>
            <w:b/>
          </w:rPr>
          <w:delText>Worklists</w:delText>
        </w:r>
        <w:r w:rsidRPr="00585562" w:rsidDel="00327F2C">
          <w:delText xml:space="preserve">. </w:delText>
        </w:r>
        <w:r w:rsidDel="00327F2C">
          <w:br/>
        </w:r>
        <w:r w:rsidRPr="00585562" w:rsidDel="00327F2C">
          <w:delText xml:space="preserve">The </w:delText>
        </w:r>
        <w:r w:rsidDel="00327F2C">
          <w:rPr>
            <w:b/>
          </w:rPr>
          <w:delText>Worklist S</w:delText>
        </w:r>
        <w:r w:rsidRPr="00CC786B" w:rsidDel="00327F2C">
          <w:rPr>
            <w:b/>
          </w:rPr>
          <w:delText>earch</w:delText>
        </w:r>
        <w:r w:rsidRPr="00585562" w:rsidDel="00327F2C">
          <w:delText xml:space="preserve"> </w:delText>
        </w:r>
        <w:r w:rsidDel="00327F2C">
          <w:delText xml:space="preserve">page </w:delText>
        </w:r>
        <w:r w:rsidRPr="005279D9" w:rsidDel="00327F2C">
          <w:delText>displays the Worklist Search pane</w:delText>
        </w:r>
        <w:r w:rsidDel="00327F2C">
          <w:delText>.</w:delText>
        </w:r>
      </w:del>
    </w:p>
    <w:p w14:paraId="42DBC21A" w14:textId="15C097C4" w:rsidR="00D31CB1" w:rsidDel="00327F2C" w:rsidRDefault="00D31CB1" w:rsidP="00D31CB1">
      <w:pPr>
        <w:rPr>
          <w:del w:id="3892" w:author="Sayali Dev" w:date="2018-02-21T13:28:00Z"/>
        </w:rPr>
      </w:pPr>
      <w:del w:id="3893" w:author="Sayali Dev" w:date="2018-02-21T13:28:00Z">
        <w:r w:rsidDel="00327F2C">
          <w:rPr>
            <w:noProof/>
          </w:rPr>
          <mc:AlternateContent>
            <mc:Choice Requires="wps">
              <w:drawing>
                <wp:anchor distT="0" distB="0" distL="114300" distR="114300" simplePos="0" relativeHeight="251743744" behindDoc="0" locked="0" layoutInCell="1" allowOverlap="1" wp14:anchorId="7B1A4070" wp14:editId="3926FC3A">
                  <wp:simplePos x="0" y="0"/>
                  <wp:positionH relativeFrom="column">
                    <wp:posOffset>375285</wp:posOffset>
                  </wp:positionH>
                  <wp:positionV relativeFrom="paragraph">
                    <wp:posOffset>110490</wp:posOffset>
                  </wp:positionV>
                  <wp:extent cx="1929130" cy="447675"/>
                  <wp:effectExtent l="3810" t="0" r="635" b="3810"/>
                  <wp:wrapNone/>
                  <wp:docPr id="244" name="Text Box 9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486FBE" w14:textId="77777777" w:rsidR="00CE5E77" w:rsidRDefault="00CE5E77" w:rsidP="00D31CB1">
                              <w:r>
                                <w:t>Arrow hides/displays</w:t>
                              </w:r>
                            </w:p>
                            <w:p w14:paraId="76F3C6FA" w14:textId="77777777" w:rsidR="00CE5E77" w:rsidRPr="002622E4" w:rsidRDefault="00CE5E77" w:rsidP="00D31CB1">
                              <w:r>
                                <w:t>the Worklist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1A4070" id="Text Box 9232" o:spid="_x0000_s1040" type="#_x0000_t202" style="position:absolute;margin-left:29.55pt;margin-top:8.7pt;width:151.9pt;height:3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" stroked="f">
                  <v:textbox>
                    <w:txbxContent>
                      <w:p w14:paraId="75486FBE" w14:textId="77777777" w:rsidR="00CE5E77" w:rsidRDefault="00CE5E77" w:rsidP="00D31CB1">
                        <w:r>
                          <w:t>Arrow hides/displays</w:t>
                        </w:r>
                      </w:p>
                      <w:p w14:paraId="76F3C6FA" w14:textId="77777777" w:rsidR="00CE5E77" w:rsidRPr="002622E4" w:rsidRDefault="00CE5E77" w:rsidP="00D31CB1">
                        <w:r>
                          <w:t>the Worklist Search pane</w:t>
                        </w:r>
                      </w:p>
                    </w:txbxContent>
                  </v:textbox>
                </v:shape>
              </w:pict>
            </mc:Fallback>
          </mc:AlternateContent>
        </w:r>
      </w:del>
    </w:p>
    <w:p w14:paraId="03B23145" w14:textId="41F91879" w:rsidR="00D31CB1" w:rsidDel="00327F2C" w:rsidRDefault="00D31CB1" w:rsidP="00D31CB1">
      <w:pPr>
        <w:rPr>
          <w:del w:id="3894" w:author="Sayali Dev" w:date="2018-02-21T13:28:00Z"/>
        </w:rPr>
      </w:pPr>
    </w:p>
    <w:p w14:paraId="6618E507" w14:textId="0C2CA291" w:rsidR="00D31CB1" w:rsidRPr="00A340E8" w:rsidDel="00327F2C" w:rsidRDefault="00D31CB1" w:rsidP="00D31CB1">
      <w:pPr>
        <w:rPr>
          <w:del w:id="3895" w:author="Sayali Dev" w:date="2018-02-21T13:28:00Z"/>
        </w:rPr>
      </w:pPr>
    </w:p>
    <w:p w14:paraId="641729E3" w14:textId="739C3131" w:rsidR="00D31CB1" w:rsidDel="00327F2C" w:rsidRDefault="00D31CB1" w:rsidP="00D31CB1">
      <w:pPr>
        <w:rPr>
          <w:del w:id="3896" w:author="Sayali Dev" w:date="2018-02-21T13:28:00Z"/>
          <w:lang w:eastAsia="x-none"/>
        </w:rPr>
      </w:pPr>
      <w:del w:id="3897" w:author="Sayali Dev" w:date="2018-02-21T13:28:00Z">
        <w:r w:rsidDel="00327F2C">
          <w:rPr>
            <w:noProof/>
          </w:rPr>
          <mc:AlternateContent>
            <mc:Choice Requires="wps">
              <w:drawing>
                <wp:anchor distT="0" distB="0" distL="114300" distR="114300" simplePos="0" relativeHeight="251744768" behindDoc="0" locked="0" layoutInCell="1" allowOverlap="1" wp14:anchorId="27A71A82" wp14:editId="50B0B41C">
                  <wp:simplePos x="0" y="0"/>
                  <wp:positionH relativeFrom="column">
                    <wp:posOffset>1137920</wp:posOffset>
                  </wp:positionH>
                  <wp:positionV relativeFrom="line">
                    <wp:posOffset>8890</wp:posOffset>
                  </wp:positionV>
                  <wp:extent cx="255270" cy="622300"/>
                  <wp:effectExtent l="13970" t="8890" r="54610" b="35560"/>
                  <wp:wrapNone/>
                  <wp:docPr id="243" name="Line 9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 cy="622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AB3FFA" id="Line 9233"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89.6pt,.7pt" to="109.7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">
                  <v:stroke endarrow="block"/>
                  <w10:wrap anchory="line"/>
                </v:line>
              </w:pict>
            </mc:Fallback>
          </mc:AlternateContent>
        </w:r>
      </w:del>
    </w:p>
    <w:p w14:paraId="67AEDC54" w14:textId="71135983" w:rsidR="00D31CB1" w:rsidRPr="001B3A27" w:rsidDel="00327F2C" w:rsidRDefault="00D31CB1" w:rsidP="00D31CB1">
      <w:pPr>
        <w:ind w:left="720"/>
        <w:rPr>
          <w:del w:id="3898" w:author="Sayali Dev" w:date="2018-02-21T13:28:00Z"/>
        </w:rPr>
      </w:pPr>
      <w:del w:id="3899" w:author="Sayali Dev" w:date="2018-02-21T13:28:00Z">
        <w:r w:rsidRPr="00FC4C65" w:rsidDel="00327F2C">
          <w:rPr>
            <w:noProof/>
          </w:rPr>
          <w:drawing>
            <wp:inline distT="0" distB="0" distL="0" distR="0" wp14:anchorId="25FA6992" wp14:editId="12B0BFE3">
              <wp:extent cx="6234430" cy="2926080"/>
              <wp:effectExtent l="19050" t="19050" r="13970" b="2667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34430" cy="2926080"/>
                      </a:xfrm>
                      <a:prstGeom prst="rect">
                        <a:avLst/>
                      </a:prstGeom>
                      <a:noFill/>
                      <a:ln w="3175">
                        <a:solidFill>
                          <a:schemeClr val="tx1"/>
                        </a:solidFill>
                      </a:ln>
                    </pic:spPr>
                  </pic:pic>
                </a:graphicData>
              </a:graphic>
            </wp:inline>
          </w:drawing>
        </w:r>
      </w:del>
    </w:p>
    <w:p w14:paraId="3A476DD0" w14:textId="36BF2BA9" w:rsidR="00D31CB1" w:rsidDel="00327F2C" w:rsidRDefault="00D31CB1" w:rsidP="00D31CB1">
      <w:pPr>
        <w:pStyle w:val="Figure"/>
        <w:tabs>
          <w:tab w:val="clear" w:pos="1710"/>
          <w:tab w:val="num" w:pos="1800"/>
        </w:tabs>
        <w:ind w:left="1152" w:hanging="432"/>
        <w:rPr>
          <w:del w:id="3900" w:author="Sayali Dev" w:date="2018-02-21T13:28:00Z"/>
        </w:rPr>
      </w:pPr>
      <w:del w:id="3901" w:author="Sayali Dev" w:date="2018-02-21T13:28:00Z">
        <w:r w:rsidDel="00327F2C">
          <w:delText>Worklist</w:delText>
        </w:r>
        <w:r w:rsidRPr="00E63C3C" w:rsidDel="00327F2C">
          <w:delText xml:space="preserve"> </w:delText>
        </w:r>
        <w:r w:rsidDel="00327F2C">
          <w:delText>Search page</w:delText>
        </w:r>
        <w:r w:rsidRPr="00E63C3C" w:rsidDel="00327F2C">
          <w:delText xml:space="preserve"> </w:delText>
        </w:r>
      </w:del>
    </w:p>
    <w:p w14:paraId="614CA299" w14:textId="5EFACD22" w:rsidR="00D31CB1" w:rsidDel="00327F2C" w:rsidRDefault="00D31CB1" w:rsidP="00D31CB1">
      <w:pPr>
        <w:ind w:left="720" w:right="540"/>
        <w:rPr>
          <w:del w:id="3902" w:author="Sayali Dev" w:date="2018-02-21T13:28:00Z"/>
        </w:rPr>
      </w:pPr>
    </w:p>
    <w:p w14:paraId="54069FD9" w14:textId="2E6512D5" w:rsidR="00D31CB1" w:rsidDel="00327F2C" w:rsidRDefault="00D31CB1" w:rsidP="00D31CB1">
      <w:pPr>
        <w:numPr>
          <w:ilvl w:val="0"/>
          <w:numId w:val="187"/>
        </w:numPr>
        <w:ind w:right="540"/>
        <w:rPr>
          <w:del w:id="3903" w:author="Sayali Dev" w:date="2018-02-21T13:28:00Z"/>
        </w:rPr>
      </w:pPr>
      <w:del w:id="3904" w:author="Sayali Dev" w:date="2018-02-21T13:28:00Z">
        <w:r w:rsidRPr="00E63C3C" w:rsidDel="00327F2C">
          <w:delText xml:space="preserve">Specify </w:delText>
        </w:r>
        <w:r w:rsidDel="00327F2C">
          <w:delText xml:space="preserve">your </w:delText>
        </w:r>
        <w:r w:rsidRPr="00E63C3C" w:rsidDel="00327F2C">
          <w:delText xml:space="preserve">search criteria by completing </w:delText>
        </w:r>
        <w:r w:rsidDel="00327F2C">
          <w:delText xml:space="preserve">one or more </w:delText>
        </w:r>
        <w:r w:rsidRPr="00E63C3C" w:rsidDel="00327F2C">
          <w:delText>fields</w:delText>
        </w:r>
        <w:r w:rsidDel="00327F2C">
          <w:delText xml:space="preserve"> in the </w:delText>
        </w:r>
        <w:r w:rsidDel="00327F2C">
          <w:rPr>
            <w:b/>
          </w:rPr>
          <w:delText>Worklist</w:delText>
        </w:r>
        <w:r w:rsidRPr="00EC7BEA" w:rsidDel="00327F2C">
          <w:rPr>
            <w:b/>
          </w:rPr>
          <w:delText xml:space="preserve"> Search</w:delText>
        </w:r>
        <w:r w:rsidDel="00327F2C">
          <w:delText xml:space="preserve"> pane. </w:delText>
        </w:r>
      </w:del>
    </w:p>
    <w:p w14:paraId="1D2F20A0" w14:textId="51E6468D" w:rsidR="00D31CB1" w:rsidRPr="0070334C" w:rsidDel="00327F2C" w:rsidRDefault="00D31CB1" w:rsidP="00D31CB1">
      <w:pPr>
        <w:ind w:left="720" w:right="540"/>
        <w:rPr>
          <w:del w:id="3905" w:author="Sayali Dev" w:date="2018-02-21T13:28:00Z"/>
          <w:b/>
        </w:rPr>
      </w:pPr>
      <w:del w:id="3906" w:author="Sayali Dev" w:date="2018-02-21T13:28:00Z">
        <w:r w:rsidDel="00327F2C">
          <w:rPr>
            <w:b/>
          </w:rPr>
          <w:br/>
        </w:r>
        <w:r w:rsidRPr="0070334C" w:rsidDel="00327F2C">
          <w:rPr>
            <w:b/>
          </w:rPr>
          <w:delText xml:space="preserve">Note: </w:delText>
        </w:r>
      </w:del>
    </w:p>
    <w:p w14:paraId="340356F8" w14:textId="0DDEDD10" w:rsidR="00D31CB1" w:rsidDel="00327F2C" w:rsidRDefault="00D31CB1" w:rsidP="00D31CB1">
      <w:pPr>
        <w:numPr>
          <w:ilvl w:val="0"/>
          <w:numId w:val="19"/>
        </w:numPr>
        <w:ind w:left="1440" w:right="540"/>
        <w:rPr>
          <w:del w:id="3907" w:author="Sayali Dev" w:date="2018-02-21T13:28:00Z"/>
        </w:rPr>
      </w:pPr>
      <w:del w:id="3908" w:author="Sayali Dev" w:date="2018-02-21T13:28:00Z">
        <w:r w:rsidDel="00327F2C">
          <w:delText xml:space="preserve">You can use one field or a combination of fields to search for a worklist. </w:delText>
        </w:r>
      </w:del>
    </w:p>
    <w:p w14:paraId="7F2C2E73" w14:textId="429618C4" w:rsidR="00D31CB1" w:rsidDel="00327F2C" w:rsidRDefault="00D31CB1" w:rsidP="00D31CB1">
      <w:pPr>
        <w:numPr>
          <w:ilvl w:val="0"/>
          <w:numId w:val="19"/>
        </w:numPr>
        <w:ind w:left="1440" w:right="540"/>
        <w:rPr>
          <w:del w:id="3909" w:author="Sayali Dev" w:date="2018-02-21T13:28:00Z"/>
        </w:rPr>
      </w:pPr>
      <w:del w:id="3910" w:author="Sayali Dev" w:date="2018-02-21T13:28:00Z">
        <w:r w:rsidDel="00327F2C">
          <w:delText xml:space="preserve">You can type the full or partial value in a search field along with an asterisk (*) before or after the partial value. For example, if you type </w:delText>
        </w:r>
        <w:r w:rsidRPr="00914542" w:rsidDel="00327F2C">
          <w:rPr>
            <w:b/>
          </w:rPr>
          <w:delText>02*</w:delText>
        </w:r>
        <w:r w:rsidDel="00327F2C">
          <w:delText xml:space="preserve">, you obtain records that begin with 02. If you type </w:delText>
        </w:r>
        <w:r w:rsidRPr="00914542" w:rsidDel="00327F2C">
          <w:rPr>
            <w:b/>
          </w:rPr>
          <w:delText>*02</w:delText>
        </w:r>
        <w:r w:rsidDel="00327F2C">
          <w:delText>, you obtain records that end with 02.</w:delText>
        </w:r>
      </w:del>
    </w:p>
    <w:p w14:paraId="5CFEE11F" w14:textId="1340E7C1" w:rsidR="00D31CB1" w:rsidDel="00327F2C" w:rsidRDefault="00D31CB1" w:rsidP="00D31CB1">
      <w:pPr>
        <w:ind w:left="720" w:right="540"/>
        <w:rPr>
          <w:del w:id="3911" w:author="Sayali Dev" w:date="2018-02-21T13:28:00Z"/>
        </w:rPr>
      </w:pPr>
    </w:p>
    <w:p w14:paraId="390F391B" w14:textId="09E0A312" w:rsidR="00D31CB1" w:rsidDel="00327F2C" w:rsidRDefault="00D31CB1" w:rsidP="00D31CB1">
      <w:pPr>
        <w:ind w:left="720" w:right="540"/>
        <w:rPr>
          <w:del w:id="3912" w:author="Sayali Dev" w:date="2018-02-21T13:28:00Z"/>
        </w:rPr>
      </w:pPr>
      <w:del w:id="3913" w:author="Sayali Dev" w:date="2018-02-21T13:28:00Z">
        <w:r w:rsidDel="00327F2C">
          <w:delText>Following table lists each search field and its description.</w:delText>
        </w:r>
        <w:r w:rsidDel="00327F2C">
          <w:br/>
        </w:r>
      </w:del>
    </w:p>
    <w:p w14:paraId="180E884B" w14:textId="764A7B86" w:rsidR="00D31CB1" w:rsidDel="00327F2C" w:rsidRDefault="00D31CB1" w:rsidP="00D31CB1">
      <w:pPr>
        <w:pStyle w:val="Caption"/>
        <w:ind w:firstLine="720"/>
        <w:rPr>
          <w:del w:id="3914" w:author="Sayali Dev" w:date="2018-02-21T13:28:00Z"/>
        </w:rPr>
      </w:pPr>
      <w:del w:id="3915"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3916" w:author="Sayali Dev" w:date="2018-02-02T13:47:00Z">
        <w:r w:rsidDel="00EB76E3">
          <w:rPr>
            <w:noProof/>
          </w:rPr>
          <w:delText>39</w:delText>
        </w:r>
      </w:del>
      <w:del w:id="3917" w:author="Sayali Dev" w:date="2018-02-21T13:28:00Z">
        <w:r w:rsidR="006C608D" w:rsidDel="00327F2C">
          <w:rPr>
            <w:b w:val="0"/>
            <w:bCs w:val="0"/>
            <w:noProof/>
          </w:rPr>
          <w:fldChar w:fldCharType="end"/>
        </w:r>
        <w:r w:rsidDel="00327F2C">
          <w:delText>: Worklist Search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D31CB1" w:rsidRPr="007A152E" w:rsidDel="00327F2C" w14:paraId="4E112F2A" w14:textId="751B9C56" w:rsidTr="007E1303">
        <w:trPr>
          <w:cantSplit/>
          <w:trHeight w:val="288"/>
          <w:tblHeader/>
          <w:del w:id="3918" w:author="Sayali Dev" w:date="2018-02-21T13:28:00Z"/>
        </w:trPr>
        <w:tc>
          <w:tcPr>
            <w:tcW w:w="1800" w:type="dxa"/>
            <w:shd w:val="clear" w:color="auto" w:fill="BFBFBF"/>
            <w:vAlign w:val="center"/>
          </w:tcPr>
          <w:p w14:paraId="008F63AA" w14:textId="0197054D" w:rsidR="00D31CB1" w:rsidRPr="007A152E" w:rsidDel="00327F2C" w:rsidRDefault="00D31CB1" w:rsidP="007E1303">
            <w:pPr>
              <w:rPr>
                <w:del w:id="3919" w:author="Sayali Dev" w:date="2018-02-21T13:28:00Z"/>
                <w:b/>
              </w:rPr>
            </w:pPr>
            <w:del w:id="3920" w:author="Sayali Dev" w:date="2018-02-21T13:28:00Z">
              <w:r w:rsidDel="00327F2C">
                <w:rPr>
                  <w:b/>
                </w:rPr>
                <w:delText>Field</w:delText>
              </w:r>
            </w:del>
          </w:p>
        </w:tc>
        <w:tc>
          <w:tcPr>
            <w:tcW w:w="8010" w:type="dxa"/>
            <w:shd w:val="clear" w:color="auto" w:fill="BFBFBF"/>
            <w:vAlign w:val="center"/>
          </w:tcPr>
          <w:p w14:paraId="17EF3000" w14:textId="048ECB58" w:rsidR="00D31CB1" w:rsidRPr="007A152E" w:rsidDel="00327F2C" w:rsidRDefault="00D31CB1" w:rsidP="007E1303">
            <w:pPr>
              <w:rPr>
                <w:del w:id="3921" w:author="Sayali Dev" w:date="2018-02-21T13:28:00Z"/>
                <w:b/>
              </w:rPr>
            </w:pPr>
            <w:del w:id="3922" w:author="Sayali Dev" w:date="2018-02-21T13:28:00Z">
              <w:r w:rsidRPr="007A152E" w:rsidDel="00327F2C">
                <w:rPr>
                  <w:b/>
                </w:rPr>
                <w:delText>Description</w:delText>
              </w:r>
            </w:del>
          </w:p>
        </w:tc>
      </w:tr>
      <w:tr w:rsidR="00D31CB1" w:rsidDel="00327F2C" w14:paraId="57802AE5" w14:textId="271D477A" w:rsidTr="007E1303">
        <w:trPr>
          <w:cantSplit/>
          <w:trHeight w:val="288"/>
          <w:del w:id="3923" w:author="Sayali Dev" w:date="2018-02-21T13:28:00Z"/>
        </w:trPr>
        <w:tc>
          <w:tcPr>
            <w:tcW w:w="1800" w:type="dxa"/>
            <w:vAlign w:val="center"/>
          </w:tcPr>
          <w:p w14:paraId="044B4853" w14:textId="01188C69" w:rsidR="00D31CB1" w:rsidRPr="007A152E" w:rsidDel="00327F2C" w:rsidRDefault="00D31CB1" w:rsidP="007E1303">
            <w:pPr>
              <w:rPr>
                <w:del w:id="3924" w:author="Sayali Dev" w:date="2018-02-21T13:28:00Z"/>
                <w:b/>
              </w:rPr>
            </w:pPr>
            <w:del w:id="3925" w:author="Sayali Dev" w:date="2018-02-21T13:28:00Z">
              <w:r w:rsidDel="00327F2C">
                <w:rPr>
                  <w:b/>
                </w:rPr>
                <w:delText>Sample Identifier</w:delText>
              </w:r>
            </w:del>
          </w:p>
        </w:tc>
        <w:tc>
          <w:tcPr>
            <w:tcW w:w="8010" w:type="dxa"/>
            <w:vAlign w:val="center"/>
          </w:tcPr>
          <w:p w14:paraId="57223CB7" w14:textId="1AB4DA09" w:rsidR="00D31CB1" w:rsidDel="00327F2C" w:rsidRDefault="00D31CB1" w:rsidP="007E1303">
            <w:pPr>
              <w:rPr>
                <w:del w:id="3926" w:author="Sayali Dev" w:date="2018-02-21T13:28:00Z"/>
              </w:rPr>
            </w:pPr>
            <w:del w:id="3927" w:author="Sayali Dev" w:date="2018-02-21T13:28:00Z">
              <w:r w:rsidDel="00327F2C">
                <w:delText xml:space="preserve">Type or scan the identifier of the biospecimen for which you want to search for a worklist. </w:delText>
              </w:r>
            </w:del>
          </w:p>
        </w:tc>
      </w:tr>
      <w:tr w:rsidR="00D31CB1" w:rsidDel="00327F2C" w14:paraId="455A69C9" w14:textId="24E0325E" w:rsidTr="007E1303">
        <w:trPr>
          <w:cantSplit/>
          <w:trHeight w:val="288"/>
          <w:del w:id="3928" w:author="Sayali Dev" w:date="2018-02-21T13:28:00Z"/>
        </w:trPr>
        <w:tc>
          <w:tcPr>
            <w:tcW w:w="1800" w:type="dxa"/>
            <w:vAlign w:val="center"/>
          </w:tcPr>
          <w:p w14:paraId="6AFA7B0A" w14:textId="5DAA0419" w:rsidR="00D31CB1" w:rsidRPr="007A152E" w:rsidDel="00327F2C" w:rsidRDefault="00D31CB1" w:rsidP="007E1303">
            <w:pPr>
              <w:rPr>
                <w:del w:id="3929" w:author="Sayali Dev" w:date="2018-02-21T13:28:00Z"/>
                <w:b/>
              </w:rPr>
            </w:pPr>
            <w:del w:id="3930" w:author="Sayali Dev" w:date="2018-02-21T13:28:00Z">
              <w:r w:rsidDel="00327F2C">
                <w:rPr>
                  <w:b/>
                </w:rPr>
                <w:delText>Worklist Name</w:delText>
              </w:r>
            </w:del>
          </w:p>
        </w:tc>
        <w:tc>
          <w:tcPr>
            <w:tcW w:w="8010" w:type="dxa"/>
            <w:vAlign w:val="center"/>
          </w:tcPr>
          <w:p w14:paraId="264F2565" w14:textId="77056427" w:rsidR="00D31CB1" w:rsidDel="00327F2C" w:rsidRDefault="00D31CB1" w:rsidP="007E1303">
            <w:pPr>
              <w:rPr>
                <w:del w:id="3931" w:author="Sayali Dev" w:date="2018-02-21T13:28:00Z"/>
              </w:rPr>
            </w:pPr>
            <w:del w:id="3932" w:author="Sayali Dev" w:date="2018-02-21T13:28:00Z">
              <w:r w:rsidDel="00327F2C">
                <w:delText xml:space="preserve">Type name of the worklist that you want to search for. </w:delText>
              </w:r>
            </w:del>
          </w:p>
        </w:tc>
      </w:tr>
      <w:tr w:rsidR="00D31CB1" w:rsidDel="00327F2C" w14:paraId="58B3F51E" w14:textId="54E51C9E" w:rsidTr="007E1303">
        <w:trPr>
          <w:cantSplit/>
          <w:trHeight w:val="288"/>
          <w:del w:id="3933" w:author="Sayali Dev" w:date="2018-02-21T13:28:00Z"/>
        </w:trPr>
        <w:tc>
          <w:tcPr>
            <w:tcW w:w="1800" w:type="dxa"/>
            <w:vAlign w:val="center"/>
          </w:tcPr>
          <w:p w14:paraId="3899128C" w14:textId="367E7D97" w:rsidR="00D31CB1" w:rsidDel="00327F2C" w:rsidRDefault="00D31CB1" w:rsidP="007E1303">
            <w:pPr>
              <w:rPr>
                <w:del w:id="3934" w:author="Sayali Dev" w:date="2018-02-21T13:28:00Z"/>
                <w:b/>
              </w:rPr>
            </w:pPr>
            <w:del w:id="3935" w:author="Sayali Dev" w:date="2018-02-21T13:28:00Z">
              <w:r w:rsidDel="00327F2C">
                <w:rPr>
                  <w:b/>
                </w:rPr>
                <w:delText xml:space="preserve">Created By </w:delText>
              </w:r>
            </w:del>
          </w:p>
        </w:tc>
        <w:tc>
          <w:tcPr>
            <w:tcW w:w="8010" w:type="dxa"/>
            <w:vAlign w:val="center"/>
          </w:tcPr>
          <w:p w14:paraId="6369461F" w14:textId="6C0347C4" w:rsidR="00D31CB1" w:rsidRPr="00D515B3" w:rsidDel="00327F2C" w:rsidRDefault="00D31CB1" w:rsidP="007E1303">
            <w:pPr>
              <w:rPr>
                <w:del w:id="3936" w:author="Sayali Dev" w:date="2018-02-21T13:28:00Z"/>
              </w:rPr>
            </w:pPr>
            <w:del w:id="3937" w:author="Sayali Dev" w:date="2018-02-21T13:28:00Z">
              <w:r w:rsidDel="00327F2C">
                <w:delText xml:space="preserve">Type </w:delText>
              </w:r>
            </w:del>
            <w:del w:id="3938" w:author="Sayali Dev" w:date="2018-01-31T17:55:00Z">
              <w:r w:rsidDel="00A62626">
                <w:delText>logon</w:delText>
              </w:r>
            </w:del>
            <w:del w:id="3939" w:author="Sayali Dev" w:date="2018-02-21T13:28:00Z">
              <w:r w:rsidDel="00327F2C">
                <w:delText xml:space="preserve"> </w:delText>
              </w:r>
            </w:del>
            <w:del w:id="3940" w:author="Sayali Dev" w:date="2018-02-05T12:02:00Z">
              <w:r w:rsidDel="00F07129">
                <w:delText xml:space="preserve">ID of the </w:delText>
              </w:r>
            </w:del>
            <w:del w:id="3941" w:author="Sayali Dev" w:date="2018-02-21T13:28:00Z">
              <w:r w:rsidDel="00327F2C">
                <w:delText>user to search for worklists created by that user.</w:delText>
              </w:r>
            </w:del>
          </w:p>
        </w:tc>
      </w:tr>
      <w:tr w:rsidR="00D31CB1" w:rsidDel="00327F2C" w14:paraId="2840B2CE" w14:textId="5176E6D3" w:rsidTr="007E1303">
        <w:trPr>
          <w:cantSplit/>
          <w:trHeight w:val="288"/>
          <w:del w:id="3942" w:author="Sayali Dev" w:date="2018-02-21T13:28:00Z"/>
        </w:trPr>
        <w:tc>
          <w:tcPr>
            <w:tcW w:w="1800" w:type="dxa"/>
            <w:vAlign w:val="center"/>
          </w:tcPr>
          <w:p w14:paraId="0ACF6248" w14:textId="17106486" w:rsidR="00D31CB1" w:rsidDel="00327F2C" w:rsidRDefault="00D31CB1" w:rsidP="007E1303">
            <w:pPr>
              <w:rPr>
                <w:del w:id="3943" w:author="Sayali Dev" w:date="2018-02-21T13:28:00Z"/>
                <w:b/>
              </w:rPr>
            </w:pPr>
            <w:del w:id="3944" w:author="Sayali Dev" w:date="2018-02-21T13:28:00Z">
              <w:r w:rsidDel="00327F2C">
                <w:rPr>
                  <w:b/>
                </w:rPr>
                <w:delText>Modified By</w:delText>
              </w:r>
            </w:del>
          </w:p>
        </w:tc>
        <w:tc>
          <w:tcPr>
            <w:tcW w:w="8010" w:type="dxa"/>
            <w:vAlign w:val="center"/>
          </w:tcPr>
          <w:p w14:paraId="50FA2A97" w14:textId="63C9D82B" w:rsidR="00D31CB1" w:rsidRPr="00D515B3" w:rsidDel="00327F2C" w:rsidRDefault="00D31CB1" w:rsidP="007E1303">
            <w:pPr>
              <w:rPr>
                <w:del w:id="3945" w:author="Sayali Dev" w:date="2018-02-21T13:28:00Z"/>
              </w:rPr>
            </w:pPr>
            <w:del w:id="3946" w:author="Sayali Dev" w:date="2018-02-21T13:28:00Z">
              <w:r w:rsidDel="00327F2C">
                <w:delText xml:space="preserve">Type </w:delText>
              </w:r>
            </w:del>
            <w:del w:id="3947" w:author="Sayali Dev" w:date="2018-01-31T17:55:00Z">
              <w:r w:rsidDel="00A62626">
                <w:delText>logon</w:delText>
              </w:r>
            </w:del>
            <w:del w:id="3948" w:author="Sayali Dev" w:date="2018-02-05T12:02:00Z">
              <w:r w:rsidDel="00F07129">
                <w:delText xml:space="preserve"> ID of the </w:delText>
              </w:r>
            </w:del>
            <w:del w:id="3949" w:author="Sayali Dev" w:date="2018-02-21T13:28:00Z">
              <w:r w:rsidDel="00327F2C">
                <w:delText>user to search for worklists modified by that user.</w:delText>
              </w:r>
            </w:del>
          </w:p>
        </w:tc>
      </w:tr>
      <w:tr w:rsidR="00D31CB1" w:rsidDel="00327F2C" w14:paraId="1D3D013E" w14:textId="1FAEAEC3" w:rsidTr="007E1303">
        <w:trPr>
          <w:cantSplit/>
          <w:trHeight w:val="288"/>
          <w:del w:id="3950" w:author="Sayali Dev" w:date="2018-02-21T13:28:00Z"/>
        </w:trPr>
        <w:tc>
          <w:tcPr>
            <w:tcW w:w="1800" w:type="dxa"/>
            <w:vAlign w:val="center"/>
          </w:tcPr>
          <w:p w14:paraId="55185B68" w14:textId="6F3F5EEA" w:rsidR="00D31CB1" w:rsidDel="00327F2C" w:rsidRDefault="00D31CB1" w:rsidP="007E1303">
            <w:pPr>
              <w:rPr>
                <w:del w:id="3951" w:author="Sayali Dev" w:date="2018-02-21T13:28:00Z"/>
                <w:b/>
              </w:rPr>
            </w:pPr>
            <w:del w:id="3952" w:author="Sayali Dev" w:date="2018-02-21T13:28:00Z">
              <w:r w:rsidDel="00327F2C">
                <w:rPr>
                  <w:b/>
                </w:rPr>
                <w:delText>Security</w:delText>
              </w:r>
            </w:del>
          </w:p>
        </w:tc>
        <w:tc>
          <w:tcPr>
            <w:tcW w:w="8010" w:type="dxa"/>
            <w:vAlign w:val="center"/>
          </w:tcPr>
          <w:p w14:paraId="22778511" w14:textId="4C98ED29" w:rsidR="00D31CB1" w:rsidRPr="003E7C38" w:rsidDel="00327F2C" w:rsidRDefault="00D31CB1" w:rsidP="007E1303">
            <w:pPr>
              <w:rPr>
                <w:del w:id="3953" w:author="Sayali Dev" w:date="2018-02-21T13:28:00Z"/>
              </w:rPr>
            </w:pPr>
            <w:del w:id="3954" w:author="Sayali Dev" w:date="2018-02-21T13:28:00Z">
              <w:r w:rsidDel="00327F2C">
                <w:delText>Click the appropriate security option to search for worklists with that security.</w:delText>
              </w:r>
            </w:del>
          </w:p>
          <w:p w14:paraId="5E38A04F" w14:textId="0B41426B" w:rsidR="00D31CB1" w:rsidDel="00327F2C" w:rsidRDefault="00D31CB1" w:rsidP="007E1303">
            <w:pPr>
              <w:pStyle w:val="BodyText"/>
              <w:numPr>
                <w:ilvl w:val="0"/>
                <w:numId w:val="146"/>
              </w:numPr>
              <w:ind w:right="540"/>
              <w:rPr>
                <w:del w:id="3955" w:author="Sayali Dev" w:date="2018-02-21T13:28:00Z"/>
              </w:rPr>
            </w:pPr>
            <w:del w:id="3956" w:author="Sayali Dev" w:date="2018-02-21T13:28:00Z">
              <w:r w:rsidRPr="0036215D" w:rsidDel="00327F2C">
                <w:rPr>
                  <w:b/>
                </w:rPr>
                <w:delText>Private</w:delText>
              </w:r>
              <w:r w:rsidDel="00327F2C">
                <w:delText>: Can be viewed, modified or deleted only by the creator of the worklist. Cannot be viewed by other users.</w:delText>
              </w:r>
            </w:del>
          </w:p>
          <w:p w14:paraId="3D6AED50" w14:textId="531B7A45" w:rsidR="00D31CB1" w:rsidDel="00327F2C" w:rsidRDefault="00D31CB1" w:rsidP="007E1303">
            <w:pPr>
              <w:pStyle w:val="BodyText"/>
              <w:numPr>
                <w:ilvl w:val="0"/>
                <w:numId w:val="146"/>
              </w:numPr>
              <w:ind w:right="540"/>
              <w:rPr>
                <w:del w:id="3957" w:author="Sayali Dev" w:date="2018-02-21T13:28:00Z"/>
              </w:rPr>
            </w:pPr>
            <w:del w:id="3958" w:author="Sayali Dev" w:date="2018-02-21T13:28:00Z">
              <w:r w:rsidRPr="0036215D" w:rsidDel="00327F2C">
                <w:rPr>
                  <w:b/>
                </w:rPr>
                <w:delText>Shared – Read-Only</w:delText>
              </w:r>
              <w:r w:rsidDel="00327F2C">
                <w:delText>: Can be viewed and used by any other authorized users within the organization. Can be viewed, modified or deleted only by the creator of the worklist.</w:delText>
              </w:r>
            </w:del>
          </w:p>
          <w:p w14:paraId="4A1EDE25" w14:textId="65DE63FC" w:rsidR="00D31CB1" w:rsidDel="00327F2C" w:rsidRDefault="00D31CB1" w:rsidP="007E1303">
            <w:pPr>
              <w:pStyle w:val="BodyText"/>
              <w:numPr>
                <w:ilvl w:val="0"/>
                <w:numId w:val="146"/>
              </w:numPr>
              <w:ind w:right="540"/>
              <w:rPr>
                <w:del w:id="3959" w:author="Sayali Dev" w:date="2018-02-21T13:28:00Z"/>
              </w:rPr>
            </w:pPr>
            <w:del w:id="3960" w:author="Sayali Dev" w:date="2018-02-21T13:28:00Z">
              <w:r w:rsidRPr="0036215D" w:rsidDel="00327F2C">
                <w:rPr>
                  <w:b/>
                </w:rPr>
                <w:delText>Shared – Read-Write</w:delText>
              </w:r>
              <w:r w:rsidDel="00327F2C">
                <w:delText>: Can be viewed or modified by any authorized user within the organization. Only the creator of the worklist can change the security level or delete the worklist.</w:delText>
              </w:r>
            </w:del>
          </w:p>
        </w:tc>
      </w:tr>
      <w:tr w:rsidR="00D31CB1" w:rsidDel="00327F2C" w14:paraId="0B94B8D7" w14:textId="759215B4" w:rsidTr="007E1303">
        <w:trPr>
          <w:cantSplit/>
          <w:trHeight w:val="288"/>
          <w:del w:id="3961" w:author="Sayali Dev" w:date="2018-02-21T13:28:00Z"/>
        </w:trPr>
        <w:tc>
          <w:tcPr>
            <w:tcW w:w="1800" w:type="dxa"/>
          </w:tcPr>
          <w:p w14:paraId="48656C28" w14:textId="530AC0E8" w:rsidR="00D31CB1" w:rsidDel="00327F2C" w:rsidRDefault="00D31CB1" w:rsidP="007E1303">
            <w:pPr>
              <w:rPr>
                <w:del w:id="3962" w:author="Sayali Dev" w:date="2018-02-21T13:28:00Z"/>
                <w:b/>
              </w:rPr>
            </w:pPr>
            <w:del w:id="3963" w:author="Sayali Dev" w:date="2018-02-21T13:28:00Z">
              <w:r w:rsidDel="00327F2C">
                <w:rPr>
                  <w:b/>
                </w:rPr>
                <w:delText>Date Created Range</w:delText>
              </w:r>
            </w:del>
          </w:p>
        </w:tc>
        <w:tc>
          <w:tcPr>
            <w:tcW w:w="8010" w:type="dxa"/>
            <w:vAlign w:val="center"/>
          </w:tcPr>
          <w:p w14:paraId="75F3230E" w14:textId="5BC6D2CE" w:rsidR="00D31CB1" w:rsidRPr="00D515B3" w:rsidDel="00327F2C" w:rsidRDefault="00D31CB1" w:rsidP="007E1303">
            <w:pPr>
              <w:rPr>
                <w:del w:id="3964" w:author="Sayali Dev" w:date="2018-02-21T13:28:00Z"/>
              </w:rPr>
            </w:pPr>
            <w:del w:id="3965" w:author="Sayali Dev" w:date="2018-02-21T13:28:00Z">
              <w:r w:rsidDel="00327F2C">
                <w:delText xml:space="preserve">Click the date icon and then in the pop-up, select appropriate date option to search for worklists created in this timeframe.  For more information, see </w:delText>
              </w:r>
              <w:r w:rsidR="00FC27F2" w:rsidDel="00327F2C">
                <w:fldChar w:fldCharType="begin"/>
              </w:r>
              <w:r w:rsidR="00FC27F2" w:rsidDel="00327F2C">
                <w:delInstrText xml:space="preserve"> HYPERLINK \l "DateRangeSearches" </w:delInstrText>
              </w:r>
              <w:r w:rsidR="00FC27F2" w:rsidDel="00327F2C">
                <w:fldChar w:fldCharType="separate"/>
              </w:r>
              <w:r w:rsidRPr="004F6D37" w:rsidDel="00327F2C">
                <w:rPr>
                  <w:rStyle w:val="Hyperlink"/>
                  <w:b/>
                </w:rPr>
                <w:delText>Understanding the Date Range Options</w:delText>
              </w:r>
              <w:r w:rsidR="00FC27F2" w:rsidDel="00327F2C">
                <w:rPr>
                  <w:rStyle w:val="Hyperlink"/>
                  <w:b/>
                </w:rPr>
                <w:fldChar w:fldCharType="end"/>
              </w:r>
            </w:del>
            <w:del w:id="3966"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6383C12F" w14:textId="3B626FEF" w:rsidR="00D31CB1" w:rsidRPr="00E63C3C" w:rsidDel="00327F2C" w:rsidRDefault="00D31CB1" w:rsidP="00D31CB1">
      <w:pPr>
        <w:rPr>
          <w:del w:id="3967" w:author="Sayali Dev" w:date="2018-02-21T13:28:00Z"/>
        </w:rPr>
      </w:pPr>
      <w:del w:id="3968" w:author="Sayali Dev" w:date="2018-02-21T13:28:00Z">
        <w:r w:rsidDel="00327F2C">
          <w:br/>
        </w:r>
      </w:del>
    </w:p>
    <w:p w14:paraId="509700F0" w14:textId="68926010" w:rsidR="00D31CB1" w:rsidDel="00327F2C" w:rsidRDefault="00D31CB1" w:rsidP="00D31CB1">
      <w:pPr>
        <w:numPr>
          <w:ilvl w:val="0"/>
          <w:numId w:val="187"/>
        </w:numPr>
        <w:rPr>
          <w:del w:id="3969" w:author="Sayali Dev" w:date="2018-02-21T13:28:00Z"/>
        </w:rPr>
      </w:pPr>
      <w:del w:id="3970" w:author="Sayali Dev" w:date="2018-02-21T13:28:00Z">
        <w:r w:rsidRPr="002557B0" w:rsidDel="00327F2C">
          <w:delText xml:space="preserve">Click </w:delText>
        </w:r>
        <w:r w:rsidRPr="00413008" w:rsidDel="00327F2C">
          <w:rPr>
            <w:b/>
          </w:rPr>
          <w:delText>SEARCH</w:delText>
        </w:r>
        <w:r w:rsidRPr="002557B0" w:rsidDel="00327F2C">
          <w:delText>.</w:delText>
        </w:r>
        <w:r w:rsidDel="00327F2C">
          <w:br/>
          <w:delText xml:space="preserve">The search results </w:delText>
        </w:r>
        <w:r w:rsidRPr="005279D9" w:rsidDel="00327F2C">
          <w:delText>list displays all work</w:delText>
        </w:r>
        <w:r w:rsidDel="00327F2C">
          <w:delText>list</w:delText>
        </w:r>
        <w:r w:rsidRPr="005279D9" w:rsidDel="00327F2C">
          <w:delText>s that are accessible based on your login location</w:delText>
        </w:r>
        <w:r w:rsidDel="00327F2C">
          <w:delText>.</w:delText>
        </w:r>
        <w:r w:rsidRPr="005279D9" w:rsidDel="00327F2C">
          <w:delText xml:space="preserve"> </w:delText>
        </w:r>
        <w:r w:rsidDel="00327F2C">
          <w:br/>
        </w:r>
        <w:r w:rsidDel="00327F2C">
          <w:br/>
        </w:r>
        <w:r w:rsidRPr="00413008" w:rsidDel="00327F2C">
          <w:rPr>
            <w:b/>
          </w:rPr>
          <w:delText>Note:</w:delText>
        </w:r>
        <w:r w:rsidDel="00327F2C">
          <w:delText xml:space="preserve"> Click </w:delText>
        </w:r>
        <w:r w:rsidDel="00327F2C">
          <w:rPr>
            <w:lang w:eastAsia="x-none"/>
          </w:rPr>
          <w:delText xml:space="preserve">the </w:delText>
        </w:r>
        <w:r w:rsidRPr="0033438F" w:rsidDel="00327F2C">
          <w:rPr>
            <w:lang w:eastAsia="x-none"/>
          </w:rPr>
          <w:delText>header</w:delText>
        </w:r>
        <w:r w:rsidDel="00327F2C">
          <w:rPr>
            <w:lang w:eastAsia="x-none"/>
          </w:rPr>
          <w:delText xml:space="preserve"> of the column with which you want to sort the results.</w:delText>
        </w:r>
        <w:r w:rsidDel="00327F2C">
          <w:delText xml:space="preserve"> For more information about how to sort the search results, see </w:delText>
        </w:r>
        <w:r w:rsidR="00FC27F2" w:rsidDel="00327F2C">
          <w:fldChar w:fldCharType="begin"/>
        </w:r>
        <w:r w:rsidR="00FC27F2" w:rsidDel="00327F2C">
          <w:delInstrText xml:space="preserve"> HYPERLINK \l "_Sorting_Search_Results_3" </w:delInstrText>
        </w:r>
        <w:r w:rsidR="00FC27F2" w:rsidDel="00327F2C">
          <w:fldChar w:fldCharType="separate"/>
        </w:r>
        <w:r w:rsidRPr="00413008" w:rsidDel="00327F2C">
          <w:rPr>
            <w:rStyle w:val="Hyperlink"/>
            <w:b/>
          </w:rPr>
          <w:delText>Sorting Search Results</w:delText>
        </w:r>
        <w:r w:rsidR="00FC27F2" w:rsidDel="00327F2C">
          <w:rPr>
            <w:rStyle w:val="Hyperlink"/>
            <w:b/>
          </w:rPr>
          <w:fldChar w:fldCharType="end"/>
        </w:r>
      </w:del>
      <w:del w:id="3971"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p>
    <w:p w14:paraId="4C0BE15C" w14:textId="527C21D3" w:rsidR="00D31CB1" w:rsidDel="00327F2C" w:rsidRDefault="00D31CB1" w:rsidP="00D31CB1">
      <w:pPr>
        <w:ind w:left="720"/>
        <w:rPr>
          <w:del w:id="3972" w:author="Sayali Dev" w:date="2018-02-21T13:28:00Z"/>
        </w:rPr>
      </w:pPr>
    </w:p>
    <w:p w14:paraId="7ED16F05" w14:textId="359E67E5" w:rsidR="00D31CB1" w:rsidRPr="00B70F2D" w:rsidDel="00327F2C" w:rsidRDefault="00D31CB1" w:rsidP="00D31CB1">
      <w:pPr>
        <w:pStyle w:val="Heading3"/>
        <w:rPr>
          <w:del w:id="3973" w:author="Sayali Dev" w:date="2018-02-21T13:28:00Z"/>
          <w:lang w:val="en-US"/>
        </w:rPr>
      </w:pPr>
      <w:del w:id="3974" w:author="Sayali Dev" w:date="2018-02-21T13:28:00Z">
        <w:r w:rsidDel="00327F2C">
          <w:br w:type="page"/>
        </w:r>
        <w:bookmarkStart w:id="3975" w:name="ViewingWorklist"/>
        <w:bookmarkStart w:id="3976" w:name="_Toc300125767"/>
        <w:bookmarkStart w:id="3977" w:name="_Toc452993638"/>
        <w:bookmarkEnd w:id="3975"/>
        <w:r w:rsidDel="00327F2C">
          <w:delText>Viewing Worklist</w:delText>
        </w:r>
        <w:bookmarkEnd w:id="3976"/>
        <w:r w:rsidDel="00327F2C">
          <w:rPr>
            <w:lang w:val="en-US"/>
          </w:rPr>
          <w:delText xml:space="preserve"> Details</w:delText>
        </w:r>
        <w:bookmarkEnd w:id="3977"/>
      </w:del>
    </w:p>
    <w:p w14:paraId="439D0289" w14:textId="76019B50" w:rsidR="00D31CB1" w:rsidDel="00327F2C" w:rsidRDefault="00D31CB1" w:rsidP="00D31CB1">
      <w:pPr>
        <w:rPr>
          <w:del w:id="3978" w:author="Sayali Dev" w:date="2018-02-21T13:28:00Z"/>
        </w:rPr>
      </w:pPr>
    </w:p>
    <w:p w14:paraId="79771503" w14:textId="21BB9D49" w:rsidR="00D31CB1" w:rsidDel="00327F2C" w:rsidRDefault="00D31CB1" w:rsidP="00D31CB1">
      <w:pPr>
        <w:rPr>
          <w:del w:id="3979" w:author="Sayali Dev" w:date="2018-02-21T13:28:00Z"/>
        </w:rPr>
      </w:pPr>
      <w:del w:id="3980" w:author="Sayali Dev" w:date="2018-02-21T13:28:00Z">
        <w:r w:rsidDel="00327F2C">
          <w:delText xml:space="preserve">To view details for a worklist: </w:delText>
        </w:r>
      </w:del>
    </w:p>
    <w:p w14:paraId="686E0CB9" w14:textId="358DC666" w:rsidR="00D31CB1" w:rsidDel="00327F2C" w:rsidRDefault="00D31CB1" w:rsidP="00D31CB1">
      <w:pPr>
        <w:rPr>
          <w:del w:id="3981" w:author="Sayali Dev" w:date="2018-02-21T13:28:00Z"/>
        </w:rPr>
      </w:pPr>
    </w:p>
    <w:p w14:paraId="60EB0021" w14:textId="14335141" w:rsidR="00D31CB1" w:rsidDel="00327F2C" w:rsidRDefault="00D31CB1" w:rsidP="00D31CB1">
      <w:pPr>
        <w:pStyle w:val="BodyText"/>
        <w:numPr>
          <w:ilvl w:val="0"/>
          <w:numId w:val="138"/>
        </w:numPr>
        <w:ind w:right="540"/>
        <w:rPr>
          <w:del w:id="3982" w:author="Sayali Dev" w:date="2018-02-21T13:28:00Z"/>
        </w:rPr>
      </w:pPr>
      <w:del w:id="3983" w:author="Sayali Dev" w:date="2018-01-31T17:54:00Z">
        <w:r w:rsidDel="009A119E">
          <w:delText>Log on</w:delText>
        </w:r>
      </w:del>
      <w:del w:id="3984" w:author="Sayali Dev" w:date="2018-02-21T13:28:00Z">
        <w:r w:rsidDel="00327F2C">
          <w:delText xml:space="preserve"> to the application using your </w:delText>
        </w:r>
      </w:del>
      <w:del w:id="3985" w:author="Sayali Dev" w:date="2018-01-31T17:55:00Z">
        <w:r w:rsidDel="00A62626">
          <w:delText>logon</w:delText>
        </w:r>
      </w:del>
      <w:del w:id="3986" w:author="Sayali Dev" w:date="2018-02-21T13:28:00Z">
        <w:r w:rsidDel="00327F2C">
          <w:delText xml:space="preserve"> credentials.</w:delText>
        </w:r>
      </w:del>
    </w:p>
    <w:p w14:paraId="3270D38C" w14:textId="4928AF65" w:rsidR="00D31CB1" w:rsidDel="00327F2C" w:rsidRDefault="00D31CB1" w:rsidP="00D31CB1">
      <w:pPr>
        <w:pStyle w:val="BodyText"/>
        <w:ind w:left="720" w:right="540"/>
        <w:rPr>
          <w:del w:id="3987" w:author="Sayali Dev" w:date="2018-02-21T13:28:00Z"/>
        </w:rPr>
      </w:pPr>
      <w:del w:id="3988" w:author="Sayali Dev" w:date="2018-02-21T13:28:00Z">
        <w:r w:rsidDel="00327F2C">
          <w:delText xml:space="preserve">The </w:delText>
        </w:r>
        <w:r w:rsidDel="00327F2C">
          <w:rPr>
            <w:lang w:val="en-US"/>
          </w:rPr>
          <w:delText>CIRRASPEC</w:delText>
        </w:r>
        <w:r w:rsidDel="00327F2C">
          <w:delText xml:space="preserve"> home page appears. </w:delText>
        </w:r>
      </w:del>
    </w:p>
    <w:p w14:paraId="2D70685E" w14:textId="38DDA004" w:rsidR="00D31CB1" w:rsidDel="00327F2C" w:rsidRDefault="00D31CB1" w:rsidP="00D31CB1">
      <w:pPr>
        <w:pStyle w:val="BodyText"/>
        <w:ind w:left="720" w:right="540"/>
        <w:rPr>
          <w:del w:id="3989" w:author="Sayali Dev" w:date="2018-02-21T13:28:00Z"/>
        </w:rPr>
      </w:pPr>
    </w:p>
    <w:p w14:paraId="4C60B511" w14:textId="70E086A4" w:rsidR="00D31CB1" w:rsidDel="00327F2C" w:rsidRDefault="00D31CB1" w:rsidP="00D31CB1">
      <w:pPr>
        <w:pStyle w:val="BodyText"/>
        <w:numPr>
          <w:ilvl w:val="0"/>
          <w:numId w:val="138"/>
        </w:numPr>
        <w:ind w:right="540"/>
        <w:rPr>
          <w:del w:id="3990" w:author="Sayali Dev" w:date="2018-02-21T13:28:00Z"/>
        </w:rPr>
      </w:pPr>
      <w:del w:id="3991" w:author="Sayali Dev" w:date="2018-02-21T13:28:00Z">
        <w:r w:rsidDel="00327F2C">
          <w:delText xml:space="preserve">Point to the arrow of the </w:delText>
        </w:r>
        <w:r w:rsidRPr="009D26BA" w:rsidDel="00327F2C">
          <w:rPr>
            <w:b/>
          </w:rPr>
          <w:delText>BM</w:delText>
        </w:r>
        <w:r w:rsidDel="00327F2C">
          <w:rPr>
            <w:b/>
            <w:lang w:val="en-US"/>
          </w:rPr>
          <w:delText>S</w:delText>
        </w:r>
        <w:r w:rsidDel="00327F2C">
          <w:delText xml:space="preserve"> tab, and then click </w:delText>
        </w:r>
        <w:r w:rsidRPr="009D26BA" w:rsidDel="00327F2C">
          <w:rPr>
            <w:b/>
          </w:rPr>
          <w:delText>Worklists</w:delText>
        </w:r>
        <w:r w:rsidDel="00327F2C">
          <w:delText xml:space="preserve">. </w:delText>
        </w:r>
      </w:del>
    </w:p>
    <w:p w14:paraId="350F1BA0" w14:textId="2B30149D" w:rsidR="00D31CB1" w:rsidDel="00327F2C" w:rsidRDefault="00D31CB1" w:rsidP="00D31CB1">
      <w:pPr>
        <w:pStyle w:val="BodyText"/>
        <w:ind w:left="720" w:right="540"/>
        <w:rPr>
          <w:del w:id="3992" w:author="Sayali Dev" w:date="2018-02-21T13:28:00Z"/>
        </w:rPr>
      </w:pPr>
      <w:del w:id="3993" w:author="Sayali Dev" w:date="2018-02-21T13:28:00Z">
        <w:r w:rsidRPr="00094762" w:rsidDel="00327F2C">
          <w:delText xml:space="preserve">The </w:delText>
        </w:r>
        <w:r w:rsidDel="00327F2C">
          <w:rPr>
            <w:b/>
            <w:lang w:val="en-US"/>
          </w:rPr>
          <w:delText>W</w:delText>
        </w:r>
        <w:r w:rsidRPr="00094762" w:rsidDel="00327F2C">
          <w:rPr>
            <w:b/>
          </w:rPr>
          <w:delText xml:space="preserve">orklist </w:delText>
        </w:r>
        <w:r w:rsidDel="00327F2C">
          <w:rPr>
            <w:b/>
            <w:lang w:val="en-US"/>
          </w:rPr>
          <w:delText>S</w:delText>
        </w:r>
        <w:r w:rsidRPr="00094762" w:rsidDel="00327F2C">
          <w:rPr>
            <w:b/>
          </w:rPr>
          <w:delText>earch</w:delText>
        </w:r>
        <w:r w:rsidDel="00327F2C">
          <w:delText xml:space="preserve"> page appears. </w:delText>
        </w:r>
      </w:del>
    </w:p>
    <w:p w14:paraId="1FA3A9C9" w14:textId="6E939F1A" w:rsidR="00D31CB1" w:rsidDel="00327F2C" w:rsidRDefault="00D31CB1" w:rsidP="00D31CB1">
      <w:pPr>
        <w:pStyle w:val="BodyText"/>
        <w:ind w:left="720" w:right="540"/>
        <w:rPr>
          <w:del w:id="3994" w:author="Sayali Dev" w:date="2018-02-21T13:28:00Z"/>
        </w:rPr>
      </w:pPr>
    </w:p>
    <w:p w14:paraId="64B543A2" w14:textId="4A19AC0D" w:rsidR="00D31CB1" w:rsidDel="00327F2C" w:rsidRDefault="00D31CB1" w:rsidP="00D31CB1">
      <w:pPr>
        <w:pStyle w:val="BodyText"/>
        <w:numPr>
          <w:ilvl w:val="0"/>
          <w:numId w:val="138"/>
        </w:numPr>
        <w:ind w:right="540"/>
        <w:rPr>
          <w:del w:id="3995" w:author="Sayali Dev" w:date="2018-02-21T13:28:00Z"/>
        </w:rPr>
      </w:pPr>
      <w:del w:id="3996" w:author="Sayali Dev" w:date="2018-02-21T13:28:00Z">
        <w:r w:rsidDel="00327F2C">
          <w:delText xml:space="preserve">Click </w:delText>
        </w:r>
        <w:r w:rsidRPr="00CA7C39" w:rsidDel="00327F2C">
          <w:rPr>
            <w:b/>
          </w:rPr>
          <w:delText>SEARCH</w:delText>
        </w:r>
        <w:r w:rsidDel="00327F2C">
          <w:delText xml:space="preserve">. </w:delText>
        </w:r>
      </w:del>
    </w:p>
    <w:p w14:paraId="18F07FDC" w14:textId="25061706" w:rsidR="00D31CB1" w:rsidDel="00327F2C" w:rsidRDefault="00D31CB1" w:rsidP="00D31CB1">
      <w:pPr>
        <w:pStyle w:val="BodyText"/>
        <w:ind w:left="720" w:right="540"/>
        <w:rPr>
          <w:del w:id="3997" w:author="Sayali Dev" w:date="2018-02-21T13:28:00Z"/>
        </w:rPr>
      </w:pPr>
      <w:del w:id="3998" w:author="Sayali Dev" w:date="2018-02-21T13:28:00Z">
        <w:r w:rsidDel="00327F2C">
          <w:delText>The worklist search page displays a list of worklists</w:delText>
        </w:r>
        <w:r w:rsidRPr="00D84069" w:rsidDel="00327F2C">
          <w:delText xml:space="preserve"> that are accessible based on your login location.</w:delText>
        </w:r>
      </w:del>
    </w:p>
    <w:p w14:paraId="5D65E4E0" w14:textId="75AE025E" w:rsidR="00D31CB1" w:rsidDel="00327F2C" w:rsidRDefault="00D31CB1" w:rsidP="00D31CB1">
      <w:pPr>
        <w:pStyle w:val="BodyText"/>
        <w:ind w:left="720" w:right="540"/>
        <w:rPr>
          <w:del w:id="3999" w:author="Sayali Dev" w:date="2018-02-21T13:28:00Z"/>
        </w:rPr>
      </w:pPr>
    </w:p>
    <w:p w14:paraId="290A49EE" w14:textId="766E4E57" w:rsidR="00D31CB1" w:rsidDel="00327F2C" w:rsidRDefault="00D31CB1" w:rsidP="00D31CB1">
      <w:pPr>
        <w:pStyle w:val="BodyText"/>
        <w:numPr>
          <w:ilvl w:val="0"/>
          <w:numId w:val="138"/>
        </w:numPr>
        <w:ind w:right="540"/>
        <w:rPr>
          <w:del w:id="4000" w:author="Sayali Dev" w:date="2018-02-21T13:28:00Z"/>
        </w:rPr>
      </w:pPr>
      <w:del w:id="4001" w:author="Sayali Dev" w:date="2018-02-21T13:28:00Z">
        <w:r w:rsidDel="00327F2C">
          <w:delText xml:space="preserve">Click the </w:delText>
        </w:r>
        <w:r w:rsidRPr="005E4B00" w:rsidDel="00327F2C">
          <w:delText>worklist that you want to view</w:delText>
        </w:r>
        <w:r w:rsidDel="00327F2C">
          <w:delText xml:space="preserve">. </w:delText>
        </w:r>
      </w:del>
    </w:p>
    <w:p w14:paraId="0AC3002A" w14:textId="4D484F8C" w:rsidR="00D31CB1" w:rsidDel="00327F2C" w:rsidRDefault="00D31CB1" w:rsidP="00D31CB1">
      <w:pPr>
        <w:ind w:firstLine="720"/>
        <w:rPr>
          <w:del w:id="4002" w:author="Sayali Dev" w:date="2018-02-21T13:28:00Z"/>
        </w:rPr>
      </w:pPr>
      <w:del w:id="4003" w:author="Sayali Dev" w:date="2018-02-21T13:28:00Z">
        <w:r w:rsidDel="00327F2C">
          <w:delText xml:space="preserve">The </w:delText>
        </w:r>
        <w:r w:rsidDel="00327F2C">
          <w:rPr>
            <w:b/>
          </w:rPr>
          <w:delText xml:space="preserve">View </w:delText>
        </w:r>
        <w:r w:rsidRPr="009D26BA" w:rsidDel="00327F2C">
          <w:rPr>
            <w:b/>
          </w:rPr>
          <w:delText>Worklist</w:delText>
        </w:r>
        <w:r w:rsidDel="00327F2C">
          <w:delText xml:space="preserve"> page appears.</w:delText>
        </w:r>
      </w:del>
    </w:p>
    <w:p w14:paraId="75E9F06B" w14:textId="6A209170" w:rsidR="00D31CB1" w:rsidDel="00327F2C" w:rsidRDefault="00D31CB1" w:rsidP="00D31CB1">
      <w:pPr>
        <w:ind w:firstLine="720"/>
        <w:rPr>
          <w:del w:id="4004" w:author="Sayali Dev" w:date="2018-02-21T13:28:00Z"/>
        </w:rPr>
      </w:pPr>
    </w:p>
    <w:p w14:paraId="2AB93CAC" w14:textId="3F812C2E" w:rsidR="00D31CB1" w:rsidDel="00327F2C" w:rsidRDefault="00D31CB1" w:rsidP="00D31CB1">
      <w:pPr>
        <w:ind w:left="720"/>
        <w:rPr>
          <w:del w:id="4005" w:author="Sayali Dev" w:date="2018-02-21T13:28:00Z"/>
        </w:rPr>
      </w:pPr>
      <w:del w:id="4006" w:author="Sayali Dev" w:date="2018-02-21T13:28:00Z">
        <w:r w:rsidRPr="008566CE" w:rsidDel="00327F2C">
          <w:rPr>
            <w:b/>
          </w:rPr>
          <w:delText>Note</w:delText>
        </w:r>
        <w:r w:rsidDel="00327F2C">
          <w:delText xml:space="preserve">: </w:delText>
        </w:r>
        <w:r w:rsidRPr="004B2738" w:rsidDel="00327F2C">
          <w:delText xml:space="preserve">If </w:delText>
        </w:r>
        <w:r w:rsidDel="00327F2C">
          <w:delText xml:space="preserve">you do not have </w:delText>
        </w:r>
        <w:r w:rsidRPr="004B2738" w:rsidDel="00327F2C">
          <w:delText xml:space="preserve">access permission </w:delText>
        </w:r>
        <w:r w:rsidDel="00327F2C">
          <w:delText xml:space="preserve">to </w:delText>
        </w:r>
        <w:r w:rsidRPr="004B2738" w:rsidDel="00327F2C">
          <w:delText>a</w:delText>
        </w:r>
        <w:r w:rsidDel="00327F2C">
          <w:delText>ll</w:delText>
        </w:r>
        <w:r w:rsidRPr="004B2738" w:rsidDel="00327F2C">
          <w:delText xml:space="preserve"> </w:delText>
        </w:r>
        <w:r w:rsidDel="00327F2C">
          <w:delText xml:space="preserve">the </w:delText>
        </w:r>
        <w:r w:rsidRPr="004B2738" w:rsidDel="00327F2C">
          <w:delText>samples associated with the worklist being viewed</w:delText>
        </w:r>
        <w:r w:rsidDel="00327F2C">
          <w:delText>, the view worklist page displays:</w:delText>
        </w:r>
      </w:del>
    </w:p>
    <w:p w14:paraId="1F595972" w14:textId="4AAA82E0" w:rsidR="00D31CB1" w:rsidDel="00327F2C" w:rsidRDefault="00D31CB1" w:rsidP="00D31CB1">
      <w:pPr>
        <w:numPr>
          <w:ilvl w:val="0"/>
          <w:numId w:val="228"/>
        </w:numPr>
        <w:rPr>
          <w:del w:id="4007" w:author="Sayali Dev" w:date="2018-02-21T13:28:00Z"/>
        </w:rPr>
      </w:pPr>
      <w:del w:id="4008" w:author="Sayali Dev" w:date="2018-02-21T13:28:00Z">
        <w:r w:rsidDel="00327F2C">
          <w:delText>O</w:delText>
        </w:r>
        <w:r w:rsidRPr="004B2738" w:rsidDel="00327F2C">
          <w:delText xml:space="preserve">nly the samples to which </w:delText>
        </w:r>
        <w:r w:rsidDel="00327F2C">
          <w:delText xml:space="preserve">you </w:delText>
        </w:r>
        <w:r w:rsidRPr="004B2738" w:rsidDel="00327F2C">
          <w:delText>ha</w:delText>
        </w:r>
        <w:r w:rsidDel="00327F2C">
          <w:delText>ve</w:delText>
        </w:r>
        <w:r w:rsidRPr="004B2738" w:rsidDel="00327F2C">
          <w:delText xml:space="preserve"> access</w:delText>
        </w:r>
        <w:r w:rsidDel="00327F2C">
          <w:delText>.</w:delText>
        </w:r>
      </w:del>
    </w:p>
    <w:p w14:paraId="41C91E6A" w14:textId="5FBF145D" w:rsidR="00D31CB1" w:rsidDel="00327F2C" w:rsidRDefault="00D31CB1" w:rsidP="00D31CB1">
      <w:pPr>
        <w:numPr>
          <w:ilvl w:val="0"/>
          <w:numId w:val="228"/>
        </w:numPr>
        <w:rPr>
          <w:del w:id="4009" w:author="Sayali Dev" w:date="2018-02-21T13:28:00Z"/>
        </w:rPr>
      </w:pPr>
      <w:del w:id="4010" w:author="Sayali Dev" w:date="2018-02-21T13:28:00Z">
        <w:r w:rsidDel="00327F2C">
          <w:delText>The following message:  “Note: Not all samples in the worklist are accessible due to permission or privileges”.</w:delText>
        </w:r>
      </w:del>
    </w:p>
    <w:p w14:paraId="5BA0A498" w14:textId="407D2BAC" w:rsidR="00D31CB1" w:rsidDel="00327F2C" w:rsidRDefault="00D31CB1" w:rsidP="00D31CB1">
      <w:pPr>
        <w:ind w:firstLine="720"/>
        <w:rPr>
          <w:del w:id="4011" w:author="Sayali Dev" w:date="2018-02-21T13:28:00Z"/>
        </w:rPr>
      </w:pPr>
    </w:p>
    <w:p w14:paraId="3CD73E20" w14:textId="51BF3DA7" w:rsidR="00D31CB1" w:rsidDel="00327F2C" w:rsidRDefault="00D31CB1" w:rsidP="00D31CB1">
      <w:pPr>
        <w:pStyle w:val="Caption"/>
        <w:ind w:firstLine="720"/>
        <w:rPr>
          <w:del w:id="4012" w:author="Sayali Dev" w:date="2018-02-21T13:28:00Z"/>
        </w:rPr>
      </w:pPr>
      <w:del w:id="4013" w:author="Sayali Dev" w:date="2018-02-21T13:28:00Z">
        <w:r w:rsidDel="00327F2C">
          <w:rPr>
            <w:b w:val="0"/>
            <w:bCs w:val="0"/>
            <w:noProof/>
          </w:rPr>
          <w:drawing>
            <wp:inline distT="0" distB="0" distL="0" distR="0" wp14:anchorId="21BE23A2" wp14:editId="1669D239">
              <wp:extent cx="6264733" cy="3217025"/>
              <wp:effectExtent l="19050" t="19050" r="22225" b="21590"/>
              <wp:docPr id="9261" name="Picture 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3706" cy="3221633"/>
                      </a:xfrm>
                      <a:prstGeom prst="rect">
                        <a:avLst/>
                      </a:prstGeom>
                      <a:noFill/>
                      <a:ln w="3175">
                        <a:solidFill>
                          <a:schemeClr val="tx1"/>
                        </a:solidFill>
                      </a:ln>
                    </pic:spPr>
                  </pic:pic>
                </a:graphicData>
              </a:graphic>
            </wp:inline>
          </w:drawing>
        </w:r>
      </w:del>
    </w:p>
    <w:p w14:paraId="28772279" w14:textId="07C25663" w:rsidR="00D31CB1" w:rsidRPr="005E4B00" w:rsidDel="00327F2C" w:rsidRDefault="00D31CB1" w:rsidP="00D31CB1">
      <w:pPr>
        <w:pStyle w:val="Figure"/>
        <w:tabs>
          <w:tab w:val="clear" w:pos="1710"/>
          <w:tab w:val="num" w:pos="1800"/>
        </w:tabs>
        <w:ind w:left="1152" w:hanging="432"/>
        <w:rPr>
          <w:del w:id="4014" w:author="Sayali Dev" w:date="2018-02-21T13:28:00Z"/>
        </w:rPr>
      </w:pPr>
      <w:del w:id="4015" w:author="Sayali Dev" w:date="2018-02-21T13:28:00Z">
        <w:r w:rsidDel="00327F2C">
          <w:delText>View Worklist page</w:delText>
        </w:r>
      </w:del>
    </w:p>
    <w:p w14:paraId="7D72556B" w14:textId="4578D813" w:rsidR="00D31CB1" w:rsidDel="00327F2C" w:rsidRDefault="00D31CB1" w:rsidP="00D31CB1">
      <w:pPr>
        <w:rPr>
          <w:del w:id="4016" w:author="Sayali Dev" w:date="2018-02-21T13:28:00Z"/>
        </w:rPr>
      </w:pPr>
    </w:p>
    <w:p w14:paraId="2643E56E" w14:textId="219244A3" w:rsidR="00D31CB1" w:rsidDel="00327F2C" w:rsidRDefault="00D31CB1" w:rsidP="00D31CB1">
      <w:pPr>
        <w:pStyle w:val="BodyText"/>
        <w:numPr>
          <w:ilvl w:val="0"/>
          <w:numId w:val="188"/>
        </w:numPr>
        <w:ind w:right="540"/>
        <w:rPr>
          <w:del w:id="4017" w:author="Sayali Dev" w:date="2018-02-21T13:28:00Z"/>
        </w:rPr>
      </w:pPr>
      <w:del w:id="4018" w:author="Sayali Dev" w:date="2018-02-21T13:28:00Z">
        <w:r w:rsidDel="00327F2C">
          <w:rPr>
            <w:lang w:val="en-US"/>
          </w:rPr>
          <w:delText>To search for specific biospecimens associated with this worklist, e</w:delText>
        </w:r>
        <w:r w:rsidDel="00327F2C">
          <w:delText xml:space="preserve">nter appropriate information in </w:delText>
        </w:r>
        <w:r w:rsidDel="00327F2C">
          <w:rPr>
            <w:lang w:val="en-US"/>
          </w:rPr>
          <w:delText xml:space="preserve">the </w:delText>
        </w:r>
        <w:r w:rsidRPr="00D26EF2" w:rsidDel="00327F2C">
          <w:rPr>
            <w:b/>
            <w:lang w:val="en-US"/>
          </w:rPr>
          <w:delText>Table Filter Criteria</w:delText>
        </w:r>
        <w:r w:rsidDel="00327F2C">
          <w:rPr>
            <w:lang w:val="en-US"/>
          </w:rPr>
          <w:delText xml:space="preserve"> </w:delText>
        </w:r>
        <w:r w:rsidDel="00327F2C">
          <w:delText>field</w:delText>
        </w:r>
        <w:r w:rsidDel="00327F2C">
          <w:rPr>
            <w:lang w:val="en-US"/>
          </w:rPr>
          <w:delText>s</w:delText>
        </w:r>
        <w:r w:rsidDel="00327F2C">
          <w:delText xml:space="preserve">. </w:delText>
        </w:r>
        <w:r w:rsidDel="00327F2C">
          <w:rPr>
            <w:lang w:val="en-US"/>
          </w:rPr>
          <w:delText>F</w:delText>
        </w:r>
        <w:r w:rsidDel="00327F2C">
          <w:delText xml:space="preserve">ollowing table lists each field and its description. </w:delText>
        </w:r>
      </w:del>
    </w:p>
    <w:p w14:paraId="15C574AC" w14:textId="100A697B" w:rsidR="00D31CB1" w:rsidDel="00327F2C" w:rsidRDefault="00D31CB1" w:rsidP="00D31CB1">
      <w:pPr>
        <w:pStyle w:val="BodyText"/>
        <w:ind w:left="720" w:right="540"/>
        <w:rPr>
          <w:del w:id="4019" w:author="Sayali Dev" w:date="2018-02-21T13:28:00Z"/>
        </w:rPr>
      </w:pPr>
      <w:del w:id="4020" w:author="Sayali Dev" w:date="2018-02-21T13:28:00Z">
        <w:r w:rsidDel="00327F2C">
          <w:br w:type="page"/>
        </w:r>
      </w:del>
    </w:p>
    <w:p w14:paraId="53199771" w14:textId="1BBAC1FF" w:rsidR="00D31CB1" w:rsidRPr="00E63C3C" w:rsidDel="00327F2C" w:rsidRDefault="00D31CB1" w:rsidP="00D31CB1">
      <w:pPr>
        <w:pStyle w:val="Caption"/>
        <w:ind w:firstLine="720"/>
        <w:rPr>
          <w:del w:id="4021" w:author="Sayali Dev" w:date="2018-02-21T13:28:00Z"/>
        </w:rPr>
      </w:pPr>
      <w:del w:id="4022"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4023" w:author="Sayali Dev" w:date="2018-02-02T13:47:00Z">
        <w:r w:rsidDel="00EB76E3">
          <w:rPr>
            <w:noProof/>
          </w:rPr>
          <w:delText>40</w:delText>
        </w:r>
      </w:del>
      <w:del w:id="4024" w:author="Sayali Dev" w:date="2018-02-21T13:28:00Z">
        <w:r w:rsidR="006C608D" w:rsidDel="00327F2C">
          <w:rPr>
            <w:b w:val="0"/>
            <w:bCs w:val="0"/>
            <w:noProof/>
          </w:rPr>
          <w:fldChar w:fldCharType="end"/>
        </w:r>
        <w:r w:rsidDel="00327F2C">
          <w:delText>: Performing a search for biospecimens in the worklist</w:delText>
        </w:r>
      </w:del>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4025" w:author="Sayali Dev" w:date="2018-02-05T18:32:00Z">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610"/>
        <w:gridCol w:w="7200"/>
        <w:tblGridChange w:id="4026">
          <w:tblGrid>
            <w:gridCol w:w="2610"/>
            <w:gridCol w:w="7200"/>
          </w:tblGrid>
        </w:tblGridChange>
      </w:tblGrid>
      <w:tr w:rsidR="00D31CB1" w:rsidRPr="007A152E" w:rsidDel="00327F2C" w14:paraId="13E83FC4" w14:textId="4D254E3C" w:rsidTr="00E5638F">
        <w:trPr>
          <w:cantSplit/>
          <w:trHeight w:val="288"/>
          <w:tblHeader/>
          <w:del w:id="4027" w:author="Sayali Dev" w:date="2018-02-21T13:28:00Z"/>
          <w:trPrChange w:id="4028" w:author="Sayali Dev" w:date="2018-02-05T18:32:00Z">
            <w:trPr>
              <w:cantSplit/>
              <w:trHeight w:val="288"/>
              <w:tblHeader/>
            </w:trPr>
          </w:trPrChange>
        </w:trPr>
        <w:tc>
          <w:tcPr>
            <w:tcW w:w="2610" w:type="dxa"/>
            <w:shd w:val="clear" w:color="auto" w:fill="BFBFBF"/>
            <w:vAlign w:val="center"/>
            <w:tcPrChange w:id="4029" w:author="Sayali Dev" w:date="2018-02-05T18:32:00Z">
              <w:tcPr>
                <w:tcW w:w="2610" w:type="dxa"/>
                <w:shd w:val="clear" w:color="auto" w:fill="BFBFBF"/>
                <w:vAlign w:val="center"/>
              </w:tcPr>
            </w:tcPrChange>
          </w:tcPr>
          <w:p w14:paraId="17D3A34B" w14:textId="2FBE3CF8" w:rsidR="00D31CB1" w:rsidRPr="007A152E" w:rsidDel="00327F2C" w:rsidRDefault="00D31CB1" w:rsidP="007E1303">
            <w:pPr>
              <w:rPr>
                <w:del w:id="4030" w:author="Sayali Dev" w:date="2018-02-21T13:28:00Z"/>
                <w:b/>
              </w:rPr>
            </w:pPr>
            <w:del w:id="4031" w:author="Sayali Dev" w:date="2018-02-21T13:28:00Z">
              <w:r w:rsidDel="00327F2C">
                <w:rPr>
                  <w:b/>
                </w:rPr>
                <w:delText>Field</w:delText>
              </w:r>
            </w:del>
          </w:p>
        </w:tc>
        <w:tc>
          <w:tcPr>
            <w:tcW w:w="7200" w:type="dxa"/>
            <w:shd w:val="clear" w:color="auto" w:fill="BFBFBF"/>
            <w:vAlign w:val="center"/>
            <w:tcPrChange w:id="4032" w:author="Sayali Dev" w:date="2018-02-05T18:32:00Z">
              <w:tcPr>
                <w:tcW w:w="7200" w:type="dxa"/>
                <w:shd w:val="clear" w:color="auto" w:fill="BFBFBF"/>
                <w:vAlign w:val="center"/>
              </w:tcPr>
            </w:tcPrChange>
          </w:tcPr>
          <w:p w14:paraId="2D2C3489" w14:textId="18353B01" w:rsidR="00D31CB1" w:rsidRPr="007A152E" w:rsidDel="00327F2C" w:rsidRDefault="00D31CB1" w:rsidP="007E1303">
            <w:pPr>
              <w:rPr>
                <w:del w:id="4033" w:author="Sayali Dev" w:date="2018-02-21T13:28:00Z"/>
                <w:b/>
              </w:rPr>
            </w:pPr>
            <w:del w:id="4034" w:author="Sayali Dev" w:date="2018-02-21T13:28:00Z">
              <w:r w:rsidRPr="007A152E" w:rsidDel="00327F2C">
                <w:rPr>
                  <w:b/>
                </w:rPr>
                <w:delText>Description</w:delText>
              </w:r>
            </w:del>
          </w:p>
        </w:tc>
      </w:tr>
      <w:tr w:rsidR="00D31CB1" w:rsidDel="00327F2C" w14:paraId="5E6C07D4" w14:textId="20431950" w:rsidTr="00E5638F">
        <w:trPr>
          <w:cantSplit/>
          <w:trHeight w:val="288"/>
          <w:del w:id="4035" w:author="Sayali Dev" w:date="2018-02-21T13:28:00Z"/>
          <w:trPrChange w:id="4036" w:author="Sayali Dev" w:date="2018-02-05T18:32:00Z">
            <w:trPr>
              <w:cantSplit/>
              <w:trHeight w:val="288"/>
            </w:trPr>
          </w:trPrChange>
        </w:trPr>
        <w:tc>
          <w:tcPr>
            <w:tcW w:w="2610" w:type="dxa"/>
            <w:vAlign w:val="center"/>
            <w:tcPrChange w:id="4037" w:author="Sayali Dev" w:date="2018-02-05T18:32:00Z">
              <w:tcPr>
                <w:tcW w:w="2610" w:type="dxa"/>
                <w:vAlign w:val="center"/>
              </w:tcPr>
            </w:tcPrChange>
          </w:tcPr>
          <w:p w14:paraId="4FE30D6E" w14:textId="7E1840CF" w:rsidR="00D31CB1" w:rsidDel="00327F2C" w:rsidRDefault="00D31CB1" w:rsidP="007E1303">
            <w:pPr>
              <w:rPr>
                <w:del w:id="4038" w:author="Sayali Dev" w:date="2018-02-21T13:28:00Z"/>
                <w:b/>
              </w:rPr>
            </w:pPr>
            <w:del w:id="4039" w:author="Sayali Dev" w:date="2018-02-21T13:28:00Z">
              <w:r w:rsidDel="00327F2C">
                <w:rPr>
                  <w:b/>
                </w:rPr>
                <w:delText>Sample Status</w:delText>
              </w:r>
            </w:del>
          </w:p>
        </w:tc>
        <w:tc>
          <w:tcPr>
            <w:tcW w:w="7200" w:type="dxa"/>
            <w:vAlign w:val="center"/>
            <w:tcPrChange w:id="4040" w:author="Sayali Dev" w:date="2018-02-05T18:32:00Z">
              <w:tcPr>
                <w:tcW w:w="7200" w:type="dxa"/>
                <w:vAlign w:val="center"/>
              </w:tcPr>
            </w:tcPrChange>
          </w:tcPr>
          <w:p w14:paraId="54871CE3" w14:textId="27AFD9CB" w:rsidR="00D31CB1" w:rsidDel="00327F2C" w:rsidRDefault="00D31CB1" w:rsidP="007E1303">
            <w:pPr>
              <w:rPr>
                <w:del w:id="4041" w:author="Sayali Dev" w:date="2018-02-21T13:28:00Z"/>
              </w:rPr>
            </w:pPr>
            <w:del w:id="4042" w:author="Sayali Dev" w:date="2018-02-21T13:28:00Z">
              <w:r w:rsidDel="00327F2C">
                <w:delText xml:space="preserve">Click the appropriate status for which you want to search. </w:delText>
              </w:r>
            </w:del>
          </w:p>
        </w:tc>
      </w:tr>
      <w:tr w:rsidR="00D31CB1" w:rsidDel="00327F2C" w14:paraId="4FCA086F" w14:textId="099B2A05" w:rsidTr="00E5638F">
        <w:trPr>
          <w:cantSplit/>
          <w:trHeight w:val="288"/>
          <w:del w:id="4043" w:author="Sayali Dev" w:date="2018-02-21T13:28:00Z"/>
          <w:trPrChange w:id="4044" w:author="Sayali Dev" w:date="2018-02-05T18:32:00Z">
            <w:trPr>
              <w:cantSplit/>
              <w:trHeight w:val="288"/>
            </w:trPr>
          </w:trPrChange>
        </w:trPr>
        <w:tc>
          <w:tcPr>
            <w:tcW w:w="2610" w:type="dxa"/>
            <w:vAlign w:val="center"/>
            <w:tcPrChange w:id="4045" w:author="Sayali Dev" w:date="2018-02-05T18:32:00Z">
              <w:tcPr>
                <w:tcW w:w="2610" w:type="dxa"/>
                <w:vAlign w:val="center"/>
              </w:tcPr>
            </w:tcPrChange>
          </w:tcPr>
          <w:p w14:paraId="71754846" w14:textId="26622282" w:rsidR="00D31CB1" w:rsidDel="00327F2C" w:rsidRDefault="00D31CB1" w:rsidP="007E1303">
            <w:pPr>
              <w:rPr>
                <w:del w:id="4046" w:author="Sayali Dev" w:date="2018-02-21T13:28:00Z"/>
                <w:b/>
              </w:rPr>
            </w:pPr>
            <w:del w:id="4047" w:author="Sayali Dev" w:date="2018-02-21T13:28:00Z">
              <w:r w:rsidDel="00327F2C">
                <w:rPr>
                  <w:b/>
                </w:rPr>
                <w:delText>Specimen Type</w:delText>
              </w:r>
            </w:del>
          </w:p>
        </w:tc>
        <w:tc>
          <w:tcPr>
            <w:tcW w:w="7200" w:type="dxa"/>
            <w:tcPrChange w:id="4048" w:author="Sayali Dev" w:date="2018-02-05T18:32:00Z">
              <w:tcPr>
                <w:tcW w:w="7200" w:type="dxa"/>
              </w:tcPr>
            </w:tcPrChange>
          </w:tcPr>
          <w:p w14:paraId="3B6293BA" w14:textId="0387BE46" w:rsidR="00D31CB1" w:rsidDel="00327F2C" w:rsidRDefault="00D31CB1" w:rsidP="007E1303">
            <w:pPr>
              <w:rPr>
                <w:del w:id="4049" w:author="Sayali Dev" w:date="2018-02-21T13:28:00Z"/>
              </w:rPr>
            </w:pPr>
            <w:del w:id="4050" w:author="Sayali Dev" w:date="2018-02-21T13:28:00Z">
              <w:r w:rsidRPr="001F7E1E" w:rsidDel="00327F2C">
                <w:delText xml:space="preserve">Click the appropriate </w:delText>
              </w:r>
              <w:r w:rsidDel="00327F2C">
                <w:delText>specimen type</w:delText>
              </w:r>
              <w:r w:rsidRPr="001F7E1E" w:rsidDel="00327F2C">
                <w:delText xml:space="preserve"> for which you want to search. </w:delText>
              </w:r>
            </w:del>
          </w:p>
        </w:tc>
      </w:tr>
      <w:tr w:rsidR="00D31CB1" w:rsidDel="00327F2C" w14:paraId="5198A4C4" w14:textId="371517AA" w:rsidTr="00E5638F">
        <w:trPr>
          <w:cantSplit/>
          <w:trHeight w:val="288"/>
          <w:del w:id="4051" w:author="Sayali Dev" w:date="2018-02-21T13:28:00Z"/>
          <w:trPrChange w:id="4052" w:author="Sayali Dev" w:date="2018-02-05T18:32:00Z">
            <w:trPr>
              <w:cantSplit/>
              <w:trHeight w:val="288"/>
            </w:trPr>
          </w:trPrChange>
        </w:trPr>
        <w:tc>
          <w:tcPr>
            <w:tcW w:w="2610" w:type="dxa"/>
            <w:vAlign w:val="center"/>
            <w:tcPrChange w:id="4053" w:author="Sayali Dev" w:date="2018-02-05T18:32:00Z">
              <w:tcPr>
                <w:tcW w:w="2610" w:type="dxa"/>
                <w:vAlign w:val="center"/>
              </w:tcPr>
            </w:tcPrChange>
          </w:tcPr>
          <w:p w14:paraId="14B25734" w14:textId="6004CBD6" w:rsidR="00D31CB1" w:rsidDel="00327F2C" w:rsidRDefault="00D31CB1" w:rsidP="007E1303">
            <w:pPr>
              <w:rPr>
                <w:del w:id="4054" w:author="Sayali Dev" w:date="2018-02-21T13:28:00Z"/>
                <w:b/>
              </w:rPr>
            </w:pPr>
            <w:del w:id="4055" w:author="Sayali Dev" w:date="2018-02-21T13:28:00Z">
              <w:r w:rsidDel="00327F2C">
                <w:rPr>
                  <w:b/>
                </w:rPr>
                <w:delText>Container Type</w:delText>
              </w:r>
            </w:del>
          </w:p>
        </w:tc>
        <w:tc>
          <w:tcPr>
            <w:tcW w:w="7200" w:type="dxa"/>
            <w:tcPrChange w:id="4056" w:author="Sayali Dev" w:date="2018-02-05T18:32:00Z">
              <w:tcPr>
                <w:tcW w:w="7200" w:type="dxa"/>
              </w:tcPr>
            </w:tcPrChange>
          </w:tcPr>
          <w:p w14:paraId="18C8274E" w14:textId="6D2ECA55" w:rsidR="00D31CB1" w:rsidDel="00327F2C" w:rsidRDefault="00D31CB1" w:rsidP="007E1303">
            <w:pPr>
              <w:rPr>
                <w:del w:id="4057" w:author="Sayali Dev" w:date="2018-02-21T13:28:00Z"/>
              </w:rPr>
            </w:pPr>
            <w:del w:id="4058" w:author="Sayali Dev" w:date="2018-02-21T13:28:00Z">
              <w:r w:rsidRPr="001F7E1E" w:rsidDel="00327F2C">
                <w:delText xml:space="preserve">Click the appropriate </w:delText>
              </w:r>
              <w:r w:rsidDel="00327F2C">
                <w:delText>container type</w:delText>
              </w:r>
              <w:r w:rsidRPr="001F7E1E" w:rsidDel="00327F2C">
                <w:delText xml:space="preserve"> for which you want to search. </w:delText>
              </w:r>
            </w:del>
          </w:p>
        </w:tc>
      </w:tr>
      <w:tr w:rsidR="00D31CB1" w:rsidDel="00327F2C" w14:paraId="59825112" w14:textId="403394B0" w:rsidTr="00E5638F">
        <w:trPr>
          <w:cantSplit/>
          <w:trHeight w:val="288"/>
          <w:del w:id="4059" w:author="Sayali Dev" w:date="2018-02-21T13:28:00Z"/>
          <w:trPrChange w:id="4060" w:author="Sayali Dev" w:date="2018-02-05T18:32:00Z">
            <w:trPr>
              <w:cantSplit/>
              <w:trHeight w:val="288"/>
            </w:trPr>
          </w:trPrChange>
        </w:trPr>
        <w:tc>
          <w:tcPr>
            <w:tcW w:w="2610" w:type="dxa"/>
            <w:vAlign w:val="center"/>
            <w:tcPrChange w:id="4061" w:author="Sayali Dev" w:date="2018-02-05T18:32:00Z">
              <w:tcPr>
                <w:tcW w:w="2610" w:type="dxa"/>
                <w:vAlign w:val="center"/>
              </w:tcPr>
            </w:tcPrChange>
          </w:tcPr>
          <w:p w14:paraId="67F5CD57" w14:textId="21CC8230" w:rsidR="00D31CB1" w:rsidDel="00327F2C" w:rsidRDefault="00D31CB1" w:rsidP="007E1303">
            <w:pPr>
              <w:rPr>
                <w:del w:id="4062" w:author="Sayali Dev" w:date="2018-02-21T13:28:00Z"/>
                <w:b/>
              </w:rPr>
            </w:pPr>
            <w:del w:id="4063" w:author="Sayali Dev" w:date="2018-02-21T13:28:00Z">
              <w:r w:rsidDel="00327F2C">
                <w:rPr>
                  <w:b/>
                </w:rPr>
                <w:delText>Sample Type</w:delText>
              </w:r>
            </w:del>
          </w:p>
        </w:tc>
        <w:tc>
          <w:tcPr>
            <w:tcW w:w="7200" w:type="dxa"/>
            <w:tcPrChange w:id="4064" w:author="Sayali Dev" w:date="2018-02-05T18:32:00Z">
              <w:tcPr>
                <w:tcW w:w="7200" w:type="dxa"/>
              </w:tcPr>
            </w:tcPrChange>
          </w:tcPr>
          <w:p w14:paraId="5BD37026" w14:textId="43B6359D" w:rsidR="00D31CB1" w:rsidDel="00327F2C" w:rsidRDefault="00D31CB1" w:rsidP="007E1303">
            <w:pPr>
              <w:rPr>
                <w:del w:id="4065" w:author="Sayali Dev" w:date="2018-02-21T13:28:00Z"/>
              </w:rPr>
            </w:pPr>
            <w:del w:id="4066" w:author="Sayali Dev" w:date="2018-02-21T13:28:00Z">
              <w:r w:rsidRPr="001F7E1E" w:rsidDel="00327F2C">
                <w:delText>Click the appropriate s</w:delText>
              </w:r>
              <w:r w:rsidDel="00327F2C">
                <w:delText xml:space="preserve">ample type </w:delText>
              </w:r>
              <w:r w:rsidRPr="001F7E1E" w:rsidDel="00327F2C">
                <w:delText xml:space="preserve">for which you want to search. </w:delText>
              </w:r>
            </w:del>
          </w:p>
        </w:tc>
      </w:tr>
      <w:tr w:rsidR="00D31CB1" w:rsidDel="00E5638F" w14:paraId="6891E7E3" w14:textId="15BA40CD" w:rsidTr="00E5638F">
        <w:trPr>
          <w:cantSplit/>
          <w:trHeight w:val="288"/>
          <w:del w:id="4067" w:author="Sayali Dev" w:date="2018-02-05T18:32:00Z"/>
          <w:trPrChange w:id="4068" w:author="Sayali Dev" w:date="2018-02-05T18:32:00Z">
            <w:trPr>
              <w:cantSplit/>
              <w:trHeight w:val="288"/>
            </w:trPr>
          </w:trPrChange>
        </w:trPr>
        <w:tc>
          <w:tcPr>
            <w:tcW w:w="2610" w:type="dxa"/>
            <w:vAlign w:val="center"/>
            <w:tcPrChange w:id="4069" w:author="Sayali Dev" w:date="2018-02-05T18:32:00Z">
              <w:tcPr>
                <w:tcW w:w="2610" w:type="dxa"/>
                <w:vAlign w:val="center"/>
              </w:tcPr>
            </w:tcPrChange>
          </w:tcPr>
          <w:p w14:paraId="776D159F" w14:textId="0068F326" w:rsidR="00D31CB1" w:rsidDel="00E5638F" w:rsidRDefault="00D31CB1" w:rsidP="007E1303">
            <w:pPr>
              <w:rPr>
                <w:del w:id="4070" w:author="Sayali Dev" w:date="2018-02-05T18:32:00Z"/>
                <w:b/>
              </w:rPr>
            </w:pPr>
            <w:del w:id="4071" w:author="Sayali Dev" w:date="2018-02-05T18:32:00Z">
              <w:r w:rsidDel="00E5638F">
                <w:rPr>
                  <w:b/>
                </w:rPr>
                <w:delText>FILTER</w:delText>
              </w:r>
            </w:del>
          </w:p>
        </w:tc>
        <w:tc>
          <w:tcPr>
            <w:tcW w:w="7200" w:type="dxa"/>
            <w:tcPrChange w:id="4072" w:author="Sayali Dev" w:date="2018-02-05T18:32:00Z">
              <w:tcPr>
                <w:tcW w:w="7200" w:type="dxa"/>
              </w:tcPr>
            </w:tcPrChange>
          </w:tcPr>
          <w:p w14:paraId="2EE37F28" w14:textId="50603411" w:rsidR="00D31CB1" w:rsidRPr="001F7E1E" w:rsidDel="00E5638F" w:rsidRDefault="00D31CB1">
            <w:pPr>
              <w:rPr>
                <w:del w:id="4073" w:author="Sayali Dev" w:date="2018-02-05T18:32:00Z"/>
              </w:rPr>
            </w:pPr>
            <w:del w:id="4074" w:author="Sayali Dev" w:date="2018-02-05T18:32:00Z">
              <w:r w:rsidDel="00E5638F">
                <w:delText xml:space="preserve">Click </w:delText>
              </w:r>
              <w:r w:rsidDel="00E5638F">
                <w:rPr>
                  <w:b/>
                </w:rPr>
                <w:delText>FILTER</w:delText>
              </w:r>
              <w:r w:rsidDel="00E5638F">
                <w:delText>.</w:delText>
              </w:r>
              <w:r w:rsidDel="00E5638F">
                <w:br/>
                <w:delText>The biospecimens list below displays the search results based on the selections you made above.</w:delText>
              </w:r>
              <w:r w:rsidDel="00E5638F">
                <w:br/>
              </w:r>
              <w:r w:rsidDel="00E5638F">
                <w:br/>
                <w:delText xml:space="preserve">For example: If you select </w:delText>
              </w:r>
              <w:r w:rsidRPr="00AA768E" w:rsidDel="00E5638F">
                <w:rPr>
                  <w:b/>
                </w:rPr>
                <w:delText>In Inventory</w:delText>
              </w:r>
              <w:r w:rsidDel="00E5638F">
                <w:delText xml:space="preserve"> as the Sample Status and </w:delText>
              </w:r>
              <w:r w:rsidRPr="00AA768E" w:rsidDel="00E5638F">
                <w:rPr>
                  <w:b/>
                </w:rPr>
                <w:delText>Blood</w:delText>
              </w:r>
              <w:r w:rsidDel="00E5638F">
                <w:delText xml:space="preserve"> as the Specimen Type and click </w:delText>
              </w:r>
              <w:r w:rsidDel="00E5638F">
                <w:rPr>
                  <w:b/>
                </w:rPr>
                <w:delText>FILTER</w:delText>
              </w:r>
              <w:r w:rsidDel="00E5638F">
                <w:delText xml:space="preserve">, the biospecimens list displays only blood biospecimens with status of </w:delText>
              </w:r>
              <w:r w:rsidRPr="004F1517" w:rsidDel="00E5638F">
                <w:rPr>
                  <w:b/>
                </w:rPr>
                <w:delText>In Inventory</w:delText>
              </w:r>
              <w:r w:rsidDel="00E5638F">
                <w:delText xml:space="preserve"> for this worklist.</w:delText>
              </w:r>
            </w:del>
          </w:p>
        </w:tc>
      </w:tr>
    </w:tbl>
    <w:p w14:paraId="4079DECF" w14:textId="15DBF6D0" w:rsidR="00D31CB1" w:rsidRPr="00D26EF2" w:rsidDel="00327F2C" w:rsidRDefault="00D31CB1" w:rsidP="00D31CB1">
      <w:pPr>
        <w:pStyle w:val="BodyText"/>
        <w:rPr>
          <w:del w:id="4075" w:author="Sayali Dev" w:date="2018-02-21T13:28:00Z"/>
          <w:lang w:val="en-US"/>
        </w:rPr>
      </w:pPr>
    </w:p>
    <w:p w14:paraId="1E6581E5" w14:textId="329838FE" w:rsidR="00D31CB1" w:rsidDel="00327F2C" w:rsidRDefault="00D31CB1" w:rsidP="00D31CB1">
      <w:pPr>
        <w:pStyle w:val="BodyText"/>
        <w:ind w:left="720"/>
        <w:rPr>
          <w:del w:id="4076" w:author="Sayali Dev" w:date="2018-02-21T13:28:00Z"/>
        </w:rPr>
      </w:pPr>
    </w:p>
    <w:p w14:paraId="3734E7BD" w14:textId="6484FB5B" w:rsidR="00D31CB1" w:rsidRPr="0099492E" w:rsidDel="00327F2C" w:rsidRDefault="00D31CB1" w:rsidP="00D31CB1">
      <w:pPr>
        <w:pStyle w:val="BodyText"/>
        <w:numPr>
          <w:ilvl w:val="0"/>
          <w:numId w:val="188"/>
        </w:numPr>
        <w:ind w:right="540"/>
        <w:rPr>
          <w:del w:id="4077" w:author="Sayali Dev" w:date="2018-02-21T13:28:00Z"/>
          <w:lang w:val="en-US"/>
        </w:rPr>
      </w:pPr>
      <w:del w:id="4078" w:author="Sayali Dev" w:date="2018-02-21T13:28:00Z">
        <w:r w:rsidDel="00327F2C">
          <w:rPr>
            <w:lang w:val="en-US"/>
          </w:rPr>
          <w:delText xml:space="preserve">To </w:delText>
        </w:r>
        <w:r w:rsidRPr="00D52B0B" w:rsidDel="00327F2C">
          <w:delText>a</w:delText>
        </w:r>
        <w:r w:rsidDel="00327F2C">
          <w:rPr>
            <w:lang w:val="en-US"/>
          </w:rPr>
          <w:delText>dd</w:delText>
        </w:r>
        <w:r w:rsidRPr="00D52B0B" w:rsidDel="00327F2C">
          <w:delText xml:space="preserve"> a</w:delText>
        </w:r>
        <w:r w:rsidRPr="0099492E" w:rsidDel="00327F2C">
          <w:rPr>
            <w:lang w:val="en-US"/>
          </w:rPr>
          <w:delText xml:space="preserve"> new</w:delText>
        </w:r>
        <w:r w:rsidRPr="00D52B0B" w:rsidDel="00327F2C">
          <w:delText xml:space="preserve"> </w:delText>
        </w:r>
        <w:r w:rsidDel="00327F2C">
          <w:delText>i</w:delText>
        </w:r>
        <w:r w:rsidRPr="00D52B0B" w:rsidDel="00327F2C">
          <w:delText xml:space="preserve">dentifier to </w:delText>
        </w:r>
        <w:r w:rsidDel="00327F2C">
          <w:delText>a biospecimen</w:delText>
        </w:r>
        <w:r w:rsidDel="00327F2C">
          <w:rPr>
            <w:lang w:val="en-US"/>
          </w:rPr>
          <w:delText>:</w:delText>
        </w:r>
      </w:del>
    </w:p>
    <w:p w14:paraId="03AB0452" w14:textId="28498D8B" w:rsidR="00D31CB1" w:rsidRPr="0036486F" w:rsidDel="00327F2C" w:rsidRDefault="00D31CB1" w:rsidP="00D31CB1">
      <w:pPr>
        <w:pStyle w:val="BodyText"/>
        <w:numPr>
          <w:ilvl w:val="0"/>
          <w:numId w:val="190"/>
        </w:numPr>
        <w:ind w:left="1440" w:right="720"/>
        <w:rPr>
          <w:del w:id="4079" w:author="Sayali Dev" w:date="2018-02-21T13:28:00Z"/>
        </w:rPr>
      </w:pPr>
      <w:del w:id="4080" w:author="Sayali Dev" w:date="2018-02-21T13:28:00Z">
        <w:r w:rsidDel="00327F2C">
          <w:rPr>
            <w:lang w:val="en-US"/>
          </w:rPr>
          <w:delText xml:space="preserve">Click on the </w:delText>
        </w:r>
        <w:r w:rsidRPr="0036486F" w:rsidDel="00327F2C">
          <w:rPr>
            <w:b/>
            <w:lang w:val="en-US"/>
          </w:rPr>
          <w:delText>Identifier</w:delText>
        </w:r>
        <w:r w:rsidDel="00327F2C">
          <w:rPr>
            <w:b/>
            <w:lang w:val="en-US"/>
          </w:rPr>
          <w:delText xml:space="preserve"> </w:delText>
        </w:r>
        <w:r w:rsidRPr="003E5907" w:rsidDel="00327F2C">
          <w:rPr>
            <w:lang w:val="en-US"/>
          </w:rPr>
          <w:delText xml:space="preserve">of the </w:delText>
        </w:r>
        <w:r w:rsidDel="00327F2C">
          <w:rPr>
            <w:lang w:val="en-US"/>
          </w:rPr>
          <w:delText>biospecimen</w:delText>
        </w:r>
        <w:r w:rsidRPr="003E5907" w:rsidDel="00327F2C">
          <w:rPr>
            <w:lang w:val="en-US"/>
          </w:rPr>
          <w:delText xml:space="preserve"> for which</w:delText>
        </w:r>
        <w:r w:rsidDel="00327F2C">
          <w:rPr>
            <w:b/>
            <w:lang w:val="en-US"/>
          </w:rPr>
          <w:delText xml:space="preserve"> </w:delText>
        </w:r>
        <w:r w:rsidRPr="0036486F" w:rsidDel="00327F2C">
          <w:rPr>
            <w:lang w:val="en-US"/>
          </w:rPr>
          <w:delText>you want to add</w:delText>
        </w:r>
        <w:r w:rsidDel="00327F2C">
          <w:rPr>
            <w:lang w:val="en-US"/>
          </w:rPr>
          <w:delText xml:space="preserve"> a new identifier</w:delText>
        </w:r>
        <w:r w:rsidRPr="0036486F" w:rsidDel="00327F2C">
          <w:rPr>
            <w:lang w:val="en-US"/>
          </w:rPr>
          <w:delText>.</w:delText>
        </w:r>
        <w:r w:rsidDel="00327F2C">
          <w:rPr>
            <w:lang w:val="en-US"/>
          </w:rPr>
          <w:br/>
          <w:delText xml:space="preserve">The </w:delText>
        </w:r>
        <w:r w:rsidRPr="0036486F" w:rsidDel="00327F2C">
          <w:rPr>
            <w:b/>
            <w:lang w:val="en-US"/>
          </w:rPr>
          <w:delText>Add Identifier(s)</w:delText>
        </w:r>
        <w:r w:rsidDel="00327F2C">
          <w:rPr>
            <w:lang w:val="en-US"/>
          </w:rPr>
          <w:delText xml:space="preserve"> window is displayed.</w:delText>
        </w:r>
      </w:del>
    </w:p>
    <w:p w14:paraId="52D17C47" w14:textId="178079A2" w:rsidR="00D31CB1" w:rsidDel="00327F2C" w:rsidRDefault="00D31CB1" w:rsidP="00D31CB1">
      <w:pPr>
        <w:pStyle w:val="BodyText"/>
        <w:numPr>
          <w:ilvl w:val="0"/>
          <w:numId w:val="190"/>
        </w:numPr>
        <w:ind w:left="1440" w:right="720"/>
        <w:rPr>
          <w:del w:id="4081" w:author="Sayali Dev" w:date="2018-02-21T13:28:00Z"/>
        </w:rPr>
      </w:pPr>
      <w:del w:id="4082" w:author="Sayali Dev" w:date="2018-02-21T13:28:00Z">
        <w:r w:rsidDel="00327F2C">
          <w:delText>C</w:delText>
        </w:r>
        <w:r w:rsidRPr="00585562" w:rsidDel="00327F2C">
          <w:delText xml:space="preserve">lick on the </w:delText>
        </w:r>
        <w:r w:rsidRPr="007E0CC7" w:rsidDel="00327F2C">
          <w:delText>add icon</w:delText>
        </w:r>
        <w:r w:rsidRPr="00585562" w:rsidDel="00327F2C">
          <w:delText xml:space="preserve"> </w:delText>
        </w:r>
        <w:r w:rsidDel="00327F2C">
          <w:rPr>
            <w:noProof/>
          </w:rPr>
          <w:drawing>
            <wp:inline distT="0" distB="0" distL="0" distR="0" wp14:anchorId="74B29C69" wp14:editId="032761D5">
              <wp:extent cx="174625" cy="166370"/>
              <wp:effectExtent l="0" t="0" r="0" b="5080"/>
              <wp:docPr id="152" name="Picture 152"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rsidDel="00327F2C">
          <w:delText xml:space="preserve">. </w:delText>
        </w:r>
        <w:r w:rsidDel="00327F2C">
          <w:rPr>
            <w:lang w:val="en-US"/>
          </w:rPr>
          <w:br/>
          <w:delText xml:space="preserve">The </w:delText>
        </w:r>
        <w:r w:rsidDel="00327F2C">
          <w:rPr>
            <w:b/>
            <w:lang w:val="en-US"/>
          </w:rPr>
          <w:delText>Source I</w:delText>
        </w:r>
        <w:r w:rsidRPr="006E6FF7" w:rsidDel="00327F2C">
          <w:rPr>
            <w:b/>
            <w:lang w:val="en-US"/>
          </w:rPr>
          <w:delText>dentifier</w:delText>
        </w:r>
        <w:r w:rsidDel="00327F2C">
          <w:rPr>
            <w:lang w:val="en-US"/>
          </w:rPr>
          <w:delText xml:space="preserve"> and </w:delText>
        </w:r>
        <w:r w:rsidRPr="006E6FF7" w:rsidDel="00327F2C">
          <w:rPr>
            <w:b/>
            <w:lang w:val="en-US"/>
          </w:rPr>
          <w:delText>Identifier Type</w:delText>
        </w:r>
        <w:r w:rsidDel="00327F2C">
          <w:rPr>
            <w:lang w:val="en-US"/>
          </w:rPr>
          <w:delText xml:space="preserve"> fields are added to the </w:delText>
        </w:r>
        <w:r w:rsidRPr="006E6FF7" w:rsidDel="00327F2C">
          <w:rPr>
            <w:b/>
            <w:lang w:val="en-US"/>
          </w:rPr>
          <w:delText>Add identifier(s)</w:delText>
        </w:r>
        <w:r w:rsidDel="00327F2C">
          <w:rPr>
            <w:lang w:val="en-US"/>
          </w:rPr>
          <w:delText xml:space="preserve"> window.</w:delText>
        </w:r>
      </w:del>
    </w:p>
    <w:p w14:paraId="49999C5D" w14:textId="0727EEB6" w:rsidR="00D31CB1" w:rsidRPr="00585562" w:rsidDel="00327F2C" w:rsidRDefault="00D31CB1" w:rsidP="00D31CB1">
      <w:pPr>
        <w:pStyle w:val="BodyText"/>
        <w:numPr>
          <w:ilvl w:val="0"/>
          <w:numId w:val="190"/>
        </w:numPr>
        <w:ind w:left="1440"/>
        <w:rPr>
          <w:del w:id="4083" w:author="Sayali Dev" w:date="2018-02-21T13:28:00Z"/>
        </w:rPr>
      </w:pPr>
      <w:del w:id="4084" w:author="Sayali Dev" w:date="2018-02-21T13:28:00Z">
        <w:r w:rsidDel="00327F2C">
          <w:delText xml:space="preserve">In the </w:delText>
        </w:r>
        <w:r w:rsidRPr="007E0CC7" w:rsidDel="00327F2C">
          <w:rPr>
            <w:b/>
          </w:rPr>
          <w:delText>Source Identifier</w:delText>
        </w:r>
        <w:r w:rsidRPr="00585562" w:rsidDel="00327F2C">
          <w:delText xml:space="preserve"> </w:delText>
        </w:r>
        <w:r w:rsidDel="00327F2C">
          <w:delText>box, type the new identifier</w:delText>
        </w:r>
        <w:r w:rsidRPr="00585562" w:rsidDel="00327F2C">
          <w:delText>.</w:delText>
        </w:r>
      </w:del>
    </w:p>
    <w:p w14:paraId="25107D32" w14:textId="314AF97E" w:rsidR="00D31CB1" w:rsidDel="00327F2C" w:rsidRDefault="00D31CB1" w:rsidP="00D31CB1">
      <w:pPr>
        <w:pStyle w:val="BodyText"/>
        <w:numPr>
          <w:ilvl w:val="0"/>
          <w:numId w:val="190"/>
        </w:numPr>
        <w:ind w:left="1440" w:right="720"/>
        <w:rPr>
          <w:del w:id="4085" w:author="Sayali Dev" w:date="2018-02-21T13:28:00Z"/>
        </w:rPr>
      </w:pPr>
      <w:del w:id="4086" w:author="Sayali Dev" w:date="2018-02-21T13:28:00Z">
        <w:r w:rsidDel="00327F2C">
          <w:delText xml:space="preserve">In the </w:delText>
        </w:r>
        <w:r w:rsidRPr="00D80DE8" w:rsidDel="00327F2C">
          <w:rPr>
            <w:b/>
          </w:rPr>
          <w:delText>Identifier Type</w:delText>
        </w:r>
        <w:r w:rsidRPr="00585562" w:rsidDel="00327F2C">
          <w:delText xml:space="preserve"> </w:delText>
        </w:r>
        <w:r w:rsidDel="00327F2C">
          <w:delText xml:space="preserve">list, click </w:delText>
        </w:r>
        <w:r w:rsidDel="00327F2C">
          <w:rPr>
            <w:lang w:val="en-US"/>
          </w:rPr>
          <w:delText xml:space="preserve">on </w:delText>
        </w:r>
        <w:r w:rsidDel="00327F2C">
          <w:delText xml:space="preserve">the appropriate identifier </w:delText>
        </w:r>
        <w:r w:rsidRPr="00585562" w:rsidDel="00327F2C">
          <w:delText>type.</w:delText>
        </w:r>
        <w:r w:rsidRPr="00837B8C" w:rsidDel="00327F2C">
          <w:delText xml:space="preserve"> </w:delText>
        </w:r>
        <w:r w:rsidDel="00327F2C">
          <w:br/>
        </w:r>
        <w:r w:rsidDel="00327F2C">
          <w:rPr>
            <w:b/>
          </w:rPr>
          <w:delText xml:space="preserve">Note: </w:delText>
        </w:r>
        <w:r w:rsidDel="00327F2C">
          <w:delText xml:space="preserve">The </w:delText>
        </w:r>
        <w:r w:rsidRPr="00D80DE8" w:rsidDel="00327F2C">
          <w:rPr>
            <w:b/>
          </w:rPr>
          <w:delText>Identifier Type</w:delText>
        </w:r>
        <w:r w:rsidRPr="00585562" w:rsidDel="00327F2C">
          <w:delText xml:space="preserve"> </w:delText>
        </w:r>
        <w:r w:rsidDel="00327F2C">
          <w:delText>list displays the following identifier types:</w:delText>
        </w:r>
      </w:del>
    </w:p>
    <w:p w14:paraId="049F9FBD" w14:textId="2F48E254" w:rsidR="00D31CB1" w:rsidDel="00327F2C" w:rsidRDefault="00D31CB1" w:rsidP="00D31CB1">
      <w:pPr>
        <w:pStyle w:val="BodyText"/>
        <w:numPr>
          <w:ilvl w:val="0"/>
          <w:numId w:val="89"/>
        </w:numPr>
        <w:ind w:left="1800" w:right="720"/>
        <w:rPr>
          <w:del w:id="4087" w:author="Sayali Dev" w:date="2018-02-21T13:28:00Z"/>
        </w:rPr>
      </w:pPr>
      <w:del w:id="4088" w:author="Sayali Dev" w:date="2018-02-21T13:28:00Z">
        <w:r w:rsidRPr="007E0CC7" w:rsidDel="00327F2C">
          <w:rPr>
            <w:b/>
          </w:rPr>
          <w:delText>Internal:</w:delText>
        </w:r>
        <w:r w:rsidDel="00327F2C">
          <w:delText xml:space="preserve"> For user-assigned identifiers based on lab or site naming or numbering conventions. </w:delText>
        </w:r>
      </w:del>
    </w:p>
    <w:p w14:paraId="7ABFCE74" w14:textId="6D94B819" w:rsidR="00D31CB1" w:rsidDel="00327F2C" w:rsidRDefault="00D31CB1" w:rsidP="00D31CB1">
      <w:pPr>
        <w:pStyle w:val="BodyText"/>
        <w:numPr>
          <w:ilvl w:val="0"/>
          <w:numId w:val="89"/>
        </w:numPr>
        <w:ind w:left="1800" w:right="720"/>
        <w:rPr>
          <w:del w:id="4089" w:author="Sayali Dev" w:date="2018-02-21T13:28:00Z"/>
        </w:rPr>
      </w:pPr>
      <w:del w:id="4090" w:author="Sayali Dev" w:date="2018-02-21T13:28:00Z">
        <w:r w:rsidRPr="009C1958" w:rsidDel="00327F2C">
          <w:rPr>
            <w:b/>
          </w:rPr>
          <w:delText>Kit Content:</w:delText>
        </w:r>
        <w:r w:rsidDel="00327F2C">
          <w:delText xml:space="preserve"> For identifying biospecimen content within a kit. </w:delText>
        </w:r>
      </w:del>
    </w:p>
    <w:p w14:paraId="2B602C35" w14:textId="52456ADE" w:rsidR="00D31CB1" w:rsidRPr="00585562" w:rsidDel="00327F2C" w:rsidRDefault="00D31CB1" w:rsidP="00D31CB1">
      <w:pPr>
        <w:pStyle w:val="BodyText"/>
        <w:numPr>
          <w:ilvl w:val="0"/>
          <w:numId w:val="89"/>
        </w:numPr>
        <w:ind w:left="1800" w:right="720"/>
        <w:rPr>
          <w:del w:id="4091" w:author="Sayali Dev" w:date="2018-02-21T13:28:00Z"/>
        </w:rPr>
      </w:pPr>
      <w:del w:id="4092" w:author="Sayali Dev" w:date="2018-02-21T13:28:00Z">
        <w:r w:rsidRPr="007E0CC7" w:rsidDel="00327F2C">
          <w:rPr>
            <w:b/>
          </w:rPr>
          <w:delText>Other:</w:delText>
        </w:r>
        <w:r w:rsidDel="00327F2C">
          <w:delText xml:space="preserve"> For any other identifier type.</w:delText>
        </w:r>
      </w:del>
    </w:p>
    <w:p w14:paraId="238CAEAB" w14:textId="6174959D" w:rsidR="00D31CB1" w:rsidRPr="0036486F" w:rsidDel="00327F2C" w:rsidRDefault="00D31CB1" w:rsidP="00D31CB1">
      <w:pPr>
        <w:pStyle w:val="BodyText"/>
        <w:numPr>
          <w:ilvl w:val="0"/>
          <w:numId w:val="190"/>
        </w:numPr>
        <w:ind w:left="1440"/>
        <w:rPr>
          <w:del w:id="4093" w:author="Sayali Dev" w:date="2018-02-21T13:28:00Z"/>
        </w:rPr>
      </w:pPr>
      <w:del w:id="4094" w:author="Sayali Dev" w:date="2018-02-21T13:28:00Z">
        <w:r w:rsidDel="00327F2C">
          <w:delText xml:space="preserve">Click the </w:delText>
        </w:r>
        <w:r w:rsidRPr="007E0CC7" w:rsidDel="00327F2C">
          <w:delText>check mark icon</w:delText>
        </w:r>
        <w:r w:rsidDel="00327F2C">
          <w:delText xml:space="preserve"> </w:delText>
        </w:r>
        <w:r w:rsidDel="00327F2C">
          <w:rPr>
            <w:noProof/>
          </w:rPr>
          <w:drawing>
            <wp:inline distT="0" distB="0" distL="0" distR="0" wp14:anchorId="18E0DB42" wp14:editId="05483345">
              <wp:extent cx="158115" cy="149860"/>
              <wp:effectExtent l="0" t="0" r="0" b="2540"/>
              <wp:docPr id="153" name="Picture 153"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rsidDel="00327F2C">
          <w:delText>.</w:delText>
        </w:r>
        <w:r w:rsidDel="00327F2C">
          <w:rPr>
            <w:lang w:val="en-US"/>
          </w:rPr>
          <w:br/>
        </w:r>
        <w:r w:rsidDel="00327F2C">
          <w:delText>The new identifier is added</w:delText>
        </w:r>
        <w:r w:rsidDel="00327F2C">
          <w:rPr>
            <w:lang w:val="en-US"/>
          </w:rPr>
          <w:delText xml:space="preserve"> to the list of Identifiers in the window</w:delText>
        </w:r>
        <w:r w:rsidRPr="00585562" w:rsidDel="00327F2C">
          <w:delText>.</w:delText>
        </w:r>
      </w:del>
    </w:p>
    <w:p w14:paraId="67159F8C" w14:textId="3FCCE7F6" w:rsidR="00D31CB1" w:rsidRPr="00D52B0B" w:rsidDel="00327F2C" w:rsidRDefault="00D31CB1" w:rsidP="00D31CB1">
      <w:pPr>
        <w:pStyle w:val="BodyText"/>
        <w:numPr>
          <w:ilvl w:val="0"/>
          <w:numId w:val="190"/>
        </w:numPr>
        <w:ind w:left="1440"/>
        <w:rPr>
          <w:del w:id="4095" w:author="Sayali Dev" w:date="2018-02-21T13:28:00Z"/>
        </w:rPr>
      </w:pPr>
      <w:del w:id="4096" w:author="Sayali Dev" w:date="2018-02-21T13:28:00Z">
        <w:r w:rsidDel="00327F2C">
          <w:rPr>
            <w:lang w:val="en-US"/>
          </w:rPr>
          <w:delText xml:space="preserve">Click </w:delText>
        </w:r>
        <w:r w:rsidRPr="005512CC" w:rsidDel="00327F2C">
          <w:rPr>
            <w:b/>
            <w:caps/>
            <w:lang w:val="en-US"/>
          </w:rPr>
          <w:delText>Save.</w:delText>
        </w:r>
        <w:r w:rsidDel="00327F2C">
          <w:rPr>
            <w:lang w:val="en-US"/>
          </w:rPr>
          <w:br/>
          <w:delText xml:space="preserve">The new identifier replaces the previous identifier on the </w:delText>
        </w:r>
        <w:r w:rsidRPr="006E6FF7" w:rsidDel="00327F2C">
          <w:rPr>
            <w:b/>
            <w:lang w:val="en-US"/>
          </w:rPr>
          <w:delText>View Worklist</w:delText>
        </w:r>
        <w:r w:rsidDel="00327F2C">
          <w:rPr>
            <w:lang w:val="en-US"/>
          </w:rPr>
          <w:delText xml:space="preserve"> page.</w:delText>
        </w:r>
        <w:r w:rsidRPr="00D52B0B" w:rsidDel="00327F2C">
          <w:br/>
        </w:r>
      </w:del>
    </w:p>
    <w:p w14:paraId="4396BE5D" w14:textId="141363C4" w:rsidR="00D31CB1" w:rsidDel="00327F2C" w:rsidRDefault="00D31CB1" w:rsidP="00D31CB1">
      <w:pPr>
        <w:pStyle w:val="BodyText"/>
        <w:numPr>
          <w:ilvl w:val="0"/>
          <w:numId w:val="189"/>
        </w:numPr>
        <w:ind w:right="720"/>
        <w:rPr>
          <w:del w:id="4097" w:author="Sayali Dev" w:date="2018-02-21T13:28:00Z"/>
        </w:rPr>
      </w:pPr>
      <w:del w:id="4098" w:author="Sayali Dev" w:date="2018-02-21T13:28:00Z">
        <w:r w:rsidRPr="00D16090" w:rsidDel="00327F2C">
          <w:delText xml:space="preserve">To add </w:delText>
        </w:r>
        <w:r w:rsidDel="00327F2C">
          <w:delText xml:space="preserve">an </w:delText>
        </w:r>
        <w:r w:rsidRPr="00D16090" w:rsidDel="00327F2C">
          <w:delText xml:space="preserve">event </w:delText>
        </w:r>
        <w:r w:rsidDel="00327F2C">
          <w:delText xml:space="preserve">to </w:delText>
        </w:r>
        <w:r w:rsidDel="00327F2C">
          <w:rPr>
            <w:lang w:val="en-US"/>
          </w:rPr>
          <w:delText>a biospecimen associated with this worklist</w:delText>
        </w:r>
        <w:r w:rsidDel="00327F2C">
          <w:delText xml:space="preserve">, </w:delText>
        </w:r>
        <w:r w:rsidRPr="00D16090" w:rsidDel="00327F2C">
          <w:delText xml:space="preserve">click the </w:delText>
        </w:r>
        <w:r w:rsidRPr="00A04E89" w:rsidDel="00327F2C">
          <w:rPr>
            <w:b/>
          </w:rPr>
          <w:delText>Manage Events</w:delText>
        </w:r>
        <w:r w:rsidRPr="00D16090" w:rsidDel="00327F2C">
          <w:delText xml:space="preserve"> </w:delText>
        </w:r>
        <w:r w:rsidDel="00327F2C">
          <w:rPr>
            <w:noProof/>
          </w:rPr>
          <w:drawing>
            <wp:inline distT="0" distB="0" distL="0" distR="0" wp14:anchorId="3DE3A2B4" wp14:editId="60E5958D">
              <wp:extent cx="191135" cy="199390"/>
              <wp:effectExtent l="0" t="0" r="0" b="0"/>
              <wp:docPr id="154" name="Picture 154" descr="ev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vents 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1135" cy="199390"/>
                      </a:xfrm>
                      <a:prstGeom prst="rect">
                        <a:avLst/>
                      </a:prstGeom>
                      <a:noFill/>
                      <a:ln>
                        <a:noFill/>
                      </a:ln>
                    </pic:spPr>
                  </pic:pic>
                </a:graphicData>
              </a:graphic>
            </wp:inline>
          </w:drawing>
        </w:r>
        <w:r w:rsidDel="00327F2C">
          <w:delText xml:space="preserve"> </w:delText>
        </w:r>
        <w:r w:rsidDel="00327F2C">
          <w:rPr>
            <w:lang w:val="en-US"/>
          </w:rPr>
          <w:delText>icon on the right side of the list table</w:delText>
        </w:r>
        <w:r w:rsidDel="00327F2C">
          <w:delText xml:space="preserve">. </w:delText>
        </w:r>
        <w:r w:rsidDel="00327F2C">
          <w:rPr>
            <w:lang w:val="en-US"/>
          </w:rPr>
          <w:br/>
          <w:delText xml:space="preserve">The </w:delText>
        </w:r>
        <w:r w:rsidRPr="00732542" w:rsidDel="00327F2C">
          <w:rPr>
            <w:b/>
            <w:lang w:val="en-US"/>
          </w:rPr>
          <w:delText>Manage Events</w:delText>
        </w:r>
        <w:r w:rsidDel="00327F2C">
          <w:rPr>
            <w:lang w:val="en-US"/>
          </w:rPr>
          <w:delText xml:space="preserve"> window appears.</w:delText>
        </w:r>
        <w:r w:rsidDel="00327F2C">
          <w:rPr>
            <w:lang w:val="en-US"/>
          </w:rPr>
          <w:br/>
        </w:r>
        <w:r w:rsidRPr="00732542" w:rsidDel="00327F2C">
          <w:rPr>
            <w:b/>
            <w:lang w:val="en-US"/>
          </w:rPr>
          <w:delText>Note:</w:delText>
        </w:r>
        <w:r w:rsidDel="00327F2C">
          <w:rPr>
            <w:lang w:val="en-US"/>
          </w:rPr>
          <w:delText xml:space="preserve"> </w:delText>
        </w:r>
        <w:r w:rsidDel="00327F2C">
          <w:delText xml:space="preserve">For more information about how to add an event, see </w:delText>
        </w:r>
        <w:r w:rsidR="00FC27F2" w:rsidDel="00327F2C">
          <w:fldChar w:fldCharType="begin"/>
        </w:r>
        <w:r w:rsidR="00FC27F2" w:rsidDel="00327F2C">
          <w:delInstrText xml:space="preserve"> HYPERLINK \l "ManagingEvents" </w:delInstrText>
        </w:r>
        <w:r w:rsidR="00FC27F2" w:rsidDel="00327F2C">
          <w:fldChar w:fldCharType="separate"/>
        </w:r>
        <w:r w:rsidDel="00327F2C">
          <w:rPr>
            <w:rStyle w:val="Hyperlink"/>
            <w:b/>
          </w:rPr>
          <w:delText xml:space="preserve">Managing </w:delText>
        </w:r>
        <w:r w:rsidRPr="00A04E89" w:rsidDel="00327F2C">
          <w:rPr>
            <w:rStyle w:val="Hyperlink"/>
            <w:b/>
          </w:rPr>
          <w:delText>Events</w:delText>
        </w:r>
        <w:r w:rsidR="00FC27F2" w:rsidDel="00327F2C">
          <w:rPr>
            <w:rStyle w:val="Hyperlink"/>
            <w:b/>
          </w:rPr>
          <w:fldChar w:fldCharType="end"/>
        </w:r>
        <w:r w:rsidRPr="00B94701" w:rsidDel="00327F2C">
          <w:delText>.</w:delText>
        </w:r>
      </w:del>
    </w:p>
    <w:p w14:paraId="0911BCF9" w14:textId="46E705B5" w:rsidR="00D31CB1" w:rsidDel="00327F2C" w:rsidRDefault="00D31CB1" w:rsidP="00D31CB1">
      <w:pPr>
        <w:pStyle w:val="BodyText"/>
        <w:ind w:right="360"/>
        <w:rPr>
          <w:del w:id="4099" w:author="Sayali Dev" w:date="2018-02-21T13:28:00Z"/>
          <w:lang w:val="en-US"/>
        </w:rPr>
      </w:pPr>
    </w:p>
    <w:p w14:paraId="088B3F01" w14:textId="5EF1B7BF" w:rsidR="00D31CB1" w:rsidDel="00327F2C" w:rsidRDefault="00D31CB1" w:rsidP="00D31CB1">
      <w:pPr>
        <w:pStyle w:val="BodyText"/>
        <w:numPr>
          <w:ilvl w:val="0"/>
          <w:numId w:val="189"/>
        </w:numPr>
        <w:ind w:right="360"/>
        <w:rPr>
          <w:del w:id="4100" w:author="Sayali Dev" w:date="2018-02-21T13:28:00Z"/>
        </w:rPr>
      </w:pPr>
      <w:del w:id="4101" w:author="Sayali Dev" w:date="2018-02-21T13:28:00Z">
        <w:r w:rsidRPr="00A04E89" w:rsidDel="00327F2C">
          <w:delText xml:space="preserve">To attach </w:delText>
        </w:r>
        <w:r w:rsidDel="00327F2C">
          <w:delText xml:space="preserve">a </w:delText>
        </w:r>
        <w:r w:rsidRPr="00A04E89" w:rsidDel="00327F2C">
          <w:delText xml:space="preserve">file to </w:delText>
        </w:r>
        <w:r w:rsidDel="00327F2C">
          <w:rPr>
            <w:lang w:val="en-US"/>
          </w:rPr>
          <w:delText>a biospecimen associated with this worklist</w:delText>
        </w:r>
        <w:r w:rsidRPr="00A04E89" w:rsidDel="00327F2C">
          <w:delText xml:space="preserve">, click </w:delText>
        </w:r>
        <w:r w:rsidDel="00327F2C">
          <w:delText xml:space="preserve">the </w:delText>
        </w:r>
        <w:r w:rsidDel="00327F2C">
          <w:rPr>
            <w:b/>
            <w:lang w:val="en-US"/>
          </w:rPr>
          <w:delText xml:space="preserve">Add Attachment </w:delText>
        </w:r>
        <w:r w:rsidDel="00327F2C">
          <w:rPr>
            <w:noProof/>
          </w:rPr>
          <w:drawing>
            <wp:inline distT="0" distB="0" distL="0" distR="0" wp14:anchorId="62A72AF8" wp14:editId="422869C0">
              <wp:extent cx="149860" cy="158115"/>
              <wp:effectExtent l="0" t="0" r="2540" b="0"/>
              <wp:docPr id="155" name="Picture 155" descr="fi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les ic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9860" cy="158115"/>
                      </a:xfrm>
                      <a:prstGeom prst="rect">
                        <a:avLst/>
                      </a:prstGeom>
                      <a:noFill/>
                      <a:ln>
                        <a:noFill/>
                      </a:ln>
                    </pic:spPr>
                  </pic:pic>
                </a:graphicData>
              </a:graphic>
            </wp:inline>
          </w:drawing>
        </w:r>
        <w:r w:rsidDel="00327F2C">
          <w:rPr>
            <w:lang w:val="en-US"/>
          </w:rPr>
          <w:delText xml:space="preserve"> icon</w:delText>
        </w:r>
        <w:r w:rsidRPr="00013E0B" w:rsidDel="00327F2C">
          <w:delText xml:space="preserve"> </w:delText>
        </w:r>
        <w:r w:rsidRPr="00013E0B" w:rsidDel="00327F2C">
          <w:rPr>
            <w:lang w:val="en-US"/>
          </w:rPr>
          <w:delText>on the right side of the list table</w:delText>
        </w:r>
        <w:r w:rsidDel="00327F2C">
          <w:delText xml:space="preserve">. </w:delText>
        </w:r>
        <w:r w:rsidDel="00327F2C">
          <w:rPr>
            <w:lang w:val="en-US"/>
          </w:rPr>
          <w:br/>
          <w:delText xml:space="preserve">The </w:delText>
        </w:r>
        <w:r w:rsidRPr="00732542" w:rsidDel="00327F2C">
          <w:rPr>
            <w:b/>
            <w:lang w:val="en-US"/>
          </w:rPr>
          <w:delText xml:space="preserve">Manage </w:delText>
        </w:r>
        <w:r w:rsidDel="00327F2C">
          <w:rPr>
            <w:b/>
            <w:lang w:val="en-US"/>
          </w:rPr>
          <w:delText>Attachments</w:delText>
        </w:r>
        <w:r w:rsidDel="00327F2C">
          <w:rPr>
            <w:lang w:val="en-US"/>
          </w:rPr>
          <w:delText xml:space="preserve"> window appears.</w:delText>
        </w:r>
        <w:r w:rsidDel="00327F2C">
          <w:rPr>
            <w:lang w:val="en-US"/>
          </w:rPr>
          <w:br/>
        </w:r>
        <w:r w:rsidRPr="00732542" w:rsidDel="00327F2C">
          <w:rPr>
            <w:b/>
            <w:lang w:val="en-US"/>
          </w:rPr>
          <w:delText>Note:</w:delText>
        </w:r>
        <w:r w:rsidDel="00327F2C">
          <w:rPr>
            <w:lang w:val="en-US"/>
          </w:rPr>
          <w:delText xml:space="preserve"> </w:delText>
        </w:r>
        <w:r w:rsidDel="00327F2C">
          <w:delText xml:space="preserve">For more information about how to attach a file, see </w:delText>
        </w:r>
        <w:r w:rsidR="00FC27F2" w:rsidDel="00327F2C">
          <w:fldChar w:fldCharType="begin"/>
        </w:r>
        <w:r w:rsidR="00FC27F2" w:rsidDel="00327F2C">
          <w:delInstrText xml:space="preserve"> HYPERLINK \l "CommonFileUpload" </w:delInstrText>
        </w:r>
        <w:r w:rsidR="00FC27F2" w:rsidDel="00327F2C">
          <w:fldChar w:fldCharType="separate"/>
        </w:r>
        <w:r w:rsidRPr="00A04E89" w:rsidDel="00327F2C">
          <w:rPr>
            <w:rStyle w:val="Hyperlink"/>
            <w:b/>
          </w:rPr>
          <w:delText>Common File Upload</w:delText>
        </w:r>
        <w:r w:rsidR="00FC27F2" w:rsidDel="00327F2C">
          <w:rPr>
            <w:rStyle w:val="Hyperlink"/>
            <w:b/>
          </w:rPr>
          <w:fldChar w:fldCharType="end"/>
        </w:r>
        <w:r w:rsidDel="00327F2C">
          <w:delText>.</w:delText>
        </w:r>
        <w:r w:rsidDel="00327F2C">
          <w:br/>
        </w:r>
      </w:del>
    </w:p>
    <w:p w14:paraId="60FCB2B9" w14:textId="2EB4908E" w:rsidR="00D31CB1" w:rsidDel="00327F2C" w:rsidRDefault="00D31CB1" w:rsidP="00D31CB1">
      <w:pPr>
        <w:rPr>
          <w:del w:id="4102" w:author="Sayali Dev" w:date="2018-02-21T13:28:00Z"/>
        </w:rPr>
      </w:pPr>
      <w:del w:id="4103" w:author="Sayali Dev" w:date="2018-02-21T13:28:00Z">
        <w:r w:rsidDel="00327F2C">
          <w:br w:type="page"/>
        </w:r>
      </w:del>
    </w:p>
    <w:p w14:paraId="5961473C" w14:textId="2080CFBE" w:rsidR="00D31CB1" w:rsidDel="00327F2C" w:rsidRDefault="00D31CB1" w:rsidP="00D31CB1">
      <w:pPr>
        <w:rPr>
          <w:del w:id="4104" w:author="Sayali Dev" w:date="2018-02-21T13:28:00Z"/>
        </w:rPr>
      </w:pPr>
      <w:del w:id="4105" w:author="Sayali Dev" w:date="2018-02-21T13:28:00Z">
        <w:r w:rsidDel="00327F2C">
          <w:delText xml:space="preserve">On the </w:delText>
        </w:r>
        <w:r w:rsidRPr="00F652D3" w:rsidDel="00327F2C">
          <w:rPr>
            <w:b/>
          </w:rPr>
          <w:delText>View Worklist</w:delText>
        </w:r>
        <w:r w:rsidDel="00327F2C">
          <w:delText xml:space="preserve"> page, you can initiate the following tasks using the </w:delText>
        </w:r>
        <w:r w:rsidRPr="00752400" w:rsidDel="00327F2C">
          <w:rPr>
            <w:b/>
          </w:rPr>
          <w:delText>Actions</w:delText>
        </w:r>
        <w:r w:rsidDel="00327F2C">
          <w:delText xml:space="preserve"> list:</w:delText>
        </w:r>
      </w:del>
    </w:p>
    <w:p w14:paraId="03F6B572" w14:textId="08AE7A8D" w:rsidR="00D31CB1" w:rsidDel="00327F2C" w:rsidRDefault="00D31CB1" w:rsidP="00D31CB1">
      <w:pPr>
        <w:rPr>
          <w:del w:id="4106" w:author="Sayali Dev" w:date="2018-02-21T13:28:00Z"/>
        </w:rPr>
      </w:pPr>
    </w:p>
    <w:p w14:paraId="2A9B986D" w14:textId="50301CE4" w:rsidR="00D31CB1" w:rsidDel="00327F2C" w:rsidRDefault="00D31CB1" w:rsidP="00D31CB1">
      <w:pPr>
        <w:numPr>
          <w:ilvl w:val="0"/>
          <w:numId w:val="39"/>
        </w:numPr>
        <w:ind w:left="720" w:hanging="270"/>
        <w:rPr>
          <w:del w:id="4107" w:author="Sayali Dev" w:date="2018-02-21T13:28:00Z"/>
        </w:rPr>
      </w:pPr>
      <w:del w:id="4108" w:author="Sayali Dev" w:date="2018-02-21T13:28:00Z">
        <w:r w:rsidRPr="00752400" w:rsidDel="00327F2C">
          <w:rPr>
            <w:b/>
          </w:rPr>
          <w:delText>Add Events</w:delText>
        </w:r>
        <w:r w:rsidDel="00327F2C">
          <w:delText xml:space="preserve"> on the </w:delText>
        </w:r>
        <w:r w:rsidRPr="00C872FB" w:rsidDel="00327F2C">
          <w:rPr>
            <w:b/>
          </w:rPr>
          <w:delText>Actions</w:delText>
        </w:r>
        <w:r w:rsidDel="00327F2C">
          <w:delText xml:space="preserve"> menu allows you to add a quality control event for selected biospecimens or all biospecimens associated with this worklist. For more information about how to add events, see </w:delText>
        </w:r>
        <w:r w:rsidR="00FC27F2" w:rsidDel="00327F2C">
          <w:fldChar w:fldCharType="begin"/>
        </w:r>
        <w:r w:rsidR="00FC27F2" w:rsidDel="00327F2C">
          <w:delInstrText xml:space="preserve"> HYPERLINK \l "_Adding_an_Event" </w:delInstrText>
        </w:r>
        <w:r w:rsidR="00FC27F2" w:rsidDel="00327F2C">
          <w:fldChar w:fldCharType="separate"/>
        </w:r>
        <w:r w:rsidRPr="000E3CF7" w:rsidDel="00327F2C">
          <w:rPr>
            <w:rStyle w:val="Hyperlink"/>
            <w:b/>
          </w:rPr>
          <w:delText>Adding an Event for Worklist Biospecimens</w:delText>
        </w:r>
        <w:r w:rsidR="00FC27F2" w:rsidDel="00327F2C">
          <w:rPr>
            <w:rStyle w:val="Hyperlink"/>
            <w:b/>
          </w:rPr>
          <w:fldChar w:fldCharType="end"/>
        </w:r>
        <w:r w:rsidDel="00327F2C">
          <w:delText>.</w:delText>
        </w:r>
        <w:r w:rsidDel="00327F2C">
          <w:br/>
        </w:r>
      </w:del>
    </w:p>
    <w:p w14:paraId="2E33686A" w14:textId="6A746C24" w:rsidR="00D31CB1" w:rsidDel="00327F2C" w:rsidRDefault="00D31CB1" w:rsidP="00D31CB1">
      <w:pPr>
        <w:numPr>
          <w:ilvl w:val="0"/>
          <w:numId w:val="39"/>
        </w:numPr>
        <w:ind w:left="720" w:hanging="270"/>
        <w:rPr>
          <w:del w:id="4109" w:author="Sayali Dev" w:date="2018-02-21T13:28:00Z"/>
        </w:rPr>
      </w:pPr>
      <w:del w:id="4110" w:author="Sayali Dev" w:date="2018-02-21T13:28:00Z">
        <w:r w:rsidRPr="00E85011" w:rsidDel="00327F2C">
          <w:rPr>
            <w:b/>
          </w:rPr>
          <w:delText xml:space="preserve">Assign </w:delText>
        </w:r>
        <w:r w:rsidDel="00327F2C">
          <w:rPr>
            <w:b/>
          </w:rPr>
          <w:delText>S</w:delText>
        </w:r>
        <w:r w:rsidRPr="00E85011" w:rsidDel="00327F2C">
          <w:rPr>
            <w:b/>
          </w:rPr>
          <w:delText xml:space="preserve">torage </w:delText>
        </w:r>
        <w:r w:rsidDel="00327F2C">
          <w:rPr>
            <w:b/>
          </w:rPr>
          <w:delText>L</w:delText>
        </w:r>
        <w:r w:rsidRPr="00E85011" w:rsidDel="00327F2C">
          <w:rPr>
            <w:b/>
          </w:rPr>
          <w:delText>ocation</w:delText>
        </w:r>
        <w:r w:rsidDel="00327F2C">
          <w:delText xml:space="preserve"> on the </w:delText>
        </w:r>
        <w:r w:rsidRPr="000E3CF7" w:rsidDel="00327F2C">
          <w:rPr>
            <w:b/>
          </w:rPr>
          <w:delText>Actions</w:delText>
        </w:r>
        <w:r w:rsidDel="00327F2C">
          <w:delText xml:space="preserve"> menu allows you to assign a storage location for selected biospecimens or all biospecimens associated with a worklist. For more information about how to assign a storage location, see</w:delText>
        </w:r>
        <w:r w:rsidDel="00327F2C">
          <w:rPr>
            <w:b/>
          </w:rPr>
          <w:delText xml:space="preserve"> </w:delText>
        </w:r>
        <w:r w:rsidR="00FC27F2" w:rsidDel="00327F2C">
          <w:fldChar w:fldCharType="begin"/>
        </w:r>
        <w:r w:rsidR="00FC27F2" w:rsidDel="00327F2C">
          <w:delInstrText xml:space="preserve"> HYPERLINK \l "_Assigning_Storage_for" </w:delInstrText>
        </w:r>
        <w:r w:rsidR="00FC27F2" w:rsidDel="00327F2C">
          <w:fldChar w:fldCharType="separate"/>
        </w:r>
        <w:r w:rsidDel="00327F2C">
          <w:rPr>
            <w:rStyle w:val="Hyperlink"/>
            <w:b/>
          </w:rPr>
          <w:delText>Assigning Storage for Worklist Biospecimens</w:delText>
        </w:r>
        <w:r w:rsidR="00FC27F2" w:rsidDel="00327F2C">
          <w:rPr>
            <w:rStyle w:val="Hyperlink"/>
            <w:b/>
          </w:rPr>
          <w:fldChar w:fldCharType="end"/>
        </w:r>
        <w:r w:rsidDel="00327F2C">
          <w:delText>.</w:delText>
        </w:r>
        <w:r w:rsidDel="00327F2C">
          <w:br/>
        </w:r>
      </w:del>
    </w:p>
    <w:p w14:paraId="053963AF" w14:textId="607B195C" w:rsidR="00D31CB1" w:rsidDel="00327F2C" w:rsidRDefault="00D31CB1" w:rsidP="00D31CB1">
      <w:pPr>
        <w:numPr>
          <w:ilvl w:val="0"/>
          <w:numId w:val="39"/>
        </w:numPr>
        <w:ind w:left="720" w:hanging="270"/>
        <w:rPr>
          <w:del w:id="4111" w:author="Sayali Dev" w:date="2018-02-21T13:28:00Z"/>
        </w:rPr>
      </w:pPr>
      <w:del w:id="4112" w:author="Sayali Dev" w:date="2018-02-21T13:28:00Z">
        <w:r w:rsidRPr="00752400" w:rsidDel="00327F2C">
          <w:rPr>
            <w:b/>
          </w:rPr>
          <w:delText>Generate Labels</w:delText>
        </w:r>
        <w:r w:rsidDel="00327F2C">
          <w:delText xml:space="preserve"> on the </w:delText>
        </w:r>
        <w:r w:rsidRPr="007834A8" w:rsidDel="00327F2C">
          <w:rPr>
            <w:b/>
          </w:rPr>
          <w:delText>Actions</w:delText>
        </w:r>
        <w:r w:rsidDel="00327F2C">
          <w:delText xml:space="preserve"> menu allows you to view/print barcode labels for selected biospecimens or all biospecimens associated with a worklist.</w:delText>
        </w:r>
        <w:r w:rsidRPr="0092001E" w:rsidDel="00327F2C">
          <w:delText xml:space="preserve"> </w:delText>
        </w:r>
        <w:r w:rsidDel="00327F2C">
          <w:delText xml:space="preserve">For more information about how to generate labels, see </w:delText>
        </w:r>
        <w:r w:rsidR="00FC27F2" w:rsidDel="00327F2C">
          <w:fldChar w:fldCharType="begin"/>
        </w:r>
        <w:r w:rsidR="00FC27F2" w:rsidDel="00327F2C">
          <w:delInstrText xml:space="preserve"> HYPERLINK \l "_Generating_a_Label" </w:delInstrText>
        </w:r>
        <w:r w:rsidR="00FC27F2" w:rsidDel="00327F2C">
          <w:fldChar w:fldCharType="separate"/>
        </w:r>
        <w:r w:rsidDel="00327F2C">
          <w:rPr>
            <w:rStyle w:val="Hyperlink"/>
            <w:b/>
          </w:rPr>
          <w:delText>Generating a Label for Worklist Biospecimens</w:delText>
        </w:r>
        <w:r w:rsidR="00FC27F2" w:rsidDel="00327F2C">
          <w:rPr>
            <w:rStyle w:val="Hyperlink"/>
            <w:b/>
          </w:rPr>
          <w:fldChar w:fldCharType="end"/>
        </w:r>
        <w:r w:rsidDel="00327F2C">
          <w:delText>.</w:delText>
        </w:r>
        <w:r w:rsidDel="00327F2C">
          <w:br/>
        </w:r>
      </w:del>
    </w:p>
    <w:p w14:paraId="05B1D465" w14:textId="21C15AB8" w:rsidR="00D31CB1" w:rsidDel="00401240" w:rsidRDefault="00D31CB1">
      <w:pPr>
        <w:numPr>
          <w:ilvl w:val="0"/>
          <w:numId w:val="39"/>
        </w:numPr>
        <w:ind w:left="720" w:hanging="270"/>
        <w:rPr>
          <w:del w:id="4113" w:author="Sayali Dev" w:date="2018-02-16T15:12:00Z"/>
        </w:rPr>
      </w:pPr>
      <w:del w:id="4114" w:author="Sayali Dev" w:date="2018-02-21T13:28:00Z">
        <w:r w:rsidRPr="00752400" w:rsidDel="00327F2C">
          <w:rPr>
            <w:b/>
          </w:rPr>
          <w:delText>Generate Report</w:delText>
        </w:r>
        <w:r w:rsidDel="00327F2C">
          <w:delText xml:space="preserve"> on the Actions menu allows you to generate a biospecimen report of selected biospecimens or all biospecimens associated with a worklist. For more information about how to a generate report, see </w:delText>
        </w:r>
        <w:r w:rsidR="00506046" w:rsidDel="00327F2C">
          <w:fldChar w:fldCharType="begin"/>
        </w:r>
        <w:r w:rsidR="00506046" w:rsidDel="00327F2C">
          <w:delInstrText xml:space="preserve"> HYPERLINK \l "_Generating_a_Report" </w:delInstrText>
        </w:r>
        <w:r w:rsidR="00506046" w:rsidDel="00327F2C">
          <w:fldChar w:fldCharType="separate"/>
        </w:r>
        <w:r w:rsidDel="00327F2C">
          <w:rPr>
            <w:rStyle w:val="Hyperlink"/>
            <w:b/>
          </w:rPr>
          <w:delText>Generating a Report for Worklist Biospecimens</w:delText>
        </w:r>
        <w:r w:rsidR="00506046" w:rsidDel="00327F2C">
          <w:rPr>
            <w:rStyle w:val="Hyperlink"/>
            <w:b/>
          </w:rPr>
          <w:fldChar w:fldCharType="end"/>
        </w:r>
        <w:r w:rsidDel="00327F2C">
          <w:delText>.</w:delText>
        </w:r>
        <w:r w:rsidDel="00327F2C">
          <w:br/>
        </w:r>
      </w:del>
    </w:p>
    <w:p w14:paraId="122DD36D" w14:textId="11C2018A" w:rsidR="00D31CB1" w:rsidDel="00327F2C" w:rsidRDefault="00D31CB1">
      <w:pPr>
        <w:numPr>
          <w:ilvl w:val="0"/>
          <w:numId w:val="39"/>
        </w:numPr>
        <w:ind w:left="720" w:hanging="270"/>
        <w:rPr>
          <w:del w:id="4115" w:author="Sayali Dev" w:date="2018-02-21T13:28:00Z"/>
        </w:rPr>
      </w:pPr>
      <w:del w:id="4116" w:author="Sayali Dev" w:date="2018-02-16T15:12:00Z">
        <w:r w:rsidRPr="00752400" w:rsidDel="00401240">
          <w:rPr>
            <w:b/>
          </w:rPr>
          <w:delText>Initiate Workflow</w:delText>
        </w:r>
        <w:r w:rsidDel="00401240">
          <w:delText xml:space="preserve"> on the </w:delText>
        </w:r>
        <w:r w:rsidRPr="005A7F8D" w:rsidDel="00401240">
          <w:rPr>
            <w:b/>
          </w:rPr>
          <w:delText>Actions</w:delText>
        </w:r>
        <w:r w:rsidDel="00401240">
          <w:delText xml:space="preserve"> menu allows you to initiate a LIMS sample processing workflow for selected biospecimens or all biospecimens associated with a worklist. For more information about how to initiate a workflow, see </w:delText>
        </w:r>
        <w:r w:rsidR="00506046" w:rsidDel="00401240">
          <w:fldChar w:fldCharType="begin"/>
        </w:r>
        <w:r w:rsidR="00506046" w:rsidDel="00401240">
          <w:delInstrText xml:space="preserve"> HYPERLINK \l "_Initiating_a_Workflow" </w:delInstrText>
        </w:r>
        <w:r w:rsidR="00506046" w:rsidDel="00401240">
          <w:fldChar w:fldCharType="separate"/>
        </w:r>
        <w:r w:rsidDel="00401240">
          <w:rPr>
            <w:rStyle w:val="Hyperlink"/>
            <w:b/>
          </w:rPr>
          <w:delText>Initiating a Workflow Process for Worklist Biospecimens</w:delText>
        </w:r>
        <w:r w:rsidR="00506046" w:rsidDel="00401240">
          <w:rPr>
            <w:rStyle w:val="Hyperlink"/>
            <w:b/>
          </w:rPr>
          <w:fldChar w:fldCharType="end"/>
        </w:r>
        <w:r w:rsidDel="00401240">
          <w:delText>.</w:delText>
        </w:r>
        <w:r w:rsidDel="00401240">
          <w:br/>
        </w:r>
      </w:del>
    </w:p>
    <w:p w14:paraId="0314C0F0" w14:textId="38FC60EF" w:rsidR="00D31CB1" w:rsidDel="00327F2C" w:rsidRDefault="00D31CB1" w:rsidP="00D31CB1">
      <w:pPr>
        <w:numPr>
          <w:ilvl w:val="0"/>
          <w:numId w:val="39"/>
        </w:numPr>
        <w:ind w:left="720" w:hanging="270"/>
        <w:rPr>
          <w:del w:id="4117" w:author="Sayali Dev" w:date="2018-02-21T13:28:00Z"/>
        </w:rPr>
      </w:pPr>
      <w:del w:id="4118" w:author="Sayali Dev" w:date="2018-02-21T13:28:00Z">
        <w:r w:rsidRPr="00752400" w:rsidDel="00327F2C">
          <w:rPr>
            <w:b/>
          </w:rPr>
          <w:delText>Modify Samples</w:delText>
        </w:r>
        <w:r w:rsidDel="00327F2C">
          <w:delText xml:space="preserve"> on the </w:delText>
        </w:r>
        <w:r w:rsidRPr="007E506A" w:rsidDel="00327F2C">
          <w:rPr>
            <w:b/>
          </w:rPr>
          <w:delText>Actions</w:delText>
        </w:r>
        <w:r w:rsidDel="00327F2C">
          <w:delText xml:space="preserve"> menu allows you to modify quantity and concentration for selected biospecimens or all biospecimens associated with a worklist. For more information about how to modify samples, see </w:delText>
        </w:r>
        <w:r w:rsidR="00FC27F2" w:rsidDel="00327F2C">
          <w:fldChar w:fldCharType="begin"/>
        </w:r>
        <w:r w:rsidR="00FC27F2" w:rsidDel="00327F2C">
          <w:delInstrText xml:space="preserve"> HYPERLINK \l "ModifyingInvenForWorklist" </w:delInstrText>
        </w:r>
        <w:r w:rsidR="00FC27F2" w:rsidDel="00327F2C">
          <w:fldChar w:fldCharType="separate"/>
        </w:r>
        <w:r w:rsidRPr="00355873" w:rsidDel="00327F2C">
          <w:rPr>
            <w:rStyle w:val="Hyperlink"/>
            <w:b/>
          </w:rPr>
          <w:delText xml:space="preserve">Modifying Worklist </w:delText>
        </w:r>
        <w:r w:rsidDel="00327F2C">
          <w:rPr>
            <w:rStyle w:val="Hyperlink"/>
            <w:b/>
          </w:rPr>
          <w:delText>Biospecimen</w:delText>
        </w:r>
        <w:r w:rsidRPr="00355873" w:rsidDel="00327F2C">
          <w:rPr>
            <w:rStyle w:val="Hyperlink"/>
            <w:b/>
          </w:rPr>
          <w:delText>s</w:delText>
        </w:r>
        <w:r w:rsidR="00FC27F2" w:rsidDel="00327F2C">
          <w:rPr>
            <w:rStyle w:val="Hyperlink"/>
            <w:b/>
          </w:rPr>
          <w:fldChar w:fldCharType="end"/>
        </w:r>
        <w:r w:rsidDel="00327F2C">
          <w:delText>.</w:delText>
        </w:r>
        <w:r w:rsidDel="00327F2C">
          <w:br/>
        </w:r>
      </w:del>
    </w:p>
    <w:p w14:paraId="10CC6D71" w14:textId="1B311ACF" w:rsidR="000050DC" w:rsidRPr="00F845C6" w:rsidDel="00327F2C" w:rsidRDefault="00D31CB1" w:rsidP="00D31CB1">
      <w:pPr>
        <w:numPr>
          <w:ilvl w:val="0"/>
          <w:numId w:val="39"/>
        </w:numPr>
        <w:ind w:left="720" w:hanging="270"/>
        <w:rPr>
          <w:del w:id="4119" w:author="Sayali Dev" w:date="2018-02-21T13:28:00Z"/>
          <w:rStyle w:val="Hyperlink"/>
          <w:b/>
          <w:rPrChange w:id="4120" w:author="Sayali Dev" w:date="2018-02-09T14:48:00Z">
            <w:rPr>
              <w:del w:id="4121" w:author="Sayali Dev" w:date="2018-02-21T13:28:00Z"/>
            </w:rPr>
          </w:rPrChange>
        </w:rPr>
      </w:pPr>
      <w:del w:id="4122" w:author="Sayali Dev" w:date="2018-02-21T13:28:00Z">
        <w:r w:rsidRPr="00752400" w:rsidDel="00327F2C">
          <w:rPr>
            <w:b/>
          </w:rPr>
          <w:delText>Upload Files</w:delText>
        </w:r>
        <w:r w:rsidDel="00327F2C">
          <w:delText xml:space="preserve"> on the </w:delText>
        </w:r>
        <w:r w:rsidRPr="00C40E27" w:rsidDel="00327F2C">
          <w:rPr>
            <w:b/>
          </w:rPr>
          <w:delText>Actions</w:delText>
        </w:r>
        <w:r w:rsidDel="00327F2C">
          <w:delText xml:space="preserve"> menu allows you to upload, download, and delete files attached to selected biospecimens or all biospecimens associated with a worklist. For more information about how to do this, see </w:delText>
        </w:r>
        <w:r w:rsidR="00FC27F2" w:rsidDel="00327F2C">
          <w:fldChar w:fldCharType="begin"/>
        </w:r>
        <w:r w:rsidR="00FC27F2" w:rsidDel="00327F2C">
          <w:delInstrText xml:space="preserve"> HYPERLINK \l "_Uploading_a_File" </w:delInstrText>
        </w:r>
        <w:r w:rsidR="00FC27F2" w:rsidDel="00327F2C">
          <w:fldChar w:fldCharType="separate"/>
        </w:r>
        <w:r w:rsidDel="00327F2C">
          <w:rPr>
            <w:rStyle w:val="Hyperlink"/>
            <w:b/>
          </w:rPr>
          <w:delText>Uploading a File for Worklist Biospecimens</w:delText>
        </w:r>
        <w:r w:rsidR="00FC27F2" w:rsidDel="00327F2C">
          <w:rPr>
            <w:rStyle w:val="Hyperlink"/>
            <w:b/>
          </w:rPr>
          <w:fldChar w:fldCharType="end"/>
        </w:r>
        <w:r w:rsidDel="00327F2C">
          <w:delText>.</w:delText>
        </w:r>
      </w:del>
    </w:p>
    <w:p w14:paraId="00242006" w14:textId="01E14828" w:rsidR="00401240" w:rsidDel="00327F2C" w:rsidRDefault="00401240" w:rsidP="00D31CB1">
      <w:pPr>
        <w:ind w:left="720"/>
        <w:rPr>
          <w:del w:id="4123" w:author="Sayali Dev" w:date="2018-02-21T13:28:00Z"/>
          <w:b/>
        </w:rPr>
      </w:pPr>
    </w:p>
    <w:p w14:paraId="78DF1898" w14:textId="0948C9D9" w:rsidR="00D31CB1" w:rsidDel="00327F2C" w:rsidRDefault="00D31CB1" w:rsidP="00D31CB1">
      <w:pPr>
        <w:pStyle w:val="Heading3"/>
        <w:rPr>
          <w:del w:id="4124" w:author="Sayali Dev" w:date="2018-02-21T13:28:00Z"/>
        </w:rPr>
      </w:pPr>
      <w:del w:id="4125" w:author="Sayali Dev" w:date="2018-02-21T13:28:00Z">
        <w:r w:rsidDel="00327F2C">
          <w:rPr>
            <w:b w:val="0"/>
          </w:rPr>
          <w:br w:type="page"/>
        </w:r>
        <w:bookmarkStart w:id="4126" w:name="CreatingWorklist"/>
        <w:bookmarkStart w:id="4127" w:name="_Toc300125768"/>
        <w:bookmarkStart w:id="4128" w:name="_Toc452993639"/>
        <w:bookmarkEnd w:id="4126"/>
        <w:r w:rsidDel="00327F2C">
          <w:delText>Creating a Worklist</w:delText>
        </w:r>
        <w:bookmarkEnd w:id="4127"/>
        <w:bookmarkEnd w:id="4128"/>
        <w:r w:rsidDel="00327F2C">
          <w:br/>
        </w:r>
      </w:del>
    </w:p>
    <w:p w14:paraId="21BF7588" w14:textId="316BCE53" w:rsidR="00D31CB1" w:rsidDel="00327F2C" w:rsidRDefault="00D31CB1" w:rsidP="00D31CB1">
      <w:pPr>
        <w:rPr>
          <w:del w:id="4129" w:author="Sayali Dev" w:date="2018-02-21T13:28:00Z"/>
        </w:rPr>
      </w:pPr>
      <w:del w:id="4130" w:author="Sayali Dev" w:date="2018-02-21T13:28:00Z">
        <w:r w:rsidDel="00327F2C">
          <w:delText>To create a worklist:</w:delText>
        </w:r>
      </w:del>
    </w:p>
    <w:p w14:paraId="490CB50D" w14:textId="0FD71B46" w:rsidR="00D31CB1" w:rsidDel="00327F2C" w:rsidRDefault="00D31CB1" w:rsidP="00D31CB1">
      <w:pPr>
        <w:rPr>
          <w:del w:id="4131" w:author="Sayali Dev" w:date="2018-02-21T13:28:00Z"/>
        </w:rPr>
      </w:pPr>
    </w:p>
    <w:p w14:paraId="078A9AFA" w14:textId="6E7CA40B" w:rsidR="00D31CB1" w:rsidDel="00327F2C" w:rsidRDefault="00D31CB1" w:rsidP="00D31CB1">
      <w:pPr>
        <w:pStyle w:val="BodyText"/>
        <w:numPr>
          <w:ilvl w:val="0"/>
          <w:numId w:val="145"/>
        </w:numPr>
        <w:ind w:right="540"/>
        <w:rPr>
          <w:del w:id="4132" w:author="Sayali Dev" w:date="2018-02-21T13:28:00Z"/>
        </w:rPr>
      </w:pPr>
      <w:del w:id="4133" w:author="Sayali Dev" w:date="2018-01-31T17:54:00Z">
        <w:r w:rsidDel="009A119E">
          <w:delText>Log on</w:delText>
        </w:r>
      </w:del>
      <w:del w:id="4134" w:author="Sayali Dev" w:date="2018-02-21T13:28:00Z">
        <w:r w:rsidDel="00327F2C">
          <w:delText xml:space="preserve"> to the application using your </w:delText>
        </w:r>
      </w:del>
      <w:del w:id="4135" w:author="Sayali Dev" w:date="2018-01-31T17:55:00Z">
        <w:r w:rsidDel="00A62626">
          <w:delText>logon</w:delText>
        </w:r>
      </w:del>
      <w:del w:id="4136" w:author="Sayali Dev" w:date="2018-02-21T13:28:00Z">
        <w:r w:rsidDel="00327F2C">
          <w:delText xml:space="preserve"> credentials.</w:delText>
        </w:r>
      </w:del>
    </w:p>
    <w:p w14:paraId="6B6827D5" w14:textId="1B074588" w:rsidR="00D31CB1" w:rsidDel="00327F2C" w:rsidRDefault="00D31CB1" w:rsidP="00D31CB1">
      <w:pPr>
        <w:pStyle w:val="BodyText"/>
        <w:ind w:left="720" w:right="540"/>
        <w:rPr>
          <w:del w:id="4137" w:author="Sayali Dev" w:date="2018-02-21T13:28:00Z"/>
        </w:rPr>
      </w:pPr>
      <w:del w:id="4138" w:author="Sayali Dev" w:date="2018-02-21T13:28:00Z">
        <w:r w:rsidDel="00327F2C">
          <w:delText xml:space="preserve">The </w:delText>
        </w:r>
        <w:r w:rsidDel="00327F2C">
          <w:rPr>
            <w:lang w:val="en-US"/>
          </w:rPr>
          <w:delText>CIRRASPEC</w:delText>
        </w:r>
        <w:r w:rsidDel="00327F2C">
          <w:delText xml:space="preserve"> home page appears. </w:delText>
        </w:r>
      </w:del>
    </w:p>
    <w:p w14:paraId="15CD0D5E" w14:textId="01033D0A" w:rsidR="00D31CB1" w:rsidDel="00327F2C" w:rsidRDefault="00D31CB1" w:rsidP="00D31CB1">
      <w:pPr>
        <w:pStyle w:val="BodyText"/>
        <w:ind w:left="720" w:right="540"/>
        <w:rPr>
          <w:del w:id="4139" w:author="Sayali Dev" w:date="2018-02-21T13:28:00Z"/>
        </w:rPr>
      </w:pPr>
    </w:p>
    <w:p w14:paraId="768693B4" w14:textId="26478A45" w:rsidR="00D31CB1" w:rsidDel="00327F2C" w:rsidRDefault="00D31CB1" w:rsidP="00D31CB1">
      <w:pPr>
        <w:pStyle w:val="BodyText"/>
        <w:numPr>
          <w:ilvl w:val="0"/>
          <w:numId w:val="145"/>
        </w:numPr>
        <w:ind w:right="540"/>
        <w:rPr>
          <w:del w:id="4140" w:author="Sayali Dev" w:date="2018-02-21T13:28:00Z"/>
        </w:rPr>
      </w:pPr>
      <w:del w:id="4141" w:author="Sayali Dev" w:date="2018-02-21T13:28:00Z">
        <w:r w:rsidDel="00327F2C">
          <w:delText xml:space="preserve">Point to the arrow of the </w:delText>
        </w:r>
        <w:r w:rsidRPr="009D26BA" w:rsidDel="00327F2C">
          <w:rPr>
            <w:b/>
          </w:rPr>
          <w:delText>BMS</w:delText>
        </w:r>
        <w:r w:rsidDel="00327F2C">
          <w:delText xml:space="preserve"> tab, and then click </w:delText>
        </w:r>
        <w:r w:rsidRPr="009D26BA" w:rsidDel="00327F2C">
          <w:rPr>
            <w:b/>
          </w:rPr>
          <w:delText>Worklists</w:delText>
        </w:r>
        <w:r w:rsidDel="00327F2C">
          <w:delText xml:space="preserve">. </w:delText>
        </w:r>
      </w:del>
    </w:p>
    <w:p w14:paraId="23DD6850" w14:textId="289898DF" w:rsidR="00D31CB1" w:rsidDel="00327F2C" w:rsidRDefault="00D31CB1" w:rsidP="00D31CB1">
      <w:pPr>
        <w:pStyle w:val="BodyText"/>
        <w:ind w:left="720" w:right="540"/>
        <w:rPr>
          <w:del w:id="4142" w:author="Sayali Dev" w:date="2018-02-21T13:28:00Z"/>
        </w:rPr>
      </w:pPr>
      <w:del w:id="4143" w:author="Sayali Dev" w:date="2018-02-21T13:28:00Z">
        <w:r w:rsidDel="00327F2C">
          <w:delText xml:space="preserve">The </w:delText>
        </w:r>
        <w:r w:rsidRPr="00D54457" w:rsidDel="00327F2C">
          <w:rPr>
            <w:b/>
            <w:lang w:val="en-US"/>
          </w:rPr>
          <w:delText>W</w:delText>
        </w:r>
        <w:r w:rsidRPr="00D54457" w:rsidDel="00327F2C">
          <w:rPr>
            <w:b/>
          </w:rPr>
          <w:delText xml:space="preserve">orklist </w:delText>
        </w:r>
        <w:r w:rsidRPr="00D54457" w:rsidDel="00327F2C">
          <w:rPr>
            <w:b/>
            <w:lang w:val="en-US"/>
          </w:rPr>
          <w:delText>S</w:delText>
        </w:r>
        <w:r w:rsidRPr="00D54457" w:rsidDel="00327F2C">
          <w:rPr>
            <w:b/>
          </w:rPr>
          <w:delText>earch</w:delText>
        </w:r>
        <w:r w:rsidDel="00327F2C">
          <w:delText xml:space="preserve"> page appears. </w:delText>
        </w:r>
      </w:del>
    </w:p>
    <w:p w14:paraId="7FF78BB7" w14:textId="012D7284" w:rsidR="00D31CB1" w:rsidDel="00327F2C" w:rsidRDefault="00D31CB1" w:rsidP="00D31CB1">
      <w:pPr>
        <w:pStyle w:val="BodyText"/>
        <w:ind w:left="720" w:right="540"/>
        <w:rPr>
          <w:del w:id="4144" w:author="Sayali Dev" w:date="2018-02-21T13:28:00Z"/>
        </w:rPr>
      </w:pPr>
    </w:p>
    <w:p w14:paraId="56B7F6B2" w14:textId="4AF6A5F7" w:rsidR="00D31CB1" w:rsidDel="00327F2C" w:rsidRDefault="00D31CB1" w:rsidP="00D31CB1">
      <w:pPr>
        <w:pStyle w:val="BodyText"/>
        <w:numPr>
          <w:ilvl w:val="0"/>
          <w:numId w:val="145"/>
        </w:numPr>
        <w:ind w:right="540"/>
        <w:rPr>
          <w:del w:id="4145" w:author="Sayali Dev" w:date="2018-02-21T13:28:00Z"/>
        </w:rPr>
      </w:pPr>
      <w:del w:id="4146" w:author="Sayali Dev" w:date="2018-02-21T13:28:00Z">
        <w:r w:rsidDel="00327F2C">
          <w:delText xml:space="preserve">Click the </w:delText>
        </w:r>
        <w:r w:rsidRPr="00975EE9" w:rsidDel="00327F2C">
          <w:rPr>
            <w:b/>
          </w:rPr>
          <w:delText>Create a Worklist</w:delText>
        </w:r>
        <w:r w:rsidDel="00327F2C">
          <w:delText xml:space="preserve"> link. </w:delText>
        </w:r>
      </w:del>
    </w:p>
    <w:p w14:paraId="6A7FF762" w14:textId="263536AE" w:rsidR="00D31CB1" w:rsidDel="00327F2C" w:rsidRDefault="00D31CB1" w:rsidP="00D31CB1">
      <w:pPr>
        <w:pStyle w:val="BodyText"/>
        <w:ind w:firstLine="720"/>
        <w:rPr>
          <w:del w:id="4147" w:author="Sayali Dev" w:date="2018-02-21T13:28:00Z"/>
        </w:rPr>
      </w:pPr>
      <w:del w:id="4148" w:author="Sayali Dev" w:date="2018-02-21T13:28:00Z">
        <w:r w:rsidDel="00327F2C">
          <w:delText xml:space="preserve">The </w:delText>
        </w:r>
        <w:r w:rsidRPr="009D26BA" w:rsidDel="00327F2C">
          <w:rPr>
            <w:b/>
          </w:rPr>
          <w:delText>Create</w:delText>
        </w:r>
        <w:r w:rsidDel="00327F2C">
          <w:rPr>
            <w:b/>
          </w:rPr>
          <w:delText>/Modify</w:delText>
        </w:r>
        <w:r w:rsidRPr="009D26BA" w:rsidDel="00327F2C">
          <w:rPr>
            <w:b/>
          </w:rPr>
          <w:delText xml:space="preserve"> Worklist</w:delText>
        </w:r>
        <w:r w:rsidDel="00327F2C">
          <w:delText xml:space="preserve"> page appears. </w:delText>
        </w:r>
      </w:del>
    </w:p>
    <w:p w14:paraId="4A4259F2" w14:textId="627F7E16" w:rsidR="00D31CB1" w:rsidDel="00327F2C" w:rsidRDefault="00D31CB1" w:rsidP="00D31CB1">
      <w:pPr>
        <w:pStyle w:val="BodyText"/>
        <w:ind w:firstLine="720"/>
        <w:rPr>
          <w:del w:id="4149" w:author="Sayali Dev" w:date="2018-02-21T13:28:00Z"/>
        </w:rPr>
      </w:pPr>
    </w:p>
    <w:p w14:paraId="6E816F9B" w14:textId="4FBEC3FF" w:rsidR="00D31CB1" w:rsidDel="00327F2C" w:rsidRDefault="00D31CB1" w:rsidP="00D31CB1">
      <w:pPr>
        <w:pStyle w:val="BodyText"/>
        <w:ind w:firstLine="720"/>
        <w:rPr>
          <w:del w:id="4150" w:author="Sayali Dev" w:date="2018-02-21T13:28:00Z"/>
        </w:rPr>
      </w:pPr>
      <w:del w:id="4151" w:author="Sayali Dev" w:date="2018-02-21T13:28:00Z">
        <w:r w:rsidDel="00327F2C">
          <w:rPr>
            <w:noProof/>
          </w:rPr>
          <w:drawing>
            <wp:inline distT="0" distB="0" distL="0" distR="0" wp14:anchorId="236DB5AE" wp14:editId="42DFA043">
              <wp:extent cx="6329858" cy="3258647"/>
              <wp:effectExtent l="19050" t="19050" r="13970" b="18415"/>
              <wp:docPr id="9262" name="Picture 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1338" cy="3264557"/>
                      </a:xfrm>
                      <a:prstGeom prst="rect">
                        <a:avLst/>
                      </a:prstGeom>
                      <a:noFill/>
                      <a:ln w="3175">
                        <a:solidFill>
                          <a:schemeClr val="tx1"/>
                        </a:solidFill>
                      </a:ln>
                    </pic:spPr>
                  </pic:pic>
                </a:graphicData>
              </a:graphic>
            </wp:inline>
          </w:drawing>
        </w:r>
      </w:del>
    </w:p>
    <w:p w14:paraId="76A36D37" w14:textId="0CF4B1EF" w:rsidR="00D31CB1" w:rsidDel="00327F2C" w:rsidRDefault="00D31CB1" w:rsidP="00D31CB1">
      <w:pPr>
        <w:pStyle w:val="Figure"/>
        <w:tabs>
          <w:tab w:val="clear" w:pos="1710"/>
          <w:tab w:val="num" w:pos="1800"/>
        </w:tabs>
        <w:ind w:left="1152" w:hanging="432"/>
        <w:rPr>
          <w:del w:id="4152" w:author="Sayali Dev" w:date="2018-02-21T13:28:00Z"/>
        </w:rPr>
      </w:pPr>
      <w:del w:id="4153" w:author="Sayali Dev" w:date="2018-02-21T13:28:00Z">
        <w:r w:rsidDel="00327F2C">
          <w:delText>Create/Modify Worklist page</w:delText>
        </w:r>
      </w:del>
    </w:p>
    <w:p w14:paraId="76A1C400" w14:textId="225AD041" w:rsidR="00D31CB1" w:rsidDel="00327F2C" w:rsidRDefault="00D31CB1" w:rsidP="00D31CB1">
      <w:pPr>
        <w:pStyle w:val="BodyText"/>
        <w:ind w:firstLine="720"/>
        <w:rPr>
          <w:del w:id="4154" w:author="Sayali Dev" w:date="2018-02-21T13:28:00Z"/>
        </w:rPr>
      </w:pPr>
    </w:p>
    <w:p w14:paraId="36E918EE" w14:textId="3EA021A0" w:rsidR="00D31CB1" w:rsidDel="00327F2C" w:rsidRDefault="00D31CB1" w:rsidP="00D31CB1">
      <w:pPr>
        <w:pStyle w:val="BodyText"/>
        <w:numPr>
          <w:ilvl w:val="0"/>
          <w:numId w:val="145"/>
        </w:numPr>
        <w:ind w:right="270"/>
        <w:rPr>
          <w:del w:id="4155" w:author="Sayali Dev" w:date="2018-02-21T13:28:00Z"/>
        </w:rPr>
      </w:pPr>
      <w:del w:id="4156" w:author="Sayali Dev" w:date="2018-02-21T13:28:00Z">
        <w:r w:rsidDel="00327F2C">
          <w:delText>Enter</w:delText>
        </w:r>
        <w:r w:rsidRPr="008B0550" w:rsidDel="00327F2C">
          <w:delText xml:space="preserve"> appropriate</w:delText>
        </w:r>
        <w:r w:rsidDel="00327F2C">
          <w:delText xml:space="preserve"> information in each field. </w:delText>
        </w:r>
        <w:r w:rsidDel="00327F2C">
          <w:rPr>
            <w:lang w:val="en-US"/>
          </w:rPr>
          <w:delText>F</w:delText>
        </w:r>
        <w:r w:rsidDel="00327F2C">
          <w:delText xml:space="preserve">ollowing table lists each field and its description. </w:delText>
        </w:r>
        <w:r w:rsidDel="00327F2C">
          <w:br/>
        </w:r>
        <w:r w:rsidRPr="006744E4" w:rsidDel="00327F2C">
          <w:rPr>
            <w:b/>
          </w:rPr>
          <w:delText>Note:</w:delText>
        </w:r>
        <w:r w:rsidDel="00327F2C">
          <w:rPr>
            <w:b/>
          </w:rPr>
          <w:delText xml:space="preserve"> </w:delText>
        </w:r>
        <w:r w:rsidRPr="006744E4" w:rsidDel="00327F2C">
          <w:delText>Fields that are marked with the red asterisk (</w:delText>
        </w:r>
        <w:r w:rsidRPr="006744E4" w:rsidDel="00327F2C">
          <w:rPr>
            <w:color w:val="FF0000"/>
          </w:rPr>
          <w:delText>*</w:delText>
        </w:r>
        <w:r w:rsidRPr="006744E4" w:rsidDel="00327F2C">
          <w:delText>) are mandatory.</w:delText>
        </w:r>
      </w:del>
    </w:p>
    <w:p w14:paraId="276E2FB7" w14:textId="2036D4B6" w:rsidR="00D31CB1" w:rsidDel="00327F2C" w:rsidRDefault="00D31CB1" w:rsidP="00D31CB1">
      <w:pPr>
        <w:pStyle w:val="BodyText"/>
        <w:ind w:left="720" w:right="270"/>
        <w:rPr>
          <w:del w:id="4157" w:author="Sayali Dev" w:date="2018-02-21T13:28:00Z"/>
        </w:rPr>
      </w:pPr>
    </w:p>
    <w:p w14:paraId="49293D5F" w14:textId="0A3EBC91" w:rsidR="00D31CB1" w:rsidDel="00327F2C" w:rsidRDefault="00D31CB1" w:rsidP="00D31CB1">
      <w:pPr>
        <w:pStyle w:val="Caption"/>
        <w:ind w:firstLine="720"/>
        <w:rPr>
          <w:del w:id="4158" w:author="Sayali Dev" w:date="2018-02-21T13:28:00Z"/>
        </w:rPr>
      </w:pPr>
      <w:del w:id="4159"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4160" w:author="Sayali Dev" w:date="2018-02-02T13:47:00Z">
        <w:r w:rsidDel="00EB76E3">
          <w:rPr>
            <w:noProof/>
          </w:rPr>
          <w:delText>41</w:delText>
        </w:r>
      </w:del>
      <w:del w:id="4161" w:author="Sayali Dev" w:date="2018-02-21T13:28:00Z">
        <w:r w:rsidR="006C608D" w:rsidDel="00327F2C">
          <w:rPr>
            <w:b w:val="0"/>
            <w:bCs w:val="0"/>
            <w:noProof/>
          </w:rPr>
          <w:fldChar w:fldCharType="end"/>
        </w:r>
        <w:r w:rsidDel="00327F2C">
          <w:delText>: Creating a worklist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D31CB1" w:rsidRPr="007A152E" w:rsidDel="00327F2C" w14:paraId="3A292E92" w14:textId="42CE732F" w:rsidTr="007E1303">
        <w:trPr>
          <w:cantSplit/>
          <w:trHeight w:val="288"/>
          <w:tblHeader/>
          <w:del w:id="4162" w:author="Sayali Dev" w:date="2018-02-21T13:28:00Z"/>
        </w:trPr>
        <w:tc>
          <w:tcPr>
            <w:tcW w:w="2790" w:type="dxa"/>
            <w:shd w:val="clear" w:color="auto" w:fill="BFBFBF"/>
            <w:vAlign w:val="center"/>
          </w:tcPr>
          <w:p w14:paraId="4E2440B3" w14:textId="32388460" w:rsidR="00D31CB1" w:rsidRPr="007A152E" w:rsidDel="00327F2C" w:rsidRDefault="00D31CB1" w:rsidP="007E1303">
            <w:pPr>
              <w:rPr>
                <w:del w:id="4163" w:author="Sayali Dev" w:date="2018-02-21T13:28:00Z"/>
                <w:b/>
              </w:rPr>
            </w:pPr>
            <w:del w:id="4164" w:author="Sayali Dev" w:date="2018-02-21T13:28:00Z">
              <w:r w:rsidDel="00327F2C">
                <w:rPr>
                  <w:b/>
                </w:rPr>
                <w:delText>Field</w:delText>
              </w:r>
            </w:del>
          </w:p>
        </w:tc>
        <w:tc>
          <w:tcPr>
            <w:tcW w:w="7020" w:type="dxa"/>
            <w:shd w:val="clear" w:color="auto" w:fill="BFBFBF"/>
            <w:vAlign w:val="center"/>
          </w:tcPr>
          <w:p w14:paraId="5FD2EF0A" w14:textId="233BA8FB" w:rsidR="00D31CB1" w:rsidRPr="007A152E" w:rsidDel="00327F2C" w:rsidRDefault="00D31CB1" w:rsidP="007E1303">
            <w:pPr>
              <w:rPr>
                <w:del w:id="4165" w:author="Sayali Dev" w:date="2018-02-21T13:28:00Z"/>
                <w:b/>
              </w:rPr>
            </w:pPr>
            <w:del w:id="4166" w:author="Sayali Dev" w:date="2018-02-21T13:28:00Z">
              <w:r w:rsidRPr="007A152E" w:rsidDel="00327F2C">
                <w:rPr>
                  <w:b/>
                </w:rPr>
                <w:delText>Description</w:delText>
              </w:r>
            </w:del>
          </w:p>
        </w:tc>
      </w:tr>
      <w:tr w:rsidR="00D31CB1" w:rsidDel="00327F2C" w14:paraId="53CD67A4" w14:textId="4881B76D" w:rsidTr="007E1303">
        <w:trPr>
          <w:cantSplit/>
          <w:trHeight w:val="288"/>
          <w:del w:id="4167" w:author="Sayali Dev" w:date="2018-02-21T13:28:00Z"/>
        </w:trPr>
        <w:tc>
          <w:tcPr>
            <w:tcW w:w="2790" w:type="dxa"/>
            <w:vAlign w:val="center"/>
          </w:tcPr>
          <w:p w14:paraId="58EC6C02" w14:textId="684AE6AE" w:rsidR="00D31CB1" w:rsidRPr="007A152E" w:rsidDel="00327F2C" w:rsidRDefault="00D31CB1" w:rsidP="007E1303">
            <w:pPr>
              <w:rPr>
                <w:del w:id="4168" w:author="Sayali Dev" w:date="2018-02-21T13:28:00Z"/>
                <w:b/>
              </w:rPr>
            </w:pPr>
            <w:del w:id="4169" w:author="Sayali Dev" w:date="2018-02-21T13:28:00Z">
              <w:r w:rsidDel="00327F2C">
                <w:rPr>
                  <w:b/>
                </w:rPr>
                <w:delText>Worklist Name</w:delText>
              </w:r>
              <w:r w:rsidRPr="006744E4" w:rsidDel="00327F2C">
                <w:rPr>
                  <w:color w:val="FF0000"/>
                </w:rPr>
                <w:delText>*</w:delText>
              </w:r>
            </w:del>
          </w:p>
        </w:tc>
        <w:tc>
          <w:tcPr>
            <w:tcW w:w="7020" w:type="dxa"/>
            <w:vAlign w:val="center"/>
          </w:tcPr>
          <w:p w14:paraId="00F861D2" w14:textId="08C6AA58" w:rsidR="00D31CB1" w:rsidDel="00327F2C" w:rsidRDefault="00D31CB1" w:rsidP="007E1303">
            <w:pPr>
              <w:rPr>
                <w:del w:id="4170" w:author="Sayali Dev" w:date="2018-02-21T13:28:00Z"/>
              </w:rPr>
            </w:pPr>
            <w:del w:id="4171" w:author="Sayali Dev" w:date="2018-02-21T13:28:00Z">
              <w:r w:rsidDel="00327F2C">
                <w:delText xml:space="preserve">Type a name for the worklist. </w:delText>
              </w:r>
            </w:del>
          </w:p>
        </w:tc>
      </w:tr>
      <w:tr w:rsidR="00D31CB1" w:rsidDel="00327F2C" w14:paraId="42511C66" w14:textId="2C0726E3" w:rsidTr="007E1303">
        <w:trPr>
          <w:cantSplit/>
          <w:trHeight w:val="288"/>
          <w:del w:id="4172" w:author="Sayali Dev" w:date="2018-02-21T13:28:00Z"/>
        </w:trPr>
        <w:tc>
          <w:tcPr>
            <w:tcW w:w="2790" w:type="dxa"/>
            <w:vAlign w:val="center"/>
          </w:tcPr>
          <w:p w14:paraId="0A0DDAD2" w14:textId="5677B77D" w:rsidR="00D31CB1" w:rsidRPr="007A152E" w:rsidDel="00327F2C" w:rsidRDefault="00D31CB1" w:rsidP="007E1303">
            <w:pPr>
              <w:rPr>
                <w:del w:id="4173" w:author="Sayali Dev" w:date="2018-02-21T13:28:00Z"/>
                <w:b/>
              </w:rPr>
            </w:pPr>
            <w:del w:id="4174" w:author="Sayali Dev" w:date="2018-02-21T13:28:00Z">
              <w:r w:rsidDel="00327F2C">
                <w:rPr>
                  <w:b/>
                </w:rPr>
                <w:delText>Security</w:delText>
              </w:r>
              <w:r w:rsidRPr="006744E4" w:rsidDel="00327F2C">
                <w:rPr>
                  <w:color w:val="FF0000"/>
                </w:rPr>
                <w:delText>*</w:delText>
              </w:r>
            </w:del>
          </w:p>
        </w:tc>
        <w:tc>
          <w:tcPr>
            <w:tcW w:w="7020" w:type="dxa"/>
            <w:vAlign w:val="center"/>
          </w:tcPr>
          <w:p w14:paraId="509059DE" w14:textId="783C9116" w:rsidR="00D31CB1" w:rsidDel="00327F2C" w:rsidRDefault="00D31CB1" w:rsidP="007E1303">
            <w:pPr>
              <w:pStyle w:val="BodyText"/>
              <w:ind w:right="540"/>
              <w:rPr>
                <w:del w:id="4175" w:author="Sayali Dev" w:date="2018-02-21T13:28:00Z"/>
              </w:rPr>
            </w:pPr>
            <w:del w:id="4176" w:author="Sayali Dev" w:date="2018-02-21T13:28:00Z">
              <w:r w:rsidDel="00327F2C">
                <w:delText xml:space="preserve">Click the appropriate security for this worklist. </w:delText>
              </w:r>
            </w:del>
          </w:p>
          <w:p w14:paraId="4CD48099" w14:textId="28530B61" w:rsidR="00D31CB1" w:rsidDel="00327F2C" w:rsidRDefault="00D31CB1" w:rsidP="007E1303">
            <w:pPr>
              <w:pStyle w:val="BodyText"/>
              <w:ind w:right="540"/>
              <w:rPr>
                <w:del w:id="4177" w:author="Sayali Dev" w:date="2018-02-21T13:28:00Z"/>
                <w:b/>
                <w:lang w:val="en-US"/>
              </w:rPr>
            </w:pPr>
            <w:del w:id="4178" w:author="Sayali Dev" w:date="2018-02-21T13:28:00Z">
              <w:r w:rsidRPr="00B84049" w:rsidDel="00327F2C">
                <w:rPr>
                  <w:b/>
                </w:rPr>
                <w:delText xml:space="preserve">Note: </w:delText>
              </w:r>
            </w:del>
          </w:p>
          <w:p w14:paraId="0F565D74" w14:textId="26FB1E46" w:rsidR="00D31CB1" w:rsidDel="00327F2C" w:rsidRDefault="00D31CB1" w:rsidP="007E1303">
            <w:pPr>
              <w:pStyle w:val="BodyText"/>
              <w:numPr>
                <w:ilvl w:val="0"/>
                <w:numId w:val="146"/>
              </w:numPr>
              <w:ind w:right="540"/>
              <w:rPr>
                <w:del w:id="4179" w:author="Sayali Dev" w:date="2018-02-21T13:28:00Z"/>
              </w:rPr>
            </w:pPr>
            <w:del w:id="4180" w:author="Sayali Dev" w:date="2018-02-21T13:28:00Z">
              <w:r w:rsidRPr="0036215D" w:rsidDel="00327F2C">
                <w:rPr>
                  <w:b/>
                </w:rPr>
                <w:delText>Private</w:delText>
              </w:r>
              <w:r w:rsidDel="00327F2C">
                <w:delText>: Can be viewed, modified or deleted only by the creator of the worklist. Cannot be viewed by other users.</w:delText>
              </w:r>
            </w:del>
          </w:p>
          <w:p w14:paraId="7F4BE5E2" w14:textId="6E8C77E6" w:rsidR="00D31CB1" w:rsidDel="00327F2C" w:rsidRDefault="00D31CB1" w:rsidP="007E1303">
            <w:pPr>
              <w:pStyle w:val="BodyText"/>
              <w:numPr>
                <w:ilvl w:val="0"/>
                <w:numId w:val="146"/>
              </w:numPr>
              <w:ind w:right="540"/>
              <w:rPr>
                <w:del w:id="4181" w:author="Sayali Dev" w:date="2018-02-21T13:28:00Z"/>
              </w:rPr>
            </w:pPr>
            <w:del w:id="4182" w:author="Sayali Dev" w:date="2018-02-21T13:28:00Z">
              <w:r w:rsidRPr="0036215D" w:rsidDel="00327F2C">
                <w:rPr>
                  <w:b/>
                </w:rPr>
                <w:delText>Shared – Read-Only</w:delText>
              </w:r>
              <w:r w:rsidDel="00327F2C">
                <w:delText>: Can be viewed and used by any other authorized users within the organization. Can be viewed, modified or deleted only by the creator of the worklist.</w:delText>
              </w:r>
            </w:del>
          </w:p>
          <w:p w14:paraId="1DBEF887" w14:textId="7F10367C" w:rsidR="00D31CB1" w:rsidRPr="0054294E" w:rsidDel="00327F2C" w:rsidRDefault="00D31CB1" w:rsidP="007E1303">
            <w:pPr>
              <w:pStyle w:val="BodyText"/>
              <w:numPr>
                <w:ilvl w:val="0"/>
                <w:numId w:val="146"/>
              </w:numPr>
              <w:ind w:right="540"/>
              <w:rPr>
                <w:del w:id="4183" w:author="Sayali Dev" w:date="2018-02-21T13:28:00Z"/>
              </w:rPr>
            </w:pPr>
            <w:del w:id="4184" w:author="Sayali Dev" w:date="2018-02-21T13:28:00Z">
              <w:r w:rsidRPr="0036215D" w:rsidDel="00327F2C">
                <w:rPr>
                  <w:b/>
                </w:rPr>
                <w:delText>Shared – Read-Write</w:delText>
              </w:r>
              <w:r w:rsidDel="00327F2C">
                <w:delText>: Can be viewed or modified by any authorized user within the organization. Only the creator of the worklist can change the security level or delete the worklist.</w:delText>
              </w:r>
            </w:del>
          </w:p>
        </w:tc>
      </w:tr>
    </w:tbl>
    <w:p w14:paraId="3CBB483A" w14:textId="296BA56A" w:rsidR="00D31CB1" w:rsidDel="00327F2C" w:rsidRDefault="00D31CB1" w:rsidP="00D31CB1">
      <w:pPr>
        <w:pStyle w:val="BodyText"/>
        <w:ind w:left="720" w:right="540"/>
        <w:rPr>
          <w:del w:id="4185" w:author="Sayali Dev" w:date="2018-02-21T13:28:00Z"/>
        </w:rPr>
      </w:pPr>
    </w:p>
    <w:p w14:paraId="77CEA45F" w14:textId="24672DA8" w:rsidR="00D31CB1" w:rsidDel="00327F2C" w:rsidRDefault="00D31CB1" w:rsidP="00D31CB1">
      <w:pPr>
        <w:pStyle w:val="BodyText"/>
        <w:numPr>
          <w:ilvl w:val="0"/>
          <w:numId w:val="145"/>
        </w:numPr>
        <w:ind w:right="540"/>
        <w:rPr>
          <w:del w:id="4186" w:author="Sayali Dev" w:date="2018-02-21T13:28:00Z"/>
        </w:rPr>
      </w:pPr>
      <w:del w:id="4187" w:author="Sayali Dev" w:date="2018-02-21T13:28:00Z">
        <w:r w:rsidDel="00327F2C">
          <w:delText xml:space="preserve">To add a known biospecimen to the worklist, in the </w:delText>
        </w:r>
        <w:r w:rsidRPr="008100CC" w:rsidDel="00327F2C">
          <w:rPr>
            <w:b/>
          </w:rPr>
          <w:delText>Identifier</w:delText>
        </w:r>
        <w:r w:rsidDel="00327F2C">
          <w:delText xml:space="preserve"> box, type the appropriate kit or biospecimen identifier, and then click </w:delText>
        </w:r>
        <w:r w:rsidRPr="008100CC" w:rsidDel="00327F2C">
          <w:rPr>
            <w:b/>
          </w:rPr>
          <w:delText>ADD</w:delText>
        </w:r>
        <w:r w:rsidDel="00327F2C">
          <w:delText>.</w:delText>
        </w:r>
      </w:del>
    </w:p>
    <w:p w14:paraId="4D84BF68" w14:textId="72DC4B05" w:rsidR="00D31CB1" w:rsidDel="00327F2C" w:rsidRDefault="00D31CB1" w:rsidP="00D31CB1">
      <w:pPr>
        <w:pStyle w:val="BodyText"/>
        <w:ind w:right="540" w:firstLine="720"/>
        <w:rPr>
          <w:del w:id="4188" w:author="Sayali Dev" w:date="2018-02-21T13:28:00Z"/>
        </w:rPr>
      </w:pPr>
      <w:del w:id="4189" w:author="Sayali Dev" w:date="2018-02-21T13:28:00Z">
        <w:r w:rsidRPr="008100CC" w:rsidDel="00327F2C">
          <w:rPr>
            <w:b/>
          </w:rPr>
          <w:delText>Note:</w:delText>
        </w:r>
        <w:r w:rsidDel="00327F2C">
          <w:delText xml:space="preserve"> You can add multiple known biospecimens. </w:delText>
        </w:r>
      </w:del>
    </w:p>
    <w:p w14:paraId="78AFCC06" w14:textId="317E678D" w:rsidR="00D31CB1" w:rsidDel="00327F2C" w:rsidRDefault="00D31CB1" w:rsidP="00D31CB1">
      <w:pPr>
        <w:pStyle w:val="BodyText"/>
        <w:ind w:left="720" w:right="540"/>
        <w:rPr>
          <w:del w:id="4190" w:author="Sayali Dev" w:date="2018-02-21T13:28:00Z"/>
        </w:rPr>
      </w:pPr>
      <w:del w:id="4191" w:author="Sayali Dev" w:date="2018-02-21T13:28:00Z">
        <w:r w:rsidDel="00327F2C">
          <w:delText xml:space="preserve">The biospecimens appear on the </w:delText>
        </w:r>
        <w:r w:rsidRPr="008100CC" w:rsidDel="00327F2C">
          <w:rPr>
            <w:b/>
          </w:rPr>
          <w:delText>Create/Modify Worklist</w:delText>
        </w:r>
        <w:r w:rsidDel="00327F2C">
          <w:delText xml:space="preserve"> page.</w:delText>
        </w:r>
      </w:del>
    </w:p>
    <w:p w14:paraId="0B32FAD1" w14:textId="59576144" w:rsidR="00D31CB1" w:rsidDel="00327F2C" w:rsidRDefault="00D31CB1" w:rsidP="00D31CB1">
      <w:pPr>
        <w:pStyle w:val="BodyText"/>
        <w:ind w:left="360" w:right="540"/>
        <w:rPr>
          <w:del w:id="4192" w:author="Sayali Dev" w:date="2018-02-21T13:28:00Z"/>
        </w:rPr>
      </w:pPr>
    </w:p>
    <w:p w14:paraId="3DCCE87C" w14:textId="3409F6E1" w:rsidR="00D31CB1" w:rsidRPr="0096544F" w:rsidDel="00327F2C" w:rsidRDefault="00D31CB1" w:rsidP="00D31CB1">
      <w:pPr>
        <w:pStyle w:val="BodyText"/>
        <w:numPr>
          <w:ilvl w:val="0"/>
          <w:numId w:val="193"/>
        </w:numPr>
        <w:ind w:right="540"/>
        <w:rPr>
          <w:del w:id="4193" w:author="Sayali Dev" w:date="2018-02-21T13:28:00Z"/>
          <w:lang w:val="en-US"/>
        </w:rPr>
      </w:pPr>
      <w:del w:id="4194" w:author="Sayali Dev" w:date="2018-02-21T13:28:00Z">
        <w:r w:rsidDel="00327F2C">
          <w:delText xml:space="preserve">To </w:delText>
        </w:r>
        <w:r w:rsidRPr="0096544F" w:rsidDel="00327F2C">
          <w:rPr>
            <w:lang w:val="en-US"/>
          </w:rPr>
          <w:delText xml:space="preserve">search and </w:delText>
        </w:r>
        <w:r w:rsidDel="00327F2C">
          <w:delText xml:space="preserve">select additional </w:delText>
        </w:r>
        <w:r w:rsidRPr="0096544F" w:rsidDel="00327F2C">
          <w:rPr>
            <w:lang w:val="en-US"/>
          </w:rPr>
          <w:delText>biospecimen</w:delText>
        </w:r>
        <w:r w:rsidDel="00327F2C">
          <w:delText>s</w:delText>
        </w:r>
        <w:r w:rsidRPr="0096544F" w:rsidDel="00327F2C">
          <w:rPr>
            <w:lang w:val="en-US"/>
          </w:rPr>
          <w:delText xml:space="preserve"> </w:delText>
        </w:r>
        <w:r w:rsidDel="00327F2C">
          <w:rPr>
            <w:lang w:val="en-US"/>
          </w:rPr>
          <w:delText xml:space="preserve">by Basic, Inventory or </w:delText>
        </w:r>
        <w:r w:rsidRPr="0096544F" w:rsidDel="00327F2C">
          <w:rPr>
            <w:lang w:val="en-US"/>
          </w:rPr>
          <w:delText xml:space="preserve">LIMS </w:delText>
        </w:r>
        <w:r w:rsidDel="00327F2C">
          <w:rPr>
            <w:lang w:val="en-US"/>
          </w:rPr>
          <w:delText>data:</w:delText>
        </w:r>
      </w:del>
    </w:p>
    <w:p w14:paraId="78FFBE9A" w14:textId="0BA9942A" w:rsidR="00D31CB1" w:rsidRPr="0096544F" w:rsidDel="00327F2C" w:rsidRDefault="00D31CB1" w:rsidP="00D31CB1">
      <w:pPr>
        <w:pStyle w:val="BodyText"/>
        <w:numPr>
          <w:ilvl w:val="0"/>
          <w:numId w:val="194"/>
        </w:numPr>
        <w:tabs>
          <w:tab w:val="left" w:pos="1440"/>
        </w:tabs>
        <w:ind w:left="1440" w:right="540"/>
        <w:rPr>
          <w:del w:id="4195" w:author="Sayali Dev" w:date="2018-02-21T13:28:00Z"/>
        </w:rPr>
      </w:pPr>
      <w:del w:id="4196" w:author="Sayali Dev" w:date="2018-02-21T13:28:00Z">
        <w:r w:rsidDel="00327F2C">
          <w:rPr>
            <w:lang w:val="en-US"/>
          </w:rPr>
          <w:delText>C</w:delText>
        </w:r>
        <w:r w:rsidRPr="00FF2F16" w:rsidDel="00327F2C">
          <w:delText xml:space="preserve">lick the </w:delText>
        </w:r>
        <w:r w:rsidRPr="0096544F" w:rsidDel="00327F2C">
          <w:rPr>
            <w:b/>
          </w:rPr>
          <w:delText>Search Inventory</w:delText>
        </w:r>
        <w:r w:rsidDel="00327F2C">
          <w:delText xml:space="preserve"> link.</w:delText>
        </w:r>
        <w:r w:rsidDel="00327F2C">
          <w:rPr>
            <w:lang w:val="en-US"/>
          </w:rPr>
          <w:br/>
        </w:r>
        <w:r w:rsidDel="00327F2C">
          <w:delText xml:space="preserve">The </w:delText>
        </w:r>
        <w:r w:rsidRPr="0096544F" w:rsidDel="00327F2C">
          <w:rPr>
            <w:b/>
          </w:rPr>
          <w:delText xml:space="preserve">Search Samples and Worklists </w:delText>
        </w:r>
        <w:r w:rsidDel="00327F2C">
          <w:delText>page appears</w:delText>
        </w:r>
        <w:r w:rsidDel="00327F2C">
          <w:rPr>
            <w:lang w:val="en-US"/>
          </w:rPr>
          <w:delText>.</w:delText>
        </w:r>
        <w:r w:rsidDel="00327F2C">
          <w:rPr>
            <w:lang w:val="en-US"/>
          </w:rPr>
          <w:br/>
        </w:r>
      </w:del>
    </w:p>
    <w:p w14:paraId="064006D2" w14:textId="464C3958" w:rsidR="00D31CB1" w:rsidRPr="0096544F" w:rsidDel="00327F2C" w:rsidRDefault="00D31CB1" w:rsidP="00D31CB1">
      <w:pPr>
        <w:pStyle w:val="BodyText"/>
        <w:numPr>
          <w:ilvl w:val="0"/>
          <w:numId w:val="194"/>
        </w:numPr>
        <w:tabs>
          <w:tab w:val="left" w:pos="1440"/>
        </w:tabs>
        <w:ind w:left="1440" w:right="540"/>
        <w:rPr>
          <w:del w:id="4197" w:author="Sayali Dev" w:date="2018-02-21T13:28:00Z"/>
        </w:rPr>
      </w:pPr>
      <w:del w:id="4198" w:author="Sayali Dev" w:date="2018-02-21T13:28:00Z">
        <w:r w:rsidDel="00327F2C">
          <w:delText>Select the appropriate checkbox</w:delText>
        </w:r>
        <w:r w:rsidDel="00327F2C">
          <w:rPr>
            <w:lang w:val="en-US"/>
          </w:rPr>
          <w:delText xml:space="preserve"> to display the Basic, Inventory or LIMS search fields</w:delText>
        </w:r>
        <w:r w:rsidDel="00327F2C">
          <w:delText>.</w:delText>
        </w:r>
        <w:r w:rsidRPr="0096544F" w:rsidDel="00327F2C">
          <w:rPr>
            <w:lang w:val="en-US"/>
          </w:rPr>
          <w:br/>
        </w:r>
        <w:r w:rsidRPr="0096544F" w:rsidDel="00327F2C">
          <w:rPr>
            <w:b/>
          </w:rPr>
          <w:delText xml:space="preserve">Note: </w:delText>
        </w:r>
        <w:r w:rsidDel="00327F2C">
          <w:delText xml:space="preserve">You can select more than one checkbox. </w:delText>
        </w:r>
        <w:r w:rsidRPr="0096544F" w:rsidDel="00327F2C">
          <w:rPr>
            <w:lang w:val="en-US"/>
          </w:rPr>
          <w:br/>
        </w:r>
        <w:r w:rsidDel="00327F2C">
          <w:delText xml:space="preserve">The search fields </w:delText>
        </w:r>
        <w:r w:rsidRPr="0096544F" w:rsidDel="00327F2C">
          <w:rPr>
            <w:lang w:val="en-US"/>
          </w:rPr>
          <w:delText xml:space="preserve">associated with your selection </w:delText>
        </w:r>
        <w:r w:rsidDel="00327F2C">
          <w:delText>appear.</w:delText>
        </w:r>
        <w:r w:rsidRPr="0096544F" w:rsidDel="00327F2C">
          <w:rPr>
            <w:lang w:val="en-US"/>
          </w:rPr>
          <w:br/>
        </w:r>
      </w:del>
    </w:p>
    <w:p w14:paraId="615256EA" w14:textId="4D1EDCD0" w:rsidR="00D31CB1" w:rsidDel="00327F2C" w:rsidRDefault="00D31CB1" w:rsidP="00D31CB1">
      <w:pPr>
        <w:pStyle w:val="BodyText"/>
        <w:ind w:left="1350" w:right="540"/>
        <w:rPr>
          <w:del w:id="4199" w:author="Sayali Dev" w:date="2018-02-21T13:28:00Z"/>
        </w:rPr>
      </w:pPr>
      <w:del w:id="4200" w:author="Sayali Dev" w:date="2018-02-21T13:28:00Z">
        <w:r w:rsidRPr="001417E7" w:rsidDel="00327F2C">
          <w:rPr>
            <w:noProof/>
          </w:rPr>
          <w:drawing>
            <wp:inline distT="0" distB="0" distL="0" distR="0" wp14:anchorId="18141231" wp14:editId="550AB233">
              <wp:extent cx="5960110" cy="2784475"/>
              <wp:effectExtent l="19050" t="19050" r="21590" b="15875"/>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0110" cy="2784475"/>
                      </a:xfrm>
                      <a:prstGeom prst="rect">
                        <a:avLst/>
                      </a:prstGeom>
                      <a:noFill/>
                      <a:ln w="3175">
                        <a:solidFill>
                          <a:schemeClr val="tx1"/>
                        </a:solidFill>
                      </a:ln>
                    </pic:spPr>
                  </pic:pic>
                </a:graphicData>
              </a:graphic>
            </wp:inline>
          </w:drawing>
        </w:r>
      </w:del>
    </w:p>
    <w:p w14:paraId="2EDD4ACA" w14:textId="3077C4E7" w:rsidR="00D31CB1" w:rsidDel="00327F2C" w:rsidRDefault="00D31CB1" w:rsidP="00D31CB1">
      <w:pPr>
        <w:pStyle w:val="Figure"/>
        <w:tabs>
          <w:tab w:val="clear" w:pos="1710"/>
          <w:tab w:val="clear" w:pos="1980"/>
          <w:tab w:val="num" w:pos="1800"/>
          <w:tab w:val="num" w:pos="2250"/>
        </w:tabs>
        <w:ind w:left="1620" w:hanging="432"/>
        <w:rPr>
          <w:del w:id="4201" w:author="Sayali Dev" w:date="2018-02-21T13:28:00Z"/>
        </w:rPr>
      </w:pPr>
      <w:del w:id="4202" w:author="Sayali Dev" w:date="2018-02-21T13:28:00Z">
        <w:r w:rsidDel="00327F2C">
          <w:delText>Search Samples window – search fields</w:delText>
        </w:r>
      </w:del>
    </w:p>
    <w:p w14:paraId="7A8B03EA" w14:textId="7DC9A29D" w:rsidR="00D31CB1" w:rsidRPr="009B2B67" w:rsidDel="00327F2C" w:rsidRDefault="00D31CB1" w:rsidP="00D31CB1">
      <w:pPr>
        <w:rPr>
          <w:del w:id="4203" w:author="Sayali Dev" w:date="2018-02-21T13:28:00Z"/>
        </w:rPr>
      </w:pPr>
    </w:p>
    <w:p w14:paraId="46980A96" w14:textId="03C43457" w:rsidR="00320B97" w:rsidDel="00327F2C" w:rsidRDefault="00D31CB1">
      <w:pPr>
        <w:pStyle w:val="BodyText"/>
        <w:ind w:left="1440" w:right="270"/>
        <w:rPr>
          <w:del w:id="4204" w:author="Sayali Dev" w:date="2018-02-21T13:28:00Z"/>
        </w:rPr>
        <w:pPrChange w:id="4205" w:author="Sayali Dev" w:date="2018-02-05T13:24:00Z">
          <w:pPr>
            <w:pStyle w:val="BodyText"/>
            <w:numPr>
              <w:numId w:val="194"/>
            </w:numPr>
            <w:ind w:left="1440" w:right="270" w:hanging="360"/>
          </w:pPr>
        </w:pPrChange>
      </w:pPr>
      <w:del w:id="4206" w:author="Sayali Dev" w:date="2018-02-21T13:28:00Z">
        <w:r w:rsidDel="00327F2C">
          <w:delText>Enter</w:delText>
        </w:r>
        <w:r w:rsidRPr="008B0550" w:rsidDel="00327F2C">
          <w:delText xml:space="preserve"> appropriate</w:delText>
        </w:r>
        <w:r w:rsidDel="00327F2C">
          <w:delText xml:space="preserve"> information in each field. </w:delText>
        </w:r>
        <w:r w:rsidDel="00327F2C">
          <w:rPr>
            <w:lang w:val="en-US"/>
          </w:rPr>
          <w:delText>F</w:delText>
        </w:r>
        <w:r w:rsidDel="00327F2C">
          <w:delText xml:space="preserve">ollowing table lists each field and its description. </w:delText>
        </w:r>
        <w:r w:rsidDel="00327F2C">
          <w:rPr>
            <w:lang w:val="en-US"/>
          </w:rPr>
          <w:br/>
        </w:r>
        <w:r w:rsidRPr="002D106A" w:rsidDel="00327F2C">
          <w:rPr>
            <w:b/>
          </w:rPr>
          <w:delText xml:space="preserve">Note: </w:delText>
        </w:r>
        <w:r w:rsidDel="00327F2C">
          <w:delText xml:space="preserve">You can specify multiple search criteria. </w:delText>
        </w:r>
      </w:del>
    </w:p>
    <w:p w14:paraId="354D7BD8" w14:textId="1918AD4C" w:rsidR="00D31CB1" w:rsidDel="00327F2C" w:rsidRDefault="00D31CB1" w:rsidP="00D31CB1">
      <w:pPr>
        <w:pStyle w:val="BodyText"/>
        <w:ind w:left="720" w:right="270"/>
        <w:rPr>
          <w:del w:id="4207" w:author="Sayali Dev" w:date="2018-02-21T13:28:00Z"/>
        </w:rPr>
      </w:pPr>
    </w:p>
    <w:p w14:paraId="7894D0C0" w14:textId="137DBC29" w:rsidR="00D31CB1" w:rsidDel="00327F2C" w:rsidRDefault="00D31CB1" w:rsidP="00D31CB1">
      <w:pPr>
        <w:pStyle w:val="Caption"/>
        <w:ind w:left="1440"/>
        <w:rPr>
          <w:del w:id="4208" w:author="Sayali Dev" w:date="2018-02-21T13:28:00Z"/>
        </w:rPr>
      </w:pPr>
      <w:del w:id="4209"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4210" w:author="Sayali Dev" w:date="2018-02-02T13:47:00Z">
        <w:r w:rsidDel="00EB76E3">
          <w:rPr>
            <w:noProof/>
          </w:rPr>
          <w:delText>42</w:delText>
        </w:r>
      </w:del>
      <w:del w:id="4211" w:author="Sayali Dev" w:date="2018-02-21T13:28:00Z">
        <w:r w:rsidR="006C608D" w:rsidDel="00327F2C">
          <w:rPr>
            <w:b w:val="0"/>
            <w:bCs w:val="0"/>
            <w:noProof/>
          </w:rPr>
          <w:fldChar w:fldCharType="end"/>
        </w:r>
        <w:r w:rsidDel="00327F2C">
          <w:delText>: Selecting additional biospecimens</w:delText>
        </w:r>
      </w:del>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D31CB1" w:rsidRPr="007A152E" w:rsidDel="00327F2C" w14:paraId="7F310AFB" w14:textId="05EC0D61" w:rsidTr="007E1303">
        <w:trPr>
          <w:cantSplit/>
          <w:trHeight w:val="288"/>
          <w:tblHeader/>
          <w:del w:id="4212" w:author="Sayali Dev" w:date="2018-02-21T13:28:00Z"/>
        </w:trPr>
        <w:tc>
          <w:tcPr>
            <w:tcW w:w="2430" w:type="dxa"/>
            <w:shd w:val="clear" w:color="auto" w:fill="BFBFBF"/>
            <w:vAlign w:val="center"/>
          </w:tcPr>
          <w:p w14:paraId="00195A4D" w14:textId="24E0E728" w:rsidR="00D31CB1" w:rsidRPr="007A152E" w:rsidDel="00327F2C" w:rsidRDefault="00D31CB1" w:rsidP="007E1303">
            <w:pPr>
              <w:rPr>
                <w:del w:id="4213" w:author="Sayali Dev" w:date="2018-02-21T13:28:00Z"/>
                <w:b/>
              </w:rPr>
            </w:pPr>
            <w:del w:id="4214" w:author="Sayali Dev" w:date="2018-02-21T13:28:00Z">
              <w:r w:rsidDel="00327F2C">
                <w:rPr>
                  <w:b/>
                </w:rPr>
                <w:delText>Field</w:delText>
              </w:r>
            </w:del>
          </w:p>
        </w:tc>
        <w:tc>
          <w:tcPr>
            <w:tcW w:w="6300" w:type="dxa"/>
            <w:shd w:val="clear" w:color="auto" w:fill="BFBFBF"/>
            <w:vAlign w:val="center"/>
          </w:tcPr>
          <w:p w14:paraId="67A9FBE2" w14:textId="127AA3D6" w:rsidR="00D31CB1" w:rsidRPr="007A152E" w:rsidDel="00327F2C" w:rsidRDefault="00D31CB1" w:rsidP="007E1303">
            <w:pPr>
              <w:rPr>
                <w:del w:id="4215" w:author="Sayali Dev" w:date="2018-02-21T13:28:00Z"/>
                <w:b/>
              </w:rPr>
            </w:pPr>
            <w:del w:id="4216" w:author="Sayali Dev" w:date="2018-02-21T13:28:00Z">
              <w:r w:rsidRPr="007A152E" w:rsidDel="00327F2C">
                <w:rPr>
                  <w:b/>
                </w:rPr>
                <w:delText>Description</w:delText>
              </w:r>
            </w:del>
          </w:p>
        </w:tc>
      </w:tr>
      <w:tr w:rsidR="00D31CB1" w:rsidDel="00327F2C" w14:paraId="04E0EB0C" w14:textId="395867EB" w:rsidTr="007E1303">
        <w:trPr>
          <w:cantSplit/>
          <w:trHeight w:val="288"/>
          <w:del w:id="4217" w:author="Sayali Dev" w:date="2018-02-21T13:28:00Z"/>
        </w:trPr>
        <w:tc>
          <w:tcPr>
            <w:tcW w:w="8730" w:type="dxa"/>
            <w:gridSpan w:val="2"/>
            <w:shd w:val="clear" w:color="auto" w:fill="BFBFBF"/>
            <w:vAlign w:val="center"/>
          </w:tcPr>
          <w:p w14:paraId="177F2CA8" w14:textId="4640A721" w:rsidR="00D31CB1" w:rsidDel="00327F2C" w:rsidRDefault="00D31CB1" w:rsidP="007E1303">
            <w:pPr>
              <w:rPr>
                <w:del w:id="4218" w:author="Sayali Dev" w:date="2018-02-21T13:28:00Z"/>
              </w:rPr>
            </w:pPr>
            <w:del w:id="4219" w:author="Sayali Dev" w:date="2018-02-21T13:28:00Z">
              <w:r w:rsidRPr="005C22E1" w:rsidDel="00327F2C">
                <w:rPr>
                  <w:b/>
                </w:rPr>
                <w:delText>Basic</w:delText>
              </w:r>
              <w:r w:rsidDel="00327F2C">
                <w:delText xml:space="preserve"> search fields</w:delText>
              </w:r>
            </w:del>
          </w:p>
        </w:tc>
      </w:tr>
      <w:tr w:rsidR="00D31CB1" w:rsidDel="00327F2C" w14:paraId="71D1E179" w14:textId="3C1FA4E4" w:rsidTr="007E1303">
        <w:trPr>
          <w:cantSplit/>
          <w:trHeight w:val="288"/>
          <w:del w:id="4220" w:author="Sayali Dev" w:date="2018-02-21T13:28:00Z"/>
        </w:trPr>
        <w:tc>
          <w:tcPr>
            <w:tcW w:w="2430" w:type="dxa"/>
            <w:vAlign w:val="center"/>
          </w:tcPr>
          <w:p w14:paraId="43A5DFCF" w14:textId="3F740D16" w:rsidR="00D31CB1" w:rsidDel="00327F2C" w:rsidRDefault="00D31CB1" w:rsidP="007E1303">
            <w:pPr>
              <w:rPr>
                <w:del w:id="4221" w:author="Sayali Dev" w:date="2018-02-21T13:28:00Z"/>
                <w:b/>
              </w:rPr>
            </w:pPr>
            <w:del w:id="4222" w:author="Sayali Dev" w:date="2018-02-21T13:28:00Z">
              <w:r w:rsidDel="00327F2C">
                <w:rPr>
                  <w:b/>
                </w:rPr>
                <w:delText>Identifier</w:delText>
              </w:r>
            </w:del>
          </w:p>
        </w:tc>
        <w:tc>
          <w:tcPr>
            <w:tcW w:w="6300" w:type="dxa"/>
            <w:vAlign w:val="center"/>
          </w:tcPr>
          <w:p w14:paraId="4D87E7BB" w14:textId="06D5335A" w:rsidR="00D31CB1" w:rsidDel="00327F2C" w:rsidRDefault="00D31CB1" w:rsidP="007E1303">
            <w:pPr>
              <w:rPr>
                <w:del w:id="4223" w:author="Sayali Dev" w:date="2018-02-21T13:28:00Z"/>
              </w:rPr>
            </w:pPr>
            <w:del w:id="4224" w:author="Sayali Dev" w:date="2018-02-21T13:28:00Z">
              <w:r w:rsidDel="00327F2C">
                <w:delText xml:space="preserve">Type a biospecimen identifier to search for a specific biospecimen. </w:delText>
              </w:r>
            </w:del>
          </w:p>
        </w:tc>
      </w:tr>
      <w:tr w:rsidR="00D31CB1" w:rsidDel="00327F2C" w14:paraId="4638AEC7" w14:textId="39D485DB" w:rsidTr="007E1303">
        <w:trPr>
          <w:cantSplit/>
          <w:trHeight w:val="288"/>
          <w:del w:id="4225" w:author="Sayali Dev" w:date="2018-02-21T13:28:00Z"/>
        </w:trPr>
        <w:tc>
          <w:tcPr>
            <w:tcW w:w="2430" w:type="dxa"/>
            <w:vAlign w:val="center"/>
          </w:tcPr>
          <w:p w14:paraId="1BC3D86B" w14:textId="5FADED19" w:rsidR="00D31CB1" w:rsidDel="00327F2C" w:rsidRDefault="00D31CB1" w:rsidP="007E1303">
            <w:pPr>
              <w:rPr>
                <w:del w:id="4226" w:author="Sayali Dev" w:date="2018-02-21T13:28:00Z"/>
                <w:b/>
              </w:rPr>
            </w:pPr>
            <w:del w:id="4227" w:author="Sayali Dev" w:date="2018-02-21T13:28:00Z">
              <w:r w:rsidDel="00327F2C">
                <w:rPr>
                  <w:b/>
                </w:rPr>
                <w:delText>Identifier Type</w:delText>
              </w:r>
            </w:del>
          </w:p>
        </w:tc>
        <w:tc>
          <w:tcPr>
            <w:tcW w:w="6300" w:type="dxa"/>
            <w:vAlign w:val="center"/>
          </w:tcPr>
          <w:p w14:paraId="43524548" w14:textId="7BAD1390" w:rsidR="00D31CB1" w:rsidDel="00327F2C" w:rsidRDefault="00D31CB1" w:rsidP="007E1303">
            <w:pPr>
              <w:rPr>
                <w:del w:id="4228" w:author="Sayali Dev" w:date="2018-02-21T13:28:00Z"/>
              </w:rPr>
            </w:pPr>
            <w:del w:id="4229" w:author="Sayali Dev" w:date="2018-02-21T13:28:00Z">
              <w:r w:rsidDel="00327F2C">
                <w:delText>Click one or more identifier types to search for all biospecimens with that identifier type.</w:delText>
              </w:r>
            </w:del>
          </w:p>
        </w:tc>
      </w:tr>
      <w:tr w:rsidR="00D31CB1" w:rsidDel="00327F2C" w14:paraId="131EFBC1" w14:textId="774026AA" w:rsidTr="007E1303">
        <w:trPr>
          <w:cantSplit/>
          <w:trHeight w:val="288"/>
          <w:del w:id="4230" w:author="Sayali Dev" w:date="2018-02-21T13:28:00Z"/>
        </w:trPr>
        <w:tc>
          <w:tcPr>
            <w:tcW w:w="2430" w:type="dxa"/>
            <w:vAlign w:val="center"/>
          </w:tcPr>
          <w:p w14:paraId="0795D70C" w14:textId="4A4DF04C" w:rsidR="00D31CB1" w:rsidDel="00327F2C" w:rsidRDefault="00D31CB1" w:rsidP="007E1303">
            <w:pPr>
              <w:rPr>
                <w:del w:id="4231" w:author="Sayali Dev" w:date="2018-02-21T13:28:00Z"/>
                <w:b/>
              </w:rPr>
            </w:pPr>
            <w:del w:id="4232" w:author="Sayali Dev" w:date="2018-02-21T13:28:00Z">
              <w:r w:rsidDel="00327F2C">
                <w:rPr>
                  <w:b/>
                </w:rPr>
                <w:delText>Project</w:delText>
              </w:r>
            </w:del>
          </w:p>
        </w:tc>
        <w:tc>
          <w:tcPr>
            <w:tcW w:w="6300" w:type="dxa"/>
            <w:vAlign w:val="center"/>
          </w:tcPr>
          <w:p w14:paraId="1A67972B" w14:textId="7CFFAA96" w:rsidR="00D31CB1" w:rsidDel="00327F2C" w:rsidRDefault="00D31CB1" w:rsidP="007E1303">
            <w:pPr>
              <w:rPr>
                <w:del w:id="4233" w:author="Sayali Dev" w:date="2018-02-21T13:28:00Z"/>
              </w:rPr>
            </w:pPr>
            <w:del w:id="4234" w:author="Sayali Dev" w:date="2018-02-21T13:28:00Z">
              <w:r w:rsidDel="00327F2C">
                <w:delText>Click the appropriate Project to search for all biospecimens associated with that Project.</w:delText>
              </w:r>
            </w:del>
          </w:p>
        </w:tc>
      </w:tr>
      <w:tr w:rsidR="00D31CB1" w:rsidDel="00327F2C" w14:paraId="6F2C9853" w14:textId="5ED4CAFE" w:rsidTr="007E1303">
        <w:trPr>
          <w:cantSplit/>
          <w:trHeight w:val="288"/>
          <w:del w:id="4235" w:author="Sayali Dev" w:date="2018-02-21T13:28:00Z"/>
        </w:trPr>
        <w:tc>
          <w:tcPr>
            <w:tcW w:w="2430" w:type="dxa"/>
            <w:vAlign w:val="center"/>
          </w:tcPr>
          <w:p w14:paraId="26ACD842" w14:textId="0206E2BA" w:rsidR="00D31CB1" w:rsidDel="00327F2C" w:rsidRDefault="00D31CB1" w:rsidP="007E1303">
            <w:pPr>
              <w:rPr>
                <w:del w:id="4236" w:author="Sayali Dev" w:date="2018-02-21T13:28:00Z"/>
                <w:b/>
              </w:rPr>
            </w:pPr>
            <w:del w:id="4237" w:author="Sayali Dev" w:date="2018-02-21T13:28:00Z">
              <w:r w:rsidDel="00327F2C">
                <w:rPr>
                  <w:b/>
                </w:rPr>
                <w:delText>Collection</w:delText>
              </w:r>
            </w:del>
          </w:p>
        </w:tc>
        <w:tc>
          <w:tcPr>
            <w:tcW w:w="6300" w:type="dxa"/>
            <w:vAlign w:val="center"/>
          </w:tcPr>
          <w:p w14:paraId="4FF117D8" w14:textId="3625AFC4" w:rsidR="00D31CB1" w:rsidDel="00327F2C" w:rsidRDefault="00D31CB1" w:rsidP="007E1303">
            <w:pPr>
              <w:rPr>
                <w:del w:id="4238" w:author="Sayali Dev" w:date="2018-02-21T13:28:00Z"/>
              </w:rPr>
            </w:pPr>
            <w:del w:id="4239" w:author="Sayali Dev" w:date="2018-02-21T13:28:00Z">
              <w:r w:rsidDel="00327F2C">
                <w:delText>Click the appropriate Collection to search for all biospecimens associated with that Collection.</w:delText>
              </w:r>
            </w:del>
          </w:p>
        </w:tc>
      </w:tr>
      <w:tr w:rsidR="00D31CB1" w:rsidDel="00327F2C" w14:paraId="57F43FA6" w14:textId="5C3B8983" w:rsidTr="007E1303">
        <w:trPr>
          <w:cantSplit/>
          <w:trHeight w:val="288"/>
          <w:del w:id="4240" w:author="Sayali Dev" w:date="2018-02-21T13:28:00Z"/>
        </w:trPr>
        <w:tc>
          <w:tcPr>
            <w:tcW w:w="8730" w:type="dxa"/>
            <w:gridSpan w:val="2"/>
            <w:shd w:val="clear" w:color="auto" w:fill="BFBFBF"/>
            <w:vAlign w:val="center"/>
          </w:tcPr>
          <w:p w14:paraId="1CDCA6B5" w14:textId="72A26CF9" w:rsidR="00D31CB1" w:rsidDel="00327F2C" w:rsidRDefault="00D31CB1" w:rsidP="007E1303">
            <w:pPr>
              <w:rPr>
                <w:del w:id="4241" w:author="Sayali Dev" w:date="2018-02-21T13:28:00Z"/>
              </w:rPr>
            </w:pPr>
            <w:del w:id="4242" w:author="Sayali Dev" w:date="2018-02-21T13:28:00Z">
              <w:r w:rsidRPr="005C22E1" w:rsidDel="00327F2C">
                <w:rPr>
                  <w:b/>
                </w:rPr>
                <w:delText>Inventory</w:delText>
              </w:r>
              <w:r w:rsidDel="00327F2C">
                <w:delText xml:space="preserve"> search fields</w:delText>
              </w:r>
            </w:del>
          </w:p>
        </w:tc>
      </w:tr>
      <w:tr w:rsidR="00D31CB1" w:rsidDel="00327F2C" w14:paraId="2A902C14" w14:textId="258126C3" w:rsidTr="007E1303">
        <w:trPr>
          <w:cantSplit/>
          <w:trHeight w:val="288"/>
          <w:del w:id="4243" w:author="Sayali Dev" w:date="2018-02-21T13:28:00Z"/>
        </w:trPr>
        <w:tc>
          <w:tcPr>
            <w:tcW w:w="2430" w:type="dxa"/>
            <w:vAlign w:val="center"/>
          </w:tcPr>
          <w:p w14:paraId="503AB199" w14:textId="5EFB4307" w:rsidR="00D31CB1" w:rsidDel="00327F2C" w:rsidRDefault="00D31CB1" w:rsidP="007E1303">
            <w:pPr>
              <w:rPr>
                <w:del w:id="4244" w:author="Sayali Dev" w:date="2018-02-21T13:28:00Z"/>
                <w:b/>
              </w:rPr>
            </w:pPr>
            <w:del w:id="4245" w:author="Sayali Dev" w:date="2018-02-21T13:28:00Z">
              <w:r w:rsidDel="00327F2C">
                <w:rPr>
                  <w:b/>
                </w:rPr>
                <w:delText>Sample Status</w:delText>
              </w:r>
            </w:del>
          </w:p>
        </w:tc>
        <w:tc>
          <w:tcPr>
            <w:tcW w:w="6300" w:type="dxa"/>
            <w:vAlign w:val="center"/>
          </w:tcPr>
          <w:p w14:paraId="76BC22CE" w14:textId="11131E61" w:rsidR="00D31CB1" w:rsidDel="00327F2C" w:rsidRDefault="00D31CB1" w:rsidP="007E1303">
            <w:pPr>
              <w:rPr>
                <w:del w:id="4246" w:author="Sayali Dev" w:date="2018-02-21T13:28:00Z"/>
              </w:rPr>
            </w:pPr>
            <w:del w:id="4247" w:author="Sayali Dev" w:date="2018-02-21T13:28:00Z">
              <w:r w:rsidDel="00327F2C">
                <w:delText>Click one or more biospecimen statuses to search for all biospecimens with that status.</w:delText>
              </w:r>
            </w:del>
          </w:p>
        </w:tc>
      </w:tr>
      <w:tr w:rsidR="00D31CB1" w:rsidDel="00327F2C" w14:paraId="74C6C9A5" w14:textId="1517A476" w:rsidTr="007E1303">
        <w:trPr>
          <w:cantSplit/>
          <w:trHeight w:val="288"/>
          <w:del w:id="4248" w:author="Sayali Dev" w:date="2018-02-21T13:28:00Z"/>
        </w:trPr>
        <w:tc>
          <w:tcPr>
            <w:tcW w:w="2430" w:type="dxa"/>
            <w:vAlign w:val="center"/>
          </w:tcPr>
          <w:p w14:paraId="77F7BCD3" w14:textId="5B3D3FA7" w:rsidR="00D31CB1" w:rsidDel="00327F2C" w:rsidRDefault="00D31CB1" w:rsidP="007E1303">
            <w:pPr>
              <w:rPr>
                <w:del w:id="4249" w:author="Sayali Dev" w:date="2018-02-21T13:28:00Z"/>
                <w:b/>
              </w:rPr>
            </w:pPr>
            <w:del w:id="4250" w:author="Sayali Dev" w:date="2018-02-21T13:28:00Z">
              <w:r w:rsidDel="00327F2C">
                <w:rPr>
                  <w:b/>
                </w:rPr>
                <w:delText>Specimen Type</w:delText>
              </w:r>
            </w:del>
          </w:p>
        </w:tc>
        <w:tc>
          <w:tcPr>
            <w:tcW w:w="6300" w:type="dxa"/>
            <w:vAlign w:val="center"/>
          </w:tcPr>
          <w:p w14:paraId="7613E861" w14:textId="405B995F" w:rsidR="00D31CB1" w:rsidDel="00327F2C" w:rsidRDefault="00D31CB1" w:rsidP="007E1303">
            <w:pPr>
              <w:rPr>
                <w:del w:id="4251" w:author="Sayali Dev" w:date="2018-02-21T13:28:00Z"/>
              </w:rPr>
            </w:pPr>
            <w:del w:id="4252" w:author="Sayali Dev" w:date="2018-02-21T13:28:00Z">
              <w:r w:rsidDel="00327F2C">
                <w:delText>Click one or more specimen types to search for all biospecimens with that specimen type.</w:delText>
              </w:r>
            </w:del>
          </w:p>
        </w:tc>
      </w:tr>
      <w:tr w:rsidR="00D31CB1" w:rsidDel="00327F2C" w14:paraId="751B4F7A" w14:textId="1287A3F0" w:rsidTr="007E1303">
        <w:trPr>
          <w:cantSplit/>
          <w:trHeight w:val="288"/>
          <w:del w:id="4253" w:author="Sayali Dev" w:date="2018-02-21T13:28:00Z"/>
        </w:trPr>
        <w:tc>
          <w:tcPr>
            <w:tcW w:w="2430" w:type="dxa"/>
            <w:vAlign w:val="center"/>
          </w:tcPr>
          <w:p w14:paraId="0932BB40" w14:textId="57C37A99" w:rsidR="00D31CB1" w:rsidDel="00327F2C" w:rsidRDefault="00D31CB1" w:rsidP="007E1303">
            <w:pPr>
              <w:rPr>
                <w:del w:id="4254" w:author="Sayali Dev" w:date="2018-02-21T13:28:00Z"/>
                <w:b/>
              </w:rPr>
            </w:pPr>
            <w:del w:id="4255" w:author="Sayali Dev" w:date="2018-02-21T13:28:00Z">
              <w:r w:rsidDel="00327F2C">
                <w:rPr>
                  <w:b/>
                </w:rPr>
                <w:delText>Sample Type</w:delText>
              </w:r>
            </w:del>
          </w:p>
        </w:tc>
        <w:tc>
          <w:tcPr>
            <w:tcW w:w="6300" w:type="dxa"/>
            <w:vAlign w:val="center"/>
          </w:tcPr>
          <w:p w14:paraId="7A4646E9" w14:textId="050B033B" w:rsidR="00D31CB1" w:rsidDel="00327F2C" w:rsidRDefault="00D31CB1" w:rsidP="007E1303">
            <w:pPr>
              <w:rPr>
                <w:del w:id="4256" w:author="Sayali Dev" w:date="2018-02-21T13:28:00Z"/>
              </w:rPr>
            </w:pPr>
            <w:del w:id="4257" w:author="Sayali Dev" w:date="2018-02-21T13:28:00Z">
              <w:r w:rsidDel="00327F2C">
                <w:delText>Click one or more sample types to search for all biospecimens with that sample type.</w:delText>
              </w:r>
            </w:del>
          </w:p>
        </w:tc>
      </w:tr>
      <w:tr w:rsidR="00D31CB1" w:rsidDel="00327F2C" w14:paraId="24470A26" w14:textId="330EFA52" w:rsidTr="007E1303">
        <w:trPr>
          <w:cantSplit/>
          <w:trHeight w:val="288"/>
          <w:del w:id="4258" w:author="Sayali Dev" w:date="2018-02-21T13:28:00Z"/>
        </w:trPr>
        <w:tc>
          <w:tcPr>
            <w:tcW w:w="2430" w:type="dxa"/>
            <w:vAlign w:val="center"/>
          </w:tcPr>
          <w:p w14:paraId="33C4FED2" w14:textId="01D8EB07" w:rsidR="00D31CB1" w:rsidDel="00327F2C" w:rsidRDefault="00D31CB1" w:rsidP="007E1303">
            <w:pPr>
              <w:rPr>
                <w:del w:id="4259" w:author="Sayali Dev" w:date="2018-02-21T13:28:00Z"/>
                <w:b/>
              </w:rPr>
            </w:pPr>
            <w:del w:id="4260" w:author="Sayali Dev" w:date="2018-02-21T13:28:00Z">
              <w:r w:rsidDel="00327F2C">
                <w:rPr>
                  <w:b/>
                </w:rPr>
                <w:delText>Container Type</w:delText>
              </w:r>
            </w:del>
          </w:p>
        </w:tc>
        <w:tc>
          <w:tcPr>
            <w:tcW w:w="6300" w:type="dxa"/>
            <w:vAlign w:val="center"/>
          </w:tcPr>
          <w:p w14:paraId="27708FBD" w14:textId="68C04474" w:rsidR="00D31CB1" w:rsidDel="00327F2C" w:rsidRDefault="00D31CB1" w:rsidP="007E1303">
            <w:pPr>
              <w:rPr>
                <w:del w:id="4261" w:author="Sayali Dev" w:date="2018-02-21T13:28:00Z"/>
              </w:rPr>
            </w:pPr>
            <w:del w:id="4262" w:author="Sayali Dev" w:date="2018-02-21T13:28:00Z">
              <w:r w:rsidDel="00327F2C">
                <w:delText>Click one or more container types to search for all biospecimens with that container type.</w:delText>
              </w:r>
            </w:del>
          </w:p>
        </w:tc>
      </w:tr>
      <w:tr w:rsidR="00D31CB1" w:rsidDel="00327F2C" w14:paraId="66B78F4F" w14:textId="55DAFD12" w:rsidTr="007E1303">
        <w:trPr>
          <w:cantSplit/>
          <w:trHeight w:val="288"/>
          <w:del w:id="4263" w:author="Sayali Dev" w:date="2018-02-21T13:28:00Z"/>
        </w:trPr>
        <w:tc>
          <w:tcPr>
            <w:tcW w:w="2430" w:type="dxa"/>
            <w:vAlign w:val="center"/>
          </w:tcPr>
          <w:p w14:paraId="545D0807" w14:textId="58F55CDC" w:rsidR="00D31CB1" w:rsidDel="00327F2C" w:rsidRDefault="00D31CB1" w:rsidP="007E1303">
            <w:pPr>
              <w:rPr>
                <w:del w:id="4264" w:author="Sayali Dev" w:date="2018-02-21T13:28:00Z"/>
                <w:b/>
              </w:rPr>
            </w:pPr>
            <w:del w:id="4265" w:author="Sayali Dev" w:date="2018-02-21T13:28:00Z">
              <w:r w:rsidDel="00327F2C">
                <w:rPr>
                  <w:b/>
                </w:rPr>
                <w:delText>Storage Location</w:delText>
              </w:r>
            </w:del>
          </w:p>
        </w:tc>
        <w:tc>
          <w:tcPr>
            <w:tcW w:w="6300" w:type="dxa"/>
            <w:vAlign w:val="center"/>
          </w:tcPr>
          <w:p w14:paraId="1009E58A" w14:textId="79268576" w:rsidR="00D31CB1" w:rsidDel="00327F2C" w:rsidRDefault="00D31CB1" w:rsidP="007E1303">
            <w:pPr>
              <w:rPr>
                <w:del w:id="4266" w:author="Sayali Dev" w:date="2018-02-21T13:28:00Z"/>
              </w:rPr>
            </w:pPr>
            <w:del w:id="4267" w:author="Sayali Dev" w:date="2018-02-21T13:28:00Z">
              <w:r w:rsidDel="00327F2C">
                <w:delText>Type a storage location to search for all biospecimens stored in that location.</w:delText>
              </w:r>
            </w:del>
          </w:p>
        </w:tc>
      </w:tr>
      <w:tr w:rsidR="00D31CB1" w:rsidDel="00327F2C" w14:paraId="57C32FB9" w14:textId="020AA0C9" w:rsidTr="007E1303">
        <w:trPr>
          <w:cantSplit/>
          <w:trHeight w:val="288"/>
          <w:del w:id="4268" w:author="Sayali Dev" w:date="2018-02-21T13:28:00Z"/>
        </w:trPr>
        <w:tc>
          <w:tcPr>
            <w:tcW w:w="2430" w:type="dxa"/>
            <w:vAlign w:val="center"/>
          </w:tcPr>
          <w:p w14:paraId="2B01C209" w14:textId="1A453941" w:rsidR="00D31CB1" w:rsidDel="00327F2C" w:rsidRDefault="00D31CB1" w:rsidP="007E1303">
            <w:pPr>
              <w:rPr>
                <w:del w:id="4269" w:author="Sayali Dev" w:date="2018-02-21T13:28:00Z"/>
                <w:b/>
              </w:rPr>
            </w:pPr>
            <w:del w:id="4270" w:author="Sayali Dev" w:date="2018-02-21T13:28:00Z">
              <w:r w:rsidDel="00327F2C">
                <w:rPr>
                  <w:b/>
                </w:rPr>
                <w:delText>Storage Type</w:delText>
              </w:r>
            </w:del>
          </w:p>
        </w:tc>
        <w:tc>
          <w:tcPr>
            <w:tcW w:w="6300" w:type="dxa"/>
            <w:vAlign w:val="center"/>
          </w:tcPr>
          <w:p w14:paraId="7D7DA22A" w14:textId="0A9144D7" w:rsidR="00D31CB1" w:rsidDel="00327F2C" w:rsidRDefault="00D31CB1" w:rsidP="007E1303">
            <w:pPr>
              <w:rPr>
                <w:del w:id="4271" w:author="Sayali Dev" w:date="2018-02-21T13:28:00Z"/>
              </w:rPr>
            </w:pPr>
            <w:del w:id="4272" w:author="Sayali Dev" w:date="2018-02-21T13:28:00Z">
              <w:r w:rsidDel="00327F2C">
                <w:delText>Click one or more storage types to search for all biospecimens with that storage type.</w:delText>
              </w:r>
            </w:del>
          </w:p>
        </w:tc>
      </w:tr>
      <w:tr w:rsidR="00D31CB1" w:rsidRPr="005C22E1" w:rsidDel="00327F2C" w14:paraId="156DBF8C" w14:textId="33D5788B" w:rsidTr="007E1303">
        <w:trPr>
          <w:cantSplit/>
          <w:trHeight w:val="288"/>
          <w:del w:id="4273" w:author="Sayali Dev" w:date="2018-02-21T13:28:00Z"/>
        </w:trPr>
        <w:tc>
          <w:tcPr>
            <w:tcW w:w="8730" w:type="dxa"/>
            <w:gridSpan w:val="2"/>
            <w:shd w:val="clear" w:color="auto" w:fill="BFBFBF"/>
          </w:tcPr>
          <w:p w14:paraId="760ABFD2" w14:textId="65A2DBC1" w:rsidR="00D31CB1" w:rsidRPr="005C22E1" w:rsidDel="00327F2C" w:rsidRDefault="00D31CB1" w:rsidP="007E1303">
            <w:pPr>
              <w:rPr>
                <w:del w:id="4274" w:author="Sayali Dev" w:date="2018-02-21T13:28:00Z"/>
                <w:b/>
              </w:rPr>
            </w:pPr>
            <w:del w:id="4275" w:author="Sayali Dev" w:date="2018-02-21T13:28:00Z">
              <w:r w:rsidRPr="005C22E1" w:rsidDel="00327F2C">
                <w:rPr>
                  <w:b/>
                </w:rPr>
                <w:delText xml:space="preserve">LIMS </w:delText>
              </w:r>
              <w:r w:rsidRPr="005C22E1" w:rsidDel="00327F2C">
                <w:delText>search fields</w:delText>
              </w:r>
            </w:del>
          </w:p>
        </w:tc>
      </w:tr>
      <w:tr w:rsidR="00D31CB1" w:rsidDel="00327F2C" w14:paraId="7402ED35" w14:textId="02F31D72" w:rsidTr="007E1303">
        <w:trPr>
          <w:cantSplit/>
          <w:trHeight w:val="288"/>
          <w:del w:id="4276" w:author="Sayali Dev" w:date="2018-02-21T13:28:00Z"/>
        </w:trPr>
        <w:tc>
          <w:tcPr>
            <w:tcW w:w="2430" w:type="dxa"/>
            <w:vAlign w:val="center"/>
          </w:tcPr>
          <w:p w14:paraId="2E5A12D6" w14:textId="4ABEDE84" w:rsidR="00D31CB1" w:rsidDel="00327F2C" w:rsidRDefault="00D31CB1" w:rsidP="007E1303">
            <w:pPr>
              <w:rPr>
                <w:del w:id="4277" w:author="Sayali Dev" w:date="2018-02-21T13:28:00Z"/>
                <w:b/>
              </w:rPr>
            </w:pPr>
            <w:del w:id="4278" w:author="Sayali Dev" w:date="2018-02-21T13:28:00Z">
              <w:r w:rsidDel="00327F2C">
                <w:rPr>
                  <w:b/>
                </w:rPr>
                <w:delText>Quantity</w:delText>
              </w:r>
            </w:del>
          </w:p>
        </w:tc>
        <w:tc>
          <w:tcPr>
            <w:tcW w:w="6300" w:type="dxa"/>
            <w:vAlign w:val="center"/>
          </w:tcPr>
          <w:p w14:paraId="50915F54" w14:textId="0BD4EF75" w:rsidR="00D31CB1" w:rsidDel="00327F2C" w:rsidRDefault="00D31CB1" w:rsidP="007E1303">
            <w:pPr>
              <w:rPr>
                <w:del w:id="4279" w:author="Sayali Dev" w:date="2018-02-21T13:28:00Z"/>
              </w:rPr>
            </w:pPr>
            <w:del w:id="4280" w:author="Sayali Dev" w:date="2018-02-21T13:28:00Z">
              <w:r w:rsidDel="00327F2C">
                <w:delText>Type a quantity to search for all biospecimens of that quantity.</w:delText>
              </w:r>
            </w:del>
          </w:p>
        </w:tc>
      </w:tr>
      <w:tr w:rsidR="00D31CB1" w:rsidDel="00327F2C" w14:paraId="31EA63C0" w14:textId="548494C0" w:rsidTr="007E1303">
        <w:trPr>
          <w:cantSplit/>
          <w:trHeight w:val="288"/>
          <w:del w:id="4281" w:author="Sayali Dev" w:date="2018-02-21T13:28:00Z"/>
        </w:trPr>
        <w:tc>
          <w:tcPr>
            <w:tcW w:w="2430" w:type="dxa"/>
            <w:vAlign w:val="center"/>
          </w:tcPr>
          <w:p w14:paraId="2F530656" w14:textId="501573D9" w:rsidR="00D31CB1" w:rsidDel="00327F2C" w:rsidRDefault="00D31CB1" w:rsidP="007E1303">
            <w:pPr>
              <w:rPr>
                <w:del w:id="4282" w:author="Sayali Dev" w:date="2018-02-21T13:28:00Z"/>
                <w:b/>
              </w:rPr>
            </w:pPr>
            <w:del w:id="4283" w:author="Sayali Dev" w:date="2018-02-21T13:28:00Z">
              <w:r w:rsidDel="00327F2C">
                <w:rPr>
                  <w:b/>
                </w:rPr>
                <w:delText>Quantity Unit</w:delText>
              </w:r>
            </w:del>
          </w:p>
        </w:tc>
        <w:tc>
          <w:tcPr>
            <w:tcW w:w="6300" w:type="dxa"/>
            <w:vAlign w:val="center"/>
          </w:tcPr>
          <w:p w14:paraId="1F26E34A" w14:textId="3B5F5D21" w:rsidR="00D31CB1" w:rsidDel="00327F2C" w:rsidRDefault="00D31CB1" w:rsidP="007E1303">
            <w:pPr>
              <w:rPr>
                <w:del w:id="4284" w:author="Sayali Dev" w:date="2018-02-21T13:28:00Z"/>
              </w:rPr>
            </w:pPr>
            <w:del w:id="4285" w:author="Sayali Dev" w:date="2018-02-21T13:28:00Z">
              <w:r w:rsidDel="00327F2C">
                <w:delText>Click the appropriate unit of measure to search for all biospecimens using that quantity unit of measure.</w:delText>
              </w:r>
            </w:del>
          </w:p>
        </w:tc>
      </w:tr>
      <w:tr w:rsidR="00D31CB1" w:rsidDel="00327F2C" w14:paraId="6B782F77" w14:textId="2D172A5E" w:rsidTr="007E1303">
        <w:trPr>
          <w:cantSplit/>
          <w:trHeight w:val="288"/>
          <w:del w:id="4286" w:author="Sayali Dev" w:date="2018-02-21T13:28:00Z"/>
        </w:trPr>
        <w:tc>
          <w:tcPr>
            <w:tcW w:w="2430" w:type="dxa"/>
            <w:vAlign w:val="center"/>
          </w:tcPr>
          <w:p w14:paraId="08019CBD" w14:textId="53B3816F" w:rsidR="00D31CB1" w:rsidDel="00327F2C" w:rsidRDefault="00D31CB1" w:rsidP="007E1303">
            <w:pPr>
              <w:rPr>
                <w:del w:id="4287" w:author="Sayali Dev" w:date="2018-02-21T13:28:00Z"/>
                <w:b/>
              </w:rPr>
            </w:pPr>
            <w:del w:id="4288" w:author="Sayali Dev" w:date="2018-02-21T13:28:00Z">
              <w:r w:rsidDel="00327F2C">
                <w:rPr>
                  <w:b/>
                </w:rPr>
                <w:delText>Concentration</w:delText>
              </w:r>
            </w:del>
          </w:p>
        </w:tc>
        <w:tc>
          <w:tcPr>
            <w:tcW w:w="6300" w:type="dxa"/>
            <w:vAlign w:val="center"/>
          </w:tcPr>
          <w:p w14:paraId="40E6A5EC" w14:textId="56524468" w:rsidR="00D31CB1" w:rsidDel="00327F2C" w:rsidRDefault="00D31CB1" w:rsidP="007E1303">
            <w:pPr>
              <w:rPr>
                <w:del w:id="4289" w:author="Sayali Dev" w:date="2018-02-21T13:28:00Z"/>
              </w:rPr>
            </w:pPr>
            <w:del w:id="4290" w:author="Sayali Dev" w:date="2018-02-21T13:28:00Z">
              <w:r w:rsidDel="00327F2C">
                <w:delText>Type a concentration to search for all biospecimens of that concentration.</w:delText>
              </w:r>
            </w:del>
          </w:p>
        </w:tc>
      </w:tr>
      <w:tr w:rsidR="00D31CB1" w:rsidDel="00327F2C" w14:paraId="53D470F1" w14:textId="5E3990E0" w:rsidTr="007E1303">
        <w:trPr>
          <w:cantSplit/>
          <w:trHeight w:val="288"/>
          <w:del w:id="4291" w:author="Sayali Dev" w:date="2018-02-21T13:28:00Z"/>
        </w:trPr>
        <w:tc>
          <w:tcPr>
            <w:tcW w:w="2430" w:type="dxa"/>
            <w:vAlign w:val="center"/>
          </w:tcPr>
          <w:p w14:paraId="7CC1D52C" w14:textId="45AE21E0" w:rsidR="00D31CB1" w:rsidDel="00327F2C" w:rsidRDefault="00D31CB1" w:rsidP="007E1303">
            <w:pPr>
              <w:rPr>
                <w:del w:id="4292" w:author="Sayali Dev" w:date="2018-02-21T13:28:00Z"/>
                <w:b/>
              </w:rPr>
            </w:pPr>
            <w:del w:id="4293" w:author="Sayali Dev" w:date="2018-02-21T13:28:00Z">
              <w:r w:rsidDel="00327F2C">
                <w:rPr>
                  <w:b/>
                </w:rPr>
                <w:delText>Concentration Unit</w:delText>
              </w:r>
            </w:del>
          </w:p>
        </w:tc>
        <w:tc>
          <w:tcPr>
            <w:tcW w:w="6300" w:type="dxa"/>
            <w:vAlign w:val="center"/>
          </w:tcPr>
          <w:p w14:paraId="331BFD62" w14:textId="113CA2AD" w:rsidR="00D31CB1" w:rsidDel="00327F2C" w:rsidRDefault="00D31CB1" w:rsidP="007E1303">
            <w:pPr>
              <w:rPr>
                <w:del w:id="4294" w:author="Sayali Dev" w:date="2018-02-21T13:28:00Z"/>
              </w:rPr>
            </w:pPr>
            <w:del w:id="4295" w:author="Sayali Dev" w:date="2018-02-21T13:28:00Z">
              <w:r w:rsidDel="00327F2C">
                <w:delText>Click the appropriate unit of measure to search for all biospecimens using that concentration unit of measure.</w:delText>
              </w:r>
            </w:del>
          </w:p>
        </w:tc>
      </w:tr>
    </w:tbl>
    <w:p w14:paraId="17FDAD50" w14:textId="6177CCE5" w:rsidR="00D31CB1" w:rsidDel="00327F2C" w:rsidRDefault="00D31CB1" w:rsidP="00D31CB1">
      <w:pPr>
        <w:ind w:left="1800" w:right="270"/>
        <w:rPr>
          <w:del w:id="4296" w:author="Sayali Dev" w:date="2018-02-21T13:28:00Z"/>
          <w:b/>
        </w:rPr>
      </w:pPr>
    </w:p>
    <w:p w14:paraId="79EE8EC8" w14:textId="260DD2AF" w:rsidR="00D31CB1" w:rsidRPr="00237E68" w:rsidDel="00327F2C" w:rsidRDefault="00D31CB1" w:rsidP="00D31CB1">
      <w:pPr>
        <w:numPr>
          <w:ilvl w:val="0"/>
          <w:numId w:val="194"/>
        </w:numPr>
        <w:tabs>
          <w:tab w:val="left" w:pos="1440"/>
        </w:tabs>
        <w:ind w:left="1440" w:right="270"/>
        <w:rPr>
          <w:del w:id="4297" w:author="Sayali Dev" w:date="2018-02-21T13:28:00Z"/>
          <w:i/>
          <w:u w:val="single"/>
        </w:rPr>
      </w:pPr>
      <w:del w:id="4298" w:author="Sayali Dev" w:date="2018-02-21T13:28:00Z">
        <w:r w:rsidDel="00327F2C">
          <w:delText xml:space="preserve">Click </w:delText>
        </w:r>
        <w:r w:rsidRPr="005C22E1" w:rsidDel="00327F2C">
          <w:rPr>
            <w:b/>
          </w:rPr>
          <w:delText>SEARCH</w:delText>
        </w:r>
        <w:r w:rsidDel="00327F2C">
          <w:delText>.</w:delText>
        </w:r>
      </w:del>
    </w:p>
    <w:p w14:paraId="4FE87BC0" w14:textId="0D41509F" w:rsidR="00D31CB1" w:rsidRPr="00264DC5" w:rsidDel="00327F2C" w:rsidRDefault="00D31CB1" w:rsidP="00D31CB1">
      <w:pPr>
        <w:pStyle w:val="BodyText"/>
        <w:tabs>
          <w:tab w:val="left" w:pos="1440"/>
        </w:tabs>
        <w:ind w:left="1440" w:right="360"/>
        <w:rPr>
          <w:del w:id="4299" w:author="Sayali Dev" w:date="2018-02-21T13:28:00Z"/>
          <w:lang w:val="en-US"/>
        </w:rPr>
      </w:pPr>
      <w:del w:id="4300" w:author="Sayali Dev" w:date="2018-02-21T13:28:00Z">
        <w:r w:rsidDel="00327F2C">
          <w:delText>A list of biospecimens that match your search criteria appear</w:delText>
        </w:r>
        <w:r w:rsidDel="00327F2C">
          <w:rPr>
            <w:lang w:val="en-US"/>
          </w:rPr>
          <w:delText>s</w:delText>
        </w:r>
        <w:r w:rsidDel="00327F2C">
          <w:delText xml:space="preserve">. </w:delText>
        </w:r>
        <w:r w:rsidDel="00327F2C">
          <w:rPr>
            <w:lang w:val="en-US"/>
          </w:rPr>
          <w:br/>
        </w:r>
      </w:del>
    </w:p>
    <w:p w14:paraId="24E06093" w14:textId="0A317DF3" w:rsidR="00D31CB1" w:rsidDel="00327F2C" w:rsidRDefault="00D31CB1" w:rsidP="00D31CB1">
      <w:pPr>
        <w:pStyle w:val="BodyText"/>
        <w:numPr>
          <w:ilvl w:val="0"/>
          <w:numId w:val="194"/>
        </w:numPr>
        <w:tabs>
          <w:tab w:val="left" w:pos="1440"/>
        </w:tabs>
        <w:ind w:left="1440" w:right="360"/>
        <w:rPr>
          <w:del w:id="4301" w:author="Sayali Dev" w:date="2018-02-21T13:28:00Z"/>
        </w:rPr>
      </w:pPr>
      <w:del w:id="4302" w:author="Sayali Dev" w:date="2018-02-21T13:28:00Z">
        <w:r w:rsidDel="00327F2C">
          <w:rPr>
            <w:lang w:val="en-US"/>
          </w:rPr>
          <w:delText>On the list, c</w:delText>
        </w:r>
        <w:r w:rsidDel="00327F2C">
          <w:delText xml:space="preserve">lick </w:delText>
        </w:r>
        <w:r w:rsidDel="00327F2C">
          <w:rPr>
            <w:lang w:val="en-US"/>
          </w:rPr>
          <w:delText xml:space="preserve">each </w:delText>
        </w:r>
        <w:r w:rsidDel="00327F2C">
          <w:delText>biospecimen that you want to add</w:delText>
        </w:r>
        <w:r w:rsidDel="00327F2C">
          <w:rPr>
            <w:lang w:val="en-US"/>
          </w:rPr>
          <w:delText xml:space="preserve"> to the worklist</w:delText>
        </w:r>
        <w:r w:rsidDel="00327F2C">
          <w:delText xml:space="preserve">. </w:delText>
        </w:r>
      </w:del>
    </w:p>
    <w:p w14:paraId="4EE5A97D" w14:textId="65B2BD6D" w:rsidR="00D31CB1" w:rsidRPr="00264DC5" w:rsidDel="00327F2C" w:rsidRDefault="00D31CB1" w:rsidP="00D31CB1">
      <w:pPr>
        <w:pStyle w:val="BodyText"/>
        <w:tabs>
          <w:tab w:val="left" w:pos="1440"/>
        </w:tabs>
        <w:ind w:left="1440" w:right="360"/>
        <w:rPr>
          <w:del w:id="4303" w:author="Sayali Dev" w:date="2018-02-21T13:28:00Z"/>
          <w:lang w:val="en-US"/>
        </w:rPr>
      </w:pPr>
      <w:del w:id="4304" w:author="Sayali Dev" w:date="2018-02-21T13:28:00Z">
        <w:r w:rsidDel="00327F2C">
          <w:delText>The biospecimen</w:delText>
        </w:r>
        <w:r w:rsidDel="00327F2C">
          <w:rPr>
            <w:lang w:val="en-US"/>
          </w:rPr>
          <w:delText xml:space="preserve"> identifiers</w:delText>
        </w:r>
        <w:r w:rsidDel="00327F2C">
          <w:delText xml:space="preserve"> appear in the list below. </w:delText>
        </w:r>
        <w:r w:rsidDel="00327F2C">
          <w:rPr>
            <w:lang w:val="en-US"/>
          </w:rPr>
          <w:br/>
        </w:r>
      </w:del>
    </w:p>
    <w:p w14:paraId="5BA40231" w14:textId="4AF0302F" w:rsidR="00D31CB1" w:rsidDel="00327F2C" w:rsidRDefault="00D31CB1" w:rsidP="00D31CB1">
      <w:pPr>
        <w:pStyle w:val="BodyText"/>
        <w:numPr>
          <w:ilvl w:val="0"/>
          <w:numId w:val="194"/>
        </w:numPr>
        <w:tabs>
          <w:tab w:val="left" w:pos="1440"/>
        </w:tabs>
        <w:ind w:left="1440" w:right="360"/>
        <w:rPr>
          <w:del w:id="4305" w:author="Sayali Dev" w:date="2018-02-21T13:28:00Z"/>
        </w:rPr>
      </w:pPr>
      <w:del w:id="4306" w:author="Sayali Dev" w:date="2018-02-21T13:28:00Z">
        <w:r w:rsidDel="00327F2C">
          <w:delText xml:space="preserve">Click </w:delText>
        </w:r>
        <w:r w:rsidRPr="00CA71E6" w:rsidDel="00327F2C">
          <w:rPr>
            <w:b/>
          </w:rPr>
          <w:delText>ADD</w:delText>
        </w:r>
        <w:r w:rsidDel="00327F2C">
          <w:delText>.</w:delText>
        </w:r>
      </w:del>
    </w:p>
    <w:p w14:paraId="3DF4ED37" w14:textId="01B06CBA" w:rsidR="00D31CB1" w:rsidDel="00327F2C" w:rsidRDefault="00D31CB1" w:rsidP="00D31CB1">
      <w:pPr>
        <w:pStyle w:val="BodyText"/>
        <w:tabs>
          <w:tab w:val="left" w:pos="1440"/>
        </w:tabs>
        <w:ind w:left="1440" w:right="360"/>
        <w:rPr>
          <w:del w:id="4307" w:author="Sayali Dev" w:date="2018-02-21T13:28:00Z"/>
        </w:rPr>
      </w:pPr>
      <w:del w:id="4308" w:author="Sayali Dev" w:date="2018-02-21T13:28:00Z">
        <w:r w:rsidDel="00327F2C">
          <w:delText xml:space="preserve">The </w:delText>
        </w:r>
        <w:r w:rsidDel="00327F2C">
          <w:rPr>
            <w:lang w:val="en-US"/>
          </w:rPr>
          <w:delText xml:space="preserve">search window closes and the </w:delText>
        </w:r>
        <w:r w:rsidDel="00327F2C">
          <w:delText>biospecimen</w:delText>
        </w:r>
        <w:r w:rsidDel="00327F2C">
          <w:rPr>
            <w:lang w:val="en-US"/>
          </w:rPr>
          <w:delText xml:space="preserve"> identifier</w:delText>
        </w:r>
        <w:r w:rsidDel="00327F2C">
          <w:delText xml:space="preserve">s appear on the </w:delText>
        </w:r>
        <w:r w:rsidRPr="00CA71E6" w:rsidDel="00327F2C">
          <w:rPr>
            <w:b/>
          </w:rPr>
          <w:delText>Create/Modify Worklist</w:delText>
        </w:r>
        <w:r w:rsidDel="00327F2C">
          <w:delText xml:space="preserve"> page. </w:delText>
        </w:r>
      </w:del>
    </w:p>
    <w:p w14:paraId="783D2188" w14:textId="6847DFAE" w:rsidR="00D31CB1" w:rsidDel="00327F2C" w:rsidRDefault="00D31CB1" w:rsidP="00D31CB1">
      <w:pPr>
        <w:pStyle w:val="ListParagraph"/>
        <w:rPr>
          <w:del w:id="4309" w:author="Sayali Dev" w:date="2018-02-21T13:28:00Z"/>
        </w:rPr>
      </w:pPr>
    </w:p>
    <w:p w14:paraId="5C3C5458" w14:textId="3309558C" w:rsidR="00D31CB1" w:rsidRPr="0096544F" w:rsidDel="00327F2C" w:rsidRDefault="00D31CB1" w:rsidP="00D31CB1">
      <w:pPr>
        <w:pStyle w:val="BodyText"/>
        <w:numPr>
          <w:ilvl w:val="0"/>
          <w:numId w:val="195"/>
        </w:numPr>
        <w:ind w:left="720" w:right="540"/>
        <w:rPr>
          <w:del w:id="4310" w:author="Sayali Dev" w:date="2018-02-21T13:28:00Z"/>
        </w:rPr>
      </w:pPr>
      <w:del w:id="4311" w:author="Sayali Dev" w:date="2018-02-21T13:28:00Z">
        <w:r w:rsidDel="00327F2C">
          <w:rPr>
            <w:lang w:val="en-US"/>
          </w:rPr>
          <w:delText>T</w:delText>
        </w:r>
        <w:r w:rsidDel="00327F2C">
          <w:delText xml:space="preserve">o </w:delText>
        </w:r>
        <w:r w:rsidDel="00327F2C">
          <w:rPr>
            <w:lang w:val="en-US"/>
          </w:rPr>
          <w:delText xml:space="preserve">search and </w:delText>
        </w:r>
        <w:r w:rsidDel="00327F2C">
          <w:delText xml:space="preserve">select </w:delText>
        </w:r>
        <w:r w:rsidDel="00327F2C">
          <w:rPr>
            <w:lang w:val="en-US"/>
          </w:rPr>
          <w:delText>additional biospecimen</w:delText>
        </w:r>
        <w:r w:rsidDel="00327F2C">
          <w:delText>s that are associated with a</w:delText>
        </w:r>
        <w:r w:rsidDel="00327F2C">
          <w:rPr>
            <w:lang w:val="en-US"/>
          </w:rPr>
          <w:delText>nother</w:delText>
        </w:r>
        <w:r w:rsidDel="00327F2C">
          <w:delText xml:space="preserve"> worklist: </w:delText>
        </w:r>
      </w:del>
    </w:p>
    <w:p w14:paraId="117C8A37" w14:textId="4663EC68" w:rsidR="00D31CB1" w:rsidRPr="0096544F" w:rsidDel="00327F2C" w:rsidRDefault="00D31CB1" w:rsidP="00D31CB1">
      <w:pPr>
        <w:pStyle w:val="BodyText"/>
        <w:numPr>
          <w:ilvl w:val="0"/>
          <w:numId w:val="196"/>
        </w:numPr>
        <w:ind w:left="1440"/>
        <w:rPr>
          <w:del w:id="4312" w:author="Sayali Dev" w:date="2018-02-21T13:28:00Z"/>
        </w:rPr>
      </w:pPr>
      <w:del w:id="4313" w:author="Sayali Dev" w:date="2018-02-21T13:28:00Z">
        <w:r w:rsidDel="00327F2C">
          <w:rPr>
            <w:lang w:val="en-US"/>
          </w:rPr>
          <w:delText>C</w:delText>
        </w:r>
        <w:r w:rsidRPr="00FF2F16" w:rsidDel="00327F2C">
          <w:delText xml:space="preserve">lick the </w:delText>
        </w:r>
        <w:r w:rsidRPr="0096544F" w:rsidDel="00327F2C">
          <w:rPr>
            <w:b/>
          </w:rPr>
          <w:delText>Search Inventory</w:delText>
        </w:r>
        <w:r w:rsidDel="00327F2C">
          <w:delText xml:space="preserve"> link.</w:delText>
        </w:r>
        <w:r w:rsidDel="00327F2C">
          <w:rPr>
            <w:lang w:val="en-US"/>
          </w:rPr>
          <w:br/>
        </w:r>
        <w:r w:rsidDel="00327F2C">
          <w:delText xml:space="preserve">The </w:delText>
        </w:r>
        <w:r w:rsidRPr="0096544F" w:rsidDel="00327F2C">
          <w:rPr>
            <w:b/>
          </w:rPr>
          <w:delText xml:space="preserve">Search Samples and Worklists </w:delText>
        </w:r>
        <w:r w:rsidDel="00327F2C">
          <w:delText>page appears</w:delText>
        </w:r>
        <w:r w:rsidDel="00327F2C">
          <w:rPr>
            <w:lang w:val="en-US"/>
          </w:rPr>
          <w:delText>.</w:delText>
        </w:r>
        <w:r w:rsidDel="00327F2C">
          <w:rPr>
            <w:lang w:val="en-US"/>
          </w:rPr>
          <w:br/>
        </w:r>
      </w:del>
    </w:p>
    <w:p w14:paraId="71CF1613" w14:textId="089E485E" w:rsidR="00D31CB1" w:rsidDel="00327F2C" w:rsidRDefault="00D31CB1" w:rsidP="00D31CB1">
      <w:pPr>
        <w:pStyle w:val="BodyText"/>
        <w:numPr>
          <w:ilvl w:val="0"/>
          <w:numId w:val="196"/>
        </w:numPr>
        <w:ind w:left="1440"/>
        <w:rPr>
          <w:del w:id="4314" w:author="Sayali Dev" w:date="2018-02-21T13:28:00Z"/>
        </w:rPr>
      </w:pPr>
      <w:del w:id="4315" w:author="Sayali Dev" w:date="2018-02-21T13:28:00Z">
        <w:r w:rsidDel="00327F2C">
          <w:delText xml:space="preserve">Click the </w:delText>
        </w:r>
        <w:r w:rsidRPr="007429D0" w:rsidDel="00327F2C">
          <w:rPr>
            <w:b/>
          </w:rPr>
          <w:delText>Search Worklist</w:delText>
        </w:r>
        <w:r w:rsidDel="00327F2C">
          <w:delText xml:space="preserve"> tab. </w:delText>
        </w:r>
        <w:r w:rsidDel="00327F2C">
          <w:rPr>
            <w:lang w:val="en-US"/>
          </w:rPr>
          <w:br/>
        </w:r>
      </w:del>
    </w:p>
    <w:p w14:paraId="308EDCA7" w14:textId="20914F65" w:rsidR="00D31CB1" w:rsidDel="00327F2C" w:rsidRDefault="00D31CB1" w:rsidP="00D31CB1">
      <w:pPr>
        <w:numPr>
          <w:ilvl w:val="0"/>
          <w:numId w:val="196"/>
        </w:numPr>
        <w:ind w:left="1440"/>
        <w:rPr>
          <w:del w:id="4316" w:author="Sayali Dev" w:date="2018-02-21T13:28:00Z"/>
        </w:rPr>
      </w:pPr>
      <w:del w:id="4317" w:author="Sayali Dev" w:date="2018-02-21T13:28:00Z">
        <w:r w:rsidDel="00327F2C">
          <w:delText xml:space="preserve">In the </w:delText>
        </w:r>
        <w:r w:rsidRPr="00C17608" w:rsidDel="00327F2C">
          <w:rPr>
            <w:b/>
          </w:rPr>
          <w:delText>Worklist Name</w:delText>
        </w:r>
        <w:r w:rsidDel="00327F2C">
          <w:delText xml:space="preserve"> box, type the name of the personal worklist, and click </w:delText>
        </w:r>
        <w:r w:rsidRPr="00C17608" w:rsidDel="00327F2C">
          <w:rPr>
            <w:b/>
          </w:rPr>
          <w:delText>Search</w:delText>
        </w:r>
        <w:r w:rsidDel="00327F2C">
          <w:delText xml:space="preserve">. </w:delText>
        </w:r>
        <w:r w:rsidDel="00327F2C">
          <w:rPr>
            <w:i/>
          </w:rPr>
          <w:br/>
        </w:r>
        <w:r w:rsidRPr="00C17608" w:rsidDel="00327F2C">
          <w:rPr>
            <w:b/>
          </w:rPr>
          <w:delText>Note:</w:delText>
        </w:r>
        <w:r w:rsidDel="00327F2C">
          <w:delText xml:space="preserve"> You can type a partial or full name of the worklist. </w:delText>
        </w:r>
        <w:r w:rsidDel="00327F2C">
          <w:br/>
          <w:delText>A list of worklists that match your search criteria appears.</w:delText>
        </w:r>
        <w:r w:rsidDel="00327F2C">
          <w:br/>
        </w:r>
      </w:del>
    </w:p>
    <w:p w14:paraId="73B3AEFB" w14:textId="6104C0CA" w:rsidR="00D31CB1" w:rsidDel="00327F2C" w:rsidRDefault="00D31CB1" w:rsidP="00D31CB1">
      <w:pPr>
        <w:numPr>
          <w:ilvl w:val="0"/>
          <w:numId w:val="196"/>
        </w:numPr>
        <w:ind w:left="1440"/>
        <w:rPr>
          <w:del w:id="4318" w:author="Sayali Dev" w:date="2018-02-21T13:28:00Z"/>
        </w:rPr>
      </w:pPr>
      <w:del w:id="4319" w:author="Sayali Dev" w:date="2018-02-21T13:28:00Z">
        <w:r w:rsidDel="00327F2C">
          <w:delText xml:space="preserve">Click the appropriate worklist.  </w:delText>
        </w:r>
        <w:r w:rsidDel="00327F2C">
          <w:br/>
          <w:delText xml:space="preserve">The list of biospecimens that are associated with the worklist appears below. </w:delText>
        </w:r>
      </w:del>
    </w:p>
    <w:p w14:paraId="4F4CDBDA" w14:textId="68CC2F6A" w:rsidR="00D31CB1" w:rsidDel="00327F2C" w:rsidRDefault="00D31CB1" w:rsidP="00D31CB1">
      <w:pPr>
        <w:ind w:left="1440"/>
        <w:rPr>
          <w:del w:id="4320" w:author="Sayali Dev" w:date="2018-02-21T13:28:00Z"/>
        </w:rPr>
      </w:pPr>
      <w:del w:id="4321" w:author="Sayali Dev" w:date="2018-02-21T13:28:00Z">
        <w:r w:rsidDel="00327F2C">
          <w:br/>
        </w:r>
        <w:r w:rsidRPr="00F93498" w:rsidDel="00327F2C">
          <w:rPr>
            <w:noProof/>
          </w:rPr>
          <w:drawing>
            <wp:inline distT="0" distB="0" distL="0" distR="0" wp14:anchorId="1663248C" wp14:editId="747DD66A">
              <wp:extent cx="5852160" cy="2710180"/>
              <wp:effectExtent l="19050" t="19050" r="15240" b="1397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2160" cy="2710180"/>
                      </a:xfrm>
                      <a:prstGeom prst="rect">
                        <a:avLst/>
                      </a:prstGeom>
                      <a:noFill/>
                      <a:ln w="3175">
                        <a:solidFill>
                          <a:schemeClr val="tx1"/>
                        </a:solidFill>
                      </a:ln>
                    </pic:spPr>
                  </pic:pic>
                </a:graphicData>
              </a:graphic>
            </wp:inline>
          </w:drawing>
        </w:r>
      </w:del>
    </w:p>
    <w:p w14:paraId="529B2006" w14:textId="35C36B09" w:rsidR="00D31CB1" w:rsidDel="00327F2C" w:rsidRDefault="00D31CB1" w:rsidP="00D31CB1">
      <w:pPr>
        <w:pStyle w:val="Figure"/>
        <w:tabs>
          <w:tab w:val="clear" w:pos="1710"/>
          <w:tab w:val="num" w:pos="1800"/>
          <w:tab w:val="num" w:pos="2430"/>
        </w:tabs>
        <w:ind w:left="1800" w:hanging="432"/>
        <w:rPr>
          <w:del w:id="4322" w:author="Sayali Dev" w:date="2018-02-21T13:28:00Z"/>
        </w:rPr>
      </w:pPr>
      <w:del w:id="4323" w:author="Sayali Dev" w:date="2018-02-21T13:28:00Z">
        <w:r w:rsidDel="00327F2C">
          <w:delText xml:space="preserve"> Search Worklist window</w:delText>
        </w:r>
        <w:r w:rsidDel="00327F2C">
          <w:br/>
        </w:r>
      </w:del>
    </w:p>
    <w:p w14:paraId="24285A40" w14:textId="5005DEA5" w:rsidR="00D31CB1" w:rsidDel="00327F2C" w:rsidRDefault="00D31CB1" w:rsidP="00D31CB1">
      <w:pPr>
        <w:numPr>
          <w:ilvl w:val="0"/>
          <w:numId w:val="196"/>
        </w:numPr>
        <w:tabs>
          <w:tab w:val="left" w:pos="1440"/>
        </w:tabs>
        <w:ind w:left="1440"/>
        <w:rPr>
          <w:del w:id="4324" w:author="Sayali Dev" w:date="2018-02-21T13:28:00Z"/>
        </w:rPr>
      </w:pPr>
      <w:del w:id="4325" w:author="Sayali Dev" w:date="2018-02-21T13:28:00Z">
        <w:r w:rsidDel="00327F2C">
          <w:delText xml:space="preserve">Click </w:delText>
        </w:r>
        <w:r w:rsidRPr="00237E68" w:rsidDel="00327F2C">
          <w:rPr>
            <w:b/>
          </w:rPr>
          <w:delText>ADD</w:delText>
        </w:r>
        <w:r w:rsidDel="00327F2C">
          <w:delText xml:space="preserve">. </w:delText>
        </w:r>
      </w:del>
    </w:p>
    <w:p w14:paraId="3B1B1B72" w14:textId="315A9184" w:rsidR="00D31CB1" w:rsidDel="00327F2C" w:rsidRDefault="00D31CB1" w:rsidP="00D31CB1">
      <w:pPr>
        <w:tabs>
          <w:tab w:val="left" w:pos="1440"/>
        </w:tabs>
        <w:ind w:left="1440"/>
        <w:rPr>
          <w:del w:id="4326" w:author="Sayali Dev" w:date="2018-02-21T13:28:00Z"/>
        </w:rPr>
      </w:pPr>
      <w:del w:id="4327" w:author="Sayali Dev" w:date="2018-02-21T13:28:00Z">
        <w:r w:rsidDel="00327F2C">
          <w:delText xml:space="preserve">The biospecimens associated with the worklist appear on the </w:delText>
        </w:r>
        <w:r w:rsidRPr="0030062C" w:rsidDel="00327F2C">
          <w:rPr>
            <w:b/>
          </w:rPr>
          <w:delText>Create/Modify Worklist</w:delText>
        </w:r>
        <w:r w:rsidDel="00327F2C">
          <w:delText xml:space="preserve"> page.</w:delText>
        </w:r>
      </w:del>
    </w:p>
    <w:p w14:paraId="19F8C839" w14:textId="7A8D3EC1" w:rsidR="00D31CB1" w:rsidRPr="00013E0B" w:rsidDel="00327F2C" w:rsidRDefault="00D31CB1" w:rsidP="00D31CB1">
      <w:pPr>
        <w:pStyle w:val="BodyText"/>
        <w:ind w:right="360"/>
        <w:rPr>
          <w:del w:id="4328" w:author="Sayali Dev" w:date="2018-02-21T13:28:00Z"/>
          <w:lang w:val="en-US"/>
        </w:rPr>
      </w:pPr>
    </w:p>
    <w:p w14:paraId="7825E415" w14:textId="64913018" w:rsidR="00D31CB1" w:rsidDel="00327F2C" w:rsidRDefault="00D31CB1" w:rsidP="00D31CB1">
      <w:pPr>
        <w:pStyle w:val="BodyText"/>
        <w:numPr>
          <w:ilvl w:val="0"/>
          <w:numId w:val="197"/>
        </w:numPr>
        <w:ind w:right="360"/>
        <w:rPr>
          <w:del w:id="4329" w:author="Sayali Dev" w:date="2018-02-21T13:28:00Z"/>
        </w:rPr>
      </w:pPr>
      <w:del w:id="4330" w:author="Sayali Dev" w:date="2018-02-21T13:28:00Z">
        <w:r w:rsidDel="00327F2C">
          <w:delText xml:space="preserve">To </w:delText>
        </w:r>
        <w:r w:rsidDel="00327F2C">
          <w:rPr>
            <w:lang w:val="en-US"/>
          </w:rPr>
          <w:delText>remove</w:delText>
        </w:r>
        <w:r w:rsidDel="00327F2C">
          <w:delText xml:space="preserve"> a biospecimen from the </w:delText>
        </w:r>
        <w:r w:rsidDel="00327F2C">
          <w:rPr>
            <w:lang w:val="en-US"/>
          </w:rPr>
          <w:delText xml:space="preserve">list on the </w:delText>
        </w:r>
        <w:r w:rsidRPr="00606AFD" w:rsidDel="00327F2C">
          <w:rPr>
            <w:b/>
          </w:rPr>
          <w:delText>Create/Modify Worklist</w:delText>
        </w:r>
        <w:r w:rsidDel="00327F2C">
          <w:delText xml:space="preserve"> page</w:delText>
        </w:r>
        <w:r w:rsidDel="00327F2C">
          <w:rPr>
            <w:lang w:val="en-US"/>
          </w:rPr>
          <w:delText>.</w:delText>
        </w:r>
      </w:del>
    </w:p>
    <w:p w14:paraId="60ABEE5E" w14:textId="07F23493" w:rsidR="00D31CB1" w:rsidDel="00327F2C" w:rsidRDefault="00D31CB1" w:rsidP="00D31CB1">
      <w:pPr>
        <w:pStyle w:val="BodyText"/>
        <w:numPr>
          <w:ilvl w:val="0"/>
          <w:numId w:val="198"/>
        </w:numPr>
        <w:tabs>
          <w:tab w:val="left" w:pos="1440"/>
        </w:tabs>
        <w:ind w:left="1440" w:right="360"/>
        <w:rPr>
          <w:del w:id="4331" w:author="Sayali Dev" w:date="2018-02-21T13:28:00Z"/>
        </w:rPr>
      </w:pPr>
      <w:del w:id="4332" w:author="Sayali Dev" w:date="2018-02-21T13:28:00Z">
        <w:r w:rsidDel="00327F2C">
          <w:delText xml:space="preserve">Click the trash can icon </w:delText>
        </w:r>
        <w:r w:rsidDel="00327F2C">
          <w:rPr>
            <w:noProof/>
          </w:rPr>
          <w:drawing>
            <wp:inline distT="0" distB="0" distL="0" distR="0" wp14:anchorId="1A978C42" wp14:editId="42EC7B3F">
              <wp:extent cx="249555" cy="233045"/>
              <wp:effectExtent l="0" t="0" r="0" b="0"/>
              <wp:docPr id="159" name="Picture 159"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327F2C">
          <w:delText xml:space="preserve"> next to the appropriate biospecimen</w:delText>
        </w:r>
        <w:r w:rsidDel="00327F2C">
          <w:rPr>
            <w:lang w:val="en-US"/>
          </w:rPr>
          <w:delText xml:space="preserve"> identifier</w:delText>
        </w:r>
        <w:r w:rsidDel="00327F2C">
          <w:delText>.</w:delText>
        </w:r>
      </w:del>
    </w:p>
    <w:p w14:paraId="3EE465FD" w14:textId="3B285856" w:rsidR="00D31CB1" w:rsidDel="00327F2C" w:rsidRDefault="00D31CB1" w:rsidP="00D31CB1">
      <w:pPr>
        <w:pStyle w:val="BodyText"/>
        <w:tabs>
          <w:tab w:val="left" w:pos="1440"/>
        </w:tabs>
        <w:ind w:left="1440" w:right="360"/>
        <w:rPr>
          <w:del w:id="4333" w:author="Sayali Dev" w:date="2018-02-21T13:28:00Z"/>
        </w:rPr>
      </w:pPr>
      <w:del w:id="4334" w:author="Sayali Dev" w:date="2018-02-21T13:28:00Z">
        <w:r w:rsidRPr="00606AFD" w:rsidDel="00327F2C">
          <w:rPr>
            <w:b/>
          </w:rPr>
          <w:delText>Note:</w:delText>
        </w:r>
        <w:r w:rsidDel="00327F2C">
          <w:delText xml:space="preserve"> To </w:delText>
        </w:r>
        <w:r w:rsidDel="00327F2C">
          <w:rPr>
            <w:lang w:val="en-US"/>
          </w:rPr>
          <w:delText>remove</w:delText>
        </w:r>
        <w:r w:rsidDel="00327F2C">
          <w:delText xml:space="preserve"> all the biospecimens </w:delText>
        </w:r>
        <w:r w:rsidDel="00327F2C">
          <w:rPr>
            <w:lang w:val="en-US"/>
          </w:rPr>
          <w:delText xml:space="preserve">from </w:delText>
        </w:r>
        <w:r w:rsidDel="00327F2C">
          <w:delText xml:space="preserve">the list, click the trash can icon </w:delText>
        </w:r>
        <w:r w:rsidDel="00327F2C">
          <w:rPr>
            <w:noProof/>
          </w:rPr>
          <w:drawing>
            <wp:inline distT="0" distB="0" distL="0" distR="0" wp14:anchorId="0540ED5E" wp14:editId="26DEDB95">
              <wp:extent cx="249555" cy="233045"/>
              <wp:effectExtent l="0" t="0" r="0" b="0"/>
              <wp:docPr id="160" name="Picture 16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327F2C">
          <w:delText xml:space="preserve"> on the header. </w:delText>
        </w:r>
      </w:del>
    </w:p>
    <w:p w14:paraId="5B296C95" w14:textId="287E9F6A" w:rsidR="00D31CB1" w:rsidDel="00327F2C" w:rsidRDefault="00D31CB1" w:rsidP="00D31CB1">
      <w:pPr>
        <w:pStyle w:val="BodyText"/>
        <w:ind w:left="1440" w:right="360"/>
        <w:rPr>
          <w:del w:id="4335" w:author="Sayali Dev" w:date="2018-02-21T13:28:00Z"/>
        </w:rPr>
      </w:pPr>
      <w:del w:id="4336" w:author="Sayali Dev" w:date="2018-02-21T13:28:00Z">
        <w:r w:rsidRPr="00EF52CA" w:rsidDel="00327F2C">
          <w:delText>A confirmation window appears.</w:delText>
        </w:r>
      </w:del>
    </w:p>
    <w:p w14:paraId="5F376984" w14:textId="6CC9A597" w:rsidR="00D31CB1" w:rsidDel="00327F2C" w:rsidRDefault="00D31CB1" w:rsidP="00D31CB1">
      <w:pPr>
        <w:pStyle w:val="BodyText"/>
        <w:numPr>
          <w:ilvl w:val="0"/>
          <w:numId w:val="198"/>
        </w:numPr>
        <w:ind w:left="1440" w:right="360"/>
        <w:rPr>
          <w:del w:id="4337" w:author="Sayali Dev" w:date="2018-02-21T13:28:00Z"/>
        </w:rPr>
      </w:pPr>
      <w:del w:id="4338" w:author="Sayali Dev" w:date="2018-02-21T13:28:00Z">
        <w:r w:rsidDel="00327F2C">
          <w:delText xml:space="preserve">Click </w:delText>
        </w:r>
        <w:r w:rsidRPr="00EF52CA" w:rsidDel="00327F2C">
          <w:rPr>
            <w:b/>
          </w:rPr>
          <w:delText>OK</w:delText>
        </w:r>
        <w:r w:rsidDel="00327F2C">
          <w:delText xml:space="preserve">. </w:delText>
        </w:r>
      </w:del>
    </w:p>
    <w:p w14:paraId="6BD7E18A" w14:textId="7C2AB4AC" w:rsidR="00D31CB1" w:rsidDel="00327F2C" w:rsidRDefault="00D31CB1" w:rsidP="00D31CB1">
      <w:pPr>
        <w:pStyle w:val="BodyText"/>
        <w:ind w:left="1440" w:right="360"/>
        <w:rPr>
          <w:del w:id="4339" w:author="Sayali Dev" w:date="2018-02-21T13:28:00Z"/>
        </w:rPr>
      </w:pPr>
      <w:del w:id="4340" w:author="Sayali Dev" w:date="2018-02-21T13:28:00Z">
        <w:r w:rsidDel="00327F2C">
          <w:delText xml:space="preserve">The biospecimen is </w:delText>
        </w:r>
        <w:r w:rsidDel="00327F2C">
          <w:rPr>
            <w:lang w:val="en-US"/>
          </w:rPr>
          <w:delText>remove</w:delText>
        </w:r>
        <w:r w:rsidDel="00327F2C">
          <w:delText>d</w:delText>
        </w:r>
        <w:r w:rsidDel="00327F2C">
          <w:rPr>
            <w:lang w:val="en-US"/>
          </w:rPr>
          <w:delText xml:space="preserve"> from the list</w:delText>
        </w:r>
        <w:r w:rsidDel="00327F2C">
          <w:delText>.</w:delText>
        </w:r>
      </w:del>
    </w:p>
    <w:p w14:paraId="53F45D3F" w14:textId="0D6219D5" w:rsidR="00D31CB1" w:rsidDel="00327F2C" w:rsidRDefault="00D31CB1" w:rsidP="00D31CB1">
      <w:pPr>
        <w:pStyle w:val="BodyText"/>
        <w:ind w:left="900" w:right="360"/>
        <w:rPr>
          <w:del w:id="4341" w:author="Sayali Dev" w:date="2018-02-21T13:28:00Z"/>
        </w:rPr>
      </w:pPr>
    </w:p>
    <w:p w14:paraId="60AA2C4D" w14:textId="6330ED96" w:rsidR="00D31CB1" w:rsidDel="00327F2C" w:rsidRDefault="00D31CB1" w:rsidP="00D31CB1">
      <w:pPr>
        <w:pStyle w:val="BodyText"/>
        <w:numPr>
          <w:ilvl w:val="0"/>
          <w:numId w:val="197"/>
        </w:numPr>
        <w:ind w:right="360"/>
        <w:rPr>
          <w:del w:id="4342" w:author="Sayali Dev" w:date="2018-02-21T13:28:00Z"/>
        </w:rPr>
      </w:pPr>
      <w:del w:id="4343" w:author="Sayali Dev" w:date="2018-02-21T13:28:00Z">
        <w:r w:rsidDel="00327F2C">
          <w:delText xml:space="preserve">Click </w:delText>
        </w:r>
        <w:r w:rsidRPr="00172B59" w:rsidDel="00327F2C">
          <w:rPr>
            <w:b/>
          </w:rPr>
          <w:delText>SAVE</w:delText>
        </w:r>
        <w:r w:rsidDel="00327F2C">
          <w:delText>.</w:delText>
        </w:r>
      </w:del>
    </w:p>
    <w:p w14:paraId="7B726DD2" w14:textId="2DA93283" w:rsidR="00D31CB1" w:rsidDel="00327F2C" w:rsidRDefault="00D31CB1" w:rsidP="00D31CB1">
      <w:pPr>
        <w:pStyle w:val="BodyText"/>
        <w:ind w:left="900" w:right="360"/>
        <w:rPr>
          <w:del w:id="4344" w:author="Sayali Dev" w:date="2018-02-21T13:28:00Z"/>
        </w:rPr>
      </w:pPr>
      <w:del w:id="4345" w:author="Sayali Dev" w:date="2018-02-21T13:28:00Z">
        <w:r w:rsidDel="00327F2C">
          <w:delText xml:space="preserve">Worklist is created and new information appears on </w:delText>
        </w:r>
        <w:r w:rsidRPr="00172B59" w:rsidDel="00327F2C">
          <w:rPr>
            <w:b/>
          </w:rPr>
          <w:delText>View Worklist</w:delText>
        </w:r>
        <w:r w:rsidRPr="00172B59" w:rsidDel="00327F2C">
          <w:delText xml:space="preserve"> </w:delText>
        </w:r>
        <w:r w:rsidDel="00327F2C">
          <w:delText>page.</w:delText>
        </w:r>
      </w:del>
    </w:p>
    <w:p w14:paraId="5B52BF6E" w14:textId="7E8D55D2" w:rsidR="00CB2FA8" w:rsidDel="00327F2C" w:rsidRDefault="00CB2FA8" w:rsidP="00D31CB1">
      <w:pPr>
        <w:ind w:left="720" w:right="270"/>
        <w:rPr>
          <w:del w:id="4346" w:author="Sayali Dev" w:date="2018-02-21T13:28:00Z"/>
        </w:rPr>
      </w:pPr>
    </w:p>
    <w:p w14:paraId="4CFDB0D1" w14:textId="55BB6914" w:rsidR="00D31CB1" w:rsidDel="00401240" w:rsidRDefault="00D31CB1" w:rsidP="00D31CB1">
      <w:pPr>
        <w:pStyle w:val="Heading3"/>
        <w:rPr>
          <w:del w:id="4347" w:author="Sayali Dev" w:date="2018-02-16T15:17:00Z"/>
        </w:rPr>
      </w:pPr>
      <w:del w:id="4348" w:author="Sayali Dev" w:date="2018-02-21T13:28:00Z">
        <w:r w:rsidDel="00327F2C">
          <w:br w:type="page"/>
        </w:r>
      </w:del>
      <w:bookmarkStart w:id="4349" w:name="ModifyingWorklist"/>
      <w:bookmarkStart w:id="4350" w:name="_Toc300125769"/>
      <w:bookmarkStart w:id="4351" w:name="_Toc452993640"/>
      <w:bookmarkEnd w:id="4349"/>
      <w:del w:id="4352" w:author="Sayali Dev" w:date="2018-02-16T15:17:00Z">
        <w:r w:rsidDel="00401240">
          <w:delText>Modifying a Worklist</w:delText>
        </w:r>
        <w:bookmarkEnd w:id="4350"/>
        <w:bookmarkEnd w:id="4351"/>
      </w:del>
    </w:p>
    <w:p w14:paraId="3B751087" w14:textId="2B11CD88" w:rsidR="00D31CB1" w:rsidDel="00401240" w:rsidRDefault="00D31CB1" w:rsidP="00D31CB1">
      <w:pPr>
        <w:rPr>
          <w:del w:id="4353" w:author="Sayali Dev" w:date="2018-02-16T15:17:00Z"/>
        </w:rPr>
      </w:pPr>
    </w:p>
    <w:p w14:paraId="1507D347" w14:textId="0D758D17" w:rsidR="00D31CB1" w:rsidDel="00401240" w:rsidRDefault="00D31CB1" w:rsidP="00D31CB1">
      <w:pPr>
        <w:pStyle w:val="BodyText"/>
        <w:rPr>
          <w:del w:id="4354" w:author="Sayali Dev" w:date="2018-02-16T15:17:00Z"/>
          <w:lang w:val="en-US"/>
        </w:rPr>
      </w:pPr>
      <w:del w:id="4355" w:author="Sayali Dev" w:date="2018-02-16T15:17:00Z">
        <w:r w:rsidRPr="00AA26F9" w:rsidDel="00401240">
          <w:delText xml:space="preserve">To modify </w:delText>
        </w:r>
        <w:r w:rsidDel="00401240">
          <w:delText>a</w:delText>
        </w:r>
        <w:r w:rsidRPr="00AA26F9" w:rsidDel="00401240">
          <w:delText xml:space="preserve"> </w:delText>
        </w:r>
        <w:r w:rsidDel="00401240">
          <w:delText>worklist:</w:delText>
        </w:r>
      </w:del>
    </w:p>
    <w:p w14:paraId="6841022A" w14:textId="71B25AEF" w:rsidR="00D31CB1" w:rsidRPr="00CD53B9" w:rsidDel="00401240" w:rsidRDefault="00D31CB1" w:rsidP="00D31CB1">
      <w:pPr>
        <w:pStyle w:val="BodyText"/>
        <w:rPr>
          <w:del w:id="4356" w:author="Sayali Dev" w:date="2018-02-16T15:17:00Z"/>
          <w:lang w:val="en-US"/>
        </w:rPr>
      </w:pPr>
    </w:p>
    <w:p w14:paraId="20FCE804" w14:textId="78BB3577" w:rsidR="00D31CB1" w:rsidDel="00401240" w:rsidRDefault="00D31CB1" w:rsidP="00D31CB1">
      <w:pPr>
        <w:pStyle w:val="BodyText"/>
        <w:numPr>
          <w:ilvl w:val="0"/>
          <w:numId w:val="139"/>
        </w:numPr>
        <w:ind w:right="540"/>
        <w:rPr>
          <w:del w:id="4357" w:author="Sayali Dev" w:date="2018-02-16T15:17:00Z"/>
        </w:rPr>
      </w:pPr>
      <w:del w:id="4358" w:author="Sayali Dev" w:date="2018-01-31T17:54:00Z">
        <w:r w:rsidDel="009A119E">
          <w:delText>Log on</w:delText>
        </w:r>
      </w:del>
      <w:del w:id="4359" w:author="Sayali Dev" w:date="2018-02-16T15:17:00Z">
        <w:r w:rsidDel="00401240">
          <w:delText xml:space="preserve"> to the application using your </w:delText>
        </w:r>
      </w:del>
      <w:del w:id="4360" w:author="Sayali Dev" w:date="2018-01-31T17:55:00Z">
        <w:r w:rsidDel="00A62626">
          <w:delText>logon</w:delText>
        </w:r>
      </w:del>
      <w:del w:id="4361" w:author="Sayali Dev" w:date="2018-02-16T15:17:00Z">
        <w:r w:rsidDel="00401240">
          <w:delText xml:space="preserve"> credentials.</w:delText>
        </w:r>
      </w:del>
    </w:p>
    <w:p w14:paraId="215DA45E" w14:textId="3596D313" w:rsidR="00D31CB1" w:rsidDel="00401240" w:rsidRDefault="00D31CB1" w:rsidP="00D31CB1">
      <w:pPr>
        <w:pStyle w:val="BodyText"/>
        <w:ind w:left="720" w:right="540"/>
        <w:rPr>
          <w:del w:id="4362" w:author="Sayali Dev" w:date="2018-02-16T15:17:00Z"/>
        </w:rPr>
      </w:pPr>
      <w:del w:id="4363" w:author="Sayali Dev" w:date="2018-02-16T15:17:00Z">
        <w:r w:rsidDel="00401240">
          <w:delText xml:space="preserve">The </w:delText>
        </w:r>
        <w:r w:rsidDel="00401240">
          <w:rPr>
            <w:lang w:val="en-US"/>
          </w:rPr>
          <w:delText>CIRRASPEC</w:delText>
        </w:r>
        <w:r w:rsidDel="00401240">
          <w:delText xml:space="preserve"> home page appears. </w:delText>
        </w:r>
      </w:del>
    </w:p>
    <w:p w14:paraId="2077657E" w14:textId="762C55B1" w:rsidR="00D31CB1" w:rsidDel="00401240" w:rsidRDefault="00D31CB1" w:rsidP="00D31CB1">
      <w:pPr>
        <w:pStyle w:val="BodyText"/>
        <w:ind w:left="720" w:right="540"/>
        <w:rPr>
          <w:del w:id="4364" w:author="Sayali Dev" w:date="2018-02-16T15:17:00Z"/>
        </w:rPr>
      </w:pPr>
    </w:p>
    <w:p w14:paraId="1F7D6738" w14:textId="4DE47508" w:rsidR="00D31CB1" w:rsidDel="00401240" w:rsidRDefault="00D31CB1" w:rsidP="00D31CB1">
      <w:pPr>
        <w:pStyle w:val="BodyText"/>
        <w:numPr>
          <w:ilvl w:val="0"/>
          <w:numId w:val="139"/>
        </w:numPr>
        <w:ind w:right="540"/>
        <w:rPr>
          <w:del w:id="4365" w:author="Sayali Dev" w:date="2018-02-16T15:17:00Z"/>
        </w:rPr>
      </w:pPr>
      <w:del w:id="4366" w:author="Sayali Dev" w:date="2018-02-16T15:17:00Z">
        <w:r w:rsidDel="00401240">
          <w:delText xml:space="preserve">Point to the arrow of the </w:delText>
        </w:r>
        <w:r w:rsidRPr="009D26BA" w:rsidDel="00401240">
          <w:rPr>
            <w:b/>
          </w:rPr>
          <w:delText>BMS</w:delText>
        </w:r>
        <w:r w:rsidDel="00401240">
          <w:delText xml:space="preserve"> tab, and then click </w:delText>
        </w:r>
        <w:r w:rsidRPr="009D26BA" w:rsidDel="00401240">
          <w:rPr>
            <w:b/>
          </w:rPr>
          <w:delText>Worklists</w:delText>
        </w:r>
        <w:r w:rsidDel="00401240">
          <w:delText xml:space="preserve">. </w:delText>
        </w:r>
      </w:del>
    </w:p>
    <w:p w14:paraId="28ED9E05" w14:textId="5FCB61BD" w:rsidR="00D31CB1" w:rsidDel="00401240" w:rsidRDefault="00D31CB1" w:rsidP="00D31CB1">
      <w:pPr>
        <w:pStyle w:val="BodyText"/>
        <w:ind w:left="720" w:right="540"/>
        <w:rPr>
          <w:del w:id="4367" w:author="Sayali Dev" w:date="2018-02-16T15:17:00Z"/>
        </w:rPr>
      </w:pPr>
      <w:del w:id="4368" w:author="Sayali Dev" w:date="2018-02-16T15:17:00Z">
        <w:r w:rsidDel="00401240">
          <w:delText xml:space="preserve">The </w:delText>
        </w:r>
        <w:r w:rsidDel="00401240">
          <w:rPr>
            <w:b/>
            <w:lang w:val="en-US"/>
          </w:rPr>
          <w:delText>W</w:delText>
        </w:r>
        <w:r w:rsidRPr="00B70F2D" w:rsidDel="00401240">
          <w:rPr>
            <w:b/>
          </w:rPr>
          <w:delText xml:space="preserve">orklist </w:delText>
        </w:r>
        <w:r w:rsidDel="00401240">
          <w:rPr>
            <w:b/>
            <w:lang w:val="en-US"/>
          </w:rPr>
          <w:delText>S</w:delText>
        </w:r>
        <w:r w:rsidRPr="00B70F2D" w:rsidDel="00401240">
          <w:rPr>
            <w:b/>
          </w:rPr>
          <w:delText>earch</w:delText>
        </w:r>
        <w:r w:rsidDel="00401240">
          <w:delText xml:space="preserve"> page appears. </w:delText>
        </w:r>
      </w:del>
    </w:p>
    <w:p w14:paraId="3ED3F504" w14:textId="18717A96" w:rsidR="00D31CB1" w:rsidDel="00401240" w:rsidRDefault="00D31CB1" w:rsidP="00D31CB1">
      <w:pPr>
        <w:pStyle w:val="BodyText"/>
        <w:ind w:left="720" w:right="540"/>
        <w:rPr>
          <w:del w:id="4369" w:author="Sayali Dev" w:date="2018-02-16T15:17:00Z"/>
        </w:rPr>
      </w:pPr>
    </w:p>
    <w:p w14:paraId="646B7411" w14:textId="4F47B955" w:rsidR="00D31CB1" w:rsidDel="00401240" w:rsidRDefault="00D31CB1" w:rsidP="00D31CB1">
      <w:pPr>
        <w:pStyle w:val="BodyText"/>
        <w:numPr>
          <w:ilvl w:val="0"/>
          <w:numId w:val="139"/>
        </w:numPr>
        <w:ind w:right="720"/>
        <w:rPr>
          <w:del w:id="4370" w:author="Sayali Dev" w:date="2018-02-16T15:17:00Z"/>
        </w:rPr>
      </w:pPr>
      <w:del w:id="4371" w:author="Sayali Dev" w:date="2018-02-16T15:17:00Z">
        <w:r w:rsidDel="00401240">
          <w:delText xml:space="preserve">Click </w:delText>
        </w:r>
        <w:r w:rsidRPr="00163825" w:rsidDel="00401240">
          <w:rPr>
            <w:b/>
          </w:rPr>
          <w:delText>SEARCH</w:delText>
        </w:r>
        <w:r w:rsidDel="00401240">
          <w:delText xml:space="preserve">. </w:delText>
        </w:r>
      </w:del>
    </w:p>
    <w:p w14:paraId="0950934F" w14:textId="74C25772" w:rsidR="00D31CB1" w:rsidRPr="00256110" w:rsidDel="00401240" w:rsidRDefault="00D31CB1" w:rsidP="00D31CB1">
      <w:pPr>
        <w:pStyle w:val="BodyText"/>
        <w:ind w:left="720" w:right="720"/>
        <w:rPr>
          <w:del w:id="4372" w:author="Sayali Dev" w:date="2018-02-16T15:17:00Z"/>
          <w:lang w:val="en-US"/>
        </w:rPr>
      </w:pPr>
      <w:del w:id="4373" w:author="Sayali Dev" w:date="2018-02-16T15:17:00Z">
        <w:r w:rsidDel="00401240">
          <w:delText>The worklist search page displays a list of worklists</w:delText>
        </w:r>
        <w:r w:rsidRPr="00D84069" w:rsidDel="00401240">
          <w:delText xml:space="preserve"> that are accessible based on your login location.</w:delText>
        </w:r>
      </w:del>
    </w:p>
    <w:p w14:paraId="732FFD16" w14:textId="5EA1A7B3" w:rsidR="00D31CB1" w:rsidDel="00401240" w:rsidRDefault="00D31CB1" w:rsidP="00D31CB1">
      <w:pPr>
        <w:pStyle w:val="BodyText"/>
        <w:ind w:left="720" w:right="720"/>
        <w:rPr>
          <w:del w:id="4374" w:author="Sayali Dev" w:date="2018-02-16T15:17:00Z"/>
        </w:rPr>
      </w:pPr>
    </w:p>
    <w:p w14:paraId="130D2876" w14:textId="15283959" w:rsidR="00D31CB1" w:rsidDel="00401240" w:rsidRDefault="00D31CB1" w:rsidP="00D31CB1">
      <w:pPr>
        <w:pStyle w:val="BodyText"/>
        <w:numPr>
          <w:ilvl w:val="0"/>
          <w:numId w:val="139"/>
        </w:numPr>
        <w:ind w:right="720"/>
        <w:rPr>
          <w:del w:id="4375" w:author="Sayali Dev" w:date="2018-02-16T15:17:00Z"/>
        </w:rPr>
      </w:pPr>
      <w:del w:id="4376" w:author="Sayali Dev" w:date="2018-02-16T15:17: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that you want to modify. </w:delText>
        </w:r>
      </w:del>
    </w:p>
    <w:p w14:paraId="7AD5E6E5" w14:textId="7660D848" w:rsidR="00D31CB1" w:rsidRPr="00AA26F9" w:rsidDel="00401240" w:rsidRDefault="00D31CB1" w:rsidP="00D31CB1">
      <w:pPr>
        <w:pStyle w:val="BodyText"/>
        <w:ind w:left="720" w:right="720"/>
        <w:rPr>
          <w:del w:id="4377" w:author="Sayali Dev" w:date="2018-02-16T15:17:00Z"/>
        </w:rPr>
      </w:pPr>
      <w:del w:id="4378" w:author="Sayali Dev" w:date="2018-02-16T15:17:00Z">
        <w:r w:rsidDel="00401240">
          <w:delText>T</w:delText>
        </w:r>
        <w:r w:rsidRPr="00AA26F9" w:rsidDel="00401240">
          <w:delText xml:space="preserve">he </w:delText>
        </w:r>
        <w:r w:rsidRPr="00163825" w:rsidDel="00401240">
          <w:rPr>
            <w:b/>
          </w:rPr>
          <w:delText>View Worklist</w:delText>
        </w:r>
        <w:r w:rsidRPr="00AA26F9" w:rsidDel="00401240">
          <w:delText xml:space="preserve"> </w:delText>
        </w:r>
        <w:r w:rsidDel="00401240">
          <w:delText>page appears</w:delText>
        </w:r>
        <w:r w:rsidRPr="00AA26F9" w:rsidDel="00401240">
          <w:delText>.</w:delText>
        </w:r>
        <w:r w:rsidRPr="001A0005" w:rsidDel="00401240">
          <w:delText xml:space="preserve"> </w:delText>
        </w:r>
        <w:r w:rsidDel="00401240">
          <w:br/>
        </w:r>
      </w:del>
    </w:p>
    <w:p w14:paraId="7B07C996" w14:textId="3EE135D1" w:rsidR="00D31CB1" w:rsidDel="00401240" w:rsidRDefault="00D31CB1" w:rsidP="00D31CB1">
      <w:pPr>
        <w:pStyle w:val="BodyText"/>
        <w:numPr>
          <w:ilvl w:val="0"/>
          <w:numId w:val="139"/>
        </w:numPr>
        <w:ind w:right="720"/>
        <w:rPr>
          <w:del w:id="4379" w:author="Sayali Dev" w:date="2018-02-16T15:17:00Z"/>
        </w:rPr>
      </w:pPr>
      <w:del w:id="4380" w:author="Sayali Dev" w:date="2018-02-16T15:17:00Z">
        <w:r w:rsidDel="00401240">
          <w:delText>C</w:delText>
        </w:r>
        <w:r w:rsidRPr="00AA26F9" w:rsidDel="00401240">
          <w:delText xml:space="preserve">lick </w:delText>
        </w:r>
        <w:r w:rsidRPr="00404331" w:rsidDel="00401240">
          <w:rPr>
            <w:b/>
            <w:caps/>
          </w:rPr>
          <w:delText>Modify</w:delText>
        </w:r>
        <w:r w:rsidRPr="00AA26F9" w:rsidDel="00401240">
          <w:delText xml:space="preserve">. </w:delText>
        </w:r>
      </w:del>
    </w:p>
    <w:p w14:paraId="74CD7CFF" w14:textId="5D339CC1" w:rsidR="00D31CB1" w:rsidDel="00401240" w:rsidRDefault="00D31CB1" w:rsidP="00D31CB1">
      <w:pPr>
        <w:pStyle w:val="BodyText"/>
        <w:ind w:left="720" w:right="720"/>
        <w:rPr>
          <w:del w:id="4381" w:author="Sayali Dev" w:date="2018-02-16T15:17:00Z"/>
        </w:rPr>
      </w:pPr>
      <w:del w:id="4382" w:author="Sayali Dev" w:date="2018-02-16T15:17:00Z">
        <w:r w:rsidRPr="00AA26F9" w:rsidDel="00401240">
          <w:delText xml:space="preserve">The </w:delText>
        </w:r>
        <w:r w:rsidRPr="003160C4" w:rsidDel="00401240">
          <w:rPr>
            <w:b/>
          </w:rPr>
          <w:delText>Create/</w:delText>
        </w:r>
        <w:r w:rsidRPr="00163825" w:rsidDel="00401240">
          <w:rPr>
            <w:b/>
          </w:rPr>
          <w:delText>Modify Worklist</w:delText>
        </w:r>
        <w:r w:rsidDel="00401240">
          <w:delText xml:space="preserve"> page appears</w:delText>
        </w:r>
        <w:r w:rsidRPr="00AA26F9" w:rsidDel="00401240">
          <w:delText>.</w:delText>
        </w:r>
      </w:del>
    </w:p>
    <w:p w14:paraId="0A412612" w14:textId="20116DE9" w:rsidR="00D31CB1" w:rsidDel="00401240" w:rsidRDefault="00D31CB1" w:rsidP="00D31CB1">
      <w:pPr>
        <w:pStyle w:val="BodyText"/>
        <w:ind w:left="720" w:right="720"/>
        <w:rPr>
          <w:del w:id="4383" w:author="Sayali Dev" w:date="2018-02-16T15:17:00Z"/>
        </w:rPr>
      </w:pPr>
    </w:p>
    <w:p w14:paraId="005E3585" w14:textId="6C919F91" w:rsidR="00D31CB1" w:rsidDel="00401240" w:rsidRDefault="00D31CB1" w:rsidP="00D31CB1">
      <w:pPr>
        <w:pStyle w:val="Caption"/>
        <w:ind w:firstLine="720"/>
        <w:rPr>
          <w:del w:id="4384" w:author="Sayali Dev" w:date="2018-02-16T15:17:00Z"/>
        </w:rPr>
      </w:pPr>
      <w:del w:id="4385" w:author="Sayali Dev" w:date="2018-02-16T15:17:00Z">
        <w:r w:rsidDel="00401240">
          <w:rPr>
            <w:noProof/>
          </w:rPr>
          <w:drawing>
            <wp:inline distT="0" distB="0" distL="0" distR="0" wp14:anchorId="4E9AB1F4" wp14:editId="1FA9BAC7">
              <wp:extent cx="6262663" cy="3316778"/>
              <wp:effectExtent l="19050" t="19050" r="24130" b="17145"/>
              <wp:docPr id="9263" name="Picture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68545" cy="3319893"/>
                      </a:xfrm>
                      <a:prstGeom prst="rect">
                        <a:avLst/>
                      </a:prstGeom>
                      <a:noFill/>
                      <a:ln w="3175">
                        <a:solidFill>
                          <a:schemeClr val="tx1"/>
                        </a:solidFill>
                      </a:ln>
                    </pic:spPr>
                  </pic:pic>
                </a:graphicData>
              </a:graphic>
            </wp:inline>
          </w:drawing>
        </w:r>
      </w:del>
    </w:p>
    <w:p w14:paraId="3937CC8A" w14:textId="28F3403A" w:rsidR="00D31CB1" w:rsidDel="00401240" w:rsidRDefault="00D31CB1" w:rsidP="00D31CB1">
      <w:pPr>
        <w:pStyle w:val="Figure"/>
        <w:tabs>
          <w:tab w:val="clear" w:pos="1710"/>
          <w:tab w:val="num" w:pos="1800"/>
        </w:tabs>
        <w:ind w:left="1152" w:hanging="432"/>
        <w:rPr>
          <w:del w:id="4386" w:author="Sayali Dev" w:date="2018-02-16T15:17:00Z"/>
        </w:rPr>
      </w:pPr>
      <w:del w:id="4387" w:author="Sayali Dev" w:date="2018-02-16T15:17:00Z">
        <w:r w:rsidDel="00401240">
          <w:delText>Create/Modify Worklist page</w:delText>
        </w:r>
      </w:del>
    </w:p>
    <w:p w14:paraId="2CAE9DD5" w14:textId="16F3BA0E" w:rsidR="00D31CB1" w:rsidDel="00401240" w:rsidRDefault="00D31CB1" w:rsidP="00D31CB1">
      <w:pPr>
        <w:pStyle w:val="BodyText"/>
        <w:ind w:left="1080" w:right="720"/>
        <w:rPr>
          <w:del w:id="4388" w:author="Sayali Dev" w:date="2018-02-16T15:17:00Z"/>
        </w:rPr>
      </w:pPr>
    </w:p>
    <w:p w14:paraId="41E9B21F" w14:textId="4446BDD2" w:rsidR="00D31CB1" w:rsidRPr="004F2636" w:rsidDel="00401240" w:rsidRDefault="00D31CB1" w:rsidP="00D31CB1">
      <w:pPr>
        <w:pStyle w:val="BodyText"/>
        <w:numPr>
          <w:ilvl w:val="0"/>
          <w:numId w:val="145"/>
        </w:numPr>
        <w:ind w:right="270"/>
        <w:rPr>
          <w:del w:id="4389" w:author="Sayali Dev" w:date="2018-02-16T15:17:00Z"/>
        </w:rPr>
      </w:pPr>
      <w:del w:id="4390" w:author="Sayali Dev" w:date="2018-02-16T15:17:00Z">
        <w:r w:rsidRPr="004F2636" w:rsidDel="00401240">
          <w:rPr>
            <w:lang w:val="en-US"/>
          </w:rPr>
          <w:delText>C</w:delText>
        </w:r>
        <w:r w:rsidDel="00401240">
          <w:delText>lick the appropriate security for this worklist</w:delText>
        </w:r>
        <w:r w:rsidRPr="004F2636" w:rsidDel="00401240">
          <w:rPr>
            <w:lang w:val="en-US"/>
          </w:rPr>
          <w:delText xml:space="preserve"> if you want to change the security</w:delText>
        </w:r>
        <w:r w:rsidDel="00401240">
          <w:delText xml:space="preserve">. </w:delText>
        </w:r>
        <w:r w:rsidDel="00401240">
          <w:br/>
        </w:r>
        <w:r w:rsidRPr="004F2636" w:rsidDel="00401240">
          <w:rPr>
            <w:b/>
          </w:rPr>
          <w:delText xml:space="preserve">Note: </w:delText>
        </w:r>
      </w:del>
    </w:p>
    <w:p w14:paraId="3D631C83" w14:textId="2EF73D10" w:rsidR="00D31CB1" w:rsidRPr="004F2636" w:rsidDel="00401240" w:rsidRDefault="00D31CB1" w:rsidP="00D31CB1">
      <w:pPr>
        <w:pStyle w:val="BodyText"/>
        <w:numPr>
          <w:ilvl w:val="0"/>
          <w:numId w:val="200"/>
        </w:numPr>
        <w:ind w:left="1440" w:right="540"/>
        <w:rPr>
          <w:del w:id="4391" w:author="Sayali Dev" w:date="2018-02-16T15:17:00Z"/>
        </w:rPr>
      </w:pPr>
      <w:del w:id="4392" w:author="Sayali Dev" w:date="2018-02-16T15:17:00Z">
        <w:r w:rsidDel="00401240">
          <w:rPr>
            <w:lang w:val="en-US"/>
          </w:rPr>
          <w:delText xml:space="preserve">This field is only enabled if you were the creator of the worklist or the current security setting is </w:delText>
        </w:r>
        <w:r w:rsidDel="00401240">
          <w:rPr>
            <w:b/>
            <w:lang w:val="en-US"/>
          </w:rPr>
          <w:delText xml:space="preserve">Shared </w:delText>
        </w:r>
        <w:r w:rsidRPr="00B84049" w:rsidDel="00401240">
          <w:rPr>
            <w:b/>
          </w:rPr>
          <w:delText xml:space="preserve">– </w:delText>
        </w:r>
        <w:r w:rsidRPr="0028730A" w:rsidDel="00401240">
          <w:rPr>
            <w:b/>
            <w:lang w:val="en-US"/>
          </w:rPr>
          <w:delText>Read-Write</w:delText>
        </w:r>
        <w:r w:rsidDel="00401240">
          <w:rPr>
            <w:lang w:val="en-US"/>
          </w:rPr>
          <w:delText>.</w:delText>
        </w:r>
      </w:del>
    </w:p>
    <w:p w14:paraId="1E49B1D9" w14:textId="4BBD9BAD" w:rsidR="00D31CB1" w:rsidDel="00401240" w:rsidRDefault="00D31CB1" w:rsidP="00D31CB1">
      <w:pPr>
        <w:pStyle w:val="BodyText"/>
        <w:numPr>
          <w:ilvl w:val="0"/>
          <w:numId w:val="200"/>
        </w:numPr>
        <w:ind w:left="1440" w:right="540"/>
        <w:rPr>
          <w:del w:id="4393" w:author="Sayali Dev" w:date="2018-02-16T15:17:00Z"/>
        </w:rPr>
      </w:pPr>
      <w:del w:id="4394" w:author="Sayali Dev" w:date="2018-02-16T15:17:00Z">
        <w:r w:rsidDel="00401240">
          <w:delText xml:space="preserve">If you want any authorized user to </w:delText>
        </w:r>
        <w:r w:rsidRPr="006B07C1" w:rsidDel="00401240">
          <w:delText>view</w:delText>
        </w:r>
        <w:r w:rsidDel="00401240">
          <w:delText xml:space="preserve"> </w:delText>
        </w:r>
        <w:r w:rsidRPr="006B07C1" w:rsidDel="00401240">
          <w:delText>and modif</w:delText>
        </w:r>
        <w:r w:rsidDel="00401240">
          <w:delText xml:space="preserve">y this list, click </w:delText>
        </w:r>
        <w:r w:rsidRPr="00B84049" w:rsidDel="00401240">
          <w:rPr>
            <w:b/>
          </w:rPr>
          <w:delText>Shared – Read-Write</w:delText>
        </w:r>
        <w:r w:rsidDel="00401240">
          <w:delText>.</w:delText>
        </w:r>
      </w:del>
    </w:p>
    <w:p w14:paraId="0C3886A9" w14:textId="4BD72849" w:rsidR="00D31CB1" w:rsidRPr="006B07C1" w:rsidDel="00401240" w:rsidRDefault="00D31CB1" w:rsidP="00D31CB1">
      <w:pPr>
        <w:pStyle w:val="BodyText"/>
        <w:numPr>
          <w:ilvl w:val="0"/>
          <w:numId w:val="200"/>
        </w:numPr>
        <w:ind w:left="1440" w:right="540"/>
        <w:rPr>
          <w:del w:id="4395" w:author="Sayali Dev" w:date="2018-02-16T15:17:00Z"/>
        </w:rPr>
      </w:pPr>
      <w:del w:id="4396" w:author="Sayali Dev" w:date="2018-02-16T15:17:00Z">
        <w:r w:rsidDel="00401240">
          <w:delText xml:space="preserve">If you want only you to modify this worklist, and any authorized user to </w:delText>
        </w:r>
        <w:r w:rsidRPr="006B07C1" w:rsidDel="00401240">
          <w:delText>view</w:delText>
        </w:r>
        <w:r w:rsidDel="00401240">
          <w:delText xml:space="preserve"> this worklist, click </w:delText>
        </w:r>
        <w:r w:rsidRPr="00B84049" w:rsidDel="00401240">
          <w:rPr>
            <w:b/>
          </w:rPr>
          <w:delText>Shared – Read-Only</w:delText>
        </w:r>
        <w:r w:rsidDel="00401240">
          <w:delText>.</w:delText>
        </w:r>
      </w:del>
    </w:p>
    <w:p w14:paraId="6F92B70A" w14:textId="5E446C19" w:rsidR="00D31CB1" w:rsidDel="00401240" w:rsidRDefault="00D31CB1" w:rsidP="00D31CB1">
      <w:pPr>
        <w:pStyle w:val="BodyText"/>
        <w:numPr>
          <w:ilvl w:val="0"/>
          <w:numId w:val="199"/>
        </w:numPr>
        <w:ind w:left="1440" w:right="270"/>
        <w:rPr>
          <w:del w:id="4397" w:author="Sayali Dev" w:date="2018-02-16T15:17:00Z"/>
        </w:rPr>
      </w:pPr>
      <w:del w:id="4398" w:author="Sayali Dev" w:date="2018-02-16T15:17:00Z">
        <w:r w:rsidDel="00401240">
          <w:delText xml:space="preserve">If you want only yourself to view and modify this worklist, click </w:delText>
        </w:r>
        <w:r w:rsidRPr="00B84049" w:rsidDel="00401240">
          <w:rPr>
            <w:b/>
          </w:rPr>
          <w:delText>Private</w:delText>
        </w:r>
        <w:r w:rsidRPr="006B07C1" w:rsidDel="00401240">
          <w:delText>.</w:delText>
        </w:r>
      </w:del>
    </w:p>
    <w:p w14:paraId="6A84FCEE" w14:textId="01F3D5AD" w:rsidR="00D31CB1" w:rsidDel="00401240" w:rsidRDefault="00D31CB1" w:rsidP="00D31CB1">
      <w:pPr>
        <w:pStyle w:val="BodyText"/>
        <w:ind w:left="720" w:right="540"/>
        <w:rPr>
          <w:del w:id="4399" w:author="Sayali Dev" w:date="2018-02-16T15:17:00Z"/>
        </w:rPr>
      </w:pPr>
    </w:p>
    <w:p w14:paraId="0AE831DF" w14:textId="6EB04A37" w:rsidR="00D31CB1" w:rsidDel="00401240" w:rsidRDefault="00D31CB1" w:rsidP="00D31CB1">
      <w:pPr>
        <w:pStyle w:val="BodyText"/>
        <w:numPr>
          <w:ilvl w:val="0"/>
          <w:numId w:val="145"/>
        </w:numPr>
        <w:ind w:right="540"/>
        <w:rPr>
          <w:del w:id="4400" w:author="Sayali Dev" w:date="2018-02-16T15:17:00Z"/>
        </w:rPr>
      </w:pPr>
      <w:del w:id="4401" w:author="Sayali Dev" w:date="2018-02-16T15:17:00Z">
        <w:r w:rsidDel="00401240">
          <w:delText xml:space="preserve">To add a known biospecimen to the worklist, in the </w:delText>
        </w:r>
        <w:r w:rsidRPr="008100CC" w:rsidDel="00401240">
          <w:rPr>
            <w:b/>
          </w:rPr>
          <w:delText>Identifier</w:delText>
        </w:r>
        <w:r w:rsidDel="00401240">
          <w:delText xml:space="preserve"> box, type the appropriate kit or biospecimen identifier, and then click </w:delText>
        </w:r>
        <w:r w:rsidRPr="008100CC" w:rsidDel="00401240">
          <w:rPr>
            <w:b/>
          </w:rPr>
          <w:delText>ADD</w:delText>
        </w:r>
        <w:r w:rsidDel="00401240">
          <w:delText>.</w:delText>
        </w:r>
      </w:del>
    </w:p>
    <w:p w14:paraId="08CDF1B6" w14:textId="5E95769D" w:rsidR="00D31CB1" w:rsidDel="00401240" w:rsidRDefault="00D31CB1" w:rsidP="00D31CB1">
      <w:pPr>
        <w:pStyle w:val="BodyText"/>
        <w:ind w:right="540" w:firstLine="720"/>
        <w:rPr>
          <w:del w:id="4402" w:author="Sayali Dev" w:date="2018-02-16T15:17:00Z"/>
        </w:rPr>
      </w:pPr>
      <w:del w:id="4403" w:author="Sayali Dev" w:date="2018-02-16T15:17:00Z">
        <w:r w:rsidRPr="008100CC" w:rsidDel="00401240">
          <w:rPr>
            <w:b/>
          </w:rPr>
          <w:delText>Note:</w:delText>
        </w:r>
        <w:r w:rsidDel="00401240">
          <w:delText xml:space="preserve"> You can add multiple known biospecimens. </w:delText>
        </w:r>
      </w:del>
    </w:p>
    <w:p w14:paraId="5FBE8159" w14:textId="5713F799" w:rsidR="00D31CB1" w:rsidDel="00401240" w:rsidRDefault="00D31CB1" w:rsidP="00D31CB1">
      <w:pPr>
        <w:pStyle w:val="BodyText"/>
        <w:ind w:left="720" w:right="540"/>
        <w:rPr>
          <w:del w:id="4404" w:author="Sayali Dev" w:date="2018-02-16T15:17:00Z"/>
          <w:lang w:val="en-US"/>
        </w:rPr>
      </w:pPr>
      <w:del w:id="4405" w:author="Sayali Dev" w:date="2018-02-16T15:17:00Z">
        <w:r w:rsidDel="00401240">
          <w:delText xml:space="preserve">The biospecimens appear on the </w:delText>
        </w:r>
        <w:r w:rsidRPr="008100CC" w:rsidDel="00401240">
          <w:rPr>
            <w:b/>
          </w:rPr>
          <w:delText>Create/Modify Worklist</w:delText>
        </w:r>
        <w:r w:rsidDel="00401240">
          <w:delText xml:space="preserve"> page.</w:delText>
        </w:r>
      </w:del>
    </w:p>
    <w:p w14:paraId="2A750FF2" w14:textId="340E959B" w:rsidR="00D31CB1" w:rsidDel="00401240" w:rsidRDefault="00D31CB1" w:rsidP="00D31CB1">
      <w:pPr>
        <w:pStyle w:val="BodyText"/>
        <w:ind w:left="720" w:right="540"/>
        <w:rPr>
          <w:del w:id="4406" w:author="Sayali Dev" w:date="2018-02-16T15:17:00Z"/>
          <w:lang w:val="en-US"/>
        </w:rPr>
      </w:pPr>
    </w:p>
    <w:p w14:paraId="67F17DDE" w14:textId="45C4422E" w:rsidR="00D31CB1" w:rsidRPr="0028730A" w:rsidDel="00401240" w:rsidRDefault="00D31CB1" w:rsidP="00D31CB1">
      <w:pPr>
        <w:pStyle w:val="BodyText"/>
        <w:numPr>
          <w:ilvl w:val="0"/>
          <w:numId w:val="145"/>
        </w:numPr>
        <w:ind w:right="540"/>
        <w:rPr>
          <w:del w:id="4407" w:author="Sayali Dev" w:date="2018-02-16T15:17:00Z"/>
        </w:rPr>
      </w:pPr>
      <w:del w:id="4408" w:author="Sayali Dev" w:date="2018-02-16T15:17:00Z">
        <w:r w:rsidDel="00401240">
          <w:delText xml:space="preserve">To </w:delText>
        </w:r>
        <w:r w:rsidRPr="0096544F" w:rsidDel="00401240">
          <w:rPr>
            <w:lang w:val="en-US"/>
          </w:rPr>
          <w:delText xml:space="preserve">search and </w:delText>
        </w:r>
        <w:r w:rsidDel="00401240">
          <w:delText xml:space="preserve">select additional </w:delText>
        </w:r>
        <w:r w:rsidRPr="0096544F" w:rsidDel="00401240">
          <w:rPr>
            <w:lang w:val="en-US"/>
          </w:rPr>
          <w:delText>biospecimen</w:delText>
        </w:r>
        <w:r w:rsidDel="00401240">
          <w:delText>s</w:delText>
        </w:r>
        <w:r w:rsidRPr="0096544F" w:rsidDel="00401240">
          <w:rPr>
            <w:lang w:val="en-US"/>
          </w:rPr>
          <w:delText xml:space="preserve"> by Identifier, Collection, Sample Type, Specimen Type, </w:delText>
        </w:r>
        <w:r w:rsidDel="00401240">
          <w:rPr>
            <w:lang w:val="en-US"/>
          </w:rPr>
          <w:delText xml:space="preserve">or </w:delText>
        </w:r>
        <w:r w:rsidRPr="0096544F" w:rsidDel="00401240">
          <w:rPr>
            <w:lang w:val="en-US"/>
          </w:rPr>
          <w:delText>LIMS workflow type</w:delText>
        </w:r>
        <w:r w:rsidDel="00401240">
          <w:delText>:</w:delText>
        </w:r>
      </w:del>
    </w:p>
    <w:p w14:paraId="3676AE60" w14:textId="59AED373" w:rsidR="00D31CB1" w:rsidRPr="0096544F" w:rsidDel="00401240" w:rsidRDefault="00D31CB1" w:rsidP="00D31CB1">
      <w:pPr>
        <w:pStyle w:val="BodyText"/>
        <w:numPr>
          <w:ilvl w:val="0"/>
          <w:numId w:val="201"/>
        </w:numPr>
        <w:tabs>
          <w:tab w:val="left" w:pos="1440"/>
        </w:tabs>
        <w:ind w:left="1440" w:right="540"/>
        <w:rPr>
          <w:del w:id="4409" w:author="Sayali Dev" w:date="2018-02-16T15:17:00Z"/>
        </w:rPr>
      </w:pPr>
      <w:del w:id="4410" w:author="Sayali Dev" w:date="2018-02-16T15:17:00Z">
        <w:r w:rsidDel="00401240">
          <w:rPr>
            <w:lang w:val="en-US"/>
          </w:rPr>
          <w:delText>C</w:delText>
        </w:r>
        <w:r w:rsidRPr="00FF2F16" w:rsidDel="00401240">
          <w:delText xml:space="preserve">lick the </w:delText>
        </w:r>
        <w:r w:rsidRPr="0096544F" w:rsidDel="00401240">
          <w:rPr>
            <w:b/>
          </w:rPr>
          <w:delText>Search Inventory</w:delText>
        </w:r>
        <w:r w:rsidDel="00401240">
          <w:delText xml:space="preserve"> link.</w:delText>
        </w:r>
        <w:r w:rsidDel="00401240">
          <w:rPr>
            <w:lang w:val="en-US"/>
          </w:rPr>
          <w:br/>
        </w:r>
        <w:r w:rsidDel="00401240">
          <w:delText xml:space="preserve">The </w:delText>
        </w:r>
        <w:r w:rsidRPr="0096544F" w:rsidDel="00401240">
          <w:rPr>
            <w:b/>
          </w:rPr>
          <w:delText xml:space="preserve">Search Samples and Worklists </w:delText>
        </w:r>
        <w:r w:rsidDel="00401240">
          <w:delText>page appears</w:delText>
        </w:r>
        <w:r w:rsidDel="00401240">
          <w:rPr>
            <w:lang w:val="en-US"/>
          </w:rPr>
          <w:delText>.</w:delText>
        </w:r>
        <w:r w:rsidDel="00401240">
          <w:rPr>
            <w:lang w:val="en-US"/>
          </w:rPr>
          <w:br/>
        </w:r>
      </w:del>
    </w:p>
    <w:p w14:paraId="020C74F7" w14:textId="26D381E5" w:rsidR="00D31CB1" w:rsidRPr="0096544F" w:rsidDel="00401240" w:rsidRDefault="00D31CB1" w:rsidP="00D31CB1">
      <w:pPr>
        <w:pStyle w:val="BodyText"/>
        <w:numPr>
          <w:ilvl w:val="0"/>
          <w:numId w:val="201"/>
        </w:numPr>
        <w:tabs>
          <w:tab w:val="left" w:pos="1440"/>
        </w:tabs>
        <w:ind w:left="1440" w:right="540"/>
        <w:rPr>
          <w:del w:id="4411" w:author="Sayali Dev" w:date="2018-02-16T15:17:00Z"/>
        </w:rPr>
      </w:pPr>
      <w:del w:id="4412" w:author="Sayali Dev" w:date="2018-02-16T15:17:00Z">
        <w:r w:rsidDel="00401240">
          <w:delText>Select the appropriate checkbox</w:delText>
        </w:r>
        <w:r w:rsidDel="00401240">
          <w:rPr>
            <w:lang w:val="en-US"/>
          </w:rPr>
          <w:delText xml:space="preserve"> to display the Basic, Inventory or LIMS search fields</w:delText>
        </w:r>
        <w:r w:rsidDel="00401240">
          <w:delText>.</w:delText>
        </w:r>
        <w:r w:rsidRPr="0096544F" w:rsidDel="00401240">
          <w:rPr>
            <w:lang w:val="en-US"/>
          </w:rPr>
          <w:br/>
        </w:r>
        <w:r w:rsidRPr="0096544F" w:rsidDel="00401240">
          <w:rPr>
            <w:b/>
          </w:rPr>
          <w:delText xml:space="preserve">Note: </w:delText>
        </w:r>
        <w:r w:rsidDel="00401240">
          <w:delText xml:space="preserve">You can select more than one checkbox. </w:delText>
        </w:r>
        <w:r w:rsidRPr="0096544F" w:rsidDel="00401240">
          <w:rPr>
            <w:lang w:val="en-US"/>
          </w:rPr>
          <w:br/>
        </w:r>
        <w:r w:rsidDel="00401240">
          <w:delText xml:space="preserve">The search fields </w:delText>
        </w:r>
        <w:r w:rsidRPr="0096544F" w:rsidDel="00401240">
          <w:rPr>
            <w:lang w:val="en-US"/>
          </w:rPr>
          <w:delText xml:space="preserve">associated with your selection </w:delText>
        </w:r>
        <w:r w:rsidDel="00401240">
          <w:delText>appear.</w:delText>
        </w:r>
        <w:r w:rsidRPr="0096544F" w:rsidDel="00401240">
          <w:rPr>
            <w:lang w:val="en-US"/>
          </w:rPr>
          <w:br/>
        </w:r>
      </w:del>
    </w:p>
    <w:p w14:paraId="32EFE446" w14:textId="5C13D5C2" w:rsidR="00D31CB1" w:rsidDel="00401240" w:rsidRDefault="00D31CB1" w:rsidP="00D31CB1">
      <w:pPr>
        <w:pStyle w:val="BodyText"/>
        <w:ind w:left="1350" w:right="540"/>
        <w:rPr>
          <w:del w:id="4413" w:author="Sayali Dev" w:date="2018-02-16T15:17:00Z"/>
        </w:rPr>
      </w:pPr>
      <w:del w:id="4414" w:author="Sayali Dev" w:date="2018-02-16T15:17:00Z">
        <w:r w:rsidRPr="006E7FB9" w:rsidDel="00401240">
          <w:rPr>
            <w:noProof/>
          </w:rPr>
          <w:drawing>
            <wp:inline distT="0" distB="0" distL="0" distR="0" wp14:anchorId="4D6F35AA" wp14:editId="3E6A9EA3">
              <wp:extent cx="5960110" cy="2793365"/>
              <wp:effectExtent l="19050" t="19050" r="21590" b="26035"/>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60110" cy="2793365"/>
                      </a:xfrm>
                      <a:prstGeom prst="rect">
                        <a:avLst/>
                      </a:prstGeom>
                      <a:noFill/>
                      <a:ln w="3175">
                        <a:solidFill>
                          <a:schemeClr val="tx1"/>
                        </a:solidFill>
                      </a:ln>
                    </pic:spPr>
                  </pic:pic>
                </a:graphicData>
              </a:graphic>
            </wp:inline>
          </w:drawing>
        </w:r>
      </w:del>
    </w:p>
    <w:p w14:paraId="38152248" w14:textId="213A6FF4" w:rsidR="00D31CB1" w:rsidDel="00401240" w:rsidRDefault="00D31CB1" w:rsidP="00D31CB1">
      <w:pPr>
        <w:pStyle w:val="Figure"/>
        <w:tabs>
          <w:tab w:val="clear" w:pos="1710"/>
          <w:tab w:val="clear" w:pos="1980"/>
          <w:tab w:val="num" w:pos="1800"/>
          <w:tab w:val="num" w:pos="2250"/>
        </w:tabs>
        <w:ind w:left="1620" w:hanging="432"/>
        <w:rPr>
          <w:del w:id="4415" w:author="Sayali Dev" w:date="2018-02-16T15:17:00Z"/>
        </w:rPr>
      </w:pPr>
      <w:del w:id="4416" w:author="Sayali Dev" w:date="2018-02-16T15:17:00Z">
        <w:r w:rsidDel="00401240">
          <w:delText>Search Samples window – search fields</w:delText>
        </w:r>
      </w:del>
    </w:p>
    <w:p w14:paraId="1DD0EE43" w14:textId="59E5A8B9" w:rsidR="00D31CB1" w:rsidRPr="009B2B67" w:rsidDel="00401240" w:rsidRDefault="00D31CB1" w:rsidP="00D31CB1">
      <w:pPr>
        <w:rPr>
          <w:del w:id="4417" w:author="Sayali Dev" w:date="2018-02-16T15:17:00Z"/>
        </w:rPr>
      </w:pPr>
    </w:p>
    <w:p w14:paraId="73514C77" w14:textId="4197F818" w:rsidR="00D31CB1" w:rsidDel="00401240" w:rsidRDefault="00D31CB1" w:rsidP="00D31CB1">
      <w:pPr>
        <w:pStyle w:val="BodyText"/>
        <w:numPr>
          <w:ilvl w:val="0"/>
          <w:numId w:val="201"/>
        </w:numPr>
        <w:ind w:left="1440" w:right="270"/>
        <w:rPr>
          <w:del w:id="4418" w:author="Sayali Dev" w:date="2018-02-16T15:17:00Z"/>
        </w:rPr>
      </w:pPr>
      <w:del w:id="4419" w:author="Sayali Dev" w:date="2018-02-16T15:17:00Z">
        <w:r w:rsidDel="00401240">
          <w:delText>Enter</w:delText>
        </w:r>
        <w:r w:rsidRPr="008B0550" w:rsidDel="00401240">
          <w:delText xml:space="preserve"> appropriate</w:delText>
        </w:r>
        <w:r w:rsidDel="00401240">
          <w:delText xml:space="preserve"> information in each field. </w:delText>
        </w:r>
        <w:r w:rsidDel="00401240">
          <w:rPr>
            <w:lang w:val="en-US"/>
          </w:rPr>
          <w:delText>F</w:delText>
        </w:r>
        <w:r w:rsidDel="00401240">
          <w:delText xml:space="preserve">ollowing table lists each field and its description. </w:delText>
        </w:r>
        <w:r w:rsidDel="00401240">
          <w:rPr>
            <w:lang w:val="en-US"/>
          </w:rPr>
          <w:br/>
        </w:r>
        <w:r w:rsidRPr="002D106A" w:rsidDel="00401240">
          <w:rPr>
            <w:b/>
          </w:rPr>
          <w:delText xml:space="preserve">Note: </w:delText>
        </w:r>
        <w:r w:rsidDel="00401240">
          <w:delText xml:space="preserve">You can specify multiple search criteria. </w:delText>
        </w:r>
      </w:del>
    </w:p>
    <w:p w14:paraId="10EF600D" w14:textId="7E159019" w:rsidR="00D31CB1" w:rsidDel="00401240" w:rsidRDefault="00D31CB1" w:rsidP="00D31CB1">
      <w:pPr>
        <w:pStyle w:val="BodyText"/>
        <w:ind w:left="720" w:right="270"/>
        <w:rPr>
          <w:del w:id="4420" w:author="Sayali Dev" w:date="2018-02-16T15:17:00Z"/>
        </w:rPr>
      </w:pPr>
    </w:p>
    <w:p w14:paraId="4A449F13" w14:textId="715D4D99" w:rsidR="00D31CB1" w:rsidDel="00401240" w:rsidRDefault="00D31CB1" w:rsidP="00D31CB1">
      <w:pPr>
        <w:pStyle w:val="Caption"/>
        <w:ind w:left="1440"/>
        <w:rPr>
          <w:del w:id="4421" w:author="Sayali Dev" w:date="2018-02-16T15:17:00Z"/>
        </w:rPr>
      </w:pPr>
      <w:del w:id="4422" w:author="Sayali Dev" w:date="2018-02-16T15:17:00Z">
        <w:r w:rsidDel="00401240">
          <w:delText xml:space="preserve">Table </w:delText>
        </w:r>
        <w:r w:rsidR="006C608D" w:rsidDel="00401240">
          <w:fldChar w:fldCharType="begin"/>
        </w:r>
        <w:r w:rsidR="006C608D" w:rsidDel="00401240">
          <w:delInstrText xml:space="preserve"> SEQ Figure \* ARABIC </w:delInstrText>
        </w:r>
        <w:r w:rsidR="006C608D" w:rsidDel="00401240">
          <w:fldChar w:fldCharType="separate"/>
        </w:r>
      </w:del>
      <w:del w:id="4423" w:author="Sayali Dev" w:date="2018-02-02T13:47:00Z">
        <w:r w:rsidDel="00EB76E3">
          <w:rPr>
            <w:noProof/>
          </w:rPr>
          <w:delText>43</w:delText>
        </w:r>
      </w:del>
      <w:del w:id="4424" w:author="Sayali Dev" w:date="2018-02-16T15:17:00Z">
        <w:r w:rsidR="006C608D" w:rsidDel="00401240">
          <w:rPr>
            <w:noProof/>
          </w:rPr>
          <w:fldChar w:fldCharType="end"/>
        </w:r>
        <w:r w:rsidDel="00401240">
          <w:delText>: Selecting additional biospecimens</w:delText>
        </w:r>
      </w:del>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D31CB1" w:rsidRPr="007A152E" w:rsidDel="00401240" w14:paraId="195CB5EB" w14:textId="3A89B0E8" w:rsidTr="007E1303">
        <w:trPr>
          <w:cantSplit/>
          <w:trHeight w:val="288"/>
          <w:tblHeader/>
          <w:del w:id="4425" w:author="Sayali Dev" w:date="2018-02-16T15:17:00Z"/>
        </w:trPr>
        <w:tc>
          <w:tcPr>
            <w:tcW w:w="2430" w:type="dxa"/>
            <w:shd w:val="clear" w:color="auto" w:fill="BFBFBF"/>
            <w:vAlign w:val="center"/>
          </w:tcPr>
          <w:p w14:paraId="45977943" w14:textId="22DE161D" w:rsidR="00D31CB1" w:rsidRPr="007A152E" w:rsidDel="00401240" w:rsidRDefault="00D31CB1" w:rsidP="007E1303">
            <w:pPr>
              <w:rPr>
                <w:del w:id="4426" w:author="Sayali Dev" w:date="2018-02-16T15:17:00Z"/>
                <w:b/>
              </w:rPr>
            </w:pPr>
            <w:del w:id="4427" w:author="Sayali Dev" w:date="2018-02-16T15:17:00Z">
              <w:r w:rsidDel="00401240">
                <w:rPr>
                  <w:b/>
                </w:rPr>
                <w:delText>Field</w:delText>
              </w:r>
            </w:del>
          </w:p>
        </w:tc>
        <w:tc>
          <w:tcPr>
            <w:tcW w:w="6300" w:type="dxa"/>
            <w:shd w:val="clear" w:color="auto" w:fill="BFBFBF"/>
            <w:vAlign w:val="center"/>
          </w:tcPr>
          <w:p w14:paraId="5F13E59E" w14:textId="3D0316AD" w:rsidR="00D31CB1" w:rsidRPr="007A152E" w:rsidDel="00401240" w:rsidRDefault="00D31CB1" w:rsidP="007E1303">
            <w:pPr>
              <w:rPr>
                <w:del w:id="4428" w:author="Sayali Dev" w:date="2018-02-16T15:17:00Z"/>
                <w:b/>
              </w:rPr>
            </w:pPr>
            <w:del w:id="4429" w:author="Sayali Dev" w:date="2018-02-16T15:17:00Z">
              <w:r w:rsidRPr="007A152E" w:rsidDel="00401240">
                <w:rPr>
                  <w:b/>
                </w:rPr>
                <w:delText>Description</w:delText>
              </w:r>
            </w:del>
          </w:p>
        </w:tc>
      </w:tr>
      <w:tr w:rsidR="00D31CB1" w:rsidDel="00401240" w14:paraId="7FA26B27" w14:textId="12E4DD83" w:rsidTr="007E1303">
        <w:trPr>
          <w:cantSplit/>
          <w:trHeight w:val="288"/>
          <w:del w:id="4430" w:author="Sayali Dev" w:date="2018-02-16T15:17:00Z"/>
        </w:trPr>
        <w:tc>
          <w:tcPr>
            <w:tcW w:w="8730" w:type="dxa"/>
            <w:gridSpan w:val="2"/>
            <w:shd w:val="clear" w:color="auto" w:fill="BFBFBF"/>
            <w:vAlign w:val="center"/>
          </w:tcPr>
          <w:p w14:paraId="14BBB1D8" w14:textId="78E8B7EC" w:rsidR="00D31CB1" w:rsidDel="00401240" w:rsidRDefault="00D31CB1" w:rsidP="007E1303">
            <w:pPr>
              <w:rPr>
                <w:del w:id="4431" w:author="Sayali Dev" w:date="2018-02-16T15:17:00Z"/>
              </w:rPr>
            </w:pPr>
            <w:del w:id="4432" w:author="Sayali Dev" w:date="2018-02-16T15:17:00Z">
              <w:r w:rsidRPr="005C22E1" w:rsidDel="00401240">
                <w:rPr>
                  <w:b/>
                </w:rPr>
                <w:delText>Basic</w:delText>
              </w:r>
              <w:r w:rsidDel="00401240">
                <w:delText xml:space="preserve"> search fields</w:delText>
              </w:r>
            </w:del>
          </w:p>
        </w:tc>
      </w:tr>
      <w:tr w:rsidR="00D31CB1" w:rsidDel="00401240" w14:paraId="6196173F" w14:textId="552014CE" w:rsidTr="007E1303">
        <w:trPr>
          <w:cantSplit/>
          <w:trHeight w:val="288"/>
          <w:del w:id="4433" w:author="Sayali Dev" w:date="2018-02-16T15:17:00Z"/>
        </w:trPr>
        <w:tc>
          <w:tcPr>
            <w:tcW w:w="2430" w:type="dxa"/>
            <w:vAlign w:val="center"/>
          </w:tcPr>
          <w:p w14:paraId="14F5C682" w14:textId="711298F8" w:rsidR="00D31CB1" w:rsidDel="00401240" w:rsidRDefault="00D31CB1" w:rsidP="007E1303">
            <w:pPr>
              <w:rPr>
                <w:del w:id="4434" w:author="Sayali Dev" w:date="2018-02-16T15:17:00Z"/>
                <w:b/>
              </w:rPr>
            </w:pPr>
            <w:del w:id="4435" w:author="Sayali Dev" w:date="2018-02-16T15:17:00Z">
              <w:r w:rsidDel="00401240">
                <w:rPr>
                  <w:b/>
                </w:rPr>
                <w:delText>Identifier</w:delText>
              </w:r>
            </w:del>
          </w:p>
        </w:tc>
        <w:tc>
          <w:tcPr>
            <w:tcW w:w="6300" w:type="dxa"/>
            <w:vAlign w:val="center"/>
          </w:tcPr>
          <w:p w14:paraId="33CD2F23" w14:textId="71834CA4" w:rsidR="00D31CB1" w:rsidDel="00401240" w:rsidRDefault="00D31CB1" w:rsidP="007E1303">
            <w:pPr>
              <w:rPr>
                <w:del w:id="4436" w:author="Sayali Dev" w:date="2018-02-16T15:17:00Z"/>
              </w:rPr>
            </w:pPr>
            <w:del w:id="4437" w:author="Sayali Dev" w:date="2018-02-16T15:17:00Z">
              <w:r w:rsidDel="00401240">
                <w:delText xml:space="preserve">Type a biospecimen identifier to search for a specific biospecimen. </w:delText>
              </w:r>
            </w:del>
          </w:p>
        </w:tc>
      </w:tr>
      <w:tr w:rsidR="00D31CB1" w:rsidDel="00401240" w14:paraId="20641E6D" w14:textId="60F23C57" w:rsidTr="007E1303">
        <w:trPr>
          <w:cantSplit/>
          <w:trHeight w:val="288"/>
          <w:del w:id="4438" w:author="Sayali Dev" w:date="2018-02-16T15:17:00Z"/>
        </w:trPr>
        <w:tc>
          <w:tcPr>
            <w:tcW w:w="2430" w:type="dxa"/>
            <w:vAlign w:val="center"/>
          </w:tcPr>
          <w:p w14:paraId="5606BB4E" w14:textId="4ACB0BF6" w:rsidR="00D31CB1" w:rsidDel="00401240" w:rsidRDefault="00D31CB1" w:rsidP="007E1303">
            <w:pPr>
              <w:rPr>
                <w:del w:id="4439" w:author="Sayali Dev" w:date="2018-02-16T15:17:00Z"/>
                <w:b/>
              </w:rPr>
            </w:pPr>
            <w:del w:id="4440" w:author="Sayali Dev" w:date="2018-02-16T15:17:00Z">
              <w:r w:rsidDel="00401240">
                <w:rPr>
                  <w:b/>
                </w:rPr>
                <w:delText>Identifier Type</w:delText>
              </w:r>
            </w:del>
          </w:p>
        </w:tc>
        <w:tc>
          <w:tcPr>
            <w:tcW w:w="6300" w:type="dxa"/>
            <w:vAlign w:val="center"/>
          </w:tcPr>
          <w:p w14:paraId="5B4C7CFF" w14:textId="31F00B67" w:rsidR="00D31CB1" w:rsidDel="00401240" w:rsidRDefault="00D31CB1" w:rsidP="007E1303">
            <w:pPr>
              <w:rPr>
                <w:del w:id="4441" w:author="Sayali Dev" w:date="2018-02-16T15:17:00Z"/>
              </w:rPr>
            </w:pPr>
            <w:del w:id="4442" w:author="Sayali Dev" w:date="2018-02-16T15:17:00Z">
              <w:r w:rsidDel="00401240">
                <w:delText>Click one or more identifier types to search for all biospecimens with that identifier type.</w:delText>
              </w:r>
            </w:del>
          </w:p>
        </w:tc>
      </w:tr>
      <w:tr w:rsidR="00D31CB1" w:rsidDel="00401240" w14:paraId="34AF3F42" w14:textId="1D5C64A7" w:rsidTr="007E1303">
        <w:trPr>
          <w:cantSplit/>
          <w:trHeight w:val="288"/>
          <w:del w:id="4443" w:author="Sayali Dev" w:date="2018-02-16T15:17:00Z"/>
        </w:trPr>
        <w:tc>
          <w:tcPr>
            <w:tcW w:w="2430" w:type="dxa"/>
            <w:vAlign w:val="center"/>
          </w:tcPr>
          <w:p w14:paraId="3BF002A1" w14:textId="4801D236" w:rsidR="00D31CB1" w:rsidDel="00401240" w:rsidRDefault="00D31CB1" w:rsidP="007E1303">
            <w:pPr>
              <w:rPr>
                <w:del w:id="4444" w:author="Sayali Dev" w:date="2018-02-16T15:17:00Z"/>
                <w:b/>
              </w:rPr>
            </w:pPr>
            <w:del w:id="4445" w:author="Sayali Dev" w:date="2018-02-16T15:17:00Z">
              <w:r w:rsidDel="00401240">
                <w:rPr>
                  <w:b/>
                </w:rPr>
                <w:delText>Project</w:delText>
              </w:r>
            </w:del>
          </w:p>
        </w:tc>
        <w:tc>
          <w:tcPr>
            <w:tcW w:w="6300" w:type="dxa"/>
            <w:vAlign w:val="center"/>
          </w:tcPr>
          <w:p w14:paraId="01A1BBD3" w14:textId="08EA3E15" w:rsidR="00D31CB1" w:rsidDel="00401240" w:rsidRDefault="00D31CB1" w:rsidP="007E1303">
            <w:pPr>
              <w:rPr>
                <w:del w:id="4446" w:author="Sayali Dev" w:date="2018-02-16T15:17:00Z"/>
              </w:rPr>
            </w:pPr>
            <w:del w:id="4447" w:author="Sayali Dev" w:date="2018-02-16T15:17:00Z">
              <w:r w:rsidDel="00401240">
                <w:delText>Click the appropriate Project to search for all biospecimens associated with that Project.</w:delText>
              </w:r>
            </w:del>
          </w:p>
        </w:tc>
      </w:tr>
      <w:tr w:rsidR="00D31CB1" w:rsidDel="00401240" w14:paraId="31F3B04A" w14:textId="2E985E35" w:rsidTr="007E1303">
        <w:trPr>
          <w:cantSplit/>
          <w:trHeight w:val="288"/>
          <w:del w:id="4448" w:author="Sayali Dev" w:date="2018-02-16T15:17:00Z"/>
        </w:trPr>
        <w:tc>
          <w:tcPr>
            <w:tcW w:w="2430" w:type="dxa"/>
            <w:vAlign w:val="center"/>
          </w:tcPr>
          <w:p w14:paraId="421A83E5" w14:textId="7C8E16E8" w:rsidR="00D31CB1" w:rsidDel="00401240" w:rsidRDefault="00D31CB1" w:rsidP="007E1303">
            <w:pPr>
              <w:rPr>
                <w:del w:id="4449" w:author="Sayali Dev" w:date="2018-02-16T15:17:00Z"/>
                <w:b/>
              </w:rPr>
            </w:pPr>
            <w:del w:id="4450" w:author="Sayali Dev" w:date="2018-02-16T15:17:00Z">
              <w:r w:rsidDel="00401240">
                <w:rPr>
                  <w:b/>
                </w:rPr>
                <w:delText>Collection</w:delText>
              </w:r>
            </w:del>
          </w:p>
        </w:tc>
        <w:tc>
          <w:tcPr>
            <w:tcW w:w="6300" w:type="dxa"/>
            <w:vAlign w:val="center"/>
          </w:tcPr>
          <w:p w14:paraId="0E42C106" w14:textId="7211C3FB" w:rsidR="00D31CB1" w:rsidDel="00401240" w:rsidRDefault="00D31CB1" w:rsidP="007E1303">
            <w:pPr>
              <w:rPr>
                <w:del w:id="4451" w:author="Sayali Dev" w:date="2018-02-16T15:17:00Z"/>
              </w:rPr>
            </w:pPr>
            <w:del w:id="4452" w:author="Sayali Dev" w:date="2018-02-16T15:17:00Z">
              <w:r w:rsidDel="00401240">
                <w:delText>Click the appropriate Collection to search for all biospecimens associated with that Collection.</w:delText>
              </w:r>
            </w:del>
          </w:p>
        </w:tc>
      </w:tr>
      <w:tr w:rsidR="00D31CB1" w:rsidDel="00401240" w14:paraId="6DFFD612" w14:textId="60D27380" w:rsidTr="007E1303">
        <w:trPr>
          <w:cantSplit/>
          <w:trHeight w:val="288"/>
          <w:del w:id="4453" w:author="Sayali Dev" w:date="2018-02-16T15:17:00Z"/>
        </w:trPr>
        <w:tc>
          <w:tcPr>
            <w:tcW w:w="8730" w:type="dxa"/>
            <w:gridSpan w:val="2"/>
            <w:shd w:val="clear" w:color="auto" w:fill="BFBFBF"/>
            <w:vAlign w:val="center"/>
          </w:tcPr>
          <w:p w14:paraId="6CBEC7B2" w14:textId="09B78769" w:rsidR="00D31CB1" w:rsidDel="00401240" w:rsidRDefault="00D31CB1" w:rsidP="007E1303">
            <w:pPr>
              <w:rPr>
                <w:del w:id="4454" w:author="Sayali Dev" w:date="2018-02-16T15:17:00Z"/>
              </w:rPr>
            </w:pPr>
            <w:del w:id="4455" w:author="Sayali Dev" w:date="2018-02-16T15:17:00Z">
              <w:r w:rsidRPr="005C22E1" w:rsidDel="00401240">
                <w:rPr>
                  <w:b/>
                </w:rPr>
                <w:delText>Inventory</w:delText>
              </w:r>
              <w:r w:rsidDel="00401240">
                <w:delText xml:space="preserve"> search fields</w:delText>
              </w:r>
            </w:del>
          </w:p>
        </w:tc>
      </w:tr>
      <w:tr w:rsidR="00D31CB1" w:rsidDel="00401240" w14:paraId="5A5E175C" w14:textId="75D11571" w:rsidTr="007E1303">
        <w:trPr>
          <w:cantSplit/>
          <w:trHeight w:val="288"/>
          <w:del w:id="4456" w:author="Sayali Dev" w:date="2018-02-16T15:17:00Z"/>
        </w:trPr>
        <w:tc>
          <w:tcPr>
            <w:tcW w:w="2430" w:type="dxa"/>
            <w:vAlign w:val="center"/>
          </w:tcPr>
          <w:p w14:paraId="0AC46BA6" w14:textId="04A5E3B9" w:rsidR="00D31CB1" w:rsidDel="00401240" w:rsidRDefault="00D31CB1" w:rsidP="007E1303">
            <w:pPr>
              <w:rPr>
                <w:del w:id="4457" w:author="Sayali Dev" w:date="2018-02-16T15:17:00Z"/>
                <w:b/>
              </w:rPr>
            </w:pPr>
            <w:del w:id="4458" w:author="Sayali Dev" w:date="2018-02-16T15:17:00Z">
              <w:r w:rsidDel="00401240">
                <w:rPr>
                  <w:b/>
                </w:rPr>
                <w:delText>Sample Status</w:delText>
              </w:r>
            </w:del>
          </w:p>
        </w:tc>
        <w:tc>
          <w:tcPr>
            <w:tcW w:w="6300" w:type="dxa"/>
            <w:vAlign w:val="center"/>
          </w:tcPr>
          <w:p w14:paraId="2C628391" w14:textId="6B1DEB19" w:rsidR="00D31CB1" w:rsidDel="00401240" w:rsidRDefault="00D31CB1" w:rsidP="007E1303">
            <w:pPr>
              <w:rPr>
                <w:del w:id="4459" w:author="Sayali Dev" w:date="2018-02-16T15:17:00Z"/>
              </w:rPr>
            </w:pPr>
            <w:del w:id="4460" w:author="Sayali Dev" w:date="2018-02-16T15:17:00Z">
              <w:r w:rsidDel="00401240">
                <w:delText>Click one or more biospecimen statuses to search for all biospecimens with that status.</w:delText>
              </w:r>
            </w:del>
          </w:p>
        </w:tc>
      </w:tr>
      <w:tr w:rsidR="00D31CB1" w:rsidDel="00401240" w14:paraId="429EEEA2" w14:textId="4E332CEF" w:rsidTr="007E1303">
        <w:trPr>
          <w:cantSplit/>
          <w:trHeight w:val="288"/>
          <w:del w:id="4461" w:author="Sayali Dev" w:date="2018-02-16T15:17:00Z"/>
        </w:trPr>
        <w:tc>
          <w:tcPr>
            <w:tcW w:w="2430" w:type="dxa"/>
            <w:vAlign w:val="center"/>
          </w:tcPr>
          <w:p w14:paraId="66B2FB69" w14:textId="71307786" w:rsidR="00D31CB1" w:rsidDel="00401240" w:rsidRDefault="00D31CB1" w:rsidP="007E1303">
            <w:pPr>
              <w:rPr>
                <w:del w:id="4462" w:author="Sayali Dev" w:date="2018-02-16T15:17:00Z"/>
                <w:b/>
              </w:rPr>
            </w:pPr>
            <w:del w:id="4463" w:author="Sayali Dev" w:date="2018-02-16T15:17:00Z">
              <w:r w:rsidDel="00401240">
                <w:rPr>
                  <w:b/>
                </w:rPr>
                <w:delText>Specimen Type</w:delText>
              </w:r>
            </w:del>
          </w:p>
        </w:tc>
        <w:tc>
          <w:tcPr>
            <w:tcW w:w="6300" w:type="dxa"/>
            <w:vAlign w:val="center"/>
          </w:tcPr>
          <w:p w14:paraId="7B63E6EC" w14:textId="6B664A09" w:rsidR="00D31CB1" w:rsidDel="00401240" w:rsidRDefault="00D31CB1" w:rsidP="007E1303">
            <w:pPr>
              <w:rPr>
                <w:del w:id="4464" w:author="Sayali Dev" w:date="2018-02-16T15:17:00Z"/>
              </w:rPr>
            </w:pPr>
            <w:del w:id="4465" w:author="Sayali Dev" w:date="2018-02-16T15:17:00Z">
              <w:r w:rsidDel="00401240">
                <w:delText>Click one or more specimen types to search for all biospecimens with that specimen type.</w:delText>
              </w:r>
            </w:del>
          </w:p>
        </w:tc>
      </w:tr>
      <w:tr w:rsidR="00D31CB1" w:rsidDel="00401240" w14:paraId="676D087A" w14:textId="161EA61A" w:rsidTr="007E1303">
        <w:trPr>
          <w:cantSplit/>
          <w:trHeight w:val="288"/>
          <w:del w:id="4466" w:author="Sayali Dev" w:date="2018-02-16T15:17:00Z"/>
        </w:trPr>
        <w:tc>
          <w:tcPr>
            <w:tcW w:w="2430" w:type="dxa"/>
            <w:vAlign w:val="center"/>
          </w:tcPr>
          <w:p w14:paraId="6635A347" w14:textId="1C4FBBCC" w:rsidR="00D31CB1" w:rsidDel="00401240" w:rsidRDefault="00D31CB1" w:rsidP="007E1303">
            <w:pPr>
              <w:rPr>
                <w:del w:id="4467" w:author="Sayali Dev" w:date="2018-02-16T15:17:00Z"/>
                <w:b/>
              </w:rPr>
            </w:pPr>
            <w:del w:id="4468" w:author="Sayali Dev" w:date="2018-02-16T15:17:00Z">
              <w:r w:rsidDel="00401240">
                <w:rPr>
                  <w:b/>
                </w:rPr>
                <w:delText>Sample Type</w:delText>
              </w:r>
            </w:del>
          </w:p>
        </w:tc>
        <w:tc>
          <w:tcPr>
            <w:tcW w:w="6300" w:type="dxa"/>
            <w:vAlign w:val="center"/>
          </w:tcPr>
          <w:p w14:paraId="32C5C03F" w14:textId="02D08F85" w:rsidR="00D31CB1" w:rsidDel="00401240" w:rsidRDefault="00D31CB1" w:rsidP="007E1303">
            <w:pPr>
              <w:rPr>
                <w:del w:id="4469" w:author="Sayali Dev" w:date="2018-02-16T15:17:00Z"/>
              </w:rPr>
            </w:pPr>
            <w:del w:id="4470" w:author="Sayali Dev" w:date="2018-02-16T15:17:00Z">
              <w:r w:rsidDel="00401240">
                <w:delText>Click one or more sample types to search for all biospecimens with that sample type.</w:delText>
              </w:r>
            </w:del>
          </w:p>
        </w:tc>
      </w:tr>
      <w:tr w:rsidR="00D31CB1" w:rsidDel="00401240" w14:paraId="380C5B27" w14:textId="4DA492B3" w:rsidTr="007E1303">
        <w:trPr>
          <w:cantSplit/>
          <w:trHeight w:val="288"/>
          <w:del w:id="4471" w:author="Sayali Dev" w:date="2018-02-16T15:17:00Z"/>
        </w:trPr>
        <w:tc>
          <w:tcPr>
            <w:tcW w:w="2430" w:type="dxa"/>
            <w:vAlign w:val="center"/>
          </w:tcPr>
          <w:p w14:paraId="5CEB171F" w14:textId="30D7038C" w:rsidR="00D31CB1" w:rsidDel="00401240" w:rsidRDefault="00D31CB1" w:rsidP="007E1303">
            <w:pPr>
              <w:rPr>
                <w:del w:id="4472" w:author="Sayali Dev" w:date="2018-02-16T15:17:00Z"/>
                <w:b/>
              </w:rPr>
            </w:pPr>
            <w:del w:id="4473" w:author="Sayali Dev" w:date="2018-02-16T15:17:00Z">
              <w:r w:rsidDel="00401240">
                <w:rPr>
                  <w:b/>
                </w:rPr>
                <w:delText>Container Type</w:delText>
              </w:r>
            </w:del>
          </w:p>
        </w:tc>
        <w:tc>
          <w:tcPr>
            <w:tcW w:w="6300" w:type="dxa"/>
            <w:vAlign w:val="center"/>
          </w:tcPr>
          <w:p w14:paraId="41E2E231" w14:textId="43AFE302" w:rsidR="00D31CB1" w:rsidDel="00401240" w:rsidRDefault="00D31CB1" w:rsidP="007E1303">
            <w:pPr>
              <w:rPr>
                <w:del w:id="4474" w:author="Sayali Dev" w:date="2018-02-16T15:17:00Z"/>
              </w:rPr>
            </w:pPr>
            <w:del w:id="4475" w:author="Sayali Dev" w:date="2018-02-16T15:17:00Z">
              <w:r w:rsidDel="00401240">
                <w:delText>Click one or more container types to search for all biospecimens with that container type.</w:delText>
              </w:r>
            </w:del>
          </w:p>
        </w:tc>
      </w:tr>
      <w:tr w:rsidR="00D31CB1" w:rsidDel="00401240" w14:paraId="3C63AFC7" w14:textId="10A44C93" w:rsidTr="007E1303">
        <w:trPr>
          <w:cantSplit/>
          <w:trHeight w:val="288"/>
          <w:del w:id="4476" w:author="Sayali Dev" w:date="2018-02-16T15:17:00Z"/>
        </w:trPr>
        <w:tc>
          <w:tcPr>
            <w:tcW w:w="2430" w:type="dxa"/>
            <w:vAlign w:val="center"/>
          </w:tcPr>
          <w:p w14:paraId="4D11A97B" w14:textId="3D9CC81A" w:rsidR="00D31CB1" w:rsidDel="00401240" w:rsidRDefault="00D31CB1" w:rsidP="007E1303">
            <w:pPr>
              <w:rPr>
                <w:del w:id="4477" w:author="Sayali Dev" w:date="2018-02-16T15:17:00Z"/>
                <w:b/>
              </w:rPr>
            </w:pPr>
            <w:del w:id="4478" w:author="Sayali Dev" w:date="2018-02-16T15:17:00Z">
              <w:r w:rsidDel="00401240">
                <w:rPr>
                  <w:b/>
                </w:rPr>
                <w:delText>Storage Location</w:delText>
              </w:r>
            </w:del>
          </w:p>
        </w:tc>
        <w:tc>
          <w:tcPr>
            <w:tcW w:w="6300" w:type="dxa"/>
            <w:vAlign w:val="center"/>
          </w:tcPr>
          <w:p w14:paraId="399FA402" w14:textId="41C72A08" w:rsidR="00D31CB1" w:rsidDel="00401240" w:rsidRDefault="00D31CB1" w:rsidP="007E1303">
            <w:pPr>
              <w:rPr>
                <w:del w:id="4479" w:author="Sayali Dev" w:date="2018-02-16T15:17:00Z"/>
              </w:rPr>
            </w:pPr>
            <w:del w:id="4480" w:author="Sayali Dev" w:date="2018-02-16T15:17:00Z">
              <w:r w:rsidDel="00401240">
                <w:delText>Type a storage location to search for all biospecimens stored in that location.</w:delText>
              </w:r>
            </w:del>
          </w:p>
        </w:tc>
      </w:tr>
      <w:tr w:rsidR="00D31CB1" w:rsidDel="00401240" w14:paraId="24770B3C" w14:textId="02AFE774" w:rsidTr="007E1303">
        <w:trPr>
          <w:cantSplit/>
          <w:trHeight w:val="288"/>
          <w:del w:id="4481" w:author="Sayali Dev" w:date="2018-02-16T15:17:00Z"/>
        </w:trPr>
        <w:tc>
          <w:tcPr>
            <w:tcW w:w="2430" w:type="dxa"/>
            <w:vAlign w:val="center"/>
          </w:tcPr>
          <w:p w14:paraId="575B30F8" w14:textId="0A1A6AD0" w:rsidR="00D31CB1" w:rsidDel="00401240" w:rsidRDefault="00D31CB1" w:rsidP="007E1303">
            <w:pPr>
              <w:rPr>
                <w:del w:id="4482" w:author="Sayali Dev" w:date="2018-02-16T15:17:00Z"/>
                <w:b/>
              </w:rPr>
            </w:pPr>
            <w:del w:id="4483" w:author="Sayali Dev" w:date="2018-02-16T15:17:00Z">
              <w:r w:rsidDel="00401240">
                <w:rPr>
                  <w:b/>
                </w:rPr>
                <w:delText>Storage Type</w:delText>
              </w:r>
            </w:del>
          </w:p>
        </w:tc>
        <w:tc>
          <w:tcPr>
            <w:tcW w:w="6300" w:type="dxa"/>
            <w:vAlign w:val="center"/>
          </w:tcPr>
          <w:p w14:paraId="60728577" w14:textId="32806503" w:rsidR="00D31CB1" w:rsidDel="00401240" w:rsidRDefault="00D31CB1" w:rsidP="007E1303">
            <w:pPr>
              <w:rPr>
                <w:del w:id="4484" w:author="Sayali Dev" w:date="2018-02-16T15:17:00Z"/>
              </w:rPr>
            </w:pPr>
            <w:del w:id="4485" w:author="Sayali Dev" w:date="2018-02-16T15:17:00Z">
              <w:r w:rsidDel="00401240">
                <w:delText>Click one or more storage types to search for all biospecimens with that storage type.</w:delText>
              </w:r>
            </w:del>
          </w:p>
        </w:tc>
      </w:tr>
      <w:tr w:rsidR="00D31CB1" w:rsidRPr="005C22E1" w:rsidDel="00401240" w14:paraId="68BA86B7" w14:textId="64E37599" w:rsidTr="007E1303">
        <w:trPr>
          <w:cantSplit/>
          <w:trHeight w:val="288"/>
          <w:del w:id="4486" w:author="Sayali Dev" w:date="2018-02-16T15:17:00Z"/>
        </w:trPr>
        <w:tc>
          <w:tcPr>
            <w:tcW w:w="8730" w:type="dxa"/>
            <w:gridSpan w:val="2"/>
            <w:shd w:val="clear" w:color="auto" w:fill="BFBFBF"/>
          </w:tcPr>
          <w:p w14:paraId="05F6D0F2" w14:textId="77BB3B6B" w:rsidR="00D31CB1" w:rsidRPr="005C22E1" w:rsidDel="00401240" w:rsidRDefault="00D31CB1" w:rsidP="007E1303">
            <w:pPr>
              <w:rPr>
                <w:del w:id="4487" w:author="Sayali Dev" w:date="2018-02-16T15:17:00Z"/>
                <w:b/>
              </w:rPr>
            </w:pPr>
            <w:del w:id="4488" w:author="Sayali Dev" w:date="2018-02-16T15:17:00Z">
              <w:r w:rsidRPr="005C22E1" w:rsidDel="00401240">
                <w:rPr>
                  <w:b/>
                </w:rPr>
                <w:delText xml:space="preserve">LIMS </w:delText>
              </w:r>
              <w:r w:rsidRPr="005C22E1" w:rsidDel="00401240">
                <w:delText>search fields</w:delText>
              </w:r>
            </w:del>
          </w:p>
        </w:tc>
      </w:tr>
      <w:tr w:rsidR="00D31CB1" w:rsidDel="00401240" w14:paraId="45552EBA" w14:textId="4FCCE910" w:rsidTr="007E1303">
        <w:trPr>
          <w:cantSplit/>
          <w:trHeight w:val="288"/>
          <w:del w:id="4489" w:author="Sayali Dev" w:date="2018-02-16T15:17:00Z"/>
        </w:trPr>
        <w:tc>
          <w:tcPr>
            <w:tcW w:w="2430" w:type="dxa"/>
            <w:vAlign w:val="center"/>
          </w:tcPr>
          <w:p w14:paraId="56CEFA2A" w14:textId="052366FF" w:rsidR="00D31CB1" w:rsidDel="00401240" w:rsidRDefault="00D31CB1" w:rsidP="007E1303">
            <w:pPr>
              <w:rPr>
                <w:del w:id="4490" w:author="Sayali Dev" w:date="2018-02-16T15:17:00Z"/>
                <w:b/>
              </w:rPr>
            </w:pPr>
            <w:del w:id="4491" w:author="Sayali Dev" w:date="2018-02-16T15:17:00Z">
              <w:r w:rsidDel="00401240">
                <w:rPr>
                  <w:b/>
                </w:rPr>
                <w:delText>Quantity</w:delText>
              </w:r>
            </w:del>
          </w:p>
        </w:tc>
        <w:tc>
          <w:tcPr>
            <w:tcW w:w="6300" w:type="dxa"/>
            <w:vAlign w:val="center"/>
          </w:tcPr>
          <w:p w14:paraId="5D5FF55F" w14:textId="3A32F424" w:rsidR="00D31CB1" w:rsidDel="00401240" w:rsidRDefault="00D31CB1" w:rsidP="007E1303">
            <w:pPr>
              <w:rPr>
                <w:del w:id="4492" w:author="Sayali Dev" w:date="2018-02-16T15:17:00Z"/>
              </w:rPr>
            </w:pPr>
            <w:del w:id="4493" w:author="Sayali Dev" w:date="2018-02-16T15:17:00Z">
              <w:r w:rsidDel="00401240">
                <w:delText>Type a quantity to search for all biospecimens of that quantity.</w:delText>
              </w:r>
            </w:del>
          </w:p>
        </w:tc>
      </w:tr>
      <w:tr w:rsidR="00D31CB1" w:rsidDel="00401240" w14:paraId="2744BFB3" w14:textId="304B30E4" w:rsidTr="007E1303">
        <w:trPr>
          <w:cantSplit/>
          <w:trHeight w:val="288"/>
          <w:del w:id="4494" w:author="Sayali Dev" w:date="2018-02-16T15:17:00Z"/>
        </w:trPr>
        <w:tc>
          <w:tcPr>
            <w:tcW w:w="2430" w:type="dxa"/>
            <w:vAlign w:val="center"/>
          </w:tcPr>
          <w:p w14:paraId="6FEE8104" w14:textId="0315D871" w:rsidR="00D31CB1" w:rsidDel="00401240" w:rsidRDefault="00D31CB1" w:rsidP="007E1303">
            <w:pPr>
              <w:rPr>
                <w:del w:id="4495" w:author="Sayali Dev" w:date="2018-02-16T15:17:00Z"/>
                <w:b/>
              </w:rPr>
            </w:pPr>
            <w:del w:id="4496" w:author="Sayali Dev" w:date="2018-02-16T15:17:00Z">
              <w:r w:rsidDel="00401240">
                <w:rPr>
                  <w:b/>
                </w:rPr>
                <w:delText>Quantity Unit</w:delText>
              </w:r>
            </w:del>
          </w:p>
        </w:tc>
        <w:tc>
          <w:tcPr>
            <w:tcW w:w="6300" w:type="dxa"/>
            <w:vAlign w:val="center"/>
          </w:tcPr>
          <w:p w14:paraId="2BD8626D" w14:textId="1097F2D3" w:rsidR="00D31CB1" w:rsidDel="00401240" w:rsidRDefault="00D31CB1" w:rsidP="007E1303">
            <w:pPr>
              <w:rPr>
                <w:del w:id="4497" w:author="Sayali Dev" w:date="2018-02-16T15:17:00Z"/>
              </w:rPr>
            </w:pPr>
            <w:del w:id="4498" w:author="Sayali Dev" w:date="2018-02-16T15:17:00Z">
              <w:r w:rsidDel="00401240">
                <w:delText>Click the appropriate unit of measure to search for all biospecimens using that quantity unit of measure.</w:delText>
              </w:r>
            </w:del>
          </w:p>
        </w:tc>
      </w:tr>
      <w:tr w:rsidR="00D31CB1" w:rsidDel="00401240" w14:paraId="7273F06D" w14:textId="3B1B31D5" w:rsidTr="007E1303">
        <w:trPr>
          <w:cantSplit/>
          <w:trHeight w:val="288"/>
          <w:del w:id="4499" w:author="Sayali Dev" w:date="2018-02-16T15:17:00Z"/>
        </w:trPr>
        <w:tc>
          <w:tcPr>
            <w:tcW w:w="2430" w:type="dxa"/>
            <w:vAlign w:val="center"/>
          </w:tcPr>
          <w:p w14:paraId="137AF02D" w14:textId="4F9F630F" w:rsidR="00D31CB1" w:rsidDel="00401240" w:rsidRDefault="00D31CB1" w:rsidP="007E1303">
            <w:pPr>
              <w:rPr>
                <w:del w:id="4500" w:author="Sayali Dev" w:date="2018-02-16T15:17:00Z"/>
                <w:b/>
              </w:rPr>
            </w:pPr>
            <w:del w:id="4501" w:author="Sayali Dev" w:date="2018-02-16T15:17:00Z">
              <w:r w:rsidDel="00401240">
                <w:rPr>
                  <w:b/>
                </w:rPr>
                <w:delText>Concentration</w:delText>
              </w:r>
            </w:del>
          </w:p>
        </w:tc>
        <w:tc>
          <w:tcPr>
            <w:tcW w:w="6300" w:type="dxa"/>
            <w:vAlign w:val="center"/>
          </w:tcPr>
          <w:p w14:paraId="6E5CA006" w14:textId="30A81430" w:rsidR="00D31CB1" w:rsidDel="00401240" w:rsidRDefault="00D31CB1" w:rsidP="007E1303">
            <w:pPr>
              <w:rPr>
                <w:del w:id="4502" w:author="Sayali Dev" w:date="2018-02-16T15:17:00Z"/>
              </w:rPr>
            </w:pPr>
            <w:del w:id="4503" w:author="Sayali Dev" w:date="2018-02-16T15:17:00Z">
              <w:r w:rsidDel="00401240">
                <w:delText>Type a concentration to search for all biospecimens of that concentration.</w:delText>
              </w:r>
            </w:del>
          </w:p>
        </w:tc>
      </w:tr>
      <w:tr w:rsidR="00D31CB1" w:rsidDel="00401240" w14:paraId="286BD3C2" w14:textId="65FAF8A5" w:rsidTr="007E1303">
        <w:trPr>
          <w:cantSplit/>
          <w:trHeight w:val="288"/>
          <w:del w:id="4504" w:author="Sayali Dev" w:date="2018-02-16T15:17:00Z"/>
        </w:trPr>
        <w:tc>
          <w:tcPr>
            <w:tcW w:w="2430" w:type="dxa"/>
            <w:vAlign w:val="center"/>
          </w:tcPr>
          <w:p w14:paraId="64DB7550" w14:textId="1D537B4B" w:rsidR="00D31CB1" w:rsidDel="00401240" w:rsidRDefault="00D31CB1" w:rsidP="007E1303">
            <w:pPr>
              <w:rPr>
                <w:del w:id="4505" w:author="Sayali Dev" w:date="2018-02-16T15:17:00Z"/>
                <w:b/>
              </w:rPr>
            </w:pPr>
            <w:del w:id="4506" w:author="Sayali Dev" w:date="2018-02-16T15:17:00Z">
              <w:r w:rsidDel="00401240">
                <w:rPr>
                  <w:b/>
                </w:rPr>
                <w:delText>Concentration Unit</w:delText>
              </w:r>
            </w:del>
          </w:p>
        </w:tc>
        <w:tc>
          <w:tcPr>
            <w:tcW w:w="6300" w:type="dxa"/>
            <w:vAlign w:val="center"/>
          </w:tcPr>
          <w:p w14:paraId="523077AC" w14:textId="6F03204C" w:rsidR="00D31CB1" w:rsidDel="00401240" w:rsidRDefault="00D31CB1" w:rsidP="007E1303">
            <w:pPr>
              <w:rPr>
                <w:del w:id="4507" w:author="Sayali Dev" w:date="2018-02-16T15:17:00Z"/>
              </w:rPr>
            </w:pPr>
            <w:del w:id="4508" w:author="Sayali Dev" w:date="2018-02-16T15:17:00Z">
              <w:r w:rsidDel="00401240">
                <w:delText>Click the appropriate unit of measure to search for all biospecimens using that concentration unit of measure.</w:delText>
              </w:r>
            </w:del>
          </w:p>
        </w:tc>
      </w:tr>
    </w:tbl>
    <w:p w14:paraId="4BA77DE3" w14:textId="6821C7A7" w:rsidR="00D31CB1" w:rsidDel="00401240" w:rsidRDefault="00D31CB1" w:rsidP="00D31CB1">
      <w:pPr>
        <w:ind w:left="1800" w:right="270"/>
        <w:rPr>
          <w:del w:id="4509" w:author="Sayali Dev" w:date="2018-02-16T15:17:00Z"/>
          <w:b/>
        </w:rPr>
      </w:pPr>
    </w:p>
    <w:p w14:paraId="73954115" w14:textId="6EAADA1D" w:rsidR="00D31CB1" w:rsidRPr="00237E68" w:rsidDel="00401240" w:rsidRDefault="00D31CB1" w:rsidP="00D31CB1">
      <w:pPr>
        <w:numPr>
          <w:ilvl w:val="0"/>
          <w:numId w:val="201"/>
        </w:numPr>
        <w:tabs>
          <w:tab w:val="left" w:pos="1440"/>
        </w:tabs>
        <w:ind w:left="1440" w:right="270"/>
        <w:rPr>
          <w:del w:id="4510" w:author="Sayali Dev" w:date="2018-02-16T15:17:00Z"/>
          <w:i/>
          <w:u w:val="single"/>
        </w:rPr>
      </w:pPr>
      <w:del w:id="4511" w:author="Sayali Dev" w:date="2018-02-16T15:17:00Z">
        <w:r w:rsidDel="00401240">
          <w:delText xml:space="preserve">Click </w:delText>
        </w:r>
        <w:r w:rsidRPr="005C22E1" w:rsidDel="00401240">
          <w:rPr>
            <w:b/>
          </w:rPr>
          <w:delText>SEARCH</w:delText>
        </w:r>
        <w:r w:rsidDel="00401240">
          <w:delText>.</w:delText>
        </w:r>
      </w:del>
    </w:p>
    <w:p w14:paraId="3FEEB7BE" w14:textId="5DEC268A" w:rsidR="00D31CB1" w:rsidRPr="00264DC5" w:rsidDel="00401240" w:rsidRDefault="00D31CB1" w:rsidP="00D31CB1">
      <w:pPr>
        <w:pStyle w:val="BodyText"/>
        <w:tabs>
          <w:tab w:val="left" w:pos="1440"/>
        </w:tabs>
        <w:ind w:left="1440" w:right="360"/>
        <w:rPr>
          <w:del w:id="4512" w:author="Sayali Dev" w:date="2018-02-16T15:17:00Z"/>
          <w:lang w:val="en-US"/>
        </w:rPr>
      </w:pPr>
      <w:del w:id="4513" w:author="Sayali Dev" w:date="2018-02-16T15:17:00Z">
        <w:r w:rsidDel="00401240">
          <w:delText>A list of biospecimens that match your search criteria appear</w:delText>
        </w:r>
        <w:r w:rsidDel="00401240">
          <w:rPr>
            <w:lang w:val="en-US"/>
          </w:rPr>
          <w:delText>s</w:delText>
        </w:r>
        <w:r w:rsidDel="00401240">
          <w:delText xml:space="preserve">. </w:delText>
        </w:r>
        <w:r w:rsidDel="00401240">
          <w:rPr>
            <w:lang w:val="en-US"/>
          </w:rPr>
          <w:br/>
        </w:r>
      </w:del>
    </w:p>
    <w:p w14:paraId="440BCA44" w14:textId="003AB8FA" w:rsidR="00D31CB1" w:rsidDel="00401240" w:rsidRDefault="00D31CB1" w:rsidP="00D31CB1">
      <w:pPr>
        <w:pStyle w:val="BodyText"/>
        <w:numPr>
          <w:ilvl w:val="0"/>
          <w:numId w:val="201"/>
        </w:numPr>
        <w:tabs>
          <w:tab w:val="left" w:pos="1440"/>
        </w:tabs>
        <w:ind w:left="1440" w:right="360"/>
        <w:rPr>
          <w:del w:id="4514" w:author="Sayali Dev" w:date="2018-02-16T15:17:00Z"/>
        </w:rPr>
      </w:pPr>
      <w:del w:id="4515" w:author="Sayali Dev" w:date="2018-02-16T15:17:00Z">
        <w:r w:rsidDel="00401240">
          <w:delText xml:space="preserve">Click </w:delText>
        </w:r>
        <w:r w:rsidDel="00401240">
          <w:rPr>
            <w:lang w:val="en-US"/>
          </w:rPr>
          <w:delText xml:space="preserve">each </w:delText>
        </w:r>
        <w:r w:rsidDel="00401240">
          <w:delText>biospecimen that you want to add</w:delText>
        </w:r>
        <w:r w:rsidDel="00401240">
          <w:rPr>
            <w:lang w:val="en-US"/>
          </w:rPr>
          <w:delText xml:space="preserve"> to the worklist</w:delText>
        </w:r>
        <w:r w:rsidDel="00401240">
          <w:delText xml:space="preserve">. </w:delText>
        </w:r>
      </w:del>
    </w:p>
    <w:p w14:paraId="135B6F2B" w14:textId="34E8724F" w:rsidR="00D31CB1" w:rsidRPr="00264DC5" w:rsidDel="00401240" w:rsidRDefault="00D31CB1" w:rsidP="00D31CB1">
      <w:pPr>
        <w:pStyle w:val="BodyText"/>
        <w:tabs>
          <w:tab w:val="left" w:pos="1440"/>
        </w:tabs>
        <w:ind w:left="1440" w:right="360"/>
        <w:rPr>
          <w:del w:id="4516" w:author="Sayali Dev" w:date="2018-02-16T15:17:00Z"/>
          <w:lang w:val="en-US"/>
        </w:rPr>
      </w:pPr>
      <w:del w:id="4517" w:author="Sayali Dev" w:date="2018-02-16T15:17:00Z">
        <w:r w:rsidDel="00401240">
          <w:delText>The biospecimen</w:delText>
        </w:r>
        <w:r w:rsidDel="00401240">
          <w:rPr>
            <w:lang w:val="en-US"/>
          </w:rPr>
          <w:delText xml:space="preserve"> identifiers</w:delText>
        </w:r>
        <w:r w:rsidDel="00401240">
          <w:delText xml:space="preserve"> appear in the list below. </w:delText>
        </w:r>
        <w:r w:rsidDel="00401240">
          <w:rPr>
            <w:lang w:val="en-US"/>
          </w:rPr>
          <w:br/>
        </w:r>
      </w:del>
    </w:p>
    <w:p w14:paraId="35C47DA4" w14:textId="0CC67BFC" w:rsidR="00D31CB1" w:rsidDel="00401240" w:rsidRDefault="00D31CB1" w:rsidP="00D31CB1">
      <w:pPr>
        <w:pStyle w:val="BodyText"/>
        <w:numPr>
          <w:ilvl w:val="0"/>
          <w:numId w:val="201"/>
        </w:numPr>
        <w:tabs>
          <w:tab w:val="left" w:pos="1440"/>
        </w:tabs>
        <w:ind w:left="1440" w:right="360"/>
        <w:rPr>
          <w:del w:id="4518" w:author="Sayali Dev" w:date="2018-02-16T15:17:00Z"/>
        </w:rPr>
      </w:pPr>
      <w:del w:id="4519" w:author="Sayali Dev" w:date="2018-02-16T15:17:00Z">
        <w:r w:rsidDel="00401240">
          <w:delText xml:space="preserve">Click </w:delText>
        </w:r>
        <w:r w:rsidRPr="00CA71E6" w:rsidDel="00401240">
          <w:rPr>
            <w:b/>
          </w:rPr>
          <w:delText>ADD</w:delText>
        </w:r>
        <w:r w:rsidDel="00401240">
          <w:delText>.</w:delText>
        </w:r>
      </w:del>
    </w:p>
    <w:p w14:paraId="4E14DF2F" w14:textId="45131AF8" w:rsidR="00D31CB1" w:rsidDel="00401240" w:rsidRDefault="00D31CB1" w:rsidP="00D31CB1">
      <w:pPr>
        <w:pStyle w:val="BodyText"/>
        <w:tabs>
          <w:tab w:val="left" w:pos="1440"/>
        </w:tabs>
        <w:ind w:left="1440" w:right="360"/>
        <w:rPr>
          <w:del w:id="4520" w:author="Sayali Dev" w:date="2018-02-16T15:17:00Z"/>
        </w:rPr>
      </w:pPr>
      <w:del w:id="4521" w:author="Sayali Dev" w:date="2018-02-16T15:17:00Z">
        <w:r w:rsidDel="00401240">
          <w:delText xml:space="preserve">The </w:delText>
        </w:r>
        <w:r w:rsidDel="00401240">
          <w:rPr>
            <w:lang w:val="en-US"/>
          </w:rPr>
          <w:delText xml:space="preserve">search window closes and the </w:delText>
        </w:r>
        <w:r w:rsidDel="00401240">
          <w:delText>biospecimen</w:delText>
        </w:r>
        <w:r w:rsidDel="00401240">
          <w:rPr>
            <w:lang w:val="en-US"/>
          </w:rPr>
          <w:delText xml:space="preserve"> identifier</w:delText>
        </w:r>
        <w:r w:rsidDel="00401240">
          <w:delText xml:space="preserve">s appear on the </w:delText>
        </w:r>
        <w:r w:rsidRPr="00CA71E6" w:rsidDel="00401240">
          <w:rPr>
            <w:b/>
          </w:rPr>
          <w:delText>Create/Modify Worklist</w:delText>
        </w:r>
        <w:r w:rsidDel="00401240">
          <w:delText xml:space="preserve"> page. </w:delText>
        </w:r>
      </w:del>
    </w:p>
    <w:p w14:paraId="11C2E96A" w14:textId="08FE7F61" w:rsidR="00D31CB1" w:rsidDel="00401240" w:rsidRDefault="00D31CB1" w:rsidP="00D31CB1">
      <w:pPr>
        <w:pStyle w:val="ListParagraph"/>
        <w:rPr>
          <w:del w:id="4522" w:author="Sayali Dev" w:date="2018-02-16T15:17:00Z"/>
        </w:rPr>
      </w:pPr>
    </w:p>
    <w:p w14:paraId="7D814B17" w14:textId="0A177648" w:rsidR="00D31CB1" w:rsidRPr="0096544F" w:rsidDel="00401240" w:rsidRDefault="00D31CB1" w:rsidP="00D31CB1">
      <w:pPr>
        <w:pStyle w:val="BodyText"/>
        <w:numPr>
          <w:ilvl w:val="0"/>
          <w:numId w:val="145"/>
        </w:numPr>
        <w:ind w:right="540"/>
        <w:rPr>
          <w:del w:id="4523" w:author="Sayali Dev" w:date="2018-02-16T15:17:00Z"/>
        </w:rPr>
      </w:pPr>
      <w:del w:id="4524" w:author="Sayali Dev" w:date="2018-02-16T15:17:00Z">
        <w:r w:rsidDel="00401240">
          <w:rPr>
            <w:lang w:val="en-US"/>
          </w:rPr>
          <w:delText>T</w:delText>
        </w:r>
        <w:r w:rsidDel="00401240">
          <w:delText xml:space="preserve">o </w:delText>
        </w:r>
        <w:r w:rsidDel="00401240">
          <w:rPr>
            <w:lang w:val="en-US"/>
          </w:rPr>
          <w:delText xml:space="preserve">search and </w:delText>
        </w:r>
        <w:r w:rsidDel="00401240">
          <w:delText xml:space="preserve">select </w:delText>
        </w:r>
        <w:r w:rsidDel="00401240">
          <w:rPr>
            <w:lang w:val="en-US"/>
          </w:rPr>
          <w:delText>additional biospecimen</w:delText>
        </w:r>
        <w:r w:rsidDel="00401240">
          <w:delText>s that are associated with a</w:delText>
        </w:r>
        <w:r w:rsidDel="00401240">
          <w:rPr>
            <w:lang w:val="en-US"/>
          </w:rPr>
          <w:delText>nother</w:delText>
        </w:r>
        <w:r w:rsidDel="00401240">
          <w:delText xml:space="preserve"> worklist: </w:delText>
        </w:r>
      </w:del>
    </w:p>
    <w:p w14:paraId="642AAB69" w14:textId="3EDCC6A3" w:rsidR="00D31CB1" w:rsidRPr="0096544F" w:rsidDel="00401240" w:rsidRDefault="00D31CB1" w:rsidP="00D31CB1">
      <w:pPr>
        <w:pStyle w:val="BodyText"/>
        <w:numPr>
          <w:ilvl w:val="0"/>
          <w:numId w:val="202"/>
        </w:numPr>
        <w:ind w:left="1440"/>
        <w:rPr>
          <w:del w:id="4525" w:author="Sayali Dev" w:date="2018-02-16T15:17:00Z"/>
        </w:rPr>
      </w:pPr>
      <w:del w:id="4526" w:author="Sayali Dev" w:date="2018-02-16T15:17:00Z">
        <w:r w:rsidDel="00401240">
          <w:rPr>
            <w:lang w:val="en-US"/>
          </w:rPr>
          <w:delText>C</w:delText>
        </w:r>
        <w:r w:rsidRPr="00FF2F16" w:rsidDel="00401240">
          <w:delText xml:space="preserve">lick the </w:delText>
        </w:r>
        <w:r w:rsidRPr="0096544F" w:rsidDel="00401240">
          <w:rPr>
            <w:b/>
          </w:rPr>
          <w:delText>Search Inventory</w:delText>
        </w:r>
        <w:r w:rsidDel="00401240">
          <w:delText xml:space="preserve"> link.</w:delText>
        </w:r>
        <w:r w:rsidDel="00401240">
          <w:rPr>
            <w:lang w:val="en-US"/>
          </w:rPr>
          <w:br/>
        </w:r>
        <w:r w:rsidDel="00401240">
          <w:delText xml:space="preserve">The </w:delText>
        </w:r>
        <w:r w:rsidRPr="0096544F" w:rsidDel="00401240">
          <w:rPr>
            <w:b/>
          </w:rPr>
          <w:delText xml:space="preserve">Search Samples and Worklists </w:delText>
        </w:r>
        <w:r w:rsidDel="00401240">
          <w:delText>page appears</w:delText>
        </w:r>
        <w:r w:rsidDel="00401240">
          <w:rPr>
            <w:lang w:val="en-US"/>
          </w:rPr>
          <w:delText>.</w:delText>
        </w:r>
        <w:r w:rsidDel="00401240">
          <w:rPr>
            <w:lang w:val="en-US"/>
          </w:rPr>
          <w:br/>
        </w:r>
      </w:del>
    </w:p>
    <w:p w14:paraId="53FED74D" w14:textId="42B5D2C5" w:rsidR="00D31CB1" w:rsidDel="00401240" w:rsidRDefault="00D31CB1" w:rsidP="00D31CB1">
      <w:pPr>
        <w:pStyle w:val="BodyText"/>
        <w:numPr>
          <w:ilvl w:val="0"/>
          <w:numId w:val="202"/>
        </w:numPr>
        <w:ind w:left="1440"/>
        <w:rPr>
          <w:del w:id="4527" w:author="Sayali Dev" w:date="2018-02-16T15:17:00Z"/>
        </w:rPr>
      </w:pPr>
      <w:del w:id="4528" w:author="Sayali Dev" w:date="2018-02-16T15:17:00Z">
        <w:r w:rsidDel="00401240">
          <w:delText xml:space="preserve">Click the </w:delText>
        </w:r>
        <w:r w:rsidRPr="007429D0" w:rsidDel="00401240">
          <w:rPr>
            <w:b/>
          </w:rPr>
          <w:delText>Search Worklist</w:delText>
        </w:r>
        <w:r w:rsidDel="00401240">
          <w:delText xml:space="preserve"> tab. </w:delText>
        </w:r>
        <w:r w:rsidDel="00401240">
          <w:rPr>
            <w:lang w:val="en-US"/>
          </w:rPr>
          <w:br/>
        </w:r>
      </w:del>
    </w:p>
    <w:p w14:paraId="72967DFC" w14:textId="0C67D1D7" w:rsidR="00D31CB1" w:rsidDel="00401240" w:rsidRDefault="00D31CB1" w:rsidP="00D31CB1">
      <w:pPr>
        <w:numPr>
          <w:ilvl w:val="0"/>
          <w:numId w:val="202"/>
        </w:numPr>
        <w:ind w:left="1440"/>
        <w:rPr>
          <w:del w:id="4529" w:author="Sayali Dev" w:date="2018-02-16T15:17:00Z"/>
        </w:rPr>
      </w:pPr>
      <w:del w:id="4530" w:author="Sayali Dev" w:date="2018-02-16T15:17:00Z">
        <w:r w:rsidDel="00401240">
          <w:delText xml:space="preserve">In the </w:delText>
        </w:r>
        <w:r w:rsidRPr="00C17608" w:rsidDel="00401240">
          <w:rPr>
            <w:b/>
          </w:rPr>
          <w:delText>Worklist Name</w:delText>
        </w:r>
        <w:r w:rsidDel="00401240">
          <w:delText xml:space="preserve"> box, type the name of the personal worklist, and click </w:delText>
        </w:r>
        <w:r w:rsidRPr="00C17608" w:rsidDel="00401240">
          <w:rPr>
            <w:b/>
          </w:rPr>
          <w:delText>Search</w:delText>
        </w:r>
        <w:r w:rsidDel="00401240">
          <w:delText xml:space="preserve">. </w:delText>
        </w:r>
        <w:r w:rsidDel="00401240">
          <w:rPr>
            <w:i/>
          </w:rPr>
          <w:br/>
        </w:r>
        <w:r w:rsidRPr="00C17608" w:rsidDel="00401240">
          <w:rPr>
            <w:b/>
          </w:rPr>
          <w:delText>Note:</w:delText>
        </w:r>
        <w:r w:rsidDel="00401240">
          <w:delText xml:space="preserve"> You can type a partial or full name of the worklist. </w:delText>
        </w:r>
        <w:r w:rsidDel="00401240">
          <w:br/>
          <w:delText>A list of worklists that match your search criteria appears.</w:delText>
        </w:r>
        <w:r w:rsidDel="00401240">
          <w:br/>
        </w:r>
      </w:del>
    </w:p>
    <w:p w14:paraId="126C24A9" w14:textId="78FE0897" w:rsidR="00D31CB1" w:rsidDel="00401240" w:rsidRDefault="00D31CB1" w:rsidP="00D31CB1">
      <w:pPr>
        <w:numPr>
          <w:ilvl w:val="0"/>
          <w:numId w:val="202"/>
        </w:numPr>
        <w:ind w:left="1440"/>
        <w:rPr>
          <w:del w:id="4531" w:author="Sayali Dev" w:date="2018-02-16T15:17:00Z"/>
        </w:rPr>
      </w:pPr>
      <w:del w:id="4532" w:author="Sayali Dev" w:date="2018-02-16T15:17:00Z">
        <w:r w:rsidDel="00401240">
          <w:delText xml:space="preserve">Click the appropriate worklist.  </w:delText>
        </w:r>
        <w:r w:rsidDel="00401240">
          <w:br/>
          <w:delText xml:space="preserve">The list of biospecimens that are associated with the worklist appears below. </w:delText>
        </w:r>
      </w:del>
    </w:p>
    <w:p w14:paraId="59C72176" w14:textId="1E8EEBBB" w:rsidR="00D31CB1" w:rsidDel="00401240" w:rsidRDefault="00D31CB1" w:rsidP="00D31CB1">
      <w:pPr>
        <w:ind w:left="1440"/>
        <w:rPr>
          <w:del w:id="4533" w:author="Sayali Dev" w:date="2018-02-16T15:17:00Z"/>
        </w:rPr>
      </w:pPr>
      <w:del w:id="4534" w:author="Sayali Dev" w:date="2018-02-16T15:17:00Z">
        <w:r w:rsidDel="00401240">
          <w:br/>
        </w:r>
        <w:r w:rsidRPr="00F93498" w:rsidDel="00401240">
          <w:rPr>
            <w:noProof/>
          </w:rPr>
          <w:drawing>
            <wp:inline distT="0" distB="0" distL="0" distR="0" wp14:anchorId="1B54B1ED" wp14:editId="1B3A9B5B">
              <wp:extent cx="5768975" cy="2701925"/>
              <wp:effectExtent l="19050" t="19050" r="22225" b="22225"/>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8975" cy="2701925"/>
                      </a:xfrm>
                      <a:prstGeom prst="rect">
                        <a:avLst/>
                      </a:prstGeom>
                      <a:noFill/>
                      <a:ln w="3175">
                        <a:solidFill>
                          <a:schemeClr val="tx1"/>
                        </a:solidFill>
                      </a:ln>
                    </pic:spPr>
                  </pic:pic>
                </a:graphicData>
              </a:graphic>
            </wp:inline>
          </w:drawing>
        </w:r>
      </w:del>
    </w:p>
    <w:p w14:paraId="475BA34E" w14:textId="257D1F56" w:rsidR="00D31CB1" w:rsidDel="00401240" w:rsidRDefault="00D31CB1" w:rsidP="00D31CB1">
      <w:pPr>
        <w:pStyle w:val="Figure"/>
        <w:tabs>
          <w:tab w:val="clear" w:pos="1710"/>
          <w:tab w:val="num" w:pos="1800"/>
          <w:tab w:val="num" w:pos="2430"/>
        </w:tabs>
        <w:ind w:left="1800" w:hanging="432"/>
        <w:rPr>
          <w:del w:id="4535" w:author="Sayali Dev" w:date="2018-02-16T15:17:00Z"/>
        </w:rPr>
      </w:pPr>
      <w:del w:id="4536" w:author="Sayali Dev" w:date="2018-02-16T15:17:00Z">
        <w:r w:rsidDel="00401240">
          <w:delText>Search Worklist window</w:delText>
        </w:r>
        <w:r w:rsidDel="00401240">
          <w:br/>
        </w:r>
      </w:del>
    </w:p>
    <w:p w14:paraId="2194AF58" w14:textId="16EB1D4D" w:rsidR="00D31CB1" w:rsidDel="00401240" w:rsidRDefault="00D31CB1" w:rsidP="00D31CB1">
      <w:pPr>
        <w:numPr>
          <w:ilvl w:val="0"/>
          <w:numId w:val="202"/>
        </w:numPr>
        <w:tabs>
          <w:tab w:val="left" w:pos="1440"/>
        </w:tabs>
        <w:ind w:left="1440"/>
        <w:rPr>
          <w:del w:id="4537" w:author="Sayali Dev" w:date="2018-02-16T15:17:00Z"/>
        </w:rPr>
      </w:pPr>
      <w:del w:id="4538" w:author="Sayali Dev" w:date="2018-02-16T15:17:00Z">
        <w:r w:rsidDel="00401240">
          <w:delText xml:space="preserve">Click </w:delText>
        </w:r>
        <w:r w:rsidRPr="00237E68" w:rsidDel="00401240">
          <w:rPr>
            <w:b/>
          </w:rPr>
          <w:delText>ADD</w:delText>
        </w:r>
        <w:r w:rsidDel="00401240">
          <w:delText xml:space="preserve">. </w:delText>
        </w:r>
      </w:del>
    </w:p>
    <w:p w14:paraId="60178BCC" w14:textId="56940ABB" w:rsidR="00D31CB1" w:rsidDel="00401240" w:rsidRDefault="00D31CB1" w:rsidP="00D31CB1">
      <w:pPr>
        <w:tabs>
          <w:tab w:val="left" w:pos="1440"/>
        </w:tabs>
        <w:ind w:left="1440" w:hanging="360"/>
        <w:rPr>
          <w:del w:id="4539" w:author="Sayali Dev" w:date="2018-02-16T15:17:00Z"/>
        </w:rPr>
      </w:pPr>
      <w:del w:id="4540" w:author="Sayali Dev" w:date="2018-02-05T18:58:00Z">
        <w:r w:rsidDel="001D4FB0">
          <w:delText>T</w:delText>
        </w:r>
      </w:del>
      <w:del w:id="4541" w:author="Sayali Dev" w:date="2018-02-16T15:17:00Z">
        <w:r w:rsidDel="00401240">
          <w:delText xml:space="preserve">he biospecimens associated with the worklist appear on the </w:delText>
        </w:r>
        <w:r w:rsidRPr="0030062C" w:rsidDel="00401240">
          <w:rPr>
            <w:b/>
          </w:rPr>
          <w:delText>Create/Modify Worklists</w:delText>
        </w:r>
        <w:r w:rsidDel="00401240">
          <w:delText xml:space="preserve"> page.</w:delText>
        </w:r>
      </w:del>
    </w:p>
    <w:p w14:paraId="025B003B" w14:textId="086C9ABA" w:rsidR="00D31CB1" w:rsidDel="00401240" w:rsidRDefault="00D31CB1" w:rsidP="00D31CB1">
      <w:pPr>
        <w:tabs>
          <w:tab w:val="left" w:pos="1440"/>
        </w:tabs>
        <w:ind w:left="1440" w:right="270" w:hanging="360"/>
        <w:rPr>
          <w:del w:id="4542" w:author="Sayali Dev" w:date="2018-02-16T15:17:00Z"/>
        </w:rPr>
      </w:pPr>
    </w:p>
    <w:p w14:paraId="78249938" w14:textId="49788F89" w:rsidR="00D31CB1" w:rsidDel="00401240" w:rsidRDefault="00D31CB1" w:rsidP="00D31CB1">
      <w:pPr>
        <w:pStyle w:val="BodyText"/>
        <w:ind w:left="720" w:right="360"/>
        <w:rPr>
          <w:del w:id="4543" w:author="Sayali Dev" w:date="2018-02-16T15:17:00Z"/>
        </w:rPr>
      </w:pPr>
    </w:p>
    <w:p w14:paraId="2F16E59E" w14:textId="42AAC8C6" w:rsidR="00D31CB1" w:rsidDel="00401240" w:rsidRDefault="00D31CB1" w:rsidP="00D31CB1">
      <w:pPr>
        <w:pStyle w:val="BodyText"/>
        <w:numPr>
          <w:ilvl w:val="0"/>
          <w:numId w:val="197"/>
        </w:numPr>
        <w:ind w:right="360"/>
        <w:rPr>
          <w:del w:id="4544" w:author="Sayali Dev" w:date="2018-02-16T15:17:00Z"/>
        </w:rPr>
      </w:pPr>
      <w:del w:id="4545" w:author="Sayali Dev" w:date="2018-02-16T15:17:00Z">
        <w:r w:rsidDel="00401240">
          <w:delText xml:space="preserve">To </w:delText>
        </w:r>
        <w:r w:rsidDel="00401240">
          <w:rPr>
            <w:lang w:val="en-US"/>
          </w:rPr>
          <w:delText>remove</w:delText>
        </w:r>
        <w:r w:rsidDel="00401240">
          <w:delText xml:space="preserve"> a biospecimen from the </w:delText>
        </w:r>
        <w:r w:rsidDel="00401240">
          <w:rPr>
            <w:lang w:val="en-US"/>
          </w:rPr>
          <w:delText xml:space="preserve">list on the </w:delText>
        </w:r>
        <w:r w:rsidRPr="00606AFD" w:rsidDel="00401240">
          <w:rPr>
            <w:b/>
          </w:rPr>
          <w:delText>Create/Modify Worklist</w:delText>
        </w:r>
        <w:r w:rsidDel="00401240">
          <w:delText xml:space="preserve"> page</w:delText>
        </w:r>
        <w:r w:rsidDel="00401240">
          <w:rPr>
            <w:lang w:val="en-US"/>
          </w:rPr>
          <w:delText>.</w:delText>
        </w:r>
      </w:del>
    </w:p>
    <w:p w14:paraId="1C73BAF0" w14:textId="7DA06AAA" w:rsidR="00D31CB1" w:rsidDel="00401240" w:rsidRDefault="00D31CB1" w:rsidP="00D31CB1">
      <w:pPr>
        <w:pStyle w:val="BodyText"/>
        <w:numPr>
          <w:ilvl w:val="0"/>
          <w:numId w:val="203"/>
        </w:numPr>
        <w:tabs>
          <w:tab w:val="left" w:pos="1440"/>
        </w:tabs>
        <w:ind w:left="1440" w:right="360"/>
        <w:rPr>
          <w:del w:id="4546" w:author="Sayali Dev" w:date="2018-02-16T15:17:00Z"/>
        </w:rPr>
      </w:pPr>
      <w:del w:id="4547" w:author="Sayali Dev" w:date="2018-02-16T15:17:00Z">
        <w:r w:rsidDel="00401240">
          <w:delText xml:space="preserve">Click the trash can icon </w:delText>
        </w:r>
        <w:r w:rsidDel="00401240">
          <w:rPr>
            <w:noProof/>
          </w:rPr>
          <w:drawing>
            <wp:inline distT="0" distB="0" distL="0" distR="0" wp14:anchorId="3266A5C3" wp14:editId="26F1EA0E">
              <wp:extent cx="249555" cy="233045"/>
              <wp:effectExtent l="0" t="0" r="0" b="0"/>
              <wp:docPr id="167" name="Picture 16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401240">
          <w:delText xml:space="preserve"> next to the appropriate biospecimen</w:delText>
        </w:r>
        <w:r w:rsidDel="00401240">
          <w:rPr>
            <w:lang w:val="en-US"/>
          </w:rPr>
          <w:delText xml:space="preserve"> identifier</w:delText>
        </w:r>
        <w:r w:rsidDel="00401240">
          <w:delText>.</w:delText>
        </w:r>
      </w:del>
    </w:p>
    <w:p w14:paraId="1ED7492E" w14:textId="0CAC61E4" w:rsidR="00D31CB1" w:rsidRPr="0028730A" w:rsidDel="00401240" w:rsidRDefault="00D31CB1" w:rsidP="00D31CB1">
      <w:pPr>
        <w:pStyle w:val="BodyText"/>
        <w:tabs>
          <w:tab w:val="left" w:pos="1440"/>
        </w:tabs>
        <w:ind w:left="1440" w:right="360"/>
        <w:rPr>
          <w:del w:id="4548" w:author="Sayali Dev" w:date="2018-02-16T15:17:00Z"/>
          <w:lang w:val="en-US"/>
        </w:rPr>
      </w:pPr>
      <w:del w:id="4549" w:author="Sayali Dev" w:date="2018-02-16T15:17:00Z">
        <w:r w:rsidRPr="00606AFD" w:rsidDel="00401240">
          <w:rPr>
            <w:b/>
          </w:rPr>
          <w:delText>Note:</w:delText>
        </w:r>
        <w:r w:rsidDel="00401240">
          <w:delText xml:space="preserve"> To </w:delText>
        </w:r>
        <w:r w:rsidDel="00401240">
          <w:rPr>
            <w:lang w:val="en-US"/>
          </w:rPr>
          <w:delText>remove</w:delText>
        </w:r>
        <w:r w:rsidDel="00401240">
          <w:delText xml:space="preserve"> all the biospecimens </w:delText>
        </w:r>
        <w:r w:rsidDel="00401240">
          <w:rPr>
            <w:lang w:val="en-US"/>
          </w:rPr>
          <w:delText xml:space="preserve">from </w:delText>
        </w:r>
        <w:r w:rsidDel="00401240">
          <w:delText xml:space="preserve">the list, click the trash can icon </w:delText>
        </w:r>
        <w:r w:rsidDel="00401240">
          <w:rPr>
            <w:noProof/>
          </w:rPr>
          <w:drawing>
            <wp:inline distT="0" distB="0" distL="0" distR="0" wp14:anchorId="29ACE81D" wp14:editId="69516FE2">
              <wp:extent cx="249555" cy="233045"/>
              <wp:effectExtent l="0" t="0" r="0" b="0"/>
              <wp:docPr id="168" name="Picture 16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401240">
          <w:delText xml:space="preserve"> on the header. </w:delText>
        </w:r>
        <w:r w:rsidDel="00401240">
          <w:rPr>
            <w:lang w:val="en-US"/>
          </w:rPr>
          <w:br/>
        </w:r>
      </w:del>
    </w:p>
    <w:p w14:paraId="441F21D5" w14:textId="07F3DAE6" w:rsidR="00D31CB1" w:rsidDel="00401240" w:rsidRDefault="00D31CB1" w:rsidP="00D31CB1">
      <w:pPr>
        <w:pStyle w:val="BodyText"/>
        <w:ind w:left="1440" w:right="360"/>
        <w:rPr>
          <w:del w:id="4550" w:author="Sayali Dev" w:date="2018-02-16T15:17:00Z"/>
        </w:rPr>
      </w:pPr>
      <w:del w:id="4551" w:author="Sayali Dev" w:date="2018-02-16T15:17:00Z">
        <w:r w:rsidRPr="00EF52CA" w:rsidDel="00401240">
          <w:delText>A confirmation window appears.</w:delText>
        </w:r>
      </w:del>
    </w:p>
    <w:p w14:paraId="7961C417" w14:textId="66F93537" w:rsidR="00D31CB1" w:rsidDel="00401240" w:rsidRDefault="00D31CB1" w:rsidP="00D31CB1">
      <w:pPr>
        <w:pStyle w:val="BodyText"/>
        <w:numPr>
          <w:ilvl w:val="0"/>
          <w:numId w:val="203"/>
        </w:numPr>
        <w:ind w:left="1440" w:right="360"/>
        <w:rPr>
          <w:del w:id="4552" w:author="Sayali Dev" w:date="2018-02-16T15:17:00Z"/>
        </w:rPr>
      </w:pPr>
      <w:del w:id="4553" w:author="Sayali Dev" w:date="2018-02-16T15:17:00Z">
        <w:r w:rsidDel="00401240">
          <w:delText xml:space="preserve">Click </w:delText>
        </w:r>
        <w:r w:rsidRPr="00EF52CA" w:rsidDel="00401240">
          <w:rPr>
            <w:b/>
          </w:rPr>
          <w:delText>OK</w:delText>
        </w:r>
        <w:r w:rsidDel="00401240">
          <w:delText xml:space="preserve">. </w:delText>
        </w:r>
      </w:del>
    </w:p>
    <w:p w14:paraId="36AC8CC9" w14:textId="3D44A7F7" w:rsidR="00D31CB1" w:rsidDel="00401240" w:rsidRDefault="00D31CB1" w:rsidP="00D31CB1">
      <w:pPr>
        <w:pStyle w:val="BodyText"/>
        <w:ind w:left="1440" w:right="360"/>
        <w:rPr>
          <w:del w:id="4554" w:author="Sayali Dev" w:date="2018-02-16T15:17:00Z"/>
        </w:rPr>
      </w:pPr>
      <w:del w:id="4555" w:author="Sayali Dev" w:date="2018-02-16T15:17:00Z">
        <w:r w:rsidDel="00401240">
          <w:delText xml:space="preserve">The biospecimen is </w:delText>
        </w:r>
        <w:r w:rsidDel="00401240">
          <w:rPr>
            <w:lang w:val="en-US"/>
          </w:rPr>
          <w:delText>remove</w:delText>
        </w:r>
        <w:r w:rsidDel="00401240">
          <w:delText>d</w:delText>
        </w:r>
        <w:r w:rsidDel="00401240">
          <w:rPr>
            <w:lang w:val="en-US"/>
          </w:rPr>
          <w:delText xml:space="preserve"> from the list</w:delText>
        </w:r>
        <w:r w:rsidDel="00401240">
          <w:delText>.</w:delText>
        </w:r>
      </w:del>
    </w:p>
    <w:p w14:paraId="14A1BA30" w14:textId="0DEC740B" w:rsidR="00D31CB1" w:rsidDel="00401240" w:rsidRDefault="00D31CB1" w:rsidP="00D31CB1">
      <w:pPr>
        <w:pStyle w:val="BodyText"/>
        <w:ind w:left="900" w:right="360"/>
        <w:rPr>
          <w:del w:id="4556" w:author="Sayali Dev" w:date="2018-02-16T15:17:00Z"/>
        </w:rPr>
      </w:pPr>
    </w:p>
    <w:p w14:paraId="1B707BA3" w14:textId="47261EE5" w:rsidR="00D31CB1" w:rsidDel="00401240" w:rsidRDefault="00D31CB1" w:rsidP="00D31CB1">
      <w:pPr>
        <w:pStyle w:val="BodyText"/>
        <w:numPr>
          <w:ilvl w:val="0"/>
          <w:numId w:val="197"/>
        </w:numPr>
        <w:ind w:right="360"/>
        <w:rPr>
          <w:del w:id="4557" w:author="Sayali Dev" w:date="2018-02-16T15:17:00Z"/>
        </w:rPr>
      </w:pPr>
      <w:del w:id="4558" w:author="Sayali Dev" w:date="2018-02-16T15:17:00Z">
        <w:r w:rsidDel="00401240">
          <w:delText xml:space="preserve">Click </w:delText>
        </w:r>
        <w:r w:rsidRPr="00670595" w:rsidDel="00401240">
          <w:rPr>
            <w:b/>
          </w:rPr>
          <w:delText>SAVE</w:delText>
        </w:r>
        <w:r w:rsidDel="00401240">
          <w:delText>.</w:delText>
        </w:r>
      </w:del>
    </w:p>
    <w:p w14:paraId="4543D888" w14:textId="50B55A74" w:rsidR="00D31CB1" w:rsidDel="00401240" w:rsidRDefault="00D31CB1" w:rsidP="00D31CB1">
      <w:pPr>
        <w:pStyle w:val="BodyText"/>
        <w:ind w:left="900" w:right="360"/>
        <w:rPr>
          <w:del w:id="4559" w:author="Sayali Dev" w:date="2018-02-16T15:17:00Z"/>
        </w:rPr>
      </w:pPr>
      <w:del w:id="4560" w:author="Sayali Dev" w:date="2018-02-16T15:17:00Z">
        <w:r w:rsidDel="00401240">
          <w:delText xml:space="preserve">Worklist is modified and new information appears on </w:delText>
        </w:r>
        <w:r w:rsidRPr="00670595" w:rsidDel="00401240">
          <w:rPr>
            <w:b/>
          </w:rPr>
          <w:delText>View Worklist</w:delText>
        </w:r>
        <w:r w:rsidRPr="00670595" w:rsidDel="00401240">
          <w:delText xml:space="preserve"> </w:delText>
        </w:r>
        <w:r w:rsidDel="00401240">
          <w:delText>page.</w:delText>
        </w:r>
      </w:del>
    </w:p>
    <w:p w14:paraId="56D6BBB6" w14:textId="585BE3A3" w:rsidR="00D31CB1" w:rsidDel="00401240" w:rsidRDefault="00D31CB1" w:rsidP="00D31CB1">
      <w:pPr>
        <w:ind w:left="720" w:right="270"/>
        <w:rPr>
          <w:del w:id="4561" w:author="Sayali Dev" w:date="2018-02-16T15:17:00Z"/>
        </w:rPr>
      </w:pPr>
    </w:p>
    <w:p w14:paraId="06EC1AF3" w14:textId="5838D9B4" w:rsidR="00D31CB1" w:rsidDel="00401240" w:rsidRDefault="00D31CB1" w:rsidP="00D31CB1">
      <w:pPr>
        <w:pStyle w:val="Heading3"/>
        <w:rPr>
          <w:del w:id="4562" w:author="Sayali Dev" w:date="2018-02-16T15:17:00Z"/>
        </w:rPr>
      </w:pPr>
      <w:del w:id="4563" w:author="Sayali Dev" w:date="2018-02-16T15:17:00Z">
        <w:r w:rsidDel="00401240">
          <w:br w:type="page"/>
        </w:r>
        <w:bookmarkStart w:id="4564" w:name="DeletignWorklist"/>
        <w:bookmarkStart w:id="4565" w:name="_Toc300125770"/>
        <w:bookmarkStart w:id="4566" w:name="_Toc452993641"/>
        <w:bookmarkEnd w:id="4564"/>
        <w:r w:rsidDel="00401240">
          <w:delText>Deleting a Worklist</w:delText>
        </w:r>
        <w:bookmarkEnd w:id="4565"/>
        <w:bookmarkEnd w:id="4566"/>
      </w:del>
    </w:p>
    <w:p w14:paraId="2AD289FC" w14:textId="1804A10A" w:rsidR="00D31CB1" w:rsidDel="00401240" w:rsidRDefault="00D31CB1" w:rsidP="00D31CB1">
      <w:pPr>
        <w:rPr>
          <w:del w:id="4567" w:author="Sayali Dev" w:date="2018-02-16T15:17:00Z"/>
        </w:rPr>
      </w:pPr>
    </w:p>
    <w:p w14:paraId="6A045ABE" w14:textId="21B5894A" w:rsidR="00D31CB1" w:rsidDel="00401240" w:rsidRDefault="00D31CB1" w:rsidP="00D31CB1">
      <w:pPr>
        <w:rPr>
          <w:del w:id="4568" w:author="Sayali Dev" w:date="2018-02-16T15:17:00Z"/>
        </w:rPr>
      </w:pPr>
      <w:del w:id="4569" w:author="Sayali Dev" w:date="2018-02-16T15:17:00Z">
        <w:r w:rsidRPr="00404331" w:rsidDel="00401240">
          <w:rPr>
            <w:b/>
          </w:rPr>
          <w:delText>Note</w:delText>
        </w:r>
        <w:r w:rsidRPr="00DD4B3D" w:rsidDel="00401240">
          <w:rPr>
            <w:b/>
          </w:rPr>
          <w:delText>:</w:delText>
        </w:r>
        <w:r w:rsidDel="00401240">
          <w:delText xml:space="preserve"> Only the creator of a worklist can delete a worklist. </w:delText>
        </w:r>
      </w:del>
    </w:p>
    <w:p w14:paraId="441A0ED4" w14:textId="4C60A071" w:rsidR="00D31CB1" w:rsidDel="00401240" w:rsidRDefault="00D31CB1" w:rsidP="00D31CB1">
      <w:pPr>
        <w:rPr>
          <w:del w:id="4570" w:author="Sayali Dev" w:date="2018-02-16T15:17:00Z"/>
        </w:rPr>
      </w:pPr>
    </w:p>
    <w:p w14:paraId="36B7B2C2" w14:textId="31F7F09C" w:rsidR="00D31CB1" w:rsidDel="00401240" w:rsidRDefault="00D31CB1" w:rsidP="00D31CB1">
      <w:pPr>
        <w:rPr>
          <w:del w:id="4571" w:author="Sayali Dev" w:date="2018-02-16T15:17:00Z"/>
        </w:rPr>
      </w:pPr>
      <w:del w:id="4572" w:author="Sayali Dev" w:date="2018-02-16T15:17:00Z">
        <w:r w:rsidDel="00401240">
          <w:delText>To delete a worklist:</w:delText>
        </w:r>
      </w:del>
    </w:p>
    <w:p w14:paraId="40518ADA" w14:textId="0FD6572F" w:rsidR="00D31CB1" w:rsidDel="00401240" w:rsidRDefault="00D31CB1" w:rsidP="00D31CB1">
      <w:pPr>
        <w:rPr>
          <w:del w:id="4573" w:author="Sayali Dev" w:date="2018-02-16T15:17:00Z"/>
        </w:rPr>
      </w:pPr>
      <w:del w:id="4574" w:author="Sayali Dev" w:date="2018-02-16T15:17:00Z">
        <w:r w:rsidDel="00401240">
          <w:delText xml:space="preserve"> </w:delText>
        </w:r>
      </w:del>
    </w:p>
    <w:p w14:paraId="1348A6E3" w14:textId="2E15162A" w:rsidR="00D31CB1" w:rsidDel="00401240" w:rsidRDefault="00D31CB1" w:rsidP="00D31CB1">
      <w:pPr>
        <w:pStyle w:val="BodyText"/>
        <w:numPr>
          <w:ilvl w:val="0"/>
          <w:numId w:val="136"/>
        </w:numPr>
        <w:ind w:right="540"/>
        <w:rPr>
          <w:del w:id="4575" w:author="Sayali Dev" w:date="2018-02-16T15:17:00Z"/>
        </w:rPr>
      </w:pPr>
      <w:del w:id="4576" w:author="Sayali Dev" w:date="2018-01-31T17:54:00Z">
        <w:r w:rsidDel="009A119E">
          <w:delText>Log on</w:delText>
        </w:r>
      </w:del>
      <w:del w:id="4577" w:author="Sayali Dev" w:date="2018-02-16T15:17:00Z">
        <w:r w:rsidDel="00401240">
          <w:delText xml:space="preserve"> to the application using your </w:delText>
        </w:r>
      </w:del>
      <w:del w:id="4578" w:author="Sayali Dev" w:date="2018-01-31T17:55:00Z">
        <w:r w:rsidDel="00A62626">
          <w:delText>logon</w:delText>
        </w:r>
      </w:del>
      <w:del w:id="4579" w:author="Sayali Dev" w:date="2018-02-16T15:17:00Z">
        <w:r w:rsidDel="00401240">
          <w:delText xml:space="preserve"> credentials.</w:delText>
        </w:r>
      </w:del>
    </w:p>
    <w:p w14:paraId="65371633" w14:textId="0E7C33A5" w:rsidR="00D31CB1" w:rsidDel="00401240" w:rsidRDefault="00D31CB1" w:rsidP="00D31CB1">
      <w:pPr>
        <w:pStyle w:val="BodyText"/>
        <w:ind w:left="720" w:right="540"/>
        <w:rPr>
          <w:del w:id="4580" w:author="Sayali Dev" w:date="2018-02-16T15:17:00Z"/>
        </w:rPr>
      </w:pPr>
      <w:del w:id="4581" w:author="Sayali Dev" w:date="2018-02-16T15:17:00Z">
        <w:r w:rsidDel="00401240">
          <w:delText xml:space="preserve">The </w:delText>
        </w:r>
        <w:r w:rsidDel="00401240">
          <w:rPr>
            <w:lang w:val="en-US"/>
          </w:rPr>
          <w:delText>CIRRASPEC</w:delText>
        </w:r>
        <w:r w:rsidDel="00401240">
          <w:delText xml:space="preserve"> home page appears. </w:delText>
        </w:r>
      </w:del>
    </w:p>
    <w:p w14:paraId="0D5B842A" w14:textId="4DD5F205" w:rsidR="00D31CB1" w:rsidDel="00401240" w:rsidRDefault="00D31CB1" w:rsidP="00D31CB1">
      <w:pPr>
        <w:pStyle w:val="BodyText"/>
        <w:ind w:left="720" w:right="540"/>
        <w:rPr>
          <w:del w:id="4582" w:author="Sayali Dev" w:date="2018-02-16T15:17:00Z"/>
        </w:rPr>
      </w:pPr>
    </w:p>
    <w:p w14:paraId="0AE9E660" w14:textId="4ADF730F" w:rsidR="00D31CB1" w:rsidDel="00401240" w:rsidRDefault="00D31CB1" w:rsidP="00D31CB1">
      <w:pPr>
        <w:pStyle w:val="BodyText"/>
        <w:numPr>
          <w:ilvl w:val="0"/>
          <w:numId w:val="136"/>
        </w:numPr>
        <w:ind w:right="540"/>
        <w:rPr>
          <w:del w:id="4583" w:author="Sayali Dev" w:date="2018-02-16T15:17:00Z"/>
        </w:rPr>
      </w:pPr>
      <w:del w:id="4584" w:author="Sayali Dev" w:date="2018-02-16T15:17:00Z">
        <w:r w:rsidDel="00401240">
          <w:delText xml:space="preserve">Point to the arrow of the </w:delText>
        </w:r>
        <w:r w:rsidRPr="009D26BA" w:rsidDel="00401240">
          <w:rPr>
            <w:b/>
          </w:rPr>
          <w:delText>BMS</w:delText>
        </w:r>
        <w:r w:rsidDel="00401240">
          <w:delText xml:space="preserve"> tab, and then click </w:delText>
        </w:r>
        <w:r w:rsidRPr="009D26BA" w:rsidDel="00401240">
          <w:rPr>
            <w:b/>
          </w:rPr>
          <w:delText>Worklists</w:delText>
        </w:r>
        <w:r w:rsidDel="00401240">
          <w:delText xml:space="preserve">. </w:delText>
        </w:r>
      </w:del>
    </w:p>
    <w:p w14:paraId="4A379D4F" w14:textId="39F83DAA" w:rsidR="00D31CB1" w:rsidDel="00401240" w:rsidRDefault="00D31CB1" w:rsidP="00D31CB1">
      <w:pPr>
        <w:pStyle w:val="BodyText"/>
        <w:ind w:left="720" w:right="540"/>
        <w:rPr>
          <w:del w:id="4585" w:author="Sayali Dev" w:date="2018-02-16T15:17:00Z"/>
        </w:rPr>
      </w:pPr>
      <w:del w:id="4586" w:author="Sayali Dev" w:date="2018-02-16T15:17:00Z">
        <w:r w:rsidDel="00401240">
          <w:delText xml:space="preserve">The </w:delText>
        </w:r>
        <w:r w:rsidDel="00401240">
          <w:rPr>
            <w:b/>
            <w:lang w:val="en-US"/>
          </w:rPr>
          <w:delText>W</w:delText>
        </w:r>
        <w:r w:rsidRPr="0028730A" w:rsidDel="00401240">
          <w:rPr>
            <w:b/>
          </w:rPr>
          <w:delText xml:space="preserve">orklist </w:delText>
        </w:r>
        <w:r w:rsidDel="00401240">
          <w:rPr>
            <w:b/>
            <w:lang w:val="en-US"/>
          </w:rPr>
          <w:delText>S</w:delText>
        </w:r>
        <w:r w:rsidRPr="0028730A" w:rsidDel="00401240">
          <w:rPr>
            <w:b/>
          </w:rPr>
          <w:delText>earch</w:delText>
        </w:r>
        <w:r w:rsidDel="00401240">
          <w:delText xml:space="preserve"> page appears. </w:delText>
        </w:r>
      </w:del>
    </w:p>
    <w:p w14:paraId="529AAE86" w14:textId="03627183" w:rsidR="00D31CB1" w:rsidDel="00401240" w:rsidRDefault="00D31CB1" w:rsidP="00D31CB1">
      <w:pPr>
        <w:pStyle w:val="BodyText"/>
        <w:ind w:left="720" w:right="540"/>
        <w:rPr>
          <w:del w:id="4587" w:author="Sayali Dev" w:date="2018-02-16T15:17:00Z"/>
        </w:rPr>
      </w:pPr>
    </w:p>
    <w:p w14:paraId="132627D2" w14:textId="4E6DD4A7" w:rsidR="00D31CB1" w:rsidDel="00401240" w:rsidRDefault="00D31CB1" w:rsidP="00D31CB1">
      <w:pPr>
        <w:pStyle w:val="BodyText"/>
        <w:numPr>
          <w:ilvl w:val="0"/>
          <w:numId w:val="136"/>
        </w:numPr>
        <w:ind w:right="720"/>
        <w:rPr>
          <w:del w:id="4588" w:author="Sayali Dev" w:date="2018-02-16T15:17:00Z"/>
        </w:rPr>
      </w:pPr>
      <w:del w:id="4589" w:author="Sayali Dev" w:date="2018-02-16T15:17:00Z">
        <w:r w:rsidDel="00401240">
          <w:delText xml:space="preserve">Click </w:delText>
        </w:r>
        <w:r w:rsidRPr="00163825" w:rsidDel="00401240">
          <w:rPr>
            <w:b/>
          </w:rPr>
          <w:delText>SEARCH</w:delText>
        </w:r>
        <w:r w:rsidDel="00401240">
          <w:delText xml:space="preserve">. </w:delText>
        </w:r>
      </w:del>
    </w:p>
    <w:p w14:paraId="39D24E4C" w14:textId="0877BC89" w:rsidR="00D31CB1" w:rsidDel="00401240" w:rsidRDefault="00D31CB1" w:rsidP="00D31CB1">
      <w:pPr>
        <w:pStyle w:val="BodyText"/>
        <w:ind w:left="720" w:right="720"/>
        <w:rPr>
          <w:del w:id="4590" w:author="Sayali Dev" w:date="2018-02-16T15:17:00Z"/>
        </w:rPr>
      </w:pPr>
      <w:del w:id="4591" w:author="Sayali Dev" w:date="2018-02-16T15:17:00Z">
        <w:r w:rsidDel="00401240">
          <w:delText>The worklist search page displays a list of worklists</w:delText>
        </w:r>
        <w:r w:rsidRPr="00D84069" w:rsidDel="00401240">
          <w:delText xml:space="preserve"> that are accessible based on your login location.</w:delText>
        </w:r>
      </w:del>
      <w:del w:id="4592" w:author="Sayali Dev" w:date="2018-02-05T15:16:00Z">
        <w:r w:rsidDel="002D4FAE">
          <w:delText xml:space="preserve">. </w:delText>
        </w:r>
      </w:del>
    </w:p>
    <w:p w14:paraId="54129D7D" w14:textId="74887BDA" w:rsidR="00D31CB1" w:rsidDel="00401240" w:rsidRDefault="00D31CB1" w:rsidP="00D31CB1">
      <w:pPr>
        <w:pStyle w:val="BodyText"/>
        <w:ind w:left="720" w:right="720"/>
        <w:rPr>
          <w:del w:id="4593" w:author="Sayali Dev" w:date="2018-02-16T15:17:00Z"/>
        </w:rPr>
      </w:pPr>
    </w:p>
    <w:p w14:paraId="6930A31E" w14:textId="78C654F4" w:rsidR="00D31CB1" w:rsidDel="00401240" w:rsidRDefault="00D31CB1" w:rsidP="00D31CB1">
      <w:pPr>
        <w:pStyle w:val="BodyText"/>
        <w:numPr>
          <w:ilvl w:val="0"/>
          <w:numId w:val="136"/>
        </w:numPr>
        <w:ind w:right="720"/>
        <w:rPr>
          <w:del w:id="4594" w:author="Sayali Dev" w:date="2018-02-16T15:17:00Z"/>
        </w:rPr>
      </w:pPr>
      <w:del w:id="4595" w:author="Sayali Dev" w:date="2018-02-16T15:17: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that you want to delete. </w:delText>
        </w:r>
      </w:del>
    </w:p>
    <w:p w14:paraId="09EEA685" w14:textId="6BFEA903" w:rsidR="00D31CB1" w:rsidRPr="00AA26F9" w:rsidDel="00401240" w:rsidRDefault="00D31CB1" w:rsidP="00D31CB1">
      <w:pPr>
        <w:pStyle w:val="BodyText"/>
        <w:ind w:left="720" w:right="720"/>
        <w:rPr>
          <w:del w:id="4596" w:author="Sayali Dev" w:date="2018-02-16T15:17:00Z"/>
        </w:rPr>
      </w:pPr>
      <w:del w:id="4597" w:author="Sayali Dev" w:date="2018-02-16T15:17:00Z">
        <w:r w:rsidDel="00401240">
          <w:delText>T</w:delText>
        </w:r>
        <w:r w:rsidRPr="00AA26F9" w:rsidDel="00401240">
          <w:delText xml:space="preserve">he </w:delText>
        </w:r>
        <w:r w:rsidRPr="00163825" w:rsidDel="00401240">
          <w:rPr>
            <w:b/>
          </w:rPr>
          <w:delText>View Worklist</w:delText>
        </w:r>
        <w:r w:rsidRPr="00AA26F9" w:rsidDel="00401240">
          <w:delText xml:space="preserve"> </w:delText>
        </w:r>
        <w:r w:rsidDel="00401240">
          <w:delText>page appears</w:delText>
        </w:r>
        <w:r w:rsidRPr="00AA26F9" w:rsidDel="00401240">
          <w:delText>.</w:delText>
        </w:r>
        <w:r w:rsidRPr="001A0005" w:rsidDel="00401240">
          <w:delText xml:space="preserve"> </w:delText>
        </w:r>
        <w:r w:rsidDel="00401240">
          <w:br/>
        </w:r>
      </w:del>
    </w:p>
    <w:p w14:paraId="2376F005" w14:textId="149F7E1E" w:rsidR="00D31CB1" w:rsidDel="00401240" w:rsidRDefault="00D31CB1" w:rsidP="00D31CB1">
      <w:pPr>
        <w:pStyle w:val="BodyText"/>
        <w:numPr>
          <w:ilvl w:val="0"/>
          <w:numId w:val="136"/>
        </w:numPr>
        <w:ind w:right="720"/>
        <w:rPr>
          <w:del w:id="4598" w:author="Sayali Dev" w:date="2018-02-16T15:17:00Z"/>
        </w:rPr>
      </w:pPr>
      <w:del w:id="4599" w:author="Sayali Dev" w:date="2018-02-16T15:17:00Z">
        <w:r w:rsidDel="00401240">
          <w:delText>C</w:delText>
        </w:r>
        <w:r w:rsidRPr="00AA26F9" w:rsidDel="00401240">
          <w:delText xml:space="preserve">lick </w:delText>
        </w:r>
        <w:r w:rsidDel="00401240">
          <w:rPr>
            <w:b/>
            <w:caps/>
          </w:rPr>
          <w:delText>DELETE</w:delText>
        </w:r>
        <w:r w:rsidRPr="00AA26F9" w:rsidDel="00401240">
          <w:delText xml:space="preserve">. </w:delText>
        </w:r>
      </w:del>
    </w:p>
    <w:p w14:paraId="24E2B008" w14:textId="749584FC" w:rsidR="00D31CB1" w:rsidDel="00401240" w:rsidRDefault="00D31CB1" w:rsidP="00D31CB1">
      <w:pPr>
        <w:ind w:left="720"/>
        <w:rPr>
          <w:del w:id="4600" w:author="Sayali Dev" w:date="2018-02-16T15:17:00Z"/>
        </w:rPr>
      </w:pPr>
      <w:del w:id="4601" w:author="Sayali Dev" w:date="2018-02-16T15:17:00Z">
        <w:r w:rsidDel="00401240">
          <w:delText>A confirmation message</w:delText>
        </w:r>
        <w:r w:rsidRPr="00AA26F9" w:rsidDel="00401240">
          <w:delText xml:space="preserve"> </w:delText>
        </w:r>
        <w:r w:rsidDel="00401240">
          <w:delText>appears</w:delText>
        </w:r>
        <w:r w:rsidRPr="00AA26F9" w:rsidDel="00401240">
          <w:delText>.</w:delText>
        </w:r>
        <w:r w:rsidDel="00401240">
          <w:br/>
        </w:r>
      </w:del>
    </w:p>
    <w:p w14:paraId="2787EFEF" w14:textId="18CE3AAE" w:rsidR="00D31CB1" w:rsidDel="00401240" w:rsidRDefault="00D31CB1" w:rsidP="00D31CB1">
      <w:pPr>
        <w:numPr>
          <w:ilvl w:val="0"/>
          <w:numId w:val="136"/>
        </w:numPr>
        <w:rPr>
          <w:del w:id="4602" w:author="Sayali Dev" w:date="2018-02-16T15:17:00Z"/>
        </w:rPr>
      </w:pPr>
      <w:del w:id="4603" w:author="Sayali Dev" w:date="2018-02-16T15:17:00Z">
        <w:r w:rsidDel="00401240">
          <w:delText xml:space="preserve">Click </w:delText>
        </w:r>
        <w:r w:rsidRPr="005C0BC8" w:rsidDel="00401240">
          <w:rPr>
            <w:b/>
          </w:rPr>
          <w:delText>OK</w:delText>
        </w:r>
        <w:r w:rsidDel="00401240">
          <w:delText xml:space="preserve">. </w:delText>
        </w:r>
      </w:del>
    </w:p>
    <w:p w14:paraId="250C732D" w14:textId="2093C673" w:rsidR="00D31CB1" w:rsidDel="00401240" w:rsidRDefault="00D31CB1" w:rsidP="00D31CB1">
      <w:pPr>
        <w:ind w:left="720"/>
        <w:rPr>
          <w:del w:id="4604" w:author="Sayali Dev" w:date="2018-02-16T15:17:00Z"/>
        </w:rPr>
      </w:pPr>
      <w:del w:id="4605" w:author="Sayali Dev" w:date="2018-02-16T15:17:00Z">
        <w:r w:rsidDel="00401240">
          <w:delText>The worklist is no longer available for use. The samples previously associated with the worklist are not affected.</w:delText>
        </w:r>
      </w:del>
    </w:p>
    <w:p w14:paraId="69AB4688" w14:textId="6030F66D" w:rsidR="00D31CB1" w:rsidDel="00401240" w:rsidRDefault="00D31CB1" w:rsidP="00D31CB1">
      <w:pPr>
        <w:ind w:left="720"/>
        <w:rPr>
          <w:del w:id="4606" w:author="Sayali Dev" w:date="2018-02-16T15:17:00Z"/>
        </w:rPr>
      </w:pPr>
    </w:p>
    <w:p w14:paraId="6ABDD0A8" w14:textId="580D75F1" w:rsidR="00D31CB1" w:rsidRPr="00450C66" w:rsidDel="00327F2C" w:rsidRDefault="00D31CB1" w:rsidP="00D31CB1">
      <w:pPr>
        <w:pStyle w:val="Heading3"/>
        <w:rPr>
          <w:del w:id="4607" w:author="Sayali Dev" w:date="2018-02-21T13:28:00Z"/>
          <w:lang w:val="en-US"/>
        </w:rPr>
      </w:pPr>
      <w:del w:id="4608" w:author="Sayali Dev" w:date="2018-02-16T15:17:00Z">
        <w:r w:rsidDel="00401240">
          <w:br w:type="page"/>
        </w:r>
      </w:del>
      <w:bookmarkStart w:id="4609" w:name="AddingCodeToWorklist"/>
      <w:bookmarkStart w:id="4610" w:name="_Adding_an_Event"/>
      <w:bookmarkStart w:id="4611" w:name="AddingEventToWorklist"/>
      <w:bookmarkStart w:id="4612" w:name="_Toc300125772"/>
      <w:bookmarkStart w:id="4613" w:name="_Toc452993642"/>
      <w:bookmarkEnd w:id="4609"/>
      <w:bookmarkEnd w:id="4610"/>
      <w:bookmarkEnd w:id="4611"/>
      <w:del w:id="4614" w:author="Sayali Dev" w:date="2018-02-21T13:28:00Z">
        <w:r w:rsidDel="00327F2C">
          <w:delText>Adding a</w:delText>
        </w:r>
        <w:r w:rsidRPr="00360F0A" w:rsidDel="00327F2C">
          <w:delText>n Eve</w:delText>
        </w:r>
        <w:r w:rsidDel="00327F2C">
          <w:delText xml:space="preserve">nt for Worklist </w:delText>
        </w:r>
        <w:bookmarkEnd w:id="4612"/>
        <w:r w:rsidDel="00327F2C">
          <w:delText>Biospecimen</w:delText>
        </w:r>
        <w:r w:rsidDel="00327F2C">
          <w:rPr>
            <w:lang w:val="en-US"/>
          </w:rPr>
          <w:delText>s</w:delText>
        </w:r>
        <w:bookmarkEnd w:id="4613"/>
      </w:del>
    </w:p>
    <w:p w14:paraId="0EFAA389" w14:textId="44B6281D" w:rsidR="00D31CB1" w:rsidDel="00327F2C" w:rsidRDefault="00D31CB1" w:rsidP="00D31CB1">
      <w:pPr>
        <w:rPr>
          <w:del w:id="4615" w:author="Sayali Dev" w:date="2018-02-21T13:28:00Z"/>
        </w:rPr>
      </w:pPr>
    </w:p>
    <w:p w14:paraId="406084D4" w14:textId="3331584E" w:rsidR="00D31CB1" w:rsidDel="00327F2C" w:rsidRDefault="00D31CB1" w:rsidP="00D31CB1">
      <w:pPr>
        <w:rPr>
          <w:del w:id="4616" w:author="Sayali Dev" w:date="2018-02-21T13:28:00Z"/>
        </w:rPr>
      </w:pPr>
      <w:del w:id="4617" w:author="Sayali Dev" w:date="2018-02-21T13:28:00Z">
        <w:r w:rsidDel="00327F2C">
          <w:delText>To add an event for a biospecimen that is associated with a worklist:</w:delText>
        </w:r>
      </w:del>
    </w:p>
    <w:p w14:paraId="51D48C7C" w14:textId="07157BE3" w:rsidR="00D31CB1" w:rsidDel="00327F2C" w:rsidRDefault="00D31CB1" w:rsidP="00D31CB1">
      <w:pPr>
        <w:rPr>
          <w:del w:id="4618" w:author="Sayali Dev" w:date="2018-02-21T13:28:00Z"/>
        </w:rPr>
      </w:pPr>
    </w:p>
    <w:p w14:paraId="621E5839" w14:textId="5DE69086" w:rsidR="00D31CB1" w:rsidDel="00327F2C" w:rsidRDefault="00D31CB1" w:rsidP="00D31CB1">
      <w:pPr>
        <w:pStyle w:val="BodyText"/>
        <w:numPr>
          <w:ilvl w:val="0"/>
          <w:numId w:val="140"/>
        </w:numPr>
        <w:ind w:right="540"/>
        <w:rPr>
          <w:del w:id="4619" w:author="Sayali Dev" w:date="2018-02-21T13:28:00Z"/>
        </w:rPr>
      </w:pPr>
      <w:del w:id="4620" w:author="Sayali Dev" w:date="2018-01-31T17:54:00Z">
        <w:r w:rsidDel="009A119E">
          <w:delText>Log on</w:delText>
        </w:r>
      </w:del>
      <w:del w:id="4621" w:author="Sayali Dev" w:date="2018-02-21T13:28:00Z">
        <w:r w:rsidDel="00327F2C">
          <w:delText xml:space="preserve"> to the application using your </w:delText>
        </w:r>
      </w:del>
      <w:del w:id="4622" w:author="Sayali Dev" w:date="2018-01-31T17:55:00Z">
        <w:r w:rsidDel="00A62626">
          <w:delText>logon</w:delText>
        </w:r>
      </w:del>
      <w:del w:id="4623" w:author="Sayali Dev" w:date="2018-02-21T13:28:00Z">
        <w:r w:rsidDel="00327F2C">
          <w:delText xml:space="preserve"> credentials.</w:delText>
        </w:r>
      </w:del>
    </w:p>
    <w:p w14:paraId="412B611E" w14:textId="6A17E4DC" w:rsidR="00D31CB1" w:rsidDel="00327F2C" w:rsidRDefault="00D31CB1" w:rsidP="00D31CB1">
      <w:pPr>
        <w:pStyle w:val="BodyText"/>
        <w:ind w:left="720" w:right="540"/>
        <w:rPr>
          <w:del w:id="4624" w:author="Sayali Dev" w:date="2018-02-21T13:28:00Z"/>
        </w:rPr>
      </w:pPr>
      <w:del w:id="4625" w:author="Sayali Dev" w:date="2018-02-21T13:28:00Z">
        <w:r w:rsidDel="00327F2C">
          <w:delText xml:space="preserve">The </w:delText>
        </w:r>
        <w:r w:rsidDel="00327F2C">
          <w:rPr>
            <w:lang w:val="en-US"/>
          </w:rPr>
          <w:delText>CIRRASPEC</w:delText>
        </w:r>
        <w:r w:rsidDel="00327F2C">
          <w:delText xml:space="preserve"> home page appears. </w:delText>
        </w:r>
      </w:del>
    </w:p>
    <w:p w14:paraId="383990A5" w14:textId="31B3B44C" w:rsidR="00D31CB1" w:rsidDel="00327F2C" w:rsidRDefault="00D31CB1" w:rsidP="00D31CB1">
      <w:pPr>
        <w:pStyle w:val="BodyText"/>
        <w:ind w:left="720" w:right="540"/>
        <w:rPr>
          <w:del w:id="4626" w:author="Sayali Dev" w:date="2018-02-21T13:28:00Z"/>
        </w:rPr>
      </w:pPr>
    </w:p>
    <w:p w14:paraId="136ECE21" w14:textId="45182620" w:rsidR="00D31CB1" w:rsidDel="00327F2C" w:rsidRDefault="00D31CB1" w:rsidP="00D31CB1">
      <w:pPr>
        <w:pStyle w:val="BodyText"/>
        <w:numPr>
          <w:ilvl w:val="0"/>
          <w:numId w:val="140"/>
        </w:numPr>
        <w:ind w:right="540"/>
        <w:rPr>
          <w:del w:id="4627" w:author="Sayali Dev" w:date="2018-02-21T13:28:00Z"/>
        </w:rPr>
      </w:pPr>
      <w:del w:id="4628" w:author="Sayali Dev" w:date="2018-02-21T13:28:00Z">
        <w:r w:rsidDel="00327F2C">
          <w:delText xml:space="preserve">Point to the arrow of the </w:delText>
        </w:r>
        <w:r w:rsidRPr="009D26BA" w:rsidDel="00327F2C">
          <w:rPr>
            <w:b/>
          </w:rPr>
          <w:delText>BMS</w:delText>
        </w:r>
        <w:r w:rsidDel="00327F2C">
          <w:delText xml:space="preserve"> tab, and then click </w:delText>
        </w:r>
        <w:r w:rsidRPr="009D26BA" w:rsidDel="00327F2C">
          <w:rPr>
            <w:b/>
          </w:rPr>
          <w:delText>Worklists</w:delText>
        </w:r>
        <w:r w:rsidDel="00327F2C">
          <w:delText xml:space="preserve">. </w:delText>
        </w:r>
      </w:del>
    </w:p>
    <w:p w14:paraId="1CE686B5" w14:textId="7B60010A" w:rsidR="00D31CB1" w:rsidDel="00327F2C" w:rsidRDefault="00D31CB1" w:rsidP="00D31CB1">
      <w:pPr>
        <w:pStyle w:val="BodyText"/>
        <w:ind w:left="720" w:right="540"/>
        <w:rPr>
          <w:del w:id="4629" w:author="Sayali Dev" w:date="2018-02-21T13:28:00Z"/>
        </w:rPr>
      </w:pPr>
      <w:del w:id="4630" w:author="Sayali Dev" w:date="2018-02-21T13:28:00Z">
        <w:r w:rsidDel="00327F2C">
          <w:delText xml:space="preserve">The worklist search page appears. </w:delText>
        </w:r>
      </w:del>
    </w:p>
    <w:p w14:paraId="52CA8281" w14:textId="2D14D87E" w:rsidR="00D31CB1" w:rsidDel="00327F2C" w:rsidRDefault="00D31CB1" w:rsidP="00D31CB1">
      <w:pPr>
        <w:pStyle w:val="BodyText"/>
        <w:ind w:left="720" w:right="540"/>
        <w:rPr>
          <w:del w:id="4631" w:author="Sayali Dev" w:date="2018-02-21T13:28:00Z"/>
        </w:rPr>
      </w:pPr>
    </w:p>
    <w:p w14:paraId="3DFD63E8" w14:textId="6BD23835" w:rsidR="00D31CB1" w:rsidDel="00327F2C" w:rsidRDefault="00D31CB1" w:rsidP="00D31CB1">
      <w:pPr>
        <w:pStyle w:val="BodyText"/>
        <w:numPr>
          <w:ilvl w:val="0"/>
          <w:numId w:val="140"/>
        </w:numPr>
        <w:ind w:right="720"/>
        <w:rPr>
          <w:del w:id="4632" w:author="Sayali Dev" w:date="2018-02-21T13:28:00Z"/>
        </w:rPr>
      </w:pPr>
      <w:del w:id="4633" w:author="Sayali Dev" w:date="2018-02-21T13:28:00Z">
        <w:r w:rsidDel="00327F2C">
          <w:delText xml:space="preserve">Click </w:delText>
        </w:r>
        <w:r w:rsidRPr="00163825" w:rsidDel="00327F2C">
          <w:rPr>
            <w:b/>
          </w:rPr>
          <w:delText>SEARCH</w:delText>
        </w:r>
        <w:r w:rsidDel="00327F2C">
          <w:delText xml:space="preserve">. </w:delText>
        </w:r>
      </w:del>
    </w:p>
    <w:p w14:paraId="3CEE9B57" w14:textId="4242857C" w:rsidR="00D31CB1" w:rsidDel="00327F2C" w:rsidRDefault="00D31CB1" w:rsidP="00D31CB1">
      <w:pPr>
        <w:pStyle w:val="BodyText"/>
        <w:ind w:left="720" w:right="720"/>
        <w:rPr>
          <w:del w:id="4634" w:author="Sayali Dev" w:date="2018-02-21T13:28:00Z"/>
        </w:rPr>
      </w:pPr>
      <w:del w:id="4635" w:author="Sayali Dev" w:date="2018-02-21T13:28:00Z">
        <w:r w:rsidDel="00327F2C">
          <w:delText>The worklist search page displays a list of worklists</w:delText>
        </w:r>
        <w:r w:rsidRPr="00D84069" w:rsidDel="00327F2C">
          <w:delText xml:space="preserve"> that are accessible based on your login lo</w:delText>
        </w:r>
        <w:r w:rsidDel="00327F2C">
          <w:delText xml:space="preserve">cation. </w:delText>
        </w:r>
      </w:del>
    </w:p>
    <w:p w14:paraId="28CA2D34" w14:textId="0D07CA4E" w:rsidR="00D31CB1" w:rsidDel="00327F2C" w:rsidRDefault="00D31CB1" w:rsidP="00D31CB1">
      <w:pPr>
        <w:pStyle w:val="BodyText"/>
        <w:ind w:left="720" w:right="720"/>
        <w:rPr>
          <w:del w:id="4636" w:author="Sayali Dev" w:date="2018-02-21T13:28:00Z"/>
        </w:rPr>
      </w:pPr>
    </w:p>
    <w:p w14:paraId="6F34DA23" w14:textId="172DC016" w:rsidR="00D31CB1" w:rsidDel="00327F2C" w:rsidRDefault="00D31CB1" w:rsidP="00D31CB1">
      <w:pPr>
        <w:pStyle w:val="BodyText"/>
        <w:numPr>
          <w:ilvl w:val="0"/>
          <w:numId w:val="140"/>
        </w:numPr>
        <w:ind w:right="720"/>
        <w:rPr>
          <w:del w:id="4637" w:author="Sayali Dev" w:date="2018-02-21T13:28:00Z"/>
        </w:rPr>
      </w:pPr>
      <w:del w:id="4638" w:author="Sayali Dev" w:date="2018-02-21T13:28:00Z">
        <w:r w:rsidDel="00327F2C">
          <w:delText xml:space="preserve">Click </w:delText>
        </w:r>
        <w:r w:rsidRPr="00AA26F9" w:rsidDel="00327F2C">
          <w:delText xml:space="preserve">the </w:delText>
        </w:r>
        <w:r w:rsidDel="00327F2C">
          <w:delText>worklist</w:delText>
        </w:r>
        <w:r w:rsidRPr="00AA26F9" w:rsidDel="00327F2C">
          <w:delText xml:space="preserve"> </w:delText>
        </w:r>
        <w:r w:rsidDel="00327F2C">
          <w:delText xml:space="preserve">for which you want to </w:delText>
        </w:r>
        <w:r w:rsidDel="00327F2C">
          <w:rPr>
            <w:lang w:val="en-US"/>
          </w:rPr>
          <w:delText xml:space="preserve">add events for </w:delText>
        </w:r>
        <w:r w:rsidDel="00327F2C">
          <w:delText xml:space="preserve">the biospecimens. </w:delText>
        </w:r>
      </w:del>
    </w:p>
    <w:p w14:paraId="59A15E09" w14:textId="13206691" w:rsidR="00D31CB1" w:rsidDel="00327F2C" w:rsidRDefault="00D31CB1" w:rsidP="00D31CB1">
      <w:pPr>
        <w:pStyle w:val="BodyText"/>
        <w:ind w:left="720" w:right="720"/>
        <w:rPr>
          <w:del w:id="4639" w:author="Sayali Dev" w:date="2018-02-21T13:28:00Z"/>
        </w:rPr>
      </w:pPr>
      <w:del w:id="4640" w:author="Sayali Dev" w:date="2018-02-21T13:28:00Z">
        <w:r w:rsidDel="00327F2C">
          <w:delText>T</w:delText>
        </w:r>
        <w:r w:rsidRPr="00AA26F9" w:rsidDel="00327F2C">
          <w:delText xml:space="preserve">he </w:delText>
        </w:r>
        <w:r w:rsidRPr="00163825" w:rsidDel="00327F2C">
          <w:rPr>
            <w:b/>
          </w:rPr>
          <w:delText>View Worklist</w:delText>
        </w:r>
        <w:r w:rsidRPr="00AA26F9" w:rsidDel="00327F2C">
          <w:delText xml:space="preserve"> </w:delText>
        </w:r>
        <w:r w:rsidDel="00327F2C">
          <w:delText>page appears</w:delText>
        </w:r>
        <w:r w:rsidRPr="00AA26F9" w:rsidDel="00327F2C">
          <w:delText>.</w:delText>
        </w:r>
        <w:r w:rsidRPr="001A0005" w:rsidDel="00327F2C">
          <w:delText xml:space="preserve"> </w:delText>
        </w:r>
      </w:del>
    </w:p>
    <w:p w14:paraId="1EA159B6" w14:textId="5D0B91E1" w:rsidR="00D31CB1" w:rsidDel="00327F2C" w:rsidRDefault="00D31CB1" w:rsidP="00D31CB1">
      <w:pPr>
        <w:pStyle w:val="BodyText"/>
        <w:ind w:left="720" w:right="720"/>
        <w:rPr>
          <w:del w:id="4641" w:author="Sayali Dev" w:date="2018-02-21T13:28:00Z"/>
        </w:rPr>
      </w:pPr>
    </w:p>
    <w:p w14:paraId="2EFB57CF" w14:textId="06CE6DEA" w:rsidR="00D31CB1" w:rsidDel="00327F2C" w:rsidRDefault="00D31CB1" w:rsidP="00D31CB1">
      <w:pPr>
        <w:pStyle w:val="BodyText"/>
        <w:numPr>
          <w:ilvl w:val="0"/>
          <w:numId w:val="140"/>
        </w:numPr>
        <w:ind w:right="720"/>
        <w:rPr>
          <w:del w:id="4642" w:author="Sayali Dev" w:date="2018-02-21T13:28:00Z"/>
        </w:rPr>
      </w:pPr>
      <w:del w:id="4643" w:author="Sayali Dev" w:date="2018-02-21T13:28:00Z">
        <w:r w:rsidDel="00327F2C">
          <w:delText>To add an event for a</w:delText>
        </w:r>
        <w:r w:rsidDel="00327F2C">
          <w:rPr>
            <w:lang w:val="en-US"/>
          </w:rPr>
          <w:delText>n individual</w:delText>
        </w:r>
        <w:r w:rsidDel="00327F2C">
          <w:delText xml:space="preserve"> biospecimen, click the </w:delText>
        </w:r>
        <w:r w:rsidRPr="00904F62" w:rsidDel="00327F2C">
          <w:rPr>
            <w:b/>
          </w:rPr>
          <w:delText>Manage Events</w:delText>
        </w:r>
        <w:r w:rsidDel="00327F2C">
          <w:delText xml:space="preserve"> icon </w:delText>
        </w:r>
        <w:r w:rsidDel="00327F2C">
          <w:rPr>
            <w:noProof/>
          </w:rPr>
          <w:drawing>
            <wp:inline distT="0" distB="0" distL="0" distR="0" wp14:anchorId="743E18A6" wp14:editId="0D44998F">
              <wp:extent cx="199390" cy="207645"/>
              <wp:effectExtent l="0" t="0" r="0" b="1905"/>
              <wp:docPr id="172" name="Picture 172" descr="ev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vents ic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390" cy="207645"/>
                      </a:xfrm>
                      <a:prstGeom prst="rect">
                        <a:avLst/>
                      </a:prstGeom>
                      <a:noFill/>
                      <a:ln>
                        <a:noFill/>
                      </a:ln>
                    </pic:spPr>
                  </pic:pic>
                </a:graphicData>
              </a:graphic>
            </wp:inline>
          </w:drawing>
        </w:r>
        <w:r w:rsidDel="00327F2C">
          <w:delText xml:space="preserve"> for the appropriate biospecimen.</w:delText>
        </w:r>
      </w:del>
    </w:p>
    <w:p w14:paraId="7B647EFB" w14:textId="21D6A9F9" w:rsidR="00D31CB1" w:rsidRPr="0050459A" w:rsidDel="00327F2C" w:rsidRDefault="00D31CB1" w:rsidP="00D31CB1">
      <w:pPr>
        <w:pStyle w:val="BodyText"/>
        <w:ind w:left="720" w:right="720"/>
        <w:rPr>
          <w:del w:id="4644" w:author="Sayali Dev" w:date="2018-02-21T13:28:00Z"/>
          <w:lang w:val="en-US"/>
        </w:rPr>
      </w:pPr>
      <w:del w:id="4645" w:author="Sayali Dev" w:date="2018-02-21T13:28:00Z">
        <w:r w:rsidDel="00327F2C">
          <w:rPr>
            <w:lang w:val="en-US"/>
          </w:rPr>
          <w:delText>OR</w:delText>
        </w:r>
      </w:del>
    </w:p>
    <w:p w14:paraId="59685AC5" w14:textId="3FD9FD30" w:rsidR="00D31CB1" w:rsidDel="00327F2C" w:rsidRDefault="00D31CB1" w:rsidP="00D31CB1">
      <w:pPr>
        <w:pStyle w:val="BodyText"/>
        <w:ind w:left="720" w:right="720"/>
        <w:rPr>
          <w:del w:id="4646" w:author="Sayali Dev" w:date="2018-02-21T13:28:00Z"/>
        </w:rPr>
      </w:pPr>
      <w:del w:id="4647" w:author="Sayali Dev" w:date="2018-02-21T13:28:00Z">
        <w:r w:rsidDel="00327F2C">
          <w:delText xml:space="preserve">To add an event for </w:delText>
        </w:r>
        <w:r w:rsidDel="00327F2C">
          <w:rPr>
            <w:lang w:val="en-US"/>
          </w:rPr>
          <w:delText xml:space="preserve">multiple </w:delText>
        </w:r>
        <w:r w:rsidDel="00327F2C">
          <w:delText>biospecimen</w:delText>
        </w:r>
        <w:r w:rsidDel="00327F2C">
          <w:rPr>
            <w:lang w:val="en-US"/>
          </w:rPr>
          <w:delText>s</w:delText>
        </w:r>
        <w:r w:rsidDel="00327F2C">
          <w:delText>:</w:delText>
        </w:r>
      </w:del>
    </w:p>
    <w:p w14:paraId="136F0D83" w14:textId="7D2357A8" w:rsidR="00D31CB1" w:rsidDel="00327F2C" w:rsidRDefault="00D31CB1" w:rsidP="00D31CB1">
      <w:pPr>
        <w:pStyle w:val="BodyText"/>
        <w:numPr>
          <w:ilvl w:val="0"/>
          <w:numId w:val="149"/>
        </w:numPr>
        <w:ind w:left="1440"/>
        <w:rPr>
          <w:del w:id="4648" w:author="Sayali Dev" w:date="2018-02-21T13:28:00Z"/>
        </w:rPr>
      </w:pPr>
      <w:del w:id="4649" w:author="Sayali Dev" w:date="2018-02-21T13:28:00Z">
        <w:r w:rsidDel="00327F2C">
          <w:delText xml:space="preserve">Select the checkbox of </w:delText>
        </w:r>
        <w:r w:rsidDel="00327F2C">
          <w:rPr>
            <w:lang w:val="en-US"/>
          </w:rPr>
          <w:delText xml:space="preserve">each </w:delText>
        </w:r>
        <w:r w:rsidDel="00327F2C">
          <w:delText xml:space="preserve">biospecimen </w:delText>
        </w:r>
        <w:r w:rsidDel="00327F2C">
          <w:rPr>
            <w:lang w:val="en-US"/>
          </w:rPr>
          <w:delText xml:space="preserve">for which </w:delText>
        </w:r>
        <w:r w:rsidDel="00327F2C">
          <w:delText>you want to add an event.</w:delText>
        </w:r>
        <w:r w:rsidDel="00327F2C">
          <w:rPr>
            <w:lang w:val="en-US"/>
          </w:rPr>
          <w:br/>
          <w:delText>OR</w:delText>
        </w:r>
        <w:r w:rsidDel="00327F2C">
          <w:rPr>
            <w:lang w:val="en-US"/>
          </w:rPr>
          <w:br/>
          <w:delText>Select the checkbox in the gray header to select all of the biospecimens.</w:delText>
        </w:r>
      </w:del>
    </w:p>
    <w:p w14:paraId="26661B2E" w14:textId="37740ECE" w:rsidR="00D31CB1" w:rsidDel="00327F2C" w:rsidRDefault="00D31CB1" w:rsidP="00D31CB1">
      <w:pPr>
        <w:pStyle w:val="BodyText"/>
        <w:numPr>
          <w:ilvl w:val="0"/>
          <w:numId w:val="149"/>
        </w:numPr>
        <w:ind w:left="1440"/>
        <w:rPr>
          <w:del w:id="4650" w:author="Sayali Dev" w:date="2018-02-21T13:28:00Z"/>
        </w:rPr>
      </w:pPr>
      <w:del w:id="4651" w:author="Sayali Dev" w:date="2018-02-21T13:28:00Z">
        <w:r w:rsidDel="00327F2C">
          <w:delText>In</w:delText>
        </w:r>
        <w:r w:rsidRPr="00BF6909" w:rsidDel="00327F2C">
          <w:delText xml:space="preserve"> the</w:delText>
        </w:r>
        <w:r w:rsidDel="00327F2C">
          <w:delText xml:space="preserve"> </w:delText>
        </w:r>
        <w:r w:rsidRPr="00BF6909" w:rsidDel="00327F2C">
          <w:rPr>
            <w:b/>
          </w:rPr>
          <w:delText>Actions</w:delText>
        </w:r>
        <w:r w:rsidDel="00327F2C">
          <w:delText xml:space="preserve"> list, click </w:delText>
        </w:r>
        <w:r w:rsidRPr="00BF6909" w:rsidDel="00327F2C">
          <w:rPr>
            <w:b/>
          </w:rPr>
          <w:delText>Add Events</w:delText>
        </w:r>
        <w:r w:rsidRPr="00441BA6" w:rsidDel="00327F2C">
          <w:delText>, and then click</w:delText>
        </w:r>
        <w:r w:rsidRPr="00BF6909" w:rsidDel="00327F2C">
          <w:rPr>
            <w:b/>
          </w:rPr>
          <w:delText xml:space="preserve"> INITIATE</w:delText>
        </w:r>
        <w:r w:rsidDel="00327F2C">
          <w:delText xml:space="preserve">. </w:delText>
        </w:r>
      </w:del>
    </w:p>
    <w:p w14:paraId="362D7D37" w14:textId="70BC3D29" w:rsidR="00D31CB1" w:rsidDel="00327F2C" w:rsidRDefault="00D31CB1" w:rsidP="00D31CB1">
      <w:pPr>
        <w:ind w:left="1440"/>
        <w:rPr>
          <w:del w:id="4652" w:author="Sayali Dev" w:date="2018-02-21T13:28:00Z"/>
        </w:rPr>
      </w:pPr>
      <w:del w:id="4653" w:author="Sayali Dev" w:date="2018-02-21T13:28:00Z">
        <w:r w:rsidDel="00327F2C">
          <w:delText xml:space="preserve">The </w:delText>
        </w:r>
        <w:r w:rsidRPr="00E619C7" w:rsidDel="00327F2C">
          <w:rPr>
            <w:b/>
          </w:rPr>
          <w:delText xml:space="preserve">Manage </w:delText>
        </w:r>
        <w:r w:rsidRPr="00C05B71" w:rsidDel="00327F2C">
          <w:rPr>
            <w:b/>
          </w:rPr>
          <w:delText>Ev</w:delText>
        </w:r>
        <w:r w:rsidRPr="00E619C7" w:rsidDel="00327F2C">
          <w:rPr>
            <w:b/>
          </w:rPr>
          <w:delText>ents</w:delText>
        </w:r>
        <w:r w:rsidDel="00327F2C">
          <w:delText xml:space="preserve"> </w:delText>
        </w:r>
        <w:r w:rsidRPr="00904F62" w:rsidDel="00327F2C">
          <w:delText>window</w:delText>
        </w:r>
        <w:r w:rsidDel="00327F2C">
          <w:delText xml:space="preserve"> appears with identifiers of the biospecimens that you selected.</w:delText>
        </w:r>
      </w:del>
    </w:p>
    <w:p w14:paraId="0A298817" w14:textId="00833E4B" w:rsidR="00D31CB1" w:rsidDel="00327F2C" w:rsidRDefault="00D31CB1" w:rsidP="00D31CB1">
      <w:pPr>
        <w:rPr>
          <w:del w:id="4654" w:author="Sayali Dev" w:date="2018-02-21T13:28:00Z"/>
        </w:rPr>
      </w:pPr>
    </w:p>
    <w:p w14:paraId="76569D6A" w14:textId="6D98871E" w:rsidR="00D31CB1" w:rsidDel="00327F2C" w:rsidRDefault="00D31CB1" w:rsidP="00D31CB1">
      <w:pPr>
        <w:numPr>
          <w:ilvl w:val="0"/>
          <w:numId w:val="140"/>
        </w:numPr>
        <w:rPr>
          <w:del w:id="4655" w:author="Sayali Dev" w:date="2018-02-21T13:28:00Z"/>
        </w:rPr>
      </w:pPr>
      <w:del w:id="4656" w:author="Sayali Dev" w:date="2018-02-21T13:28:00Z">
        <w:r w:rsidDel="00327F2C">
          <w:delText xml:space="preserve">Click the </w:delText>
        </w:r>
        <w:r w:rsidRPr="00227EB9" w:rsidDel="00327F2C">
          <w:rPr>
            <w:b/>
          </w:rPr>
          <w:delText xml:space="preserve">Create </w:delText>
        </w:r>
        <w:r w:rsidDel="00327F2C">
          <w:rPr>
            <w:b/>
          </w:rPr>
          <w:delText xml:space="preserve">New </w:delText>
        </w:r>
        <w:r w:rsidRPr="00227EB9" w:rsidDel="00327F2C">
          <w:rPr>
            <w:b/>
          </w:rPr>
          <w:delText>Event</w:delText>
        </w:r>
        <w:r w:rsidDel="00327F2C">
          <w:delText xml:space="preserve"> link.</w:delText>
        </w:r>
      </w:del>
    </w:p>
    <w:p w14:paraId="73E1DB26" w14:textId="0F847D37" w:rsidR="00D31CB1" w:rsidDel="00327F2C" w:rsidRDefault="00D31CB1" w:rsidP="00D31CB1">
      <w:pPr>
        <w:ind w:left="720"/>
        <w:rPr>
          <w:del w:id="4657" w:author="Sayali Dev" w:date="2018-02-21T13:28:00Z"/>
        </w:rPr>
      </w:pPr>
    </w:p>
    <w:p w14:paraId="3AA13385" w14:textId="52F3E7F7" w:rsidR="00D31CB1" w:rsidDel="00327F2C" w:rsidRDefault="00D31CB1" w:rsidP="00D31CB1">
      <w:pPr>
        <w:ind w:firstLine="720"/>
        <w:rPr>
          <w:del w:id="4658" w:author="Sayali Dev" w:date="2018-02-21T13:28:00Z"/>
        </w:rPr>
      </w:pPr>
      <w:del w:id="4659" w:author="Sayali Dev" w:date="2018-02-21T13:28:00Z">
        <w:r w:rsidRPr="00F93498" w:rsidDel="00327F2C">
          <w:rPr>
            <w:noProof/>
          </w:rPr>
          <w:drawing>
            <wp:inline distT="0" distB="0" distL="0" distR="0" wp14:anchorId="1BC3C32A" wp14:editId="76174F01">
              <wp:extent cx="6109970" cy="4896485"/>
              <wp:effectExtent l="19050" t="19050" r="24130"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09970" cy="4896485"/>
                      </a:xfrm>
                      <a:prstGeom prst="rect">
                        <a:avLst/>
                      </a:prstGeom>
                      <a:noFill/>
                      <a:ln w="3175">
                        <a:solidFill>
                          <a:schemeClr val="tx1"/>
                        </a:solidFill>
                      </a:ln>
                    </pic:spPr>
                  </pic:pic>
                </a:graphicData>
              </a:graphic>
            </wp:inline>
          </w:drawing>
        </w:r>
      </w:del>
    </w:p>
    <w:p w14:paraId="554252C0" w14:textId="4474C758" w:rsidR="00D31CB1" w:rsidDel="00327F2C" w:rsidRDefault="00D31CB1" w:rsidP="00D31CB1">
      <w:pPr>
        <w:pStyle w:val="Figure"/>
        <w:tabs>
          <w:tab w:val="clear" w:pos="1710"/>
          <w:tab w:val="num" w:pos="1800"/>
        </w:tabs>
        <w:ind w:left="1152" w:hanging="432"/>
        <w:rPr>
          <w:del w:id="4660" w:author="Sayali Dev" w:date="2018-02-21T13:28:00Z"/>
        </w:rPr>
      </w:pPr>
      <w:del w:id="4661" w:author="Sayali Dev" w:date="2018-02-21T13:28:00Z">
        <w:r w:rsidDel="00327F2C">
          <w:delText xml:space="preserve"> Manage Events window</w:delText>
        </w:r>
      </w:del>
    </w:p>
    <w:p w14:paraId="6C6D7CFE" w14:textId="4F104812" w:rsidR="00D31CB1" w:rsidDel="00327F2C" w:rsidRDefault="00D31CB1" w:rsidP="00D31CB1">
      <w:pPr>
        <w:pStyle w:val="BodyText"/>
        <w:ind w:left="720" w:right="720"/>
        <w:rPr>
          <w:del w:id="4662" w:author="Sayali Dev" w:date="2018-02-21T13:28:00Z"/>
        </w:rPr>
      </w:pPr>
    </w:p>
    <w:p w14:paraId="3F611608" w14:textId="4159CFF7" w:rsidR="00D31CB1" w:rsidDel="00327F2C" w:rsidRDefault="00D31CB1" w:rsidP="00D31CB1">
      <w:pPr>
        <w:pStyle w:val="BodyText"/>
        <w:numPr>
          <w:ilvl w:val="0"/>
          <w:numId w:val="140"/>
        </w:numPr>
        <w:ind w:right="720"/>
        <w:rPr>
          <w:del w:id="4663" w:author="Sayali Dev" w:date="2018-02-21T13:28:00Z"/>
        </w:rPr>
      </w:pPr>
      <w:del w:id="4664" w:author="Sayali Dev" w:date="2018-02-21T13:28:00Z">
        <w:r w:rsidDel="00327F2C">
          <w:delText xml:space="preserve">Enter appropriate information in each field. </w:delText>
        </w:r>
        <w:r w:rsidDel="00327F2C">
          <w:rPr>
            <w:lang w:val="en-US"/>
          </w:rPr>
          <w:delText>F</w:delText>
        </w:r>
        <w:r w:rsidDel="00327F2C">
          <w:delText xml:space="preserve">ollowing table lists each field and its description. </w:delText>
        </w:r>
      </w:del>
    </w:p>
    <w:p w14:paraId="0A971131" w14:textId="73324979" w:rsidR="00D31CB1" w:rsidDel="00327F2C" w:rsidRDefault="00D31CB1" w:rsidP="00D31CB1">
      <w:pPr>
        <w:pStyle w:val="BodyText"/>
        <w:ind w:left="720" w:right="270"/>
        <w:rPr>
          <w:del w:id="4665" w:author="Sayali Dev" w:date="2018-02-21T13:28:00Z"/>
        </w:rPr>
      </w:pPr>
      <w:del w:id="4666" w:author="Sayali Dev" w:date="2018-02-21T13:28:00Z">
        <w:r w:rsidRPr="006744E4" w:rsidDel="00327F2C">
          <w:rPr>
            <w:b/>
          </w:rPr>
          <w:delText>Note:</w:delText>
        </w:r>
        <w:r w:rsidDel="00327F2C">
          <w:rPr>
            <w:b/>
          </w:rPr>
          <w:delText xml:space="preserve"> </w:delText>
        </w:r>
        <w:r w:rsidRPr="006744E4" w:rsidDel="00327F2C">
          <w:delText>Fields that are marked with the red asterisk (</w:delText>
        </w:r>
        <w:r w:rsidRPr="006744E4" w:rsidDel="00327F2C">
          <w:rPr>
            <w:color w:val="FF0000"/>
          </w:rPr>
          <w:delText>*</w:delText>
        </w:r>
        <w:r w:rsidRPr="006744E4" w:rsidDel="00327F2C">
          <w:delText>) are mandatory.</w:delText>
        </w:r>
      </w:del>
    </w:p>
    <w:p w14:paraId="607B47EF" w14:textId="6B39A2BD" w:rsidR="00D31CB1" w:rsidDel="00327F2C" w:rsidRDefault="00D31CB1" w:rsidP="00D31CB1">
      <w:pPr>
        <w:pStyle w:val="BodyText"/>
        <w:ind w:left="720" w:right="270"/>
        <w:rPr>
          <w:del w:id="4667" w:author="Sayali Dev" w:date="2018-02-21T13:28:00Z"/>
        </w:rPr>
      </w:pPr>
    </w:p>
    <w:p w14:paraId="7483926F" w14:textId="4A34524D" w:rsidR="00D31CB1" w:rsidDel="00327F2C" w:rsidRDefault="00D31CB1" w:rsidP="00D31CB1">
      <w:pPr>
        <w:pStyle w:val="Caption"/>
        <w:ind w:firstLine="720"/>
        <w:rPr>
          <w:del w:id="4668" w:author="Sayali Dev" w:date="2018-02-21T13:28:00Z"/>
        </w:rPr>
      </w:pPr>
      <w:del w:id="4669"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4670" w:author="Sayali Dev" w:date="2018-02-02T13:47:00Z">
        <w:r w:rsidDel="00EB76E3">
          <w:rPr>
            <w:noProof/>
          </w:rPr>
          <w:delText>47</w:delText>
        </w:r>
      </w:del>
      <w:del w:id="4671" w:author="Sayali Dev" w:date="2018-02-21T13:28:00Z">
        <w:r w:rsidR="006C608D" w:rsidDel="00327F2C">
          <w:rPr>
            <w:b w:val="0"/>
            <w:bCs w:val="0"/>
            <w:noProof/>
          </w:rPr>
          <w:fldChar w:fldCharType="end"/>
        </w:r>
        <w:r w:rsidDel="00327F2C">
          <w:delText xml:space="preserve">: Adding an event to multiple worklist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D31CB1" w:rsidRPr="007A152E" w:rsidDel="00327F2C" w14:paraId="3647659A" w14:textId="28696147" w:rsidTr="007E1303">
        <w:trPr>
          <w:cantSplit/>
          <w:trHeight w:val="288"/>
          <w:tblHeader/>
          <w:del w:id="4672" w:author="Sayali Dev" w:date="2018-02-21T13:28:00Z"/>
        </w:trPr>
        <w:tc>
          <w:tcPr>
            <w:tcW w:w="2790" w:type="dxa"/>
            <w:shd w:val="clear" w:color="auto" w:fill="BFBFBF"/>
            <w:vAlign w:val="center"/>
          </w:tcPr>
          <w:p w14:paraId="76959AC4" w14:textId="22D9DBED" w:rsidR="00D31CB1" w:rsidRPr="007A152E" w:rsidDel="00327F2C" w:rsidRDefault="00D31CB1" w:rsidP="007E1303">
            <w:pPr>
              <w:rPr>
                <w:del w:id="4673" w:author="Sayali Dev" w:date="2018-02-21T13:28:00Z"/>
                <w:b/>
              </w:rPr>
            </w:pPr>
            <w:del w:id="4674" w:author="Sayali Dev" w:date="2018-02-21T13:28:00Z">
              <w:r w:rsidDel="00327F2C">
                <w:rPr>
                  <w:b/>
                </w:rPr>
                <w:delText>Field</w:delText>
              </w:r>
            </w:del>
          </w:p>
        </w:tc>
        <w:tc>
          <w:tcPr>
            <w:tcW w:w="7020" w:type="dxa"/>
            <w:shd w:val="clear" w:color="auto" w:fill="BFBFBF"/>
            <w:vAlign w:val="center"/>
          </w:tcPr>
          <w:p w14:paraId="645F4783" w14:textId="40A8D7BE" w:rsidR="00D31CB1" w:rsidRPr="007A152E" w:rsidDel="00327F2C" w:rsidRDefault="00D31CB1" w:rsidP="007E1303">
            <w:pPr>
              <w:rPr>
                <w:del w:id="4675" w:author="Sayali Dev" w:date="2018-02-21T13:28:00Z"/>
                <w:b/>
              </w:rPr>
            </w:pPr>
            <w:del w:id="4676" w:author="Sayali Dev" w:date="2018-02-21T13:28:00Z">
              <w:r w:rsidRPr="007A152E" w:rsidDel="00327F2C">
                <w:rPr>
                  <w:b/>
                </w:rPr>
                <w:delText>Description</w:delText>
              </w:r>
            </w:del>
          </w:p>
        </w:tc>
      </w:tr>
      <w:tr w:rsidR="00D31CB1" w:rsidDel="00327F2C" w14:paraId="2543E02D" w14:textId="34E18915" w:rsidTr="007E1303">
        <w:trPr>
          <w:cantSplit/>
          <w:trHeight w:val="288"/>
          <w:del w:id="4677" w:author="Sayali Dev" w:date="2018-02-21T13:28:00Z"/>
        </w:trPr>
        <w:tc>
          <w:tcPr>
            <w:tcW w:w="2790" w:type="dxa"/>
            <w:vAlign w:val="center"/>
          </w:tcPr>
          <w:p w14:paraId="6C1185D5" w14:textId="3D2366ED" w:rsidR="00D31CB1" w:rsidRPr="007A152E" w:rsidDel="00327F2C" w:rsidRDefault="00D31CB1" w:rsidP="007E1303">
            <w:pPr>
              <w:rPr>
                <w:del w:id="4678" w:author="Sayali Dev" w:date="2018-02-21T13:28:00Z"/>
                <w:b/>
              </w:rPr>
            </w:pPr>
            <w:del w:id="4679" w:author="Sayali Dev" w:date="2018-02-21T13:28:00Z">
              <w:r w:rsidDel="00327F2C">
                <w:rPr>
                  <w:b/>
                </w:rPr>
                <w:delText>Event Type</w:delText>
              </w:r>
              <w:r w:rsidRPr="006744E4" w:rsidDel="00327F2C">
                <w:rPr>
                  <w:color w:val="FF0000"/>
                </w:rPr>
                <w:delText>*</w:delText>
              </w:r>
            </w:del>
          </w:p>
        </w:tc>
        <w:tc>
          <w:tcPr>
            <w:tcW w:w="7020" w:type="dxa"/>
            <w:vAlign w:val="center"/>
          </w:tcPr>
          <w:p w14:paraId="774821C1" w14:textId="68057835" w:rsidR="00D31CB1" w:rsidDel="00327F2C" w:rsidRDefault="00D31CB1" w:rsidP="007E1303">
            <w:pPr>
              <w:rPr>
                <w:del w:id="4680" w:author="Sayali Dev" w:date="2018-02-21T13:28:00Z"/>
              </w:rPr>
            </w:pPr>
            <w:del w:id="4681" w:author="Sayali Dev" w:date="2018-02-21T13:28:00Z">
              <w:r w:rsidDel="00327F2C">
                <w:delText xml:space="preserve">Click the appropriate event type for this event. </w:delText>
              </w:r>
            </w:del>
          </w:p>
        </w:tc>
      </w:tr>
      <w:tr w:rsidR="00D31CB1" w:rsidDel="00327F2C" w14:paraId="14734357" w14:textId="53E9C3E6" w:rsidTr="007E1303">
        <w:trPr>
          <w:cantSplit/>
          <w:trHeight w:val="288"/>
          <w:del w:id="4682" w:author="Sayali Dev" w:date="2018-02-21T13:28:00Z"/>
        </w:trPr>
        <w:tc>
          <w:tcPr>
            <w:tcW w:w="2790" w:type="dxa"/>
            <w:vAlign w:val="center"/>
          </w:tcPr>
          <w:p w14:paraId="37FBE9F3" w14:textId="48E9C1DF" w:rsidR="00D31CB1" w:rsidRPr="007A152E" w:rsidDel="00327F2C" w:rsidRDefault="00D31CB1" w:rsidP="007E1303">
            <w:pPr>
              <w:rPr>
                <w:del w:id="4683" w:author="Sayali Dev" w:date="2018-02-21T13:28:00Z"/>
                <w:b/>
              </w:rPr>
            </w:pPr>
            <w:del w:id="4684" w:author="Sayali Dev" w:date="2018-02-21T13:28:00Z">
              <w:r w:rsidDel="00327F2C">
                <w:rPr>
                  <w:b/>
                </w:rPr>
                <w:delText>Event Status</w:delText>
              </w:r>
              <w:r w:rsidRPr="006744E4" w:rsidDel="00327F2C">
                <w:rPr>
                  <w:color w:val="FF0000"/>
                </w:rPr>
                <w:delText>*</w:delText>
              </w:r>
            </w:del>
          </w:p>
        </w:tc>
        <w:tc>
          <w:tcPr>
            <w:tcW w:w="7020" w:type="dxa"/>
            <w:vAlign w:val="center"/>
          </w:tcPr>
          <w:p w14:paraId="564AF3AE" w14:textId="2BA0D3CA" w:rsidR="00D31CB1" w:rsidDel="00327F2C" w:rsidRDefault="00D31CB1" w:rsidP="007E1303">
            <w:pPr>
              <w:rPr>
                <w:del w:id="4685" w:author="Sayali Dev" w:date="2018-02-21T13:28:00Z"/>
              </w:rPr>
            </w:pPr>
            <w:del w:id="4686" w:author="Sayali Dev" w:date="2018-02-21T13:28:00Z">
              <w:r w:rsidDel="00327F2C">
                <w:delText xml:space="preserve">Click the appropriate status for this event. </w:delText>
              </w:r>
            </w:del>
          </w:p>
        </w:tc>
      </w:tr>
      <w:tr w:rsidR="00D31CB1" w:rsidDel="00327F2C" w14:paraId="609E5137" w14:textId="4CAF2821" w:rsidTr="007E1303">
        <w:trPr>
          <w:cantSplit/>
          <w:trHeight w:val="288"/>
          <w:del w:id="4687" w:author="Sayali Dev" w:date="2018-02-21T13:28:00Z"/>
        </w:trPr>
        <w:tc>
          <w:tcPr>
            <w:tcW w:w="2790" w:type="dxa"/>
            <w:vAlign w:val="center"/>
          </w:tcPr>
          <w:p w14:paraId="24EB0E04" w14:textId="76B97204" w:rsidR="00D31CB1" w:rsidDel="00327F2C" w:rsidRDefault="00D31CB1" w:rsidP="007E1303">
            <w:pPr>
              <w:rPr>
                <w:del w:id="4688" w:author="Sayali Dev" w:date="2018-02-21T13:28:00Z"/>
                <w:b/>
              </w:rPr>
            </w:pPr>
            <w:del w:id="4689" w:author="Sayali Dev" w:date="2018-02-21T13:28:00Z">
              <w:r w:rsidDel="00327F2C">
                <w:rPr>
                  <w:b/>
                </w:rPr>
                <w:delText>Propagate To</w:delText>
              </w:r>
            </w:del>
          </w:p>
        </w:tc>
        <w:tc>
          <w:tcPr>
            <w:tcW w:w="7020" w:type="dxa"/>
            <w:vAlign w:val="center"/>
          </w:tcPr>
          <w:p w14:paraId="688565C6" w14:textId="737438AD" w:rsidR="00D31CB1" w:rsidDel="00327F2C" w:rsidRDefault="00D31CB1" w:rsidP="007E1303">
            <w:pPr>
              <w:rPr>
                <w:del w:id="4690" w:author="Sayali Dev" w:date="2018-02-21T13:28:00Z"/>
              </w:rPr>
            </w:pPr>
            <w:del w:id="4691" w:author="Sayali Dev" w:date="2018-02-21T13:28:00Z">
              <w:r w:rsidDel="00327F2C">
                <w:delText xml:space="preserve">Click the appropriate shipment cascading option to identify </w:delText>
              </w:r>
              <w:r w:rsidRPr="009F7261" w:rsidDel="00327F2C">
                <w:delText xml:space="preserve">what items associated with the </w:delText>
              </w:r>
              <w:r w:rsidDel="00327F2C">
                <w:delText>initial item</w:delText>
              </w:r>
              <w:r w:rsidRPr="009F7261" w:rsidDel="00327F2C">
                <w:delText xml:space="preserve"> </w:delText>
              </w:r>
              <w:r w:rsidDel="00327F2C">
                <w:delText xml:space="preserve">should </w:delText>
              </w:r>
              <w:r w:rsidRPr="009F7261" w:rsidDel="00327F2C">
                <w:delText>also have the event attached</w:delText>
              </w:r>
              <w:r w:rsidDel="00327F2C">
                <w:delText>. Example: All items associated with the shipment, or biospecimens associated with the shipment</w:delText>
              </w:r>
              <w:r w:rsidRPr="009F7261" w:rsidDel="00327F2C">
                <w:delText xml:space="preserve">.  </w:delText>
              </w:r>
            </w:del>
          </w:p>
        </w:tc>
      </w:tr>
      <w:tr w:rsidR="00D31CB1" w:rsidDel="00327F2C" w14:paraId="40A7CD06" w14:textId="6E2F47B0" w:rsidTr="007E1303">
        <w:trPr>
          <w:cantSplit/>
          <w:trHeight w:val="288"/>
          <w:del w:id="4692" w:author="Sayali Dev" w:date="2018-02-21T13:28:00Z"/>
        </w:trPr>
        <w:tc>
          <w:tcPr>
            <w:tcW w:w="2790" w:type="dxa"/>
            <w:vAlign w:val="center"/>
          </w:tcPr>
          <w:p w14:paraId="349EA796" w14:textId="3E78387A" w:rsidR="00D31CB1" w:rsidDel="00327F2C" w:rsidRDefault="00D31CB1" w:rsidP="007E1303">
            <w:pPr>
              <w:rPr>
                <w:del w:id="4693" w:author="Sayali Dev" w:date="2018-02-21T13:28:00Z"/>
                <w:b/>
              </w:rPr>
            </w:pPr>
            <w:del w:id="4694" w:author="Sayali Dev" w:date="2018-02-21T13:28:00Z">
              <w:r w:rsidDel="00327F2C">
                <w:rPr>
                  <w:b/>
                </w:rPr>
                <w:delText>Priority</w:delText>
              </w:r>
              <w:r w:rsidRPr="006744E4" w:rsidDel="00327F2C">
                <w:rPr>
                  <w:color w:val="FF0000"/>
                </w:rPr>
                <w:delText>*</w:delText>
              </w:r>
            </w:del>
          </w:p>
        </w:tc>
        <w:tc>
          <w:tcPr>
            <w:tcW w:w="7020" w:type="dxa"/>
            <w:vAlign w:val="center"/>
          </w:tcPr>
          <w:p w14:paraId="459001F4" w14:textId="2A9D4365" w:rsidR="00D31CB1" w:rsidDel="00327F2C" w:rsidRDefault="00D31CB1" w:rsidP="007E1303">
            <w:pPr>
              <w:rPr>
                <w:del w:id="4695" w:author="Sayali Dev" w:date="2018-02-21T13:28:00Z"/>
              </w:rPr>
            </w:pPr>
            <w:del w:id="4696" w:author="Sayali Dev" w:date="2018-02-21T13:28:00Z">
              <w:r w:rsidDel="00327F2C">
                <w:delText xml:space="preserve">Click the appropriate priority for this event. </w:delText>
              </w:r>
            </w:del>
          </w:p>
        </w:tc>
      </w:tr>
      <w:tr w:rsidR="00D31CB1" w:rsidDel="00327F2C" w14:paraId="4FBC6802" w14:textId="071211A8" w:rsidTr="007E1303">
        <w:trPr>
          <w:cantSplit/>
          <w:trHeight w:val="288"/>
          <w:del w:id="4697" w:author="Sayali Dev" w:date="2018-02-21T13:28:00Z"/>
        </w:trPr>
        <w:tc>
          <w:tcPr>
            <w:tcW w:w="2790" w:type="dxa"/>
            <w:vAlign w:val="center"/>
          </w:tcPr>
          <w:p w14:paraId="007141CA" w14:textId="265A9D39" w:rsidR="00D31CB1" w:rsidDel="00327F2C" w:rsidRDefault="00D31CB1" w:rsidP="007E1303">
            <w:pPr>
              <w:rPr>
                <w:del w:id="4698" w:author="Sayali Dev" w:date="2018-02-21T13:28:00Z"/>
                <w:b/>
              </w:rPr>
            </w:pPr>
            <w:del w:id="4699" w:author="Sayali Dev" w:date="2018-02-21T13:28:00Z">
              <w:r w:rsidDel="00327F2C">
                <w:rPr>
                  <w:b/>
                </w:rPr>
                <w:delText>Occurrence Date</w:delText>
              </w:r>
              <w:r w:rsidRPr="006744E4" w:rsidDel="00327F2C">
                <w:rPr>
                  <w:color w:val="FF0000"/>
                </w:rPr>
                <w:delText>*</w:delText>
              </w:r>
            </w:del>
          </w:p>
        </w:tc>
        <w:tc>
          <w:tcPr>
            <w:tcW w:w="7020" w:type="dxa"/>
            <w:vAlign w:val="center"/>
          </w:tcPr>
          <w:p w14:paraId="13F5975C" w14:textId="2794807D" w:rsidR="00D31CB1" w:rsidDel="00327F2C" w:rsidRDefault="00D31CB1" w:rsidP="007E1303">
            <w:pPr>
              <w:rPr>
                <w:del w:id="4700" w:author="Sayali Dev" w:date="2018-02-21T13:28:00Z"/>
              </w:rPr>
            </w:pPr>
            <w:del w:id="4701" w:author="Sayali Dev" w:date="2018-02-21T13:28:00Z">
              <w:r w:rsidDel="00327F2C">
                <w:delText xml:space="preserve">Click the date icon </w:delText>
              </w:r>
              <w:r w:rsidDel="00327F2C">
                <w:rPr>
                  <w:noProof/>
                </w:rPr>
                <w:drawing>
                  <wp:inline distT="0" distB="0" distL="0" distR="0" wp14:anchorId="174292DF" wp14:editId="70093632">
                    <wp:extent cx="207645" cy="207645"/>
                    <wp:effectExtent l="0" t="0" r="1905" b="1905"/>
                    <wp:docPr id="174" name="Picture 174"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Del="00327F2C">
                <w:delText xml:space="preserve">, and </w:delText>
              </w:r>
              <w:r w:rsidRPr="00DF77A3" w:rsidDel="00327F2C">
                <w:delText>then</w:delText>
              </w:r>
              <w:r w:rsidDel="00327F2C">
                <w:delText xml:space="preserve"> click the date when the event occurred. </w:delText>
              </w:r>
            </w:del>
          </w:p>
        </w:tc>
      </w:tr>
      <w:tr w:rsidR="00D31CB1" w:rsidDel="00327F2C" w14:paraId="2869ECD7" w14:textId="55626D05" w:rsidTr="007E1303">
        <w:trPr>
          <w:cantSplit/>
          <w:trHeight w:val="288"/>
          <w:del w:id="4702" w:author="Sayali Dev" w:date="2018-02-21T13:28:00Z"/>
        </w:trPr>
        <w:tc>
          <w:tcPr>
            <w:tcW w:w="2790" w:type="dxa"/>
            <w:vAlign w:val="center"/>
          </w:tcPr>
          <w:p w14:paraId="09EEF3ED" w14:textId="7F929C1D" w:rsidR="00D31CB1" w:rsidDel="00327F2C" w:rsidRDefault="00D31CB1" w:rsidP="007E1303">
            <w:pPr>
              <w:rPr>
                <w:del w:id="4703" w:author="Sayali Dev" w:date="2018-02-21T13:28:00Z"/>
                <w:b/>
              </w:rPr>
            </w:pPr>
            <w:del w:id="4704" w:author="Sayali Dev" w:date="2018-02-21T13:28:00Z">
              <w:r w:rsidDel="00327F2C">
                <w:rPr>
                  <w:b/>
                </w:rPr>
                <w:delText>Notification Date</w:delText>
              </w:r>
              <w:r w:rsidRPr="006744E4" w:rsidDel="00327F2C">
                <w:rPr>
                  <w:color w:val="FF0000"/>
                </w:rPr>
                <w:delText>*</w:delText>
              </w:r>
            </w:del>
          </w:p>
        </w:tc>
        <w:tc>
          <w:tcPr>
            <w:tcW w:w="7020" w:type="dxa"/>
            <w:vAlign w:val="center"/>
          </w:tcPr>
          <w:p w14:paraId="2F108924" w14:textId="0D1763F5" w:rsidR="00D31CB1" w:rsidDel="00327F2C" w:rsidRDefault="00D31CB1" w:rsidP="007E1303">
            <w:pPr>
              <w:rPr>
                <w:del w:id="4705" w:author="Sayali Dev" w:date="2018-02-21T13:28:00Z"/>
              </w:rPr>
            </w:pPr>
            <w:del w:id="4706" w:author="Sayali Dev" w:date="2018-02-21T13:28:00Z">
              <w:r w:rsidDel="00327F2C">
                <w:delText xml:space="preserve">Click the date icon </w:delText>
              </w:r>
              <w:r w:rsidDel="00327F2C">
                <w:rPr>
                  <w:noProof/>
                </w:rPr>
                <w:drawing>
                  <wp:inline distT="0" distB="0" distL="0" distR="0" wp14:anchorId="2C711D6B" wp14:editId="0A825217">
                    <wp:extent cx="207645" cy="207645"/>
                    <wp:effectExtent l="0" t="0" r="1905" b="1905"/>
                    <wp:docPr id="175" name="Picture 175"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Del="00327F2C">
                <w:delText xml:space="preserve">, </w:delText>
              </w:r>
              <w:r w:rsidRPr="00DF77A3" w:rsidDel="00327F2C">
                <w:delText xml:space="preserve">and then click the </w:delText>
              </w:r>
              <w:r w:rsidDel="00327F2C">
                <w:delText xml:space="preserve">date when you were notified of the event. </w:delText>
              </w:r>
            </w:del>
          </w:p>
        </w:tc>
      </w:tr>
      <w:tr w:rsidR="00D31CB1" w:rsidDel="00327F2C" w14:paraId="3A2F68BE" w14:textId="67B821A8" w:rsidTr="007E1303">
        <w:trPr>
          <w:cantSplit/>
          <w:trHeight w:val="288"/>
          <w:del w:id="4707" w:author="Sayali Dev" w:date="2018-02-21T13:28:00Z"/>
        </w:trPr>
        <w:tc>
          <w:tcPr>
            <w:tcW w:w="2790" w:type="dxa"/>
            <w:vAlign w:val="center"/>
          </w:tcPr>
          <w:p w14:paraId="02AFC7E1" w14:textId="7A2B989B" w:rsidR="00D31CB1" w:rsidDel="00327F2C" w:rsidRDefault="00D31CB1" w:rsidP="007E1303">
            <w:pPr>
              <w:rPr>
                <w:del w:id="4708" w:author="Sayali Dev" w:date="2018-02-21T13:28:00Z"/>
                <w:b/>
              </w:rPr>
            </w:pPr>
            <w:del w:id="4709" w:author="Sayali Dev" w:date="2018-02-21T13:28:00Z">
              <w:r w:rsidDel="00327F2C">
                <w:rPr>
                  <w:b/>
                </w:rPr>
                <w:delText>Reported To</w:delText>
              </w:r>
            </w:del>
          </w:p>
        </w:tc>
        <w:tc>
          <w:tcPr>
            <w:tcW w:w="7020" w:type="dxa"/>
            <w:vAlign w:val="center"/>
          </w:tcPr>
          <w:p w14:paraId="2C93B910" w14:textId="22385F98" w:rsidR="00D31CB1" w:rsidDel="00327F2C" w:rsidRDefault="00D31CB1" w:rsidP="007E1303">
            <w:pPr>
              <w:rPr>
                <w:del w:id="4710" w:author="Sayali Dev" w:date="2018-02-21T13:28:00Z"/>
              </w:rPr>
            </w:pPr>
            <w:del w:id="4711" w:author="Sayali Dev" w:date="2018-02-21T13:28:00Z">
              <w:r w:rsidDel="00327F2C">
                <w:delText>Type t</w:delText>
              </w:r>
              <w:r w:rsidRPr="008B0550" w:rsidDel="00327F2C">
                <w:delText xml:space="preserve">he </w:delText>
              </w:r>
              <w:r w:rsidDel="00327F2C">
                <w:delText xml:space="preserve">person or </w:delText>
              </w:r>
              <w:r w:rsidRPr="008B0550" w:rsidDel="00327F2C">
                <w:delText xml:space="preserve">organization </w:delText>
              </w:r>
              <w:r w:rsidDel="00327F2C">
                <w:delText>to which the event was reported.</w:delText>
              </w:r>
              <w:r w:rsidRPr="0090607D" w:rsidDel="00327F2C">
                <w:delText xml:space="preserve"> </w:delText>
              </w:r>
            </w:del>
          </w:p>
        </w:tc>
      </w:tr>
      <w:tr w:rsidR="00D31CB1" w:rsidDel="00327F2C" w14:paraId="37ED270E" w14:textId="374DB8C5" w:rsidTr="007E1303">
        <w:trPr>
          <w:cantSplit/>
          <w:trHeight w:val="288"/>
          <w:del w:id="4712" w:author="Sayali Dev" w:date="2018-02-21T13:28:00Z"/>
        </w:trPr>
        <w:tc>
          <w:tcPr>
            <w:tcW w:w="2790" w:type="dxa"/>
            <w:vAlign w:val="center"/>
          </w:tcPr>
          <w:p w14:paraId="47D207E8" w14:textId="216BB327" w:rsidR="00D31CB1" w:rsidDel="00327F2C" w:rsidRDefault="00D31CB1" w:rsidP="007E1303">
            <w:pPr>
              <w:rPr>
                <w:del w:id="4713" w:author="Sayali Dev" w:date="2018-02-21T13:28:00Z"/>
                <w:b/>
              </w:rPr>
            </w:pPr>
            <w:del w:id="4714" w:author="Sayali Dev" w:date="2018-02-21T13:28:00Z">
              <w:r w:rsidDel="00327F2C">
                <w:rPr>
                  <w:b/>
                </w:rPr>
                <w:delText>Comments</w:delText>
              </w:r>
            </w:del>
          </w:p>
        </w:tc>
        <w:tc>
          <w:tcPr>
            <w:tcW w:w="7020" w:type="dxa"/>
            <w:vAlign w:val="center"/>
          </w:tcPr>
          <w:p w14:paraId="5F8622AD" w14:textId="61B9FDE2" w:rsidR="00D31CB1" w:rsidDel="00327F2C" w:rsidRDefault="00D31CB1" w:rsidP="007E1303">
            <w:pPr>
              <w:rPr>
                <w:del w:id="4715" w:author="Sayali Dev" w:date="2018-02-21T13:28:00Z"/>
              </w:rPr>
            </w:pPr>
            <w:del w:id="4716" w:author="Sayali Dev" w:date="2018-02-21T13:28:00Z">
              <w:r w:rsidDel="00327F2C">
                <w:delText xml:space="preserve">Type the appropriate comments for this event. </w:delText>
              </w:r>
            </w:del>
          </w:p>
        </w:tc>
      </w:tr>
    </w:tbl>
    <w:p w14:paraId="2000269E" w14:textId="3BB63190" w:rsidR="00D31CB1" w:rsidDel="00327F2C" w:rsidRDefault="00D31CB1" w:rsidP="00D31CB1">
      <w:pPr>
        <w:ind w:firstLine="720"/>
        <w:rPr>
          <w:del w:id="4717" w:author="Sayali Dev" w:date="2018-02-21T13:28:00Z"/>
        </w:rPr>
      </w:pPr>
    </w:p>
    <w:p w14:paraId="40D64FC5" w14:textId="0C60C3D3" w:rsidR="00D31CB1" w:rsidDel="00327F2C" w:rsidRDefault="00D31CB1" w:rsidP="00D31CB1">
      <w:pPr>
        <w:pStyle w:val="BodyText"/>
        <w:numPr>
          <w:ilvl w:val="0"/>
          <w:numId w:val="140"/>
        </w:numPr>
        <w:ind w:right="720"/>
        <w:rPr>
          <w:del w:id="4718" w:author="Sayali Dev" w:date="2018-02-21T13:28:00Z"/>
        </w:rPr>
      </w:pPr>
      <w:del w:id="4719" w:author="Sayali Dev" w:date="2018-02-21T13:28:00Z">
        <w:r w:rsidDel="00327F2C">
          <w:delText xml:space="preserve">Click </w:delText>
        </w:r>
        <w:r w:rsidRPr="0090607D" w:rsidDel="00327F2C">
          <w:rPr>
            <w:b/>
          </w:rPr>
          <w:delText>SAVE</w:delText>
        </w:r>
        <w:r w:rsidDel="00327F2C">
          <w:delText xml:space="preserve">. </w:delText>
        </w:r>
      </w:del>
    </w:p>
    <w:p w14:paraId="78BF0045" w14:textId="5D2C6511" w:rsidR="00D31CB1" w:rsidDel="00327F2C" w:rsidRDefault="00D31CB1" w:rsidP="00D31CB1">
      <w:pPr>
        <w:pStyle w:val="BodyText"/>
        <w:ind w:left="720" w:right="720"/>
        <w:rPr>
          <w:del w:id="4720" w:author="Sayali Dev" w:date="2018-02-21T13:28:00Z"/>
        </w:rPr>
      </w:pPr>
      <w:del w:id="4721" w:author="Sayali Dev" w:date="2018-02-21T13:28:00Z">
        <w:r w:rsidRPr="00737DF5" w:rsidDel="00327F2C">
          <w:delText>The event is saved and i</w:delText>
        </w:r>
      </w:del>
      <w:del w:id="4722" w:author="Sayali Dev" w:date="2018-02-05T19:01:00Z">
        <w:r w:rsidRPr="00737DF5" w:rsidDel="00505064">
          <w:delText>s</w:delText>
        </w:r>
      </w:del>
      <w:del w:id="4723" w:author="Sayali Dev" w:date="2018-02-21T13:28:00Z">
        <w:r w:rsidRPr="00737DF5" w:rsidDel="00327F2C">
          <w:delText xml:space="preserve"> </w:delText>
        </w:r>
        <w:r w:rsidDel="00327F2C">
          <w:rPr>
            <w:lang w:val="en-US"/>
          </w:rPr>
          <w:delText>appears in</w:delText>
        </w:r>
        <w:r w:rsidRPr="00737DF5" w:rsidDel="00327F2C">
          <w:delText xml:space="preserve"> the </w:delText>
        </w:r>
        <w:r w:rsidRPr="00737DF5" w:rsidDel="00327F2C">
          <w:rPr>
            <w:b/>
          </w:rPr>
          <w:delText>Event/Action List</w:delText>
        </w:r>
        <w:r w:rsidRPr="00737DF5" w:rsidDel="00327F2C">
          <w:delText xml:space="preserve"> </w:delText>
        </w:r>
        <w:r w:rsidDel="00327F2C">
          <w:delText xml:space="preserve">area of the </w:delText>
        </w:r>
        <w:r w:rsidRPr="00AB11F9" w:rsidDel="00327F2C">
          <w:rPr>
            <w:b/>
          </w:rPr>
          <w:delText>Manage Events</w:delText>
        </w:r>
        <w:r w:rsidDel="00327F2C">
          <w:delText xml:space="preserve"> window. </w:delText>
        </w:r>
        <w:r w:rsidDel="00327F2C">
          <w:rPr>
            <w:lang w:val="en-US"/>
          </w:rPr>
          <w:br/>
        </w:r>
        <w:r w:rsidRPr="00D555A8" w:rsidDel="00327F2C">
          <w:rPr>
            <w:b/>
            <w:lang w:val="en-US"/>
          </w:rPr>
          <w:delText>Note:</w:delText>
        </w:r>
        <w:r w:rsidDel="00327F2C">
          <w:rPr>
            <w:lang w:val="en-US"/>
          </w:rPr>
          <w:delText xml:space="preserve"> </w:delText>
        </w:r>
        <w:r w:rsidDel="00327F2C">
          <w:delText xml:space="preserve">You can add multiple events to </w:delText>
        </w:r>
        <w:r w:rsidDel="00327F2C">
          <w:rPr>
            <w:lang w:val="en-US"/>
          </w:rPr>
          <w:delText xml:space="preserve">the </w:delText>
        </w:r>
        <w:r w:rsidDel="00327F2C">
          <w:delText>biospecimen</w:delText>
        </w:r>
        <w:r w:rsidDel="00327F2C">
          <w:rPr>
            <w:lang w:val="en-US"/>
          </w:rPr>
          <w:delText>s</w:delText>
        </w:r>
        <w:r w:rsidRPr="00737DF5" w:rsidDel="00327F2C">
          <w:delText>.</w:delText>
        </w:r>
        <w:r w:rsidDel="00327F2C">
          <w:delText xml:space="preserve"> </w:delText>
        </w:r>
      </w:del>
    </w:p>
    <w:p w14:paraId="527A50C0" w14:textId="0B2E1F2F" w:rsidR="00D31CB1" w:rsidDel="00327F2C" w:rsidRDefault="00D31CB1" w:rsidP="00D31CB1">
      <w:pPr>
        <w:pStyle w:val="BodyText"/>
        <w:ind w:left="720" w:right="720"/>
        <w:rPr>
          <w:del w:id="4724" w:author="Sayali Dev" w:date="2018-02-21T13:28:00Z"/>
        </w:rPr>
      </w:pPr>
    </w:p>
    <w:p w14:paraId="3978AEFE" w14:textId="036F1808" w:rsidR="00D31CB1" w:rsidDel="00327F2C" w:rsidRDefault="00D31CB1" w:rsidP="00D31CB1">
      <w:pPr>
        <w:pStyle w:val="BodyText"/>
        <w:rPr>
          <w:del w:id="4725" w:author="Sayali Dev" w:date="2018-02-21T13:28:00Z"/>
          <w:lang w:val="en-US"/>
        </w:rPr>
      </w:pPr>
    </w:p>
    <w:p w14:paraId="65DE068F" w14:textId="6A0C0172" w:rsidR="00D31CB1" w:rsidRPr="00BC6BAA" w:rsidDel="00327F2C" w:rsidRDefault="00D31CB1" w:rsidP="00D31CB1">
      <w:pPr>
        <w:pStyle w:val="BodyText"/>
        <w:numPr>
          <w:ilvl w:val="0"/>
          <w:numId w:val="140"/>
        </w:numPr>
        <w:rPr>
          <w:del w:id="4726" w:author="Sayali Dev" w:date="2018-02-21T13:28:00Z"/>
        </w:rPr>
      </w:pPr>
      <w:del w:id="4727" w:author="Sayali Dev" w:date="2018-02-21T13:28:00Z">
        <w:r w:rsidDel="00327F2C">
          <w:rPr>
            <w:lang w:val="en-US"/>
          </w:rPr>
          <w:delText xml:space="preserve">Click </w:delText>
        </w:r>
        <w:r w:rsidRPr="00BC59BC" w:rsidDel="00327F2C">
          <w:rPr>
            <w:b/>
            <w:lang w:val="en-US"/>
          </w:rPr>
          <w:delText>CLOSE</w:delText>
        </w:r>
        <w:r w:rsidDel="00327F2C">
          <w:rPr>
            <w:lang w:val="en-US"/>
          </w:rPr>
          <w:delText xml:space="preserve"> to close the </w:delText>
        </w:r>
        <w:r w:rsidRPr="00BC59BC" w:rsidDel="00327F2C">
          <w:rPr>
            <w:b/>
            <w:lang w:val="en-US"/>
          </w:rPr>
          <w:delText xml:space="preserve">Manage </w:delText>
        </w:r>
        <w:r w:rsidDel="00327F2C">
          <w:rPr>
            <w:b/>
            <w:lang w:val="en-US"/>
          </w:rPr>
          <w:delText>Event</w:delText>
        </w:r>
        <w:r w:rsidRPr="00BC59BC" w:rsidDel="00327F2C">
          <w:rPr>
            <w:b/>
            <w:lang w:val="en-US"/>
          </w:rPr>
          <w:delText>s</w:delText>
        </w:r>
        <w:r w:rsidDel="00327F2C">
          <w:rPr>
            <w:lang w:val="en-US"/>
          </w:rPr>
          <w:delText xml:space="preserve"> window.</w:delText>
        </w:r>
      </w:del>
    </w:p>
    <w:p w14:paraId="11AE964F" w14:textId="69A06D25" w:rsidR="00D31CB1" w:rsidDel="00327F2C" w:rsidRDefault="00D31CB1" w:rsidP="00D31CB1">
      <w:pPr>
        <w:pStyle w:val="BodyText"/>
        <w:ind w:left="720"/>
        <w:rPr>
          <w:del w:id="4728" w:author="Sayali Dev" w:date="2018-02-21T13:28:00Z"/>
          <w:lang w:val="en-US"/>
        </w:rPr>
      </w:pPr>
    </w:p>
    <w:p w14:paraId="71C91FED" w14:textId="4A881283" w:rsidR="00D31CB1" w:rsidDel="00401240" w:rsidRDefault="00D31CB1">
      <w:pPr>
        <w:pStyle w:val="Heading3"/>
        <w:rPr>
          <w:del w:id="4729" w:author="Sayali Dev" w:date="2018-02-16T15:18:00Z"/>
        </w:rPr>
      </w:pPr>
      <w:del w:id="4730" w:author="Sayali Dev" w:date="2018-02-21T13:28:00Z">
        <w:r w:rsidDel="00327F2C">
          <w:rPr>
            <w:lang w:val="en-US"/>
          </w:rPr>
          <w:br w:type="page"/>
        </w:r>
      </w:del>
      <w:bookmarkStart w:id="4731" w:name="_Assigning_Storage_for"/>
      <w:bookmarkStart w:id="4732" w:name="AssigningStorageToWorklist"/>
      <w:bookmarkStart w:id="4733" w:name="_Toc300125773"/>
      <w:bookmarkStart w:id="4734" w:name="_Toc452993643"/>
      <w:bookmarkEnd w:id="4731"/>
      <w:bookmarkEnd w:id="4732"/>
      <w:del w:id="4735" w:author="Sayali Dev" w:date="2018-02-16T15:18:00Z">
        <w:r w:rsidDel="00401240">
          <w:delText xml:space="preserve">Assigning Storage for Worklist </w:delText>
        </w:r>
        <w:bookmarkEnd w:id="4733"/>
        <w:r w:rsidDel="00401240">
          <w:delText>Biospecimens</w:delText>
        </w:r>
        <w:bookmarkEnd w:id="4734"/>
      </w:del>
    </w:p>
    <w:p w14:paraId="4BDAAF06" w14:textId="6A6B11C1" w:rsidR="00D31CB1" w:rsidDel="00401240" w:rsidRDefault="00D31CB1">
      <w:pPr>
        <w:pStyle w:val="Heading3"/>
        <w:rPr>
          <w:del w:id="4736" w:author="Sayali Dev" w:date="2018-02-16T15:18:00Z"/>
        </w:rPr>
        <w:pPrChange w:id="4737" w:author="Sayali Dev" w:date="2018-02-16T15:18:00Z">
          <w:pPr/>
        </w:pPrChange>
      </w:pPr>
    </w:p>
    <w:p w14:paraId="1F7950A0" w14:textId="28950BD5" w:rsidR="00D31CB1" w:rsidDel="00401240" w:rsidRDefault="00D31CB1">
      <w:pPr>
        <w:pStyle w:val="Heading3"/>
        <w:rPr>
          <w:del w:id="4738" w:author="Sayali Dev" w:date="2018-02-16T15:18:00Z"/>
        </w:rPr>
        <w:pPrChange w:id="4739" w:author="Sayali Dev" w:date="2018-02-16T15:18:00Z">
          <w:pPr/>
        </w:pPrChange>
      </w:pPr>
      <w:del w:id="4740" w:author="Sayali Dev" w:date="2018-02-16T15:18:00Z">
        <w:r w:rsidDel="00401240">
          <w:delText>To assign storage for biospecimens associated with a worklist:</w:delText>
        </w:r>
      </w:del>
    </w:p>
    <w:p w14:paraId="0C16BCA1" w14:textId="78F3A160" w:rsidR="00D31CB1" w:rsidDel="00401240" w:rsidRDefault="00D31CB1">
      <w:pPr>
        <w:pStyle w:val="Heading3"/>
        <w:rPr>
          <w:del w:id="4741" w:author="Sayali Dev" w:date="2018-02-16T15:18:00Z"/>
        </w:rPr>
        <w:pPrChange w:id="4742" w:author="Sayali Dev" w:date="2018-02-16T15:18:00Z">
          <w:pPr/>
        </w:pPrChange>
      </w:pPr>
    </w:p>
    <w:p w14:paraId="5F4F304C" w14:textId="72BE858E" w:rsidR="00D31CB1" w:rsidDel="00401240" w:rsidRDefault="00D31CB1">
      <w:pPr>
        <w:pStyle w:val="Heading3"/>
        <w:rPr>
          <w:del w:id="4743" w:author="Sayali Dev" w:date="2018-02-16T15:18:00Z"/>
        </w:rPr>
        <w:pPrChange w:id="4744" w:author="Sayali Dev" w:date="2018-02-16T15:18:00Z">
          <w:pPr>
            <w:pStyle w:val="BodyText"/>
            <w:numPr>
              <w:numId w:val="141"/>
            </w:numPr>
            <w:ind w:left="720" w:right="540" w:hanging="360"/>
          </w:pPr>
        </w:pPrChange>
      </w:pPr>
      <w:del w:id="4745" w:author="Sayali Dev" w:date="2018-01-31T17:54:00Z">
        <w:r w:rsidDel="009A119E">
          <w:delText>Log on</w:delText>
        </w:r>
      </w:del>
      <w:del w:id="4746" w:author="Sayali Dev" w:date="2018-02-16T15:18:00Z">
        <w:r w:rsidDel="00401240">
          <w:delText xml:space="preserve"> to the application using your </w:delText>
        </w:r>
      </w:del>
      <w:del w:id="4747" w:author="Sayali Dev" w:date="2018-01-31T17:55:00Z">
        <w:r w:rsidDel="00A62626">
          <w:delText>logon</w:delText>
        </w:r>
      </w:del>
      <w:del w:id="4748" w:author="Sayali Dev" w:date="2018-02-16T15:18:00Z">
        <w:r w:rsidDel="00401240">
          <w:delText xml:space="preserve"> credentials.</w:delText>
        </w:r>
      </w:del>
    </w:p>
    <w:p w14:paraId="7BFCBC35" w14:textId="4ED2CCD2" w:rsidR="00D31CB1" w:rsidDel="00401240" w:rsidRDefault="00D31CB1">
      <w:pPr>
        <w:pStyle w:val="Heading3"/>
        <w:rPr>
          <w:del w:id="4749" w:author="Sayali Dev" w:date="2018-02-16T15:18:00Z"/>
        </w:rPr>
        <w:pPrChange w:id="4750" w:author="Sayali Dev" w:date="2018-02-16T15:18:00Z">
          <w:pPr>
            <w:pStyle w:val="BodyText"/>
            <w:ind w:left="720" w:right="540"/>
          </w:pPr>
        </w:pPrChange>
      </w:pPr>
      <w:del w:id="4751" w:author="Sayali Dev" w:date="2018-02-16T15:18:00Z">
        <w:r w:rsidDel="00401240">
          <w:delText xml:space="preserve">The </w:delText>
        </w:r>
        <w:r w:rsidDel="00401240">
          <w:rPr>
            <w:lang w:val="en-US"/>
          </w:rPr>
          <w:delText>CIRRASPEC</w:delText>
        </w:r>
        <w:r w:rsidDel="00401240">
          <w:delText xml:space="preserve"> home page appears. </w:delText>
        </w:r>
      </w:del>
    </w:p>
    <w:p w14:paraId="29CD2CF9" w14:textId="08086AAF" w:rsidR="00D31CB1" w:rsidDel="00401240" w:rsidRDefault="00D31CB1">
      <w:pPr>
        <w:pStyle w:val="Heading3"/>
        <w:rPr>
          <w:del w:id="4752" w:author="Sayali Dev" w:date="2018-02-16T15:18:00Z"/>
        </w:rPr>
        <w:pPrChange w:id="4753" w:author="Sayali Dev" w:date="2018-02-16T15:18:00Z">
          <w:pPr>
            <w:pStyle w:val="BodyText"/>
            <w:ind w:left="720" w:right="540"/>
          </w:pPr>
        </w:pPrChange>
      </w:pPr>
    </w:p>
    <w:p w14:paraId="3F431FB4" w14:textId="37181FDC" w:rsidR="00D31CB1" w:rsidDel="00401240" w:rsidRDefault="00D31CB1">
      <w:pPr>
        <w:pStyle w:val="Heading3"/>
        <w:rPr>
          <w:del w:id="4754" w:author="Sayali Dev" w:date="2018-02-16T15:18:00Z"/>
        </w:rPr>
        <w:pPrChange w:id="4755" w:author="Sayali Dev" w:date="2018-02-16T15:18:00Z">
          <w:pPr>
            <w:pStyle w:val="BodyText"/>
            <w:numPr>
              <w:numId w:val="141"/>
            </w:numPr>
            <w:ind w:left="720" w:right="540" w:hanging="360"/>
          </w:pPr>
        </w:pPrChange>
      </w:pPr>
      <w:del w:id="4756" w:author="Sayali Dev" w:date="2018-02-16T15:18:00Z">
        <w:r w:rsidDel="00401240">
          <w:delText xml:space="preserve">Point to the arrow of the </w:delText>
        </w:r>
        <w:r w:rsidRPr="009D26BA" w:rsidDel="00401240">
          <w:rPr>
            <w:b w:val="0"/>
          </w:rPr>
          <w:delText>BMS</w:delText>
        </w:r>
        <w:r w:rsidDel="00401240">
          <w:delText xml:space="preserve"> tab, and then click </w:delText>
        </w:r>
        <w:r w:rsidRPr="009D26BA" w:rsidDel="00401240">
          <w:rPr>
            <w:b w:val="0"/>
          </w:rPr>
          <w:delText>Worklists</w:delText>
        </w:r>
        <w:r w:rsidDel="00401240">
          <w:delText xml:space="preserve">. </w:delText>
        </w:r>
      </w:del>
    </w:p>
    <w:p w14:paraId="0D240EAA" w14:textId="39657C0E" w:rsidR="00D31CB1" w:rsidDel="00401240" w:rsidRDefault="00D31CB1">
      <w:pPr>
        <w:pStyle w:val="Heading3"/>
        <w:rPr>
          <w:del w:id="4757" w:author="Sayali Dev" w:date="2018-02-16T15:18:00Z"/>
        </w:rPr>
        <w:pPrChange w:id="4758" w:author="Sayali Dev" w:date="2018-02-16T15:18:00Z">
          <w:pPr>
            <w:pStyle w:val="BodyText"/>
            <w:ind w:left="720" w:right="540"/>
          </w:pPr>
        </w:pPrChange>
      </w:pPr>
      <w:del w:id="4759" w:author="Sayali Dev" w:date="2018-02-16T15:18:00Z">
        <w:r w:rsidDel="00401240">
          <w:delText xml:space="preserve">The </w:delText>
        </w:r>
        <w:r w:rsidDel="00401240">
          <w:rPr>
            <w:b w:val="0"/>
            <w:lang w:val="en-US"/>
          </w:rPr>
          <w:delText>W</w:delText>
        </w:r>
        <w:r w:rsidRPr="00AB1729" w:rsidDel="00401240">
          <w:rPr>
            <w:b w:val="0"/>
          </w:rPr>
          <w:delText xml:space="preserve">orklist </w:delText>
        </w:r>
        <w:r w:rsidDel="00401240">
          <w:rPr>
            <w:b w:val="0"/>
            <w:lang w:val="en-US"/>
          </w:rPr>
          <w:delText>S</w:delText>
        </w:r>
        <w:r w:rsidRPr="00AB1729" w:rsidDel="00401240">
          <w:rPr>
            <w:b w:val="0"/>
          </w:rPr>
          <w:delText>earch</w:delText>
        </w:r>
        <w:r w:rsidDel="00401240">
          <w:delText xml:space="preserve"> page appears. </w:delText>
        </w:r>
      </w:del>
    </w:p>
    <w:p w14:paraId="3B53542B" w14:textId="0554F304" w:rsidR="00D31CB1" w:rsidDel="00401240" w:rsidRDefault="00D31CB1">
      <w:pPr>
        <w:pStyle w:val="Heading3"/>
        <w:rPr>
          <w:del w:id="4760" w:author="Sayali Dev" w:date="2018-02-16T15:18:00Z"/>
        </w:rPr>
        <w:pPrChange w:id="4761" w:author="Sayali Dev" w:date="2018-02-16T15:18:00Z">
          <w:pPr>
            <w:pStyle w:val="BodyText"/>
            <w:ind w:left="720" w:right="540"/>
          </w:pPr>
        </w:pPrChange>
      </w:pPr>
    </w:p>
    <w:p w14:paraId="06D0C93F" w14:textId="04F08DFE" w:rsidR="00D31CB1" w:rsidDel="00401240" w:rsidRDefault="00D31CB1">
      <w:pPr>
        <w:pStyle w:val="Heading3"/>
        <w:rPr>
          <w:del w:id="4762" w:author="Sayali Dev" w:date="2018-02-16T15:18:00Z"/>
        </w:rPr>
        <w:pPrChange w:id="4763" w:author="Sayali Dev" w:date="2018-02-16T15:18:00Z">
          <w:pPr>
            <w:pStyle w:val="BodyText"/>
            <w:numPr>
              <w:numId w:val="141"/>
            </w:numPr>
            <w:ind w:left="720" w:right="720" w:hanging="360"/>
          </w:pPr>
        </w:pPrChange>
      </w:pPr>
      <w:del w:id="4764" w:author="Sayali Dev" w:date="2018-02-16T15:18:00Z">
        <w:r w:rsidDel="00401240">
          <w:delText xml:space="preserve">Click </w:delText>
        </w:r>
        <w:r w:rsidRPr="00163825" w:rsidDel="00401240">
          <w:rPr>
            <w:b w:val="0"/>
          </w:rPr>
          <w:delText>SEARCH</w:delText>
        </w:r>
        <w:r w:rsidDel="00401240">
          <w:delText xml:space="preserve">. </w:delText>
        </w:r>
      </w:del>
    </w:p>
    <w:p w14:paraId="12C51E47" w14:textId="1B7E24D5" w:rsidR="00D31CB1" w:rsidDel="00401240" w:rsidRDefault="00D31CB1">
      <w:pPr>
        <w:pStyle w:val="Heading3"/>
        <w:rPr>
          <w:del w:id="4765" w:author="Sayali Dev" w:date="2018-02-16T15:18:00Z"/>
        </w:rPr>
        <w:pPrChange w:id="4766" w:author="Sayali Dev" w:date="2018-02-16T15:18:00Z">
          <w:pPr>
            <w:pStyle w:val="BodyText"/>
            <w:ind w:left="720" w:right="720"/>
          </w:pPr>
        </w:pPrChange>
      </w:pPr>
      <w:del w:id="4767" w:author="Sayali Dev" w:date="2018-02-16T15:18:00Z">
        <w:r w:rsidDel="00401240">
          <w:delText>The worklist search page displays a list of worklists</w:delText>
        </w:r>
        <w:r w:rsidRPr="00D84069" w:rsidDel="00401240">
          <w:delText xml:space="preserve"> that are accessib</w:delText>
        </w:r>
        <w:r w:rsidDel="00401240">
          <w:delText xml:space="preserve">le based on your login location. </w:delText>
        </w:r>
      </w:del>
    </w:p>
    <w:p w14:paraId="2F273999" w14:textId="5157D313" w:rsidR="00D31CB1" w:rsidDel="00401240" w:rsidRDefault="00D31CB1">
      <w:pPr>
        <w:pStyle w:val="Heading3"/>
        <w:rPr>
          <w:del w:id="4768" w:author="Sayali Dev" w:date="2018-02-16T15:18:00Z"/>
        </w:rPr>
        <w:pPrChange w:id="4769" w:author="Sayali Dev" w:date="2018-02-16T15:18:00Z">
          <w:pPr>
            <w:pStyle w:val="BodyText"/>
            <w:ind w:left="720" w:right="720"/>
          </w:pPr>
        </w:pPrChange>
      </w:pPr>
    </w:p>
    <w:p w14:paraId="0ED97814" w14:textId="34480539" w:rsidR="00D31CB1" w:rsidDel="00401240" w:rsidRDefault="00D31CB1">
      <w:pPr>
        <w:pStyle w:val="Heading3"/>
        <w:rPr>
          <w:del w:id="4770" w:author="Sayali Dev" w:date="2018-02-16T15:18:00Z"/>
        </w:rPr>
        <w:pPrChange w:id="4771" w:author="Sayali Dev" w:date="2018-02-16T15:18:00Z">
          <w:pPr>
            <w:pStyle w:val="BodyText"/>
            <w:numPr>
              <w:numId w:val="141"/>
            </w:numPr>
            <w:ind w:left="720" w:right="720" w:hanging="360"/>
          </w:pPr>
        </w:pPrChange>
      </w:pPr>
      <w:del w:id="4772" w:author="Sayali Dev" w:date="2018-02-16T15:18: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for which you want to </w:delText>
        </w:r>
        <w:r w:rsidDel="00401240">
          <w:rPr>
            <w:lang w:val="en-US"/>
          </w:rPr>
          <w:delText>assign storage locations for</w:delText>
        </w:r>
        <w:r w:rsidDel="00401240">
          <w:delText xml:space="preserve"> the biospecimens. </w:delText>
        </w:r>
      </w:del>
    </w:p>
    <w:p w14:paraId="47E05468" w14:textId="0F8EF2D0" w:rsidR="00D31CB1" w:rsidDel="00401240" w:rsidRDefault="00D31CB1">
      <w:pPr>
        <w:pStyle w:val="Heading3"/>
        <w:rPr>
          <w:del w:id="4773" w:author="Sayali Dev" w:date="2018-02-16T15:18:00Z"/>
        </w:rPr>
        <w:pPrChange w:id="4774" w:author="Sayali Dev" w:date="2018-02-16T15:18:00Z">
          <w:pPr>
            <w:pStyle w:val="BodyText"/>
            <w:ind w:left="720" w:right="720"/>
          </w:pPr>
        </w:pPrChange>
      </w:pPr>
      <w:del w:id="4775" w:author="Sayali Dev" w:date="2018-02-16T15:18:00Z">
        <w:r w:rsidDel="00401240">
          <w:delText>T</w:delText>
        </w:r>
        <w:r w:rsidRPr="00AA26F9" w:rsidDel="00401240">
          <w:delText xml:space="preserve">he </w:delText>
        </w:r>
        <w:r w:rsidRPr="00163825" w:rsidDel="00401240">
          <w:rPr>
            <w:b w:val="0"/>
          </w:rPr>
          <w:delText>View Worklist</w:delText>
        </w:r>
        <w:r w:rsidRPr="00AA26F9" w:rsidDel="00401240">
          <w:delText xml:space="preserve"> </w:delText>
        </w:r>
        <w:r w:rsidDel="00401240">
          <w:delText>page appears</w:delText>
        </w:r>
        <w:r w:rsidRPr="00AA26F9" w:rsidDel="00401240">
          <w:delText>.</w:delText>
        </w:r>
        <w:r w:rsidRPr="001A0005" w:rsidDel="00401240">
          <w:delText xml:space="preserve"> </w:delText>
        </w:r>
      </w:del>
    </w:p>
    <w:p w14:paraId="0412FC04" w14:textId="7A05C164" w:rsidR="00D31CB1" w:rsidDel="00401240" w:rsidRDefault="00D31CB1">
      <w:pPr>
        <w:pStyle w:val="Heading3"/>
        <w:rPr>
          <w:del w:id="4776" w:author="Sayali Dev" w:date="2018-02-16T15:18:00Z"/>
        </w:rPr>
        <w:pPrChange w:id="4777" w:author="Sayali Dev" w:date="2018-02-16T15:18:00Z">
          <w:pPr>
            <w:pStyle w:val="BodyText"/>
            <w:ind w:left="720" w:right="720"/>
          </w:pPr>
        </w:pPrChange>
      </w:pPr>
    </w:p>
    <w:p w14:paraId="675ADDF2" w14:textId="5C34DB11" w:rsidR="00D31CB1" w:rsidRPr="002D344E" w:rsidDel="00401240" w:rsidRDefault="00D31CB1">
      <w:pPr>
        <w:pStyle w:val="Heading3"/>
        <w:rPr>
          <w:del w:id="4778" w:author="Sayali Dev" w:date="2018-02-16T15:18:00Z"/>
        </w:rPr>
        <w:pPrChange w:id="4779" w:author="Sayali Dev" w:date="2018-02-16T15:18:00Z">
          <w:pPr>
            <w:pStyle w:val="BodyText"/>
            <w:numPr>
              <w:numId w:val="141"/>
            </w:numPr>
            <w:ind w:left="720" w:right="720" w:hanging="360"/>
          </w:pPr>
        </w:pPrChange>
      </w:pPr>
      <w:del w:id="4780" w:author="Sayali Dev" w:date="2018-02-16T15:18:00Z">
        <w:r w:rsidDel="00401240">
          <w:delText xml:space="preserve">Select the checkboxes of </w:delText>
        </w:r>
        <w:r w:rsidRPr="002D344E" w:rsidDel="00401240">
          <w:rPr>
            <w:lang w:val="en-US"/>
          </w:rPr>
          <w:delText xml:space="preserve">each </w:delText>
        </w:r>
        <w:r w:rsidDel="00401240">
          <w:delText xml:space="preserve">biospecimen to which you want to assign storage. </w:delText>
        </w:r>
        <w:r w:rsidRPr="002D344E" w:rsidDel="00401240">
          <w:rPr>
            <w:lang w:val="en-US"/>
          </w:rPr>
          <w:br/>
        </w:r>
        <w:r w:rsidRPr="002D344E" w:rsidDel="00401240">
          <w:rPr>
            <w:b w:val="0"/>
          </w:rPr>
          <w:delText>Note:</w:delText>
        </w:r>
        <w:r w:rsidDel="00401240">
          <w:delText xml:space="preserve"> </w:delText>
        </w:r>
      </w:del>
    </w:p>
    <w:p w14:paraId="24018B78" w14:textId="66D49B34" w:rsidR="00D31CB1" w:rsidRPr="002D344E" w:rsidDel="00401240" w:rsidRDefault="00D31CB1">
      <w:pPr>
        <w:pStyle w:val="Heading3"/>
        <w:rPr>
          <w:del w:id="4781" w:author="Sayali Dev" w:date="2018-02-16T15:18:00Z"/>
        </w:rPr>
        <w:pPrChange w:id="4782" w:author="Sayali Dev" w:date="2018-02-16T15:18:00Z">
          <w:pPr>
            <w:pStyle w:val="BodyText"/>
            <w:numPr>
              <w:numId w:val="207"/>
            </w:numPr>
            <w:ind w:left="1440" w:right="720" w:hanging="270"/>
          </w:pPr>
        </w:pPrChange>
      </w:pPr>
      <w:del w:id="4783" w:author="Sayali Dev" w:date="2018-02-16T15:18:00Z">
        <w:r w:rsidDel="00401240">
          <w:delText xml:space="preserve">To </w:delText>
        </w:r>
        <w:r w:rsidDel="00401240">
          <w:rPr>
            <w:lang w:val="en-US"/>
          </w:rPr>
          <w:delText>assign storage</w:delText>
        </w:r>
        <w:r w:rsidDel="00401240">
          <w:delText xml:space="preserve"> for all the biospecimens, select the checkbox on the gray header.</w:delText>
        </w:r>
      </w:del>
    </w:p>
    <w:p w14:paraId="6A504C6A" w14:textId="72BC75DE" w:rsidR="00D31CB1" w:rsidDel="00401240" w:rsidRDefault="00D31CB1">
      <w:pPr>
        <w:pStyle w:val="Heading3"/>
        <w:rPr>
          <w:del w:id="4784" w:author="Sayali Dev" w:date="2018-02-16T15:18:00Z"/>
        </w:rPr>
        <w:pPrChange w:id="4785" w:author="Sayali Dev" w:date="2018-02-16T15:18:00Z">
          <w:pPr>
            <w:pStyle w:val="BodyText"/>
            <w:numPr>
              <w:numId w:val="207"/>
            </w:numPr>
            <w:ind w:left="1440" w:right="720" w:hanging="270"/>
          </w:pPr>
        </w:pPrChange>
      </w:pPr>
      <w:del w:id="4786" w:author="Sayali Dev" w:date="2018-02-16T15:18:00Z">
        <w:r w:rsidRPr="002D344E" w:rsidDel="00401240">
          <w:rPr>
            <w:lang w:val="en-US"/>
          </w:rPr>
          <w:delText xml:space="preserve">You cannot select </w:delText>
        </w:r>
        <w:r w:rsidDel="00401240">
          <w:delText xml:space="preserve">biospecimens </w:delText>
        </w:r>
        <w:r w:rsidRPr="002D344E" w:rsidDel="00401240">
          <w:rPr>
            <w:lang w:val="en-US"/>
          </w:rPr>
          <w:delText>with</w:delText>
        </w:r>
        <w:r w:rsidDel="00401240">
          <w:delText xml:space="preserve"> </w:delText>
        </w:r>
        <w:r w:rsidRPr="002D344E" w:rsidDel="00401240">
          <w:rPr>
            <w:lang w:val="en-US"/>
          </w:rPr>
          <w:delText xml:space="preserve">a sample status shown on the </w:delText>
        </w:r>
        <w:r w:rsidRPr="002D53A1" w:rsidDel="00401240">
          <w:rPr>
            <w:b w:val="0"/>
            <w:lang w:val="en-US"/>
          </w:rPr>
          <w:delText>View Worklist</w:delText>
        </w:r>
        <w:r w:rsidRPr="002D344E" w:rsidDel="00401240">
          <w:rPr>
            <w:lang w:val="en-US"/>
          </w:rPr>
          <w:delText xml:space="preserve"> screen as </w:delText>
        </w:r>
        <w:r w:rsidRPr="002D344E" w:rsidDel="00401240">
          <w:rPr>
            <w:b w:val="0"/>
          </w:rPr>
          <w:delText>Checked Out</w:delText>
        </w:r>
        <w:r w:rsidDel="00401240">
          <w:delText xml:space="preserve">, </w:delText>
        </w:r>
        <w:r w:rsidRPr="002D344E" w:rsidDel="00401240">
          <w:rPr>
            <w:b w:val="0"/>
          </w:rPr>
          <w:delText>Reserved</w:delText>
        </w:r>
        <w:r w:rsidDel="00401240">
          <w:delText xml:space="preserve">, </w:delText>
        </w:r>
        <w:r w:rsidRPr="002D344E" w:rsidDel="00401240">
          <w:rPr>
            <w:b w:val="0"/>
          </w:rPr>
          <w:delText>Delete</w:delText>
        </w:r>
        <w:r w:rsidRPr="002D344E" w:rsidDel="00401240">
          <w:rPr>
            <w:b w:val="0"/>
            <w:lang w:val="en-US"/>
          </w:rPr>
          <w:delText xml:space="preserve">d </w:delText>
        </w:r>
        <w:r w:rsidDel="00401240">
          <w:delText xml:space="preserve">or </w:delText>
        </w:r>
        <w:r w:rsidRPr="002D344E" w:rsidDel="00401240">
          <w:rPr>
            <w:b w:val="0"/>
          </w:rPr>
          <w:delText>Distributed</w:delText>
        </w:r>
        <w:r w:rsidDel="00401240">
          <w:delText>.</w:delText>
        </w:r>
      </w:del>
    </w:p>
    <w:p w14:paraId="259065D6" w14:textId="4302AE53" w:rsidR="00D31CB1" w:rsidDel="00401240" w:rsidRDefault="00D31CB1">
      <w:pPr>
        <w:pStyle w:val="Heading3"/>
        <w:rPr>
          <w:del w:id="4787" w:author="Sayali Dev" w:date="2018-02-16T15:18:00Z"/>
        </w:rPr>
        <w:pPrChange w:id="4788" w:author="Sayali Dev" w:date="2018-02-16T15:18:00Z">
          <w:pPr>
            <w:pStyle w:val="BodyText"/>
            <w:ind w:left="720" w:right="720"/>
          </w:pPr>
        </w:pPrChange>
      </w:pPr>
    </w:p>
    <w:p w14:paraId="2F9F88BA" w14:textId="0401B26C" w:rsidR="00D31CB1" w:rsidDel="00401240" w:rsidRDefault="00D31CB1">
      <w:pPr>
        <w:pStyle w:val="Heading3"/>
        <w:rPr>
          <w:del w:id="4789" w:author="Sayali Dev" w:date="2018-02-16T15:18:00Z"/>
        </w:rPr>
        <w:pPrChange w:id="4790" w:author="Sayali Dev" w:date="2018-02-16T15:18:00Z">
          <w:pPr>
            <w:pStyle w:val="BodyText"/>
            <w:numPr>
              <w:numId w:val="141"/>
            </w:numPr>
            <w:ind w:left="720" w:right="720" w:hanging="360"/>
          </w:pPr>
        </w:pPrChange>
      </w:pPr>
      <w:del w:id="4791" w:author="Sayali Dev" w:date="2018-02-16T15:18:00Z">
        <w:r w:rsidDel="00401240">
          <w:delText xml:space="preserve">In the </w:delText>
        </w:r>
        <w:r w:rsidRPr="00A02E24" w:rsidDel="00401240">
          <w:rPr>
            <w:b w:val="0"/>
          </w:rPr>
          <w:delText>Actions</w:delText>
        </w:r>
        <w:r w:rsidDel="00401240">
          <w:delText xml:space="preserve"> list, click </w:delText>
        </w:r>
        <w:r w:rsidDel="00401240">
          <w:rPr>
            <w:b w:val="0"/>
          </w:rPr>
          <w:delText>Assign Storage Location</w:delText>
        </w:r>
        <w:r w:rsidDel="00401240">
          <w:delText xml:space="preserve">, and then click </w:delText>
        </w:r>
        <w:r w:rsidRPr="00227EB9" w:rsidDel="00401240">
          <w:rPr>
            <w:b w:val="0"/>
          </w:rPr>
          <w:delText>INI</w:delText>
        </w:r>
        <w:r w:rsidRPr="00FD3AEB" w:rsidDel="00401240">
          <w:rPr>
            <w:b w:val="0"/>
          </w:rPr>
          <w:delText>TIATE</w:delText>
        </w:r>
        <w:r w:rsidDel="00401240">
          <w:delText xml:space="preserve">. </w:delText>
        </w:r>
        <w:r w:rsidDel="00401240">
          <w:br/>
        </w:r>
        <w:r w:rsidRPr="00E63C3C" w:rsidDel="00401240">
          <w:delText xml:space="preserve">The </w:delText>
        </w:r>
        <w:r w:rsidRPr="00C2292F" w:rsidDel="00401240">
          <w:rPr>
            <w:b w:val="0"/>
          </w:rPr>
          <w:delText>Bulk Storage Assignment</w:delText>
        </w:r>
        <w:r w:rsidRPr="00E63C3C" w:rsidDel="00401240">
          <w:delText xml:space="preserve"> </w:delText>
        </w:r>
        <w:r w:rsidDel="00401240">
          <w:delText>wi</w:delText>
        </w:r>
        <w:r w:rsidRPr="00E63C3C" w:rsidDel="00401240">
          <w:delText>ndow</w:delText>
        </w:r>
        <w:r w:rsidDel="00401240">
          <w:delText xml:space="preserve"> appears. </w:delText>
        </w:r>
        <w:r w:rsidDel="00401240">
          <w:br/>
        </w:r>
      </w:del>
    </w:p>
    <w:p w14:paraId="164D1413" w14:textId="73FC1C40" w:rsidR="00D31CB1" w:rsidDel="00401240" w:rsidRDefault="00D31CB1">
      <w:pPr>
        <w:pStyle w:val="Heading3"/>
        <w:rPr>
          <w:del w:id="4792" w:author="Sayali Dev" w:date="2018-02-16T15:18:00Z"/>
        </w:rPr>
        <w:pPrChange w:id="4793" w:author="Sayali Dev" w:date="2018-02-16T15:18:00Z">
          <w:pPr>
            <w:pStyle w:val="BodyText"/>
            <w:ind w:left="720" w:right="720"/>
          </w:pPr>
        </w:pPrChange>
      </w:pPr>
      <w:del w:id="4794" w:author="Sayali Dev" w:date="2018-02-16T15:18:00Z">
        <w:r w:rsidRPr="00F85C7C" w:rsidDel="00401240">
          <w:rPr>
            <w:noProof/>
          </w:rPr>
          <w:drawing>
            <wp:inline distT="0" distB="0" distL="0" distR="0" wp14:anchorId="4493E305" wp14:editId="7879062A">
              <wp:extent cx="6325870" cy="1496060"/>
              <wp:effectExtent l="19050" t="19050" r="17780" b="2794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5870" cy="1496060"/>
                      </a:xfrm>
                      <a:prstGeom prst="rect">
                        <a:avLst/>
                      </a:prstGeom>
                      <a:noFill/>
                      <a:ln w="3175">
                        <a:solidFill>
                          <a:schemeClr val="tx1"/>
                        </a:solidFill>
                      </a:ln>
                    </pic:spPr>
                  </pic:pic>
                </a:graphicData>
              </a:graphic>
            </wp:inline>
          </w:drawing>
        </w:r>
      </w:del>
    </w:p>
    <w:p w14:paraId="2607E1D7" w14:textId="78859254" w:rsidR="00D31CB1" w:rsidDel="00401240" w:rsidRDefault="00D31CB1">
      <w:pPr>
        <w:pStyle w:val="Heading3"/>
        <w:rPr>
          <w:del w:id="4795" w:author="Sayali Dev" w:date="2018-02-16T15:18:00Z"/>
        </w:rPr>
        <w:pPrChange w:id="4796" w:author="Sayali Dev" w:date="2018-02-16T15:18:00Z">
          <w:pPr>
            <w:pStyle w:val="Figure"/>
            <w:tabs>
              <w:tab w:val="clear" w:pos="1710"/>
              <w:tab w:val="num" w:pos="1800"/>
            </w:tabs>
            <w:ind w:left="1152" w:hanging="432"/>
          </w:pPr>
        </w:pPrChange>
      </w:pPr>
      <w:del w:id="4797" w:author="Sayali Dev" w:date="2018-02-16T15:18:00Z">
        <w:r w:rsidDel="00401240">
          <w:delText>Bulk Storage Assignment window</w:delText>
        </w:r>
      </w:del>
    </w:p>
    <w:p w14:paraId="176FACC8" w14:textId="374BA9B6" w:rsidR="00D31CB1" w:rsidDel="00401240" w:rsidRDefault="00D31CB1">
      <w:pPr>
        <w:pStyle w:val="Heading3"/>
        <w:rPr>
          <w:del w:id="4798" w:author="Sayali Dev" w:date="2018-02-16T15:18:00Z"/>
        </w:rPr>
        <w:pPrChange w:id="4799" w:author="Sayali Dev" w:date="2018-02-16T15:18:00Z">
          <w:pPr>
            <w:ind w:left="1440"/>
          </w:pPr>
        </w:pPrChange>
      </w:pPr>
    </w:p>
    <w:p w14:paraId="3244268F" w14:textId="6CBA7512" w:rsidR="00D31CB1" w:rsidDel="00401240" w:rsidRDefault="00D31CB1">
      <w:pPr>
        <w:pStyle w:val="Heading3"/>
        <w:rPr>
          <w:del w:id="4800" w:author="Sayali Dev" w:date="2018-02-16T15:18:00Z"/>
        </w:rPr>
        <w:pPrChange w:id="4801" w:author="Sayali Dev" w:date="2018-02-16T15:18:00Z">
          <w:pPr>
            <w:numPr>
              <w:numId w:val="141"/>
            </w:numPr>
            <w:ind w:left="720" w:hanging="360"/>
          </w:pPr>
        </w:pPrChange>
      </w:pPr>
      <w:del w:id="4802" w:author="Sayali Dev" w:date="2018-02-16T15:18:00Z">
        <w:r w:rsidDel="00401240">
          <w:delText xml:space="preserve">Enter appropriate information in each field. Following table lists each field and its description. </w:delText>
        </w:r>
      </w:del>
    </w:p>
    <w:p w14:paraId="7B8814BC" w14:textId="482A1818" w:rsidR="00D31CB1" w:rsidDel="00401240" w:rsidRDefault="00D31CB1">
      <w:pPr>
        <w:pStyle w:val="Heading3"/>
        <w:rPr>
          <w:del w:id="4803" w:author="Sayali Dev" w:date="2018-02-16T15:18:00Z"/>
        </w:rPr>
        <w:pPrChange w:id="4804" w:author="Sayali Dev" w:date="2018-02-16T15:18:00Z">
          <w:pPr>
            <w:pStyle w:val="BodyText"/>
            <w:ind w:left="720" w:right="540"/>
          </w:pPr>
        </w:pPrChange>
      </w:pPr>
    </w:p>
    <w:p w14:paraId="2E9079DE" w14:textId="6383BD70" w:rsidR="00D31CB1" w:rsidRPr="00E63C3C" w:rsidDel="00401240" w:rsidRDefault="00D31CB1">
      <w:pPr>
        <w:pStyle w:val="Heading3"/>
        <w:rPr>
          <w:del w:id="4805" w:author="Sayali Dev" w:date="2018-02-16T15:18:00Z"/>
        </w:rPr>
        <w:pPrChange w:id="4806" w:author="Sayali Dev" w:date="2018-02-16T15:18:00Z">
          <w:pPr>
            <w:pStyle w:val="Caption"/>
            <w:ind w:firstLine="720"/>
          </w:pPr>
        </w:pPrChange>
      </w:pPr>
      <w:del w:id="4807" w:author="Sayali Dev" w:date="2018-02-16T15:18:00Z">
        <w:r w:rsidDel="00401240">
          <w:delText xml:space="preserve">Table </w:delText>
        </w:r>
        <w:r w:rsidR="006C608D" w:rsidDel="00401240">
          <w:fldChar w:fldCharType="begin"/>
        </w:r>
        <w:r w:rsidR="006C608D" w:rsidDel="00401240">
          <w:delInstrText xml:space="preserve"> SEQ Figure \* ARABIC </w:delInstrText>
        </w:r>
        <w:r w:rsidR="006C608D" w:rsidDel="00401240">
          <w:fldChar w:fldCharType="separate"/>
        </w:r>
      </w:del>
      <w:del w:id="4808" w:author="Sayali Dev" w:date="2018-02-02T13:47:00Z">
        <w:r w:rsidDel="00EB76E3">
          <w:rPr>
            <w:noProof/>
          </w:rPr>
          <w:delText>48</w:delText>
        </w:r>
      </w:del>
      <w:del w:id="4809" w:author="Sayali Dev" w:date="2018-02-16T15:18:00Z">
        <w:r w:rsidR="006C608D" w:rsidDel="00401240">
          <w:rPr>
            <w:noProof/>
          </w:rPr>
          <w:fldChar w:fldCharType="end"/>
        </w:r>
        <w:r w:rsidDel="00401240">
          <w:delText>: Assigning storage location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D31CB1" w:rsidRPr="007A152E" w:rsidDel="00401240" w14:paraId="6CA69798" w14:textId="3CBDD3C0" w:rsidTr="007E1303">
        <w:trPr>
          <w:cantSplit/>
          <w:trHeight w:val="288"/>
          <w:tblHeader/>
          <w:del w:id="4810" w:author="Sayali Dev" w:date="2018-02-16T15:18:00Z"/>
        </w:trPr>
        <w:tc>
          <w:tcPr>
            <w:tcW w:w="1890" w:type="dxa"/>
            <w:shd w:val="clear" w:color="auto" w:fill="BFBFBF"/>
            <w:vAlign w:val="center"/>
          </w:tcPr>
          <w:p w14:paraId="77A00001" w14:textId="44DA9557" w:rsidR="00D31CB1" w:rsidRPr="007A152E" w:rsidDel="00401240" w:rsidRDefault="00D31CB1">
            <w:pPr>
              <w:pStyle w:val="Heading3"/>
              <w:rPr>
                <w:del w:id="4811" w:author="Sayali Dev" w:date="2018-02-16T15:18:00Z"/>
              </w:rPr>
              <w:pPrChange w:id="4812" w:author="Sayali Dev" w:date="2018-02-16T15:18:00Z">
                <w:pPr/>
              </w:pPrChange>
            </w:pPr>
            <w:del w:id="4813" w:author="Sayali Dev" w:date="2018-02-16T15:18:00Z">
              <w:r w:rsidDel="00401240">
                <w:rPr>
                  <w:b w:val="0"/>
                </w:rPr>
                <w:delText>Field</w:delText>
              </w:r>
            </w:del>
          </w:p>
        </w:tc>
        <w:tc>
          <w:tcPr>
            <w:tcW w:w="7920" w:type="dxa"/>
            <w:shd w:val="clear" w:color="auto" w:fill="BFBFBF"/>
            <w:vAlign w:val="center"/>
          </w:tcPr>
          <w:p w14:paraId="502D15B5" w14:textId="682A6050" w:rsidR="00D31CB1" w:rsidRPr="007A152E" w:rsidDel="00401240" w:rsidRDefault="00D31CB1">
            <w:pPr>
              <w:pStyle w:val="Heading3"/>
              <w:rPr>
                <w:del w:id="4814" w:author="Sayali Dev" w:date="2018-02-16T15:18:00Z"/>
              </w:rPr>
              <w:pPrChange w:id="4815" w:author="Sayali Dev" w:date="2018-02-16T15:18:00Z">
                <w:pPr/>
              </w:pPrChange>
            </w:pPr>
            <w:del w:id="4816" w:author="Sayali Dev" w:date="2018-02-16T15:18:00Z">
              <w:r w:rsidRPr="007A152E" w:rsidDel="00401240">
                <w:rPr>
                  <w:b w:val="0"/>
                </w:rPr>
                <w:delText>Description</w:delText>
              </w:r>
            </w:del>
          </w:p>
        </w:tc>
      </w:tr>
      <w:tr w:rsidR="00D31CB1" w:rsidDel="00401240" w14:paraId="68AF49A6" w14:textId="749FF93E" w:rsidTr="007E1303">
        <w:trPr>
          <w:cantSplit/>
          <w:trHeight w:val="288"/>
          <w:del w:id="4817" w:author="Sayali Dev" w:date="2018-02-16T15:18:00Z"/>
        </w:trPr>
        <w:tc>
          <w:tcPr>
            <w:tcW w:w="1890" w:type="dxa"/>
            <w:vAlign w:val="center"/>
          </w:tcPr>
          <w:p w14:paraId="4E129010" w14:textId="59713BCC" w:rsidR="00D31CB1" w:rsidDel="00401240" w:rsidRDefault="00D31CB1">
            <w:pPr>
              <w:pStyle w:val="Heading3"/>
              <w:rPr>
                <w:del w:id="4818" w:author="Sayali Dev" w:date="2018-02-16T15:18:00Z"/>
              </w:rPr>
              <w:pPrChange w:id="4819" w:author="Sayali Dev" w:date="2018-02-16T15:18:00Z">
                <w:pPr/>
              </w:pPrChange>
            </w:pPr>
            <w:del w:id="4820" w:author="Sayali Dev" w:date="2018-02-16T15:18:00Z">
              <w:r w:rsidDel="00401240">
                <w:rPr>
                  <w:b w:val="0"/>
                </w:rPr>
                <w:delText>Position Assignment Direction</w:delText>
              </w:r>
            </w:del>
          </w:p>
        </w:tc>
        <w:tc>
          <w:tcPr>
            <w:tcW w:w="7920" w:type="dxa"/>
            <w:vAlign w:val="center"/>
          </w:tcPr>
          <w:p w14:paraId="392D9ABE" w14:textId="680FF326" w:rsidR="00D31CB1" w:rsidDel="00401240" w:rsidRDefault="00D31CB1">
            <w:pPr>
              <w:pStyle w:val="Heading3"/>
              <w:rPr>
                <w:del w:id="4821" w:author="Sayali Dev" w:date="2018-02-16T15:18:00Z"/>
              </w:rPr>
              <w:pPrChange w:id="4822" w:author="Sayali Dev" w:date="2018-02-16T15:18:00Z">
                <w:pPr/>
              </w:pPrChange>
            </w:pPr>
            <w:del w:id="4823" w:author="Sayali Dev" w:date="2018-02-16T15:18:00Z">
              <w:r w:rsidDel="00401240">
                <w:delText xml:space="preserve">Click the appropriate direction for assigning a storage location to each of the biospecimens. </w:delText>
              </w:r>
            </w:del>
          </w:p>
          <w:p w14:paraId="25963834" w14:textId="451C8BD7" w:rsidR="00D31CB1" w:rsidDel="00401240" w:rsidRDefault="00D31CB1">
            <w:pPr>
              <w:pStyle w:val="Heading3"/>
              <w:rPr>
                <w:del w:id="4824" w:author="Sayali Dev" w:date="2018-02-16T15:18:00Z"/>
              </w:rPr>
              <w:pPrChange w:id="4825" w:author="Sayali Dev" w:date="2018-02-16T15:18:00Z">
                <w:pPr/>
              </w:pPrChange>
            </w:pPr>
            <w:del w:id="4826" w:author="Sayali Dev" w:date="2018-02-16T15:18:00Z">
              <w:r w:rsidRPr="00D52B0B" w:rsidDel="00401240">
                <w:rPr>
                  <w:b w:val="0"/>
                </w:rPr>
                <w:delText>Note:</w:delText>
              </w:r>
              <w:r w:rsidRPr="00D52B0B" w:rsidDel="00401240">
                <w:delText xml:space="preserve"> </w:delText>
              </w:r>
            </w:del>
          </w:p>
          <w:p w14:paraId="0EF6D9D1" w14:textId="4294C0E2" w:rsidR="00D31CB1" w:rsidDel="00401240" w:rsidRDefault="00D31CB1">
            <w:pPr>
              <w:pStyle w:val="Heading3"/>
              <w:rPr>
                <w:del w:id="4827" w:author="Sayali Dev" w:date="2018-02-16T15:18:00Z"/>
              </w:rPr>
              <w:pPrChange w:id="4828" w:author="Sayali Dev" w:date="2018-02-16T15:18:00Z">
                <w:pPr>
                  <w:numPr>
                    <w:numId w:val="106"/>
                  </w:numPr>
                  <w:ind w:left="720" w:hanging="360"/>
                </w:pPr>
              </w:pPrChange>
            </w:pPr>
            <w:del w:id="4829" w:author="Sayali Dev" w:date="2018-02-16T15:18:00Z">
              <w:r w:rsidDel="00401240">
                <w:delText>The a</w:delText>
              </w:r>
              <w:r w:rsidRPr="00D52B0B" w:rsidDel="00401240">
                <w:delText xml:space="preserve">rrow icon </w:delText>
              </w:r>
              <w:r w:rsidDel="00401240">
                <w:delText xml:space="preserve">that goes </w:delText>
              </w:r>
              <w:r w:rsidRPr="00D52B0B" w:rsidDel="00401240">
                <w:delText xml:space="preserve">right and left </w:delText>
              </w:r>
              <w:r w:rsidDel="00401240">
                <w:delText>depicts assignment of biospecimens to available cells</w:delText>
              </w:r>
              <w:r w:rsidRPr="00D52B0B" w:rsidDel="00401240">
                <w:delText xml:space="preserve"> </w:delText>
              </w:r>
              <w:r w:rsidDel="00401240">
                <w:delText xml:space="preserve">on the storage map </w:delText>
              </w:r>
              <w:r w:rsidRPr="00D52B0B" w:rsidDel="00401240">
                <w:delText>in horizontal rows</w:delText>
              </w:r>
              <w:r w:rsidDel="00401240">
                <w:delText xml:space="preserve">. </w:delText>
              </w:r>
            </w:del>
          </w:p>
          <w:p w14:paraId="2F0EDFDF" w14:textId="562F6E1C" w:rsidR="00D31CB1" w:rsidDel="00401240" w:rsidRDefault="00D31CB1">
            <w:pPr>
              <w:pStyle w:val="Heading3"/>
              <w:rPr>
                <w:del w:id="4830" w:author="Sayali Dev" w:date="2018-02-16T15:18:00Z"/>
              </w:rPr>
              <w:pPrChange w:id="4831" w:author="Sayali Dev" w:date="2018-02-16T15:18:00Z">
                <w:pPr>
                  <w:numPr>
                    <w:numId w:val="106"/>
                  </w:numPr>
                  <w:ind w:left="720" w:hanging="360"/>
                </w:pPr>
              </w:pPrChange>
            </w:pPr>
            <w:del w:id="4832" w:author="Sayali Dev" w:date="2018-02-16T15:18:00Z">
              <w:r w:rsidDel="00401240">
                <w:delText xml:space="preserve">The </w:delText>
              </w:r>
              <w:r w:rsidRPr="00D52B0B" w:rsidDel="00401240">
                <w:delText xml:space="preserve">arrow icon </w:delText>
              </w:r>
              <w:r w:rsidDel="00401240">
                <w:delText>that goes up and down depicts assignment of biospecimens to available cells</w:delText>
              </w:r>
              <w:r w:rsidRPr="00D52B0B" w:rsidDel="00401240">
                <w:delText xml:space="preserve"> </w:delText>
              </w:r>
              <w:r w:rsidDel="00401240">
                <w:delText xml:space="preserve">on the storage map </w:delText>
              </w:r>
              <w:r w:rsidRPr="00D52B0B" w:rsidDel="00401240">
                <w:delText xml:space="preserve">in vertical columns. </w:delText>
              </w:r>
            </w:del>
          </w:p>
        </w:tc>
      </w:tr>
      <w:tr w:rsidR="00D31CB1" w:rsidDel="00401240" w14:paraId="6586303D" w14:textId="547C4698" w:rsidTr="007E1303">
        <w:trPr>
          <w:cantSplit/>
          <w:trHeight w:val="288"/>
          <w:del w:id="4833" w:author="Sayali Dev" w:date="2018-02-16T15:18:00Z"/>
        </w:trPr>
        <w:tc>
          <w:tcPr>
            <w:tcW w:w="1890" w:type="dxa"/>
            <w:vAlign w:val="center"/>
          </w:tcPr>
          <w:p w14:paraId="27A944C4" w14:textId="3829ADE5" w:rsidR="00D31CB1" w:rsidDel="00401240" w:rsidRDefault="00D31CB1">
            <w:pPr>
              <w:pStyle w:val="Heading3"/>
              <w:rPr>
                <w:del w:id="4834" w:author="Sayali Dev" w:date="2018-02-16T15:18:00Z"/>
              </w:rPr>
              <w:pPrChange w:id="4835" w:author="Sayali Dev" w:date="2018-02-16T15:18:00Z">
                <w:pPr/>
              </w:pPrChange>
            </w:pPr>
            <w:del w:id="4836" w:author="Sayali Dev" w:date="2018-02-16T15:18:00Z">
              <w:r w:rsidDel="00401240">
                <w:rPr>
                  <w:b w:val="0"/>
                </w:rPr>
                <w:delText>Check-In Type</w:delText>
              </w:r>
            </w:del>
          </w:p>
        </w:tc>
        <w:tc>
          <w:tcPr>
            <w:tcW w:w="7920" w:type="dxa"/>
            <w:vAlign w:val="center"/>
          </w:tcPr>
          <w:p w14:paraId="23BFD66A" w14:textId="286923DE" w:rsidR="00D31CB1" w:rsidDel="00401240" w:rsidRDefault="00D31CB1">
            <w:pPr>
              <w:pStyle w:val="Heading3"/>
              <w:rPr>
                <w:del w:id="4837" w:author="Sayali Dev" w:date="2018-02-16T15:18:00Z"/>
              </w:rPr>
              <w:pPrChange w:id="4838" w:author="Sayali Dev" w:date="2018-02-16T15:18:00Z">
                <w:pPr>
                  <w:pStyle w:val="BodyText"/>
                  <w:ind w:right="720"/>
                </w:pPr>
              </w:pPrChange>
            </w:pPr>
            <w:del w:id="4839" w:author="Sayali Dev" w:date="2018-02-16T15:18:00Z">
              <w:r w:rsidDel="00401240">
                <w:delText>Click</w:delText>
              </w:r>
              <w:r w:rsidDel="00401240">
                <w:rPr>
                  <w:lang w:val="en-US"/>
                </w:rPr>
                <w:delText xml:space="preserve"> the appropriate means of assigning the storage location:</w:delText>
              </w:r>
            </w:del>
          </w:p>
          <w:p w14:paraId="119177BA" w14:textId="0ED54877" w:rsidR="00D31CB1" w:rsidDel="00401240" w:rsidRDefault="00D31CB1">
            <w:pPr>
              <w:pStyle w:val="Heading3"/>
              <w:rPr>
                <w:del w:id="4840" w:author="Sayali Dev" w:date="2018-02-16T15:18:00Z"/>
              </w:rPr>
              <w:pPrChange w:id="4841" w:author="Sayali Dev" w:date="2018-02-16T15:18:00Z">
                <w:pPr>
                  <w:pStyle w:val="BodyText"/>
                  <w:ind w:right="720"/>
                </w:pPr>
              </w:pPrChange>
            </w:pPr>
            <w:del w:id="4842" w:author="Sayali Dev" w:date="2018-02-16T15:18:00Z">
              <w:r w:rsidRPr="004C1282" w:rsidDel="00401240">
                <w:rPr>
                  <w:b w:val="0"/>
                </w:rPr>
                <w:delText>Automatic</w:delText>
              </w:r>
              <w:r w:rsidDel="00401240">
                <w:rPr>
                  <w:b w:val="0"/>
                </w:rPr>
                <w:delText xml:space="preserve">: </w:delText>
              </w:r>
              <w:r w:rsidDel="00401240">
                <w:delText>The application</w:delText>
              </w:r>
              <w:r w:rsidRPr="00161B4C" w:rsidDel="00401240">
                <w:delText xml:space="preserve"> </w:delText>
              </w:r>
              <w:r w:rsidRPr="00D52B0B" w:rsidDel="00401240">
                <w:delText>automatically ass</w:delText>
              </w:r>
              <w:r w:rsidRPr="00161B4C" w:rsidDel="00401240">
                <w:delText>ign</w:delText>
              </w:r>
              <w:r w:rsidDel="00401240">
                <w:delText>s</w:delText>
              </w:r>
              <w:r w:rsidRPr="00161B4C" w:rsidDel="00401240">
                <w:delText xml:space="preserve"> the </w:delText>
              </w:r>
              <w:r w:rsidDel="00401240">
                <w:delText>biospecimen</w:delText>
              </w:r>
              <w:r w:rsidRPr="00D52B0B" w:rsidDel="00401240">
                <w:delText xml:space="preserve">s </w:delText>
              </w:r>
              <w:r w:rsidDel="00401240">
                <w:delText xml:space="preserve">that you select </w:delText>
              </w:r>
              <w:r w:rsidRPr="00D52B0B" w:rsidDel="00401240">
                <w:delText>to</w:delText>
              </w:r>
              <w:r w:rsidDel="00401240">
                <w:rPr>
                  <w:lang w:val="en-US"/>
                </w:rPr>
                <w:delText xml:space="preserve"> available locations in the </w:delText>
              </w:r>
              <w:r w:rsidRPr="00D52B0B" w:rsidDel="00401240">
                <w:delText xml:space="preserve">storage </w:delText>
              </w:r>
              <w:r w:rsidDel="00401240">
                <w:rPr>
                  <w:lang w:val="en-US"/>
                </w:rPr>
                <w:delText>device</w:delText>
              </w:r>
              <w:r w:rsidRPr="00D52B0B" w:rsidDel="00401240">
                <w:delText xml:space="preserve"> starting with the first available </w:delText>
              </w:r>
              <w:r w:rsidDel="00401240">
                <w:rPr>
                  <w:lang w:val="en-US"/>
                </w:rPr>
                <w:delText>location</w:delText>
              </w:r>
              <w:r w:rsidRPr="00D52B0B" w:rsidDel="00401240">
                <w:delText xml:space="preserve">.  </w:delText>
              </w:r>
            </w:del>
          </w:p>
          <w:p w14:paraId="14AADE89" w14:textId="530B4952" w:rsidR="00D31CB1" w:rsidRPr="00D52B0B" w:rsidDel="00401240" w:rsidRDefault="00D31CB1">
            <w:pPr>
              <w:pStyle w:val="Heading3"/>
              <w:rPr>
                <w:del w:id="4843" w:author="Sayali Dev" w:date="2018-02-16T15:18:00Z"/>
              </w:rPr>
              <w:pPrChange w:id="4844" w:author="Sayali Dev" w:date="2018-02-16T15:18:00Z">
                <w:pPr>
                  <w:pStyle w:val="BodyText"/>
                  <w:ind w:right="720"/>
                </w:pPr>
              </w:pPrChange>
            </w:pPr>
            <w:del w:id="4845" w:author="Sayali Dev" w:date="2018-02-16T15:18:00Z">
              <w:r w:rsidRPr="004C1282" w:rsidDel="00401240">
                <w:rPr>
                  <w:b w:val="0"/>
                </w:rPr>
                <w:delText>Semi-Automatic</w:delText>
              </w:r>
              <w:r w:rsidDel="00401240">
                <w:rPr>
                  <w:b w:val="0"/>
                </w:rPr>
                <w:delText>:</w:delText>
              </w:r>
              <w:r w:rsidRPr="00D52B0B" w:rsidDel="00401240">
                <w:delText xml:space="preserve"> </w:delText>
              </w:r>
              <w:r w:rsidDel="00401240">
                <w:delText>You can select</w:delText>
              </w:r>
              <w:r w:rsidRPr="00D52B0B" w:rsidDel="00401240">
                <w:delText xml:space="preserve"> the initial </w:delText>
              </w:r>
              <w:r w:rsidDel="00401240">
                <w:rPr>
                  <w:lang w:val="en-US"/>
                </w:rPr>
                <w:delText>location</w:delText>
              </w:r>
              <w:r w:rsidRPr="00D52B0B" w:rsidDel="00401240">
                <w:delText xml:space="preserve"> and assign </w:delText>
              </w:r>
              <w:r w:rsidDel="00401240">
                <w:delText xml:space="preserve">it to </w:delText>
              </w:r>
              <w:r w:rsidDel="00401240">
                <w:rPr>
                  <w:lang w:val="en-US"/>
                </w:rPr>
                <w:delText xml:space="preserve">a </w:delText>
              </w:r>
              <w:r w:rsidDel="00401240">
                <w:delText>biospecimen. The application then assigns each biospecimen</w:delText>
              </w:r>
              <w:r w:rsidDel="00401240">
                <w:rPr>
                  <w:lang w:val="en-US"/>
                </w:rPr>
                <w:delText xml:space="preserve"> to the next available location</w:delText>
              </w:r>
              <w:r w:rsidRPr="00D52B0B" w:rsidDel="00401240">
                <w:delText>.</w:delText>
              </w:r>
            </w:del>
          </w:p>
          <w:p w14:paraId="7A27D794" w14:textId="5508FA6F" w:rsidR="00D31CB1" w:rsidDel="00401240" w:rsidRDefault="00D31CB1">
            <w:pPr>
              <w:pStyle w:val="Heading3"/>
              <w:rPr>
                <w:del w:id="4846" w:author="Sayali Dev" w:date="2018-02-16T15:18:00Z"/>
              </w:rPr>
              <w:pPrChange w:id="4847" w:author="Sayali Dev" w:date="2018-02-16T15:18:00Z">
                <w:pPr/>
              </w:pPrChange>
            </w:pPr>
            <w:del w:id="4848" w:author="Sayali Dev" w:date="2018-02-16T15:18:00Z">
              <w:r w:rsidRPr="004C1282" w:rsidDel="00401240">
                <w:rPr>
                  <w:b w:val="0"/>
                </w:rPr>
                <w:delText>Manual:</w:delText>
              </w:r>
              <w:r w:rsidDel="00401240">
                <w:delText xml:space="preserve"> You can </w:delText>
              </w:r>
              <w:r w:rsidRPr="00D52B0B" w:rsidDel="00401240">
                <w:delText xml:space="preserve">assign each </w:delText>
              </w:r>
              <w:r w:rsidDel="00401240">
                <w:delText>biospecimen</w:delText>
              </w:r>
              <w:r w:rsidRPr="00D52B0B" w:rsidDel="00401240">
                <w:delText xml:space="preserve"> </w:delText>
              </w:r>
              <w:r w:rsidDel="00401240">
                <w:delText>to a location</w:delText>
              </w:r>
              <w:r w:rsidRPr="00D52B0B" w:rsidDel="00401240">
                <w:delText xml:space="preserve"> </w:delText>
              </w:r>
              <w:r w:rsidDel="00401240">
                <w:delText xml:space="preserve">by selecting a cell on the storage map </w:delText>
              </w:r>
              <w:r w:rsidRPr="00D52B0B" w:rsidDel="00401240">
                <w:delText>each time.</w:delText>
              </w:r>
            </w:del>
          </w:p>
        </w:tc>
      </w:tr>
    </w:tbl>
    <w:p w14:paraId="67F58E84" w14:textId="3EAD1FFE" w:rsidR="00D31CB1" w:rsidDel="00401240" w:rsidRDefault="00D31CB1">
      <w:pPr>
        <w:pStyle w:val="Heading3"/>
        <w:rPr>
          <w:del w:id="4849" w:author="Sayali Dev" w:date="2018-02-16T15:18:00Z"/>
        </w:rPr>
        <w:pPrChange w:id="4850" w:author="Sayali Dev" w:date="2018-02-16T15:18:00Z">
          <w:pPr>
            <w:ind w:left="1080" w:right="360"/>
          </w:pPr>
        </w:pPrChange>
      </w:pPr>
    </w:p>
    <w:p w14:paraId="52694F8B" w14:textId="12B126E6" w:rsidR="00D31CB1" w:rsidDel="00401240" w:rsidRDefault="00D31CB1">
      <w:pPr>
        <w:pStyle w:val="Heading3"/>
        <w:rPr>
          <w:del w:id="4851" w:author="Sayali Dev" w:date="2018-02-16T15:18:00Z"/>
        </w:rPr>
        <w:pPrChange w:id="4852" w:author="Sayali Dev" w:date="2018-02-16T15:18:00Z">
          <w:pPr>
            <w:numPr>
              <w:numId w:val="141"/>
            </w:numPr>
            <w:ind w:left="720" w:hanging="360"/>
          </w:pPr>
        </w:pPrChange>
      </w:pPr>
      <w:del w:id="4853" w:author="Sayali Dev" w:date="2018-02-16T15:18:00Z">
        <w:r w:rsidDel="00401240">
          <w:delText>To select the storage division where you want the biospecimens stored:</w:delText>
        </w:r>
      </w:del>
    </w:p>
    <w:p w14:paraId="2D1D6F6C" w14:textId="6CD2A309" w:rsidR="00D31CB1" w:rsidDel="00401240" w:rsidRDefault="00D31CB1">
      <w:pPr>
        <w:pStyle w:val="Heading3"/>
        <w:rPr>
          <w:del w:id="4854" w:author="Sayali Dev" w:date="2018-02-16T15:18:00Z"/>
        </w:rPr>
        <w:pPrChange w:id="4855" w:author="Sayali Dev" w:date="2018-02-16T15:18:00Z">
          <w:pPr>
            <w:numPr>
              <w:numId w:val="204"/>
            </w:numPr>
            <w:ind w:left="1440" w:hanging="360"/>
          </w:pPr>
        </w:pPrChange>
      </w:pPr>
      <w:del w:id="4856" w:author="Sayali Dev" w:date="2018-02-16T15:18:00Z">
        <w:r w:rsidDel="00401240">
          <w:delText xml:space="preserve">Click </w:delText>
        </w:r>
        <w:r w:rsidRPr="004D5657" w:rsidDel="00401240">
          <w:rPr>
            <w:b w:val="0"/>
          </w:rPr>
          <w:delText>Expand All</w:delText>
        </w:r>
        <w:r w:rsidDel="00401240">
          <w:delText xml:space="preserve"> to </w:delText>
        </w:r>
        <w:r w:rsidRPr="00D52B0B" w:rsidDel="00401240">
          <w:delText xml:space="preserve">expand the </w:delText>
        </w:r>
        <w:r w:rsidRPr="009E3403" w:rsidDel="00401240">
          <w:delText>Storage Devices</w:delText>
        </w:r>
        <w:r w:rsidDel="00401240">
          <w:delText xml:space="preserve"> taxonomy to show all storage devices. </w:delText>
        </w:r>
      </w:del>
    </w:p>
    <w:p w14:paraId="5D485999" w14:textId="67C58455" w:rsidR="00D31CB1" w:rsidDel="00401240" w:rsidRDefault="00D31CB1">
      <w:pPr>
        <w:pStyle w:val="Heading3"/>
        <w:rPr>
          <w:del w:id="4857" w:author="Sayali Dev" w:date="2018-02-16T15:18:00Z"/>
        </w:rPr>
        <w:pPrChange w:id="4858" w:author="Sayali Dev" w:date="2018-02-16T15:18:00Z">
          <w:pPr>
            <w:ind w:left="720"/>
          </w:pPr>
        </w:pPrChange>
      </w:pPr>
    </w:p>
    <w:p w14:paraId="3BA23AD8" w14:textId="4D9E3F01" w:rsidR="00D31CB1" w:rsidDel="00401240" w:rsidRDefault="00D31CB1">
      <w:pPr>
        <w:pStyle w:val="Heading3"/>
        <w:rPr>
          <w:del w:id="4859" w:author="Sayali Dev" w:date="2018-02-16T15:18:00Z"/>
        </w:rPr>
        <w:pPrChange w:id="4860" w:author="Sayali Dev" w:date="2018-02-16T15:18:00Z">
          <w:pPr>
            <w:numPr>
              <w:numId w:val="204"/>
            </w:numPr>
            <w:ind w:left="1440" w:hanging="360"/>
          </w:pPr>
        </w:pPrChange>
      </w:pPr>
      <w:del w:id="4861" w:author="Sayali Dev" w:date="2018-02-16T15:18:00Z">
        <w:r w:rsidDel="00401240">
          <w:delText>Click the appropriate storage device name (blue folder) to display all storage divisions within that device</w:delText>
        </w:r>
        <w:r w:rsidRPr="00D52B0B" w:rsidDel="00401240">
          <w:delText xml:space="preserve">. </w:delText>
        </w:r>
      </w:del>
    </w:p>
    <w:p w14:paraId="59B83866" w14:textId="4AE3F6E8" w:rsidR="00D31CB1" w:rsidDel="00401240" w:rsidRDefault="00D31CB1">
      <w:pPr>
        <w:pStyle w:val="Heading3"/>
        <w:rPr>
          <w:del w:id="4862" w:author="Sayali Dev" w:date="2018-02-16T15:18:00Z"/>
        </w:rPr>
        <w:pPrChange w:id="4863" w:author="Sayali Dev" w:date="2018-02-16T15:18:00Z">
          <w:pPr>
            <w:pStyle w:val="ListParagraph"/>
          </w:pPr>
        </w:pPrChange>
      </w:pPr>
    </w:p>
    <w:p w14:paraId="0B588949" w14:textId="4F64F76D" w:rsidR="00D31CB1" w:rsidRPr="00C00EBA" w:rsidDel="00401240" w:rsidRDefault="00D31CB1">
      <w:pPr>
        <w:pStyle w:val="Heading3"/>
        <w:rPr>
          <w:del w:id="4864" w:author="Sayali Dev" w:date="2018-02-16T15:18:00Z"/>
        </w:rPr>
        <w:pPrChange w:id="4865" w:author="Sayali Dev" w:date="2018-02-16T15:18:00Z">
          <w:pPr>
            <w:numPr>
              <w:numId w:val="204"/>
            </w:numPr>
            <w:ind w:left="1440" w:hanging="360"/>
          </w:pPr>
        </w:pPrChange>
      </w:pPr>
      <w:del w:id="4866" w:author="Sayali Dev" w:date="2018-02-16T15:18:00Z">
        <w:r w:rsidDel="00401240">
          <w:delText>Click</w:delText>
        </w:r>
        <w:r w:rsidRPr="00D52B0B" w:rsidDel="00401240">
          <w:delText xml:space="preserve"> the </w:delText>
        </w:r>
        <w:r w:rsidDel="00401240">
          <w:delText>division</w:delText>
        </w:r>
        <w:r w:rsidRPr="00D52B0B" w:rsidDel="00401240">
          <w:delText xml:space="preserve"> where </w:delText>
        </w:r>
        <w:r w:rsidDel="00401240">
          <w:delText xml:space="preserve">you want to store </w:delText>
        </w:r>
        <w:r w:rsidRPr="00D52B0B" w:rsidDel="00401240">
          <w:delText xml:space="preserve">the </w:delText>
        </w:r>
        <w:r w:rsidDel="00401240">
          <w:delText>biospecimens</w:delText>
        </w:r>
        <w:r w:rsidRPr="00D52B0B" w:rsidDel="00401240">
          <w:delText xml:space="preserve">. </w:delText>
        </w:r>
        <w:r w:rsidDel="00401240">
          <w:delText xml:space="preserve">For example, </w:delText>
        </w:r>
        <w:r w:rsidRPr="00D52B0B" w:rsidDel="00401240">
          <w:delText xml:space="preserve">Freezer X, Shelf 1, </w:delText>
        </w:r>
        <w:r w:rsidDel="00401240">
          <w:delText>Box 3.</w:delText>
        </w:r>
        <w:r w:rsidDel="00401240">
          <w:br/>
          <w:delText>The storage map of the cell positions within this division appears on the right.</w:delText>
        </w:r>
      </w:del>
    </w:p>
    <w:p w14:paraId="5E975C08" w14:textId="6F74FC58" w:rsidR="00D31CB1" w:rsidDel="00401240" w:rsidRDefault="00D31CB1">
      <w:pPr>
        <w:pStyle w:val="Heading3"/>
        <w:rPr>
          <w:del w:id="4867" w:author="Sayali Dev" w:date="2018-02-16T15:18:00Z"/>
          <w:lang w:val="en-US"/>
        </w:rPr>
        <w:pPrChange w:id="4868" w:author="Sayali Dev" w:date="2018-02-16T15:18:00Z">
          <w:pPr>
            <w:pStyle w:val="BodyText"/>
            <w:ind w:left="360" w:right="720"/>
          </w:pPr>
        </w:pPrChange>
      </w:pPr>
    </w:p>
    <w:p w14:paraId="6FB286AE" w14:textId="226A6898" w:rsidR="00D31CB1" w:rsidDel="00401240" w:rsidRDefault="00D31CB1">
      <w:pPr>
        <w:pStyle w:val="Heading3"/>
        <w:rPr>
          <w:del w:id="4869" w:author="Sayali Dev" w:date="2018-02-16T15:18:00Z"/>
        </w:rPr>
        <w:pPrChange w:id="4870" w:author="Sayali Dev" w:date="2018-02-16T15:18:00Z">
          <w:pPr>
            <w:pStyle w:val="BodyText"/>
            <w:numPr>
              <w:numId w:val="141"/>
            </w:numPr>
            <w:ind w:left="720" w:right="720" w:hanging="360"/>
          </w:pPr>
        </w:pPrChange>
      </w:pPr>
      <w:del w:id="4871" w:author="Sayali Dev" w:date="2018-02-16T15:18:00Z">
        <w:r w:rsidRPr="00D52B0B" w:rsidDel="00401240">
          <w:delText>If</w:delText>
        </w:r>
        <w:r w:rsidDel="00401240">
          <w:delText xml:space="preserve"> you select</w:delText>
        </w:r>
        <w:r w:rsidDel="00401240">
          <w:rPr>
            <w:lang w:val="en-US"/>
          </w:rPr>
          <w:delText xml:space="preserve">ed </w:delText>
        </w:r>
        <w:r w:rsidRPr="009E3403" w:rsidDel="00401240">
          <w:rPr>
            <w:b w:val="0"/>
          </w:rPr>
          <w:delText xml:space="preserve">Automatic </w:delText>
        </w:r>
        <w:r w:rsidRPr="00D52B0B" w:rsidDel="00401240">
          <w:delText xml:space="preserve">as </w:delText>
        </w:r>
        <w:r w:rsidRPr="009E3403" w:rsidDel="00401240">
          <w:rPr>
            <w:b w:val="0"/>
          </w:rPr>
          <w:delText>Check-In Type</w:delText>
        </w:r>
        <w:r w:rsidRPr="00A84BC0" w:rsidDel="00401240">
          <w:delText>,</w:delText>
        </w:r>
        <w:r w:rsidDel="00401240">
          <w:rPr>
            <w:lang w:val="en-US"/>
          </w:rPr>
          <w:delText xml:space="preserve"> c</w:delText>
        </w:r>
        <w:r w:rsidRPr="00A84BC0" w:rsidDel="00401240">
          <w:delText>lick</w:delText>
        </w:r>
        <w:r w:rsidRPr="00D52B0B" w:rsidDel="00401240">
          <w:delText xml:space="preserve"> </w:delText>
        </w:r>
        <w:r w:rsidRPr="009E3403" w:rsidDel="00401240">
          <w:rPr>
            <w:b w:val="0"/>
          </w:rPr>
          <w:delText>ASSIGN</w:delText>
        </w:r>
        <w:r w:rsidRPr="009B1346" w:rsidDel="00401240">
          <w:delText>.</w:delText>
        </w:r>
        <w:r w:rsidDel="00401240">
          <w:delText xml:space="preserve"> </w:delText>
        </w:r>
      </w:del>
    </w:p>
    <w:p w14:paraId="2EE5B101" w14:textId="5BE0E55A" w:rsidR="00D31CB1" w:rsidDel="00401240" w:rsidRDefault="00D31CB1">
      <w:pPr>
        <w:pStyle w:val="Heading3"/>
        <w:rPr>
          <w:del w:id="4872" w:author="Sayali Dev" w:date="2018-02-16T15:18:00Z"/>
        </w:rPr>
        <w:pPrChange w:id="4873" w:author="Sayali Dev" w:date="2018-02-16T15:18:00Z">
          <w:pPr>
            <w:pStyle w:val="BodyText"/>
            <w:ind w:left="720" w:right="720"/>
          </w:pPr>
        </w:pPrChange>
      </w:pPr>
      <w:del w:id="4874" w:author="Sayali Dev" w:date="2018-02-16T15:18:00Z">
        <w:r w:rsidRPr="00D52B0B" w:rsidDel="00401240">
          <w:delText xml:space="preserve">The </w:delText>
        </w:r>
        <w:r w:rsidDel="00401240">
          <w:rPr>
            <w:lang w:val="en-US"/>
          </w:rPr>
          <w:delText xml:space="preserve">application </w:delText>
        </w:r>
        <w:r w:rsidDel="00401240">
          <w:delText xml:space="preserve">performs the following actions: </w:delText>
        </w:r>
      </w:del>
    </w:p>
    <w:p w14:paraId="3CC44D81" w14:textId="76C60D73" w:rsidR="00D31CB1" w:rsidDel="00401240" w:rsidRDefault="00D31CB1">
      <w:pPr>
        <w:pStyle w:val="Heading3"/>
        <w:rPr>
          <w:del w:id="4875" w:author="Sayali Dev" w:date="2018-02-16T15:18:00Z"/>
        </w:rPr>
        <w:pPrChange w:id="4876" w:author="Sayali Dev" w:date="2018-02-16T15:18:00Z">
          <w:pPr>
            <w:pStyle w:val="BodyText"/>
            <w:numPr>
              <w:numId w:val="94"/>
            </w:numPr>
            <w:ind w:left="1440" w:right="720" w:hanging="360"/>
          </w:pPr>
        </w:pPrChange>
      </w:pPr>
      <w:del w:id="4877" w:author="Sayali Dev" w:date="2018-02-16T15:18:00Z">
        <w:r w:rsidDel="00401240">
          <w:delText>A</w:delText>
        </w:r>
        <w:r w:rsidRPr="00D52B0B" w:rsidDel="00401240">
          <w:delText xml:space="preserve">ssigns each </w:delText>
        </w:r>
        <w:r w:rsidDel="00401240">
          <w:delText xml:space="preserve">biospecimen to the next available location within the </w:delText>
        </w:r>
        <w:r w:rsidDel="00401240">
          <w:rPr>
            <w:lang w:val="en-US"/>
          </w:rPr>
          <w:delText xml:space="preserve">selected </w:delText>
        </w:r>
        <w:r w:rsidDel="00401240">
          <w:delText>device.</w:delText>
        </w:r>
      </w:del>
    </w:p>
    <w:p w14:paraId="51DE150B" w14:textId="58503CB0" w:rsidR="00D31CB1" w:rsidDel="00401240" w:rsidRDefault="00D31CB1">
      <w:pPr>
        <w:pStyle w:val="Heading3"/>
        <w:rPr>
          <w:del w:id="4878" w:author="Sayali Dev" w:date="2018-02-16T15:18:00Z"/>
        </w:rPr>
        <w:pPrChange w:id="4879" w:author="Sayali Dev" w:date="2018-02-16T15:18:00Z">
          <w:pPr>
            <w:pStyle w:val="BodyText"/>
            <w:numPr>
              <w:numId w:val="94"/>
            </w:numPr>
            <w:ind w:left="1440" w:right="720" w:hanging="360"/>
          </w:pPr>
        </w:pPrChange>
      </w:pPr>
      <w:del w:id="4880" w:author="Sayali Dev" w:date="2018-02-16T15:18:00Z">
        <w:r w:rsidDel="00401240">
          <w:delText>U</w:delText>
        </w:r>
        <w:r w:rsidRPr="00D52B0B" w:rsidDel="00401240">
          <w:delText xml:space="preserve">pdates the </w:delText>
        </w:r>
        <w:r w:rsidDel="00401240">
          <w:delText>s</w:delText>
        </w:r>
        <w:r w:rsidRPr="00A84BC0" w:rsidDel="00401240">
          <w:delText xml:space="preserve">torage </w:delText>
        </w:r>
        <w:r w:rsidDel="00401240">
          <w:delText>m</w:delText>
        </w:r>
        <w:r w:rsidRPr="00A84BC0" w:rsidDel="00401240">
          <w:delText>ap</w:delText>
        </w:r>
        <w:r w:rsidRPr="00D52B0B" w:rsidDel="00401240">
          <w:delText xml:space="preserve"> with the new assignments</w:delText>
        </w:r>
        <w:r w:rsidDel="00401240">
          <w:rPr>
            <w:lang w:val="en-US"/>
          </w:rPr>
          <w:delText>.</w:delText>
        </w:r>
      </w:del>
    </w:p>
    <w:p w14:paraId="4FDA3644" w14:textId="4B2DB116" w:rsidR="00D31CB1" w:rsidRPr="004D233A" w:rsidDel="00401240" w:rsidRDefault="00D31CB1">
      <w:pPr>
        <w:pStyle w:val="Heading3"/>
        <w:rPr>
          <w:del w:id="4881" w:author="Sayali Dev" w:date="2018-02-16T15:18:00Z"/>
        </w:rPr>
        <w:pPrChange w:id="4882" w:author="Sayali Dev" w:date="2018-02-16T15:18:00Z">
          <w:pPr>
            <w:pStyle w:val="BodyText"/>
            <w:numPr>
              <w:numId w:val="94"/>
            </w:numPr>
            <w:ind w:left="1440" w:right="720" w:hanging="360"/>
          </w:pPr>
        </w:pPrChange>
      </w:pPr>
      <w:del w:id="4883" w:author="Sayali Dev" w:date="2018-02-16T15:18:00Z">
        <w:r w:rsidDel="00401240">
          <w:delText>D</w:delText>
        </w:r>
        <w:r w:rsidRPr="00D52B0B" w:rsidDel="00401240">
          <w:delText xml:space="preserve">isplays </w:delText>
        </w:r>
        <w:r w:rsidDel="00401240">
          <w:rPr>
            <w:lang w:val="en-US"/>
          </w:rPr>
          <w:delText xml:space="preserve">the </w:delText>
        </w:r>
        <w:r w:rsidRPr="00A84BC0" w:rsidDel="00401240">
          <w:delText>position</w:delText>
        </w:r>
        <w:r w:rsidRPr="00D52B0B" w:rsidDel="00401240">
          <w:delText xml:space="preserve"> </w:delText>
        </w:r>
        <w:r w:rsidDel="00401240">
          <w:rPr>
            <w:lang w:val="en-US"/>
          </w:rPr>
          <w:delText xml:space="preserve">assignments </w:delText>
        </w:r>
        <w:r w:rsidRPr="00D52B0B" w:rsidDel="00401240">
          <w:delText xml:space="preserve">in the </w:delText>
        </w:r>
        <w:r w:rsidRPr="00A84BC0" w:rsidDel="00401240">
          <w:rPr>
            <w:b w:val="0"/>
          </w:rPr>
          <w:delText>Assigned</w:delText>
        </w:r>
        <w:r w:rsidDel="00401240">
          <w:delText xml:space="preserve"> field at the bottom</w:delText>
        </w:r>
        <w:r w:rsidDel="00401240">
          <w:rPr>
            <w:lang w:val="en-US"/>
          </w:rPr>
          <w:delText>.</w:delText>
        </w:r>
        <w:r w:rsidDel="00401240">
          <w:rPr>
            <w:lang w:val="en-US"/>
          </w:rPr>
          <w:br/>
        </w:r>
      </w:del>
    </w:p>
    <w:p w14:paraId="01609E6E" w14:textId="586D23D7" w:rsidR="00D31CB1" w:rsidRPr="004D5657" w:rsidDel="00401240" w:rsidRDefault="00D31CB1">
      <w:pPr>
        <w:pStyle w:val="Heading3"/>
        <w:rPr>
          <w:del w:id="4884" w:author="Sayali Dev" w:date="2018-02-16T15:18:00Z"/>
        </w:rPr>
        <w:pPrChange w:id="4885" w:author="Sayali Dev" w:date="2018-02-16T15:18:00Z">
          <w:pPr>
            <w:pStyle w:val="BodyText"/>
            <w:ind w:left="810" w:right="720"/>
          </w:pPr>
        </w:pPrChange>
      </w:pPr>
      <w:del w:id="4886" w:author="Sayali Dev" w:date="2018-02-16T15:18:00Z">
        <w:r w:rsidRPr="00215D73" w:rsidDel="00401240">
          <w:rPr>
            <w:b w:val="0"/>
            <w:color w:val="000000"/>
          </w:rPr>
          <w:delText>Note:</w:delText>
        </w:r>
        <w:r w:rsidDel="00401240">
          <w:rPr>
            <w:color w:val="000000"/>
          </w:rPr>
          <w:delText xml:space="preserve"> </w:delText>
        </w:r>
        <w:r w:rsidRPr="00D52B0B" w:rsidDel="00401240">
          <w:rPr>
            <w:color w:val="000000"/>
          </w:rPr>
          <w:delText xml:space="preserve">If a division does not have enough available positions for all the selected </w:delText>
        </w:r>
        <w:r w:rsidDel="00401240">
          <w:rPr>
            <w:color w:val="000000"/>
          </w:rPr>
          <w:delText>biospecimen</w:delText>
        </w:r>
        <w:r w:rsidRPr="00D52B0B" w:rsidDel="00401240">
          <w:rPr>
            <w:color w:val="000000"/>
          </w:rPr>
          <w:delText xml:space="preserve">s, </w:delText>
        </w:r>
        <w:r w:rsidDel="00401240">
          <w:rPr>
            <w:color w:val="000000"/>
          </w:rPr>
          <w:delText xml:space="preserve">you can </w:delText>
        </w:r>
        <w:r w:rsidRPr="00D52B0B" w:rsidDel="00401240">
          <w:rPr>
            <w:color w:val="000000"/>
          </w:rPr>
          <w:delText xml:space="preserve">select another division and proceed until all </w:delText>
        </w:r>
        <w:r w:rsidDel="00401240">
          <w:rPr>
            <w:color w:val="000000"/>
          </w:rPr>
          <w:delText>biospecimen</w:delText>
        </w:r>
        <w:r w:rsidRPr="00D52B0B" w:rsidDel="00401240">
          <w:rPr>
            <w:color w:val="000000"/>
          </w:rPr>
          <w:delText>s are assigned.</w:delText>
        </w:r>
        <w:r w:rsidDel="00401240">
          <w:rPr>
            <w:color w:val="000000"/>
            <w:lang w:val="en-US"/>
          </w:rPr>
          <w:delText xml:space="preserve"> </w:delText>
        </w:r>
        <w:r w:rsidDel="00401240">
          <w:rPr>
            <w:color w:val="000000"/>
            <w:lang w:val="en-US"/>
          </w:rPr>
          <w:br/>
        </w:r>
      </w:del>
    </w:p>
    <w:p w14:paraId="72AA9FA0" w14:textId="0BF58E70" w:rsidR="00D31CB1" w:rsidRPr="00D52B0B" w:rsidDel="00401240" w:rsidRDefault="00D31CB1">
      <w:pPr>
        <w:pStyle w:val="Heading3"/>
        <w:rPr>
          <w:del w:id="4887" w:author="Sayali Dev" w:date="2018-02-16T15:18:00Z"/>
        </w:rPr>
        <w:pPrChange w:id="4888" w:author="Sayali Dev" w:date="2018-02-16T15:18:00Z">
          <w:pPr>
            <w:pStyle w:val="BodyText"/>
            <w:numPr>
              <w:numId w:val="141"/>
            </w:numPr>
            <w:ind w:left="720" w:right="720" w:hanging="360"/>
          </w:pPr>
        </w:pPrChange>
      </w:pPr>
      <w:del w:id="4889" w:author="Sayali Dev" w:date="2018-02-16T15:18:00Z">
        <w:r w:rsidRPr="00D52B0B" w:rsidDel="00401240">
          <w:delText xml:space="preserve">If </w:delText>
        </w:r>
        <w:r w:rsidDel="00401240">
          <w:delText xml:space="preserve">you selected </w:delText>
        </w:r>
        <w:r w:rsidRPr="000C70F4" w:rsidDel="00401240">
          <w:rPr>
            <w:b w:val="0"/>
          </w:rPr>
          <w:delText>Semi-Automatic</w:delText>
        </w:r>
        <w:r w:rsidRPr="00D52B0B" w:rsidDel="00401240">
          <w:delText xml:space="preserve"> as </w:delText>
        </w:r>
        <w:r w:rsidRPr="000C70F4" w:rsidDel="00401240">
          <w:rPr>
            <w:b w:val="0"/>
          </w:rPr>
          <w:delText>Check-In Type</w:delText>
        </w:r>
        <w:r w:rsidRPr="00D52B0B" w:rsidDel="00401240">
          <w:delText xml:space="preserve">, </w:delText>
        </w:r>
        <w:r w:rsidDel="00401240">
          <w:delText xml:space="preserve">perform </w:delText>
        </w:r>
        <w:r w:rsidRPr="00D52B0B" w:rsidDel="00401240">
          <w:delText>the following</w:delText>
        </w:r>
        <w:r w:rsidDel="00401240">
          <w:delText xml:space="preserve"> steps:</w:delText>
        </w:r>
      </w:del>
    </w:p>
    <w:p w14:paraId="16BAA9C6" w14:textId="6004F05A" w:rsidR="00D31CB1" w:rsidRPr="000C70F4" w:rsidDel="00401240" w:rsidRDefault="00D31CB1">
      <w:pPr>
        <w:pStyle w:val="Heading3"/>
        <w:rPr>
          <w:del w:id="4890" w:author="Sayali Dev" w:date="2018-02-16T15:18:00Z"/>
        </w:rPr>
        <w:pPrChange w:id="4891" w:author="Sayali Dev" w:date="2018-02-16T15:18:00Z">
          <w:pPr>
            <w:numPr>
              <w:numId w:val="205"/>
            </w:numPr>
            <w:ind w:left="1440" w:right="720" w:hanging="360"/>
          </w:pPr>
        </w:pPrChange>
      </w:pPr>
      <w:del w:id="4892" w:author="Sayali Dev" w:date="2018-02-16T15:18:00Z">
        <w:r w:rsidRPr="00D52B0B" w:rsidDel="00401240">
          <w:delText xml:space="preserve">Click the </w:delText>
        </w:r>
        <w:r w:rsidRPr="000C70F4" w:rsidDel="00401240">
          <w:delText xml:space="preserve">available cell </w:delText>
        </w:r>
        <w:r w:rsidRPr="00D52B0B" w:rsidDel="00401240">
          <w:delText xml:space="preserve">on the </w:delText>
        </w:r>
        <w:r w:rsidDel="00401240">
          <w:delText>s</w:delText>
        </w:r>
        <w:r w:rsidRPr="00D52B0B" w:rsidDel="00401240">
          <w:delText xml:space="preserve">torage </w:delText>
        </w:r>
        <w:r w:rsidDel="00401240">
          <w:delText>m</w:delText>
        </w:r>
        <w:r w:rsidRPr="00D52B0B" w:rsidDel="00401240">
          <w:delText xml:space="preserve">ap </w:delText>
        </w:r>
        <w:r w:rsidDel="00401240">
          <w:delText xml:space="preserve">where you want to store the </w:delText>
        </w:r>
        <w:r w:rsidRPr="00D52B0B" w:rsidDel="00401240">
          <w:delText xml:space="preserve">first </w:delText>
        </w:r>
        <w:r w:rsidDel="00401240">
          <w:delText>biospecimen</w:delText>
        </w:r>
        <w:r w:rsidRPr="00D52B0B" w:rsidDel="00401240">
          <w:delText xml:space="preserve">. </w:delText>
        </w:r>
      </w:del>
    </w:p>
    <w:p w14:paraId="120FDE7C" w14:textId="4A0B4B3F" w:rsidR="00D31CB1" w:rsidDel="00401240" w:rsidRDefault="00D31CB1">
      <w:pPr>
        <w:pStyle w:val="Heading3"/>
        <w:rPr>
          <w:del w:id="4893" w:author="Sayali Dev" w:date="2018-02-16T15:18:00Z"/>
        </w:rPr>
        <w:pPrChange w:id="4894" w:author="Sayali Dev" w:date="2018-02-16T15:18:00Z">
          <w:pPr>
            <w:ind w:left="1440" w:right="720"/>
          </w:pPr>
        </w:pPrChange>
      </w:pPr>
      <w:del w:id="4895" w:author="Sayali Dev" w:date="2018-02-16T15:18:00Z">
        <w:r w:rsidRPr="00D52B0B" w:rsidDel="00401240">
          <w:rPr>
            <w:b w:val="0"/>
          </w:rPr>
          <w:delText>Note:</w:delText>
        </w:r>
        <w:r w:rsidRPr="00D52B0B" w:rsidDel="00401240">
          <w:delText xml:space="preserve"> </w:delText>
        </w:r>
      </w:del>
    </w:p>
    <w:p w14:paraId="05D6EE74" w14:textId="6C569D08" w:rsidR="00D31CB1" w:rsidDel="00401240" w:rsidRDefault="00D31CB1">
      <w:pPr>
        <w:pStyle w:val="Heading3"/>
        <w:rPr>
          <w:del w:id="4896" w:author="Sayali Dev" w:date="2018-02-16T15:18:00Z"/>
        </w:rPr>
        <w:pPrChange w:id="4897" w:author="Sayali Dev" w:date="2018-02-16T15:18:00Z">
          <w:pPr>
            <w:numPr>
              <w:numId w:val="96"/>
            </w:numPr>
            <w:ind w:left="2160" w:right="720" w:hanging="360"/>
          </w:pPr>
        </w:pPrChange>
      </w:pPr>
      <w:del w:id="4898" w:author="Sayali Dev" w:date="2018-02-16T15:18:00Z">
        <w:r w:rsidRPr="00D52B0B" w:rsidDel="00401240">
          <w:delText xml:space="preserve">Storage Map positions </w:delText>
        </w:r>
        <w:r w:rsidDel="00401240">
          <w:delText xml:space="preserve">that are available appear </w:delText>
        </w:r>
        <w:r w:rsidRPr="00D52B0B" w:rsidDel="00401240">
          <w:delText>in tan or goldenrod color</w:delText>
        </w:r>
        <w:r w:rsidDel="00401240">
          <w:delText>.</w:delText>
        </w:r>
      </w:del>
    </w:p>
    <w:p w14:paraId="21867C7C" w14:textId="3030D804" w:rsidR="00D31CB1" w:rsidDel="00401240" w:rsidRDefault="00D31CB1">
      <w:pPr>
        <w:pStyle w:val="Heading3"/>
        <w:rPr>
          <w:del w:id="4899" w:author="Sayali Dev" w:date="2018-02-16T15:18:00Z"/>
        </w:rPr>
        <w:pPrChange w:id="4900" w:author="Sayali Dev" w:date="2018-02-16T15:18:00Z">
          <w:pPr>
            <w:numPr>
              <w:numId w:val="96"/>
            </w:numPr>
            <w:ind w:left="2160" w:right="720" w:hanging="360"/>
          </w:pPr>
        </w:pPrChange>
      </w:pPr>
      <w:del w:id="4901" w:author="Sayali Dev" w:date="2018-02-16T15:18:00Z">
        <w:r w:rsidDel="00401240">
          <w:delText xml:space="preserve">Positions that are used appear in </w:delText>
        </w:r>
        <w:r w:rsidRPr="00D52B0B" w:rsidDel="00401240">
          <w:delText>red or rust color</w:delText>
        </w:r>
        <w:r w:rsidDel="00401240">
          <w:delText xml:space="preserve">. </w:delText>
        </w:r>
      </w:del>
    </w:p>
    <w:p w14:paraId="3F625832" w14:textId="6205FFDB" w:rsidR="00D31CB1" w:rsidDel="00401240" w:rsidRDefault="00D31CB1">
      <w:pPr>
        <w:pStyle w:val="Heading3"/>
        <w:rPr>
          <w:del w:id="4902" w:author="Sayali Dev" w:date="2018-02-16T15:18:00Z"/>
        </w:rPr>
        <w:pPrChange w:id="4903" w:author="Sayali Dev" w:date="2018-02-16T15:18:00Z">
          <w:pPr>
            <w:numPr>
              <w:numId w:val="96"/>
            </w:numPr>
            <w:ind w:left="2160" w:right="720" w:hanging="360"/>
          </w:pPr>
        </w:pPrChange>
      </w:pPr>
      <w:del w:id="4904" w:author="Sayali Dev" w:date="2018-02-16T15:18:00Z">
        <w:r w:rsidDel="00401240">
          <w:delText>The current selection appears in green color</w:delText>
        </w:r>
        <w:r w:rsidRPr="00D52B0B" w:rsidDel="00401240">
          <w:delText>.</w:delText>
        </w:r>
        <w:r w:rsidDel="00401240">
          <w:br/>
        </w:r>
      </w:del>
    </w:p>
    <w:p w14:paraId="3ADE4404" w14:textId="6DD76E56" w:rsidR="00D31CB1" w:rsidDel="00401240" w:rsidRDefault="00D31CB1">
      <w:pPr>
        <w:pStyle w:val="Heading3"/>
        <w:rPr>
          <w:del w:id="4905" w:author="Sayali Dev" w:date="2018-02-16T15:18:00Z"/>
        </w:rPr>
        <w:pPrChange w:id="4906" w:author="Sayali Dev" w:date="2018-02-16T15:18:00Z">
          <w:pPr>
            <w:ind w:left="720" w:right="720"/>
          </w:pPr>
        </w:pPrChange>
      </w:pPr>
      <w:del w:id="4907" w:author="Sayali Dev" w:date="2018-02-16T15:18:00Z">
        <w:r w:rsidDel="00401240">
          <w:delText xml:space="preserve">The </w:delText>
        </w:r>
        <w:r w:rsidRPr="000C70F4" w:rsidDel="00401240">
          <w:rPr>
            <w:b w:val="0"/>
          </w:rPr>
          <w:delText>Assign Identifier</w:delText>
        </w:r>
        <w:r w:rsidRPr="00D52B0B" w:rsidDel="00401240">
          <w:delText xml:space="preserve"> window </w:delText>
        </w:r>
        <w:r w:rsidDel="00401240">
          <w:delText>appears</w:delText>
        </w:r>
        <w:r w:rsidRPr="00D52B0B" w:rsidDel="00401240">
          <w:delText>.</w:delText>
        </w:r>
        <w:r w:rsidRPr="00D52B0B" w:rsidDel="00401240">
          <w:br/>
        </w:r>
        <w:r w:rsidRPr="00F93498" w:rsidDel="00401240">
          <w:rPr>
            <w:noProof/>
          </w:rPr>
          <w:drawing>
            <wp:inline distT="0" distB="0" distL="0" distR="0" wp14:anchorId="55EE60CF" wp14:editId="3504C03D">
              <wp:extent cx="2452370" cy="1454785"/>
              <wp:effectExtent l="19050" t="19050" r="24130" b="12065"/>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52370" cy="1454785"/>
                      </a:xfrm>
                      <a:prstGeom prst="rect">
                        <a:avLst/>
                      </a:prstGeom>
                      <a:noFill/>
                      <a:ln w="3175">
                        <a:solidFill>
                          <a:schemeClr val="tx1"/>
                        </a:solidFill>
                      </a:ln>
                    </pic:spPr>
                  </pic:pic>
                </a:graphicData>
              </a:graphic>
            </wp:inline>
          </w:drawing>
        </w:r>
      </w:del>
    </w:p>
    <w:p w14:paraId="7BE41CB9" w14:textId="31243E18" w:rsidR="00D31CB1" w:rsidDel="00401240" w:rsidRDefault="00D31CB1">
      <w:pPr>
        <w:pStyle w:val="Heading3"/>
        <w:rPr>
          <w:del w:id="4908" w:author="Sayali Dev" w:date="2018-02-16T15:18:00Z"/>
        </w:rPr>
        <w:pPrChange w:id="4909" w:author="Sayali Dev" w:date="2018-02-16T15:18:00Z">
          <w:pPr>
            <w:pStyle w:val="Figure"/>
            <w:tabs>
              <w:tab w:val="clear" w:pos="1710"/>
              <w:tab w:val="num" w:pos="1800"/>
            </w:tabs>
            <w:ind w:left="1152" w:hanging="432"/>
          </w:pPr>
        </w:pPrChange>
      </w:pPr>
      <w:del w:id="4910" w:author="Sayali Dev" w:date="2018-02-16T15:18:00Z">
        <w:r w:rsidDel="00401240">
          <w:delText xml:space="preserve"> </w:delText>
        </w:r>
        <w:r w:rsidRPr="003240FC" w:rsidDel="00401240">
          <w:delText>A</w:delText>
        </w:r>
        <w:r w:rsidDel="00401240">
          <w:delText>ssign Identifier window</w:delText>
        </w:r>
      </w:del>
    </w:p>
    <w:p w14:paraId="792EEC26" w14:textId="566EDAF6" w:rsidR="00D31CB1" w:rsidDel="00401240" w:rsidRDefault="00D31CB1">
      <w:pPr>
        <w:pStyle w:val="Heading3"/>
        <w:rPr>
          <w:del w:id="4911" w:author="Sayali Dev" w:date="2018-02-16T15:18:00Z"/>
        </w:rPr>
        <w:pPrChange w:id="4912" w:author="Sayali Dev" w:date="2018-02-16T15:18:00Z">
          <w:pPr/>
        </w:pPrChange>
      </w:pPr>
    </w:p>
    <w:p w14:paraId="18267341" w14:textId="02035080" w:rsidR="00D31CB1" w:rsidDel="00401240" w:rsidRDefault="00D31CB1">
      <w:pPr>
        <w:pStyle w:val="Heading3"/>
        <w:rPr>
          <w:del w:id="4913" w:author="Sayali Dev" w:date="2018-02-16T15:18:00Z"/>
        </w:rPr>
        <w:pPrChange w:id="4914" w:author="Sayali Dev" w:date="2018-02-16T15:18:00Z">
          <w:pPr>
            <w:numPr>
              <w:numId w:val="205"/>
            </w:numPr>
            <w:ind w:left="1440" w:right="360" w:hanging="360"/>
          </w:pPr>
        </w:pPrChange>
      </w:pPr>
      <w:del w:id="4915" w:author="Sayali Dev" w:date="2018-02-16T15:18:00Z">
        <w:r w:rsidDel="00401240">
          <w:delText xml:space="preserve">In the </w:delText>
        </w:r>
        <w:r w:rsidRPr="00882049" w:rsidDel="00401240">
          <w:rPr>
            <w:b w:val="0"/>
          </w:rPr>
          <w:delText>Source Identifier</w:delText>
        </w:r>
        <w:r w:rsidDel="00401240">
          <w:delText xml:space="preserve"> box, scan or type the identifier of the first biospecimen that you want to assign to the selected storage map cell.</w:delText>
        </w:r>
        <w:r w:rsidDel="00401240">
          <w:br/>
        </w:r>
        <w:r w:rsidRPr="00CF61CA" w:rsidDel="00401240">
          <w:rPr>
            <w:b w:val="0"/>
          </w:rPr>
          <w:delText>Note:</w:delText>
        </w:r>
        <w:r w:rsidDel="00401240">
          <w:delText xml:space="preserve"> You can display the identifiers of the biospecimens to be assigned by clicking on the arrow icon beside the </w:delText>
        </w:r>
        <w:r w:rsidRPr="00CF61CA" w:rsidDel="00401240">
          <w:rPr>
            <w:b w:val="0"/>
          </w:rPr>
          <w:delText xml:space="preserve">Identifiers </w:delText>
        </w:r>
        <w:r w:rsidDel="00401240">
          <w:delText xml:space="preserve">field in the top left corner of the </w:delText>
        </w:r>
        <w:r w:rsidDel="00401240">
          <w:rPr>
            <w:b w:val="0"/>
          </w:rPr>
          <w:delText>Bulk Storage Assignment</w:delText>
        </w:r>
        <w:r w:rsidDel="00401240">
          <w:delText xml:space="preserve"> window.</w:delText>
        </w:r>
        <w:r w:rsidDel="00401240">
          <w:br/>
        </w:r>
      </w:del>
    </w:p>
    <w:p w14:paraId="16204B6C" w14:textId="7EAF8B9A" w:rsidR="00D31CB1" w:rsidDel="00401240" w:rsidRDefault="00D31CB1">
      <w:pPr>
        <w:pStyle w:val="Heading3"/>
        <w:rPr>
          <w:del w:id="4916" w:author="Sayali Dev" w:date="2018-02-16T15:18:00Z"/>
        </w:rPr>
        <w:pPrChange w:id="4917" w:author="Sayali Dev" w:date="2018-02-16T15:18:00Z">
          <w:pPr>
            <w:numPr>
              <w:numId w:val="205"/>
            </w:numPr>
            <w:ind w:left="1440" w:hanging="360"/>
          </w:pPr>
        </w:pPrChange>
      </w:pPr>
      <w:del w:id="4918" w:author="Sayali Dev" w:date="2018-02-16T15:18:00Z">
        <w:r w:rsidDel="00401240">
          <w:delText xml:space="preserve">Click </w:delText>
        </w:r>
        <w:r w:rsidRPr="00882049" w:rsidDel="00401240">
          <w:rPr>
            <w:b w:val="0"/>
          </w:rPr>
          <w:delText>ASSIGN STORAGE</w:delText>
        </w:r>
        <w:r w:rsidDel="00401240">
          <w:delText xml:space="preserve">. </w:delText>
        </w:r>
      </w:del>
    </w:p>
    <w:p w14:paraId="6FFA3AA9" w14:textId="154610D6" w:rsidR="00D31CB1" w:rsidDel="00401240" w:rsidRDefault="00D31CB1">
      <w:pPr>
        <w:pStyle w:val="Heading3"/>
        <w:rPr>
          <w:del w:id="4919" w:author="Sayali Dev" w:date="2018-02-16T15:18:00Z"/>
        </w:rPr>
        <w:pPrChange w:id="4920" w:author="Sayali Dev" w:date="2018-02-16T15:18:00Z">
          <w:pPr>
            <w:spacing w:line="276" w:lineRule="auto"/>
            <w:ind w:left="1440"/>
          </w:pPr>
        </w:pPrChange>
      </w:pPr>
      <w:del w:id="4921" w:author="Sayali Dev" w:date="2018-02-16T15:18:00Z">
        <w:r w:rsidRPr="00CF61CA" w:rsidDel="00401240">
          <w:delText xml:space="preserve">The application </w:delText>
        </w:r>
        <w:r w:rsidDel="00401240">
          <w:delText>performs the following functions:</w:delText>
        </w:r>
      </w:del>
    </w:p>
    <w:p w14:paraId="6DA949B9" w14:textId="6B295C37" w:rsidR="00D31CB1" w:rsidRPr="00AA7A14" w:rsidDel="00401240" w:rsidRDefault="00D31CB1">
      <w:pPr>
        <w:pStyle w:val="Heading3"/>
        <w:rPr>
          <w:del w:id="4922" w:author="Sayali Dev" w:date="2018-02-16T15:18:00Z"/>
          <w:color w:val="000000"/>
        </w:rPr>
        <w:pPrChange w:id="4923" w:author="Sayali Dev" w:date="2018-02-16T15:18:00Z">
          <w:pPr>
            <w:numPr>
              <w:numId w:val="111"/>
            </w:numPr>
            <w:spacing w:line="276" w:lineRule="auto"/>
            <w:ind w:left="2160" w:hanging="360"/>
          </w:pPr>
        </w:pPrChange>
      </w:pPr>
      <w:del w:id="4924" w:author="Sayali Dev" w:date="2018-02-16T15:18:00Z">
        <w:r w:rsidDel="00401240">
          <w:delText>A</w:delText>
        </w:r>
        <w:r w:rsidRPr="00CF61CA" w:rsidDel="00401240">
          <w:delText xml:space="preserve">ssigns the </w:delText>
        </w:r>
        <w:r w:rsidDel="00401240">
          <w:delText>biospecimen</w:delText>
        </w:r>
        <w:r w:rsidRPr="00CF61CA" w:rsidDel="00401240">
          <w:delText xml:space="preserve"> to the cell that you selected and updates the storage map. </w:delText>
        </w:r>
      </w:del>
    </w:p>
    <w:p w14:paraId="127E2071" w14:textId="117ECA6E" w:rsidR="00D31CB1" w:rsidDel="00401240" w:rsidRDefault="00D31CB1">
      <w:pPr>
        <w:pStyle w:val="Heading3"/>
        <w:rPr>
          <w:del w:id="4925" w:author="Sayali Dev" w:date="2018-02-16T15:18:00Z"/>
          <w:color w:val="000000"/>
        </w:rPr>
        <w:pPrChange w:id="4926" w:author="Sayali Dev" w:date="2018-02-16T15:18:00Z">
          <w:pPr>
            <w:numPr>
              <w:numId w:val="111"/>
            </w:numPr>
            <w:spacing w:line="276" w:lineRule="auto"/>
            <w:ind w:left="2160" w:right="270" w:hanging="360"/>
          </w:pPr>
        </w:pPrChange>
      </w:pPr>
      <w:del w:id="4927" w:author="Sayali Dev" w:date="2018-02-16T15:18:00Z">
        <w:r w:rsidDel="00401240">
          <w:rPr>
            <w:color w:val="000000"/>
          </w:rPr>
          <w:delText>D</w:delText>
        </w:r>
        <w:r w:rsidRPr="00CF61CA" w:rsidDel="00401240">
          <w:rPr>
            <w:color w:val="000000"/>
          </w:rPr>
          <w:delText>isplay</w:delText>
        </w:r>
        <w:r w:rsidDel="00401240">
          <w:rPr>
            <w:color w:val="000000"/>
          </w:rPr>
          <w:delText>s</w:delText>
        </w:r>
        <w:r w:rsidRPr="00CF61CA" w:rsidDel="00401240">
          <w:rPr>
            <w:color w:val="000000"/>
          </w:rPr>
          <w:delText xml:space="preserve"> the </w:delText>
        </w:r>
        <w:r w:rsidDel="00401240">
          <w:rPr>
            <w:color w:val="000000"/>
          </w:rPr>
          <w:delText>window again with t</w:delText>
        </w:r>
        <w:r w:rsidRPr="00CF61CA" w:rsidDel="00401240">
          <w:rPr>
            <w:color w:val="000000"/>
          </w:rPr>
          <w:delText xml:space="preserve">he </w:delText>
        </w:r>
        <w:r w:rsidRPr="001C2F88" w:rsidDel="00401240">
          <w:rPr>
            <w:b w:val="0"/>
            <w:color w:val="000000"/>
          </w:rPr>
          <w:delText>Position Selected</w:delText>
        </w:r>
        <w:r w:rsidRPr="00CF61CA" w:rsidDel="00401240">
          <w:rPr>
            <w:color w:val="000000"/>
          </w:rPr>
          <w:delText xml:space="preserve"> field automatically </w:delText>
        </w:r>
        <w:r w:rsidDel="00401240">
          <w:rPr>
            <w:color w:val="000000"/>
          </w:rPr>
          <w:delText>displaying</w:delText>
        </w:r>
        <w:r w:rsidRPr="00CF61CA" w:rsidDel="00401240">
          <w:rPr>
            <w:color w:val="000000"/>
          </w:rPr>
          <w:delText xml:space="preserve"> the next available</w:delText>
        </w:r>
        <w:r w:rsidDel="00401240">
          <w:rPr>
            <w:color w:val="000000"/>
          </w:rPr>
          <w:delText xml:space="preserve"> position.</w:delText>
        </w:r>
        <w:r w:rsidDel="00401240">
          <w:rPr>
            <w:color w:val="000000"/>
          </w:rPr>
          <w:br/>
        </w:r>
      </w:del>
    </w:p>
    <w:p w14:paraId="0BAF47A0" w14:textId="7FC2AAB8" w:rsidR="00D31CB1" w:rsidRPr="00D52B0B" w:rsidDel="00401240" w:rsidRDefault="00D31CB1">
      <w:pPr>
        <w:pStyle w:val="Heading3"/>
        <w:rPr>
          <w:del w:id="4928" w:author="Sayali Dev" w:date="2018-02-16T15:18:00Z"/>
        </w:rPr>
        <w:pPrChange w:id="4929" w:author="Sayali Dev" w:date="2018-02-16T15:18:00Z">
          <w:pPr>
            <w:numPr>
              <w:numId w:val="205"/>
            </w:numPr>
            <w:ind w:left="1440" w:hanging="360"/>
          </w:pPr>
        </w:pPrChange>
      </w:pPr>
      <w:del w:id="4930" w:author="Sayali Dev" w:date="2018-02-16T15:18:00Z">
        <w:r w:rsidDel="00401240">
          <w:delText xml:space="preserve">Confirm the assignment of each biospecimen by clicking on </w:delText>
        </w:r>
        <w:r w:rsidDel="00401240">
          <w:rPr>
            <w:b w:val="0"/>
          </w:rPr>
          <w:delText>ASSIGN STORAGE</w:delText>
        </w:r>
        <w:r w:rsidDel="00401240">
          <w:delText xml:space="preserve"> each time the </w:delText>
        </w:r>
        <w:r w:rsidRPr="00AA7A14" w:rsidDel="00401240">
          <w:rPr>
            <w:b w:val="0"/>
          </w:rPr>
          <w:delText>Assign Identifier</w:delText>
        </w:r>
        <w:r w:rsidDel="00401240">
          <w:delText xml:space="preserve"> window appears until all biospecimens are assigned.</w:delText>
        </w:r>
      </w:del>
    </w:p>
    <w:p w14:paraId="5E5B7DEB" w14:textId="5BF1BF5D" w:rsidR="00D31CB1" w:rsidRPr="000C70F4" w:rsidDel="00401240" w:rsidRDefault="00D31CB1">
      <w:pPr>
        <w:pStyle w:val="Heading3"/>
        <w:rPr>
          <w:del w:id="4931" w:author="Sayali Dev" w:date="2018-02-16T15:18:00Z"/>
        </w:rPr>
        <w:pPrChange w:id="4932" w:author="Sayali Dev" w:date="2018-02-16T15:18:00Z">
          <w:pPr>
            <w:ind w:left="720" w:firstLine="720"/>
          </w:pPr>
        </w:pPrChange>
      </w:pPr>
      <w:del w:id="4933" w:author="Sayali Dev" w:date="2018-02-16T15:18:00Z">
        <w:r w:rsidRPr="00882049" w:rsidDel="00401240">
          <w:rPr>
            <w:b w:val="0"/>
          </w:rPr>
          <w:delText xml:space="preserve">Note: </w:delText>
        </w:r>
      </w:del>
    </w:p>
    <w:p w14:paraId="76FA946F" w14:textId="3E6997D5" w:rsidR="00D31CB1" w:rsidDel="00401240" w:rsidRDefault="00D31CB1">
      <w:pPr>
        <w:pStyle w:val="Heading3"/>
        <w:rPr>
          <w:del w:id="4934" w:author="Sayali Dev" w:date="2018-02-16T15:18:00Z"/>
        </w:rPr>
        <w:pPrChange w:id="4935" w:author="Sayali Dev" w:date="2018-02-16T15:18:00Z">
          <w:pPr>
            <w:numPr>
              <w:numId w:val="97"/>
            </w:numPr>
            <w:ind w:left="2160" w:right="270" w:hanging="360"/>
          </w:pPr>
        </w:pPrChange>
      </w:pPr>
      <w:del w:id="4936" w:author="Sayali Dev" w:date="2018-02-16T15:18:00Z">
        <w:r w:rsidRPr="00D52B0B" w:rsidDel="00401240">
          <w:delText>If th</w:delText>
        </w:r>
        <w:r w:rsidDel="00401240">
          <w:delText>e</w:delText>
        </w:r>
        <w:r w:rsidRPr="00D52B0B" w:rsidDel="00401240">
          <w:delText xml:space="preserve"> </w:delText>
        </w:r>
        <w:r w:rsidDel="00401240">
          <w:delText>c</w:delText>
        </w:r>
        <w:r w:rsidRPr="00D52B0B" w:rsidDel="00401240">
          <w:delText xml:space="preserve">ontainer </w:delText>
        </w:r>
        <w:r w:rsidDel="00401240">
          <w:delText>t</w:delText>
        </w:r>
        <w:r w:rsidRPr="00D52B0B" w:rsidDel="00401240">
          <w:delText xml:space="preserve">ype </w:delText>
        </w:r>
        <w:r w:rsidDel="00401240">
          <w:delText xml:space="preserve">associated with the specified biospecimen </w:delText>
        </w:r>
        <w:r w:rsidRPr="00D52B0B" w:rsidDel="00401240">
          <w:delText>is not valid for th</w:delText>
        </w:r>
        <w:r w:rsidDel="00401240">
          <w:delText>is</w:delText>
        </w:r>
        <w:r w:rsidRPr="00D52B0B" w:rsidDel="00401240">
          <w:delText xml:space="preserve"> storage </w:delText>
        </w:r>
        <w:r w:rsidDel="00401240">
          <w:delText>location</w:delText>
        </w:r>
        <w:r w:rsidRPr="00D52B0B" w:rsidDel="00401240">
          <w:delText xml:space="preserve">, an error message </w:delText>
        </w:r>
        <w:r w:rsidDel="00401240">
          <w:delText xml:space="preserve">appears. You can </w:delText>
        </w:r>
        <w:r w:rsidRPr="00D52B0B" w:rsidDel="00401240">
          <w:delText>select another division</w:delText>
        </w:r>
        <w:r w:rsidDel="00401240">
          <w:delText xml:space="preserve"> and repeat steps a. - c</w:delText>
        </w:r>
        <w:r w:rsidRPr="00D52B0B" w:rsidDel="00401240">
          <w:delText xml:space="preserve">. </w:delText>
        </w:r>
      </w:del>
    </w:p>
    <w:p w14:paraId="061D4E07" w14:textId="3DCB8533" w:rsidR="00D31CB1" w:rsidDel="00401240" w:rsidRDefault="00D31CB1">
      <w:pPr>
        <w:pStyle w:val="Heading3"/>
        <w:rPr>
          <w:del w:id="4937" w:author="Sayali Dev" w:date="2018-02-16T15:18:00Z"/>
          <w:color w:val="000000"/>
        </w:rPr>
        <w:pPrChange w:id="4938" w:author="Sayali Dev" w:date="2018-02-16T15:18:00Z">
          <w:pPr>
            <w:numPr>
              <w:numId w:val="97"/>
            </w:numPr>
            <w:ind w:left="2160" w:hanging="360"/>
          </w:pPr>
        </w:pPrChange>
      </w:pPr>
      <w:del w:id="4939" w:author="Sayali Dev" w:date="2018-02-16T15:18:00Z">
        <w:r w:rsidRPr="00D52B0B" w:rsidDel="00401240">
          <w:rPr>
            <w:color w:val="000000"/>
          </w:rPr>
          <w:delText xml:space="preserve">If </w:delText>
        </w:r>
        <w:r w:rsidDel="00401240">
          <w:rPr>
            <w:color w:val="000000"/>
          </w:rPr>
          <w:delText>the storage</w:delText>
        </w:r>
        <w:r w:rsidRPr="00D52B0B" w:rsidDel="00401240">
          <w:rPr>
            <w:color w:val="000000"/>
          </w:rPr>
          <w:delText xml:space="preserve"> division does not have enough available positions for all the </w:delText>
        </w:r>
        <w:r w:rsidDel="00401240">
          <w:rPr>
            <w:color w:val="000000"/>
          </w:rPr>
          <w:delText>biospecimen</w:delText>
        </w:r>
        <w:r w:rsidRPr="00D52B0B" w:rsidDel="00401240">
          <w:rPr>
            <w:color w:val="000000"/>
          </w:rPr>
          <w:delText xml:space="preserve">s, </w:delText>
        </w:r>
        <w:r w:rsidDel="00401240">
          <w:rPr>
            <w:color w:val="000000"/>
          </w:rPr>
          <w:delText xml:space="preserve">you can </w:delText>
        </w:r>
        <w:r w:rsidRPr="00D52B0B" w:rsidDel="00401240">
          <w:rPr>
            <w:color w:val="000000"/>
          </w:rPr>
          <w:delText>select another division.</w:delText>
        </w:r>
      </w:del>
    </w:p>
    <w:p w14:paraId="2D472501" w14:textId="43C1D9C8" w:rsidR="00D31CB1" w:rsidRPr="00C4668A" w:rsidDel="00401240" w:rsidRDefault="00D31CB1">
      <w:pPr>
        <w:pStyle w:val="Heading3"/>
        <w:rPr>
          <w:del w:id="4940" w:author="Sayali Dev" w:date="2018-02-16T15:18:00Z"/>
        </w:rPr>
        <w:pPrChange w:id="4941" w:author="Sayali Dev" w:date="2018-02-16T15:18:00Z">
          <w:pPr>
            <w:ind w:left="720" w:right="720"/>
          </w:pPr>
        </w:pPrChange>
      </w:pPr>
    </w:p>
    <w:p w14:paraId="1D6375A0" w14:textId="306A2EE5" w:rsidR="00D31CB1" w:rsidRPr="00AA7A14" w:rsidDel="00401240" w:rsidRDefault="00D31CB1">
      <w:pPr>
        <w:pStyle w:val="Heading3"/>
        <w:rPr>
          <w:del w:id="4942" w:author="Sayali Dev" w:date="2018-02-16T15:18:00Z"/>
          <w:lang w:val="en-US"/>
        </w:rPr>
        <w:pPrChange w:id="4943" w:author="Sayali Dev" w:date="2018-02-16T15:18:00Z">
          <w:pPr>
            <w:pStyle w:val="BodyText"/>
            <w:numPr>
              <w:numId w:val="141"/>
            </w:numPr>
            <w:tabs>
              <w:tab w:val="left" w:pos="720"/>
            </w:tabs>
            <w:ind w:left="720" w:right="720" w:hanging="360"/>
          </w:pPr>
        </w:pPrChange>
      </w:pPr>
      <w:del w:id="4944" w:author="Sayali Dev" w:date="2018-02-16T15:18:00Z">
        <w:r w:rsidDel="00401240">
          <w:delText>If you select</w:delText>
        </w:r>
        <w:r w:rsidRPr="00AA7A14" w:rsidDel="00401240">
          <w:rPr>
            <w:lang w:val="en-US"/>
          </w:rPr>
          <w:delText>ed</w:delText>
        </w:r>
        <w:r w:rsidDel="00401240">
          <w:delText xml:space="preserve"> </w:delText>
        </w:r>
        <w:r w:rsidRPr="00AA7A14" w:rsidDel="00401240">
          <w:rPr>
            <w:b w:val="0"/>
          </w:rPr>
          <w:delText>Manual</w:delText>
        </w:r>
        <w:r w:rsidRPr="00D52B0B" w:rsidDel="00401240">
          <w:delText xml:space="preserve"> as </w:delText>
        </w:r>
        <w:r w:rsidRPr="00AA7A14" w:rsidDel="00401240">
          <w:rPr>
            <w:b w:val="0"/>
          </w:rPr>
          <w:delText>Check-In Type</w:delText>
        </w:r>
        <w:r w:rsidRPr="00D52B0B" w:rsidDel="00401240">
          <w:delText xml:space="preserve">, </w:delText>
        </w:r>
        <w:r w:rsidDel="00401240">
          <w:delText xml:space="preserve">perform </w:delText>
        </w:r>
        <w:r w:rsidRPr="00D52B0B" w:rsidDel="00401240">
          <w:delText>the following</w:delText>
        </w:r>
        <w:r w:rsidDel="00401240">
          <w:delText xml:space="preserve"> steps</w:delText>
        </w:r>
        <w:r w:rsidRPr="00D52B0B" w:rsidDel="00401240">
          <w:delText>:</w:delText>
        </w:r>
        <w:r w:rsidDel="00401240">
          <w:delText xml:space="preserve"> </w:delText>
        </w:r>
      </w:del>
    </w:p>
    <w:p w14:paraId="0BA441F0" w14:textId="3794B862" w:rsidR="00D31CB1" w:rsidRPr="000C70F4" w:rsidDel="00401240" w:rsidRDefault="00D31CB1">
      <w:pPr>
        <w:pStyle w:val="Heading3"/>
        <w:rPr>
          <w:del w:id="4945" w:author="Sayali Dev" w:date="2018-02-16T15:18:00Z"/>
        </w:rPr>
        <w:pPrChange w:id="4946" w:author="Sayali Dev" w:date="2018-02-16T15:18:00Z">
          <w:pPr>
            <w:numPr>
              <w:numId w:val="206"/>
            </w:numPr>
            <w:ind w:left="1440" w:right="720" w:hanging="360"/>
          </w:pPr>
        </w:pPrChange>
      </w:pPr>
      <w:del w:id="4947" w:author="Sayali Dev" w:date="2018-02-16T15:18:00Z">
        <w:r w:rsidRPr="00D52B0B" w:rsidDel="00401240">
          <w:delText xml:space="preserve">Click the </w:delText>
        </w:r>
        <w:r w:rsidRPr="000C70F4" w:rsidDel="00401240">
          <w:delText xml:space="preserve">available cell </w:delText>
        </w:r>
        <w:r w:rsidRPr="00D52B0B" w:rsidDel="00401240">
          <w:delText xml:space="preserve">on the </w:delText>
        </w:r>
        <w:r w:rsidDel="00401240">
          <w:delText>s</w:delText>
        </w:r>
        <w:r w:rsidRPr="00D52B0B" w:rsidDel="00401240">
          <w:delText xml:space="preserve">torage </w:delText>
        </w:r>
        <w:r w:rsidDel="00401240">
          <w:delText>m</w:delText>
        </w:r>
        <w:r w:rsidRPr="00D52B0B" w:rsidDel="00401240">
          <w:delText xml:space="preserve">ap </w:delText>
        </w:r>
        <w:r w:rsidDel="00401240">
          <w:delText xml:space="preserve">where you want to store the </w:delText>
        </w:r>
        <w:r w:rsidRPr="00D52B0B" w:rsidDel="00401240">
          <w:delText xml:space="preserve">first </w:delText>
        </w:r>
        <w:r w:rsidDel="00401240">
          <w:delText>biospecimen</w:delText>
        </w:r>
        <w:r w:rsidRPr="00D52B0B" w:rsidDel="00401240">
          <w:delText xml:space="preserve">. </w:delText>
        </w:r>
      </w:del>
    </w:p>
    <w:p w14:paraId="37823A40" w14:textId="6DBBBA70" w:rsidR="00D31CB1" w:rsidDel="00401240" w:rsidRDefault="00D31CB1">
      <w:pPr>
        <w:pStyle w:val="Heading3"/>
        <w:rPr>
          <w:del w:id="4948" w:author="Sayali Dev" w:date="2018-02-16T15:18:00Z"/>
        </w:rPr>
        <w:pPrChange w:id="4949" w:author="Sayali Dev" w:date="2018-02-16T15:18:00Z">
          <w:pPr>
            <w:ind w:left="1440" w:right="720"/>
          </w:pPr>
        </w:pPrChange>
      </w:pPr>
      <w:del w:id="4950" w:author="Sayali Dev" w:date="2018-02-16T15:18:00Z">
        <w:r w:rsidRPr="00D52B0B" w:rsidDel="00401240">
          <w:rPr>
            <w:b w:val="0"/>
          </w:rPr>
          <w:delText>Note:</w:delText>
        </w:r>
        <w:r w:rsidRPr="00D52B0B" w:rsidDel="00401240">
          <w:delText xml:space="preserve"> </w:delText>
        </w:r>
      </w:del>
    </w:p>
    <w:p w14:paraId="1A018D95" w14:textId="32E51B15" w:rsidR="00D31CB1" w:rsidDel="00401240" w:rsidRDefault="00D31CB1">
      <w:pPr>
        <w:pStyle w:val="Heading3"/>
        <w:rPr>
          <w:del w:id="4951" w:author="Sayali Dev" w:date="2018-02-16T15:18:00Z"/>
        </w:rPr>
        <w:pPrChange w:id="4952" w:author="Sayali Dev" w:date="2018-02-16T15:18:00Z">
          <w:pPr>
            <w:numPr>
              <w:numId w:val="96"/>
            </w:numPr>
            <w:ind w:left="2160" w:right="720" w:hanging="360"/>
          </w:pPr>
        </w:pPrChange>
      </w:pPr>
      <w:del w:id="4953" w:author="Sayali Dev" w:date="2018-02-16T15:18:00Z">
        <w:r w:rsidRPr="00D52B0B" w:rsidDel="00401240">
          <w:delText xml:space="preserve">Storage Map positions </w:delText>
        </w:r>
        <w:r w:rsidDel="00401240">
          <w:delText xml:space="preserve">that are available appear </w:delText>
        </w:r>
        <w:r w:rsidRPr="00D52B0B" w:rsidDel="00401240">
          <w:delText>in tan or goldenrod color</w:delText>
        </w:r>
        <w:r w:rsidDel="00401240">
          <w:delText>.</w:delText>
        </w:r>
      </w:del>
    </w:p>
    <w:p w14:paraId="48A148EC" w14:textId="3215FB56" w:rsidR="00D31CB1" w:rsidDel="00401240" w:rsidRDefault="00D31CB1">
      <w:pPr>
        <w:pStyle w:val="Heading3"/>
        <w:rPr>
          <w:del w:id="4954" w:author="Sayali Dev" w:date="2018-02-16T15:18:00Z"/>
        </w:rPr>
        <w:pPrChange w:id="4955" w:author="Sayali Dev" w:date="2018-02-16T15:18:00Z">
          <w:pPr>
            <w:numPr>
              <w:numId w:val="96"/>
            </w:numPr>
            <w:ind w:left="2160" w:right="720" w:hanging="360"/>
          </w:pPr>
        </w:pPrChange>
      </w:pPr>
      <w:del w:id="4956" w:author="Sayali Dev" w:date="2018-02-16T15:18:00Z">
        <w:r w:rsidDel="00401240">
          <w:delText xml:space="preserve">Positions that are used appear in </w:delText>
        </w:r>
        <w:r w:rsidRPr="00D52B0B" w:rsidDel="00401240">
          <w:delText>red or rust color</w:delText>
        </w:r>
        <w:r w:rsidDel="00401240">
          <w:delText xml:space="preserve">. </w:delText>
        </w:r>
      </w:del>
    </w:p>
    <w:p w14:paraId="6E775D9F" w14:textId="0BC8808E" w:rsidR="00D31CB1" w:rsidDel="00401240" w:rsidRDefault="00D31CB1">
      <w:pPr>
        <w:pStyle w:val="Heading3"/>
        <w:rPr>
          <w:del w:id="4957" w:author="Sayali Dev" w:date="2018-02-16T15:18:00Z"/>
        </w:rPr>
        <w:pPrChange w:id="4958" w:author="Sayali Dev" w:date="2018-02-16T15:18:00Z">
          <w:pPr>
            <w:numPr>
              <w:numId w:val="96"/>
            </w:numPr>
            <w:ind w:left="2160" w:right="720" w:hanging="360"/>
          </w:pPr>
        </w:pPrChange>
      </w:pPr>
      <w:del w:id="4959" w:author="Sayali Dev" w:date="2018-02-16T15:18:00Z">
        <w:r w:rsidDel="00401240">
          <w:delText>The current selection appears in green color</w:delText>
        </w:r>
        <w:r w:rsidRPr="00D52B0B" w:rsidDel="00401240">
          <w:delText>.</w:delText>
        </w:r>
        <w:r w:rsidDel="00401240">
          <w:br/>
        </w:r>
      </w:del>
    </w:p>
    <w:p w14:paraId="744F9F6F" w14:textId="02B7D6A1" w:rsidR="00D31CB1" w:rsidDel="00401240" w:rsidRDefault="00D31CB1">
      <w:pPr>
        <w:pStyle w:val="Heading3"/>
        <w:rPr>
          <w:del w:id="4960" w:author="Sayali Dev" w:date="2018-02-16T15:18:00Z"/>
        </w:rPr>
        <w:pPrChange w:id="4961" w:author="Sayali Dev" w:date="2018-02-16T15:18:00Z">
          <w:pPr>
            <w:ind w:left="720" w:right="720"/>
          </w:pPr>
        </w:pPrChange>
      </w:pPr>
      <w:del w:id="4962" w:author="Sayali Dev" w:date="2018-02-16T15:18:00Z">
        <w:r w:rsidDel="00401240">
          <w:delText xml:space="preserve">The </w:delText>
        </w:r>
        <w:r w:rsidRPr="000C70F4" w:rsidDel="00401240">
          <w:rPr>
            <w:b w:val="0"/>
          </w:rPr>
          <w:delText>Assign Identifier</w:delText>
        </w:r>
        <w:r w:rsidRPr="00D52B0B" w:rsidDel="00401240">
          <w:delText xml:space="preserve"> window </w:delText>
        </w:r>
        <w:r w:rsidDel="00401240">
          <w:delText>appears</w:delText>
        </w:r>
        <w:r w:rsidRPr="00D52B0B" w:rsidDel="00401240">
          <w:delText>.</w:delText>
        </w:r>
        <w:r w:rsidRPr="00D52B0B" w:rsidDel="00401240">
          <w:br/>
        </w:r>
      </w:del>
    </w:p>
    <w:p w14:paraId="2DA45D23" w14:textId="7425634F" w:rsidR="00D31CB1" w:rsidDel="00401240" w:rsidRDefault="00D31CB1">
      <w:pPr>
        <w:pStyle w:val="Heading3"/>
        <w:rPr>
          <w:del w:id="4963" w:author="Sayali Dev" w:date="2018-02-16T15:18:00Z"/>
        </w:rPr>
        <w:pPrChange w:id="4964" w:author="Sayali Dev" w:date="2018-02-16T15:18:00Z">
          <w:pPr>
            <w:ind w:left="720" w:right="720"/>
          </w:pPr>
        </w:pPrChange>
      </w:pPr>
      <w:del w:id="4965" w:author="Sayali Dev" w:date="2018-02-16T15:18:00Z">
        <w:r w:rsidRPr="00F93498" w:rsidDel="00401240">
          <w:rPr>
            <w:noProof/>
          </w:rPr>
          <w:drawing>
            <wp:inline distT="0" distB="0" distL="0" distR="0" wp14:anchorId="124FB23D" wp14:editId="16758BFB">
              <wp:extent cx="2286000" cy="1355090"/>
              <wp:effectExtent l="19050" t="19050" r="19050" b="1651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6000" cy="1355090"/>
                      </a:xfrm>
                      <a:prstGeom prst="rect">
                        <a:avLst/>
                      </a:prstGeom>
                      <a:noFill/>
                      <a:ln w="3175">
                        <a:solidFill>
                          <a:schemeClr val="tx1"/>
                        </a:solidFill>
                      </a:ln>
                    </pic:spPr>
                  </pic:pic>
                </a:graphicData>
              </a:graphic>
            </wp:inline>
          </w:drawing>
        </w:r>
      </w:del>
    </w:p>
    <w:p w14:paraId="1595CC47" w14:textId="7FE1B8D9" w:rsidR="00D31CB1" w:rsidDel="00401240" w:rsidRDefault="00D31CB1">
      <w:pPr>
        <w:pStyle w:val="Heading3"/>
        <w:rPr>
          <w:del w:id="4966" w:author="Sayali Dev" w:date="2018-02-16T15:18:00Z"/>
        </w:rPr>
        <w:pPrChange w:id="4967" w:author="Sayali Dev" w:date="2018-02-16T15:18:00Z">
          <w:pPr>
            <w:pStyle w:val="Figure"/>
            <w:tabs>
              <w:tab w:val="clear" w:pos="1710"/>
              <w:tab w:val="num" w:pos="1800"/>
            </w:tabs>
            <w:ind w:left="1152" w:hanging="432"/>
          </w:pPr>
        </w:pPrChange>
      </w:pPr>
      <w:del w:id="4968" w:author="Sayali Dev" w:date="2018-02-16T15:18:00Z">
        <w:r w:rsidRPr="003240FC" w:rsidDel="00401240">
          <w:delText>A</w:delText>
        </w:r>
        <w:r w:rsidDel="00401240">
          <w:delText>ssign Identifier window</w:delText>
        </w:r>
      </w:del>
    </w:p>
    <w:p w14:paraId="2ECA7AFD" w14:textId="117D6282" w:rsidR="00D31CB1" w:rsidDel="00401240" w:rsidRDefault="00D31CB1">
      <w:pPr>
        <w:pStyle w:val="Heading3"/>
        <w:rPr>
          <w:del w:id="4969" w:author="Sayali Dev" w:date="2018-02-16T15:18:00Z"/>
        </w:rPr>
        <w:pPrChange w:id="4970" w:author="Sayali Dev" w:date="2018-02-16T15:18:00Z">
          <w:pPr/>
        </w:pPrChange>
      </w:pPr>
    </w:p>
    <w:p w14:paraId="28DD026B" w14:textId="4020D0D0" w:rsidR="00D31CB1" w:rsidDel="00401240" w:rsidRDefault="00D31CB1">
      <w:pPr>
        <w:pStyle w:val="Heading3"/>
        <w:rPr>
          <w:del w:id="4971" w:author="Sayali Dev" w:date="2018-02-16T15:18:00Z"/>
        </w:rPr>
        <w:pPrChange w:id="4972" w:author="Sayali Dev" w:date="2018-02-16T15:18:00Z">
          <w:pPr>
            <w:numPr>
              <w:numId w:val="206"/>
            </w:numPr>
            <w:ind w:left="1440" w:right="360" w:hanging="360"/>
          </w:pPr>
        </w:pPrChange>
      </w:pPr>
      <w:del w:id="4973" w:author="Sayali Dev" w:date="2018-02-16T15:18:00Z">
        <w:r w:rsidDel="00401240">
          <w:delText xml:space="preserve">In the </w:delText>
        </w:r>
        <w:r w:rsidRPr="00935FE5" w:rsidDel="00401240">
          <w:rPr>
            <w:b w:val="0"/>
          </w:rPr>
          <w:delText>Source Identifier</w:delText>
        </w:r>
        <w:r w:rsidDel="00401240">
          <w:delText xml:space="preserve"> box, scan or type the identifier of the first biospecimen that you want to assign to the selected storage map cell.</w:delText>
        </w:r>
        <w:r w:rsidDel="00401240">
          <w:br/>
        </w:r>
        <w:r w:rsidRPr="00935FE5" w:rsidDel="00401240">
          <w:rPr>
            <w:b w:val="0"/>
          </w:rPr>
          <w:delText>Note:</w:delText>
        </w:r>
        <w:r w:rsidDel="00401240">
          <w:delText xml:space="preserve"> You can display the identifiers of the biospecimens to be assigned by clicking on the arrow icon beside the </w:delText>
        </w:r>
        <w:r w:rsidRPr="00935FE5" w:rsidDel="00401240">
          <w:rPr>
            <w:b w:val="0"/>
          </w:rPr>
          <w:delText xml:space="preserve">Identifiers </w:delText>
        </w:r>
        <w:r w:rsidDel="00401240">
          <w:delText xml:space="preserve">field in the top left corner of the </w:delText>
        </w:r>
        <w:r w:rsidDel="00401240">
          <w:rPr>
            <w:b w:val="0"/>
          </w:rPr>
          <w:delText>Bulk Storage Assignment</w:delText>
        </w:r>
        <w:r w:rsidDel="00401240">
          <w:delText xml:space="preserve"> window.</w:delText>
        </w:r>
        <w:r w:rsidDel="00401240">
          <w:br/>
        </w:r>
      </w:del>
    </w:p>
    <w:p w14:paraId="41B299CA" w14:textId="1F247E33" w:rsidR="00D31CB1" w:rsidDel="00401240" w:rsidRDefault="00D31CB1">
      <w:pPr>
        <w:pStyle w:val="Heading3"/>
        <w:rPr>
          <w:del w:id="4974" w:author="Sayali Dev" w:date="2018-02-16T15:18:00Z"/>
        </w:rPr>
        <w:pPrChange w:id="4975" w:author="Sayali Dev" w:date="2018-02-16T15:18:00Z">
          <w:pPr>
            <w:numPr>
              <w:numId w:val="206"/>
            </w:numPr>
            <w:ind w:left="1440" w:hanging="360"/>
          </w:pPr>
        </w:pPrChange>
      </w:pPr>
      <w:del w:id="4976" w:author="Sayali Dev" w:date="2018-02-16T15:18:00Z">
        <w:r w:rsidDel="00401240">
          <w:delText xml:space="preserve">Click </w:delText>
        </w:r>
        <w:r w:rsidRPr="00882049" w:rsidDel="00401240">
          <w:rPr>
            <w:b w:val="0"/>
          </w:rPr>
          <w:delText>ASSIGN STORAGE</w:delText>
        </w:r>
        <w:r w:rsidDel="00401240">
          <w:delText xml:space="preserve">. </w:delText>
        </w:r>
      </w:del>
    </w:p>
    <w:p w14:paraId="7BC2A8D4" w14:textId="643D5D8A" w:rsidR="00D31CB1" w:rsidDel="00401240" w:rsidRDefault="00D31CB1">
      <w:pPr>
        <w:pStyle w:val="Heading3"/>
        <w:rPr>
          <w:del w:id="4977" w:author="Sayali Dev" w:date="2018-02-16T15:18:00Z"/>
          <w:color w:val="000000"/>
        </w:rPr>
        <w:pPrChange w:id="4978" w:author="Sayali Dev" w:date="2018-02-16T15:18:00Z">
          <w:pPr>
            <w:spacing w:line="276" w:lineRule="auto"/>
            <w:ind w:left="1440"/>
          </w:pPr>
        </w:pPrChange>
      </w:pPr>
      <w:del w:id="4979" w:author="Sayali Dev" w:date="2018-02-16T15:18:00Z">
        <w:r w:rsidRPr="00CF61CA" w:rsidDel="00401240">
          <w:delText xml:space="preserve">The application assigns the </w:delText>
        </w:r>
        <w:r w:rsidDel="00401240">
          <w:delText>biospecimen</w:delText>
        </w:r>
        <w:r w:rsidRPr="00CF61CA" w:rsidDel="00401240">
          <w:delText xml:space="preserve"> to the cell that you selected and updates the storage map. </w:delText>
        </w:r>
        <w:r w:rsidDel="00401240">
          <w:br/>
        </w:r>
      </w:del>
    </w:p>
    <w:p w14:paraId="75D3D409" w14:textId="594C0392" w:rsidR="00D31CB1" w:rsidRPr="00D52B0B" w:rsidDel="00401240" w:rsidRDefault="00D31CB1">
      <w:pPr>
        <w:pStyle w:val="Heading3"/>
        <w:rPr>
          <w:del w:id="4980" w:author="Sayali Dev" w:date="2018-02-16T15:18:00Z"/>
        </w:rPr>
        <w:pPrChange w:id="4981" w:author="Sayali Dev" w:date="2018-02-16T15:18:00Z">
          <w:pPr>
            <w:numPr>
              <w:numId w:val="206"/>
            </w:numPr>
            <w:ind w:left="1440" w:hanging="360"/>
          </w:pPr>
        </w:pPrChange>
      </w:pPr>
      <w:del w:id="4982" w:author="Sayali Dev" w:date="2018-02-16T15:18:00Z">
        <w:r w:rsidDel="00401240">
          <w:delText>Repeat steps a. – c.  until all biospecimens are assigned.</w:delText>
        </w:r>
      </w:del>
    </w:p>
    <w:p w14:paraId="5A7A4365" w14:textId="181F2176" w:rsidR="00D31CB1" w:rsidRPr="000C70F4" w:rsidDel="00401240" w:rsidRDefault="00D31CB1">
      <w:pPr>
        <w:pStyle w:val="Heading3"/>
        <w:rPr>
          <w:del w:id="4983" w:author="Sayali Dev" w:date="2018-02-16T15:18:00Z"/>
        </w:rPr>
        <w:pPrChange w:id="4984" w:author="Sayali Dev" w:date="2018-02-16T15:18:00Z">
          <w:pPr>
            <w:ind w:left="720" w:firstLine="720"/>
          </w:pPr>
        </w:pPrChange>
      </w:pPr>
      <w:del w:id="4985" w:author="Sayali Dev" w:date="2018-02-16T15:18:00Z">
        <w:r w:rsidRPr="00882049" w:rsidDel="00401240">
          <w:rPr>
            <w:b w:val="0"/>
          </w:rPr>
          <w:delText xml:space="preserve">Note: </w:delText>
        </w:r>
      </w:del>
    </w:p>
    <w:p w14:paraId="1F7869B6" w14:textId="7F0CFDEF" w:rsidR="00D31CB1" w:rsidDel="00401240" w:rsidRDefault="00D31CB1">
      <w:pPr>
        <w:pStyle w:val="Heading3"/>
        <w:rPr>
          <w:del w:id="4986" w:author="Sayali Dev" w:date="2018-02-16T15:18:00Z"/>
        </w:rPr>
        <w:pPrChange w:id="4987" w:author="Sayali Dev" w:date="2018-02-16T15:18:00Z">
          <w:pPr>
            <w:numPr>
              <w:numId w:val="97"/>
            </w:numPr>
            <w:ind w:left="1800" w:right="270" w:hanging="360"/>
          </w:pPr>
        </w:pPrChange>
      </w:pPr>
      <w:del w:id="4988" w:author="Sayali Dev" w:date="2018-02-16T15:18:00Z">
        <w:r w:rsidRPr="00D52B0B" w:rsidDel="00401240">
          <w:delText>If th</w:delText>
        </w:r>
        <w:r w:rsidDel="00401240">
          <w:delText>e</w:delText>
        </w:r>
        <w:r w:rsidRPr="00D52B0B" w:rsidDel="00401240">
          <w:delText xml:space="preserve"> </w:delText>
        </w:r>
        <w:r w:rsidDel="00401240">
          <w:delText>c</w:delText>
        </w:r>
        <w:r w:rsidRPr="00D52B0B" w:rsidDel="00401240">
          <w:delText xml:space="preserve">ontainer </w:delText>
        </w:r>
        <w:r w:rsidDel="00401240">
          <w:delText>t</w:delText>
        </w:r>
        <w:r w:rsidRPr="00D52B0B" w:rsidDel="00401240">
          <w:delText xml:space="preserve">ype </w:delText>
        </w:r>
        <w:r w:rsidDel="00401240">
          <w:delText xml:space="preserve">associated with the specified biospecimen </w:delText>
        </w:r>
        <w:r w:rsidRPr="00D52B0B" w:rsidDel="00401240">
          <w:delText>is not valid for th</w:delText>
        </w:r>
        <w:r w:rsidDel="00401240">
          <w:delText>is</w:delText>
        </w:r>
        <w:r w:rsidRPr="00D52B0B" w:rsidDel="00401240">
          <w:delText xml:space="preserve"> storage </w:delText>
        </w:r>
        <w:r w:rsidDel="00401240">
          <w:delText>location</w:delText>
        </w:r>
        <w:r w:rsidRPr="00D52B0B" w:rsidDel="00401240">
          <w:delText xml:space="preserve">, an error message </w:delText>
        </w:r>
        <w:r w:rsidDel="00401240">
          <w:delText xml:space="preserve">appears. You can </w:delText>
        </w:r>
        <w:r w:rsidRPr="00D52B0B" w:rsidDel="00401240">
          <w:delText>select another division</w:delText>
        </w:r>
        <w:r w:rsidDel="00401240">
          <w:delText xml:space="preserve"> and repeat steps a. - c</w:delText>
        </w:r>
        <w:r w:rsidRPr="00D52B0B" w:rsidDel="00401240">
          <w:delText xml:space="preserve">. </w:delText>
        </w:r>
      </w:del>
    </w:p>
    <w:p w14:paraId="697C33CC" w14:textId="0F12E859" w:rsidR="00D31CB1" w:rsidDel="00401240" w:rsidRDefault="00D31CB1">
      <w:pPr>
        <w:pStyle w:val="Heading3"/>
        <w:rPr>
          <w:del w:id="4989" w:author="Sayali Dev" w:date="2018-02-16T15:18:00Z"/>
          <w:color w:val="000000"/>
        </w:rPr>
        <w:pPrChange w:id="4990" w:author="Sayali Dev" w:date="2018-02-16T15:18:00Z">
          <w:pPr>
            <w:numPr>
              <w:numId w:val="97"/>
            </w:numPr>
            <w:ind w:left="1800" w:hanging="360"/>
          </w:pPr>
        </w:pPrChange>
      </w:pPr>
      <w:del w:id="4991" w:author="Sayali Dev" w:date="2018-02-16T15:18:00Z">
        <w:r w:rsidRPr="00D52B0B" w:rsidDel="00401240">
          <w:rPr>
            <w:color w:val="000000"/>
          </w:rPr>
          <w:delText xml:space="preserve">If </w:delText>
        </w:r>
        <w:r w:rsidDel="00401240">
          <w:rPr>
            <w:color w:val="000000"/>
          </w:rPr>
          <w:delText>the storage</w:delText>
        </w:r>
        <w:r w:rsidRPr="00D52B0B" w:rsidDel="00401240">
          <w:rPr>
            <w:color w:val="000000"/>
          </w:rPr>
          <w:delText xml:space="preserve"> division does not have enough available positions for all the </w:delText>
        </w:r>
        <w:r w:rsidDel="00401240">
          <w:rPr>
            <w:color w:val="000000"/>
          </w:rPr>
          <w:delText>biospecimen</w:delText>
        </w:r>
        <w:r w:rsidRPr="00D52B0B" w:rsidDel="00401240">
          <w:rPr>
            <w:color w:val="000000"/>
          </w:rPr>
          <w:delText xml:space="preserve">s, </w:delText>
        </w:r>
        <w:r w:rsidDel="00401240">
          <w:rPr>
            <w:color w:val="000000"/>
          </w:rPr>
          <w:delText xml:space="preserve">you can </w:delText>
        </w:r>
        <w:r w:rsidRPr="00D52B0B" w:rsidDel="00401240">
          <w:rPr>
            <w:color w:val="000000"/>
          </w:rPr>
          <w:delText>select another division.</w:delText>
        </w:r>
      </w:del>
    </w:p>
    <w:p w14:paraId="5CDBFA4A" w14:textId="636865A9" w:rsidR="00D31CB1" w:rsidRPr="00D52B0B" w:rsidDel="00401240" w:rsidRDefault="00D31CB1">
      <w:pPr>
        <w:pStyle w:val="Heading3"/>
        <w:rPr>
          <w:del w:id="4992" w:author="Sayali Dev" w:date="2018-02-16T15:18:00Z"/>
        </w:rPr>
        <w:pPrChange w:id="4993" w:author="Sayali Dev" w:date="2018-02-16T15:18:00Z">
          <w:pPr/>
        </w:pPrChange>
      </w:pPr>
    </w:p>
    <w:p w14:paraId="7E1DD946" w14:textId="4ADC2049" w:rsidR="00D31CB1" w:rsidRPr="00401240" w:rsidDel="00401240" w:rsidRDefault="00D31CB1">
      <w:pPr>
        <w:pStyle w:val="Heading3"/>
        <w:rPr>
          <w:del w:id="4994" w:author="Sayali Dev" w:date="2018-02-16T15:19:00Z"/>
          <w:rPrChange w:id="4995" w:author="Sayali Dev" w:date="2018-02-16T15:19:00Z">
            <w:rPr>
              <w:del w:id="4996" w:author="Sayali Dev" w:date="2018-02-16T15:19:00Z"/>
            </w:rPr>
          </w:rPrChange>
        </w:rPr>
        <w:pPrChange w:id="4997" w:author="Sayali Dev" w:date="2018-02-16T15:18:00Z">
          <w:pPr>
            <w:numPr>
              <w:numId w:val="141"/>
            </w:numPr>
            <w:ind w:left="720" w:hanging="360"/>
          </w:pPr>
        </w:pPrChange>
      </w:pPr>
      <w:del w:id="4998" w:author="Sayali Dev" w:date="2018-02-16T15:18:00Z">
        <w:r w:rsidDel="00401240">
          <w:delText>C</w:delText>
        </w:r>
        <w:r w:rsidRPr="00D52B0B" w:rsidDel="00401240">
          <w:delText xml:space="preserve">lick </w:delText>
        </w:r>
        <w:r w:rsidRPr="00D52B0B" w:rsidDel="00401240">
          <w:rPr>
            <w:b w:val="0"/>
          </w:rPr>
          <w:delText>SAVE</w:delText>
        </w:r>
        <w:r w:rsidRPr="00D52B0B" w:rsidDel="00401240">
          <w:delText>.</w:delText>
        </w:r>
        <w:r w:rsidRPr="00D52B0B" w:rsidDel="00401240">
          <w:br/>
        </w:r>
        <w:r w:rsidDel="00401240">
          <w:delText xml:space="preserve">The </w:delText>
        </w:r>
        <w:r w:rsidRPr="00AF4820" w:rsidDel="00401240">
          <w:rPr>
            <w:b w:val="0"/>
          </w:rPr>
          <w:delText>Bulk Storage Assignment</w:delText>
        </w:r>
        <w:r w:rsidDel="00401240">
          <w:delText xml:space="preserve"> window closes. The s</w:delText>
        </w:r>
        <w:r w:rsidRPr="00D52B0B" w:rsidDel="00401240">
          <w:delText>torage assignments are saved</w:delText>
        </w:r>
        <w:r w:rsidDel="00401240">
          <w:delText xml:space="preserve"> and appear in the </w:delText>
        </w:r>
        <w:r w:rsidRPr="00AF4820" w:rsidDel="00401240">
          <w:rPr>
            <w:b w:val="0"/>
          </w:rPr>
          <w:delText>Storage Location</w:delText>
        </w:r>
        <w:r w:rsidDel="00401240">
          <w:delText xml:space="preserve"> column on the </w:delText>
        </w:r>
        <w:r w:rsidRPr="00AF4820" w:rsidDel="00401240">
          <w:rPr>
            <w:b w:val="0"/>
          </w:rPr>
          <w:delText>View Worklist</w:delText>
        </w:r>
        <w:r w:rsidDel="00401240">
          <w:delText xml:space="preserve"> page.</w:delText>
        </w:r>
      </w:del>
    </w:p>
    <w:p w14:paraId="5A253DF3" w14:textId="77777777" w:rsidR="00D31CB1" w:rsidDel="00401240" w:rsidRDefault="00D31CB1">
      <w:pPr>
        <w:pStyle w:val="Heading3"/>
        <w:rPr>
          <w:del w:id="4999" w:author="Sayali Dev" w:date="2018-02-16T15:19:00Z"/>
        </w:rPr>
        <w:pPrChange w:id="5000" w:author="Sayali Dev" w:date="2018-02-16T15:19:00Z">
          <w:pPr>
            <w:ind w:left="720"/>
          </w:pPr>
        </w:pPrChange>
      </w:pPr>
    </w:p>
    <w:p w14:paraId="61C6864A" w14:textId="729D0A9E" w:rsidR="00D31CB1" w:rsidRPr="00450C66" w:rsidDel="00401240" w:rsidRDefault="00D31CB1" w:rsidP="00D31CB1">
      <w:pPr>
        <w:pStyle w:val="Heading3"/>
        <w:pageBreakBefore/>
        <w:rPr>
          <w:del w:id="5001" w:author="Sayali Dev" w:date="2018-02-16T15:18:00Z"/>
          <w:lang w:val="en-US"/>
        </w:rPr>
      </w:pPr>
      <w:bookmarkStart w:id="5002" w:name="GeneratingLabelsForWorklist"/>
      <w:bookmarkStart w:id="5003" w:name="_Generating_a_Label"/>
      <w:bookmarkStart w:id="5004" w:name="_Toc452993644"/>
      <w:bookmarkStart w:id="5005" w:name="_Toc300125774"/>
      <w:bookmarkEnd w:id="5002"/>
      <w:bookmarkEnd w:id="5003"/>
      <w:del w:id="5006" w:author="Sayali Dev" w:date="2018-02-16T15:18:00Z">
        <w:r w:rsidDel="00401240">
          <w:delText>Generating a Label for Worklist Biospecimen</w:delText>
        </w:r>
        <w:r w:rsidDel="00401240">
          <w:rPr>
            <w:lang w:val="en-US"/>
          </w:rPr>
          <w:delText>s</w:delText>
        </w:r>
        <w:bookmarkEnd w:id="5004"/>
      </w:del>
    </w:p>
    <w:bookmarkEnd w:id="5005"/>
    <w:p w14:paraId="181ABE1F" w14:textId="71AABDC0" w:rsidR="00D31CB1" w:rsidDel="00401240" w:rsidRDefault="00D31CB1" w:rsidP="00D31CB1">
      <w:pPr>
        <w:rPr>
          <w:del w:id="5007" w:author="Sayali Dev" w:date="2018-02-16T15:18:00Z"/>
        </w:rPr>
      </w:pPr>
    </w:p>
    <w:p w14:paraId="54FC5AB1" w14:textId="6A18CC9B" w:rsidR="00D31CB1" w:rsidDel="00401240" w:rsidRDefault="00D31CB1" w:rsidP="00D31CB1">
      <w:pPr>
        <w:rPr>
          <w:del w:id="5008" w:author="Sayali Dev" w:date="2018-02-16T15:18:00Z"/>
        </w:rPr>
      </w:pPr>
      <w:del w:id="5009" w:author="Sayali Dev" w:date="2018-02-16T15:18:00Z">
        <w:r w:rsidDel="00401240">
          <w:delText>To generate a barcode label for a biospecimen that is associated with a worklist:</w:delText>
        </w:r>
      </w:del>
    </w:p>
    <w:p w14:paraId="70301150" w14:textId="546E3B76" w:rsidR="00D31CB1" w:rsidDel="00401240" w:rsidRDefault="00D31CB1" w:rsidP="00D31CB1">
      <w:pPr>
        <w:rPr>
          <w:del w:id="5010" w:author="Sayali Dev" w:date="2018-02-16T15:18:00Z"/>
        </w:rPr>
      </w:pPr>
    </w:p>
    <w:p w14:paraId="7F15222B" w14:textId="7447F070" w:rsidR="00D31CB1" w:rsidDel="00401240" w:rsidRDefault="00D31CB1" w:rsidP="00D31CB1">
      <w:pPr>
        <w:pStyle w:val="BodyText"/>
        <w:numPr>
          <w:ilvl w:val="0"/>
          <w:numId w:val="142"/>
        </w:numPr>
        <w:ind w:right="540"/>
        <w:rPr>
          <w:del w:id="5011" w:author="Sayali Dev" w:date="2018-02-16T15:18:00Z"/>
        </w:rPr>
      </w:pPr>
      <w:del w:id="5012" w:author="Sayali Dev" w:date="2018-01-31T17:54:00Z">
        <w:r w:rsidDel="009A119E">
          <w:delText>Log on</w:delText>
        </w:r>
      </w:del>
      <w:del w:id="5013" w:author="Sayali Dev" w:date="2018-02-16T15:18:00Z">
        <w:r w:rsidDel="00401240">
          <w:delText xml:space="preserve"> to the application using your </w:delText>
        </w:r>
      </w:del>
      <w:del w:id="5014" w:author="Sayali Dev" w:date="2018-01-31T17:55:00Z">
        <w:r w:rsidDel="00A62626">
          <w:delText>logon</w:delText>
        </w:r>
      </w:del>
      <w:del w:id="5015" w:author="Sayali Dev" w:date="2018-02-16T15:18:00Z">
        <w:r w:rsidDel="00401240">
          <w:delText xml:space="preserve"> credentials.</w:delText>
        </w:r>
      </w:del>
    </w:p>
    <w:p w14:paraId="68CCD26A" w14:textId="13A48D91" w:rsidR="00D31CB1" w:rsidDel="00401240" w:rsidRDefault="00D31CB1" w:rsidP="00D31CB1">
      <w:pPr>
        <w:pStyle w:val="BodyText"/>
        <w:ind w:left="720" w:right="540"/>
        <w:rPr>
          <w:del w:id="5016" w:author="Sayali Dev" w:date="2018-02-16T15:18:00Z"/>
        </w:rPr>
      </w:pPr>
      <w:del w:id="5017" w:author="Sayali Dev" w:date="2018-02-16T15:18:00Z">
        <w:r w:rsidDel="00401240">
          <w:delText xml:space="preserve">The </w:delText>
        </w:r>
        <w:r w:rsidDel="00401240">
          <w:rPr>
            <w:lang w:val="en-US"/>
          </w:rPr>
          <w:delText>CIRRASPEC</w:delText>
        </w:r>
        <w:r w:rsidDel="00401240">
          <w:delText xml:space="preserve"> home page appears. </w:delText>
        </w:r>
      </w:del>
    </w:p>
    <w:p w14:paraId="14B12405" w14:textId="2AD7B218" w:rsidR="00D31CB1" w:rsidDel="00401240" w:rsidRDefault="00D31CB1" w:rsidP="00D31CB1">
      <w:pPr>
        <w:pStyle w:val="BodyText"/>
        <w:ind w:left="720" w:right="540"/>
        <w:rPr>
          <w:del w:id="5018" w:author="Sayali Dev" w:date="2018-02-16T15:18:00Z"/>
        </w:rPr>
      </w:pPr>
    </w:p>
    <w:p w14:paraId="6ABFA2CA" w14:textId="33968074" w:rsidR="00D31CB1" w:rsidDel="00401240" w:rsidRDefault="00D31CB1" w:rsidP="00D31CB1">
      <w:pPr>
        <w:pStyle w:val="BodyText"/>
        <w:numPr>
          <w:ilvl w:val="0"/>
          <w:numId w:val="142"/>
        </w:numPr>
        <w:ind w:right="540"/>
        <w:rPr>
          <w:del w:id="5019" w:author="Sayali Dev" w:date="2018-02-16T15:18:00Z"/>
        </w:rPr>
      </w:pPr>
      <w:del w:id="5020" w:author="Sayali Dev" w:date="2018-02-16T15:18:00Z">
        <w:r w:rsidDel="00401240">
          <w:delText xml:space="preserve">Point to the arrow of the </w:delText>
        </w:r>
        <w:r w:rsidRPr="009D26BA" w:rsidDel="00401240">
          <w:rPr>
            <w:b/>
          </w:rPr>
          <w:delText>BMS</w:delText>
        </w:r>
        <w:r w:rsidDel="00401240">
          <w:delText xml:space="preserve"> tab, and then click </w:delText>
        </w:r>
        <w:r w:rsidRPr="009D26BA" w:rsidDel="00401240">
          <w:rPr>
            <w:b/>
          </w:rPr>
          <w:delText>Worklists</w:delText>
        </w:r>
        <w:r w:rsidDel="00401240">
          <w:delText xml:space="preserve">. </w:delText>
        </w:r>
      </w:del>
    </w:p>
    <w:p w14:paraId="54D50A74" w14:textId="7116514E" w:rsidR="00D31CB1" w:rsidDel="00401240" w:rsidRDefault="00D31CB1" w:rsidP="00D31CB1">
      <w:pPr>
        <w:pStyle w:val="BodyText"/>
        <w:ind w:left="720" w:right="540"/>
        <w:rPr>
          <w:del w:id="5021" w:author="Sayali Dev" w:date="2018-02-16T15:18:00Z"/>
        </w:rPr>
      </w:pPr>
      <w:del w:id="5022" w:author="Sayali Dev" w:date="2018-02-16T15:18:00Z">
        <w:r w:rsidDel="00401240">
          <w:delText xml:space="preserve">The </w:delText>
        </w:r>
        <w:r w:rsidDel="00401240">
          <w:rPr>
            <w:b/>
            <w:lang w:val="en-US"/>
          </w:rPr>
          <w:delText>W</w:delText>
        </w:r>
        <w:r w:rsidDel="00401240">
          <w:rPr>
            <w:b/>
          </w:rPr>
          <w:delText xml:space="preserve">orklist </w:delText>
        </w:r>
        <w:r w:rsidDel="00401240">
          <w:rPr>
            <w:b/>
            <w:lang w:val="en-US"/>
          </w:rPr>
          <w:delText>S</w:delText>
        </w:r>
        <w:r w:rsidRPr="002D344E" w:rsidDel="00401240">
          <w:rPr>
            <w:b/>
          </w:rPr>
          <w:delText>earch</w:delText>
        </w:r>
        <w:r w:rsidDel="00401240">
          <w:delText xml:space="preserve"> page appears. </w:delText>
        </w:r>
      </w:del>
    </w:p>
    <w:p w14:paraId="0BFEF3A3" w14:textId="003A1D65" w:rsidR="00D31CB1" w:rsidDel="00401240" w:rsidRDefault="00D31CB1" w:rsidP="00D31CB1">
      <w:pPr>
        <w:pStyle w:val="BodyText"/>
        <w:ind w:left="720" w:right="540"/>
        <w:rPr>
          <w:del w:id="5023" w:author="Sayali Dev" w:date="2018-02-16T15:18:00Z"/>
        </w:rPr>
      </w:pPr>
    </w:p>
    <w:p w14:paraId="4ED5727B" w14:textId="101B7B00" w:rsidR="00D31CB1" w:rsidDel="00401240" w:rsidRDefault="00D31CB1" w:rsidP="00D31CB1">
      <w:pPr>
        <w:pStyle w:val="BodyText"/>
        <w:numPr>
          <w:ilvl w:val="0"/>
          <w:numId w:val="142"/>
        </w:numPr>
        <w:ind w:right="720"/>
        <w:rPr>
          <w:del w:id="5024" w:author="Sayali Dev" w:date="2018-02-16T15:18:00Z"/>
        </w:rPr>
      </w:pPr>
      <w:del w:id="5025" w:author="Sayali Dev" w:date="2018-02-16T15:18:00Z">
        <w:r w:rsidDel="00401240">
          <w:delText xml:space="preserve">Click </w:delText>
        </w:r>
        <w:r w:rsidRPr="00163825" w:rsidDel="00401240">
          <w:rPr>
            <w:b/>
          </w:rPr>
          <w:delText>SEARCH</w:delText>
        </w:r>
        <w:r w:rsidDel="00401240">
          <w:delText xml:space="preserve">. </w:delText>
        </w:r>
      </w:del>
    </w:p>
    <w:p w14:paraId="6D95B059" w14:textId="66F5F0A9" w:rsidR="00D31CB1" w:rsidDel="00401240" w:rsidRDefault="00D31CB1" w:rsidP="00D31CB1">
      <w:pPr>
        <w:pStyle w:val="BodyText"/>
        <w:ind w:left="720" w:right="720"/>
        <w:rPr>
          <w:del w:id="5026" w:author="Sayali Dev" w:date="2018-02-16T15:18:00Z"/>
        </w:rPr>
      </w:pPr>
      <w:del w:id="5027" w:author="Sayali Dev" w:date="2018-02-16T15:18:00Z">
        <w:r w:rsidDel="00401240">
          <w:delText>The worklist search page displays a list of worklists</w:delText>
        </w:r>
        <w:r w:rsidRPr="00D84069" w:rsidDel="00401240">
          <w:delText xml:space="preserve"> that are accessib</w:delText>
        </w:r>
        <w:r w:rsidDel="00401240">
          <w:delText xml:space="preserve">le based on your login location. </w:delText>
        </w:r>
      </w:del>
    </w:p>
    <w:p w14:paraId="229B341B" w14:textId="041E77FD" w:rsidR="00D31CB1" w:rsidDel="00401240" w:rsidRDefault="00D31CB1" w:rsidP="00D31CB1">
      <w:pPr>
        <w:pStyle w:val="BodyText"/>
        <w:ind w:left="720" w:right="720"/>
        <w:rPr>
          <w:del w:id="5028" w:author="Sayali Dev" w:date="2018-02-16T15:18:00Z"/>
        </w:rPr>
      </w:pPr>
    </w:p>
    <w:p w14:paraId="372AA755" w14:textId="5E24C625" w:rsidR="00D31CB1" w:rsidDel="00401240" w:rsidRDefault="00D31CB1" w:rsidP="00D31CB1">
      <w:pPr>
        <w:pStyle w:val="BodyText"/>
        <w:numPr>
          <w:ilvl w:val="0"/>
          <w:numId w:val="142"/>
        </w:numPr>
        <w:ind w:right="720"/>
        <w:rPr>
          <w:del w:id="5029" w:author="Sayali Dev" w:date="2018-02-16T15:18:00Z"/>
        </w:rPr>
      </w:pPr>
      <w:del w:id="5030" w:author="Sayali Dev" w:date="2018-02-16T15:18: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for which you want to </w:delText>
        </w:r>
        <w:r w:rsidDel="00401240">
          <w:rPr>
            <w:lang w:val="en-US"/>
          </w:rPr>
          <w:delText>generate labels for</w:delText>
        </w:r>
        <w:r w:rsidDel="00401240">
          <w:delText xml:space="preserve"> the biospecimens. </w:delText>
        </w:r>
      </w:del>
    </w:p>
    <w:p w14:paraId="7A623234" w14:textId="46BCDA2D" w:rsidR="00D31CB1" w:rsidDel="00401240" w:rsidRDefault="00D31CB1" w:rsidP="00D31CB1">
      <w:pPr>
        <w:pStyle w:val="BodyText"/>
        <w:ind w:left="720" w:right="720"/>
        <w:rPr>
          <w:del w:id="5031" w:author="Sayali Dev" w:date="2018-02-16T15:18:00Z"/>
        </w:rPr>
      </w:pPr>
      <w:del w:id="5032" w:author="Sayali Dev" w:date="2018-02-16T15:18:00Z">
        <w:r w:rsidDel="00401240">
          <w:delText>T</w:delText>
        </w:r>
        <w:r w:rsidRPr="00AA26F9" w:rsidDel="00401240">
          <w:delText xml:space="preserve">he </w:delText>
        </w:r>
        <w:r w:rsidRPr="00163825" w:rsidDel="00401240">
          <w:rPr>
            <w:b/>
          </w:rPr>
          <w:delText>View Worklist</w:delText>
        </w:r>
        <w:r w:rsidRPr="00AA26F9" w:rsidDel="00401240">
          <w:delText xml:space="preserve"> </w:delText>
        </w:r>
        <w:r w:rsidDel="00401240">
          <w:delText>page appears</w:delText>
        </w:r>
        <w:r w:rsidRPr="00AA26F9" w:rsidDel="00401240">
          <w:delText>.</w:delText>
        </w:r>
        <w:r w:rsidRPr="001A0005" w:rsidDel="00401240">
          <w:delText xml:space="preserve"> </w:delText>
        </w:r>
      </w:del>
    </w:p>
    <w:p w14:paraId="242CFC4A" w14:textId="560ACAC9" w:rsidR="00D31CB1" w:rsidDel="00401240" w:rsidRDefault="00D31CB1" w:rsidP="00D31CB1">
      <w:pPr>
        <w:pStyle w:val="BodyText"/>
        <w:ind w:right="720"/>
        <w:rPr>
          <w:del w:id="5033" w:author="Sayali Dev" w:date="2018-02-16T15:18:00Z"/>
        </w:rPr>
      </w:pPr>
    </w:p>
    <w:p w14:paraId="6CD75F0C" w14:textId="49864AB5" w:rsidR="00D31CB1" w:rsidDel="00401240" w:rsidRDefault="00D31CB1" w:rsidP="00D31CB1">
      <w:pPr>
        <w:pStyle w:val="BodyText"/>
        <w:numPr>
          <w:ilvl w:val="0"/>
          <w:numId w:val="142"/>
        </w:numPr>
        <w:ind w:right="720"/>
        <w:rPr>
          <w:del w:id="5034" w:author="Sayali Dev" w:date="2018-02-16T15:18:00Z"/>
        </w:rPr>
      </w:pPr>
      <w:del w:id="5035" w:author="Sayali Dev" w:date="2018-02-16T15:18:00Z">
        <w:r w:rsidDel="00401240">
          <w:delText xml:space="preserve">Select the checkbox of </w:delText>
        </w:r>
        <w:r w:rsidDel="00401240">
          <w:rPr>
            <w:lang w:val="en-US"/>
          </w:rPr>
          <w:delText>each</w:delText>
        </w:r>
        <w:r w:rsidDel="00401240">
          <w:delText xml:space="preserve"> biospecimen for which you want to generate a barcode label. </w:delText>
        </w:r>
      </w:del>
    </w:p>
    <w:p w14:paraId="1D664A18" w14:textId="377591F1" w:rsidR="00D31CB1" w:rsidDel="00401240" w:rsidRDefault="00D31CB1" w:rsidP="00D31CB1">
      <w:pPr>
        <w:pStyle w:val="BodyText"/>
        <w:ind w:left="720" w:right="720"/>
        <w:rPr>
          <w:del w:id="5036" w:author="Sayali Dev" w:date="2018-02-16T15:18:00Z"/>
        </w:rPr>
      </w:pPr>
      <w:del w:id="5037" w:author="Sayali Dev" w:date="2018-02-16T15:18:00Z">
        <w:r w:rsidRPr="008A28FD" w:rsidDel="00401240">
          <w:rPr>
            <w:b/>
          </w:rPr>
          <w:delText>Note:</w:delText>
        </w:r>
        <w:r w:rsidDel="00401240">
          <w:delText xml:space="preserve"> To </w:delText>
        </w:r>
        <w:r w:rsidDel="00401240">
          <w:rPr>
            <w:lang w:val="en-US"/>
          </w:rPr>
          <w:delText>select</w:delText>
        </w:r>
        <w:r w:rsidDel="00401240">
          <w:delText xml:space="preserve"> all biospecimens, select the checkbox on the gray header.</w:delText>
        </w:r>
      </w:del>
    </w:p>
    <w:p w14:paraId="78354292" w14:textId="346CA763" w:rsidR="00D31CB1" w:rsidDel="00401240" w:rsidRDefault="00D31CB1" w:rsidP="00D31CB1">
      <w:pPr>
        <w:pStyle w:val="BodyText"/>
        <w:ind w:left="720" w:right="720"/>
        <w:rPr>
          <w:del w:id="5038" w:author="Sayali Dev" w:date="2018-02-16T15:18:00Z"/>
        </w:rPr>
      </w:pPr>
    </w:p>
    <w:p w14:paraId="2E47E2A9" w14:textId="0C4DF46D" w:rsidR="00D31CB1" w:rsidDel="00401240" w:rsidRDefault="00D31CB1" w:rsidP="00D31CB1">
      <w:pPr>
        <w:pStyle w:val="BodyText"/>
        <w:numPr>
          <w:ilvl w:val="0"/>
          <w:numId w:val="142"/>
        </w:numPr>
        <w:ind w:right="720"/>
        <w:rPr>
          <w:del w:id="5039" w:author="Sayali Dev" w:date="2018-02-16T15:18:00Z"/>
        </w:rPr>
      </w:pPr>
      <w:del w:id="5040" w:author="Sayali Dev" w:date="2018-02-16T15:18:00Z">
        <w:r w:rsidDel="00401240">
          <w:delText xml:space="preserve">In the </w:delText>
        </w:r>
        <w:r w:rsidRPr="008A28FD" w:rsidDel="00401240">
          <w:rPr>
            <w:b/>
          </w:rPr>
          <w:delText>Actions</w:delText>
        </w:r>
        <w:r w:rsidDel="00401240">
          <w:delText xml:space="preserve"> list, click </w:delText>
        </w:r>
        <w:r w:rsidRPr="008A28FD" w:rsidDel="00401240">
          <w:rPr>
            <w:b/>
          </w:rPr>
          <w:delText>Generate Labels</w:delText>
        </w:r>
        <w:r w:rsidDel="00401240">
          <w:delText xml:space="preserve">, and then click </w:delText>
        </w:r>
        <w:r w:rsidRPr="00227EB9" w:rsidDel="00401240">
          <w:rPr>
            <w:b/>
          </w:rPr>
          <w:delText>INITIATE</w:delText>
        </w:r>
        <w:r w:rsidDel="00401240">
          <w:delText xml:space="preserve">. </w:delText>
        </w:r>
      </w:del>
    </w:p>
    <w:p w14:paraId="16CF3E8B" w14:textId="25A6BF6F" w:rsidR="00D31CB1" w:rsidDel="00401240" w:rsidRDefault="00D31CB1" w:rsidP="00D31CB1">
      <w:pPr>
        <w:pStyle w:val="BodyText"/>
        <w:ind w:left="720" w:right="720"/>
        <w:rPr>
          <w:del w:id="5041" w:author="Sayali Dev" w:date="2018-02-16T15:18:00Z"/>
        </w:rPr>
      </w:pPr>
      <w:del w:id="5042" w:author="Sayali Dev" w:date="2018-02-16T15:18:00Z">
        <w:r w:rsidDel="00401240">
          <w:delText xml:space="preserve">The print barcode window appears. </w:delText>
        </w:r>
      </w:del>
    </w:p>
    <w:p w14:paraId="279244AC" w14:textId="1155B96B" w:rsidR="0042058F" w:rsidRPr="0042058F" w:rsidDel="00401240" w:rsidRDefault="00D31CB1" w:rsidP="00D31CB1">
      <w:pPr>
        <w:pStyle w:val="BodyText"/>
        <w:ind w:left="720" w:right="720"/>
        <w:rPr>
          <w:del w:id="5043" w:author="Sayali Dev" w:date="2018-02-16T15:18:00Z"/>
          <w:lang w:val="en-US"/>
          <w:rPrChange w:id="5044" w:author="Sayali Dev" w:date="2018-02-05T19:50:00Z">
            <w:rPr>
              <w:del w:id="5045" w:author="Sayali Dev" w:date="2018-02-16T15:18:00Z"/>
            </w:rPr>
          </w:rPrChange>
        </w:rPr>
      </w:pPr>
      <w:del w:id="5046" w:author="Sayali Dev" w:date="2018-02-16T15:18:00Z">
        <w:r w:rsidDel="00401240">
          <w:delText xml:space="preserve"> </w:delText>
        </w:r>
      </w:del>
    </w:p>
    <w:p w14:paraId="2006CBAB" w14:textId="24308232" w:rsidR="00D31CB1" w:rsidDel="00401240" w:rsidRDefault="00D31CB1" w:rsidP="00D31CB1">
      <w:pPr>
        <w:ind w:left="720"/>
        <w:rPr>
          <w:del w:id="5047" w:author="Sayali Dev" w:date="2018-02-16T15:18:00Z"/>
        </w:rPr>
      </w:pPr>
      <w:del w:id="5048" w:author="Sayali Dev" w:date="2018-02-16T15:18:00Z">
        <w:r w:rsidRPr="00F93498" w:rsidDel="00401240">
          <w:rPr>
            <w:noProof/>
          </w:rPr>
          <w:drawing>
            <wp:inline distT="0" distB="0" distL="0" distR="0" wp14:anchorId="3687CA0A" wp14:editId="125EC1C5">
              <wp:extent cx="2668270" cy="3524885"/>
              <wp:effectExtent l="19050" t="19050" r="17780" b="18415"/>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8270" cy="3524885"/>
                      </a:xfrm>
                      <a:prstGeom prst="rect">
                        <a:avLst/>
                      </a:prstGeom>
                      <a:noFill/>
                      <a:ln w="3175">
                        <a:solidFill>
                          <a:schemeClr val="tx1"/>
                        </a:solidFill>
                      </a:ln>
                    </pic:spPr>
                  </pic:pic>
                </a:graphicData>
              </a:graphic>
            </wp:inline>
          </w:drawing>
        </w:r>
      </w:del>
    </w:p>
    <w:p w14:paraId="3FC02840" w14:textId="234E2E1E" w:rsidR="00D31CB1" w:rsidDel="00401240" w:rsidRDefault="00D31CB1" w:rsidP="00D31CB1">
      <w:pPr>
        <w:pStyle w:val="Figure"/>
        <w:tabs>
          <w:tab w:val="clear" w:pos="1710"/>
          <w:tab w:val="num" w:pos="1800"/>
        </w:tabs>
        <w:ind w:left="1152" w:hanging="432"/>
        <w:rPr>
          <w:del w:id="5049" w:author="Sayali Dev" w:date="2018-02-16T15:18:00Z"/>
        </w:rPr>
      </w:pPr>
      <w:del w:id="5050" w:author="Sayali Dev" w:date="2018-02-16T15:18:00Z">
        <w:r w:rsidDel="00401240">
          <w:delText xml:space="preserve"> Print barcode window</w:delText>
        </w:r>
      </w:del>
    </w:p>
    <w:p w14:paraId="49D503E1" w14:textId="094BEAB3" w:rsidR="00D31CB1" w:rsidDel="00401240" w:rsidRDefault="00D31CB1" w:rsidP="00D31CB1">
      <w:pPr>
        <w:pStyle w:val="BodyText"/>
        <w:ind w:left="720" w:right="720"/>
        <w:rPr>
          <w:del w:id="5051" w:author="Sayali Dev" w:date="2018-02-16T15:18:00Z"/>
        </w:rPr>
      </w:pPr>
    </w:p>
    <w:p w14:paraId="0C02A668" w14:textId="4CC12210" w:rsidR="00D31CB1" w:rsidDel="00401240" w:rsidRDefault="00D31CB1" w:rsidP="00D31CB1">
      <w:pPr>
        <w:pStyle w:val="BodyText"/>
        <w:numPr>
          <w:ilvl w:val="0"/>
          <w:numId w:val="142"/>
        </w:numPr>
        <w:rPr>
          <w:del w:id="5052" w:author="Sayali Dev" w:date="2018-02-16T15:18:00Z"/>
        </w:rPr>
      </w:pPr>
      <w:del w:id="5053" w:author="Sayali Dev" w:date="2018-02-16T15:18:00Z">
        <w:r w:rsidDel="00401240">
          <w:rPr>
            <w:lang w:val="en-US"/>
          </w:rPr>
          <w:delText>To print labels to a PDF file, c</w:delText>
        </w:r>
        <w:r w:rsidRPr="0008538D" w:rsidDel="00401240">
          <w:delText xml:space="preserve">lick </w:delText>
        </w:r>
        <w:r w:rsidRPr="00E3105C" w:rsidDel="00401240">
          <w:rPr>
            <w:b/>
          </w:rPr>
          <w:delText>PDF</w:delText>
        </w:r>
        <w:r w:rsidRPr="00E3105C" w:rsidDel="00401240">
          <w:delText xml:space="preserve"> </w:delText>
        </w:r>
        <w:r w:rsidDel="00401240">
          <w:delText xml:space="preserve">next to </w:delText>
        </w:r>
        <w:r w:rsidRPr="00DE2BEF" w:rsidDel="00401240">
          <w:delText>the label template</w:delText>
        </w:r>
        <w:r w:rsidDel="00401240">
          <w:delText xml:space="preserve"> </w:delText>
        </w:r>
        <w:r w:rsidDel="00401240">
          <w:rPr>
            <w:lang w:val="en-US"/>
          </w:rPr>
          <w:delText>for</w:delText>
        </w:r>
        <w:r w:rsidDel="00401240">
          <w:delText xml:space="preserve"> which you want to generate a barcode label, and then click </w:delText>
        </w:r>
        <w:r w:rsidRPr="004D4119" w:rsidDel="00401240">
          <w:rPr>
            <w:b/>
          </w:rPr>
          <w:delText>SUBMIT</w:delText>
        </w:r>
        <w:r w:rsidDel="00401240">
          <w:delText>.</w:delText>
        </w:r>
      </w:del>
    </w:p>
    <w:p w14:paraId="5CB6AB30" w14:textId="07667848" w:rsidR="00D31CB1" w:rsidDel="00401240" w:rsidRDefault="00D31CB1" w:rsidP="00D31CB1">
      <w:pPr>
        <w:pStyle w:val="BodyText"/>
        <w:ind w:left="720"/>
        <w:rPr>
          <w:del w:id="5054" w:author="Sayali Dev" w:date="2018-02-16T15:18:00Z"/>
        </w:rPr>
      </w:pPr>
      <w:del w:id="5055" w:author="Sayali Dev" w:date="2018-02-16T15:18:00Z">
        <w:r w:rsidDel="00401240">
          <w:delText>The image of the bar</w:delText>
        </w:r>
        <w:r w:rsidRPr="00DC6FC5" w:rsidDel="00401240">
          <w:delText xml:space="preserve">code label that is associated with the </w:delText>
        </w:r>
        <w:r w:rsidDel="00401240">
          <w:delText>biospecimen</w:delText>
        </w:r>
        <w:r w:rsidRPr="00DC6FC5" w:rsidDel="00401240">
          <w:delText xml:space="preserve"> appears below</w:delText>
        </w:r>
        <w:r w:rsidDel="00401240">
          <w:delText>.</w:delText>
        </w:r>
        <w:r w:rsidDel="00401240">
          <w:br/>
        </w:r>
        <w:r w:rsidRPr="0049043D" w:rsidDel="00401240">
          <w:br/>
        </w:r>
        <w:r w:rsidRPr="00E56CBE" w:rsidDel="00401240">
          <w:rPr>
            <w:noProof/>
          </w:rPr>
          <w:drawing>
            <wp:inline distT="0" distB="0" distL="0" distR="0" wp14:anchorId="583C57C4" wp14:editId="1DFFD2B2">
              <wp:extent cx="2842895" cy="3757295"/>
              <wp:effectExtent l="19050" t="19050" r="14605" b="14605"/>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42895" cy="3757295"/>
                      </a:xfrm>
                      <a:prstGeom prst="rect">
                        <a:avLst/>
                      </a:prstGeom>
                      <a:noFill/>
                      <a:ln w="3175">
                        <a:solidFill>
                          <a:schemeClr val="tx1"/>
                        </a:solidFill>
                      </a:ln>
                    </pic:spPr>
                  </pic:pic>
                </a:graphicData>
              </a:graphic>
            </wp:inline>
          </w:drawing>
        </w:r>
      </w:del>
    </w:p>
    <w:p w14:paraId="66D22E3F" w14:textId="76287A0F" w:rsidR="00D31CB1" w:rsidDel="00401240" w:rsidRDefault="00D31CB1" w:rsidP="00D31CB1">
      <w:pPr>
        <w:pStyle w:val="Figure"/>
        <w:tabs>
          <w:tab w:val="clear" w:pos="1710"/>
          <w:tab w:val="num" w:pos="1800"/>
        </w:tabs>
        <w:ind w:left="1152" w:hanging="432"/>
        <w:rPr>
          <w:del w:id="5056" w:author="Sayali Dev" w:date="2018-02-16T15:18:00Z"/>
        </w:rPr>
      </w:pPr>
      <w:del w:id="5057" w:author="Sayali Dev" w:date="2018-02-16T15:18:00Z">
        <w:r w:rsidDel="00401240">
          <w:delText>Print barcode window with label</w:delText>
        </w:r>
      </w:del>
    </w:p>
    <w:p w14:paraId="2845109D" w14:textId="09DF9627" w:rsidR="00D31CB1" w:rsidDel="00401240" w:rsidRDefault="00D31CB1" w:rsidP="00D31CB1">
      <w:pPr>
        <w:rPr>
          <w:del w:id="5058" w:author="Sayali Dev" w:date="2018-02-16T15:18:00Z"/>
        </w:rPr>
      </w:pPr>
    </w:p>
    <w:p w14:paraId="7C9B15D2" w14:textId="64D33374" w:rsidR="00D31CB1" w:rsidDel="00401240" w:rsidRDefault="00D31CB1" w:rsidP="00D31CB1">
      <w:pPr>
        <w:pStyle w:val="BodyText"/>
        <w:ind w:left="720"/>
        <w:rPr>
          <w:del w:id="5059" w:author="Sayali Dev" w:date="2018-02-16T15:18:00Z"/>
          <w:lang w:val="en-US"/>
        </w:rPr>
      </w:pPr>
      <w:del w:id="5060" w:author="Sayali Dev" w:date="2018-02-16T15:18:00Z">
        <w:r w:rsidRPr="00AF38DA" w:rsidDel="00401240">
          <w:rPr>
            <w:b/>
          </w:rPr>
          <w:delText>Note</w:delText>
        </w:r>
        <w:r w:rsidDel="00401240">
          <w:delText xml:space="preserve">: </w:delText>
        </w:r>
        <w:r w:rsidDel="00401240">
          <w:rPr>
            <w:lang w:val="en-US"/>
          </w:rPr>
          <w:delText>To identify tools for viewing multiple labels, printing labels and saving the file to your machine, hover the cursor over the icons in the horizontal and vertical navigation bars.</w:delText>
        </w:r>
      </w:del>
    </w:p>
    <w:p w14:paraId="64A121BB" w14:textId="1569D63D" w:rsidR="00D31CB1" w:rsidDel="00401240" w:rsidRDefault="00D31CB1" w:rsidP="00D31CB1">
      <w:pPr>
        <w:pStyle w:val="BodyText"/>
        <w:ind w:left="720"/>
        <w:rPr>
          <w:del w:id="5061" w:author="Sayali Dev" w:date="2018-02-16T15:18:00Z"/>
          <w:lang w:val="en-US"/>
        </w:rPr>
      </w:pPr>
    </w:p>
    <w:p w14:paraId="1497FA4C" w14:textId="688E6C0C" w:rsidR="00D31CB1" w:rsidDel="00401240" w:rsidRDefault="00D31CB1" w:rsidP="00D31CB1">
      <w:pPr>
        <w:pStyle w:val="Heading3"/>
        <w:pageBreakBefore/>
        <w:rPr>
          <w:del w:id="5062" w:author="Sayali Dev" w:date="2018-02-16T15:18:00Z"/>
        </w:rPr>
      </w:pPr>
      <w:bookmarkStart w:id="5063" w:name="GeneratingReportForWorklist"/>
      <w:bookmarkStart w:id="5064" w:name="_Generating_a_Report"/>
      <w:bookmarkStart w:id="5065" w:name="_Toc300125775"/>
      <w:bookmarkStart w:id="5066" w:name="_Toc452993645"/>
      <w:bookmarkEnd w:id="5063"/>
      <w:bookmarkEnd w:id="5064"/>
      <w:del w:id="5067" w:author="Sayali Dev" w:date="2018-02-16T15:18:00Z">
        <w:r w:rsidDel="00401240">
          <w:delText>Generating a Report</w:delText>
        </w:r>
        <w:bookmarkEnd w:id="5065"/>
        <w:r w:rsidDel="00401240">
          <w:delText xml:space="preserve"> for Worklist Biospecimens</w:delText>
        </w:r>
        <w:bookmarkEnd w:id="5066"/>
      </w:del>
    </w:p>
    <w:p w14:paraId="2569F6A6" w14:textId="7FF8D9E5" w:rsidR="00D31CB1" w:rsidDel="00401240" w:rsidRDefault="00D31CB1" w:rsidP="00D31CB1">
      <w:pPr>
        <w:rPr>
          <w:del w:id="5068" w:author="Sayali Dev" w:date="2018-02-16T15:18:00Z"/>
        </w:rPr>
      </w:pPr>
    </w:p>
    <w:p w14:paraId="6D280B41" w14:textId="08CC170A" w:rsidR="00D31CB1" w:rsidDel="00401240" w:rsidRDefault="00D31CB1" w:rsidP="00D31CB1">
      <w:pPr>
        <w:rPr>
          <w:del w:id="5069" w:author="Sayali Dev" w:date="2018-02-16T15:18:00Z"/>
        </w:rPr>
      </w:pPr>
      <w:del w:id="5070" w:author="Sayali Dev" w:date="2018-02-16T15:18:00Z">
        <w:r w:rsidDel="00401240">
          <w:delText>To generate a report for biospecimens associated with a worklist:</w:delText>
        </w:r>
      </w:del>
    </w:p>
    <w:p w14:paraId="3444AB5C" w14:textId="189C7D07" w:rsidR="00D31CB1" w:rsidDel="00401240" w:rsidRDefault="00D31CB1" w:rsidP="00D31CB1">
      <w:pPr>
        <w:rPr>
          <w:del w:id="5071" w:author="Sayali Dev" w:date="2018-02-16T15:18:00Z"/>
        </w:rPr>
      </w:pPr>
    </w:p>
    <w:p w14:paraId="496EADE1" w14:textId="3F91C76D" w:rsidR="00D31CB1" w:rsidDel="00401240" w:rsidRDefault="00D31CB1" w:rsidP="00D31CB1">
      <w:pPr>
        <w:pStyle w:val="BodyText"/>
        <w:numPr>
          <w:ilvl w:val="0"/>
          <w:numId w:val="143"/>
        </w:numPr>
        <w:ind w:right="540"/>
        <w:rPr>
          <w:del w:id="5072" w:author="Sayali Dev" w:date="2018-02-16T15:18:00Z"/>
        </w:rPr>
      </w:pPr>
      <w:del w:id="5073" w:author="Sayali Dev" w:date="2018-01-31T17:54:00Z">
        <w:r w:rsidDel="009A119E">
          <w:delText>Log on</w:delText>
        </w:r>
      </w:del>
      <w:del w:id="5074" w:author="Sayali Dev" w:date="2018-02-16T15:18:00Z">
        <w:r w:rsidDel="00401240">
          <w:delText xml:space="preserve"> to the application using your </w:delText>
        </w:r>
      </w:del>
      <w:del w:id="5075" w:author="Sayali Dev" w:date="2018-01-31T17:55:00Z">
        <w:r w:rsidDel="00A62626">
          <w:delText>logon</w:delText>
        </w:r>
      </w:del>
      <w:del w:id="5076" w:author="Sayali Dev" w:date="2018-02-16T15:18:00Z">
        <w:r w:rsidDel="00401240">
          <w:delText xml:space="preserve"> credentials.</w:delText>
        </w:r>
      </w:del>
    </w:p>
    <w:p w14:paraId="36117930" w14:textId="5EAC773C" w:rsidR="00D31CB1" w:rsidDel="00401240" w:rsidRDefault="00D31CB1" w:rsidP="00D31CB1">
      <w:pPr>
        <w:pStyle w:val="BodyText"/>
        <w:ind w:left="720" w:right="540"/>
        <w:rPr>
          <w:del w:id="5077" w:author="Sayali Dev" w:date="2018-02-16T15:18:00Z"/>
        </w:rPr>
      </w:pPr>
      <w:del w:id="5078" w:author="Sayali Dev" w:date="2018-02-16T15:18:00Z">
        <w:r w:rsidDel="00401240">
          <w:delText xml:space="preserve">The </w:delText>
        </w:r>
        <w:r w:rsidDel="00401240">
          <w:rPr>
            <w:lang w:val="en-US"/>
          </w:rPr>
          <w:delText>CIRRASPEC</w:delText>
        </w:r>
        <w:r w:rsidDel="00401240">
          <w:delText xml:space="preserve"> home page appears. </w:delText>
        </w:r>
      </w:del>
    </w:p>
    <w:p w14:paraId="57630838" w14:textId="19671A22" w:rsidR="00D31CB1" w:rsidDel="00401240" w:rsidRDefault="00D31CB1" w:rsidP="00D31CB1">
      <w:pPr>
        <w:pStyle w:val="BodyText"/>
        <w:ind w:left="720" w:right="540"/>
        <w:rPr>
          <w:del w:id="5079" w:author="Sayali Dev" w:date="2018-02-16T15:18:00Z"/>
        </w:rPr>
      </w:pPr>
    </w:p>
    <w:p w14:paraId="0D3F27C2" w14:textId="0CD2599D" w:rsidR="00D31CB1" w:rsidDel="00401240" w:rsidRDefault="00D31CB1" w:rsidP="00D31CB1">
      <w:pPr>
        <w:pStyle w:val="BodyText"/>
        <w:numPr>
          <w:ilvl w:val="0"/>
          <w:numId w:val="143"/>
        </w:numPr>
        <w:ind w:right="540"/>
        <w:rPr>
          <w:del w:id="5080" w:author="Sayali Dev" w:date="2018-02-16T15:18:00Z"/>
        </w:rPr>
      </w:pPr>
      <w:del w:id="5081" w:author="Sayali Dev" w:date="2018-02-16T15:18:00Z">
        <w:r w:rsidDel="00401240">
          <w:delText xml:space="preserve">Point to the arrow of the </w:delText>
        </w:r>
        <w:r w:rsidRPr="009D26BA" w:rsidDel="00401240">
          <w:rPr>
            <w:b/>
          </w:rPr>
          <w:delText>BMS</w:delText>
        </w:r>
        <w:r w:rsidDel="00401240">
          <w:delText xml:space="preserve"> tab, and then click </w:delText>
        </w:r>
        <w:r w:rsidRPr="009D26BA" w:rsidDel="00401240">
          <w:rPr>
            <w:b/>
          </w:rPr>
          <w:delText>Worklists</w:delText>
        </w:r>
        <w:r w:rsidDel="00401240">
          <w:delText xml:space="preserve">. </w:delText>
        </w:r>
      </w:del>
    </w:p>
    <w:p w14:paraId="4AE50808" w14:textId="2A785E44" w:rsidR="00D31CB1" w:rsidDel="00401240" w:rsidRDefault="00D31CB1" w:rsidP="00D31CB1">
      <w:pPr>
        <w:pStyle w:val="BodyText"/>
        <w:ind w:left="720" w:right="540"/>
        <w:rPr>
          <w:del w:id="5082" w:author="Sayali Dev" w:date="2018-02-16T15:18:00Z"/>
        </w:rPr>
      </w:pPr>
      <w:del w:id="5083" w:author="Sayali Dev" w:date="2018-02-16T15:18:00Z">
        <w:r w:rsidDel="00401240">
          <w:delText xml:space="preserve">The </w:delText>
        </w:r>
        <w:r w:rsidDel="00401240">
          <w:rPr>
            <w:b/>
            <w:lang w:val="en-US"/>
          </w:rPr>
          <w:delText>W</w:delText>
        </w:r>
        <w:r w:rsidDel="00401240">
          <w:rPr>
            <w:b/>
          </w:rPr>
          <w:delText xml:space="preserve">orklist </w:delText>
        </w:r>
        <w:r w:rsidDel="00401240">
          <w:rPr>
            <w:b/>
            <w:lang w:val="en-US"/>
          </w:rPr>
          <w:delText>S</w:delText>
        </w:r>
        <w:r w:rsidRPr="008F27A4" w:rsidDel="00401240">
          <w:rPr>
            <w:b/>
          </w:rPr>
          <w:delText>earch</w:delText>
        </w:r>
        <w:r w:rsidDel="00401240">
          <w:delText xml:space="preserve"> page appears. </w:delText>
        </w:r>
      </w:del>
    </w:p>
    <w:p w14:paraId="4F71EA7B" w14:textId="66C51079" w:rsidR="00D31CB1" w:rsidDel="00401240" w:rsidRDefault="00D31CB1" w:rsidP="00D31CB1">
      <w:pPr>
        <w:pStyle w:val="BodyText"/>
        <w:ind w:left="720" w:right="540"/>
        <w:rPr>
          <w:del w:id="5084" w:author="Sayali Dev" w:date="2018-02-16T15:18:00Z"/>
        </w:rPr>
      </w:pPr>
    </w:p>
    <w:p w14:paraId="603D46C6" w14:textId="68EEAF87" w:rsidR="00D31CB1" w:rsidDel="00401240" w:rsidRDefault="00D31CB1" w:rsidP="00D31CB1">
      <w:pPr>
        <w:pStyle w:val="BodyText"/>
        <w:numPr>
          <w:ilvl w:val="0"/>
          <w:numId w:val="143"/>
        </w:numPr>
        <w:ind w:right="720"/>
        <w:rPr>
          <w:del w:id="5085" w:author="Sayali Dev" w:date="2018-02-16T15:18:00Z"/>
        </w:rPr>
      </w:pPr>
      <w:del w:id="5086" w:author="Sayali Dev" w:date="2018-02-16T15:18:00Z">
        <w:r w:rsidDel="00401240">
          <w:delText xml:space="preserve">Click </w:delText>
        </w:r>
        <w:r w:rsidRPr="00163825" w:rsidDel="00401240">
          <w:rPr>
            <w:b/>
          </w:rPr>
          <w:delText>SEARCH</w:delText>
        </w:r>
        <w:r w:rsidDel="00401240">
          <w:delText xml:space="preserve">. </w:delText>
        </w:r>
      </w:del>
    </w:p>
    <w:p w14:paraId="29D10ED2" w14:textId="220B73B7" w:rsidR="00D31CB1" w:rsidDel="00401240" w:rsidRDefault="00D31CB1" w:rsidP="00D31CB1">
      <w:pPr>
        <w:pStyle w:val="BodyText"/>
        <w:ind w:left="720" w:right="720"/>
        <w:rPr>
          <w:del w:id="5087" w:author="Sayali Dev" w:date="2018-02-16T15:18:00Z"/>
        </w:rPr>
      </w:pPr>
      <w:del w:id="5088" w:author="Sayali Dev" w:date="2018-02-16T15:18:00Z">
        <w:r w:rsidDel="00401240">
          <w:delText>The worklist search page displays a list of worklists</w:delText>
        </w:r>
        <w:r w:rsidRPr="00D84069" w:rsidDel="00401240">
          <w:delText xml:space="preserve"> that are accessib</w:delText>
        </w:r>
        <w:r w:rsidDel="00401240">
          <w:delText xml:space="preserve">le based on your login location. </w:delText>
        </w:r>
      </w:del>
    </w:p>
    <w:p w14:paraId="54324F8D" w14:textId="2C62F2B9" w:rsidR="00D31CB1" w:rsidDel="00401240" w:rsidRDefault="00D31CB1" w:rsidP="00D31CB1">
      <w:pPr>
        <w:pStyle w:val="BodyText"/>
        <w:ind w:left="720" w:right="720"/>
        <w:rPr>
          <w:del w:id="5089" w:author="Sayali Dev" w:date="2018-02-16T15:18:00Z"/>
        </w:rPr>
      </w:pPr>
    </w:p>
    <w:p w14:paraId="2922B615" w14:textId="49B007F2" w:rsidR="00D31CB1" w:rsidDel="00401240" w:rsidRDefault="00D31CB1" w:rsidP="00D31CB1">
      <w:pPr>
        <w:pStyle w:val="BodyText"/>
        <w:numPr>
          <w:ilvl w:val="0"/>
          <w:numId w:val="143"/>
        </w:numPr>
        <w:ind w:right="720"/>
        <w:rPr>
          <w:del w:id="5090" w:author="Sayali Dev" w:date="2018-02-16T15:18:00Z"/>
        </w:rPr>
      </w:pPr>
      <w:del w:id="5091" w:author="Sayali Dev" w:date="2018-02-16T15:18: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for which you want to </w:delText>
        </w:r>
        <w:r w:rsidDel="00401240">
          <w:rPr>
            <w:lang w:val="en-US"/>
          </w:rPr>
          <w:delText>generate a report for the</w:delText>
        </w:r>
        <w:r w:rsidDel="00401240">
          <w:delText xml:space="preserve"> biospecimens. </w:delText>
        </w:r>
      </w:del>
    </w:p>
    <w:p w14:paraId="33AFFFA6" w14:textId="5944B595" w:rsidR="00D31CB1" w:rsidDel="00401240" w:rsidRDefault="00D31CB1" w:rsidP="00D31CB1">
      <w:pPr>
        <w:pStyle w:val="BodyText"/>
        <w:ind w:left="720" w:right="720"/>
        <w:rPr>
          <w:del w:id="5092" w:author="Sayali Dev" w:date="2018-02-16T15:18:00Z"/>
        </w:rPr>
      </w:pPr>
      <w:del w:id="5093" w:author="Sayali Dev" w:date="2018-02-16T15:18:00Z">
        <w:r w:rsidDel="00401240">
          <w:delText>T</w:delText>
        </w:r>
        <w:r w:rsidRPr="00AA26F9" w:rsidDel="00401240">
          <w:delText xml:space="preserve">he </w:delText>
        </w:r>
        <w:r w:rsidRPr="00163825" w:rsidDel="00401240">
          <w:rPr>
            <w:b/>
          </w:rPr>
          <w:delText>View Worklist</w:delText>
        </w:r>
        <w:r w:rsidRPr="00AA26F9" w:rsidDel="00401240">
          <w:delText xml:space="preserve"> </w:delText>
        </w:r>
        <w:r w:rsidDel="00401240">
          <w:delText>page appears</w:delText>
        </w:r>
        <w:r w:rsidRPr="00AA26F9" w:rsidDel="00401240">
          <w:delText>.</w:delText>
        </w:r>
      </w:del>
    </w:p>
    <w:p w14:paraId="01EF49BE" w14:textId="3BF70AFE" w:rsidR="00D31CB1" w:rsidDel="00401240" w:rsidRDefault="00D31CB1" w:rsidP="00D31CB1">
      <w:pPr>
        <w:pStyle w:val="BodyText"/>
        <w:ind w:left="720" w:right="720"/>
        <w:rPr>
          <w:del w:id="5094" w:author="Sayali Dev" w:date="2018-02-16T15:18:00Z"/>
        </w:rPr>
      </w:pPr>
    </w:p>
    <w:p w14:paraId="53ECA79C" w14:textId="5496D247" w:rsidR="00D31CB1" w:rsidDel="00401240" w:rsidRDefault="00D31CB1" w:rsidP="00D31CB1">
      <w:pPr>
        <w:pStyle w:val="BodyText"/>
        <w:numPr>
          <w:ilvl w:val="0"/>
          <w:numId w:val="143"/>
        </w:numPr>
        <w:ind w:right="720"/>
        <w:rPr>
          <w:del w:id="5095" w:author="Sayali Dev" w:date="2018-02-16T15:18:00Z"/>
        </w:rPr>
      </w:pPr>
      <w:del w:id="5096" w:author="Sayali Dev" w:date="2018-02-16T15:18:00Z">
        <w:r w:rsidDel="00401240">
          <w:delText xml:space="preserve">Select the checkbox of </w:delText>
        </w:r>
        <w:r w:rsidDel="00401240">
          <w:rPr>
            <w:lang w:val="en-US"/>
          </w:rPr>
          <w:delText>each</w:delText>
        </w:r>
        <w:r w:rsidDel="00401240">
          <w:delText xml:space="preserve"> biospecimen for which you want to generate a report. </w:delText>
        </w:r>
      </w:del>
    </w:p>
    <w:p w14:paraId="38E6DE3F" w14:textId="5C6F9165" w:rsidR="00D31CB1" w:rsidDel="00401240" w:rsidRDefault="00D31CB1" w:rsidP="00D31CB1">
      <w:pPr>
        <w:pStyle w:val="BodyText"/>
        <w:ind w:left="720" w:right="720"/>
        <w:rPr>
          <w:del w:id="5097" w:author="Sayali Dev" w:date="2018-02-16T15:18:00Z"/>
        </w:rPr>
      </w:pPr>
      <w:del w:id="5098" w:author="Sayali Dev" w:date="2018-02-16T15:18:00Z">
        <w:r w:rsidRPr="008A28FD" w:rsidDel="00401240">
          <w:rPr>
            <w:b/>
          </w:rPr>
          <w:delText>Note:</w:delText>
        </w:r>
        <w:r w:rsidDel="00401240">
          <w:delText xml:space="preserve"> To </w:delText>
        </w:r>
        <w:r w:rsidDel="00401240">
          <w:rPr>
            <w:lang w:val="en-US"/>
          </w:rPr>
          <w:delText>select</w:delText>
        </w:r>
        <w:r w:rsidDel="00401240">
          <w:delText xml:space="preserve"> all the biospecimens, select the checkbox on the gray header. </w:delText>
        </w:r>
      </w:del>
    </w:p>
    <w:p w14:paraId="0BE8E7D0" w14:textId="3F29B585" w:rsidR="00D31CB1" w:rsidDel="00401240" w:rsidRDefault="00D31CB1" w:rsidP="00D31CB1">
      <w:pPr>
        <w:pStyle w:val="BodyText"/>
        <w:ind w:left="720" w:right="720"/>
        <w:rPr>
          <w:del w:id="5099" w:author="Sayali Dev" w:date="2018-02-16T15:18:00Z"/>
        </w:rPr>
      </w:pPr>
    </w:p>
    <w:p w14:paraId="0111D0A3" w14:textId="70A3A27A" w:rsidR="00D31CB1" w:rsidDel="00401240" w:rsidRDefault="00D31CB1" w:rsidP="00D31CB1">
      <w:pPr>
        <w:pStyle w:val="BodyText"/>
        <w:numPr>
          <w:ilvl w:val="0"/>
          <w:numId w:val="143"/>
        </w:numPr>
        <w:ind w:right="720"/>
        <w:rPr>
          <w:del w:id="5100" w:author="Sayali Dev" w:date="2018-02-16T15:18:00Z"/>
        </w:rPr>
      </w:pPr>
      <w:del w:id="5101" w:author="Sayali Dev" w:date="2018-02-16T15:18:00Z">
        <w:r w:rsidDel="00401240">
          <w:delText xml:space="preserve">In the </w:delText>
        </w:r>
        <w:r w:rsidRPr="0035437E" w:rsidDel="00401240">
          <w:rPr>
            <w:b/>
          </w:rPr>
          <w:delText>Actions</w:delText>
        </w:r>
        <w:r w:rsidDel="00401240">
          <w:delText xml:space="preserve"> list, click </w:delText>
        </w:r>
        <w:r w:rsidRPr="0035437E" w:rsidDel="00401240">
          <w:rPr>
            <w:b/>
          </w:rPr>
          <w:delText>Generate Report</w:delText>
        </w:r>
        <w:r w:rsidDel="00401240">
          <w:delText xml:space="preserve">, and then click </w:delText>
        </w:r>
        <w:r w:rsidRPr="00227EB9" w:rsidDel="00401240">
          <w:rPr>
            <w:b/>
          </w:rPr>
          <w:delText>INITIATE</w:delText>
        </w:r>
        <w:r w:rsidDel="00401240">
          <w:delText xml:space="preserve">. </w:delText>
        </w:r>
      </w:del>
    </w:p>
    <w:p w14:paraId="237DA7ED" w14:textId="509D120A" w:rsidR="00D31CB1" w:rsidDel="00401240" w:rsidRDefault="00D31CB1" w:rsidP="00D31CB1">
      <w:pPr>
        <w:pStyle w:val="BodyText"/>
        <w:ind w:left="720" w:right="720"/>
        <w:rPr>
          <w:del w:id="5102" w:author="Sayali Dev" w:date="2018-02-16T15:18:00Z"/>
        </w:rPr>
      </w:pPr>
      <w:del w:id="5103" w:author="Sayali Dev" w:date="2018-02-16T15:18:00Z">
        <w:r w:rsidDel="00401240">
          <w:delText>The report for the biospecimens appears in a new window.</w:delText>
        </w:r>
      </w:del>
    </w:p>
    <w:p w14:paraId="269FF71B" w14:textId="34C9DCE1" w:rsidR="00D31CB1" w:rsidDel="00401240" w:rsidRDefault="00D31CB1" w:rsidP="00D31CB1">
      <w:pPr>
        <w:pStyle w:val="BodyText"/>
        <w:ind w:left="720" w:right="720"/>
        <w:rPr>
          <w:del w:id="5104" w:author="Sayali Dev" w:date="2018-02-16T15:18:00Z"/>
        </w:rPr>
      </w:pPr>
    </w:p>
    <w:p w14:paraId="4F4FA329" w14:textId="7DD854E6" w:rsidR="00EF0E9A" w:rsidRPr="00C86E78" w:rsidDel="00401240" w:rsidRDefault="00D31CB1">
      <w:pPr>
        <w:pStyle w:val="BodyText"/>
        <w:ind w:left="720" w:right="90"/>
        <w:rPr>
          <w:del w:id="5105" w:author="Sayali Dev" w:date="2018-02-16T15:18:00Z"/>
        </w:rPr>
        <w:pPrChange w:id="5106" w:author="Sayali Dev" w:date="2018-02-12T15:06:00Z">
          <w:pPr>
            <w:pStyle w:val="BodyText"/>
            <w:numPr>
              <w:numId w:val="143"/>
            </w:numPr>
            <w:ind w:left="720" w:right="90" w:hanging="360"/>
          </w:pPr>
        </w:pPrChange>
      </w:pPr>
      <w:del w:id="5107" w:author="Sayali Dev" w:date="2018-02-16T15:18:00Z">
        <w:r w:rsidDel="00401240">
          <w:delText xml:space="preserve">View, </w:delText>
        </w:r>
        <w:r w:rsidDel="00401240">
          <w:rPr>
            <w:lang w:val="en-US"/>
          </w:rPr>
          <w:delText>p</w:delText>
        </w:r>
        <w:r w:rsidDel="00401240">
          <w:delText xml:space="preserve">rint and/or </w:delText>
        </w:r>
        <w:r w:rsidDel="00401240">
          <w:rPr>
            <w:lang w:val="en-US"/>
          </w:rPr>
          <w:delText>s</w:delText>
        </w:r>
        <w:r w:rsidDel="00401240">
          <w:delText xml:space="preserve">ave the file, as needed. </w:delText>
        </w:r>
        <w:r w:rsidDel="00401240">
          <w:rPr>
            <w:lang w:val="en-US"/>
          </w:rPr>
          <w:br/>
        </w:r>
        <w:r w:rsidRPr="00AF38DA" w:rsidDel="00401240">
          <w:rPr>
            <w:b/>
          </w:rPr>
          <w:delText>Note</w:delText>
        </w:r>
        <w:r w:rsidDel="00401240">
          <w:delText xml:space="preserve">: </w:delText>
        </w:r>
        <w:r w:rsidDel="00401240">
          <w:rPr>
            <w:lang w:val="en-US"/>
          </w:rPr>
          <w:delText>Hover the cursor over the icons in the horizontal and vertical navigation bars to identify tools for viewing multiple pages, printing the report and saving the file to your machine.</w:delText>
        </w:r>
      </w:del>
    </w:p>
    <w:p w14:paraId="2F71FA9F" w14:textId="3E6AAB0E" w:rsidR="00EF0E9A" w:rsidRPr="00EF0E9A" w:rsidDel="00401240" w:rsidRDefault="00EF0E9A" w:rsidP="00D31CB1">
      <w:pPr>
        <w:pStyle w:val="BodyText"/>
        <w:ind w:left="720" w:right="90"/>
        <w:rPr>
          <w:del w:id="5108" w:author="Sayali Dev" w:date="2018-02-16T15:18:00Z"/>
          <w:b/>
          <w:lang w:val="en-US"/>
          <w:rPrChange w:id="5109" w:author="Sayali Dev" w:date="2018-02-12T15:06:00Z">
            <w:rPr>
              <w:del w:id="5110" w:author="Sayali Dev" w:date="2018-02-16T15:18:00Z"/>
              <w:lang w:val="en-US"/>
            </w:rPr>
          </w:rPrChange>
        </w:rPr>
      </w:pPr>
      <w:del w:id="5111" w:author="Sayali Dev" w:date="2018-02-16T15:18:00Z">
        <w:r w:rsidDel="00401240">
          <w:rPr>
            <w:b/>
          </w:rPr>
          <w:fldChar w:fldCharType="begin"/>
        </w:r>
        <w:r w:rsidDel="00401240">
          <w:rPr>
            <w:b/>
          </w:rPr>
          <w:fldChar w:fldCharType="end"/>
        </w:r>
      </w:del>
    </w:p>
    <w:p w14:paraId="4A5ED648" w14:textId="00584DF4" w:rsidR="00D31CB1" w:rsidDel="00401240" w:rsidRDefault="00D31CB1">
      <w:pPr>
        <w:pStyle w:val="Heading3"/>
        <w:rPr>
          <w:del w:id="5112" w:author="Sayali Dev" w:date="2018-02-16T15:16:00Z"/>
        </w:rPr>
      </w:pPr>
      <w:del w:id="5113" w:author="Sayali Dev" w:date="2018-02-16T15:18:00Z">
        <w:r w:rsidDel="00401240">
          <w:rPr>
            <w:lang w:val="en-US"/>
          </w:rPr>
          <w:br w:type="page"/>
        </w:r>
      </w:del>
      <w:bookmarkStart w:id="5114" w:name="_Initiating_a_Workflow"/>
      <w:bookmarkStart w:id="5115" w:name="InitiatingWorkflowForWorklist"/>
      <w:bookmarkStart w:id="5116" w:name="_Toc300125776"/>
      <w:bookmarkStart w:id="5117" w:name="_Toc452993646"/>
      <w:bookmarkEnd w:id="5114"/>
      <w:bookmarkEnd w:id="5115"/>
      <w:del w:id="5118" w:author="Sayali Dev" w:date="2018-02-16T15:16:00Z">
        <w:r w:rsidDel="00401240">
          <w:delText xml:space="preserve">Initiating a Workflow Process for Worklist </w:delText>
        </w:r>
        <w:bookmarkEnd w:id="5116"/>
        <w:r w:rsidDel="00401240">
          <w:delText>Biospecimens</w:delText>
        </w:r>
        <w:bookmarkEnd w:id="5117"/>
      </w:del>
    </w:p>
    <w:p w14:paraId="334F77E0" w14:textId="7BFBFA43" w:rsidR="00D31CB1" w:rsidDel="00401240" w:rsidRDefault="00D31CB1">
      <w:pPr>
        <w:pStyle w:val="Heading3"/>
        <w:rPr>
          <w:del w:id="5119" w:author="Sayali Dev" w:date="2018-02-16T15:16:00Z"/>
        </w:rPr>
        <w:pPrChange w:id="5120" w:author="Sayali Dev" w:date="2018-02-16T15:16:00Z">
          <w:pPr/>
        </w:pPrChange>
      </w:pPr>
    </w:p>
    <w:p w14:paraId="0AB69F8D" w14:textId="427CE83A" w:rsidR="00D31CB1" w:rsidDel="00401240" w:rsidRDefault="00D31CB1">
      <w:pPr>
        <w:pStyle w:val="Heading3"/>
        <w:rPr>
          <w:del w:id="5121" w:author="Sayali Dev" w:date="2018-02-16T15:16:00Z"/>
        </w:rPr>
        <w:pPrChange w:id="5122" w:author="Sayali Dev" w:date="2018-02-16T15:16:00Z">
          <w:pPr/>
        </w:pPrChange>
      </w:pPr>
      <w:del w:id="5123" w:author="Sayali Dev" w:date="2018-02-16T15:16:00Z">
        <w:r w:rsidDel="00401240">
          <w:delText>To initiate a workflow process for biospecimens associated with a worklist:</w:delText>
        </w:r>
      </w:del>
    </w:p>
    <w:p w14:paraId="1B13892A" w14:textId="4CE5E378" w:rsidR="00D31CB1" w:rsidDel="00401240" w:rsidRDefault="00D31CB1">
      <w:pPr>
        <w:pStyle w:val="Heading3"/>
        <w:rPr>
          <w:del w:id="5124" w:author="Sayali Dev" w:date="2018-02-16T15:16:00Z"/>
        </w:rPr>
        <w:pPrChange w:id="5125" w:author="Sayali Dev" w:date="2018-02-16T15:16:00Z">
          <w:pPr/>
        </w:pPrChange>
      </w:pPr>
    </w:p>
    <w:p w14:paraId="5781D8CA" w14:textId="424B2A8B" w:rsidR="00D31CB1" w:rsidDel="00401240" w:rsidRDefault="00D31CB1">
      <w:pPr>
        <w:pStyle w:val="Heading3"/>
        <w:rPr>
          <w:del w:id="5126" w:author="Sayali Dev" w:date="2018-02-16T15:16:00Z"/>
        </w:rPr>
        <w:pPrChange w:id="5127" w:author="Sayali Dev" w:date="2018-02-16T15:16:00Z">
          <w:pPr>
            <w:pStyle w:val="BodyText"/>
            <w:numPr>
              <w:numId w:val="144"/>
            </w:numPr>
            <w:ind w:left="720" w:right="540" w:hanging="360"/>
          </w:pPr>
        </w:pPrChange>
      </w:pPr>
      <w:del w:id="5128" w:author="Sayali Dev" w:date="2018-01-31T17:54:00Z">
        <w:r w:rsidDel="009A119E">
          <w:delText>Log on</w:delText>
        </w:r>
      </w:del>
      <w:del w:id="5129" w:author="Sayali Dev" w:date="2018-02-16T15:16:00Z">
        <w:r w:rsidDel="00401240">
          <w:delText xml:space="preserve"> to the application using your </w:delText>
        </w:r>
      </w:del>
      <w:del w:id="5130" w:author="Sayali Dev" w:date="2018-01-31T17:55:00Z">
        <w:r w:rsidDel="00A62626">
          <w:delText>logon</w:delText>
        </w:r>
      </w:del>
      <w:del w:id="5131" w:author="Sayali Dev" w:date="2018-02-16T15:16:00Z">
        <w:r w:rsidDel="00401240">
          <w:delText xml:space="preserve"> credentials.</w:delText>
        </w:r>
      </w:del>
    </w:p>
    <w:p w14:paraId="2B6690A1" w14:textId="187B639F" w:rsidR="00D31CB1" w:rsidDel="00401240" w:rsidRDefault="00D31CB1">
      <w:pPr>
        <w:pStyle w:val="Heading3"/>
        <w:rPr>
          <w:del w:id="5132" w:author="Sayali Dev" w:date="2018-02-16T15:16:00Z"/>
        </w:rPr>
        <w:pPrChange w:id="5133" w:author="Sayali Dev" w:date="2018-02-16T15:16:00Z">
          <w:pPr>
            <w:pStyle w:val="BodyText"/>
            <w:ind w:left="720" w:right="540"/>
          </w:pPr>
        </w:pPrChange>
      </w:pPr>
      <w:del w:id="5134" w:author="Sayali Dev" w:date="2018-02-16T15:16:00Z">
        <w:r w:rsidDel="00401240">
          <w:delText xml:space="preserve">The </w:delText>
        </w:r>
        <w:r w:rsidDel="00401240">
          <w:rPr>
            <w:lang w:val="en-US"/>
          </w:rPr>
          <w:delText>CIRRASPEC</w:delText>
        </w:r>
        <w:r w:rsidDel="00401240">
          <w:delText xml:space="preserve"> home page appears. </w:delText>
        </w:r>
      </w:del>
    </w:p>
    <w:p w14:paraId="18C742C3" w14:textId="50A989DA" w:rsidR="00D31CB1" w:rsidDel="00401240" w:rsidRDefault="00D31CB1">
      <w:pPr>
        <w:pStyle w:val="Heading3"/>
        <w:rPr>
          <w:del w:id="5135" w:author="Sayali Dev" w:date="2018-02-16T15:16:00Z"/>
        </w:rPr>
        <w:pPrChange w:id="5136" w:author="Sayali Dev" w:date="2018-02-16T15:16:00Z">
          <w:pPr>
            <w:pStyle w:val="BodyText"/>
            <w:ind w:left="720" w:right="540"/>
          </w:pPr>
        </w:pPrChange>
      </w:pPr>
    </w:p>
    <w:p w14:paraId="2F58F740" w14:textId="235E01D9" w:rsidR="00D31CB1" w:rsidDel="00401240" w:rsidRDefault="00D31CB1">
      <w:pPr>
        <w:pStyle w:val="Heading3"/>
        <w:rPr>
          <w:del w:id="5137" w:author="Sayali Dev" w:date="2018-02-16T15:16:00Z"/>
        </w:rPr>
        <w:pPrChange w:id="5138" w:author="Sayali Dev" w:date="2018-02-16T15:16:00Z">
          <w:pPr>
            <w:pStyle w:val="BodyText"/>
            <w:numPr>
              <w:numId w:val="144"/>
            </w:numPr>
            <w:ind w:left="720" w:right="540" w:hanging="360"/>
          </w:pPr>
        </w:pPrChange>
      </w:pPr>
      <w:del w:id="5139" w:author="Sayali Dev" w:date="2018-02-16T15:16:00Z">
        <w:r w:rsidDel="00401240">
          <w:delText xml:space="preserve">Point to the arrow of the </w:delText>
        </w:r>
        <w:r w:rsidRPr="009D26BA" w:rsidDel="00401240">
          <w:rPr>
            <w:b w:val="0"/>
          </w:rPr>
          <w:delText>BMS</w:delText>
        </w:r>
        <w:r w:rsidDel="00401240">
          <w:delText xml:space="preserve"> tab, and then click </w:delText>
        </w:r>
        <w:r w:rsidRPr="009D26BA" w:rsidDel="00401240">
          <w:rPr>
            <w:b w:val="0"/>
          </w:rPr>
          <w:delText>Worklists</w:delText>
        </w:r>
        <w:r w:rsidDel="00401240">
          <w:delText xml:space="preserve">. </w:delText>
        </w:r>
      </w:del>
    </w:p>
    <w:p w14:paraId="031225E0" w14:textId="3E157244" w:rsidR="00D31CB1" w:rsidDel="00401240" w:rsidRDefault="00D31CB1">
      <w:pPr>
        <w:pStyle w:val="Heading3"/>
        <w:rPr>
          <w:del w:id="5140" w:author="Sayali Dev" w:date="2018-02-16T15:16:00Z"/>
        </w:rPr>
        <w:pPrChange w:id="5141" w:author="Sayali Dev" w:date="2018-02-16T15:16:00Z">
          <w:pPr>
            <w:pStyle w:val="BodyText"/>
            <w:ind w:left="720" w:right="540"/>
          </w:pPr>
        </w:pPrChange>
      </w:pPr>
      <w:del w:id="5142" w:author="Sayali Dev" w:date="2018-02-16T15:16:00Z">
        <w:r w:rsidDel="00401240">
          <w:delText xml:space="preserve">The </w:delText>
        </w:r>
        <w:r w:rsidDel="00401240">
          <w:rPr>
            <w:b w:val="0"/>
            <w:lang w:val="en-US"/>
          </w:rPr>
          <w:delText>W</w:delText>
        </w:r>
        <w:r w:rsidDel="00401240">
          <w:rPr>
            <w:b w:val="0"/>
          </w:rPr>
          <w:delText xml:space="preserve">orklist </w:delText>
        </w:r>
        <w:r w:rsidDel="00401240">
          <w:rPr>
            <w:b w:val="0"/>
            <w:lang w:val="en-US"/>
          </w:rPr>
          <w:delText>S</w:delText>
        </w:r>
        <w:r w:rsidRPr="00FB1F40" w:rsidDel="00401240">
          <w:rPr>
            <w:b w:val="0"/>
          </w:rPr>
          <w:delText>earch</w:delText>
        </w:r>
        <w:r w:rsidDel="00401240">
          <w:delText xml:space="preserve"> page appears. </w:delText>
        </w:r>
      </w:del>
    </w:p>
    <w:p w14:paraId="6A43AAC2" w14:textId="57CD7FEE" w:rsidR="00D31CB1" w:rsidDel="00401240" w:rsidRDefault="00D31CB1">
      <w:pPr>
        <w:pStyle w:val="Heading3"/>
        <w:rPr>
          <w:del w:id="5143" w:author="Sayali Dev" w:date="2018-02-16T15:16:00Z"/>
        </w:rPr>
        <w:pPrChange w:id="5144" w:author="Sayali Dev" w:date="2018-02-16T15:16:00Z">
          <w:pPr>
            <w:pStyle w:val="BodyText"/>
            <w:ind w:left="720" w:right="540"/>
          </w:pPr>
        </w:pPrChange>
      </w:pPr>
    </w:p>
    <w:p w14:paraId="40FAD103" w14:textId="181DB924" w:rsidR="00D31CB1" w:rsidDel="00401240" w:rsidRDefault="00D31CB1">
      <w:pPr>
        <w:pStyle w:val="Heading3"/>
        <w:rPr>
          <w:del w:id="5145" w:author="Sayali Dev" w:date="2018-02-16T15:16:00Z"/>
        </w:rPr>
        <w:pPrChange w:id="5146" w:author="Sayali Dev" w:date="2018-02-16T15:16:00Z">
          <w:pPr>
            <w:pStyle w:val="BodyText"/>
            <w:numPr>
              <w:numId w:val="144"/>
            </w:numPr>
            <w:ind w:left="720" w:right="720" w:hanging="360"/>
          </w:pPr>
        </w:pPrChange>
      </w:pPr>
      <w:del w:id="5147" w:author="Sayali Dev" w:date="2018-02-16T15:16:00Z">
        <w:r w:rsidDel="00401240">
          <w:delText xml:space="preserve">Click </w:delText>
        </w:r>
        <w:r w:rsidRPr="00163825" w:rsidDel="00401240">
          <w:rPr>
            <w:b w:val="0"/>
          </w:rPr>
          <w:delText>SEARCH</w:delText>
        </w:r>
        <w:r w:rsidDel="00401240">
          <w:delText xml:space="preserve">. </w:delText>
        </w:r>
      </w:del>
    </w:p>
    <w:p w14:paraId="71312638" w14:textId="03147C60" w:rsidR="00D31CB1" w:rsidDel="00401240" w:rsidRDefault="00D31CB1">
      <w:pPr>
        <w:pStyle w:val="Heading3"/>
        <w:rPr>
          <w:del w:id="5148" w:author="Sayali Dev" w:date="2018-02-16T15:16:00Z"/>
        </w:rPr>
        <w:pPrChange w:id="5149" w:author="Sayali Dev" w:date="2018-02-16T15:16:00Z">
          <w:pPr>
            <w:pStyle w:val="BodyText"/>
            <w:ind w:left="720" w:right="720"/>
          </w:pPr>
        </w:pPrChange>
      </w:pPr>
      <w:del w:id="5150" w:author="Sayali Dev" w:date="2018-02-16T15:16:00Z">
        <w:r w:rsidDel="00401240">
          <w:delText>The worklist search page displays a list of worklists</w:delText>
        </w:r>
        <w:r w:rsidRPr="00D84069" w:rsidDel="00401240">
          <w:delText xml:space="preserve"> that are accessib</w:delText>
        </w:r>
        <w:r w:rsidDel="00401240">
          <w:delText xml:space="preserve">le based on your login location. </w:delText>
        </w:r>
      </w:del>
    </w:p>
    <w:p w14:paraId="05943326" w14:textId="43F40F65" w:rsidR="00D31CB1" w:rsidDel="00401240" w:rsidRDefault="00D31CB1">
      <w:pPr>
        <w:pStyle w:val="Heading3"/>
        <w:rPr>
          <w:del w:id="5151" w:author="Sayali Dev" w:date="2018-02-16T15:16:00Z"/>
        </w:rPr>
        <w:pPrChange w:id="5152" w:author="Sayali Dev" w:date="2018-02-16T15:16:00Z">
          <w:pPr>
            <w:pStyle w:val="BodyText"/>
            <w:ind w:left="720" w:right="720"/>
          </w:pPr>
        </w:pPrChange>
      </w:pPr>
    </w:p>
    <w:p w14:paraId="217AF593" w14:textId="7EB51B84" w:rsidR="00D31CB1" w:rsidDel="00401240" w:rsidRDefault="00D31CB1">
      <w:pPr>
        <w:pStyle w:val="Heading3"/>
        <w:rPr>
          <w:del w:id="5153" w:author="Sayali Dev" w:date="2018-02-16T15:16:00Z"/>
        </w:rPr>
        <w:pPrChange w:id="5154" w:author="Sayali Dev" w:date="2018-02-16T15:16:00Z">
          <w:pPr>
            <w:pStyle w:val="BodyText"/>
            <w:numPr>
              <w:numId w:val="144"/>
            </w:numPr>
            <w:ind w:left="720" w:right="720" w:hanging="360"/>
          </w:pPr>
        </w:pPrChange>
      </w:pPr>
      <w:del w:id="5155" w:author="Sayali Dev" w:date="2018-02-16T15:16: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for which you want to </w:delText>
        </w:r>
        <w:r w:rsidDel="00401240">
          <w:rPr>
            <w:lang w:val="en-US"/>
          </w:rPr>
          <w:delText>initiate a workflow process for</w:delText>
        </w:r>
        <w:r w:rsidDel="00401240">
          <w:delText xml:space="preserve"> the biospecimens. </w:delText>
        </w:r>
      </w:del>
    </w:p>
    <w:p w14:paraId="052BC7CC" w14:textId="317A27B3" w:rsidR="00D31CB1" w:rsidDel="00401240" w:rsidRDefault="00D31CB1">
      <w:pPr>
        <w:pStyle w:val="Heading3"/>
        <w:rPr>
          <w:del w:id="5156" w:author="Sayali Dev" w:date="2018-02-16T15:16:00Z"/>
        </w:rPr>
        <w:pPrChange w:id="5157" w:author="Sayali Dev" w:date="2018-02-16T15:16:00Z">
          <w:pPr>
            <w:pStyle w:val="BodyText"/>
            <w:ind w:left="720" w:right="720"/>
          </w:pPr>
        </w:pPrChange>
      </w:pPr>
      <w:del w:id="5158" w:author="Sayali Dev" w:date="2018-02-16T15:16:00Z">
        <w:r w:rsidDel="00401240">
          <w:delText>T</w:delText>
        </w:r>
        <w:r w:rsidRPr="00AA26F9" w:rsidDel="00401240">
          <w:delText xml:space="preserve">he </w:delText>
        </w:r>
        <w:r w:rsidRPr="00163825" w:rsidDel="00401240">
          <w:rPr>
            <w:b w:val="0"/>
          </w:rPr>
          <w:delText>View Worklist</w:delText>
        </w:r>
        <w:r w:rsidRPr="00AA26F9" w:rsidDel="00401240">
          <w:delText xml:space="preserve"> </w:delText>
        </w:r>
        <w:r w:rsidDel="00401240">
          <w:delText>page appears</w:delText>
        </w:r>
        <w:r w:rsidRPr="00AA26F9" w:rsidDel="00401240">
          <w:delText>.</w:delText>
        </w:r>
      </w:del>
    </w:p>
    <w:p w14:paraId="7B9C83D8" w14:textId="3651CD14" w:rsidR="00D31CB1" w:rsidDel="00401240" w:rsidRDefault="00D31CB1">
      <w:pPr>
        <w:pStyle w:val="Heading3"/>
        <w:rPr>
          <w:del w:id="5159" w:author="Sayali Dev" w:date="2018-02-16T15:16:00Z"/>
        </w:rPr>
        <w:pPrChange w:id="5160" w:author="Sayali Dev" w:date="2018-02-16T15:16:00Z">
          <w:pPr>
            <w:pStyle w:val="BodyText"/>
            <w:ind w:left="720" w:right="720"/>
          </w:pPr>
        </w:pPrChange>
      </w:pPr>
    </w:p>
    <w:p w14:paraId="3E7AF226" w14:textId="4F2BB6E3" w:rsidR="00D31CB1" w:rsidDel="00401240" w:rsidRDefault="00D31CB1">
      <w:pPr>
        <w:pStyle w:val="Heading3"/>
        <w:rPr>
          <w:del w:id="5161" w:author="Sayali Dev" w:date="2018-02-16T15:16:00Z"/>
        </w:rPr>
        <w:pPrChange w:id="5162" w:author="Sayali Dev" w:date="2018-02-16T15:16:00Z">
          <w:pPr>
            <w:pStyle w:val="BodyText"/>
            <w:numPr>
              <w:numId w:val="144"/>
            </w:numPr>
            <w:ind w:left="720" w:right="720" w:hanging="360"/>
          </w:pPr>
        </w:pPrChange>
      </w:pPr>
      <w:del w:id="5163" w:author="Sayali Dev" w:date="2018-02-16T15:16:00Z">
        <w:r w:rsidDel="00401240">
          <w:delText>Select the checkboxes of the biospecimens for which you want to initiate a workflow process.</w:delText>
        </w:r>
        <w:r w:rsidDel="00401240">
          <w:br/>
        </w:r>
        <w:r w:rsidRPr="00FB1F40" w:rsidDel="00401240">
          <w:rPr>
            <w:b w:val="0"/>
          </w:rPr>
          <w:delText>Note:</w:delText>
        </w:r>
        <w:r w:rsidDel="00401240">
          <w:delText xml:space="preserve"> To </w:delText>
        </w:r>
        <w:r w:rsidDel="00401240">
          <w:rPr>
            <w:lang w:val="en-US"/>
          </w:rPr>
          <w:delText>select</w:delText>
        </w:r>
        <w:r w:rsidDel="00401240">
          <w:delText xml:space="preserve"> all the biospecimens, select the checkbox on the gray header. </w:delText>
        </w:r>
      </w:del>
    </w:p>
    <w:p w14:paraId="0DA87F3D" w14:textId="5B13F70F" w:rsidR="00D31CB1" w:rsidDel="00401240" w:rsidRDefault="00D31CB1">
      <w:pPr>
        <w:pStyle w:val="Heading3"/>
        <w:rPr>
          <w:del w:id="5164" w:author="Sayali Dev" w:date="2018-02-16T15:16:00Z"/>
        </w:rPr>
        <w:pPrChange w:id="5165" w:author="Sayali Dev" w:date="2018-02-16T15:16:00Z">
          <w:pPr>
            <w:pStyle w:val="BodyText"/>
            <w:ind w:left="720" w:right="720"/>
          </w:pPr>
        </w:pPrChange>
      </w:pPr>
    </w:p>
    <w:p w14:paraId="1425FC10" w14:textId="0A6D1315" w:rsidR="00D31CB1" w:rsidDel="00401240" w:rsidRDefault="00D31CB1">
      <w:pPr>
        <w:pStyle w:val="Heading3"/>
        <w:rPr>
          <w:del w:id="5166" w:author="Sayali Dev" w:date="2018-02-16T15:16:00Z"/>
        </w:rPr>
        <w:pPrChange w:id="5167" w:author="Sayali Dev" w:date="2018-02-16T15:16:00Z">
          <w:pPr>
            <w:pStyle w:val="BodyText"/>
            <w:numPr>
              <w:numId w:val="144"/>
            </w:numPr>
            <w:ind w:left="720" w:right="720" w:hanging="360"/>
          </w:pPr>
        </w:pPrChange>
      </w:pPr>
      <w:del w:id="5168" w:author="Sayali Dev" w:date="2018-02-16T15:16:00Z">
        <w:r w:rsidDel="00401240">
          <w:delText xml:space="preserve">In the </w:delText>
        </w:r>
        <w:r w:rsidRPr="00506DB3" w:rsidDel="00401240">
          <w:rPr>
            <w:b w:val="0"/>
          </w:rPr>
          <w:delText>Actions</w:delText>
        </w:r>
        <w:r w:rsidDel="00401240">
          <w:delText xml:space="preserve"> list, click </w:delText>
        </w:r>
        <w:r w:rsidRPr="00506DB3" w:rsidDel="00401240">
          <w:rPr>
            <w:b w:val="0"/>
          </w:rPr>
          <w:delText>Initiate Workflow</w:delText>
        </w:r>
        <w:r w:rsidDel="00401240">
          <w:delText xml:space="preserve">, and then click </w:delText>
        </w:r>
        <w:r w:rsidRPr="00227EB9" w:rsidDel="00401240">
          <w:rPr>
            <w:b w:val="0"/>
          </w:rPr>
          <w:delText>INITIATE</w:delText>
        </w:r>
        <w:r w:rsidDel="00401240">
          <w:delText xml:space="preserve">. </w:delText>
        </w:r>
      </w:del>
    </w:p>
    <w:p w14:paraId="1043AE6F" w14:textId="50FFBD4E" w:rsidR="00D31CB1" w:rsidDel="00401240" w:rsidRDefault="00D31CB1">
      <w:pPr>
        <w:pStyle w:val="Heading3"/>
        <w:rPr>
          <w:del w:id="5169" w:author="Sayali Dev" w:date="2018-02-16T15:16:00Z"/>
        </w:rPr>
        <w:pPrChange w:id="5170" w:author="Sayali Dev" w:date="2018-02-16T15:16:00Z">
          <w:pPr>
            <w:pStyle w:val="BodyText"/>
            <w:ind w:left="720" w:right="720"/>
          </w:pPr>
        </w:pPrChange>
      </w:pPr>
      <w:del w:id="5171" w:author="Sayali Dev" w:date="2018-02-16T15:16:00Z">
        <w:r w:rsidDel="00401240">
          <w:delText xml:space="preserve">The </w:delText>
        </w:r>
        <w:r w:rsidRPr="00FB09F2" w:rsidDel="00401240">
          <w:rPr>
            <w:b w:val="0"/>
          </w:rPr>
          <w:delText>Create Workflow</w:delText>
        </w:r>
        <w:r w:rsidDel="00401240">
          <w:delText xml:space="preserve"> page appears. </w:delText>
        </w:r>
      </w:del>
    </w:p>
    <w:p w14:paraId="0F8789C8" w14:textId="7E0E3891" w:rsidR="00D31CB1" w:rsidDel="00401240" w:rsidRDefault="00D31CB1">
      <w:pPr>
        <w:pStyle w:val="Heading3"/>
        <w:rPr>
          <w:del w:id="5172" w:author="Sayali Dev" w:date="2018-02-16T15:16:00Z"/>
        </w:rPr>
        <w:pPrChange w:id="5173" w:author="Sayali Dev" w:date="2018-02-16T15:16:00Z">
          <w:pPr>
            <w:pStyle w:val="BodyText"/>
            <w:ind w:left="720" w:right="720"/>
          </w:pPr>
        </w:pPrChange>
      </w:pPr>
    </w:p>
    <w:p w14:paraId="5DBD6CA3" w14:textId="5E23BC7B" w:rsidR="00D31CB1" w:rsidDel="00401240" w:rsidRDefault="00D31CB1">
      <w:pPr>
        <w:pStyle w:val="Heading3"/>
        <w:rPr>
          <w:del w:id="5174" w:author="Sayali Dev" w:date="2018-02-16T15:16:00Z"/>
        </w:rPr>
        <w:pPrChange w:id="5175" w:author="Sayali Dev" w:date="2018-02-16T15:16:00Z">
          <w:pPr>
            <w:pStyle w:val="BodyText"/>
            <w:ind w:left="720" w:right="720"/>
          </w:pPr>
        </w:pPrChange>
      </w:pPr>
      <w:del w:id="5176" w:author="Sayali Dev" w:date="2018-02-16T15:16:00Z">
        <w:r w:rsidDel="00401240">
          <w:rPr>
            <w:noProof/>
          </w:rPr>
          <w:drawing>
            <wp:inline distT="0" distB="0" distL="0" distR="0" wp14:anchorId="7A42BDFE" wp14:editId="6D7FB67A">
              <wp:extent cx="6151418" cy="4073236"/>
              <wp:effectExtent l="19050" t="19050" r="20955" b="22860"/>
              <wp:docPr id="9264" name="Picture 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93339" cy="4100994"/>
                      </a:xfrm>
                      <a:prstGeom prst="rect">
                        <a:avLst/>
                      </a:prstGeom>
                      <a:noFill/>
                      <a:ln w="3175">
                        <a:solidFill>
                          <a:schemeClr val="tx1"/>
                        </a:solidFill>
                      </a:ln>
                    </pic:spPr>
                  </pic:pic>
                </a:graphicData>
              </a:graphic>
            </wp:inline>
          </w:drawing>
        </w:r>
      </w:del>
    </w:p>
    <w:p w14:paraId="46FD7EC8" w14:textId="001E99A1" w:rsidR="00D31CB1" w:rsidDel="00401240" w:rsidRDefault="00D31CB1">
      <w:pPr>
        <w:pStyle w:val="Heading3"/>
        <w:rPr>
          <w:del w:id="5177" w:author="Sayali Dev" w:date="2018-02-16T15:16:00Z"/>
        </w:rPr>
        <w:pPrChange w:id="5178" w:author="Sayali Dev" w:date="2018-02-16T15:16:00Z">
          <w:pPr>
            <w:pStyle w:val="Figure"/>
            <w:tabs>
              <w:tab w:val="clear" w:pos="1710"/>
              <w:tab w:val="num" w:pos="1800"/>
            </w:tabs>
            <w:ind w:left="1152" w:hanging="432"/>
          </w:pPr>
        </w:pPrChange>
      </w:pPr>
      <w:del w:id="5179" w:author="Sayali Dev" w:date="2018-02-16T15:16:00Z">
        <w:r w:rsidDel="00401240">
          <w:delText xml:space="preserve"> Create Workflow page</w:delText>
        </w:r>
      </w:del>
    </w:p>
    <w:p w14:paraId="05F5A922" w14:textId="30F853C3" w:rsidR="00D31CB1" w:rsidRPr="00FB1F40" w:rsidDel="00401240" w:rsidRDefault="00D31CB1">
      <w:pPr>
        <w:pStyle w:val="Heading3"/>
        <w:rPr>
          <w:del w:id="5180" w:author="Sayali Dev" w:date="2018-02-16T15:16:00Z"/>
        </w:rPr>
        <w:pPrChange w:id="5181" w:author="Sayali Dev" w:date="2018-02-16T15:16:00Z">
          <w:pPr/>
        </w:pPrChange>
      </w:pPr>
    </w:p>
    <w:p w14:paraId="3C663519" w14:textId="613AFEE9" w:rsidR="00D31CB1" w:rsidDel="00327F2C" w:rsidRDefault="00D31CB1">
      <w:pPr>
        <w:pStyle w:val="Heading3"/>
        <w:rPr>
          <w:del w:id="5182" w:author="Sayali Dev" w:date="2018-02-21T13:28:00Z"/>
        </w:rPr>
        <w:pPrChange w:id="5183" w:author="Sayali Dev" w:date="2018-02-16T15:16:00Z">
          <w:pPr>
            <w:tabs>
              <w:tab w:val="left" w:pos="0"/>
              <w:tab w:val="left" w:pos="810"/>
            </w:tabs>
            <w:ind w:left="720"/>
          </w:pPr>
        </w:pPrChange>
      </w:pPr>
      <w:del w:id="5184" w:author="Sayali Dev" w:date="2018-02-12T19:17:00Z">
        <w:r w:rsidDel="008D4A9C">
          <w:delText xml:space="preserve">See </w:delText>
        </w:r>
        <w:r w:rsidRPr="008D4A9C" w:rsidDel="008D4A9C">
          <w:rPr>
            <w:b w:val="0"/>
            <w:rPrChange w:id="5185" w:author="Sayali Dev" w:date="2018-02-12T19:18:00Z">
              <w:rPr>
                <w:b/>
              </w:rPr>
            </w:rPrChange>
          </w:rPr>
          <w:delText>Initiating a Workflow</w:delText>
        </w:r>
        <w:r w:rsidDel="008D4A9C">
          <w:delText xml:space="preserve"> in the </w:delText>
        </w:r>
        <w:r w:rsidRPr="008D4A9C" w:rsidDel="008D4A9C">
          <w:rPr>
            <w:b w:val="0"/>
            <w:color w:val="990033"/>
            <w:rPrChange w:id="5186" w:author="Sayali Dev" w:date="2018-02-12T19:18:00Z">
              <w:rPr>
                <w:b/>
                <w:color w:val="990033"/>
              </w:rPr>
            </w:rPrChange>
          </w:rPr>
          <w:delText xml:space="preserve">Laboratory Information Management System – LIMS Modules </w:delText>
        </w:r>
        <w:r w:rsidDel="008D4A9C">
          <w:delText xml:space="preserve">user manual document for detailed information regarding the use of the </w:delText>
        </w:r>
      </w:del>
      <w:del w:id="5187" w:author="Sayali Dev" w:date="2018-02-16T15:16:00Z">
        <w:r w:rsidRPr="008D4A9C" w:rsidDel="00401240">
          <w:rPr>
            <w:b w:val="0"/>
            <w:rPrChange w:id="5188" w:author="Sayali Dev" w:date="2018-02-12T19:18:00Z">
              <w:rPr>
                <w:b/>
              </w:rPr>
            </w:rPrChange>
          </w:rPr>
          <w:delText>Create Workflow</w:delText>
        </w:r>
        <w:r w:rsidDel="00401240">
          <w:delText xml:space="preserve"> screen</w:delText>
        </w:r>
      </w:del>
      <w:del w:id="5189" w:author="Sayali Dev" w:date="2018-02-12T19:18:00Z">
        <w:r w:rsidDel="008D4A9C">
          <w:delText>.</w:delText>
        </w:r>
      </w:del>
    </w:p>
    <w:p w14:paraId="380FDF51" w14:textId="5E093E84" w:rsidR="00D31CB1" w:rsidDel="008D4A9C" w:rsidRDefault="00D31CB1">
      <w:pPr>
        <w:tabs>
          <w:tab w:val="left" w:pos="0"/>
          <w:tab w:val="left" w:pos="810"/>
        </w:tabs>
        <w:rPr>
          <w:del w:id="5190" w:author="Sayali Dev" w:date="2018-02-12T19:20:00Z"/>
        </w:rPr>
        <w:pPrChange w:id="5191" w:author="Sayali Dev" w:date="2018-02-12T19:19:00Z">
          <w:pPr>
            <w:tabs>
              <w:tab w:val="left" w:pos="0"/>
              <w:tab w:val="left" w:pos="810"/>
            </w:tabs>
            <w:ind w:left="720"/>
          </w:pPr>
        </w:pPrChange>
      </w:pPr>
    </w:p>
    <w:p w14:paraId="53F6FB18" w14:textId="46003DD7" w:rsidR="00D31CB1" w:rsidDel="00401240" w:rsidRDefault="00D31CB1" w:rsidP="00D31CB1">
      <w:pPr>
        <w:pStyle w:val="Heading3"/>
        <w:pageBreakBefore/>
        <w:rPr>
          <w:del w:id="5192" w:author="Sayali Dev" w:date="2018-02-16T15:19:00Z"/>
        </w:rPr>
      </w:pPr>
      <w:bookmarkStart w:id="5193" w:name="ModifyingInvenForWorklist"/>
      <w:bookmarkStart w:id="5194" w:name="_Toc300125777"/>
      <w:bookmarkStart w:id="5195" w:name="_Toc452993647"/>
      <w:bookmarkEnd w:id="5193"/>
      <w:del w:id="5196" w:author="Sayali Dev" w:date="2018-02-16T15:19:00Z">
        <w:r w:rsidDel="00401240">
          <w:delText>Modifying Worklist Biospecimens</w:delText>
        </w:r>
        <w:bookmarkEnd w:id="5194"/>
        <w:bookmarkEnd w:id="5195"/>
      </w:del>
    </w:p>
    <w:p w14:paraId="450BAB4C" w14:textId="12514211" w:rsidR="00D31CB1" w:rsidDel="00401240" w:rsidRDefault="00D31CB1" w:rsidP="00D31CB1">
      <w:pPr>
        <w:rPr>
          <w:del w:id="5197" w:author="Sayali Dev" w:date="2018-02-16T15:19:00Z"/>
        </w:rPr>
      </w:pPr>
    </w:p>
    <w:p w14:paraId="6BB76BCE" w14:textId="52603B4D" w:rsidR="00D31CB1" w:rsidDel="00401240" w:rsidRDefault="00D31CB1" w:rsidP="00D31CB1">
      <w:pPr>
        <w:rPr>
          <w:del w:id="5198" w:author="Sayali Dev" w:date="2018-02-16T15:19:00Z"/>
        </w:rPr>
      </w:pPr>
      <w:del w:id="5199" w:author="Sayali Dev" w:date="2018-02-16T15:19:00Z">
        <w:r w:rsidDel="00401240">
          <w:delText>To modify biospecimens associated with a worklist:</w:delText>
        </w:r>
      </w:del>
    </w:p>
    <w:p w14:paraId="76AFBEEF" w14:textId="50CFCA7E" w:rsidR="00D31CB1" w:rsidDel="00401240" w:rsidRDefault="00D31CB1" w:rsidP="00D31CB1">
      <w:pPr>
        <w:rPr>
          <w:del w:id="5200" w:author="Sayali Dev" w:date="2018-02-16T15:19:00Z"/>
        </w:rPr>
      </w:pPr>
    </w:p>
    <w:p w14:paraId="4F3CD5D4" w14:textId="1A13B88E" w:rsidR="00D31CB1" w:rsidDel="00401240" w:rsidRDefault="00D31CB1" w:rsidP="00D31CB1">
      <w:pPr>
        <w:pStyle w:val="BodyText"/>
        <w:numPr>
          <w:ilvl w:val="0"/>
          <w:numId w:val="147"/>
        </w:numPr>
        <w:ind w:right="540"/>
        <w:rPr>
          <w:del w:id="5201" w:author="Sayali Dev" w:date="2018-02-16T15:19:00Z"/>
        </w:rPr>
      </w:pPr>
      <w:del w:id="5202" w:author="Sayali Dev" w:date="2018-01-31T17:54:00Z">
        <w:r w:rsidDel="009A119E">
          <w:delText>Log on</w:delText>
        </w:r>
      </w:del>
      <w:del w:id="5203" w:author="Sayali Dev" w:date="2018-02-16T15:19:00Z">
        <w:r w:rsidDel="00401240">
          <w:delText xml:space="preserve"> to the application using your </w:delText>
        </w:r>
      </w:del>
      <w:del w:id="5204" w:author="Sayali Dev" w:date="2018-01-31T17:55:00Z">
        <w:r w:rsidDel="00A62626">
          <w:delText>logon</w:delText>
        </w:r>
      </w:del>
      <w:del w:id="5205" w:author="Sayali Dev" w:date="2018-02-16T15:19:00Z">
        <w:r w:rsidDel="00401240">
          <w:delText xml:space="preserve"> credentials.</w:delText>
        </w:r>
      </w:del>
    </w:p>
    <w:p w14:paraId="6BE3FB5B" w14:textId="493EAE01" w:rsidR="00D31CB1" w:rsidDel="00401240" w:rsidRDefault="00D31CB1" w:rsidP="00D31CB1">
      <w:pPr>
        <w:pStyle w:val="BodyText"/>
        <w:ind w:left="720" w:right="540"/>
        <w:rPr>
          <w:del w:id="5206" w:author="Sayali Dev" w:date="2018-02-16T15:19:00Z"/>
        </w:rPr>
      </w:pPr>
      <w:del w:id="5207" w:author="Sayali Dev" w:date="2018-02-16T15:19:00Z">
        <w:r w:rsidDel="00401240">
          <w:delText xml:space="preserve">The </w:delText>
        </w:r>
        <w:r w:rsidDel="00401240">
          <w:rPr>
            <w:lang w:val="en-US"/>
          </w:rPr>
          <w:delText>CIRRASPEC</w:delText>
        </w:r>
        <w:r w:rsidDel="00401240">
          <w:delText xml:space="preserve"> home page appears. </w:delText>
        </w:r>
      </w:del>
    </w:p>
    <w:p w14:paraId="242ECDFE" w14:textId="04A64125" w:rsidR="00D31CB1" w:rsidDel="00401240" w:rsidRDefault="00D31CB1" w:rsidP="00D31CB1">
      <w:pPr>
        <w:pStyle w:val="BodyText"/>
        <w:ind w:left="720" w:right="540"/>
        <w:rPr>
          <w:del w:id="5208" w:author="Sayali Dev" w:date="2018-02-16T15:19:00Z"/>
        </w:rPr>
      </w:pPr>
    </w:p>
    <w:p w14:paraId="32A14D89" w14:textId="7A3E7A13" w:rsidR="00D31CB1" w:rsidDel="00401240" w:rsidRDefault="00D31CB1" w:rsidP="00D31CB1">
      <w:pPr>
        <w:pStyle w:val="BodyText"/>
        <w:numPr>
          <w:ilvl w:val="0"/>
          <w:numId w:val="147"/>
        </w:numPr>
        <w:ind w:right="540"/>
        <w:rPr>
          <w:del w:id="5209" w:author="Sayali Dev" w:date="2018-02-16T15:19:00Z"/>
        </w:rPr>
      </w:pPr>
      <w:del w:id="5210" w:author="Sayali Dev" w:date="2018-02-16T15:19:00Z">
        <w:r w:rsidDel="00401240">
          <w:delText xml:space="preserve">Point to the arrow of the </w:delText>
        </w:r>
        <w:r w:rsidRPr="009D26BA" w:rsidDel="00401240">
          <w:rPr>
            <w:b/>
          </w:rPr>
          <w:delText>BMS</w:delText>
        </w:r>
        <w:r w:rsidDel="00401240">
          <w:delText xml:space="preserve"> tab, and then click </w:delText>
        </w:r>
        <w:r w:rsidRPr="009D26BA" w:rsidDel="00401240">
          <w:rPr>
            <w:b/>
          </w:rPr>
          <w:delText>Worklists</w:delText>
        </w:r>
        <w:r w:rsidDel="00401240">
          <w:delText xml:space="preserve">. </w:delText>
        </w:r>
      </w:del>
    </w:p>
    <w:p w14:paraId="71284673" w14:textId="04241FFA" w:rsidR="00D31CB1" w:rsidDel="00401240" w:rsidRDefault="00D31CB1" w:rsidP="00D31CB1">
      <w:pPr>
        <w:pStyle w:val="BodyText"/>
        <w:ind w:left="720" w:right="540"/>
        <w:rPr>
          <w:del w:id="5211" w:author="Sayali Dev" w:date="2018-02-16T15:19:00Z"/>
        </w:rPr>
      </w:pPr>
      <w:del w:id="5212" w:author="Sayali Dev" w:date="2018-02-16T15:19:00Z">
        <w:r w:rsidDel="00401240">
          <w:delText xml:space="preserve">The </w:delText>
        </w:r>
        <w:r w:rsidDel="00401240">
          <w:rPr>
            <w:b/>
            <w:lang w:val="en-US"/>
          </w:rPr>
          <w:delText>W</w:delText>
        </w:r>
        <w:r w:rsidDel="00401240">
          <w:rPr>
            <w:b/>
          </w:rPr>
          <w:delText xml:space="preserve">orklist </w:delText>
        </w:r>
        <w:r w:rsidDel="00401240">
          <w:rPr>
            <w:b/>
            <w:lang w:val="en-US"/>
          </w:rPr>
          <w:delText>S</w:delText>
        </w:r>
        <w:r w:rsidRPr="002D53A1" w:rsidDel="00401240">
          <w:rPr>
            <w:b/>
          </w:rPr>
          <w:delText>earch</w:delText>
        </w:r>
        <w:r w:rsidDel="00401240">
          <w:delText xml:space="preserve"> page appears. </w:delText>
        </w:r>
      </w:del>
    </w:p>
    <w:p w14:paraId="3123A722" w14:textId="78EB5DA2" w:rsidR="00D31CB1" w:rsidDel="00401240" w:rsidRDefault="00D31CB1" w:rsidP="00D31CB1">
      <w:pPr>
        <w:pStyle w:val="BodyText"/>
        <w:ind w:left="720" w:right="540"/>
        <w:rPr>
          <w:del w:id="5213" w:author="Sayali Dev" w:date="2018-02-16T15:19:00Z"/>
        </w:rPr>
      </w:pPr>
    </w:p>
    <w:p w14:paraId="3FCF98D8" w14:textId="148323A8" w:rsidR="00D31CB1" w:rsidDel="00401240" w:rsidRDefault="00D31CB1" w:rsidP="00D31CB1">
      <w:pPr>
        <w:pStyle w:val="BodyText"/>
        <w:numPr>
          <w:ilvl w:val="0"/>
          <w:numId w:val="147"/>
        </w:numPr>
        <w:ind w:right="720"/>
        <w:rPr>
          <w:del w:id="5214" w:author="Sayali Dev" w:date="2018-02-16T15:19:00Z"/>
        </w:rPr>
      </w:pPr>
      <w:del w:id="5215" w:author="Sayali Dev" w:date="2018-02-16T15:19:00Z">
        <w:r w:rsidDel="00401240">
          <w:delText xml:space="preserve">Click </w:delText>
        </w:r>
        <w:r w:rsidRPr="00163825" w:rsidDel="00401240">
          <w:rPr>
            <w:b/>
          </w:rPr>
          <w:delText>SEARCH</w:delText>
        </w:r>
        <w:r w:rsidDel="00401240">
          <w:delText xml:space="preserve">. </w:delText>
        </w:r>
      </w:del>
    </w:p>
    <w:p w14:paraId="1A2779FA" w14:textId="2A16BBF6" w:rsidR="00D31CB1" w:rsidDel="00401240" w:rsidRDefault="00D31CB1" w:rsidP="00D31CB1">
      <w:pPr>
        <w:pStyle w:val="BodyText"/>
        <w:ind w:left="720" w:right="720"/>
        <w:rPr>
          <w:del w:id="5216" w:author="Sayali Dev" w:date="2018-02-16T15:19:00Z"/>
        </w:rPr>
      </w:pPr>
      <w:del w:id="5217" w:author="Sayali Dev" w:date="2018-02-16T15:19:00Z">
        <w:r w:rsidDel="00401240">
          <w:delText>The worklist search page displays a list of worklists</w:delText>
        </w:r>
        <w:r w:rsidRPr="00D84069" w:rsidDel="00401240">
          <w:delText xml:space="preserve"> that are accessib</w:delText>
        </w:r>
        <w:r w:rsidDel="00401240">
          <w:delText xml:space="preserve">le based on your login location. </w:delText>
        </w:r>
      </w:del>
    </w:p>
    <w:p w14:paraId="777F27AF" w14:textId="453585FD" w:rsidR="00D31CB1" w:rsidDel="00401240" w:rsidRDefault="00D31CB1" w:rsidP="00D31CB1">
      <w:pPr>
        <w:pStyle w:val="BodyText"/>
        <w:ind w:left="720" w:right="720"/>
        <w:rPr>
          <w:del w:id="5218" w:author="Sayali Dev" w:date="2018-02-16T15:19:00Z"/>
        </w:rPr>
      </w:pPr>
    </w:p>
    <w:p w14:paraId="642269CB" w14:textId="18CCB5D2" w:rsidR="00D31CB1" w:rsidDel="00401240" w:rsidRDefault="00D31CB1" w:rsidP="00D31CB1">
      <w:pPr>
        <w:pStyle w:val="BodyText"/>
        <w:numPr>
          <w:ilvl w:val="0"/>
          <w:numId w:val="147"/>
        </w:numPr>
        <w:ind w:right="720"/>
        <w:rPr>
          <w:del w:id="5219" w:author="Sayali Dev" w:date="2018-02-16T15:19:00Z"/>
        </w:rPr>
      </w:pPr>
      <w:del w:id="5220" w:author="Sayali Dev" w:date="2018-02-16T15:19:00Z">
        <w:r w:rsidDel="00401240">
          <w:delText xml:space="preserve">Click </w:delText>
        </w:r>
        <w:r w:rsidRPr="00AA26F9" w:rsidDel="00401240">
          <w:delText xml:space="preserve">the </w:delText>
        </w:r>
        <w:r w:rsidDel="00401240">
          <w:delText>worklist</w:delText>
        </w:r>
        <w:r w:rsidRPr="00AA26F9" w:rsidDel="00401240">
          <w:delText xml:space="preserve"> </w:delText>
        </w:r>
        <w:r w:rsidDel="00401240">
          <w:delText xml:space="preserve">for which you want to </w:delText>
        </w:r>
        <w:r w:rsidDel="00401240">
          <w:rPr>
            <w:lang w:val="en-US"/>
          </w:rPr>
          <w:delText>modify</w:delText>
        </w:r>
        <w:r w:rsidDel="00401240">
          <w:delText xml:space="preserve"> the biospecimens. </w:delText>
        </w:r>
      </w:del>
    </w:p>
    <w:p w14:paraId="17418F74" w14:textId="265853BA" w:rsidR="00D31CB1" w:rsidDel="00401240" w:rsidRDefault="00D31CB1" w:rsidP="00D31CB1">
      <w:pPr>
        <w:pStyle w:val="BodyText"/>
        <w:ind w:left="720" w:right="720"/>
        <w:rPr>
          <w:del w:id="5221" w:author="Sayali Dev" w:date="2018-02-16T15:19:00Z"/>
        </w:rPr>
      </w:pPr>
      <w:del w:id="5222" w:author="Sayali Dev" w:date="2018-02-16T15:19:00Z">
        <w:r w:rsidDel="00401240">
          <w:delText>T</w:delText>
        </w:r>
        <w:r w:rsidRPr="00AA26F9" w:rsidDel="00401240">
          <w:delText xml:space="preserve">he </w:delText>
        </w:r>
        <w:r w:rsidRPr="00163825" w:rsidDel="00401240">
          <w:rPr>
            <w:b/>
          </w:rPr>
          <w:delText>View Worklist</w:delText>
        </w:r>
        <w:r w:rsidRPr="00AA26F9" w:rsidDel="00401240">
          <w:delText xml:space="preserve"> </w:delText>
        </w:r>
        <w:r w:rsidDel="00401240">
          <w:delText>page appears</w:delText>
        </w:r>
        <w:r w:rsidRPr="00AA26F9" w:rsidDel="00401240">
          <w:delText>.</w:delText>
        </w:r>
        <w:r w:rsidDel="00401240">
          <w:br/>
        </w:r>
      </w:del>
    </w:p>
    <w:p w14:paraId="49290E89" w14:textId="70F8CCFB" w:rsidR="00D31CB1" w:rsidRPr="002D53A1" w:rsidDel="00401240" w:rsidRDefault="00D31CB1" w:rsidP="00D31CB1">
      <w:pPr>
        <w:pStyle w:val="BodyText"/>
        <w:numPr>
          <w:ilvl w:val="0"/>
          <w:numId w:val="147"/>
        </w:numPr>
        <w:ind w:right="720"/>
        <w:rPr>
          <w:del w:id="5223" w:author="Sayali Dev" w:date="2018-02-16T15:19:00Z"/>
        </w:rPr>
      </w:pPr>
      <w:del w:id="5224" w:author="Sayali Dev" w:date="2018-02-16T15:19:00Z">
        <w:r w:rsidDel="00401240">
          <w:delText xml:space="preserve">Select the checkboxes of </w:delText>
        </w:r>
        <w:r w:rsidDel="00401240">
          <w:rPr>
            <w:lang w:val="en-US"/>
          </w:rPr>
          <w:delText>each</w:delText>
        </w:r>
        <w:r w:rsidDel="00401240">
          <w:delText xml:space="preserve"> biospecimen that you want to modify. </w:delText>
        </w:r>
        <w:r w:rsidDel="00401240">
          <w:br/>
        </w:r>
        <w:r w:rsidRPr="00A02E24" w:rsidDel="00401240">
          <w:rPr>
            <w:b/>
          </w:rPr>
          <w:delText>Note</w:delText>
        </w:r>
        <w:r w:rsidRPr="00EA3CC0" w:rsidDel="00401240">
          <w:rPr>
            <w:b/>
          </w:rPr>
          <w:delText>:</w:delText>
        </w:r>
      </w:del>
    </w:p>
    <w:p w14:paraId="471F7CDA" w14:textId="3508584C" w:rsidR="00D31CB1" w:rsidRPr="002D344E" w:rsidDel="00401240" w:rsidRDefault="00D31CB1" w:rsidP="00D31CB1">
      <w:pPr>
        <w:pStyle w:val="BodyText"/>
        <w:numPr>
          <w:ilvl w:val="0"/>
          <w:numId w:val="207"/>
        </w:numPr>
        <w:ind w:left="1440" w:right="720" w:hanging="270"/>
        <w:rPr>
          <w:del w:id="5225" w:author="Sayali Dev" w:date="2018-02-16T15:19:00Z"/>
        </w:rPr>
      </w:pPr>
      <w:del w:id="5226" w:author="Sayali Dev" w:date="2018-02-16T15:19:00Z">
        <w:r w:rsidDel="00401240">
          <w:delText xml:space="preserve">To </w:delText>
        </w:r>
        <w:r w:rsidDel="00401240">
          <w:rPr>
            <w:lang w:val="en-US"/>
          </w:rPr>
          <w:delText>select</w:delText>
        </w:r>
        <w:r w:rsidDel="00401240">
          <w:delText xml:space="preserve"> all biospecimens, select the checkbox on the gray header.</w:delText>
        </w:r>
      </w:del>
    </w:p>
    <w:p w14:paraId="1E05A44B" w14:textId="798ADA2D" w:rsidR="00D31CB1" w:rsidDel="00401240" w:rsidRDefault="00D31CB1" w:rsidP="00D31CB1">
      <w:pPr>
        <w:pStyle w:val="BodyText"/>
        <w:numPr>
          <w:ilvl w:val="0"/>
          <w:numId w:val="207"/>
        </w:numPr>
        <w:ind w:left="1440" w:right="720" w:hanging="270"/>
        <w:rPr>
          <w:del w:id="5227" w:author="Sayali Dev" w:date="2018-02-16T15:19:00Z"/>
        </w:rPr>
      </w:pPr>
      <w:del w:id="5228" w:author="Sayali Dev" w:date="2018-02-16T15:19:00Z">
        <w:r w:rsidRPr="002D344E" w:rsidDel="00401240">
          <w:rPr>
            <w:lang w:val="en-US"/>
          </w:rPr>
          <w:delText xml:space="preserve">You cannot select </w:delText>
        </w:r>
        <w:r w:rsidDel="00401240">
          <w:delText xml:space="preserve">biospecimens </w:delText>
        </w:r>
        <w:r w:rsidRPr="002D344E" w:rsidDel="00401240">
          <w:rPr>
            <w:lang w:val="en-US"/>
          </w:rPr>
          <w:delText>with</w:delText>
        </w:r>
        <w:r w:rsidDel="00401240">
          <w:delText xml:space="preserve"> </w:delText>
        </w:r>
        <w:r w:rsidRPr="002D344E" w:rsidDel="00401240">
          <w:rPr>
            <w:lang w:val="en-US"/>
          </w:rPr>
          <w:delText xml:space="preserve">a sample status shown on the </w:delText>
        </w:r>
        <w:r w:rsidRPr="002D53A1" w:rsidDel="00401240">
          <w:rPr>
            <w:b/>
            <w:lang w:val="en-US"/>
          </w:rPr>
          <w:delText>View Worklist</w:delText>
        </w:r>
        <w:r w:rsidRPr="002D344E" w:rsidDel="00401240">
          <w:rPr>
            <w:lang w:val="en-US"/>
          </w:rPr>
          <w:delText xml:space="preserve"> screen as </w:delText>
        </w:r>
        <w:r w:rsidRPr="002D344E" w:rsidDel="00401240">
          <w:rPr>
            <w:b/>
          </w:rPr>
          <w:delText>Checked Out</w:delText>
        </w:r>
        <w:r w:rsidDel="00401240">
          <w:delText xml:space="preserve">, </w:delText>
        </w:r>
        <w:r w:rsidRPr="002D344E" w:rsidDel="00401240">
          <w:rPr>
            <w:b/>
          </w:rPr>
          <w:delText>Reserved</w:delText>
        </w:r>
        <w:r w:rsidDel="00401240">
          <w:delText xml:space="preserve">, </w:delText>
        </w:r>
        <w:r w:rsidRPr="002D344E" w:rsidDel="00401240">
          <w:rPr>
            <w:b/>
          </w:rPr>
          <w:delText>Delete</w:delText>
        </w:r>
        <w:r w:rsidRPr="002D344E" w:rsidDel="00401240">
          <w:rPr>
            <w:b/>
            <w:lang w:val="en-US"/>
          </w:rPr>
          <w:delText xml:space="preserve">d </w:delText>
        </w:r>
        <w:r w:rsidDel="00401240">
          <w:delText xml:space="preserve">or </w:delText>
        </w:r>
        <w:r w:rsidRPr="002D344E" w:rsidDel="00401240">
          <w:rPr>
            <w:b/>
          </w:rPr>
          <w:delText>Distributed</w:delText>
        </w:r>
        <w:r w:rsidDel="00401240">
          <w:delText>.</w:delText>
        </w:r>
      </w:del>
    </w:p>
    <w:p w14:paraId="597C96B4" w14:textId="5EE0DCB1" w:rsidR="00D31CB1" w:rsidRPr="002D53A1" w:rsidDel="00401240" w:rsidRDefault="00D31CB1" w:rsidP="00D31CB1">
      <w:pPr>
        <w:pStyle w:val="BodyText"/>
        <w:ind w:right="720"/>
        <w:rPr>
          <w:del w:id="5229" w:author="Sayali Dev" w:date="2018-02-16T15:19:00Z"/>
          <w:lang w:val="en-US"/>
        </w:rPr>
      </w:pPr>
    </w:p>
    <w:p w14:paraId="1BAE5FD8" w14:textId="0659665B" w:rsidR="00D31CB1" w:rsidDel="00401240" w:rsidRDefault="00D31CB1" w:rsidP="00D31CB1">
      <w:pPr>
        <w:numPr>
          <w:ilvl w:val="0"/>
          <w:numId w:val="147"/>
        </w:numPr>
        <w:rPr>
          <w:del w:id="5230" w:author="Sayali Dev" w:date="2018-02-16T15:19:00Z"/>
        </w:rPr>
      </w:pPr>
      <w:del w:id="5231" w:author="Sayali Dev" w:date="2018-02-16T15:19:00Z">
        <w:r w:rsidDel="00401240">
          <w:delText xml:space="preserve">In the </w:delText>
        </w:r>
        <w:r w:rsidRPr="00F84D0E" w:rsidDel="00401240">
          <w:rPr>
            <w:b/>
          </w:rPr>
          <w:delText>Actions</w:delText>
        </w:r>
        <w:r w:rsidDel="00401240">
          <w:delText xml:space="preserve"> list, click </w:delText>
        </w:r>
        <w:r w:rsidRPr="00F84D0E" w:rsidDel="00401240">
          <w:rPr>
            <w:b/>
          </w:rPr>
          <w:delText xml:space="preserve">Modify </w:delText>
        </w:r>
        <w:r w:rsidDel="00401240">
          <w:rPr>
            <w:b/>
          </w:rPr>
          <w:delText>Samples</w:delText>
        </w:r>
        <w:r w:rsidRPr="00F84D0E" w:rsidDel="00401240">
          <w:delText>, and then click</w:delText>
        </w:r>
        <w:r w:rsidRPr="00F84D0E" w:rsidDel="00401240">
          <w:rPr>
            <w:b/>
          </w:rPr>
          <w:delText xml:space="preserve"> </w:delText>
        </w:r>
        <w:r w:rsidRPr="00227EB9" w:rsidDel="00401240">
          <w:rPr>
            <w:b/>
          </w:rPr>
          <w:delText>INITIATE</w:delText>
        </w:r>
        <w:r w:rsidDel="00401240">
          <w:delText xml:space="preserve">. </w:delText>
        </w:r>
      </w:del>
    </w:p>
    <w:p w14:paraId="0B9F9CE4" w14:textId="3AB079E8" w:rsidR="00D31CB1" w:rsidDel="00401240" w:rsidRDefault="00D31CB1" w:rsidP="00D31CB1">
      <w:pPr>
        <w:ind w:left="720"/>
        <w:rPr>
          <w:del w:id="5232" w:author="Sayali Dev" w:date="2018-02-16T15:19:00Z"/>
        </w:rPr>
      </w:pPr>
      <w:del w:id="5233" w:author="Sayali Dev" w:date="2018-02-16T15:19:00Z">
        <w:r w:rsidDel="00401240">
          <w:delText xml:space="preserve">The </w:delText>
        </w:r>
        <w:r w:rsidRPr="00F84D0E" w:rsidDel="00401240">
          <w:rPr>
            <w:b/>
          </w:rPr>
          <w:delText>Modify Inventory</w:delText>
        </w:r>
        <w:r w:rsidDel="00401240">
          <w:delText xml:space="preserve"> window appears and displays the identifiers of the biospecimens.</w:delText>
        </w:r>
      </w:del>
    </w:p>
    <w:p w14:paraId="05528BE2" w14:textId="1F41833D" w:rsidR="00D31CB1" w:rsidDel="00401240" w:rsidRDefault="00D31CB1" w:rsidP="00D31CB1">
      <w:pPr>
        <w:rPr>
          <w:del w:id="5234" w:author="Sayali Dev" w:date="2018-02-16T15:19:00Z"/>
        </w:rPr>
      </w:pPr>
    </w:p>
    <w:p w14:paraId="4ACD014B" w14:textId="56C04264" w:rsidR="00D31CB1" w:rsidDel="00401240" w:rsidRDefault="00D31CB1" w:rsidP="00D31CB1">
      <w:pPr>
        <w:ind w:firstLine="720"/>
        <w:rPr>
          <w:del w:id="5235" w:author="Sayali Dev" w:date="2018-02-16T15:19:00Z"/>
        </w:rPr>
      </w:pPr>
      <w:del w:id="5236" w:author="Sayali Dev" w:date="2018-02-16T15:19:00Z">
        <w:r w:rsidRPr="00F93498" w:rsidDel="00401240">
          <w:rPr>
            <w:noProof/>
          </w:rPr>
          <w:drawing>
            <wp:inline distT="0" distB="0" distL="0" distR="0" wp14:anchorId="5788543D" wp14:editId="241493FC">
              <wp:extent cx="5876925" cy="2950845"/>
              <wp:effectExtent l="19050" t="19050" r="28575" b="20955"/>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76925" cy="2950845"/>
                      </a:xfrm>
                      <a:prstGeom prst="rect">
                        <a:avLst/>
                      </a:prstGeom>
                      <a:noFill/>
                      <a:ln w="3175">
                        <a:solidFill>
                          <a:schemeClr val="tx1"/>
                        </a:solidFill>
                      </a:ln>
                    </pic:spPr>
                  </pic:pic>
                </a:graphicData>
              </a:graphic>
            </wp:inline>
          </w:drawing>
        </w:r>
      </w:del>
    </w:p>
    <w:p w14:paraId="35B769D2" w14:textId="043C9C41" w:rsidR="00D31CB1" w:rsidDel="00401240" w:rsidRDefault="00D31CB1" w:rsidP="00D31CB1">
      <w:pPr>
        <w:pStyle w:val="Figure"/>
        <w:tabs>
          <w:tab w:val="clear" w:pos="1710"/>
          <w:tab w:val="num" w:pos="1800"/>
        </w:tabs>
        <w:ind w:left="1152" w:hanging="432"/>
        <w:rPr>
          <w:del w:id="5237" w:author="Sayali Dev" w:date="2018-02-16T15:19:00Z"/>
        </w:rPr>
      </w:pPr>
      <w:del w:id="5238" w:author="Sayali Dev" w:date="2018-02-16T15:19:00Z">
        <w:r w:rsidDel="00401240">
          <w:delText xml:space="preserve"> Modify Inventory page</w:delText>
        </w:r>
      </w:del>
    </w:p>
    <w:p w14:paraId="58637361" w14:textId="244325C8" w:rsidR="00D31CB1" w:rsidDel="00401240" w:rsidRDefault="00D31CB1" w:rsidP="00D31CB1">
      <w:pPr>
        <w:rPr>
          <w:del w:id="5239" w:author="Sayali Dev" w:date="2018-02-16T15:19:00Z"/>
        </w:rPr>
      </w:pPr>
    </w:p>
    <w:p w14:paraId="7A4E4520" w14:textId="1314E648" w:rsidR="00D31CB1" w:rsidDel="00401240" w:rsidRDefault="00D31CB1" w:rsidP="00D31CB1">
      <w:pPr>
        <w:pStyle w:val="BodyText"/>
        <w:numPr>
          <w:ilvl w:val="0"/>
          <w:numId w:val="147"/>
        </w:numPr>
        <w:ind w:right="720"/>
        <w:rPr>
          <w:del w:id="5240" w:author="Sayali Dev" w:date="2018-02-16T15:19:00Z"/>
        </w:rPr>
      </w:pPr>
      <w:del w:id="5241" w:author="Sayali Dev" w:date="2018-02-16T15:19:00Z">
        <w:r w:rsidDel="00401240">
          <w:delText xml:space="preserve">Enter appropriate information in each field. </w:delText>
        </w:r>
        <w:r w:rsidDel="00401240">
          <w:rPr>
            <w:lang w:val="en-US"/>
          </w:rPr>
          <w:delText>F</w:delText>
        </w:r>
        <w:r w:rsidDel="00401240">
          <w:delText xml:space="preserve">ollowing table lists each field and its description. </w:delText>
        </w:r>
      </w:del>
    </w:p>
    <w:p w14:paraId="27BEC441" w14:textId="23D31872" w:rsidR="00D31CB1" w:rsidDel="00401240" w:rsidRDefault="00D31CB1" w:rsidP="00D31CB1">
      <w:pPr>
        <w:pStyle w:val="BodyText"/>
        <w:ind w:left="720" w:right="270"/>
        <w:rPr>
          <w:del w:id="5242" w:author="Sayali Dev" w:date="2018-02-16T15:19:00Z"/>
        </w:rPr>
      </w:pPr>
      <w:del w:id="5243" w:author="Sayali Dev" w:date="2018-02-16T15:19:00Z">
        <w:r w:rsidDel="00401240">
          <w:br w:type="page"/>
        </w:r>
      </w:del>
    </w:p>
    <w:p w14:paraId="5C7BAD2E" w14:textId="514FA18B" w:rsidR="00D31CB1" w:rsidDel="00401240" w:rsidRDefault="00D31CB1" w:rsidP="00D31CB1">
      <w:pPr>
        <w:pStyle w:val="Caption"/>
        <w:ind w:firstLine="720"/>
        <w:rPr>
          <w:del w:id="5244" w:author="Sayali Dev" w:date="2018-02-16T15:19:00Z"/>
        </w:rPr>
      </w:pPr>
      <w:del w:id="5245" w:author="Sayali Dev" w:date="2018-02-16T15:19:00Z">
        <w:r w:rsidDel="00401240">
          <w:delText xml:space="preserve">Table </w:delText>
        </w:r>
        <w:r w:rsidR="006C608D" w:rsidDel="00401240">
          <w:fldChar w:fldCharType="begin"/>
        </w:r>
        <w:r w:rsidR="006C608D" w:rsidDel="00401240">
          <w:delInstrText xml:space="preserve"> SEQ Figure \* ARABIC </w:delInstrText>
        </w:r>
        <w:r w:rsidR="006C608D" w:rsidDel="00401240">
          <w:fldChar w:fldCharType="separate"/>
        </w:r>
      </w:del>
      <w:del w:id="5246" w:author="Sayali Dev" w:date="2018-02-02T13:47:00Z">
        <w:r w:rsidDel="00EB76E3">
          <w:rPr>
            <w:noProof/>
          </w:rPr>
          <w:delText>50</w:delText>
        </w:r>
      </w:del>
      <w:del w:id="5247" w:author="Sayali Dev" w:date="2018-02-16T15:19:00Z">
        <w:r w:rsidR="006C608D" w:rsidDel="00401240">
          <w:rPr>
            <w:noProof/>
          </w:rPr>
          <w:fldChar w:fldCharType="end"/>
        </w:r>
        <w:r w:rsidDel="00401240">
          <w:delText xml:space="preserve">: Modifying worklist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D31CB1" w:rsidRPr="007A152E" w:rsidDel="00401240" w14:paraId="47B842F3" w14:textId="541488F6" w:rsidTr="007E1303">
        <w:trPr>
          <w:cantSplit/>
          <w:trHeight w:val="288"/>
          <w:tblHeader/>
          <w:del w:id="5248" w:author="Sayali Dev" w:date="2018-02-16T15:19:00Z"/>
        </w:trPr>
        <w:tc>
          <w:tcPr>
            <w:tcW w:w="2340" w:type="dxa"/>
            <w:shd w:val="clear" w:color="auto" w:fill="BFBFBF"/>
            <w:vAlign w:val="center"/>
          </w:tcPr>
          <w:p w14:paraId="0FAFA710" w14:textId="3A5DA7F2" w:rsidR="00D31CB1" w:rsidRPr="007A152E" w:rsidDel="00401240" w:rsidRDefault="00D31CB1" w:rsidP="007E1303">
            <w:pPr>
              <w:rPr>
                <w:del w:id="5249" w:author="Sayali Dev" w:date="2018-02-16T15:19:00Z"/>
                <w:b/>
              </w:rPr>
            </w:pPr>
            <w:del w:id="5250" w:author="Sayali Dev" w:date="2018-02-16T15:19:00Z">
              <w:r w:rsidDel="00401240">
                <w:rPr>
                  <w:b/>
                </w:rPr>
                <w:delText>Field</w:delText>
              </w:r>
            </w:del>
          </w:p>
        </w:tc>
        <w:tc>
          <w:tcPr>
            <w:tcW w:w="7470" w:type="dxa"/>
            <w:shd w:val="clear" w:color="auto" w:fill="BFBFBF"/>
            <w:vAlign w:val="center"/>
          </w:tcPr>
          <w:p w14:paraId="60A8D31F" w14:textId="3600B460" w:rsidR="00D31CB1" w:rsidRPr="007A152E" w:rsidDel="00401240" w:rsidRDefault="00D31CB1" w:rsidP="007E1303">
            <w:pPr>
              <w:rPr>
                <w:del w:id="5251" w:author="Sayali Dev" w:date="2018-02-16T15:19:00Z"/>
                <w:b/>
              </w:rPr>
            </w:pPr>
            <w:del w:id="5252" w:author="Sayali Dev" w:date="2018-02-16T15:19:00Z">
              <w:r w:rsidRPr="007A152E" w:rsidDel="00401240">
                <w:rPr>
                  <w:b/>
                </w:rPr>
                <w:delText>Description</w:delText>
              </w:r>
            </w:del>
          </w:p>
        </w:tc>
      </w:tr>
      <w:tr w:rsidR="00D31CB1" w:rsidDel="00401240" w14:paraId="2FBCE82D" w14:textId="770A7521" w:rsidTr="007E1303">
        <w:trPr>
          <w:cantSplit/>
          <w:trHeight w:val="288"/>
          <w:del w:id="5253" w:author="Sayali Dev" w:date="2018-02-16T15:19:00Z"/>
        </w:trPr>
        <w:tc>
          <w:tcPr>
            <w:tcW w:w="2340" w:type="dxa"/>
            <w:vAlign w:val="center"/>
          </w:tcPr>
          <w:p w14:paraId="02ED3355" w14:textId="0305B839" w:rsidR="00D31CB1" w:rsidRPr="007A152E" w:rsidDel="00401240" w:rsidRDefault="00D31CB1" w:rsidP="007E1303">
            <w:pPr>
              <w:rPr>
                <w:del w:id="5254" w:author="Sayali Dev" w:date="2018-02-16T15:19:00Z"/>
                <w:b/>
              </w:rPr>
            </w:pPr>
            <w:del w:id="5255" w:author="Sayali Dev" w:date="2018-02-16T15:19:00Z">
              <w:r w:rsidRPr="00ED62DF" w:rsidDel="00401240">
                <w:rPr>
                  <w:b/>
                </w:rPr>
                <w:delText>Container Type</w:delText>
              </w:r>
            </w:del>
          </w:p>
        </w:tc>
        <w:tc>
          <w:tcPr>
            <w:tcW w:w="7470" w:type="dxa"/>
            <w:vAlign w:val="center"/>
          </w:tcPr>
          <w:p w14:paraId="60D6E931" w14:textId="0D7906E7" w:rsidR="00D31CB1" w:rsidDel="00401240" w:rsidRDefault="00D31CB1" w:rsidP="007E1303">
            <w:pPr>
              <w:rPr>
                <w:del w:id="5256" w:author="Sayali Dev" w:date="2018-02-16T15:19:00Z"/>
              </w:rPr>
            </w:pPr>
            <w:del w:id="5257" w:author="Sayali Dev" w:date="2018-02-16T15:19:00Z">
              <w:r w:rsidDel="00401240">
                <w:delText>Click the appropriate container type for the selected biospecimen.</w:delText>
              </w:r>
            </w:del>
          </w:p>
        </w:tc>
      </w:tr>
      <w:tr w:rsidR="00D31CB1" w:rsidDel="00401240" w14:paraId="27EBD8D6" w14:textId="3770899C" w:rsidTr="007E1303">
        <w:trPr>
          <w:cantSplit/>
          <w:trHeight w:val="288"/>
          <w:del w:id="5258" w:author="Sayali Dev" w:date="2018-02-16T15:19:00Z"/>
        </w:trPr>
        <w:tc>
          <w:tcPr>
            <w:tcW w:w="2340" w:type="dxa"/>
            <w:vAlign w:val="center"/>
          </w:tcPr>
          <w:p w14:paraId="7D23DBFD" w14:textId="13C1B13B" w:rsidR="00D31CB1" w:rsidRPr="00ED62DF" w:rsidDel="00401240" w:rsidRDefault="00D31CB1" w:rsidP="007E1303">
            <w:pPr>
              <w:rPr>
                <w:del w:id="5259" w:author="Sayali Dev" w:date="2018-02-16T15:19:00Z"/>
                <w:b/>
              </w:rPr>
            </w:pPr>
            <w:del w:id="5260" w:author="Sayali Dev" w:date="2018-02-16T15:19:00Z">
              <w:r w:rsidDel="00401240">
                <w:rPr>
                  <w:b/>
                </w:rPr>
                <w:delText>Sample Status</w:delText>
              </w:r>
            </w:del>
          </w:p>
        </w:tc>
        <w:tc>
          <w:tcPr>
            <w:tcW w:w="7470" w:type="dxa"/>
            <w:vAlign w:val="center"/>
          </w:tcPr>
          <w:p w14:paraId="63BB6A5A" w14:textId="08B8DFDB" w:rsidR="00D31CB1" w:rsidDel="00401240" w:rsidRDefault="00D31CB1" w:rsidP="007E1303">
            <w:pPr>
              <w:rPr>
                <w:del w:id="5261" w:author="Sayali Dev" w:date="2018-02-16T15:19:00Z"/>
              </w:rPr>
            </w:pPr>
            <w:del w:id="5262" w:author="Sayali Dev" w:date="2018-02-16T15:19:00Z">
              <w:r w:rsidDel="00401240">
                <w:delText>Click the appropriate sample status type for the selected biospecimen.</w:delText>
              </w:r>
            </w:del>
          </w:p>
        </w:tc>
      </w:tr>
      <w:tr w:rsidR="00D31CB1" w:rsidDel="00401240" w14:paraId="510FBF16" w14:textId="26548030" w:rsidTr="007E1303">
        <w:trPr>
          <w:cantSplit/>
          <w:trHeight w:val="288"/>
          <w:del w:id="5263" w:author="Sayali Dev" w:date="2018-02-16T15:19:00Z"/>
        </w:trPr>
        <w:tc>
          <w:tcPr>
            <w:tcW w:w="2340" w:type="dxa"/>
            <w:vAlign w:val="center"/>
          </w:tcPr>
          <w:p w14:paraId="1DEA50ED" w14:textId="735BF039" w:rsidR="00D31CB1" w:rsidDel="00401240" w:rsidRDefault="00D31CB1" w:rsidP="007E1303">
            <w:pPr>
              <w:rPr>
                <w:del w:id="5264" w:author="Sayali Dev" w:date="2018-02-16T15:19:00Z"/>
                <w:b/>
              </w:rPr>
            </w:pPr>
            <w:del w:id="5265" w:author="Sayali Dev" w:date="2018-02-16T15:19:00Z">
              <w:r w:rsidDel="00401240">
                <w:rPr>
                  <w:b/>
                </w:rPr>
                <w:delText>Sample Type</w:delText>
              </w:r>
            </w:del>
          </w:p>
        </w:tc>
        <w:tc>
          <w:tcPr>
            <w:tcW w:w="7470" w:type="dxa"/>
            <w:vAlign w:val="center"/>
          </w:tcPr>
          <w:p w14:paraId="412F5D01" w14:textId="291BB0A5" w:rsidR="00D31CB1" w:rsidDel="00401240" w:rsidRDefault="00D31CB1" w:rsidP="007E1303">
            <w:pPr>
              <w:rPr>
                <w:del w:id="5266" w:author="Sayali Dev" w:date="2018-02-16T15:19:00Z"/>
              </w:rPr>
            </w:pPr>
            <w:del w:id="5267" w:author="Sayali Dev" w:date="2018-02-16T15:19:00Z">
              <w:r w:rsidDel="00401240">
                <w:delText>Click the appropriate sample type for the selected biospecimen.</w:delText>
              </w:r>
            </w:del>
          </w:p>
        </w:tc>
      </w:tr>
      <w:tr w:rsidR="00D31CB1" w:rsidDel="00401240" w14:paraId="20D2FF7F" w14:textId="72ECE620" w:rsidTr="007E1303">
        <w:trPr>
          <w:cantSplit/>
          <w:trHeight w:val="288"/>
          <w:del w:id="5268" w:author="Sayali Dev" w:date="2018-02-16T15:19:00Z"/>
        </w:trPr>
        <w:tc>
          <w:tcPr>
            <w:tcW w:w="2340" w:type="dxa"/>
            <w:vAlign w:val="center"/>
          </w:tcPr>
          <w:p w14:paraId="64229305" w14:textId="12C6678A" w:rsidR="00D31CB1" w:rsidDel="00401240" w:rsidRDefault="00D31CB1" w:rsidP="007E1303">
            <w:pPr>
              <w:rPr>
                <w:del w:id="5269" w:author="Sayali Dev" w:date="2018-02-16T15:19:00Z"/>
                <w:b/>
              </w:rPr>
            </w:pPr>
            <w:del w:id="5270" w:author="Sayali Dev" w:date="2018-02-16T15:19:00Z">
              <w:r w:rsidDel="00401240">
                <w:rPr>
                  <w:b/>
                </w:rPr>
                <w:delText>Adjusted Qty</w:delText>
              </w:r>
            </w:del>
          </w:p>
        </w:tc>
        <w:tc>
          <w:tcPr>
            <w:tcW w:w="7470" w:type="dxa"/>
            <w:vAlign w:val="center"/>
          </w:tcPr>
          <w:p w14:paraId="1D6F1377" w14:textId="607ED227" w:rsidR="00D31CB1" w:rsidDel="00401240" w:rsidRDefault="00D31CB1" w:rsidP="007E1303">
            <w:pPr>
              <w:rPr>
                <w:del w:id="5271" w:author="Sayali Dev" w:date="2018-02-16T15:19:00Z"/>
              </w:rPr>
            </w:pPr>
            <w:del w:id="5272" w:author="Sayali Dev" w:date="2018-02-16T15:19:00Z">
              <w:r w:rsidDel="00401240">
                <w:delText>To specify the new adjusted quantity:</w:delText>
              </w:r>
            </w:del>
          </w:p>
          <w:p w14:paraId="494A7E3E" w14:textId="4B30FB44" w:rsidR="00D31CB1" w:rsidDel="00401240" w:rsidRDefault="00D31CB1" w:rsidP="007E1303">
            <w:pPr>
              <w:numPr>
                <w:ilvl w:val="2"/>
                <w:numId w:val="27"/>
              </w:numPr>
              <w:tabs>
                <w:tab w:val="clear" w:pos="2160"/>
                <w:tab w:val="num" w:pos="252"/>
              </w:tabs>
              <w:ind w:left="252" w:hanging="252"/>
              <w:rPr>
                <w:del w:id="5273" w:author="Sayali Dev" w:date="2018-02-16T15:19:00Z"/>
              </w:rPr>
            </w:pPr>
            <w:del w:id="5274" w:author="Sayali Dev" w:date="2018-02-16T15:19:00Z">
              <w:r w:rsidDel="00401240">
                <w:delText>In the box, type the amount of change you want to make to the quantity.</w:delText>
              </w:r>
            </w:del>
          </w:p>
          <w:p w14:paraId="49D9EB56" w14:textId="312449BA" w:rsidR="00D31CB1" w:rsidDel="00401240" w:rsidRDefault="00D31CB1" w:rsidP="007E1303">
            <w:pPr>
              <w:numPr>
                <w:ilvl w:val="0"/>
                <w:numId w:val="179"/>
              </w:numPr>
              <w:rPr>
                <w:del w:id="5275" w:author="Sayali Dev" w:date="2018-02-16T15:19:00Z"/>
              </w:rPr>
            </w:pPr>
            <w:del w:id="5276" w:author="Sayali Dev" w:date="2018-02-16T15:19:00Z">
              <w:r w:rsidDel="00401240">
                <w:delText xml:space="preserve">To decrease the current quantity, type a negative number. </w:delText>
              </w:r>
              <w:r w:rsidDel="00401240">
                <w:br/>
                <w:delText>For example, to decrease the quantity from 1.50 to 1.00, type -.50.</w:delText>
              </w:r>
            </w:del>
          </w:p>
          <w:p w14:paraId="482621C7" w14:textId="5ADFB264" w:rsidR="00D31CB1" w:rsidDel="00401240" w:rsidRDefault="00D31CB1" w:rsidP="007E1303">
            <w:pPr>
              <w:numPr>
                <w:ilvl w:val="0"/>
                <w:numId w:val="179"/>
              </w:numPr>
              <w:rPr>
                <w:del w:id="5277" w:author="Sayali Dev" w:date="2018-02-16T15:19:00Z"/>
              </w:rPr>
            </w:pPr>
            <w:del w:id="5278" w:author="Sayali Dev" w:date="2018-02-16T15:19:00Z">
              <w:r w:rsidDel="00401240">
                <w:delText xml:space="preserve">To increase the current quantity, type a positive number. </w:delText>
              </w:r>
              <w:r w:rsidDel="00401240">
                <w:br/>
                <w:delText>For example, to increase the quantity from 1.50 to 2.00, type .50.</w:delText>
              </w:r>
            </w:del>
          </w:p>
          <w:p w14:paraId="79EA9978" w14:textId="73E9C27A" w:rsidR="00D31CB1" w:rsidDel="00401240" w:rsidRDefault="00D31CB1" w:rsidP="007E1303">
            <w:pPr>
              <w:ind w:left="252" w:hanging="252"/>
              <w:rPr>
                <w:del w:id="5279" w:author="Sayali Dev" w:date="2018-02-16T15:19:00Z"/>
              </w:rPr>
            </w:pPr>
            <w:del w:id="5280" w:author="Sayali Dev" w:date="2018-02-16T15:19:00Z">
              <w:r w:rsidDel="00401240">
                <w:delText xml:space="preserve">2. In the </w:delText>
              </w:r>
              <w:r w:rsidRPr="00E600C7" w:rsidDel="00401240">
                <w:rPr>
                  <w:b/>
                </w:rPr>
                <w:delText>Units</w:delText>
              </w:r>
              <w:r w:rsidDel="00401240">
                <w:delText xml:space="preserve"> list, click the appropriate unit of measure for the quantity.</w:delText>
              </w:r>
            </w:del>
          </w:p>
          <w:p w14:paraId="380E8A0E" w14:textId="4B18010B" w:rsidR="00D31CB1" w:rsidDel="00401240" w:rsidRDefault="00D31CB1" w:rsidP="007E1303">
            <w:pPr>
              <w:ind w:left="252" w:hanging="252"/>
              <w:rPr>
                <w:del w:id="5281" w:author="Sayali Dev" w:date="2018-02-16T15:19:00Z"/>
              </w:rPr>
            </w:pPr>
            <w:del w:id="5282" w:author="Sayali Dev" w:date="2018-02-16T15:19:00Z">
              <w:r w:rsidDel="00401240">
                <w:delText xml:space="preserve">3. In the </w:delText>
              </w:r>
              <w:r w:rsidRPr="00E600C7" w:rsidDel="00401240">
                <w:rPr>
                  <w:b/>
                </w:rPr>
                <w:delText>Reason</w:delText>
              </w:r>
              <w:r w:rsidDel="00401240">
                <w:delText xml:space="preserve"> list, click the reason for the adjustment.</w:delText>
              </w:r>
            </w:del>
          </w:p>
        </w:tc>
      </w:tr>
      <w:tr w:rsidR="00D31CB1" w:rsidDel="00401240" w14:paraId="7B50DA08" w14:textId="1AFBA6DC" w:rsidTr="007E1303">
        <w:trPr>
          <w:cantSplit/>
          <w:trHeight w:val="288"/>
          <w:del w:id="5283" w:author="Sayali Dev" w:date="2018-02-16T15:19:00Z"/>
        </w:trPr>
        <w:tc>
          <w:tcPr>
            <w:tcW w:w="2340" w:type="dxa"/>
            <w:vAlign w:val="center"/>
          </w:tcPr>
          <w:p w14:paraId="59A07EC1" w14:textId="05453F62" w:rsidR="00D31CB1" w:rsidDel="00401240" w:rsidRDefault="00D31CB1" w:rsidP="007E1303">
            <w:pPr>
              <w:rPr>
                <w:del w:id="5284" w:author="Sayali Dev" w:date="2018-02-16T15:19:00Z"/>
                <w:b/>
              </w:rPr>
            </w:pPr>
            <w:del w:id="5285" w:author="Sayali Dev" w:date="2018-02-16T15:19:00Z">
              <w:r w:rsidDel="00401240">
                <w:rPr>
                  <w:b/>
                </w:rPr>
                <w:delText>Adjusted Concentration</w:delText>
              </w:r>
            </w:del>
          </w:p>
        </w:tc>
        <w:tc>
          <w:tcPr>
            <w:tcW w:w="7470" w:type="dxa"/>
            <w:vAlign w:val="center"/>
          </w:tcPr>
          <w:p w14:paraId="7D2BA739" w14:textId="4C9D397D" w:rsidR="00D31CB1" w:rsidDel="00401240" w:rsidRDefault="00D31CB1" w:rsidP="007E1303">
            <w:pPr>
              <w:rPr>
                <w:del w:id="5286" w:author="Sayali Dev" w:date="2018-02-16T15:19:00Z"/>
              </w:rPr>
            </w:pPr>
            <w:del w:id="5287" w:author="Sayali Dev" w:date="2018-02-16T15:19:00Z">
              <w:r w:rsidDel="00401240">
                <w:delText>To specify the new adjusted concentration:</w:delText>
              </w:r>
            </w:del>
          </w:p>
          <w:p w14:paraId="0EBB323E" w14:textId="68C3D8F2" w:rsidR="00D31CB1" w:rsidDel="00401240" w:rsidRDefault="00D31CB1" w:rsidP="007E1303">
            <w:pPr>
              <w:numPr>
                <w:ilvl w:val="2"/>
                <w:numId w:val="208"/>
              </w:numPr>
              <w:tabs>
                <w:tab w:val="clear" w:pos="2160"/>
                <w:tab w:val="num" w:pos="252"/>
              </w:tabs>
              <w:ind w:left="252" w:hanging="252"/>
              <w:rPr>
                <w:del w:id="5288" w:author="Sayali Dev" w:date="2018-02-16T15:19:00Z"/>
              </w:rPr>
            </w:pPr>
            <w:del w:id="5289" w:author="Sayali Dev" w:date="2018-02-16T15:19:00Z">
              <w:r w:rsidDel="00401240">
                <w:delText>In the box, type the amount of change you want to make to the concentration.</w:delText>
              </w:r>
            </w:del>
          </w:p>
          <w:p w14:paraId="3E8323CE" w14:textId="3C6697ED" w:rsidR="00D31CB1" w:rsidDel="00401240" w:rsidRDefault="00D31CB1" w:rsidP="007E1303">
            <w:pPr>
              <w:numPr>
                <w:ilvl w:val="0"/>
                <w:numId w:val="179"/>
              </w:numPr>
              <w:rPr>
                <w:del w:id="5290" w:author="Sayali Dev" w:date="2018-02-16T15:19:00Z"/>
              </w:rPr>
            </w:pPr>
            <w:del w:id="5291" w:author="Sayali Dev" w:date="2018-02-16T15:19:00Z">
              <w:r w:rsidDel="00401240">
                <w:delText xml:space="preserve">To decrease the concentration, type a negative number. </w:delText>
              </w:r>
              <w:r w:rsidDel="00401240">
                <w:br/>
                <w:delText>For example, to decrease the concentration from 1.50 to 1.00, type -.50.</w:delText>
              </w:r>
            </w:del>
          </w:p>
          <w:p w14:paraId="480160EA" w14:textId="7CE89D3C" w:rsidR="00D31CB1" w:rsidDel="00401240" w:rsidRDefault="00D31CB1" w:rsidP="007E1303">
            <w:pPr>
              <w:numPr>
                <w:ilvl w:val="0"/>
                <w:numId w:val="179"/>
              </w:numPr>
              <w:rPr>
                <w:del w:id="5292" w:author="Sayali Dev" w:date="2018-02-16T15:19:00Z"/>
              </w:rPr>
            </w:pPr>
            <w:del w:id="5293" w:author="Sayali Dev" w:date="2018-02-16T15:19:00Z">
              <w:r w:rsidDel="00401240">
                <w:delText xml:space="preserve">To increase the concentration, type a positive number. </w:delText>
              </w:r>
              <w:r w:rsidDel="00401240">
                <w:br/>
                <w:delText>For example, to increase the concentration from 1.50 to 2.00, type .50.</w:delText>
              </w:r>
            </w:del>
          </w:p>
          <w:p w14:paraId="77EFCAFE" w14:textId="1C14C8D8" w:rsidR="00D31CB1" w:rsidDel="00401240" w:rsidRDefault="00D31CB1" w:rsidP="007E1303">
            <w:pPr>
              <w:ind w:left="252" w:hanging="252"/>
              <w:rPr>
                <w:del w:id="5294" w:author="Sayali Dev" w:date="2018-02-16T15:19:00Z"/>
              </w:rPr>
            </w:pPr>
            <w:del w:id="5295" w:author="Sayali Dev" w:date="2018-02-16T15:19:00Z">
              <w:r w:rsidDel="00401240">
                <w:delText xml:space="preserve">2. In the </w:delText>
              </w:r>
              <w:r w:rsidRPr="00E600C7" w:rsidDel="00401240">
                <w:rPr>
                  <w:b/>
                </w:rPr>
                <w:delText>Units</w:delText>
              </w:r>
              <w:r w:rsidDel="00401240">
                <w:delText xml:space="preserve"> list, click the appropriate unit of measure for the concentration.</w:delText>
              </w:r>
            </w:del>
          </w:p>
          <w:p w14:paraId="454B783F" w14:textId="6F9AA6BD" w:rsidR="00D31CB1" w:rsidDel="00401240" w:rsidRDefault="00D31CB1" w:rsidP="007E1303">
            <w:pPr>
              <w:ind w:left="252" w:hanging="252"/>
              <w:rPr>
                <w:del w:id="5296" w:author="Sayali Dev" w:date="2018-02-16T15:19:00Z"/>
              </w:rPr>
            </w:pPr>
            <w:del w:id="5297" w:author="Sayali Dev" w:date="2018-02-16T15:19:00Z">
              <w:r w:rsidDel="00401240">
                <w:delText xml:space="preserve">3. In the </w:delText>
              </w:r>
              <w:r w:rsidRPr="00E600C7" w:rsidDel="00401240">
                <w:rPr>
                  <w:b/>
                </w:rPr>
                <w:delText>Reason</w:delText>
              </w:r>
              <w:r w:rsidDel="00401240">
                <w:delText xml:space="preserve"> list, click the reason for the adjustment.</w:delText>
              </w:r>
            </w:del>
          </w:p>
        </w:tc>
      </w:tr>
      <w:tr w:rsidR="00D31CB1" w:rsidDel="00401240" w14:paraId="08A26175" w14:textId="3D2B2BD9" w:rsidTr="007E1303">
        <w:trPr>
          <w:cantSplit/>
          <w:trHeight w:val="288"/>
          <w:del w:id="5298" w:author="Sayali Dev" w:date="2018-02-16T15:19:00Z"/>
        </w:trPr>
        <w:tc>
          <w:tcPr>
            <w:tcW w:w="2340" w:type="dxa"/>
            <w:vAlign w:val="center"/>
          </w:tcPr>
          <w:p w14:paraId="67C95A3E" w14:textId="433D05B0" w:rsidR="00D31CB1" w:rsidDel="00401240" w:rsidRDefault="00D31CB1" w:rsidP="007E1303">
            <w:pPr>
              <w:rPr>
                <w:del w:id="5299" w:author="Sayali Dev" w:date="2018-02-16T15:19:00Z"/>
                <w:b/>
              </w:rPr>
            </w:pPr>
            <w:del w:id="5300" w:author="Sayali Dev" w:date="2018-02-16T15:19:00Z">
              <w:r w:rsidDel="00401240">
                <w:rPr>
                  <w:b/>
                </w:rPr>
                <w:delText>Quantity Comments</w:delText>
              </w:r>
            </w:del>
          </w:p>
        </w:tc>
        <w:tc>
          <w:tcPr>
            <w:tcW w:w="7470" w:type="dxa"/>
            <w:vAlign w:val="center"/>
          </w:tcPr>
          <w:p w14:paraId="3297E7BF" w14:textId="5B0A8207" w:rsidR="00D31CB1" w:rsidDel="00401240" w:rsidRDefault="00D31CB1" w:rsidP="007E1303">
            <w:pPr>
              <w:rPr>
                <w:del w:id="5301" w:author="Sayali Dev" w:date="2018-02-16T15:19:00Z"/>
              </w:rPr>
            </w:pPr>
            <w:del w:id="5302" w:author="Sayali Dev" w:date="2018-02-16T15:19:00Z">
              <w:r w:rsidDel="00401240">
                <w:delText>Type your comments regarding the quantity adjustments, if applicable.</w:delText>
              </w:r>
            </w:del>
          </w:p>
        </w:tc>
      </w:tr>
      <w:tr w:rsidR="00D31CB1" w:rsidDel="00401240" w14:paraId="396CE93B" w14:textId="7AB35C89" w:rsidTr="007E1303">
        <w:trPr>
          <w:cantSplit/>
          <w:trHeight w:val="288"/>
          <w:del w:id="5303" w:author="Sayali Dev" w:date="2018-02-16T15:19:00Z"/>
        </w:trPr>
        <w:tc>
          <w:tcPr>
            <w:tcW w:w="2340" w:type="dxa"/>
            <w:vAlign w:val="center"/>
          </w:tcPr>
          <w:p w14:paraId="58817B87" w14:textId="3C3DED7D" w:rsidR="00D31CB1" w:rsidDel="00401240" w:rsidRDefault="00D31CB1" w:rsidP="007E1303">
            <w:pPr>
              <w:rPr>
                <w:del w:id="5304" w:author="Sayali Dev" w:date="2018-02-16T15:19:00Z"/>
                <w:b/>
              </w:rPr>
            </w:pPr>
            <w:del w:id="5305" w:author="Sayali Dev" w:date="2018-02-16T15:19:00Z">
              <w:r w:rsidDel="00401240">
                <w:rPr>
                  <w:b/>
                </w:rPr>
                <w:delText>Comments</w:delText>
              </w:r>
            </w:del>
          </w:p>
        </w:tc>
        <w:tc>
          <w:tcPr>
            <w:tcW w:w="7470" w:type="dxa"/>
            <w:vAlign w:val="center"/>
          </w:tcPr>
          <w:p w14:paraId="7A6CC275" w14:textId="2ECC9D18" w:rsidR="00D31CB1" w:rsidDel="00401240" w:rsidRDefault="00D31CB1" w:rsidP="007E1303">
            <w:pPr>
              <w:rPr>
                <w:del w:id="5306" w:author="Sayali Dev" w:date="2018-02-16T15:19:00Z"/>
              </w:rPr>
            </w:pPr>
            <w:del w:id="5307" w:author="Sayali Dev" w:date="2018-02-16T15:19:00Z">
              <w:r w:rsidDel="00401240">
                <w:delText>Type your comments regarding the modifications, if applicable.</w:delText>
              </w:r>
            </w:del>
          </w:p>
        </w:tc>
      </w:tr>
    </w:tbl>
    <w:p w14:paraId="223C5779" w14:textId="4DF1E429" w:rsidR="00D31CB1" w:rsidDel="00401240" w:rsidRDefault="00D31CB1" w:rsidP="00D31CB1">
      <w:pPr>
        <w:pStyle w:val="BodyText"/>
        <w:ind w:left="720" w:right="720"/>
        <w:rPr>
          <w:del w:id="5308" w:author="Sayali Dev" w:date="2018-02-16T15:19:00Z"/>
        </w:rPr>
      </w:pPr>
    </w:p>
    <w:p w14:paraId="7FF48B07" w14:textId="157A8945" w:rsidR="00D31CB1" w:rsidRPr="00E600C7" w:rsidDel="00401240" w:rsidRDefault="00D31CB1" w:rsidP="00D31CB1">
      <w:pPr>
        <w:pStyle w:val="BodyText"/>
        <w:numPr>
          <w:ilvl w:val="0"/>
          <w:numId w:val="147"/>
        </w:numPr>
        <w:ind w:right="720"/>
        <w:rPr>
          <w:del w:id="5309" w:author="Sayali Dev" w:date="2018-02-16T15:19:00Z"/>
        </w:rPr>
      </w:pPr>
      <w:del w:id="5310" w:author="Sayali Dev" w:date="2018-02-16T15:19:00Z">
        <w:r w:rsidDel="00401240">
          <w:delText xml:space="preserve">Click </w:delText>
        </w:r>
        <w:r w:rsidRPr="00E600C7" w:rsidDel="00401240">
          <w:rPr>
            <w:b/>
          </w:rPr>
          <w:delText>MODIFY</w:delText>
        </w:r>
        <w:r w:rsidRPr="00E600C7" w:rsidDel="00401240">
          <w:delText>.</w:delText>
        </w:r>
        <w:r w:rsidRPr="00E600C7" w:rsidDel="00401240">
          <w:rPr>
            <w:b/>
          </w:rPr>
          <w:delText xml:space="preserve"> </w:delText>
        </w:r>
      </w:del>
    </w:p>
    <w:p w14:paraId="63869615" w14:textId="42B41526" w:rsidR="00D31CB1" w:rsidDel="00401240" w:rsidRDefault="00D31CB1" w:rsidP="00D31CB1">
      <w:pPr>
        <w:pStyle w:val="BodyText"/>
        <w:ind w:left="720" w:right="720"/>
        <w:rPr>
          <w:del w:id="5311" w:author="Sayali Dev" w:date="2018-02-16T15:19:00Z"/>
          <w:lang w:val="en-US"/>
        </w:rPr>
      </w:pPr>
      <w:del w:id="5312" w:author="Sayali Dev" w:date="2018-02-16T15:19:00Z">
        <w:r w:rsidDel="00401240">
          <w:delText>The worklist biospecimens are modified</w:delText>
        </w:r>
        <w:r w:rsidDel="00401240">
          <w:rPr>
            <w:lang w:val="en-US"/>
          </w:rPr>
          <w:delText xml:space="preserve"> and the new information appears on the </w:delText>
        </w:r>
        <w:r w:rsidRPr="00F02D94" w:rsidDel="00401240">
          <w:rPr>
            <w:b/>
            <w:lang w:val="en-US"/>
          </w:rPr>
          <w:delText>View Worklist</w:delText>
        </w:r>
        <w:r w:rsidDel="00401240">
          <w:rPr>
            <w:lang w:val="en-US"/>
          </w:rPr>
          <w:delText xml:space="preserve"> page.</w:delText>
        </w:r>
      </w:del>
    </w:p>
    <w:p w14:paraId="3D389E49" w14:textId="119C320B" w:rsidR="00D31CB1" w:rsidDel="00401240" w:rsidRDefault="00D31CB1" w:rsidP="00D31CB1">
      <w:pPr>
        <w:pStyle w:val="BodyText"/>
        <w:ind w:left="720" w:right="720"/>
        <w:rPr>
          <w:del w:id="5313" w:author="Sayali Dev" w:date="2018-02-16T15:19:00Z"/>
          <w:lang w:val="en-US"/>
        </w:rPr>
      </w:pPr>
    </w:p>
    <w:p w14:paraId="401D3D9F" w14:textId="30387E4E" w:rsidR="00D31CB1" w:rsidDel="00401240" w:rsidRDefault="00D31CB1" w:rsidP="00D31CB1">
      <w:pPr>
        <w:rPr>
          <w:del w:id="5314" w:author="Sayali Dev" w:date="2018-02-16T15:19:00Z"/>
        </w:rPr>
      </w:pPr>
    </w:p>
    <w:p w14:paraId="41DA8E99" w14:textId="08247032" w:rsidR="00561191" w:rsidDel="00327F2C" w:rsidRDefault="00561191">
      <w:pPr>
        <w:pStyle w:val="Heading3"/>
        <w:rPr>
          <w:del w:id="5315" w:author="Sayali Dev" w:date="2018-02-21T13:28:00Z"/>
          <w:rFonts w:ascii="Arial" w:hAnsi="Arial" w:cs="Arial"/>
          <w:b w:val="0"/>
          <w:lang w:val="en-US" w:eastAsia="en-US"/>
        </w:rPr>
        <w:pPrChange w:id="5316" w:author="Sayali Dev" w:date="2018-02-12T15:49:00Z">
          <w:pPr>
            <w:pStyle w:val="Heading3"/>
            <w:ind w:left="720"/>
          </w:pPr>
        </w:pPrChange>
      </w:pPr>
    </w:p>
    <w:p w14:paraId="33126032" w14:textId="78F0D0A1" w:rsidR="001B36C8" w:rsidDel="00327F2C" w:rsidRDefault="001B36C8" w:rsidP="00D31CB1">
      <w:pPr>
        <w:rPr>
          <w:del w:id="5317" w:author="Sayali Dev" w:date="2018-02-21T13:28:00Z"/>
        </w:rPr>
      </w:pPr>
    </w:p>
    <w:p w14:paraId="58C6A7C1" w14:textId="49809F9B" w:rsidR="00D31CB1" w:rsidDel="00327F2C" w:rsidRDefault="00D31CB1" w:rsidP="00D31CB1">
      <w:pPr>
        <w:rPr>
          <w:del w:id="5318" w:author="Sayali Dev" w:date="2018-02-21T13:28:00Z"/>
        </w:rPr>
      </w:pPr>
    </w:p>
    <w:p w14:paraId="581E8149" w14:textId="6677E588" w:rsidR="00D31CB1" w:rsidDel="00327F2C" w:rsidRDefault="00D31CB1" w:rsidP="00D31CB1">
      <w:pPr>
        <w:rPr>
          <w:del w:id="5319" w:author="Sayali Dev" w:date="2018-02-21T13:28:00Z"/>
        </w:rPr>
      </w:pPr>
    </w:p>
    <w:p w14:paraId="2552B61F" w14:textId="20AD85A6" w:rsidR="00D31CB1" w:rsidDel="00327F2C" w:rsidRDefault="00D31CB1" w:rsidP="00D31CB1">
      <w:pPr>
        <w:rPr>
          <w:del w:id="5320" w:author="Sayali Dev" w:date="2018-02-21T13:28:00Z"/>
        </w:rPr>
      </w:pPr>
    </w:p>
    <w:p w14:paraId="71218C9D" w14:textId="3BECF2B8" w:rsidR="00D31CB1" w:rsidDel="00327F2C" w:rsidRDefault="00D31CB1" w:rsidP="00D31CB1">
      <w:pPr>
        <w:rPr>
          <w:del w:id="5321" w:author="Sayali Dev" w:date="2018-02-21T13:28:00Z"/>
        </w:rPr>
      </w:pPr>
    </w:p>
    <w:p w14:paraId="2F1C5C92" w14:textId="0C284647" w:rsidR="00D31CB1" w:rsidDel="00327F2C" w:rsidRDefault="00D31CB1" w:rsidP="00D31CB1">
      <w:pPr>
        <w:rPr>
          <w:del w:id="5322" w:author="Sayali Dev" w:date="2018-02-21T13:28:00Z"/>
        </w:rPr>
      </w:pPr>
    </w:p>
    <w:p w14:paraId="6E18187D" w14:textId="001CC593" w:rsidR="00D31CB1" w:rsidDel="00327F2C" w:rsidRDefault="00D31CB1" w:rsidP="00D31CB1">
      <w:pPr>
        <w:rPr>
          <w:del w:id="5323" w:author="Sayali Dev" w:date="2018-02-21T13:28:00Z"/>
        </w:rPr>
      </w:pPr>
    </w:p>
    <w:p w14:paraId="2D70703E" w14:textId="6AD43938" w:rsidR="00D31CB1" w:rsidDel="00327F2C" w:rsidRDefault="00D31CB1" w:rsidP="00D31CB1">
      <w:pPr>
        <w:rPr>
          <w:del w:id="5324" w:author="Sayali Dev" w:date="2018-02-21T13:28:00Z"/>
        </w:rPr>
      </w:pPr>
    </w:p>
    <w:p w14:paraId="4D8EC5AD" w14:textId="6AA4089D" w:rsidR="00D31CB1" w:rsidDel="00327F2C" w:rsidRDefault="00D31CB1" w:rsidP="00D31CB1">
      <w:pPr>
        <w:rPr>
          <w:del w:id="5325" w:author="Sayali Dev" w:date="2018-02-21T13:28:00Z"/>
        </w:rPr>
      </w:pPr>
    </w:p>
    <w:p w14:paraId="79425ECD" w14:textId="31EB4D39" w:rsidR="00D31CB1" w:rsidDel="00327F2C" w:rsidRDefault="00D31CB1" w:rsidP="00D31CB1">
      <w:pPr>
        <w:rPr>
          <w:del w:id="5326" w:author="Sayali Dev" w:date="2018-02-21T13:28:00Z"/>
        </w:rPr>
      </w:pPr>
    </w:p>
    <w:p w14:paraId="023BE054" w14:textId="2AFE438C" w:rsidR="00D31CB1" w:rsidDel="00327F2C" w:rsidRDefault="00D31CB1" w:rsidP="00D31CB1">
      <w:pPr>
        <w:rPr>
          <w:del w:id="5327" w:author="Sayali Dev" w:date="2018-02-21T13:28:00Z"/>
        </w:rPr>
      </w:pPr>
    </w:p>
    <w:p w14:paraId="4E19A1C0" w14:textId="77722267" w:rsidR="00D31CB1" w:rsidDel="00327F2C" w:rsidRDefault="00D31CB1" w:rsidP="00D31CB1">
      <w:pPr>
        <w:rPr>
          <w:del w:id="5328" w:author="Sayali Dev" w:date="2018-02-21T13:28:00Z"/>
        </w:rPr>
      </w:pPr>
    </w:p>
    <w:p w14:paraId="485F152C" w14:textId="709ED3BC" w:rsidR="00D31CB1" w:rsidDel="00327F2C" w:rsidRDefault="00D31CB1" w:rsidP="00D31CB1">
      <w:pPr>
        <w:rPr>
          <w:del w:id="5329" w:author="Sayali Dev" w:date="2018-02-21T13:28:00Z"/>
        </w:rPr>
      </w:pPr>
    </w:p>
    <w:p w14:paraId="6DCF383A" w14:textId="77777777" w:rsidR="007E50F9" w:rsidDel="0050534A" w:rsidRDefault="007E50F9" w:rsidP="00D31CB1">
      <w:pPr>
        <w:rPr>
          <w:del w:id="5330" w:author="Sayali Dev" w:date="2018-02-12T19:20:00Z"/>
        </w:rPr>
      </w:pPr>
    </w:p>
    <w:p w14:paraId="067DFF8F" w14:textId="182DB921" w:rsidR="00D31CB1" w:rsidRPr="00DB35F6" w:rsidDel="00327F2C" w:rsidRDefault="00D31CB1" w:rsidP="00D31CB1">
      <w:pPr>
        <w:rPr>
          <w:del w:id="5331" w:author="Sayali Dev" w:date="2018-02-21T13:28:00Z"/>
        </w:rPr>
      </w:pPr>
    </w:p>
    <w:p w14:paraId="2AC1BAEA" w14:textId="221F9ACF" w:rsidR="00D31CB1" w:rsidRPr="004C01ED" w:rsidDel="00327F2C" w:rsidRDefault="00D31CB1" w:rsidP="00D31CB1">
      <w:pPr>
        <w:pStyle w:val="Heading1"/>
        <w:rPr>
          <w:del w:id="5332" w:author="Sayali Dev" w:date="2018-02-21T13:28:00Z"/>
        </w:rPr>
      </w:pPr>
      <w:del w:id="5333" w:author="Sayali Dev" w:date="2018-02-21T13:28:00Z">
        <w:r w:rsidDel="00327F2C">
          <w:delText>Search and Modify workflows</w:delText>
        </w:r>
        <w:r w:rsidDel="00327F2C">
          <w:rPr>
            <w:lang w:val="en-US"/>
          </w:rPr>
          <w:delText xml:space="preserve">, </w:delText>
        </w:r>
        <w:r w:rsidDel="00327F2C">
          <w:delText>Perform Sample Processing Workflows and Generate Reports</w:delText>
        </w:r>
      </w:del>
    </w:p>
    <w:p w14:paraId="652C62B0" w14:textId="090ECAC9" w:rsidR="00D31CB1" w:rsidRPr="00E63C3C" w:rsidDel="00327F2C" w:rsidRDefault="00D31CB1" w:rsidP="00D31CB1">
      <w:pPr>
        <w:pStyle w:val="Heading3"/>
        <w:rPr>
          <w:del w:id="5334" w:author="Sayali Dev" w:date="2018-02-21T13:28:00Z"/>
        </w:rPr>
      </w:pPr>
      <w:bookmarkStart w:id="5335" w:name="_Initiating_a_Workflow_1"/>
      <w:bookmarkEnd w:id="5335"/>
      <w:del w:id="5336" w:author="Sayali Dev" w:date="2018-02-21T13:28:00Z">
        <w:r w:rsidDel="00327F2C">
          <w:br/>
        </w:r>
        <w:bookmarkStart w:id="5337" w:name="_Toc452631886"/>
        <w:r w:rsidDel="00327F2C">
          <w:delText>Initiating a Workflow</w:delText>
        </w:r>
        <w:bookmarkEnd w:id="5337"/>
        <w:r w:rsidDel="00327F2C">
          <w:delText xml:space="preserve"> </w:delText>
        </w:r>
      </w:del>
    </w:p>
    <w:p w14:paraId="72D2D3A9" w14:textId="429C82A9" w:rsidR="00D31CB1" w:rsidDel="00327F2C" w:rsidRDefault="00D31CB1" w:rsidP="00D31CB1">
      <w:pPr>
        <w:rPr>
          <w:del w:id="5338" w:author="Sayali Dev" w:date="2018-02-21T13:28:00Z"/>
        </w:rPr>
      </w:pPr>
      <w:del w:id="5339" w:author="Sayali Dev" w:date="2018-02-21T13:28:00Z">
        <w:r w:rsidDel="00327F2C">
          <w:br/>
          <w:delText xml:space="preserve">The </w:delText>
        </w:r>
        <w:r w:rsidDel="00327F2C">
          <w:rPr>
            <w:b/>
          </w:rPr>
          <w:delText xml:space="preserve">Initiate New </w:delText>
        </w:r>
        <w:r w:rsidRPr="00746960" w:rsidDel="00327F2C">
          <w:rPr>
            <w:b/>
          </w:rPr>
          <w:delText>Workflow</w:delText>
        </w:r>
        <w:r w:rsidDel="00327F2C">
          <w:delText xml:space="preserve"> link on the </w:delText>
        </w:r>
        <w:r w:rsidRPr="00746960" w:rsidDel="00327F2C">
          <w:rPr>
            <w:b/>
          </w:rPr>
          <w:delText>Workflow Search</w:delText>
        </w:r>
        <w:r w:rsidDel="00327F2C">
          <w:delText xml:space="preserve"> page allows Biobank users to initiate the following sample processes:</w:delText>
        </w:r>
      </w:del>
    </w:p>
    <w:p w14:paraId="1D0EFB20" w14:textId="094D67E9" w:rsidR="00D31CB1" w:rsidDel="00327F2C" w:rsidRDefault="00D31CB1" w:rsidP="00D31CB1">
      <w:pPr>
        <w:rPr>
          <w:del w:id="5340" w:author="Sayali Dev" w:date="2018-02-21T13:28:00Z"/>
        </w:rPr>
      </w:pPr>
    </w:p>
    <w:p w14:paraId="62C4B07F" w14:textId="5B0F9FFF" w:rsidR="00D31CB1" w:rsidDel="00327F2C" w:rsidRDefault="00D31CB1" w:rsidP="00D31CB1">
      <w:pPr>
        <w:numPr>
          <w:ilvl w:val="0"/>
          <w:numId w:val="305"/>
        </w:numPr>
        <w:rPr>
          <w:del w:id="5341" w:author="Sayali Dev" w:date="2018-02-21T13:28:00Z"/>
        </w:rPr>
      </w:pPr>
      <w:del w:id="5342" w:author="Sayali Dev" w:date="2018-02-21T13:28:00Z">
        <w:r w:rsidDel="00327F2C">
          <w:delText>Aliquot</w:delText>
        </w:r>
      </w:del>
    </w:p>
    <w:p w14:paraId="2EB3E8FB" w14:textId="3E3C0CBF" w:rsidR="00D31CB1" w:rsidDel="00327F2C" w:rsidRDefault="00D31CB1" w:rsidP="00D31CB1">
      <w:pPr>
        <w:numPr>
          <w:ilvl w:val="0"/>
          <w:numId w:val="305"/>
        </w:numPr>
        <w:rPr>
          <w:del w:id="5343" w:author="Sayali Dev" w:date="2018-02-21T13:28:00Z"/>
        </w:rPr>
      </w:pPr>
      <w:del w:id="5344" w:author="Sayali Dev" w:date="2018-02-21T13:28:00Z">
        <w:r w:rsidDel="00327F2C">
          <w:delText>Derivative</w:delText>
        </w:r>
      </w:del>
    </w:p>
    <w:p w14:paraId="46FDADCA" w14:textId="44C24A5D" w:rsidR="00D31CB1" w:rsidDel="00327F2C" w:rsidRDefault="00D31CB1" w:rsidP="00D31CB1">
      <w:pPr>
        <w:numPr>
          <w:ilvl w:val="0"/>
          <w:numId w:val="305"/>
        </w:numPr>
        <w:rPr>
          <w:del w:id="5345" w:author="Sayali Dev" w:date="2018-02-21T13:28:00Z"/>
        </w:rPr>
      </w:pPr>
      <w:del w:id="5346" w:author="Sayali Dev" w:date="2018-02-21T13:28:00Z">
        <w:r w:rsidDel="00327F2C">
          <w:delText>Pooling</w:delText>
        </w:r>
      </w:del>
    </w:p>
    <w:p w14:paraId="0D00F89A" w14:textId="12D5346D" w:rsidR="00D31CB1" w:rsidDel="00327F2C" w:rsidRDefault="00D31CB1" w:rsidP="00D31CB1">
      <w:pPr>
        <w:numPr>
          <w:ilvl w:val="0"/>
          <w:numId w:val="305"/>
        </w:numPr>
        <w:rPr>
          <w:del w:id="5347" w:author="Sayali Dev" w:date="2018-02-21T13:28:00Z"/>
        </w:rPr>
      </w:pPr>
      <w:del w:id="5348" w:author="Sayali Dev" w:date="2018-02-21T13:28:00Z">
        <w:r w:rsidDel="00327F2C">
          <w:delText>Generic Experiment</w:delText>
        </w:r>
      </w:del>
    </w:p>
    <w:p w14:paraId="794DD3BB" w14:textId="1848FCA9" w:rsidR="00D31CB1" w:rsidRPr="00E63C3C" w:rsidDel="00327F2C" w:rsidRDefault="00D31CB1" w:rsidP="00D31CB1">
      <w:pPr>
        <w:pStyle w:val="Heading3"/>
        <w:rPr>
          <w:del w:id="5349" w:author="Sayali Dev" w:date="2018-02-21T13:28:00Z"/>
        </w:rPr>
      </w:pPr>
    </w:p>
    <w:p w14:paraId="39C09815" w14:textId="40059B52" w:rsidR="00D31CB1" w:rsidDel="00327F2C" w:rsidRDefault="00D31CB1" w:rsidP="00D31CB1">
      <w:pPr>
        <w:rPr>
          <w:del w:id="5350" w:author="Sayali Dev" w:date="2018-02-21T13:28:00Z"/>
        </w:rPr>
      </w:pPr>
      <w:del w:id="5351" w:author="Sayali Dev" w:date="2018-02-21T13:28:00Z">
        <w:r w:rsidRPr="00784F9F" w:rsidDel="00327F2C">
          <w:delText xml:space="preserve">To </w:delText>
        </w:r>
        <w:r w:rsidDel="00327F2C">
          <w:delText>initiate</w:delText>
        </w:r>
        <w:r w:rsidRPr="00784F9F" w:rsidDel="00327F2C">
          <w:delText xml:space="preserve"> </w:delText>
        </w:r>
        <w:r w:rsidDel="00327F2C">
          <w:delText>a</w:delText>
        </w:r>
        <w:r w:rsidRPr="00784F9F" w:rsidDel="00327F2C">
          <w:delText xml:space="preserve"> </w:delText>
        </w:r>
        <w:r w:rsidDel="00327F2C">
          <w:delText>workflow</w:delText>
        </w:r>
        <w:r w:rsidRPr="00784F9F" w:rsidDel="00327F2C">
          <w:delText>:</w:delText>
        </w:r>
      </w:del>
    </w:p>
    <w:p w14:paraId="2C972DE1" w14:textId="322481D7" w:rsidR="00D31CB1" w:rsidDel="00327F2C" w:rsidRDefault="00D31CB1" w:rsidP="00D31CB1">
      <w:pPr>
        <w:rPr>
          <w:del w:id="5352" w:author="Sayali Dev" w:date="2018-02-21T13:28:00Z"/>
        </w:rPr>
      </w:pPr>
    </w:p>
    <w:p w14:paraId="3EC7D8D2" w14:textId="40CD5E37" w:rsidR="00D31CB1" w:rsidDel="00327F2C" w:rsidRDefault="00D31CB1" w:rsidP="00D31CB1">
      <w:pPr>
        <w:numPr>
          <w:ilvl w:val="0"/>
          <w:numId w:val="324"/>
        </w:numPr>
        <w:ind w:right="720"/>
        <w:rPr>
          <w:del w:id="5353" w:author="Sayali Dev" w:date="2018-02-21T13:28:00Z"/>
        </w:rPr>
      </w:pPr>
      <w:del w:id="5354" w:author="Sayali Dev" w:date="2018-01-31T17:54:00Z">
        <w:r w:rsidDel="009A119E">
          <w:delText>Log on</w:delText>
        </w:r>
      </w:del>
      <w:del w:id="5355" w:author="Sayali Dev" w:date="2018-02-21T13:28:00Z">
        <w:r w:rsidDel="00327F2C">
          <w:delText xml:space="preserve"> to the application using your </w:delText>
        </w:r>
      </w:del>
      <w:del w:id="5356" w:author="Sayali Dev" w:date="2018-01-31T17:55:00Z">
        <w:r w:rsidDel="00A62626">
          <w:delText>logon</w:delText>
        </w:r>
      </w:del>
      <w:del w:id="5357" w:author="Sayali Dev" w:date="2018-02-21T13:28:00Z">
        <w:r w:rsidDel="00327F2C">
          <w:delText xml:space="preserve"> credentials. </w:delText>
        </w:r>
      </w:del>
    </w:p>
    <w:p w14:paraId="13D5C017" w14:textId="31C836C9" w:rsidR="00D31CB1" w:rsidDel="00327F2C" w:rsidRDefault="00D31CB1" w:rsidP="00D31CB1">
      <w:pPr>
        <w:ind w:left="720" w:right="720"/>
        <w:rPr>
          <w:del w:id="5358" w:author="Sayali Dev" w:date="2018-02-21T13:28:00Z"/>
        </w:rPr>
      </w:pPr>
      <w:del w:id="5359" w:author="Sayali Dev" w:date="2018-02-21T13:28:00Z">
        <w:r w:rsidDel="00327F2C">
          <w:delText xml:space="preserve">The CIRRASPEC home page appears. </w:delText>
        </w:r>
      </w:del>
    </w:p>
    <w:p w14:paraId="0A36F6FE" w14:textId="68EA8D0A" w:rsidR="00D31CB1" w:rsidDel="00327F2C" w:rsidRDefault="00D31CB1" w:rsidP="00D31CB1">
      <w:pPr>
        <w:ind w:left="720" w:right="720"/>
        <w:rPr>
          <w:del w:id="5360" w:author="Sayali Dev" w:date="2018-02-21T13:28:00Z"/>
        </w:rPr>
      </w:pPr>
    </w:p>
    <w:p w14:paraId="79AE306F" w14:textId="39FC2F7F" w:rsidR="00D31CB1" w:rsidDel="00327F2C" w:rsidRDefault="00D31CB1" w:rsidP="00D31CB1">
      <w:pPr>
        <w:numPr>
          <w:ilvl w:val="0"/>
          <w:numId w:val="324"/>
        </w:numPr>
        <w:ind w:right="720"/>
        <w:rPr>
          <w:del w:id="5361" w:author="Sayali Dev" w:date="2018-02-21T13:28:00Z"/>
        </w:rPr>
      </w:pPr>
      <w:del w:id="5362"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2A84FB13" w14:textId="70C0B887" w:rsidR="00D31CB1" w:rsidDel="00327F2C" w:rsidRDefault="00D31CB1" w:rsidP="00D31CB1">
      <w:pPr>
        <w:ind w:left="720" w:right="720"/>
        <w:rPr>
          <w:del w:id="5363" w:author="Sayali Dev" w:date="2018-02-21T13:28:00Z"/>
        </w:rPr>
      </w:pPr>
      <w:del w:id="5364" w:author="Sayali Dev" w:date="2018-02-21T13:28:00Z">
        <w:r w:rsidDel="00327F2C">
          <w:delText xml:space="preserve">The </w:delText>
        </w:r>
        <w:r w:rsidDel="00327F2C">
          <w:rPr>
            <w:b/>
          </w:rPr>
          <w:delText>Workflow S</w:delText>
        </w:r>
        <w:r w:rsidRPr="00746960" w:rsidDel="00327F2C">
          <w:rPr>
            <w:b/>
          </w:rPr>
          <w:delText>earch</w:delText>
        </w:r>
        <w:r w:rsidDel="00327F2C">
          <w:delText xml:space="preserve"> page appears.</w:delText>
        </w:r>
      </w:del>
    </w:p>
    <w:p w14:paraId="4AA0DF58" w14:textId="2C7410C6" w:rsidR="00D31CB1" w:rsidDel="00327F2C" w:rsidRDefault="00D31CB1" w:rsidP="00D31CB1">
      <w:pPr>
        <w:ind w:left="720" w:right="720"/>
        <w:rPr>
          <w:del w:id="5365" w:author="Sayali Dev" w:date="2018-02-21T13:28:00Z"/>
        </w:rPr>
      </w:pPr>
    </w:p>
    <w:p w14:paraId="18A50BD6" w14:textId="403F7A85" w:rsidR="00D31CB1" w:rsidDel="00327F2C" w:rsidRDefault="00D31CB1" w:rsidP="00D31CB1">
      <w:pPr>
        <w:numPr>
          <w:ilvl w:val="0"/>
          <w:numId w:val="324"/>
        </w:numPr>
        <w:ind w:right="360"/>
        <w:rPr>
          <w:del w:id="5366" w:author="Sayali Dev" w:date="2018-02-21T13:28:00Z"/>
        </w:rPr>
      </w:pPr>
      <w:del w:id="5367" w:author="Sayali Dev" w:date="2018-02-21T13:28:00Z">
        <w:r w:rsidDel="00327F2C">
          <w:delText xml:space="preserve">Click the </w:delText>
        </w:r>
        <w:r w:rsidRPr="00F65E28" w:rsidDel="00327F2C">
          <w:rPr>
            <w:b/>
          </w:rPr>
          <w:delText xml:space="preserve">Initiate </w:delText>
        </w:r>
        <w:r w:rsidDel="00327F2C">
          <w:rPr>
            <w:b/>
          </w:rPr>
          <w:delText xml:space="preserve">New </w:delText>
        </w:r>
        <w:r w:rsidRPr="00F65E28" w:rsidDel="00327F2C">
          <w:rPr>
            <w:b/>
          </w:rPr>
          <w:delText>Workflow</w:delText>
        </w:r>
        <w:r w:rsidDel="00327F2C">
          <w:delText xml:space="preserve"> link. </w:delText>
        </w:r>
      </w:del>
    </w:p>
    <w:p w14:paraId="0EC3D48E" w14:textId="4ADA1A98" w:rsidR="00D31CB1" w:rsidDel="00327F2C" w:rsidRDefault="00D31CB1" w:rsidP="00D31CB1">
      <w:pPr>
        <w:ind w:left="720" w:right="360"/>
        <w:rPr>
          <w:del w:id="5368" w:author="Sayali Dev" w:date="2018-02-21T13:28:00Z"/>
        </w:rPr>
      </w:pPr>
      <w:del w:id="5369" w:author="Sayali Dev" w:date="2018-02-21T13:28:00Z">
        <w:r w:rsidDel="00327F2C">
          <w:delText xml:space="preserve">The </w:delText>
        </w:r>
        <w:r w:rsidRPr="00677AC2" w:rsidDel="00327F2C">
          <w:rPr>
            <w:b/>
          </w:rPr>
          <w:delText>Create Workflow</w:delText>
        </w:r>
        <w:r w:rsidDel="00327F2C">
          <w:delText xml:space="preserve"> page appears.</w:delText>
        </w:r>
      </w:del>
    </w:p>
    <w:p w14:paraId="09BE0DD4" w14:textId="53CDA5C3" w:rsidR="00D31CB1" w:rsidDel="00327F2C" w:rsidRDefault="00D31CB1" w:rsidP="00D31CB1">
      <w:pPr>
        <w:ind w:left="720" w:right="360"/>
        <w:rPr>
          <w:del w:id="5370" w:author="Sayali Dev" w:date="2018-02-21T13:28:00Z"/>
        </w:rPr>
      </w:pPr>
      <w:del w:id="5371" w:author="Sayali Dev" w:date="2018-02-21T13:28:00Z">
        <w:r w:rsidDel="00327F2C">
          <w:br/>
        </w:r>
        <w:r w:rsidDel="00327F2C">
          <w:rPr>
            <w:noProof/>
          </w:rPr>
          <w:drawing>
            <wp:inline distT="0" distB="0" distL="0" distR="0" wp14:anchorId="447DECA2" wp14:editId="2DEBE4A2">
              <wp:extent cx="6217920" cy="4023360"/>
              <wp:effectExtent l="19050" t="19050" r="11430" b="1524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w="3175">
                        <a:solidFill>
                          <a:schemeClr val="tx1"/>
                        </a:solidFill>
                      </a:ln>
                    </pic:spPr>
                  </pic:pic>
                </a:graphicData>
              </a:graphic>
            </wp:inline>
          </w:drawing>
        </w:r>
      </w:del>
    </w:p>
    <w:p w14:paraId="5B252101" w14:textId="75A06002" w:rsidR="00D31CB1" w:rsidDel="0050534A" w:rsidRDefault="00D31CB1" w:rsidP="00D31CB1">
      <w:pPr>
        <w:pStyle w:val="Figure"/>
        <w:tabs>
          <w:tab w:val="clear" w:pos="1080"/>
          <w:tab w:val="clear" w:pos="1710"/>
          <w:tab w:val="clear" w:pos="1980"/>
          <w:tab w:val="left" w:pos="1800"/>
          <w:tab w:val="num" w:pos="4230"/>
        </w:tabs>
        <w:ind w:left="1800" w:hanging="1170"/>
        <w:rPr>
          <w:del w:id="5372" w:author="Sayali Dev" w:date="2018-02-12T19:20:00Z"/>
        </w:rPr>
      </w:pPr>
      <w:del w:id="5373" w:author="Sayali Dev" w:date="2018-02-21T13:28:00Z">
        <w:r w:rsidDel="00327F2C">
          <w:delText>Create Workflow page</w:delText>
        </w:r>
      </w:del>
    </w:p>
    <w:p w14:paraId="3A701CE6" w14:textId="77777777" w:rsidR="00D31CB1" w:rsidDel="0050534A" w:rsidRDefault="00D31CB1">
      <w:pPr>
        <w:pStyle w:val="Figure"/>
        <w:tabs>
          <w:tab w:val="clear" w:pos="1080"/>
          <w:tab w:val="clear" w:pos="1710"/>
          <w:tab w:val="clear" w:pos="1980"/>
          <w:tab w:val="left" w:pos="1800"/>
          <w:tab w:val="num" w:pos="4230"/>
        </w:tabs>
        <w:ind w:left="1800" w:hanging="1170"/>
        <w:rPr>
          <w:del w:id="5374" w:author="Sayali Dev" w:date="2018-02-12T19:20:00Z"/>
        </w:rPr>
        <w:pPrChange w:id="5375" w:author="Sayali Dev" w:date="2018-02-12T19:20:00Z">
          <w:pPr>
            <w:pStyle w:val="BodyText"/>
            <w:ind w:left="720" w:right="270"/>
          </w:pPr>
        </w:pPrChange>
      </w:pPr>
    </w:p>
    <w:p w14:paraId="7A116EDB" w14:textId="24902D28" w:rsidR="00D31CB1" w:rsidDel="00327F2C" w:rsidRDefault="00D31CB1">
      <w:pPr>
        <w:pStyle w:val="Figure"/>
        <w:tabs>
          <w:tab w:val="clear" w:pos="1080"/>
          <w:tab w:val="clear" w:pos="1710"/>
          <w:tab w:val="clear" w:pos="1980"/>
          <w:tab w:val="left" w:pos="1800"/>
          <w:tab w:val="num" w:pos="4230"/>
        </w:tabs>
        <w:ind w:left="1800" w:hanging="1170"/>
        <w:rPr>
          <w:del w:id="5376" w:author="Sayali Dev" w:date="2018-02-21T13:28:00Z"/>
        </w:rPr>
        <w:pPrChange w:id="5377" w:author="Sayali Dev" w:date="2018-02-12T19:20:00Z">
          <w:pPr>
            <w:pStyle w:val="BodyText"/>
            <w:ind w:left="720" w:right="270"/>
          </w:pPr>
        </w:pPrChange>
      </w:pPr>
    </w:p>
    <w:p w14:paraId="09D6B675" w14:textId="14E572B5" w:rsidR="00D31CB1" w:rsidDel="00327F2C" w:rsidRDefault="00D31CB1" w:rsidP="00D31CB1">
      <w:pPr>
        <w:pStyle w:val="BodyText"/>
        <w:numPr>
          <w:ilvl w:val="0"/>
          <w:numId w:val="324"/>
        </w:numPr>
        <w:ind w:right="270"/>
        <w:rPr>
          <w:del w:id="5378" w:author="Sayali Dev" w:date="2018-02-21T13:28:00Z"/>
        </w:rPr>
      </w:pPr>
      <w:del w:id="5379" w:author="Sayali Dev" w:date="2018-02-21T13:28:00Z">
        <w:r w:rsidDel="00327F2C">
          <w:delText>Enter</w:delText>
        </w:r>
        <w:r w:rsidRPr="008B0550" w:rsidDel="00327F2C">
          <w:delText xml:space="preserve"> appropriate</w:delText>
        </w:r>
        <w:r w:rsidDel="00327F2C">
          <w:delText xml:space="preserve"> information in each field. Following table lists each field and its description. </w:delText>
        </w:r>
        <w:r w:rsidDel="00327F2C">
          <w:br/>
        </w:r>
        <w:r w:rsidRPr="006744E4" w:rsidDel="00327F2C">
          <w:rPr>
            <w:b/>
          </w:rPr>
          <w:delText>Note:</w:delText>
        </w:r>
        <w:r w:rsidDel="00327F2C">
          <w:rPr>
            <w:b/>
          </w:rPr>
          <w:delText xml:space="preserve"> </w:delText>
        </w:r>
        <w:r w:rsidRPr="006744E4" w:rsidDel="00327F2C">
          <w:delText>Fields that are marked with the red asterisk (</w:delText>
        </w:r>
        <w:r w:rsidRPr="006744E4" w:rsidDel="00327F2C">
          <w:rPr>
            <w:color w:val="FF0000"/>
          </w:rPr>
          <w:delText>*</w:delText>
        </w:r>
        <w:r w:rsidRPr="006744E4" w:rsidDel="00327F2C">
          <w:delText>) are mandatory.</w:delText>
        </w:r>
      </w:del>
    </w:p>
    <w:p w14:paraId="0D225364" w14:textId="416E56C8" w:rsidR="00D31CB1" w:rsidDel="00327F2C" w:rsidRDefault="00D31CB1" w:rsidP="00D31CB1">
      <w:pPr>
        <w:pStyle w:val="BodyText"/>
        <w:ind w:left="720" w:right="270"/>
        <w:rPr>
          <w:del w:id="5380" w:author="Sayali Dev" w:date="2018-02-21T13:28:00Z"/>
        </w:rPr>
      </w:pPr>
    </w:p>
    <w:p w14:paraId="78E5CF3C" w14:textId="7A4FE754" w:rsidR="00D31CB1" w:rsidDel="00327F2C" w:rsidRDefault="00D31CB1" w:rsidP="00D31CB1">
      <w:pPr>
        <w:pStyle w:val="Caption"/>
        <w:ind w:firstLine="720"/>
        <w:rPr>
          <w:del w:id="5381" w:author="Sayali Dev" w:date="2018-02-21T13:28:00Z"/>
        </w:rPr>
      </w:pPr>
      <w:del w:id="5382"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5383" w:author="Sayali Dev" w:date="2018-02-02T13:47:00Z">
        <w:r w:rsidDel="00EB76E3">
          <w:rPr>
            <w:noProof/>
          </w:rPr>
          <w:delText>1</w:delText>
        </w:r>
      </w:del>
      <w:del w:id="5384" w:author="Sayali Dev" w:date="2018-02-21T13:28:00Z">
        <w:r w:rsidR="006C608D" w:rsidDel="00327F2C">
          <w:rPr>
            <w:b w:val="0"/>
            <w:bCs w:val="0"/>
            <w:noProof/>
          </w:rPr>
          <w:fldChar w:fldCharType="end"/>
        </w:r>
        <w:r w:rsidDel="00327F2C">
          <w:delText xml:space="preserve">: Initiating a workflow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Change w:id="5385">
          <w:tblGrid>
            <w:gridCol w:w="3060"/>
            <w:gridCol w:w="6750"/>
          </w:tblGrid>
        </w:tblGridChange>
      </w:tblGrid>
      <w:tr w:rsidR="00D31CB1" w:rsidRPr="007A152E" w:rsidDel="00327F2C" w14:paraId="292C9904" w14:textId="51EFCE70" w:rsidTr="007E1303">
        <w:trPr>
          <w:cantSplit/>
          <w:trHeight w:val="288"/>
          <w:tblHeader/>
          <w:del w:id="5386" w:author="Sayali Dev" w:date="2018-02-21T13:28:00Z"/>
        </w:trPr>
        <w:tc>
          <w:tcPr>
            <w:tcW w:w="3060" w:type="dxa"/>
            <w:shd w:val="clear" w:color="auto" w:fill="BFBFBF"/>
            <w:vAlign w:val="center"/>
          </w:tcPr>
          <w:p w14:paraId="234C1B92" w14:textId="1CFF989D" w:rsidR="00D31CB1" w:rsidRPr="007A152E" w:rsidDel="00327F2C" w:rsidRDefault="00D31CB1" w:rsidP="007E1303">
            <w:pPr>
              <w:rPr>
                <w:del w:id="5387" w:author="Sayali Dev" w:date="2018-02-21T13:28:00Z"/>
                <w:b/>
              </w:rPr>
            </w:pPr>
            <w:del w:id="5388" w:author="Sayali Dev" w:date="2018-02-21T13:28:00Z">
              <w:r w:rsidDel="00327F2C">
                <w:rPr>
                  <w:b/>
                </w:rPr>
                <w:delText>Field</w:delText>
              </w:r>
            </w:del>
          </w:p>
        </w:tc>
        <w:tc>
          <w:tcPr>
            <w:tcW w:w="6750" w:type="dxa"/>
            <w:shd w:val="clear" w:color="auto" w:fill="BFBFBF"/>
            <w:vAlign w:val="center"/>
          </w:tcPr>
          <w:p w14:paraId="39CA83BC" w14:textId="397829FE" w:rsidR="00D31CB1" w:rsidRPr="007A152E" w:rsidDel="00327F2C" w:rsidRDefault="00D31CB1" w:rsidP="007E1303">
            <w:pPr>
              <w:rPr>
                <w:del w:id="5389" w:author="Sayali Dev" w:date="2018-02-21T13:28:00Z"/>
                <w:b/>
              </w:rPr>
            </w:pPr>
            <w:del w:id="5390" w:author="Sayali Dev" w:date="2018-02-21T13:28:00Z">
              <w:r w:rsidRPr="007A152E" w:rsidDel="00327F2C">
                <w:rPr>
                  <w:b/>
                </w:rPr>
                <w:delText>Description</w:delText>
              </w:r>
            </w:del>
          </w:p>
        </w:tc>
      </w:tr>
      <w:tr w:rsidR="00D31CB1" w:rsidDel="00327F2C" w14:paraId="71436A21" w14:textId="26CB197F" w:rsidTr="007E1303">
        <w:trPr>
          <w:cantSplit/>
          <w:trHeight w:val="288"/>
          <w:del w:id="5391" w:author="Sayali Dev" w:date="2018-02-21T13:28:00Z"/>
        </w:trPr>
        <w:tc>
          <w:tcPr>
            <w:tcW w:w="3060" w:type="dxa"/>
            <w:vAlign w:val="center"/>
          </w:tcPr>
          <w:p w14:paraId="2EF70080" w14:textId="3CE31D58" w:rsidR="00D31CB1" w:rsidRPr="007A152E" w:rsidDel="00327F2C" w:rsidRDefault="00D31CB1" w:rsidP="007E1303">
            <w:pPr>
              <w:rPr>
                <w:del w:id="5392" w:author="Sayali Dev" w:date="2018-02-21T13:28:00Z"/>
                <w:b/>
              </w:rPr>
            </w:pPr>
            <w:del w:id="5393" w:author="Sayali Dev" w:date="2018-02-21T13:28:00Z">
              <w:r w:rsidDel="00327F2C">
                <w:rPr>
                  <w:b/>
                </w:rPr>
                <w:delText>Generic Sample Process</w:delText>
              </w:r>
              <w:r w:rsidRPr="006744E4" w:rsidDel="00327F2C">
                <w:rPr>
                  <w:color w:val="FF0000"/>
                </w:rPr>
                <w:delText>*</w:delText>
              </w:r>
            </w:del>
          </w:p>
        </w:tc>
        <w:tc>
          <w:tcPr>
            <w:tcW w:w="6750" w:type="dxa"/>
            <w:vAlign w:val="center"/>
          </w:tcPr>
          <w:p w14:paraId="54DB045E" w14:textId="55227ABA" w:rsidR="00D31CB1" w:rsidDel="00327F2C" w:rsidRDefault="00D31CB1" w:rsidP="007E1303">
            <w:pPr>
              <w:rPr>
                <w:del w:id="5394" w:author="Sayali Dev" w:date="2018-02-21T13:28:00Z"/>
              </w:rPr>
            </w:pPr>
            <w:del w:id="5395" w:author="Sayali Dev" w:date="2018-02-21T13:28:00Z">
              <w:r w:rsidDel="00327F2C">
                <w:delText>Click the appropriate type of sample processing you want to initiate</w:delText>
              </w:r>
              <w:r w:rsidRPr="00677AC2" w:rsidDel="00327F2C">
                <w:delText>.</w:delText>
              </w:r>
            </w:del>
          </w:p>
        </w:tc>
      </w:tr>
      <w:tr w:rsidR="00D31CB1" w:rsidDel="00327F2C" w14:paraId="7ED7D7DA" w14:textId="195C4B14" w:rsidTr="006B1F0A">
        <w:tblPrEx>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5396" w:author="Sayali Dev" w:date="2018-02-08T17:46:00Z">
            <w:tblPrEx>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cantSplit/>
          <w:trHeight w:val="2450"/>
          <w:del w:id="5397" w:author="Sayali Dev" w:date="2018-02-21T13:28:00Z"/>
          <w:trPrChange w:id="5398" w:author="Sayali Dev" w:date="2018-02-08T17:46:00Z">
            <w:trPr>
              <w:cantSplit/>
              <w:trHeight w:val="288"/>
            </w:trPr>
          </w:trPrChange>
        </w:trPr>
        <w:tc>
          <w:tcPr>
            <w:tcW w:w="3060" w:type="dxa"/>
            <w:vAlign w:val="center"/>
            <w:tcPrChange w:id="5399" w:author="Sayali Dev" w:date="2018-02-08T17:46:00Z">
              <w:tcPr>
                <w:tcW w:w="3060" w:type="dxa"/>
                <w:vAlign w:val="center"/>
              </w:tcPr>
            </w:tcPrChange>
          </w:tcPr>
          <w:p w14:paraId="424B67FA" w14:textId="78A462C5" w:rsidR="00D31CB1" w:rsidRPr="007A152E" w:rsidDel="00327F2C" w:rsidRDefault="00D31CB1" w:rsidP="007E1303">
            <w:pPr>
              <w:rPr>
                <w:del w:id="5400" w:author="Sayali Dev" w:date="2018-02-21T13:28:00Z"/>
                <w:b/>
              </w:rPr>
            </w:pPr>
            <w:del w:id="5401" w:author="Sayali Dev" w:date="2018-02-21T13:28:00Z">
              <w:r w:rsidDel="00327F2C">
                <w:rPr>
                  <w:b/>
                </w:rPr>
                <w:delText>Process Templates</w:delText>
              </w:r>
              <w:r w:rsidRPr="006744E4" w:rsidDel="00327F2C">
                <w:rPr>
                  <w:color w:val="FF0000"/>
                </w:rPr>
                <w:delText>*</w:delText>
              </w:r>
            </w:del>
          </w:p>
        </w:tc>
        <w:tc>
          <w:tcPr>
            <w:tcW w:w="6750" w:type="dxa"/>
            <w:vAlign w:val="center"/>
            <w:tcPrChange w:id="5402" w:author="Sayali Dev" w:date="2018-02-08T17:46:00Z">
              <w:tcPr>
                <w:tcW w:w="6750" w:type="dxa"/>
                <w:vAlign w:val="center"/>
              </w:tcPr>
            </w:tcPrChange>
          </w:tcPr>
          <w:p w14:paraId="61E0C28D" w14:textId="6BB97268" w:rsidR="00D31CB1" w:rsidDel="00327F2C" w:rsidRDefault="00D31CB1" w:rsidP="007E1303">
            <w:pPr>
              <w:rPr>
                <w:del w:id="5403" w:author="Sayali Dev" w:date="2018-02-21T13:28:00Z"/>
              </w:rPr>
            </w:pPr>
            <w:del w:id="5404" w:author="Sayali Dev" w:date="2018-02-21T13:28:00Z">
              <w:r w:rsidDel="00327F2C">
                <w:delText>Click the appropriate template you want to use to pre-populate the sample processing output fields with standardized information.</w:delText>
              </w:r>
            </w:del>
          </w:p>
          <w:p w14:paraId="0694882C" w14:textId="53E6F358" w:rsidR="00D31CB1" w:rsidDel="00327F2C" w:rsidRDefault="00D31CB1" w:rsidP="007E1303">
            <w:pPr>
              <w:rPr>
                <w:del w:id="5405" w:author="Sayali Dev" w:date="2018-02-21T13:28:00Z"/>
              </w:rPr>
            </w:pPr>
            <w:del w:id="5406" w:author="Sayali Dev" w:date="2018-02-21T13:28:00Z">
              <w:r w:rsidRPr="006627BD" w:rsidDel="00327F2C">
                <w:rPr>
                  <w:b/>
                </w:rPr>
                <w:delText>Note:</w:delText>
              </w:r>
              <w:r w:rsidRPr="006627BD" w:rsidDel="00327F2C">
                <w:delText xml:space="preserve"> </w:delText>
              </w:r>
            </w:del>
          </w:p>
          <w:p w14:paraId="0B38B783" w14:textId="53D1D605" w:rsidR="00D31CB1" w:rsidDel="00327F2C" w:rsidRDefault="00D31CB1" w:rsidP="007E1303">
            <w:pPr>
              <w:numPr>
                <w:ilvl w:val="0"/>
                <w:numId w:val="325"/>
              </w:numPr>
              <w:rPr>
                <w:del w:id="5407" w:author="Sayali Dev" w:date="2018-02-21T13:28:00Z"/>
              </w:rPr>
            </w:pPr>
            <w:del w:id="5408" w:author="Sayali Dev" w:date="2018-02-21T13:28:00Z">
              <w:r w:rsidDel="00327F2C">
                <w:delText xml:space="preserve">The list of templates shown varies based on which </w:delText>
              </w:r>
              <w:r w:rsidRPr="00D840E6" w:rsidDel="00327F2C">
                <w:rPr>
                  <w:b/>
                </w:rPr>
                <w:delText>Generic Sample Process</w:delText>
              </w:r>
              <w:r w:rsidDel="00327F2C">
                <w:rPr>
                  <w:b/>
                </w:rPr>
                <w:delText xml:space="preserve"> </w:delText>
              </w:r>
              <w:r w:rsidDel="00327F2C">
                <w:delText xml:space="preserve">you select above. </w:delText>
              </w:r>
            </w:del>
          </w:p>
          <w:p w14:paraId="19E4C08F" w14:textId="556C8F5E" w:rsidR="00D31CB1" w:rsidDel="00327F2C" w:rsidRDefault="00D31CB1" w:rsidP="007E1303">
            <w:pPr>
              <w:numPr>
                <w:ilvl w:val="0"/>
                <w:numId w:val="325"/>
              </w:numPr>
              <w:rPr>
                <w:del w:id="5409" w:author="Sayali Dev" w:date="2018-02-21T13:28:00Z"/>
              </w:rPr>
            </w:pPr>
            <w:del w:id="5410" w:author="Sayali Dev" w:date="2018-02-21T13:28:00Z">
              <w:r w:rsidRPr="006627BD" w:rsidDel="00327F2C">
                <w:delText>Th</w:delText>
              </w:r>
              <w:r w:rsidDel="00327F2C">
                <w:delText xml:space="preserve">e list includes all sample process templates that are available for your use when initiating a workflow. </w:delText>
              </w:r>
            </w:del>
          </w:p>
          <w:p w14:paraId="77BBE89D" w14:textId="5564DC17" w:rsidR="00D31CB1" w:rsidDel="00327F2C" w:rsidRDefault="00D31CB1" w:rsidP="007E1303">
            <w:pPr>
              <w:numPr>
                <w:ilvl w:val="0"/>
                <w:numId w:val="325"/>
              </w:numPr>
              <w:rPr>
                <w:del w:id="5411" w:author="Sayali Dev" w:date="2018-02-21T13:28:00Z"/>
              </w:rPr>
            </w:pPr>
            <w:del w:id="5412" w:author="Sayali Dev" w:date="2018-02-21T13:28:00Z">
              <w:r w:rsidDel="00327F2C">
                <w:delText xml:space="preserve">Sample process templates are uploaded to the application using the </w:delText>
              </w:r>
              <w:r w:rsidRPr="006A7EFE" w:rsidDel="00327F2C">
                <w:rPr>
                  <w:b/>
                </w:rPr>
                <w:delText>IAMS</w:delText>
              </w:r>
              <w:r w:rsidDel="00327F2C">
                <w:rPr>
                  <w:b/>
                </w:rPr>
                <w:delText xml:space="preserve"> </w:delText>
              </w:r>
              <w:r w:rsidRPr="006A7EFE" w:rsidDel="00327F2C">
                <w:rPr>
                  <w:b/>
                </w:rPr>
                <w:delText>&gt;</w:delText>
              </w:r>
              <w:r w:rsidDel="00327F2C">
                <w:rPr>
                  <w:b/>
                </w:rPr>
                <w:delText xml:space="preserve"> </w:delText>
              </w:r>
              <w:r w:rsidRPr="006A7EFE" w:rsidDel="00327F2C">
                <w:rPr>
                  <w:b/>
                </w:rPr>
                <w:delText>Import Data</w:delText>
              </w:r>
              <w:r w:rsidDel="00327F2C">
                <w:delText xml:space="preserve"> module. </w:delText>
              </w:r>
            </w:del>
          </w:p>
        </w:tc>
      </w:tr>
      <w:tr w:rsidR="00D31CB1" w:rsidDel="00327F2C" w14:paraId="1A709E03" w14:textId="493657AC" w:rsidTr="007E1303">
        <w:trPr>
          <w:cantSplit/>
          <w:trHeight w:val="288"/>
          <w:del w:id="5413" w:author="Sayali Dev" w:date="2018-02-21T13:28:00Z"/>
        </w:trPr>
        <w:tc>
          <w:tcPr>
            <w:tcW w:w="9810" w:type="dxa"/>
            <w:gridSpan w:val="2"/>
            <w:shd w:val="clear" w:color="auto" w:fill="BFBFBF"/>
            <w:vAlign w:val="center"/>
          </w:tcPr>
          <w:p w14:paraId="3980BA1C" w14:textId="4957D294" w:rsidR="00D31CB1" w:rsidRPr="00900E75" w:rsidDel="00327F2C" w:rsidRDefault="00D31CB1" w:rsidP="007E1303">
            <w:pPr>
              <w:rPr>
                <w:del w:id="5414" w:author="Sayali Dev" w:date="2018-02-21T13:28:00Z"/>
                <w:b/>
              </w:rPr>
            </w:pPr>
            <w:del w:id="5415" w:author="Sayali Dev" w:date="2018-02-21T13:28:00Z">
              <w:r w:rsidRPr="00900E75" w:rsidDel="00327F2C">
                <w:rPr>
                  <w:b/>
                </w:rPr>
                <w:delText>Workflow Details</w:delText>
              </w:r>
            </w:del>
          </w:p>
        </w:tc>
      </w:tr>
      <w:tr w:rsidR="00D31CB1" w:rsidDel="00327F2C" w14:paraId="364BA9BC" w14:textId="4F86BCE5" w:rsidTr="007E1303">
        <w:trPr>
          <w:cantSplit/>
          <w:trHeight w:val="288"/>
          <w:del w:id="5416" w:author="Sayali Dev" w:date="2018-02-21T13:28:00Z"/>
        </w:trPr>
        <w:tc>
          <w:tcPr>
            <w:tcW w:w="3060" w:type="dxa"/>
            <w:vAlign w:val="center"/>
          </w:tcPr>
          <w:p w14:paraId="6D6AAAC2" w14:textId="45E44C0D" w:rsidR="00D31CB1" w:rsidDel="00327F2C" w:rsidRDefault="00D31CB1" w:rsidP="007E1303">
            <w:pPr>
              <w:rPr>
                <w:del w:id="5417" w:author="Sayali Dev" w:date="2018-02-21T13:28:00Z"/>
                <w:b/>
              </w:rPr>
            </w:pPr>
            <w:del w:id="5418" w:author="Sayali Dev" w:date="2018-02-21T13:28:00Z">
              <w:r w:rsidDel="00327F2C">
                <w:rPr>
                  <w:b/>
                </w:rPr>
                <w:delText>Workflow Name</w:delText>
              </w:r>
              <w:r w:rsidRPr="006744E4" w:rsidDel="00327F2C">
                <w:rPr>
                  <w:color w:val="FF0000"/>
                </w:rPr>
                <w:delText>*</w:delText>
              </w:r>
            </w:del>
          </w:p>
        </w:tc>
        <w:tc>
          <w:tcPr>
            <w:tcW w:w="6750" w:type="dxa"/>
            <w:vAlign w:val="center"/>
          </w:tcPr>
          <w:p w14:paraId="3025D43B" w14:textId="434880EC" w:rsidR="00D31CB1" w:rsidDel="00327F2C" w:rsidRDefault="00D31CB1" w:rsidP="007E1303">
            <w:pPr>
              <w:rPr>
                <w:del w:id="5419" w:author="Sayali Dev" w:date="2018-02-21T13:28:00Z"/>
              </w:rPr>
            </w:pPr>
            <w:del w:id="5420" w:author="Sayali Dev" w:date="2018-02-21T13:28:00Z">
              <w:r w:rsidDel="00327F2C">
                <w:delText>Type the name you want to use for this workflow.</w:delText>
              </w:r>
            </w:del>
          </w:p>
        </w:tc>
      </w:tr>
      <w:tr w:rsidR="00D31CB1" w:rsidDel="00327F2C" w14:paraId="401036BE" w14:textId="0B42B092" w:rsidTr="007E1303">
        <w:trPr>
          <w:cantSplit/>
          <w:trHeight w:val="288"/>
          <w:del w:id="5421" w:author="Sayali Dev" w:date="2018-02-21T13:28:00Z"/>
        </w:trPr>
        <w:tc>
          <w:tcPr>
            <w:tcW w:w="3060" w:type="dxa"/>
            <w:vAlign w:val="center"/>
          </w:tcPr>
          <w:p w14:paraId="0FBB6405" w14:textId="27569488" w:rsidR="00D31CB1" w:rsidDel="00327F2C" w:rsidRDefault="00D31CB1" w:rsidP="007E1303">
            <w:pPr>
              <w:rPr>
                <w:del w:id="5422" w:author="Sayali Dev" w:date="2018-02-21T13:28:00Z"/>
                <w:b/>
              </w:rPr>
            </w:pPr>
            <w:del w:id="5423" w:author="Sayali Dev" w:date="2018-02-21T13:28:00Z">
              <w:r w:rsidDel="00327F2C">
                <w:rPr>
                  <w:b/>
                </w:rPr>
                <w:delText>Start Date</w:delText>
              </w:r>
            </w:del>
          </w:p>
        </w:tc>
        <w:tc>
          <w:tcPr>
            <w:tcW w:w="6750" w:type="dxa"/>
            <w:vAlign w:val="center"/>
          </w:tcPr>
          <w:p w14:paraId="22F8DBAD" w14:textId="192A6A74" w:rsidR="00D31CB1" w:rsidDel="00327F2C" w:rsidRDefault="00D31CB1" w:rsidP="007E1303">
            <w:pPr>
              <w:rPr>
                <w:del w:id="5424" w:author="Sayali Dev" w:date="2018-02-21T13:28:00Z"/>
              </w:rPr>
            </w:pPr>
            <w:del w:id="5425" w:author="Sayali Dev" w:date="2018-02-21T13:28:00Z">
              <w:r w:rsidDel="00327F2C">
                <w:delText>Click the date icon and then in the pop-up, select the appropriate date for the workflow start date, if applicable.</w:delText>
              </w:r>
            </w:del>
          </w:p>
        </w:tc>
      </w:tr>
      <w:tr w:rsidR="00D31CB1" w:rsidDel="00327F2C" w14:paraId="6763044B" w14:textId="09C641FF" w:rsidTr="007E1303">
        <w:trPr>
          <w:cantSplit/>
          <w:trHeight w:val="288"/>
          <w:del w:id="5426" w:author="Sayali Dev" w:date="2018-02-21T13:28:00Z"/>
        </w:trPr>
        <w:tc>
          <w:tcPr>
            <w:tcW w:w="3060" w:type="dxa"/>
            <w:vAlign w:val="center"/>
          </w:tcPr>
          <w:p w14:paraId="4910E805" w14:textId="7D86FB84" w:rsidR="00D31CB1" w:rsidDel="00327F2C" w:rsidRDefault="00D31CB1" w:rsidP="007E1303">
            <w:pPr>
              <w:rPr>
                <w:del w:id="5427" w:author="Sayali Dev" w:date="2018-02-21T13:28:00Z"/>
                <w:b/>
              </w:rPr>
            </w:pPr>
            <w:del w:id="5428" w:author="Sayali Dev" w:date="2018-02-21T13:28:00Z">
              <w:r w:rsidDel="00327F2C">
                <w:rPr>
                  <w:b/>
                </w:rPr>
                <w:delText>Start Time</w:delText>
              </w:r>
            </w:del>
          </w:p>
        </w:tc>
        <w:tc>
          <w:tcPr>
            <w:tcW w:w="6750" w:type="dxa"/>
            <w:vAlign w:val="center"/>
          </w:tcPr>
          <w:p w14:paraId="28A1EF38" w14:textId="4EAACEA4" w:rsidR="00D31CB1" w:rsidDel="00327F2C" w:rsidRDefault="00D31CB1" w:rsidP="007E1303">
            <w:pPr>
              <w:rPr>
                <w:del w:id="5429" w:author="Sayali Dev" w:date="2018-02-21T13:28:00Z"/>
              </w:rPr>
            </w:pPr>
            <w:del w:id="5430" w:author="Sayali Dev" w:date="2018-02-21T13:28:00Z">
              <w:r w:rsidDel="00327F2C">
                <w:delText>Click the arrow icons to display the appropriate start time for this workflow.</w:delText>
              </w:r>
            </w:del>
          </w:p>
        </w:tc>
      </w:tr>
      <w:tr w:rsidR="00D31CB1" w:rsidDel="00327F2C" w14:paraId="156E8B9B" w14:textId="4D90FC63" w:rsidTr="007E1303">
        <w:trPr>
          <w:cantSplit/>
          <w:trHeight w:val="288"/>
          <w:del w:id="5431" w:author="Sayali Dev" w:date="2018-02-21T13:28:00Z"/>
        </w:trPr>
        <w:tc>
          <w:tcPr>
            <w:tcW w:w="3060" w:type="dxa"/>
            <w:vAlign w:val="center"/>
          </w:tcPr>
          <w:p w14:paraId="5CA89FFD" w14:textId="16E09EF7" w:rsidR="00D31CB1" w:rsidDel="00327F2C" w:rsidRDefault="00D31CB1" w:rsidP="007E1303">
            <w:pPr>
              <w:rPr>
                <w:del w:id="5432" w:author="Sayali Dev" w:date="2018-02-21T13:28:00Z"/>
                <w:b/>
              </w:rPr>
            </w:pPr>
            <w:del w:id="5433" w:author="Sayali Dev" w:date="2018-02-21T13:28:00Z">
              <w:r w:rsidDel="00327F2C">
                <w:rPr>
                  <w:b/>
                </w:rPr>
                <w:delText>End Date</w:delText>
              </w:r>
            </w:del>
          </w:p>
        </w:tc>
        <w:tc>
          <w:tcPr>
            <w:tcW w:w="6750" w:type="dxa"/>
            <w:vAlign w:val="center"/>
          </w:tcPr>
          <w:p w14:paraId="4C0E9895" w14:textId="218DFBD8" w:rsidR="00D31CB1" w:rsidRPr="006627BD" w:rsidDel="00327F2C" w:rsidRDefault="00D31CB1" w:rsidP="007E1303">
            <w:pPr>
              <w:rPr>
                <w:del w:id="5434" w:author="Sayali Dev" w:date="2018-02-21T13:28:00Z"/>
              </w:rPr>
            </w:pPr>
            <w:del w:id="5435" w:author="Sayali Dev" w:date="2018-02-21T13:28:00Z">
              <w:r w:rsidDel="00327F2C">
                <w:delText>If applicable, click the date icon and then in the pop-up, select the appropriate date for the workflow end date, if applicable.</w:delText>
              </w:r>
            </w:del>
          </w:p>
          <w:p w14:paraId="670066A4" w14:textId="1787BE01" w:rsidR="00D31CB1" w:rsidDel="00327F2C" w:rsidRDefault="00D31CB1" w:rsidP="007E1303">
            <w:pPr>
              <w:rPr>
                <w:del w:id="5436" w:author="Sayali Dev" w:date="2018-02-21T13:28:00Z"/>
              </w:rPr>
            </w:pPr>
            <w:del w:id="5437" w:author="Sayali Dev" w:date="2018-02-21T13:28:00Z">
              <w:r w:rsidRPr="006D38F8" w:rsidDel="00327F2C">
                <w:rPr>
                  <w:b/>
                </w:rPr>
                <w:delText>Note:</w:delText>
              </w:r>
              <w:r w:rsidRPr="006D38F8" w:rsidDel="00327F2C">
                <w:delText xml:space="preserve"> </w:delText>
              </w:r>
              <w:r w:rsidDel="00327F2C">
                <w:delText>You cannot select a date prior to the s</w:delText>
              </w:r>
              <w:r w:rsidRPr="006D38F8" w:rsidDel="00327F2C">
                <w:delText xml:space="preserve">tart </w:delText>
              </w:r>
              <w:r w:rsidDel="00327F2C">
                <w:delText>d</w:delText>
              </w:r>
              <w:r w:rsidRPr="006D38F8" w:rsidDel="00327F2C">
                <w:delText>ate.</w:delText>
              </w:r>
            </w:del>
          </w:p>
        </w:tc>
      </w:tr>
      <w:tr w:rsidR="00D31CB1" w:rsidDel="00327F2C" w14:paraId="1755E87E" w14:textId="0C30A668" w:rsidTr="007E1303">
        <w:trPr>
          <w:cantSplit/>
          <w:trHeight w:val="288"/>
          <w:del w:id="5438" w:author="Sayali Dev" w:date="2018-02-21T13:28:00Z"/>
        </w:trPr>
        <w:tc>
          <w:tcPr>
            <w:tcW w:w="3060" w:type="dxa"/>
            <w:vAlign w:val="center"/>
          </w:tcPr>
          <w:p w14:paraId="4CEE6D9C" w14:textId="050AA007" w:rsidR="00D31CB1" w:rsidDel="00327F2C" w:rsidRDefault="00D31CB1" w:rsidP="007E1303">
            <w:pPr>
              <w:rPr>
                <w:del w:id="5439" w:author="Sayali Dev" w:date="2018-02-21T13:28:00Z"/>
                <w:b/>
              </w:rPr>
            </w:pPr>
            <w:del w:id="5440" w:author="Sayali Dev" w:date="2018-02-21T13:28:00Z">
              <w:r w:rsidDel="00327F2C">
                <w:rPr>
                  <w:b/>
                </w:rPr>
                <w:delText>End Time</w:delText>
              </w:r>
            </w:del>
          </w:p>
        </w:tc>
        <w:tc>
          <w:tcPr>
            <w:tcW w:w="6750" w:type="dxa"/>
            <w:vAlign w:val="center"/>
          </w:tcPr>
          <w:p w14:paraId="71EFCB44" w14:textId="296B15D0" w:rsidR="00D31CB1" w:rsidDel="00327F2C" w:rsidRDefault="00D31CB1" w:rsidP="007E1303">
            <w:pPr>
              <w:rPr>
                <w:del w:id="5441" w:author="Sayali Dev" w:date="2018-02-21T13:28:00Z"/>
              </w:rPr>
            </w:pPr>
            <w:del w:id="5442" w:author="Sayali Dev" w:date="2018-02-21T13:28:00Z">
              <w:r w:rsidDel="00327F2C">
                <w:delText>Click the arrow icons to display the appropriate end time for this workflow, if applicable.</w:delText>
              </w:r>
            </w:del>
          </w:p>
        </w:tc>
      </w:tr>
      <w:tr w:rsidR="00D31CB1" w:rsidDel="00327F2C" w14:paraId="43FD270F" w14:textId="219BA65D" w:rsidTr="007E1303">
        <w:trPr>
          <w:cantSplit/>
          <w:trHeight w:val="288"/>
          <w:del w:id="5443" w:author="Sayali Dev" w:date="2018-02-21T13:28:00Z"/>
        </w:trPr>
        <w:tc>
          <w:tcPr>
            <w:tcW w:w="3060" w:type="dxa"/>
            <w:vAlign w:val="center"/>
          </w:tcPr>
          <w:p w14:paraId="55C4D5C1" w14:textId="7CBA3EBE" w:rsidR="00D31CB1" w:rsidDel="00327F2C" w:rsidRDefault="00D31CB1" w:rsidP="007E1303">
            <w:pPr>
              <w:rPr>
                <w:del w:id="5444" w:author="Sayali Dev" w:date="2018-02-21T13:28:00Z"/>
                <w:b/>
              </w:rPr>
            </w:pPr>
            <w:del w:id="5445" w:author="Sayali Dev" w:date="2018-02-21T13:28:00Z">
              <w:r w:rsidDel="00327F2C">
                <w:rPr>
                  <w:b/>
                </w:rPr>
                <w:delText>Comments</w:delText>
              </w:r>
            </w:del>
          </w:p>
        </w:tc>
        <w:tc>
          <w:tcPr>
            <w:tcW w:w="6750" w:type="dxa"/>
            <w:vAlign w:val="center"/>
          </w:tcPr>
          <w:p w14:paraId="7B493EDA" w14:textId="4F5F99C9" w:rsidR="00D31CB1" w:rsidDel="00327F2C" w:rsidRDefault="00D31CB1" w:rsidP="007E1303">
            <w:pPr>
              <w:rPr>
                <w:del w:id="5446" w:author="Sayali Dev" w:date="2018-02-21T13:28:00Z"/>
              </w:rPr>
            </w:pPr>
            <w:del w:id="5447" w:author="Sayali Dev" w:date="2018-02-21T13:28:00Z">
              <w:r w:rsidDel="00327F2C">
                <w:delText>Type your comments regarding this workflow, if applicable</w:delText>
              </w:r>
            </w:del>
          </w:p>
        </w:tc>
      </w:tr>
    </w:tbl>
    <w:p w14:paraId="61D039A6" w14:textId="6B49F84D" w:rsidR="00D31CB1" w:rsidDel="00327F2C" w:rsidRDefault="00D31CB1" w:rsidP="00D31CB1">
      <w:pPr>
        <w:pStyle w:val="BodyText"/>
        <w:ind w:right="540"/>
        <w:rPr>
          <w:del w:id="5448" w:author="Sayali Dev" w:date="2018-02-21T13:28:00Z"/>
        </w:rPr>
      </w:pPr>
    </w:p>
    <w:p w14:paraId="0C406EEC" w14:textId="78B3503B" w:rsidR="00D31CB1" w:rsidDel="00327F2C" w:rsidRDefault="00D31CB1" w:rsidP="00D31CB1">
      <w:pPr>
        <w:pStyle w:val="BodyText"/>
        <w:numPr>
          <w:ilvl w:val="0"/>
          <w:numId w:val="327"/>
        </w:numPr>
        <w:ind w:right="540"/>
        <w:rPr>
          <w:del w:id="5449" w:author="Sayali Dev" w:date="2018-02-21T13:28:00Z"/>
        </w:rPr>
      </w:pPr>
      <w:del w:id="5450" w:author="Sayali Dev" w:date="2018-02-21T13:28:00Z">
        <w:r w:rsidDel="00327F2C">
          <w:delText xml:space="preserve">To add biospecimens to the </w:delText>
        </w:r>
        <w:r w:rsidRPr="00752161" w:rsidDel="00327F2C">
          <w:rPr>
            <w:b/>
          </w:rPr>
          <w:delText>Inputs</w:delText>
        </w:r>
        <w:r w:rsidDel="00327F2C">
          <w:delText xml:space="preserve"> list:</w:delText>
        </w:r>
      </w:del>
    </w:p>
    <w:p w14:paraId="1EEC1081" w14:textId="11EDB371" w:rsidR="00D31CB1" w:rsidDel="00327F2C" w:rsidRDefault="00D31CB1" w:rsidP="00D31CB1">
      <w:pPr>
        <w:pStyle w:val="BodyText"/>
        <w:ind w:right="540" w:firstLine="720"/>
        <w:rPr>
          <w:del w:id="5451" w:author="Sayali Dev" w:date="2018-02-21T13:28:00Z"/>
          <w:moveFrom w:id="5452" w:author="Sayali Dev" w:date="2018-02-08T17:47:00Z"/>
        </w:rPr>
      </w:pPr>
      <w:moveFromRangeStart w:id="5453" w:author="Sayali Dev" w:date="2018-02-08T17:47:00Z" w:name="move505875404"/>
      <w:moveFrom w:id="5454" w:author="Sayali Dev" w:date="2018-02-08T17:47:00Z">
        <w:del w:id="5455" w:author="Sayali Dev" w:date="2018-02-21T13:28:00Z">
          <w:r w:rsidRPr="008100CC" w:rsidDel="00327F2C">
            <w:rPr>
              <w:b/>
            </w:rPr>
            <w:delText>Note:</w:delText>
          </w:r>
          <w:r w:rsidDel="00327F2C">
            <w:delText xml:space="preserve"> You cannot add samples with the </w:delText>
          </w:r>
          <w:r w:rsidRPr="00A31F14" w:rsidDel="00327F2C">
            <w:rPr>
              <w:b/>
            </w:rPr>
            <w:delText>Checked Out</w:delText>
          </w:r>
          <w:r w:rsidDel="00327F2C">
            <w:delText xml:space="preserve">, </w:delText>
          </w:r>
          <w:r w:rsidRPr="00A31F14" w:rsidDel="00327F2C">
            <w:rPr>
              <w:b/>
            </w:rPr>
            <w:delText>Reserved</w:delText>
          </w:r>
          <w:r w:rsidDel="00327F2C">
            <w:delText xml:space="preserve">, </w:delText>
          </w:r>
          <w:r w:rsidRPr="00A31F14" w:rsidDel="00327F2C">
            <w:rPr>
              <w:b/>
            </w:rPr>
            <w:delText>Deleted</w:delText>
          </w:r>
          <w:r w:rsidDel="00327F2C">
            <w:delText xml:space="preserve">, or </w:delText>
          </w:r>
          <w:r w:rsidRPr="00A31F14" w:rsidDel="00327F2C">
            <w:rPr>
              <w:b/>
            </w:rPr>
            <w:delText>Depleted</w:delText>
          </w:r>
          <w:r w:rsidDel="00327F2C">
            <w:delText xml:space="preserve"> status.</w:delText>
          </w:r>
        </w:del>
      </w:moveFrom>
    </w:p>
    <w:moveFromRangeEnd w:id="5453"/>
    <w:p w14:paraId="6141E440" w14:textId="09C92BD6" w:rsidR="00D31CB1" w:rsidDel="00327F2C" w:rsidRDefault="00D31CB1" w:rsidP="00D31CB1">
      <w:pPr>
        <w:pStyle w:val="BodyText"/>
        <w:tabs>
          <w:tab w:val="left" w:pos="2352"/>
        </w:tabs>
        <w:ind w:right="540"/>
        <w:rPr>
          <w:del w:id="5456" w:author="Sayali Dev" w:date="2018-02-21T13:28:00Z"/>
        </w:rPr>
      </w:pPr>
      <w:del w:id="5457" w:author="Sayali Dev" w:date="2018-02-21T13:28:00Z">
        <w:r w:rsidDel="00327F2C">
          <w:tab/>
        </w:r>
      </w:del>
    </w:p>
    <w:p w14:paraId="37DE5EB7" w14:textId="5C2B441F" w:rsidR="00D31CB1" w:rsidDel="00327F2C" w:rsidRDefault="00D31CB1" w:rsidP="00D31CB1">
      <w:pPr>
        <w:pStyle w:val="BodyText"/>
        <w:numPr>
          <w:ilvl w:val="0"/>
          <w:numId w:val="339"/>
        </w:numPr>
        <w:ind w:left="1080"/>
        <w:rPr>
          <w:del w:id="5458" w:author="Sayali Dev" w:date="2018-02-21T13:28:00Z"/>
        </w:rPr>
      </w:pPr>
      <w:del w:id="5459" w:author="Sayali Dev" w:date="2018-02-21T13:28:00Z">
        <w:r w:rsidDel="00327F2C">
          <w:delText xml:space="preserve">If you want to add a known sample to this workflow, in the </w:delText>
        </w:r>
        <w:r w:rsidRPr="008100CC" w:rsidDel="00327F2C">
          <w:rPr>
            <w:b/>
          </w:rPr>
          <w:delText>Identifier</w:delText>
        </w:r>
        <w:r w:rsidDel="00327F2C">
          <w:delText xml:space="preserve"> box, type the appropriate sample identifier, and then click </w:delText>
        </w:r>
        <w:r w:rsidRPr="008100CC" w:rsidDel="00327F2C">
          <w:rPr>
            <w:b/>
          </w:rPr>
          <w:delText>ADD</w:delText>
        </w:r>
        <w:r w:rsidDel="00327F2C">
          <w:delText>.</w:delText>
        </w:r>
        <w:r w:rsidDel="00327F2C">
          <w:br/>
        </w:r>
      </w:del>
    </w:p>
    <w:p w14:paraId="68E468CC" w14:textId="65355802" w:rsidR="00D31CB1" w:rsidDel="00327F2C" w:rsidRDefault="00D31CB1" w:rsidP="00D31CB1">
      <w:pPr>
        <w:pStyle w:val="BodyText"/>
        <w:numPr>
          <w:ilvl w:val="0"/>
          <w:numId w:val="339"/>
        </w:numPr>
        <w:ind w:left="1080"/>
        <w:rPr>
          <w:del w:id="5460" w:author="Sayali Dev" w:date="2018-02-21T13:28:00Z"/>
        </w:rPr>
      </w:pPr>
      <w:del w:id="5461" w:author="Sayali Dev" w:date="2018-02-21T13:28:00Z">
        <w:r w:rsidDel="00327F2C">
          <w:delText>If you want to search for samples to add to this workflow, c</w:delText>
        </w:r>
        <w:r w:rsidRPr="00FF2F16" w:rsidDel="00327F2C">
          <w:delText xml:space="preserve">lick the </w:delText>
        </w:r>
        <w:r w:rsidRPr="00BC335A" w:rsidDel="00327F2C">
          <w:rPr>
            <w:b/>
          </w:rPr>
          <w:delText>Search Inventory</w:delText>
        </w:r>
        <w:r w:rsidDel="00327F2C">
          <w:delText xml:space="preserve"> link. </w:delText>
        </w:r>
        <w:r w:rsidDel="00327F2C">
          <w:br/>
          <w:delText xml:space="preserve">For more information about how to search for inventory samples, see </w:delText>
        </w:r>
        <w:r w:rsidR="00FC27F2" w:rsidDel="00327F2C">
          <w:fldChar w:fldCharType="begin"/>
        </w:r>
        <w:r w:rsidR="00FC27F2" w:rsidDel="00327F2C">
          <w:delInstrText xml:space="preserve"> HYPERLINK \l "SearchInventory" </w:delInstrText>
        </w:r>
        <w:r w:rsidR="00FC27F2" w:rsidDel="00327F2C">
          <w:fldChar w:fldCharType="separate"/>
        </w:r>
        <w:r w:rsidRPr="00BC335A" w:rsidDel="00327F2C">
          <w:rPr>
            <w:rStyle w:val="Hyperlink"/>
            <w:b/>
          </w:rPr>
          <w:delText>Using the Search Samples and Worklists Window</w:delText>
        </w:r>
        <w:r w:rsidR="00FC27F2" w:rsidDel="00327F2C">
          <w:rPr>
            <w:rStyle w:val="Hyperlink"/>
            <w:b/>
          </w:rPr>
          <w:fldChar w:fldCharType="end"/>
        </w:r>
        <w:r w:rsidDel="00327F2C">
          <w:rPr>
            <w:b/>
          </w:rPr>
          <w:delText>.</w:delText>
        </w:r>
        <w:r w:rsidDel="00327F2C">
          <w:tab/>
        </w:r>
        <w:r w:rsidDel="00327F2C">
          <w:br/>
          <w:delText xml:space="preserve">The specified biospecimens appear in the </w:delText>
        </w:r>
        <w:r w:rsidRPr="00D71858" w:rsidDel="00327F2C">
          <w:rPr>
            <w:b/>
          </w:rPr>
          <w:delText>Inputs</w:delText>
        </w:r>
        <w:r w:rsidDel="00327F2C">
          <w:delText xml:space="preserve"> list on the </w:delText>
        </w:r>
        <w:r w:rsidRPr="00D71858" w:rsidDel="00327F2C">
          <w:rPr>
            <w:b/>
          </w:rPr>
          <w:delText>Create Workflow</w:delText>
        </w:r>
        <w:r w:rsidDel="00327F2C">
          <w:delText xml:space="preserve"> page.</w:delText>
        </w:r>
      </w:del>
    </w:p>
    <w:p w14:paraId="7DCF683D" w14:textId="5F539E15" w:rsidR="006B1F0A" w:rsidDel="00327F2C" w:rsidRDefault="006B1F0A">
      <w:pPr>
        <w:pStyle w:val="BodyText"/>
        <w:ind w:right="540" w:firstLine="720"/>
        <w:rPr>
          <w:del w:id="5462" w:author="Sayali Dev" w:date="2018-02-21T13:28:00Z"/>
          <w:moveTo w:id="5463" w:author="Sayali Dev" w:date="2018-02-08T17:47:00Z"/>
        </w:rPr>
        <w:pPrChange w:id="5464" w:author="Sayali Dev" w:date="2018-02-08T17:48:00Z">
          <w:pPr>
            <w:pStyle w:val="BodyText"/>
            <w:numPr>
              <w:numId w:val="339"/>
            </w:numPr>
            <w:ind w:left="1440" w:right="540" w:hanging="360"/>
          </w:pPr>
        </w:pPrChange>
      </w:pPr>
      <w:moveToRangeStart w:id="5465" w:author="Sayali Dev" w:date="2018-02-08T17:47:00Z" w:name="move505875404"/>
      <w:moveTo w:id="5466" w:author="Sayali Dev" w:date="2018-02-08T17:47:00Z">
        <w:del w:id="5467" w:author="Sayali Dev" w:date="2018-02-21T13:28:00Z">
          <w:r w:rsidRPr="008100CC" w:rsidDel="00327F2C">
            <w:rPr>
              <w:b/>
            </w:rPr>
            <w:delText>Note:</w:delText>
          </w:r>
          <w:r w:rsidDel="00327F2C">
            <w:delText xml:space="preserve"> You cannot add samples with the </w:delText>
          </w:r>
          <w:r w:rsidRPr="00A31F14" w:rsidDel="00327F2C">
            <w:rPr>
              <w:b/>
            </w:rPr>
            <w:delText>Checked Out</w:delText>
          </w:r>
          <w:r w:rsidDel="00327F2C">
            <w:delText xml:space="preserve">, </w:delText>
          </w:r>
          <w:r w:rsidRPr="00A31F14" w:rsidDel="00327F2C">
            <w:rPr>
              <w:b/>
            </w:rPr>
            <w:delText>Reserved</w:delText>
          </w:r>
          <w:r w:rsidDel="00327F2C">
            <w:delText xml:space="preserve">, </w:delText>
          </w:r>
          <w:r w:rsidRPr="00A31F14" w:rsidDel="00327F2C">
            <w:rPr>
              <w:b/>
            </w:rPr>
            <w:delText>Deleted</w:delText>
          </w:r>
          <w:r w:rsidDel="00327F2C">
            <w:delText xml:space="preserve">, or </w:delText>
          </w:r>
          <w:r w:rsidRPr="00A31F14" w:rsidDel="00327F2C">
            <w:rPr>
              <w:b/>
            </w:rPr>
            <w:delText>Depleted</w:delText>
          </w:r>
          <w:r w:rsidDel="00327F2C">
            <w:delText xml:space="preserve"> status.</w:delText>
          </w:r>
        </w:del>
      </w:moveTo>
    </w:p>
    <w:moveToRangeEnd w:id="5465"/>
    <w:p w14:paraId="1D953D8B" w14:textId="25E485FD" w:rsidR="00D31CB1" w:rsidDel="00327F2C" w:rsidRDefault="00D31CB1" w:rsidP="00D31CB1">
      <w:pPr>
        <w:pStyle w:val="BodyText"/>
        <w:ind w:left="720"/>
        <w:rPr>
          <w:del w:id="5468" w:author="Sayali Dev" w:date="2018-02-21T13:28:00Z"/>
        </w:rPr>
      </w:pPr>
    </w:p>
    <w:p w14:paraId="0166B266" w14:textId="7A56E1CB" w:rsidR="00D31CB1" w:rsidDel="00327F2C" w:rsidRDefault="00D31CB1" w:rsidP="00D31CB1">
      <w:pPr>
        <w:numPr>
          <w:ilvl w:val="0"/>
          <w:numId w:val="340"/>
        </w:numPr>
        <w:ind w:left="720"/>
        <w:rPr>
          <w:del w:id="5469" w:author="Sayali Dev" w:date="2018-02-21T13:28:00Z"/>
        </w:rPr>
      </w:pPr>
      <w:del w:id="5470" w:author="Sayali Dev" w:date="2018-02-21T13:28:00Z">
        <w:r w:rsidDel="00327F2C">
          <w:delText xml:space="preserve">To remove a sample from the </w:delText>
        </w:r>
        <w:r w:rsidRPr="001643DE" w:rsidDel="00327F2C">
          <w:rPr>
            <w:b/>
          </w:rPr>
          <w:delText>Inputs</w:delText>
        </w:r>
        <w:r w:rsidDel="00327F2C">
          <w:delText xml:space="preserve"> list, select the </w:delText>
        </w:r>
        <w:r w:rsidRPr="00FC116B" w:rsidDel="00327F2C">
          <w:delText>checkbox</w:delText>
        </w:r>
        <w:r w:rsidDel="00327F2C">
          <w:delText xml:space="preserve"> for the appropriate sample, and then click </w:delText>
        </w:r>
        <w:r w:rsidRPr="00691A37" w:rsidDel="00327F2C">
          <w:rPr>
            <w:b/>
          </w:rPr>
          <w:delText>REMOVE</w:delText>
        </w:r>
        <w:r w:rsidDel="00327F2C">
          <w:delText xml:space="preserve">. </w:delText>
        </w:r>
      </w:del>
    </w:p>
    <w:p w14:paraId="5BD6AFAC" w14:textId="2D48E5F9" w:rsidR="00D31CB1" w:rsidDel="00327F2C" w:rsidRDefault="00D31CB1" w:rsidP="00D31CB1">
      <w:pPr>
        <w:ind w:left="720"/>
        <w:rPr>
          <w:del w:id="5471" w:author="Sayali Dev" w:date="2018-02-21T13:28:00Z"/>
        </w:rPr>
      </w:pPr>
      <w:del w:id="5472" w:author="Sayali Dev" w:date="2018-02-21T13:28:00Z">
        <w:r w:rsidRPr="00FC116B" w:rsidDel="00327F2C">
          <w:rPr>
            <w:b/>
          </w:rPr>
          <w:delText>Note:</w:delText>
        </w:r>
        <w:r w:rsidDel="00327F2C">
          <w:delText xml:space="preserve"> To remove all samples from the </w:delText>
        </w:r>
        <w:r w:rsidRPr="000C3CBF" w:rsidDel="00327F2C">
          <w:rPr>
            <w:b/>
          </w:rPr>
          <w:delText>Inputs</w:delText>
        </w:r>
        <w:r w:rsidDel="00327F2C">
          <w:delText xml:space="preserve"> list, select the checkbox on the header. </w:delText>
        </w:r>
      </w:del>
    </w:p>
    <w:p w14:paraId="561E314D" w14:textId="79F19E54" w:rsidR="00D31CB1" w:rsidDel="00327F2C" w:rsidRDefault="00D31CB1" w:rsidP="00D31CB1">
      <w:pPr>
        <w:ind w:left="720"/>
        <w:rPr>
          <w:del w:id="5473" w:author="Sayali Dev" w:date="2018-02-21T13:28:00Z"/>
        </w:rPr>
      </w:pPr>
      <w:del w:id="5474" w:author="Sayali Dev" w:date="2018-02-21T13:28:00Z">
        <w:r w:rsidDel="00327F2C">
          <w:delText xml:space="preserve">The sample is removed and its status is set to </w:delText>
        </w:r>
        <w:r w:rsidRPr="00FC116B" w:rsidDel="00327F2C">
          <w:rPr>
            <w:b/>
          </w:rPr>
          <w:delText>In Inventory</w:delText>
        </w:r>
        <w:r w:rsidDel="00327F2C">
          <w:delText>.</w:delText>
        </w:r>
        <w:r w:rsidDel="00327F2C">
          <w:br/>
        </w:r>
      </w:del>
    </w:p>
    <w:p w14:paraId="5F5637C7" w14:textId="434962A0" w:rsidR="00D31CB1" w:rsidDel="00327F2C" w:rsidRDefault="00D31CB1" w:rsidP="00D31CB1">
      <w:pPr>
        <w:numPr>
          <w:ilvl w:val="0"/>
          <w:numId w:val="340"/>
        </w:numPr>
        <w:ind w:left="720"/>
        <w:rPr>
          <w:del w:id="5475" w:author="Sayali Dev" w:date="2018-02-21T13:28:00Z"/>
        </w:rPr>
      </w:pPr>
      <w:del w:id="5476" w:author="Sayali Dev" w:date="2018-02-21T13:28:00Z">
        <w:r w:rsidDel="00327F2C">
          <w:delText xml:space="preserve">To create sample processing output: </w:delText>
        </w:r>
      </w:del>
    </w:p>
    <w:p w14:paraId="09A6C136" w14:textId="3D61F3B1" w:rsidR="00D31CB1" w:rsidDel="00327F2C" w:rsidRDefault="00D31CB1" w:rsidP="00D31CB1">
      <w:pPr>
        <w:numPr>
          <w:ilvl w:val="0"/>
          <w:numId w:val="326"/>
        </w:numPr>
        <w:rPr>
          <w:del w:id="5477" w:author="Sayali Dev" w:date="2018-02-21T13:28:00Z"/>
        </w:rPr>
      </w:pPr>
      <w:del w:id="5478" w:author="Sayali Dev" w:date="2018-02-21T13:28:00Z">
        <w:r w:rsidDel="00327F2C">
          <w:delText xml:space="preserve">Select the checkbox of the appropriate sample(s), and then click </w:delText>
        </w:r>
        <w:r w:rsidDel="00327F2C">
          <w:rPr>
            <w:b/>
            <w:caps/>
          </w:rPr>
          <w:delText>create OUTPUTS</w:delText>
        </w:r>
        <w:r w:rsidDel="00327F2C">
          <w:delText xml:space="preserve">. </w:delText>
        </w:r>
      </w:del>
    </w:p>
    <w:p w14:paraId="5D4EE804" w14:textId="21F16A9A" w:rsidR="00D31CB1" w:rsidDel="00327F2C" w:rsidRDefault="00D31CB1" w:rsidP="00D31CB1">
      <w:pPr>
        <w:ind w:left="720" w:firstLine="360"/>
        <w:rPr>
          <w:del w:id="5479" w:author="Sayali Dev" w:date="2018-02-21T13:28:00Z"/>
        </w:rPr>
      </w:pPr>
      <w:del w:id="5480" w:author="Sayali Dev" w:date="2018-02-21T13:28:00Z">
        <w:r w:rsidDel="00327F2C">
          <w:delText xml:space="preserve">A confirmation window appears informing that this action requires sample checkout. </w:delText>
        </w:r>
        <w:r w:rsidDel="00327F2C">
          <w:br/>
        </w:r>
      </w:del>
    </w:p>
    <w:p w14:paraId="3727D285" w14:textId="5DB039C9" w:rsidR="00D31CB1" w:rsidRPr="00FC116B" w:rsidDel="00327F2C" w:rsidRDefault="00D31CB1" w:rsidP="00D31CB1">
      <w:pPr>
        <w:numPr>
          <w:ilvl w:val="0"/>
          <w:numId w:val="326"/>
        </w:numPr>
        <w:ind w:right="360"/>
        <w:rPr>
          <w:del w:id="5481" w:author="Sayali Dev" w:date="2018-02-21T13:28:00Z"/>
        </w:rPr>
      </w:pPr>
      <w:del w:id="5482" w:author="Sayali Dev" w:date="2018-02-21T13:28:00Z">
        <w:r w:rsidDel="00327F2C">
          <w:delText xml:space="preserve">Click </w:delText>
        </w:r>
        <w:r w:rsidRPr="00FC116B" w:rsidDel="00327F2C">
          <w:rPr>
            <w:b/>
          </w:rPr>
          <w:delText>OK</w:delText>
        </w:r>
        <w:r w:rsidDel="00327F2C">
          <w:delText xml:space="preserve">.  </w:delText>
        </w:r>
      </w:del>
    </w:p>
    <w:p w14:paraId="0DC415D5" w14:textId="0FD42B81" w:rsidR="00D31CB1" w:rsidDel="00327F2C" w:rsidRDefault="00D31CB1" w:rsidP="00D31CB1">
      <w:pPr>
        <w:ind w:left="720" w:firstLine="360"/>
        <w:rPr>
          <w:del w:id="5483" w:author="Sayali Dev" w:date="2018-02-21T13:28:00Z"/>
        </w:rPr>
      </w:pPr>
      <w:del w:id="5484" w:author="Sayali Dev" w:date="2018-02-21T13:28:00Z">
        <w:r w:rsidDel="00327F2C">
          <w:delText>The processing details window appears.</w:delText>
        </w:r>
      </w:del>
    </w:p>
    <w:p w14:paraId="368633DE" w14:textId="5995B008" w:rsidR="00D31CB1" w:rsidDel="00327F2C" w:rsidRDefault="00D31CB1" w:rsidP="00D31CB1">
      <w:pPr>
        <w:ind w:left="720" w:firstLine="360"/>
        <w:rPr>
          <w:del w:id="5485" w:author="Sayali Dev" w:date="2018-02-21T13:28:00Z"/>
        </w:rPr>
      </w:pPr>
    </w:p>
    <w:p w14:paraId="55809AEC" w14:textId="2DB12680" w:rsidR="00D31CB1" w:rsidDel="00327F2C" w:rsidRDefault="00D31CB1" w:rsidP="00D31CB1">
      <w:pPr>
        <w:ind w:left="720"/>
        <w:rPr>
          <w:del w:id="5486" w:author="Sayali Dev" w:date="2018-02-21T13:28:00Z"/>
        </w:rPr>
      </w:pPr>
      <w:del w:id="5487" w:author="Sayali Dev" w:date="2018-02-21T13:28:00Z">
        <w:r w:rsidRPr="006454BE" w:rsidDel="00327F2C">
          <w:rPr>
            <w:noProof/>
          </w:rPr>
          <w:drawing>
            <wp:inline distT="0" distB="0" distL="0" distR="0" wp14:anchorId="4DAEF643" wp14:editId="4C2A5942">
              <wp:extent cx="6142990" cy="3682365"/>
              <wp:effectExtent l="19050" t="19050" r="10160" b="13335"/>
              <wp:docPr id="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42990" cy="3682365"/>
                      </a:xfrm>
                      <a:prstGeom prst="rect">
                        <a:avLst/>
                      </a:prstGeom>
                      <a:noFill/>
                      <a:ln w="3175">
                        <a:solidFill>
                          <a:schemeClr val="tx1"/>
                        </a:solidFill>
                      </a:ln>
                    </pic:spPr>
                  </pic:pic>
                </a:graphicData>
              </a:graphic>
            </wp:inline>
          </w:drawing>
        </w:r>
      </w:del>
    </w:p>
    <w:p w14:paraId="41C43051" w14:textId="115E803D" w:rsidR="00D31CB1" w:rsidDel="00327F2C" w:rsidRDefault="00D31CB1" w:rsidP="00D31CB1">
      <w:pPr>
        <w:pStyle w:val="Figure"/>
        <w:tabs>
          <w:tab w:val="clear" w:pos="1080"/>
          <w:tab w:val="clear" w:pos="1710"/>
          <w:tab w:val="clear" w:pos="1980"/>
          <w:tab w:val="left" w:pos="1800"/>
          <w:tab w:val="num" w:pos="4230"/>
        </w:tabs>
        <w:ind w:left="1800" w:hanging="1170"/>
        <w:rPr>
          <w:del w:id="5488" w:author="Sayali Dev" w:date="2018-02-21T13:28:00Z"/>
        </w:rPr>
      </w:pPr>
      <w:del w:id="5489" w:author="Sayali Dev" w:date="2018-02-21T13:28:00Z">
        <w:r w:rsidDel="00327F2C">
          <w:delText xml:space="preserve">Processing details window </w:delText>
        </w:r>
      </w:del>
    </w:p>
    <w:p w14:paraId="1E7E7270" w14:textId="716A699E" w:rsidR="00D31CB1" w:rsidDel="00327F2C" w:rsidRDefault="00D31CB1" w:rsidP="00D31CB1">
      <w:pPr>
        <w:ind w:left="360" w:firstLine="360"/>
        <w:rPr>
          <w:del w:id="5490" w:author="Sayali Dev" w:date="2018-02-21T13:28:00Z"/>
        </w:rPr>
      </w:pPr>
    </w:p>
    <w:p w14:paraId="73F8F273" w14:textId="30840A37" w:rsidR="00D31CB1" w:rsidDel="00327F2C" w:rsidRDefault="00D31CB1" w:rsidP="00D31CB1">
      <w:pPr>
        <w:pStyle w:val="BodyText"/>
        <w:numPr>
          <w:ilvl w:val="0"/>
          <w:numId w:val="326"/>
        </w:numPr>
        <w:ind w:right="270"/>
        <w:rPr>
          <w:del w:id="5491" w:author="Sayali Dev" w:date="2018-02-21T13:28:00Z"/>
        </w:rPr>
      </w:pPr>
      <w:del w:id="5492" w:author="Sayali Dev" w:date="2018-02-21T13:28:00Z">
        <w:r w:rsidDel="00327F2C">
          <w:delText>Enter</w:delText>
        </w:r>
        <w:r w:rsidRPr="008B0550" w:rsidDel="00327F2C">
          <w:delText xml:space="preserve"> appropriate</w:delText>
        </w:r>
        <w:r w:rsidDel="00327F2C">
          <w:delText xml:space="preserve"> information in each field. Following table lists each field and its description. </w:delText>
        </w:r>
        <w:r w:rsidDel="00327F2C">
          <w:br/>
        </w:r>
        <w:r w:rsidRPr="006744E4" w:rsidDel="00327F2C">
          <w:rPr>
            <w:b/>
          </w:rPr>
          <w:delText>Note:</w:delText>
        </w:r>
        <w:r w:rsidDel="00327F2C">
          <w:rPr>
            <w:b/>
          </w:rPr>
          <w:delText xml:space="preserve"> </w:delText>
        </w:r>
        <w:r w:rsidRPr="006744E4" w:rsidDel="00327F2C">
          <w:delText>Fields that are marked with the red asterisk (</w:delText>
        </w:r>
        <w:r w:rsidRPr="006744E4" w:rsidDel="00327F2C">
          <w:rPr>
            <w:color w:val="FF0000"/>
          </w:rPr>
          <w:delText>*</w:delText>
        </w:r>
        <w:r w:rsidRPr="006744E4" w:rsidDel="00327F2C">
          <w:delText>) are mandatory.</w:delText>
        </w:r>
      </w:del>
    </w:p>
    <w:p w14:paraId="307A15B9" w14:textId="5488AB22" w:rsidR="00D31CB1" w:rsidDel="00327F2C" w:rsidRDefault="00D31CB1" w:rsidP="00D31CB1">
      <w:pPr>
        <w:pStyle w:val="BodyText"/>
        <w:ind w:left="720" w:right="270"/>
        <w:rPr>
          <w:del w:id="5493" w:author="Sayali Dev" w:date="2018-02-21T13:28:00Z"/>
        </w:rPr>
      </w:pPr>
    </w:p>
    <w:p w14:paraId="56A01C11" w14:textId="55B2E11F" w:rsidR="00D31CB1" w:rsidDel="00327F2C" w:rsidRDefault="00D31CB1" w:rsidP="00D31CB1">
      <w:pPr>
        <w:pStyle w:val="Caption"/>
        <w:ind w:left="360" w:firstLine="450"/>
        <w:rPr>
          <w:del w:id="5494" w:author="Sayali Dev" w:date="2018-02-21T13:28:00Z"/>
        </w:rPr>
      </w:pPr>
      <w:del w:id="5495"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5496" w:author="Sayali Dev" w:date="2018-02-02T13:47:00Z">
        <w:r w:rsidDel="00EB76E3">
          <w:rPr>
            <w:noProof/>
          </w:rPr>
          <w:delText>2</w:delText>
        </w:r>
      </w:del>
      <w:del w:id="5497" w:author="Sayali Dev" w:date="2018-02-21T13:28:00Z">
        <w:r w:rsidR="006C608D" w:rsidDel="00327F2C">
          <w:rPr>
            <w:b w:val="0"/>
            <w:bCs w:val="0"/>
            <w:noProof/>
          </w:rPr>
          <w:fldChar w:fldCharType="end"/>
        </w:r>
        <w:r w:rsidDel="00327F2C">
          <w:delText xml:space="preserve">: Creating sample processing output </w:delText>
        </w:r>
      </w:del>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840"/>
      </w:tblGrid>
      <w:tr w:rsidR="00D31CB1" w:rsidRPr="007A152E" w:rsidDel="00327F2C" w14:paraId="06775EF4" w14:textId="23D10A47" w:rsidTr="007E1303">
        <w:trPr>
          <w:cantSplit/>
          <w:trHeight w:val="288"/>
          <w:tblHeader/>
          <w:del w:id="5498" w:author="Sayali Dev" w:date="2018-02-21T13:28:00Z"/>
        </w:trPr>
        <w:tc>
          <w:tcPr>
            <w:tcW w:w="2430" w:type="dxa"/>
            <w:shd w:val="clear" w:color="auto" w:fill="BFBFBF"/>
            <w:vAlign w:val="center"/>
          </w:tcPr>
          <w:p w14:paraId="5761AB6A" w14:textId="4079B2C4" w:rsidR="00D31CB1" w:rsidRPr="007A152E" w:rsidDel="00327F2C" w:rsidRDefault="00D31CB1" w:rsidP="007E1303">
            <w:pPr>
              <w:rPr>
                <w:del w:id="5499" w:author="Sayali Dev" w:date="2018-02-21T13:28:00Z"/>
                <w:b/>
              </w:rPr>
            </w:pPr>
            <w:del w:id="5500" w:author="Sayali Dev" w:date="2018-02-21T13:28:00Z">
              <w:r w:rsidDel="00327F2C">
                <w:rPr>
                  <w:b/>
                </w:rPr>
                <w:delText>Field</w:delText>
              </w:r>
            </w:del>
          </w:p>
        </w:tc>
        <w:tc>
          <w:tcPr>
            <w:tcW w:w="6840" w:type="dxa"/>
            <w:shd w:val="clear" w:color="auto" w:fill="BFBFBF"/>
            <w:vAlign w:val="center"/>
          </w:tcPr>
          <w:p w14:paraId="58F9E948" w14:textId="03BDCF94" w:rsidR="00D31CB1" w:rsidRPr="007A152E" w:rsidDel="00327F2C" w:rsidRDefault="00D31CB1" w:rsidP="007E1303">
            <w:pPr>
              <w:rPr>
                <w:del w:id="5501" w:author="Sayali Dev" w:date="2018-02-21T13:28:00Z"/>
                <w:b/>
              </w:rPr>
            </w:pPr>
            <w:del w:id="5502" w:author="Sayali Dev" w:date="2018-02-21T13:28:00Z">
              <w:r w:rsidRPr="007A152E" w:rsidDel="00327F2C">
                <w:rPr>
                  <w:b/>
                </w:rPr>
                <w:delText>Description</w:delText>
              </w:r>
            </w:del>
          </w:p>
        </w:tc>
      </w:tr>
      <w:tr w:rsidR="00D31CB1" w:rsidDel="00327F2C" w14:paraId="2239520E" w14:textId="0B3E4802" w:rsidTr="007E1303">
        <w:trPr>
          <w:cantSplit/>
          <w:trHeight w:val="288"/>
          <w:del w:id="5503" w:author="Sayali Dev" w:date="2018-02-21T13:28:00Z"/>
        </w:trPr>
        <w:tc>
          <w:tcPr>
            <w:tcW w:w="9270" w:type="dxa"/>
            <w:gridSpan w:val="2"/>
            <w:shd w:val="clear" w:color="auto" w:fill="BFBFBF"/>
            <w:vAlign w:val="center"/>
          </w:tcPr>
          <w:p w14:paraId="2C826A6B" w14:textId="752E45F2" w:rsidR="00D31CB1" w:rsidRPr="00900E75" w:rsidDel="00327F2C" w:rsidRDefault="00D31CB1" w:rsidP="007E1303">
            <w:pPr>
              <w:rPr>
                <w:del w:id="5504" w:author="Sayali Dev" w:date="2018-02-21T13:28:00Z"/>
                <w:b/>
              </w:rPr>
            </w:pPr>
            <w:del w:id="5505" w:author="Sayali Dev" w:date="2018-02-21T13:28:00Z">
              <w:r w:rsidDel="00327F2C">
                <w:rPr>
                  <w:b/>
                </w:rPr>
                <w:delText>Inputs</w:delText>
              </w:r>
              <w:r w:rsidDel="00327F2C">
                <w:rPr>
                  <w:b/>
                </w:rPr>
                <w:br/>
                <w:delText xml:space="preserve">Note: </w:delText>
              </w:r>
              <w:r w:rsidRPr="006306B0" w:rsidDel="00327F2C">
                <w:delText>If you select</w:delText>
              </w:r>
              <w:r w:rsidDel="00327F2C">
                <w:delText>ed</w:delText>
              </w:r>
              <w:r w:rsidRPr="006306B0" w:rsidDel="00327F2C">
                <w:delText xml:space="preserve"> Pooling as the </w:delText>
              </w:r>
              <w:r w:rsidDel="00327F2C">
                <w:delText>p</w:delText>
              </w:r>
              <w:r w:rsidRPr="006306B0" w:rsidDel="00327F2C">
                <w:delText xml:space="preserve">rocessing type, the </w:delText>
              </w:r>
              <w:r w:rsidRPr="006306B0" w:rsidDel="00327F2C">
                <w:rPr>
                  <w:b/>
                </w:rPr>
                <w:delText>Inputs</w:delText>
              </w:r>
              <w:r w:rsidRPr="006306B0" w:rsidDel="00327F2C">
                <w:delText xml:space="preserve"> fields defined below </w:delText>
              </w:r>
              <w:r w:rsidDel="00327F2C">
                <w:delText>are</w:delText>
              </w:r>
              <w:r w:rsidRPr="006306B0" w:rsidDel="00327F2C">
                <w:delText xml:space="preserve"> repeated and displayed for each selected input sample to allow specifying di</w:delText>
              </w:r>
              <w:r w:rsidDel="00327F2C">
                <w:delText xml:space="preserve">fferent </w:delText>
              </w:r>
              <w:r w:rsidRPr="006306B0" w:rsidDel="00327F2C">
                <w:delText>quantities.</w:delText>
              </w:r>
            </w:del>
          </w:p>
        </w:tc>
      </w:tr>
      <w:tr w:rsidR="00D31CB1" w:rsidDel="00327F2C" w14:paraId="2CC260AB" w14:textId="35E83FF7" w:rsidTr="007E1303">
        <w:trPr>
          <w:cantSplit/>
          <w:trHeight w:val="288"/>
          <w:del w:id="5506" w:author="Sayali Dev" w:date="2018-02-21T13:28:00Z"/>
        </w:trPr>
        <w:tc>
          <w:tcPr>
            <w:tcW w:w="2430" w:type="dxa"/>
            <w:vAlign w:val="center"/>
          </w:tcPr>
          <w:p w14:paraId="0C0DABFF" w14:textId="0F7381DB" w:rsidR="00D31CB1" w:rsidRPr="007A152E" w:rsidDel="00327F2C" w:rsidRDefault="00D31CB1" w:rsidP="007E1303">
            <w:pPr>
              <w:rPr>
                <w:del w:id="5507" w:author="Sayali Dev" w:date="2018-02-21T13:28:00Z"/>
                <w:b/>
              </w:rPr>
            </w:pPr>
            <w:del w:id="5508" w:author="Sayali Dev" w:date="2018-02-21T13:28:00Z">
              <w:r w:rsidDel="00327F2C">
                <w:rPr>
                  <w:b/>
                </w:rPr>
                <w:delText>Depleted</w:delText>
              </w:r>
              <w:r w:rsidRPr="006744E4" w:rsidDel="00327F2C">
                <w:rPr>
                  <w:color w:val="FF0000"/>
                </w:rPr>
                <w:delText>*</w:delText>
              </w:r>
            </w:del>
          </w:p>
        </w:tc>
        <w:tc>
          <w:tcPr>
            <w:tcW w:w="6840" w:type="dxa"/>
            <w:vAlign w:val="center"/>
          </w:tcPr>
          <w:p w14:paraId="038BFF00" w14:textId="581B99CD" w:rsidR="00D31CB1" w:rsidDel="00327F2C" w:rsidRDefault="00D31CB1" w:rsidP="007E1303">
            <w:pPr>
              <w:rPr>
                <w:del w:id="5509" w:author="Sayali Dev" w:date="2018-02-21T13:28:00Z"/>
              </w:rPr>
            </w:pPr>
            <w:del w:id="5510" w:author="Sayali Dev" w:date="2018-02-21T13:28:00Z">
              <w:r w:rsidDel="00327F2C">
                <w:delText xml:space="preserve">Click </w:delText>
              </w:r>
              <w:r w:rsidRPr="00A17764" w:rsidDel="00327F2C">
                <w:rPr>
                  <w:b/>
                </w:rPr>
                <w:delText>Yes</w:delText>
              </w:r>
              <w:r w:rsidDel="00327F2C">
                <w:delText xml:space="preserve"> or </w:delText>
              </w:r>
              <w:r w:rsidRPr="00A17764" w:rsidDel="00327F2C">
                <w:rPr>
                  <w:b/>
                </w:rPr>
                <w:delText>No</w:delText>
              </w:r>
              <w:r w:rsidDel="00327F2C">
                <w:delText xml:space="preserve"> to indicate whether or not the input sample quantity is being depleted in this process.</w:delText>
              </w:r>
            </w:del>
          </w:p>
        </w:tc>
      </w:tr>
      <w:tr w:rsidR="00D31CB1" w:rsidDel="00327F2C" w14:paraId="3C07273A" w14:textId="5F8DCA2F" w:rsidTr="007E1303">
        <w:trPr>
          <w:cantSplit/>
          <w:trHeight w:val="288"/>
          <w:del w:id="5511" w:author="Sayali Dev" w:date="2018-02-21T13:28:00Z"/>
        </w:trPr>
        <w:tc>
          <w:tcPr>
            <w:tcW w:w="2430" w:type="dxa"/>
          </w:tcPr>
          <w:p w14:paraId="38034668" w14:textId="266F92E0" w:rsidR="00D31CB1" w:rsidRPr="007A152E" w:rsidDel="00327F2C" w:rsidRDefault="00D31CB1" w:rsidP="007E1303">
            <w:pPr>
              <w:rPr>
                <w:del w:id="5512" w:author="Sayali Dev" w:date="2018-02-21T13:28:00Z"/>
                <w:b/>
              </w:rPr>
            </w:pPr>
            <w:del w:id="5513" w:author="Sayali Dev" w:date="2018-02-21T13:28:00Z">
              <w:r w:rsidDel="00327F2C">
                <w:rPr>
                  <w:b/>
                </w:rPr>
                <w:delText>Consumed Quantity</w:delText>
              </w:r>
              <w:r w:rsidRPr="006744E4" w:rsidDel="00327F2C">
                <w:rPr>
                  <w:color w:val="FF0000"/>
                </w:rPr>
                <w:delText>*</w:delText>
              </w:r>
            </w:del>
          </w:p>
        </w:tc>
        <w:tc>
          <w:tcPr>
            <w:tcW w:w="6840" w:type="dxa"/>
            <w:vAlign w:val="center"/>
          </w:tcPr>
          <w:p w14:paraId="70B0C5CA" w14:textId="55F31649" w:rsidR="00D31CB1" w:rsidDel="00327F2C" w:rsidRDefault="00D31CB1" w:rsidP="007E1303">
            <w:pPr>
              <w:rPr>
                <w:del w:id="5514" w:author="Sayali Dev" w:date="2018-02-21T13:28:00Z"/>
              </w:rPr>
            </w:pPr>
            <w:del w:id="5515" w:author="Sayali Dev" w:date="2018-02-21T13:28:00Z">
              <w:r w:rsidDel="00327F2C">
                <w:delText>To specify the consumed quantity:</w:delText>
              </w:r>
            </w:del>
          </w:p>
          <w:p w14:paraId="48A0D78F" w14:textId="594252AB" w:rsidR="00D31CB1" w:rsidDel="00327F2C" w:rsidRDefault="00D31CB1" w:rsidP="007E1303">
            <w:pPr>
              <w:numPr>
                <w:ilvl w:val="0"/>
                <w:numId w:val="328"/>
              </w:numPr>
              <w:ind w:left="342" w:hanging="270"/>
              <w:rPr>
                <w:del w:id="5516" w:author="Sayali Dev" w:date="2018-02-21T13:28:00Z"/>
              </w:rPr>
            </w:pPr>
            <w:del w:id="5517" w:author="Sayali Dev" w:date="2018-02-21T13:28:00Z">
              <w:r w:rsidDel="00327F2C">
                <w:delText>In the box, type the amount of the input biospecimen that is to be used in this processing.</w:delText>
              </w:r>
            </w:del>
          </w:p>
          <w:p w14:paraId="5D7A687B" w14:textId="3762ACD9" w:rsidR="00D31CB1" w:rsidDel="00327F2C" w:rsidRDefault="00D31CB1" w:rsidP="007E1303">
            <w:pPr>
              <w:numPr>
                <w:ilvl w:val="0"/>
                <w:numId w:val="328"/>
              </w:numPr>
              <w:ind w:left="342" w:hanging="270"/>
              <w:rPr>
                <w:del w:id="5518" w:author="Sayali Dev" w:date="2018-02-21T13:28:00Z"/>
              </w:rPr>
            </w:pPr>
            <w:del w:id="5519" w:author="Sayali Dev" w:date="2018-02-21T13:28:00Z">
              <w:r w:rsidDel="00327F2C">
                <w:delText xml:space="preserve">In the </w:delText>
              </w:r>
              <w:r w:rsidRPr="00A01A44" w:rsidDel="00327F2C">
                <w:rPr>
                  <w:b/>
                </w:rPr>
                <w:delText>Units</w:delText>
              </w:r>
              <w:r w:rsidDel="00327F2C">
                <w:delText xml:space="preserve"> list, click the appropriate quantity unit of measurement.</w:delText>
              </w:r>
              <w:r w:rsidRPr="00540D10" w:rsidDel="00327F2C">
                <w:rPr>
                  <w:b/>
                </w:rPr>
                <w:delText xml:space="preserve"> </w:delText>
              </w:r>
            </w:del>
          </w:p>
        </w:tc>
      </w:tr>
      <w:tr w:rsidR="00D31CB1" w:rsidDel="00327F2C" w14:paraId="1225D9B7" w14:textId="4CA97150" w:rsidTr="007E1303">
        <w:trPr>
          <w:cantSplit/>
          <w:trHeight w:val="288"/>
          <w:del w:id="5520" w:author="Sayali Dev" w:date="2018-02-21T13:28:00Z"/>
        </w:trPr>
        <w:tc>
          <w:tcPr>
            <w:tcW w:w="2430" w:type="dxa"/>
          </w:tcPr>
          <w:p w14:paraId="7978AF2A" w14:textId="547739F9" w:rsidR="00D31CB1" w:rsidDel="00327F2C" w:rsidRDefault="00D31CB1" w:rsidP="007E1303">
            <w:pPr>
              <w:rPr>
                <w:del w:id="5521" w:author="Sayali Dev" w:date="2018-02-21T13:28:00Z"/>
                <w:b/>
              </w:rPr>
            </w:pPr>
            <w:del w:id="5522" w:author="Sayali Dev" w:date="2018-02-21T13:28:00Z">
              <w:r w:rsidDel="00327F2C">
                <w:rPr>
                  <w:b/>
                </w:rPr>
                <w:delText>Concentration</w:delText>
              </w:r>
            </w:del>
          </w:p>
        </w:tc>
        <w:tc>
          <w:tcPr>
            <w:tcW w:w="6840" w:type="dxa"/>
            <w:vAlign w:val="center"/>
          </w:tcPr>
          <w:p w14:paraId="25E4C8F5" w14:textId="4F65F3F1" w:rsidR="00D31CB1" w:rsidDel="00327F2C" w:rsidRDefault="00D31CB1" w:rsidP="007E1303">
            <w:pPr>
              <w:rPr>
                <w:del w:id="5523" w:author="Sayali Dev" w:date="2018-02-21T13:28:00Z"/>
              </w:rPr>
            </w:pPr>
            <w:del w:id="5524" w:author="Sayali Dev" w:date="2018-02-21T13:28:00Z">
              <w:r w:rsidDel="00327F2C">
                <w:delText>To specify the concentration:</w:delText>
              </w:r>
            </w:del>
          </w:p>
          <w:p w14:paraId="54FE2BA8" w14:textId="27E2E0EF" w:rsidR="00D31CB1" w:rsidDel="00327F2C" w:rsidRDefault="00D31CB1" w:rsidP="007E1303">
            <w:pPr>
              <w:numPr>
                <w:ilvl w:val="0"/>
                <w:numId w:val="329"/>
              </w:numPr>
              <w:ind w:left="342" w:hanging="270"/>
              <w:rPr>
                <w:del w:id="5525" w:author="Sayali Dev" w:date="2018-02-21T13:28:00Z"/>
              </w:rPr>
            </w:pPr>
            <w:del w:id="5526" w:author="Sayali Dev" w:date="2018-02-21T13:28:00Z">
              <w:r w:rsidDel="00327F2C">
                <w:delText>In the box, type the concentration amount of the input biospecimen.</w:delText>
              </w:r>
            </w:del>
          </w:p>
          <w:p w14:paraId="35DD9EE7" w14:textId="04585B0B" w:rsidR="00D31CB1" w:rsidDel="00327F2C" w:rsidRDefault="00D31CB1" w:rsidP="007E1303">
            <w:pPr>
              <w:numPr>
                <w:ilvl w:val="0"/>
                <w:numId w:val="329"/>
              </w:numPr>
              <w:ind w:left="342" w:hanging="270"/>
              <w:rPr>
                <w:del w:id="5527" w:author="Sayali Dev" w:date="2018-02-21T13:28:00Z"/>
              </w:rPr>
            </w:pPr>
            <w:del w:id="5528" w:author="Sayali Dev" w:date="2018-02-21T13:28:00Z">
              <w:r w:rsidDel="00327F2C">
                <w:delText xml:space="preserve">In the </w:delText>
              </w:r>
              <w:r w:rsidRPr="00AB50A5" w:rsidDel="00327F2C">
                <w:rPr>
                  <w:b/>
                </w:rPr>
                <w:delText>Units</w:delText>
              </w:r>
              <w:r w:rsidDel="00327F2C">
                <w:delText xml:space="preserve"> list, click the appropriate concentration unit of measurement.</w:delText>
              </w:r>
              <w:r w:rsidDel="00327F2C">
                <w:br/>
              </w:r>
              <w:r w:rsidRPr="00540D10" w:rsidDel="00327F2C">
                <w:rPr>
                  <w:b/>
                </w:rPr>
                <w:delText>Note:</w:delText>
              </w:r>
              <w:r w:rsidDel="00327F2C">
                <w:delText xml:space="preserve"> You must complete this field if you input a concentration value in step 1.</w:delText>
              </w:r>
            </w:del>
          </w:p>
        </w:tc>
      </w:tr>
      <w:tr w:rsidR="00D31CB1" w:rsidDel="00327F2C" w14:paraId="72F73570" w14:textId="7D334918" w:rsidTr="007E1303">
        <w:trPr>
          <w:cantSplit/>
          <w:trHeight w:val="288"/>
          <w:del w:id="5529" w:author="Sayali Dev" w:date="2018-02-21T13:28:00Z"/>
        </w:trPr>
        <w:tc>
          <w:tcPr>
            <w:tcW w:w="2430" w:type="dxa"/>
          </w:tcPr>
          <w:p w14:paraId="511DF422" w14:textId="3CB4B7FA" w:rsidR="00D31CB1" w:rsidDel="00327F2C" w:rsidRDefault="00D31CB1" w:rsidP="007E1303">
            <w:pPr>
              <w:rPr>
                <w:del w:id="5530" w:author="Sayali Dev" w:date="2018-02-21T13:28:00Z"/>
                <w:b/>
              </w:rPr>
            </w:pPr>
            <w:del w:id="5531" w:author="Sayali Dev" w:date="2018-02-21T13:28:00Z">
              <w:r w:rsidDel="00327F2C">
                <w:rPr>
                  <w:b/>
                </w:rPr>
                <w:delText>Adjustments</w:delText>
              </w:r>
            </w:del>
          </w:p>
        </w:tc>
        <w:tc>
          <w:tcPr>
            <w:tcW w:w="6840" w:type="dxa"/>
            <w:vAlign w:val="center"/>
          </w:tcPr>
          <w:p w14:paraId="052B8E1A" w14:textId="09C2473B" w:rsidR="00D31CB1" w:rsidDel="00327F2C" w:rsidRDefault="00D31CB1" w:rsidP="007E1303">
            <w:pPr>
              <w:rPr>
                <w:del w:id="5532" w:author="Sayali Dev" w:date="2018-02-21T13:28:00Z"/>
              </w:rPr>
            </w:pPr>
            <w:del w:id="5533" w:author="Sayali Dev" w:date="2018-02-21T13:28:00Z">
              <w:r w:rsidDel="00327F2C">
                <w:delText>To indicate the initial or to adjust the current quantity/concentration of the input biospecimen, click this link.</w:delText>
              </w:r>
              <w:r w:rsidDel="00327F2C">
                <w:br/>
                <w:delText xml:space="preserve">The </w:delText>
              </w:r>
              <w:r w:rsidRPr="002D703A" w:rsidDel="00327F2C">
                <w:rPr>
                  <w:b/>
                </w:rPr>
                <w:delText>Adjusted Qty</w:delText>
              </w:r>
              <w:r w:rsidDel="00327F2C">
                <w:delText xml:space="preserve"> and </w:delText>
              </w:r>
              <w:r w:rsidRPr="002D703A" w:rsidDel="00327F2C">
                <w:rPr>
                  <w:b/>
                </w:rPr>
                <w:delText>Adjusted Concentration</w:delText>
              </w:r>
              <w:r w:rsidDel="00327F2C">
                <w:delText xml:space="preserve"> fields appear. </w:delText>
              </w:r>
            </w:del>
          </w:p>
        </w:tc>
      </w:tr>
      <w:tr w:rsidR="00D31CB1" w:rsidDel="00327F2C" w14:paraId="1C6BE1FC" w14:textId="4193F3A7" w:rsidTr="007E1303">
        <w:trPr>
          <w:cantSplit/>
          <w:trHeight w:val="288"/>
          <w:del w:id="5534" w:author="Sayali Dev" w:date="2018-02-21T13:28:00Z"/>
        </w:trPr>
        <w:tc>
          <w:tcPr>
            <w:tcW w:w="2430" w:type="dxa"/>
          </w:tcPr>
          <w:p w14:paraId="10C9FA28" w14:textId="065E4A97" w:rsidR="00D31CB1" w:rsidDel="00327F2C" w:rsidRDefault="00D31CB1" w:rsidP="007E1303">
            <w:pPr>
              <w:rPr>
                <w:del w:id="5535" w:author="Sayali Dev" w:date="2018-02-21T13:28:00Z"/>
                <w:b/>
              </w:rPr>
            </w:pPr>
            <w:del w:id="5536" w:author="Sayali Dev" w:date="2018-02-21T13:28:00Z">
              <w:r w:rsidDel="00327F2C">
                <w:rPr>
                  <w:b/>
                </w:rPr>
                <w:delText>Adjusted Qty</w:delText>
              </w:r>
            </w:del>
          </w:p>
        </w:tc>
        <w:tc>
          <w:tcPr>
            <w:tcW w:w="6840" w:type="dxa"/>
            <w:vAlign w:val="center"/>
          </w:tcPr>
          <w:p w14:paraId="2F8E9CBC" w14:textId="6116E193" w:rsidR="00D31CB1" w:rsidDel="00327F2C" w:rsidRDefault="00D31CB1" w:rsidP="007E1303">
            <w:pPr>
              <w:rPr>
                <w:del w:id="5537" w:author="Sayali Dev" w:date="2018-02-21T13:28:00Z"/>
              </w:rPr>
            </w:pPr>
            <w:del w:id="5538" w:author="Sayali Dev" w:date="2018-02-21T13:28:00Z">
              <w:r w:rsidRPr="00765EB6" w:rsidDel="00327F2C">
                <w:rPr>
                  <w:b/>
                </w:rPr>
                <w:delText>Note:</w:delText>
              </w:r>
              <w:r w:rsidDel="00327F2C">
                <w:delText xml:space="preserve"> This field appears only when you click the </w:delText>
              </w:r>
              <w:r w:rsidDel="00327F2C">
                <w:rPr>
                  <w:b/>
                </w:rPr>
                <w:delText xml:space="preserve">Adjustments </w:delText>
              </w:r>
              <w:r w:rsidRPr="00765EB6" w:rsidDel="00327F2C">
                <w:delText>link.</w:delText>
              </w:r>
            </w:del>
          </w:p>
          <w:p w14:paraId="0D1FA7B9" w14:textId="2332B713" w:rsidR="00D31CB1" w:rsidDel="00327F2C" w:rsidRDefault="00D31CB1" w:rsidP="007E1303">
            <w:pPr>
              <w:rPr>
                <w:del w:id="5539" w:author="Sayali Dev" w:date="2018-02-21T13:28:00Z"/>
              </w:rPr>
            </w:pPr>
            <w:del w:id="5540" w:author="Sayali Dev" w:date="2018-02-21T13:28:00Z">
              <w:r w:rsidDel="00327F2C">
                <w:delText>To specify the adjusted quantity:</w:delText>
              </w:r>
            </w:del>
          </w:p>
          <w:p w14:paraId="12722C5E" w14:textId="52483D5D" w:rsidR="00D31CB1" w:rsidDel="00327F2C" w:rsidRDefault="00D31CB1" w:rsidP="007E1303">
            <w:pPr>
              <w:numPr>
                <w:ilvl w:val="0"/>
                <w:numId w:val="330"/>
              </w:numPr>
              <w:ind w:left="342" w:hanging="270"/>
              <w:rPr>
                <w:del w:id="5541" w:author="Sayali Dev" w:date="2018-02-21T13:28:00Z"/>
              </w:rPr>
            </w:pPr>
            <w:del w:id="5542" w:author="Sayali Dev" w:date="2018-02-21T13:28:00Z">
              <w:r w:rsidDel="00327F2C">
                <w:delText xml:space="preserve">In the box, type the amount you want to add to or subtract from the current quantity for the input biospecimen. </w:delText>
              </w:r>
              <w:r w:rsidDel="00327F2C">
                <w:br/>
              </w:r>
              <w:r w:rsidRPr="00A85E23" w:rsidDel="00327F2C">
                <w:rPr>
                  <w:b/>
                </w:rPr>
                <w:delText>Note:</w:delText>
              </w:r>
              <w:r w:rsidDel="00327F2C">
                <w:delText xml:space="preserve"> You can use decimal or whole numbers to add or subtract. You must use a minus sign to subtract. </w:delText>
              </w:r>
            </w:del>
          </w:p>
          <w:p w14:paraId="411CC28D" w14:textId="770DA175" w:rsidR="00D31CB1" w:rsidDel="00327F2C" w:rsidRDefault="00D31CB1" w:rsidP="007E1303">
            <w:pPr>
              <w:numPr>
                <w:ilvl w:val="0"/>
                <w:numId w:val="330"/>
              </w:numPr>
              <w:ind w:left="342" w:hanging="270"/>
              <w:rPr>
                <w:del w:id="5543" w:author="Sayali Dev" w:date="2018-02-21T13:28:00Z"/>
              </w:rPr>
            </w:pPr>
            <w:del w:id="5544" w:author="Sayali Dev" w:date="2018-02-21T13:28:00Z">
              <w:r w:rsidDel="00327F2C">
                <w:delText xml:space="preserve">In the </w:delText>
              </w:r>
              <w:r w:rsidRPr="00A01A44" w:rsidDel="00327F2C">
                <w:rPr>
                  <w:b/>
                </w:rPr>
                <w:delText>Units</w:delText>
              </w:r>
              <w:r w:rsidDel="00327F2C">
                <w:delText xml:space="preserve"> list, click the appropriate adjusted quantity unit of measurement.</w:delText>
              </w:r>
              <w:r w:rsidRPr="00540D10" w:rsidDel="00327F2C">
                <w:rPr>
                  <w:b/>
                </w:rPr>
                <w:delText xml:space="preserve"> </w:delText>
              </w:r>
              <w:r w:rsidDel="00327F2C">
                <w:rPr>
                  <w:b/>
                </w:rPr>
                <w:br/>
              </w:r>
              <w:r w:rsidRPr="00540D10" w:rsidDel="00327F2C">
                <w:rPr>
                  <w:b/>
                </w:rPr>
                <w:delText>Note:</w:delText>
              </w:r>
              <w:r w:rsidDel="00327F2C">
                <w:delText xml:space="preserve"> You must complete this field if you input an adjusted quantity value in step 1.</w:delText>
              </w:r>
            </w:del>
          </w:p>
          <w:p w14:paraId="0760821A" w14:textId="13D3DB62" w:rsidR="00D31CB1" w:rsidDel="00327F2C" w:rsidRDefault="00D31CB1" w:rsidP="007E1303">
            <w:pPr>
              <w:numPr>
                <w:ilvl w:val="0"/>
                <w:numId w:val="330"/>
              </w:numPr>
              <w:ind w:left="342" w:hanging="270"/>
              <w:rPr>
                <w:del w:id="5545" w:author="Sayali Dev" w:date="2018-02-21T13:28:00Z"/>
              </w:rPr>
            </w:pPr>
            <w:del w:id="5546" w:author="Sayali Dev" w:date="2018-02-21T13:28:00Z">
              <w:r w:rsidDel="00327F2C">
                <w:delText xml:space="preserve">In the </w:delText>
              </w:r>
              <w:r w:rsidRPr="00A01A44" w:rsidDel="00327F2C">
                <w:rPr>
                  <w:b/>
                </w:rPr>
                <w:delText>Reason</w:delText>
              </w:r>
              <w:r w:rsidDel="00327F2C">
                <w:delText xml:space="preserve"> list, click the appropriate reason for the adjustment.</w:delText>
              </w:r>
              <w:r w:rsidRPr="00540D10" w:rsidDel="00327F2C">
                <w:rPr>
                  <w:b/>
                </w:rPr>
                <w:delText xml:space="preserve"> </w:delText>
              </w:r>
              <w:r w:rsidDel="00327F2C">
                <w:rPr>
                  <w:b/>
                </w:rPr>
                <w:br/>
              </w:r>
              <w:r w:rsidRPr="00540D10" w:rsidDel="00327F2C">
                <w:rPr>
                  <w:b/>
                </w:rPr>
                <w:delText>Note:</w:delText>
              </w:r>
              <w:r w:rsidDel="00327F2C">
                <w:delText xml:space="preserve"> You must complete this field if you input an adjusted quantity value in step 1.</w:delText>
              </w:r>
            </w:del>
          </w:p>
        </w:tc>
      </w:tr>
      <w:tr w:rsidR="00D31CB1" w:rsidDel="00327F2C" w14:paraId="336FC30C" w14:textId="06C6CCDF" w:rsidTr="007E1303">
        <w:trPr>
          <w:cantSplit/>
          <w:trHeight w:val="288"/>
          <w:del w:id="5547" w:author="Sayali Dev" w:date="2018-02-21T13:28:00Z"/>
        </w:trPr>
        <w:tc>
          <w:tcPr>
            <w:tcW w:w="2430" w:type="dxa"/>
          </w:tcPr>
          <w:p w14:paraId="71C93F69" w14:textId="19691249" w:rsidR="00D31CB1" w:rsidDel="00327F2C" w:rsidRDefault="00D31CB1" w:rsidP="007E1303">
            <w:pPr>
              <w:rPr>
                <w:del w:id="5548" w:author="Sayali Dev" w:date="2018-02-21T13:28:00Z"/>
                <w:b/>
              </w:rPr>
            </w:pPr>
            <w:del w:id="5549" w:author="Sayali Dev" w:date="2018-02-21T13:28:00Z">
              <w:r w:rsidDel="00327F2C">
                <w:rPr>
                  <w:b/>
                </w:rPr>
                <w:delText>Adjusted Concentration</w:delText>
              </w:r>
            </w:del>
          </w:p>
        </w:tc>
        <w:tc>
          <w:tcPr>
            <w:tcW w:w="6840" w:type="dxa"/>
            <w:vAlign w:val="center"/>
          </w:tcPr>
          <w:p w14:paraId="50928831" w14:textId="4910646E" w:rsidR="00D31CB1" w:rsidDel="00327F2C" w:rsidRDefault="00D31CB1" w:rsidP="007E1303">
            <w:pPr>
              <w:rPr>
                <w:del w:id="5550" w:author="Sayali Dev" w:date="2018-02-21T13:28:00Z"/>
              </w:rPr>
            </w:pPr>
            <w:del w:id="5551" w:author="Sayali Dev" w:date="2018-02-21T13:28:00Z">
              <w:r w:rsidRPr="00765EB6" w:rsidDel="00327F2C">
                <w:rPr>
                  <w:b/>
                </w:rPr>
                <w:delText>Note:</w:delText>
              </w:r>
              <w:r w:rsidDel="00327F2C">
                <w:delText xml:space="preserve"> This field appears only when you click the </w:delText>
              </w:r>
              <w:r w:rsidDel="00327F2C">
                <w:rPr>
                  <w:b/>
                </w:rPr>
                <w:delText xml:space="preserve">Adjustments </w:delText>
              </w:r>
              <w:r w:rsidRPr="00765EB6" w:rsidDel="00327F2C">
                <w:delText>link.</w:delText>
              </w:r>
            </w:del>
          </w:p>
          <w:p w14:paraId="207FB31E" w14:textId="7030DE2B" w:rsidR="00D31CB1" w:rsidDel="00327F2C" w:rsidRDefault="00D31CB1" w:rsidP="007E1303">
            <w:pPr>
              <w:rPr>
                <w:del w:id="5552" w:author="Sayali Dev" w:date="2018-02-21T13:28:00Z"/>
              </w:rPr>
            </w:pPr>
            <w:del w:id="5553" w:author="Sayali Dev" w:date="2018-02-21T13:28:00Z">
              <w:r w:rsidDel="00327F2C">
                <w:delText>To specify the adjusted concentration:</w:delText>
              </w:r>
            </w:del>
          </w:p>
          <w:p w14:paraId="5E074E47" w14:textId="35E47E3C" w:rsidR="00D31CB1" w:rsidDel="00327F2C" w:rsidRDefault="00D31CB1" w:rsidP="007E1303">
            <w:pPr>
              <w:numPr>
                <w:ilvl w:val="0"/>
                <w:numId w:val="331"/>
              </w:numPr>
              <w:ind w:left="342" w:hanging="270"/>
              <w:rPr>
                <w:del w:id="5554" w:author="Sayali Dev" w:date="2018-02-21T13:28:00Z"/>
              </w:rPr>
            </w:pPr>
            <w:del w:id="5555" w:author="Sayali Dev" w:date="2018-02-21T13:28:00Z">
              <w:r w:rsidDel="00327F2C">
                <w:delText xml:space="preserve">In the box, type the amount you want to add to or subtract from the current concentration for the input biospecimen. </w:delText>
              </w:r>
              <w:r w:rsidDel="00327F2C">
                <w:br/>
              </w:r>
              <w:r w:rsidRPr="00A85E23" w:rsidDel="00327F2C">
                <w:rPr>
                  <w:b/>
                </w:rPr>
                <w:delText>Note:</w:delText>
              </w:r>
              <w:r w:rsidDel="00327F2C">
                <w:delText xml:space="preserve"> You can use decimal or whole numbers to add or subtract. You must use a minus sign to subtract. </w:delText>
              </w:r>
            </w:del>
          </w:p>
          <w:p w14:paraId="5952E577" w14:textId="6504093D" w:rsidR="00D31CB1" w:rsidDel="00327F2C" w:rsidRDefault="00D31CB1" w:rsidP="007E1303">
            <w:pPr>
              <w:numPr>
                <w:ilvl w:val="0"/>
                <w:numId w:val="331"/>
              </w:numPr>
              <w:ind w:left="342" w:hanging="270"/>
              <w:rPr>
                <w:del w:id="5556" w:author="Sayali Dev" w:date="2018-02-21T13:28:00Z"/>
              </w:rPr>
            </w:pPr>
            <w:del w:id="5557" w:author="Sayali Dev" w:date="2018-02-21T13:28:00Z">
              <w:r w:rsidDel="00327F2C">
                <w:delText xml:space="preserve">In the </w:delText>
              </w:r>
              <w:r w:rsidRPr="00A01A44" w:rsidDel="00327F2C">
                <w:rPr>
                  <w:b/>
                </w:rPr>
                <w:delText>Units</w:delText>
              </w:r>
              <w:r w:rsidDel="00327F2C">
                <w:delText xml:space="preserve"> list, click the appropriate adjusted concentration unit of measurement.</w:delText>
              </w:r>
              <w:r w:rsidDel="00327F2C">
                <w:br/>
              </w:r>
              <w:r w:rsidRPr="00540D10" w:rsidDel="00327F2C">
                <w:rPr>
                  <w:b/>
                </w:rPr>
                <w:delText>Note:</w:delText>
              </w:r>
              <w:r w:rsidDel="00327F2C">
                <w:delText xml:space="preserve"> You must complete this field if you input an adjusted concentration value in step 1.</w:delText>
              </w:r>
            </w:del>
          </w:p>
          <w:p w14:paraId="5C39E0BE" w14:textId="1B903826" w:rsidR="00D31CB1" w:rsidDel="00327F2C" w:rsidRDefault="00D31CB1" w:rsidP="007E1303">
            <w:pPr>
              <w:numPr>
                <w:ilvl w:val="0"/>
                <w:numId w:val="331"/>
              </w:numPr>
              <w:ind w:left="342" w:hanging="270"/>
              <w:rPr>
                <w:del w:id="5558" w:author="Sayali Dev" w:date="2018-02-21T13:28:00Z"/>
              </w:rPr>
            </w:pPr>
            <w:del w:id="5559" w:author="Sayali Dev" w:date="2018-02-21T13:28:00Z">
              <w:r w:rsidDel="00327F2C">
                <w:delText xml:space="preserve">In the </w:delText>
              </w:r>
              <w:r w:rsidRPr="00540D10" w:rsidDel="00327F2C">
                <w:rPr>
                  <w:b/>
                </w:rPr>
                <w:delText>Reason</w:delText>
              </w:r>
              <w:r w:rsidDel="00327F2C">
                <w:delText xml:space="preserve"> list, click the appropriate reason for the adjustment.</w:delText>
              </w:r>
              <w:r w:rsidRPr="00540D10" w:rsidDel="00327F2C">
                <w:rPr>
                  <w:b/>
                </w:rPr>
                <w:delText xml:space="preserve"> </w:delText>
              </w:r>
              <w:r w:rsidDel="00327F2C">
                <w:rPr>
                  <w:b/>
                </w:rPr>
                <w:br/>
              </w:r>
              <w:r w:rsidRPr="00540D10" w:rsidDel="00327F2C">
                <w:rPr>
                  <w:b/>
                </w:rPr>
                <w:delText>Note:</w:delText>
              </w:r>
              <w:r w:rsidDel="00327F2C">
                <w:delText xml:space="preserve"> You must complete this field if you input an adjusted concentration value in step 1.</w:delText>
              </w:r>
            </w:del>
          </w:p>
        </w:tc>
      </w:tr>
      <w:tr w:rsidR="00D31CB1" w:rsidDel="00327F2C" w14:paraId="2BA30DB7" w14:textId="58606D33" w:rsidTr="007E1303">
        <w:trPr>
          <w:cantSplit/>
          <w:trHeight w:val="288"/>
          <w:del w:id="5560" w:author="Sayali Dev" w:date="2018-02-21T13:28:00Z"/>
        </w:trPr>
        <w:tc>
          <w:tcPr>
            <w:tcW w:w="2430" w:type="dxa"/>
            <w:vAlign w:val="center"/>
          </w:tcPr>
          <w:p w14:paraId="619A7E05" w14:textId="1B8B5BAA" w:rsidR="00D31CB1" w:rsidDel="00327F2C" w:rsidRDefault="00D31CB1" w:rsidP="007E1303">
            <w:pPr>
              <w:rPr>
                <w:del w:id="5561" w:author="Sayali Dev" w:date="2018-02-21T13:28:00Z"/>
                <w:b/>
              </w:rPr>
            </w:pPr>
            <w:del w:id="5562" w:author="Sayali Dev" w:date="2018-02-21T13:28:00Z">
              <w:r w:rsidDel="00327F2C">
                <w:rPr>
                  <w:b/>
                </w:rPr>
                <w:delText>Sample Comments</w:delText>
              </w:r>
            </w:del>
          </w:p>
        </w:tc>
        <w:tc>
          <w:tcPr>
            <w:tcW w:w="6840" w:type="dxa"/>
            <w:vAlign w:val="center"/>
          </w:tcPr>
          <w:p w14:paraId="7EE17DC6" w14:textId="0E6BCB3C" w:rsidR="00D31CB1" w:rsidDel="00327F2C" w:rsidRDefault="00D31CB1" w:rsidP="007E1303">
            <w:pPr>
              <w:rPr>
                <w:del w:id="5563" w:author="Sayali Dev" w:date="2018-02-21T13:28:00Z"/>
              </w:rPr>
            </w:pPr>
            <w:del w:id="5564" w:author="Sayali Dev" w:date="2018-02-21T13:28:00Z">
              <w:r w:rsidDel="00327F2C">
                <w:delText>Type your comments regarding this processing, if applicable.</w:delText>
              </w:r>
            </w:del>
          </w:p>
        </w:tc>
      </w:tr>
      <w:tr w:rsidR="00D31CB1" w:rsidRPr="00900E75" w:rsidDel="00327F2C" w14:paraId="55623130" w14:textId="4039A3B8" w:rsidTr="007E1303">
        <w:trPr>
          <w:cantSplit/>
          <w:trHeight w:val="288"/>
          <w:del w:id="5565" w:author="Sayali Dev" w:date="2018-02-21T13:28:00Z"/>
        </w:trPr>
        <w:tc>
          <w:tcPr>
            <w:tcW w:w="9270" w:type="dxa"/>
            <w:gridSpan w:val="2"/>
            <w:shd w:val="clear" w:color="auto" w:fill="BFBFBF"/>
            <w:vAlign w:val="center"/>
          </w:tcPr>
          <w:p w14:paraId="2951F7D4" w14:textId="65636C51" w:rsidR="00D31CB1" w:rsidRPr="00AB50A5" w:rsidDel="00327F2C" w:rsidRDefault="00D31CB1" w:rsidP="007E1303">
            <w:pPr>
              <w:rPr>
                <w:del w:id="5566" w:author="Sayali Dev" w:date="2018-02-21T13:28:00Z"/>
                <w:b/>
              </w:rPr>
            </w:pPr>
            <w:del w:id="5567" w:author="Sayali Dev" w:date="2018-02-21T13:28:00Z">
              <w:r w:rsidDel="00327F2C">
                <w:rPr>
                  <w:b/>
                </w:rPr>
                <w:delText>Outputs</w:delText>
              </w:r>
            </w:del>
          </w:p>
          <w:p w14:paraId="489D4B65" w14:textId="323F44A8" w:rsidR="00D31CB1" w:rsidRPr="00900E75" w:rsidDel="00327F2C" w:rsidRDefault="00D31CB1" w:rsidP="007E1303">
            <w:pPr>
              <w:rPr>
                <w:del w:id="5568" w:author="Sayali Dev" w:date="2018-02-21T13:28:00Z"/>
                <w:b/>
              </w:rPr>
            </w:pPr>
          </w:p>
        </w:tc>
      </w:tr>
      <w:tr w:rsidR="00D31CB1" w:rsidDel="00327F2C" w14:paraId="698F6946" w14:textId="505CE6C1" w:rsidTr="007E1303">
        <w:trPr>
          <w:cantSplit/>
          <w:trHeight w:val="288"/>
          <w:del w:id="5569" w:author="Sayali Dev" w:date="2018-02-21T13:28:00Z"/>
        </w:trPr>
        <w:tc>
          <w:tcPr>
            <w:tcW w:w="2430" w:type="dxa"/>
            <w:vAlign w:val="center"/>
          </w:tcPr>
          <w:p w14:paraId="3305F3ED" w14:textId="2FFC4B4D" w:rsidR="00D31CB1" w:rsidDel="00327F2C" w:rsidRDefault="00D31CB1" w:rsidP="007E1303">
            <w:pPr>
              <w:rPr>
                <w:del w:id="5570" w:author="Sayali Dev" w:date="2018-02-21T13:28:00Z"/>
                <w:b/>
              </w:rPr>
            </w:pPr>
            <w:del w:id="5571" w:author="Sayali Dev" w:date="2018-02-21T13:28:00Z">
              <w:r w:rsidDel="00327F2C">
                <w:rPr>
                  <w:b/>
                </w:rPr>
                <w:delText>Number of Samples</w:delText>
              </w:r>
              <w:r w:rsidRPr="006744E4" w:rsidDel="00327F2C">
                <w:rPr>
                  <w:color w:val="FF0000"/>
                </w:rPr>
                <w:delText>*</w:delText>
              </w:r>
            </w:del>
          </w:p>
        </w:tc>
        <w:tc>
          <w:tcPr>
            <w:tcW w:w="6840" w:type="dxa"/>
            <w:vAlign w:val="center"/>
          </w:tcPr>
          <w:p w14:paraId="066B9DBF" w14:textId="06B45CE8" w:rsidR="00D31CB1" w:rsidDel="00327F2C" w:rsidRDefault="00D31CB1" w:rsidP="007E1303">
            <w:pPr>
              <w:rPr>
                <w:del w:id="5572" w:author="Sayali Dev" w:date="2018-02-21T13:28:00Z"/>
              </w:rPr>
            </w:pPr>
            <w:del w:id="5573" w:author="Sayali Dev" w:date="2018-02-21T13:28:00Z">
              <w:r w:rsidDel="00327F2C">
                <w:delText>Type the number of output biospecimen samples you want to create in this processing.</w:delText>
              </w:r>
              <w:r w:rsidDel="00327F2C">
                <w:br/>
              </w:r>
              <w:r w:rsidRPr="00182035" w:rsidDel="00327F2C">
                <w:rPr>
                  <w:b/>
                </w:rPr>
                <w:delText>Note:</w:delText>
              </w:r>
              <w:r w:rsidDel="00327F2C">
                <w:delText xml:space="preserve"> Outputs is optional for Generic Experiments. You may input a 0 (zero) in this field for a Generic Experiment.</w:delText>
              </w:r>
            </w:del>
          </w:p>
        </w:tc>
      </w:tr>
      <w:tr w:rsidR="00D31CB1" w:rsidDel="00327F2C" w14:paraId="0B4114DC" w14:textId="7B06674C" w:rsidTr="007E1303">
        <w:trPr>
          <w:cantSplit/>
          <w:trHeight w:val="288"/>
          <w:del w:id="5574" w:author="Sayali Dev" w:date="2018-02-21T13:28:00Z"/>
        </w:trPr>
        <w:tc>
          <w:tcPr>
            <w:tcW w:w="2430" w:type="dxa"/>
          </w:tcPr>
          <w:p w14:paraId="3DC687CF" w14:textId="4EBFC680" w:rsidR="00D31CB1" w:rsidDel="00327F2C" w:rsidRDefault="00D31CB1" w:rsidP="007E1303">
            <w:pPr>
              <w:rPr>
                <w:del w:id="5575" w:author="Sayali Dev" w:date="2018-02-21T13:28:00Z"/>
                <w:b/>
              </w:rPr>
            </w:pPr>
            <w:del w:id="5576" w:author="Sayali Dev" w:date="2018-02-21T13:28:00Z">
              <w:r w:rsidDel="00327F2C">
                <w:rPr>
                  <w:b/>
                </w:rPr>
                <w:delText>Quantity</w:delText>
              </w:r>
              <w:r w:rsidRPr="006744E4" w:rsidDel="00327F2C">
                <w:rPr>
                  <w:color w:val="FF0000"/>
                </w:rPr>
                <w:delText>*</w:delText>
              </w:r>
            </w:del>
          </w:p>
        </w:tc>
        <w:tc>
          <w:tcPr>
            <w:tcW w:w="6840" w:type="dxa"/>
            <w:vAlign w:val="center"/>
          </w:tcPr>
          <w:p w14:paraId="0454E0D3" w14:textId="5A73BBDD" w:rsidR="00D31CB1" w:rsidDel="00327F2C" w:rsidRDefault="00D31CB1" w:rsidP="007E1303">
            <w:pPr>
              <w:rPr>
                <w:del w:id="5577" w:author="Sayali Dev" w:date="2018-02-21T13:28:00Z"/>
              </w:rPr>
            </w:pPr>
            <w:del w:id="5578" w:author="Sayali Dev" w:date="2018-02-21T13:28:00Z">
              <w:r w:rsidDel="00327F2C">
                <w:delText>To specify the quantity:</w:delText>
              </w:r>
            </w:del>
          </w:p>
          <w:p w14:paraId="4741C336" w14:textId="19851F68" w:rsidR="00D31CB1" w:rsidDel="00327F2C" w:rsidRDefault="00D31CB1" w:rsidP="007E1303">
            <w:pPr>
              <w:numPr>
                <w:ilvl w:val="0"/>
                <w:numId w:val="332"/>
              </w:numPr>
              <w:ind w:left="342" w:hanging="270"/>
              <w:rPr>
                <w:del w:id="5579" w:author="Sayali Dev" w:date="2018-02-21T13:28:00Z"/>
              </w:rPr>
            </w:pPr>
            <w:del w:id="5580" w:author="Sayali Dev" w:date="2018-02-21T13:28:00Z">
              <w:r w:rsidDel="00327F2C">
                <w:delText>In the box, type the quantity amount of each output biospecimen being created in this processing.</w:delText>
              </w:r>
              <w:r w:rsidDel="00327F2C">
                <w:br/>
              </w:r>
              <w:r w:rsidRPr="00EC4A97" w:rsidDel="00327F2C">
                <w:rPr>
                  <w:b/>
                </w:rPr>
                <w:delText>Note:</w:delText>
              </w:r>
              <w:r w:rsidDel="00327F2C">
                <w:delText xml:space="preserve"> The </w:delText>
              </w:r>
              <w:r w:rsidRPr="00BD7151" w:rsidDel="00327F2C">
                <w:rPr>
                  <w:b/>
                </w:rPr>
                <w:delText>Number of Samples</w:delText>
              </w:r>
              <w:r w:rsidDel="00327F2C">
                <w:rPr>
                  <w:b/>
                </w:rPr>
                <w:delText xml:space="preserve"> </w:delText>
              </w:r>
              <w:r w:rsidDel="00327F2C">
                <w:delText xml:space="preserve">multiplied by the </w:delText>
              </w:r>
              <w:r w:rsidRPr="00BD7151" w:rsidDel="00327F2C">
                <w:rPr>
                  <w:b/>
                </w:rPr>
                <w:delText xml:space="preserve">Quantity </w:delText>
              </w:r>
              <w:r w:rsidDel="00327F2C">
                <w:delText xml:space="preserve">shown in this section must equal the </w:delText>
              </w:r>
              <w:r w:rsidRPr="00BD7151" w:rsidDel="00327F2C">
                <w:rPr>
                  <w:b/>
                </w:rPr>
                <w:delText>Consumed Qty</w:delText>
              </w:r>
              <w:r w:rsidDel="00327F2C">
                <w:delText xml:space="preserve"> in the </w:delText>
              </w:r>
              <w:r w:rsidRPr="00BD7151" w:rsidDel="00327F2C">
                <w:rPr>
                  <w:b/>
                </w:rPr>
                <w:delText>Inputs</w:delText>
              </w:r>
              <w:r w:rsidDel="00327F2C">
                <w:delText xml:space="preserve"> section. </w:delText>
              </w:r>
            </w:del>
          </w:p>
          <w:p w14:paraId="40EAD02D" w14:textId="2786D782" w:rsidR="00D31CB1" w:rsidDel="00327F2C" w:rsidRDefault="00D31CB1" w:rsidP="007E1303">
            <w:pPr>
              <w:numPr>
                <w:ilvl w:val="0"/>
                <w:numId w:val="332"/>
              </w:numPr>
              <w:ind w:left="342" w:hanging="270"/>
              <w:rPr>
                <w:del w:id="5581" w:author="Sayali Dev" w:date="2018-02-21T13:28:00Z"/>
              </w:rPr>
            </w:pPr>
            <w:del w:id="5582" w:author="Sayali Dev" w:date="2018-02-21T13:28:00Z">
              <w:r w:rsidDel="00327F2C">
                <w:delText xml:space="preserve">In the </w:delText>
              </w:r>
              <w:r w:rsidRPr="00EC4A97" w:rsidDel="00327F2C">
                <w:rPr>
                  <w:b/>
                </w:rPr>
                <w:delText>Units</w:delText>
              </w:r>
              <w:r w:rsidDel="00327F2C">
                <w:delText xml:space="preserve"> list, click the appropriate quantity unit of measurement.</w:delText>
              </w:r>
            </w:del>
          </w:p>
        </w:tc>
      </w:tr>
      <w:tr w:rsidR="00D31CB1" w:rsidDel="00327F2C" w14:paraId="2BC1FB96" w14:textId="25B4EB34" w:rsidTr="007E1303">
        <w:trPr>
          <w:cantSplit/>
          <w:trHeight w:val="288"/>
          <w:del w:id="5583" w:author="Sayali Dev" w:date="2018-02-21T13:28:00Z"/>
        </w:trPr>
        <w:tc>
          <w:tcPr>
            <w:tcW w:w="2430" w:type="dxa"/>
          </w:tcPr>
          <w:p w14:paraId="5AC9EC79" w14:textId="3A1FB217" w:rsidR="00D31CB1" w:rsidDel="00327F2C" w:rsidRDefault="00D31CB1" w:rsidP="007E1303">
            <w:pPr>
              <w:rPr>
                <w:del w:id="5584" w:author="Sayali Dev" w:date="2018-02-21T13:28:00Z"/>
                <w:b/>
              </w:rPr>
            </w:pPr>
            <w:del w:id="5585" w:author="Sayali Dev" w:date="2018-02-21T13:28:00Z">
              <w:r w:rsidDel="00327F2C">
                <w:rPr>
                  <w:b/>
                </w:rPr>
                <w:delText>Concentration</w:delText>
              </w:r>
            </w:del>
          </w:p>
        </w:tc>
        <w:tc>
          <w:tcPr>
            <w:tcW w:w="6840" w:type="dxa"/>
            <w:vAlign w:val="center"/>
          </w:tcPr>
          <w:p w14:paraId="0F81D2C6" w14:textId="65BBECF7" w:rsidR="00D31CB1" w:rsidDel="00327F2C" w:rsidRDefault="00D31CB1" w:rsidP="007E1303">
            <w:pPr>
              <w:rPr>
                <w:del w:id="5586" w:author="Sayali Dev" w:date="2018-02-21T13:28:00Z"/>
              </w:rPr>
            </w:pPr>
            <w:del w:id="5587" w:author="Sayali Dev" w:date="2018-02-21T13:28:00Z">
              <w:r w:rsidDel="00327F2C">
                <w:delText xml:space="preserve">To specify the concentration: </w:delText>
              </w:r>
            </w:del>
          </w:p>
          <w:p w14:paraId="027FB03A" w14:textId="180F4299" w:rsidR="00D31CB1" w:rsidDel="00327F2C" w:rsidRDefault="00D31CB1" w:rsidP="007E1303">
            <w:pPr>
              <w:numPr>
                <w:ilvl w:val="0"/>
                <w:numId w:val="333"/>
              </w:numPr>
              <w:ind w:left="342" w:hanging="270"/>
              <w:rPr>
                <w:del w:id="5588" w:author="Sayali Dev" w:date="2018-02-21T13:28:00Z"/>
              </w:rPr>
            </w:pPr>
            <w:del w:id="5589" w:author="Sayali Dev" w:date="2018-02-21T13:28:00Z">
              <w:r w:rsidDel="00327F2C">
                <w:delText>In the box, type the concentration amount of each output biospecimen being created in this processing.</w:delText>
              </w:r>
            </w:del>
          </w:p>
          <w:p w14:paraId="779860AE" w14:textId="3D84AB85" w:rsidR="00D31CB1" w:rsidDel="00327F2C" w:rsidRDefault="00D31CB1" w:rsidP="007E1303">
            <w:pPr>
              <w:numPr>
                <w:ilvl w:val="0"/>
                <w:numId w:val="333"/>
              </w:numPr>
              <w:ind w:left="342" w:hanging="270"/>
              <w:rPr>
                <w:del w:id="5590" w:author="Sayali Dev" w:date="2018-02-21T13:28:00Z"/>
              </w:rPr>
            </w:pPr>
            <w:del w:id="5591" w:author="Sayali Dev" w:date="2018-02-21T13:28:00Z">
              <w:r w:rsidDel="00327F2C">
                <w:delText xml:space="preserve">In the </w:delText>
              </w:r>
              <w:r w:rsidRPr="00BD7151" w:rsidDel="00327F2C">
                <w:rPr>
                  <w:b/>
                </w:rPr>
                <w:delText>Units</w:delText>
              </w:r>
              <w:r w:rsidDel="00327F2C">
                <w:delText xml:space="preserve"> list, click the appropriate concentration unit of measurement.</w:delText>
              </w:r>
            </w:del>
          </w:p>
        </w:tc>
      </w:tr>
      <w:tr w:rsidR="00D31CB1" w:rsidDel="00327F2C" w14:paraId="63B55918" w14:textId="7DC05B12" w:rsidTr="007E1303">
        <w:trPr>
          <w:cantSplit/>
          <w:trHeight w:val="288"/>
          <w:del w:id="5592" w:author="Sayali Dev" w:date="2018-02-21T13:28:00Z"/>
        </w:trPr>
        <w:tc>
          <w:tcPr>
            <w:tcW w:w="2430" w:type="dxa"/>
          </w:tcPr>
          <w:p w14:paraId="4BDD6429" w14:textId="0138E961" w:rsidR="00D31CB1" w:rsidDel="00327F2C" w:rsidRDefault="00D31CB1" w:rsidP="007E1303">
            <w:pPr>
              <w:rPr>
                <w:del w:id="5593" w:author="Sayali Dev" w:date="2018-02-21T13:28:00Z"/>
                <w:b/>
              </w:rPr>
            </w:pPr>
            <w:del w:id="5594" w:author="Sayali Dev" w:date="2018-02-21T13:28:00Z">
              <w:r w:rsidDel="00327F2C">
                <w:rPr>
                  <w:b/>
                </w:rPr>
                <w:delText>Adjustments</w:delText>
              </w:r>
            </w:del>
          </w:p>
        </w:tc>
        <w:tc>
          <w:tcPr>
            <w:tcW w:w="6840" w:type="dxa"/>
            <w:vAlign w:val="center"/>
          </w:tcPr>
          <w:p w14:paraId="07585B5B" w14:textId="492A7B13" w:rsidR="00D31CB1" w:rsidDel="00327F2C" w:rsidRDefault="00D31CB1" w:rsidP="007E1303">
            <w:pPr>
              <w:rPr>
                <w:del w:id="5595" w:author="Sayali Dev" w:date="2018-02-21T13:28:00Z"/>
              </w:rPr>
            </w:pPr>
            <w:del w:id="5596" w:author="Sayali Dev" w:date="2018-02-21T13:28:00Z">
              <w:r w:rsidDel="00327F2C">
                <w:delText>To make an adjustment to the current quantity/concentration of the output biospecimen(s), click this link.</w:delText>
              </w:r>
              <w:r w:rsidDel="00327F2C">
                <w:br/>
                <w:delText xml:space="preserve">The </w:delText>
              </w:r>
              <w:r w:rsidRPr="002D703A" w:rsidDel="00327F2C">
                <w:rPr>
                  <w:b/>
                </w:rPr>
                <w:delText>Adjusted Qty</w:delText>
              </w:r>
              <w:r w:rsidDel="00327F2C">
                <w:delText xml:space="preserve"> and </w:delText>
              </w:r>
              <w:r w:rsidRPr="002D703A" w:rsidDel="00327F2C">
                <w:rPr>
                  <w:b/>
                </w:rPr>
                <w:delText>Adjusted Concentration</w:delText>
              </w:r>
              <w:r w:rsidDel="00327F2C">
                <w:delText xml:space="preserve"> fields appear. </w:delText>
              </w:r>
            </w:del>
          </w:p>
        </w:tc>
      </w:tr>
      <w:tr w:rsidR="00D31CB1" w:rsidDel="00327F2C" w14:paraId="005BB1B6" w14:textId="596A8A49" w:rsidTr="007E1303">
        <w:trPr>
          <w:cantSplit/>
          <w:trHeight w:val="288"/>
          <w:del w:id="5597" w:author="Sayali Dev" w:date="2018-02-21T13:28:00Z"/>
        </w:trPr>
        <w:tc>
          <w:tcPr>
            <w:tcW w:w="2430" w:type="dxa"/>
          </w:tcPr>
          <w:p w14:paraId="3F27DFE9" w14:textId="6651C0DB" w:rsidR="00D31CB1" w:rsidDel="00327F2C" w:rsidRDefault="00D31CB1" w:rsidP="007E1303">
            <w:pPr>
              <w:rPr>
                <w:del w:id="5598" w:author="Sayali Dev" w:date="2018-02-21T13:28:00Z"/>
                <w:b/>
              </w:rPr>
            </w:pPr>
            <w:del w:id="5599" w:author="Sayali Dev" w:date="2018-02-21T13:28:00Z">
              <w:r w:rsidDel="00327F2C">
                <w:rPr>
                  <w:b/>
                </w:rPr>
                <w:delText>Adjusted Qty</w:delText>
              </w:r>
            </w:del>
          </w:p>
        </w:tc>
        <w:tc>
          <w:tcPr>
            <w:tcW w:w="6840" w:type="dxa"/>
            <w:vAlign w:val="center"/>
          </w:tcPr>
          <w:p w14:paraId="77C5C096" w14:textId="05D4F8BF" w:rsidR="00D31CB1" w:rsidDel="00327F2C" w:rsidRDefault="00D31CB1" w:rsidP="007E1303">
            <w:pPr>
              <w:rPr>
                <w:del w:id="5600" w:author="Sayali Dev" w:date="2018-02-21T13:28:00Z"/>
              </w:rPr>
            </w:pPr>
            <w:del w:id="5601" w:author="Sayali Dev" w:date="2018-02-21T13:28:00Z">
              <w:r w:rsidRPr="00765EB6" w:rsidDel="00327F2C">
                <w:rPr>
                  <w:b/>
                </w:rPr>
                <w:delText>Note:</w:delText>
              </w:r>
              <w:r w:rsidDel="00327F2C">
                <w:delText xml:space="preserve"> This field appears only when you click the </w:delText>
              </w:r>
              <w:r w:rsidDel="00327F2C">
                <w:rPr>
                  <w:b/>
                </w:rPr>
                <w:delText xml:space="preserve">Adjustments </w:delText>
              </w:r>
              <w:r w:rsidRPr="00765EB6" w:rsidDel="00327F2C">
                <w:delText>link.</w:delText>
              </w:r>
            </w:del>
          </w:p>
          <w:p w14:paraId="787A3D9D" w14:textId="7266750F" w:rsidR="00D31CB1" w:rsidDel="00327F2C" w:rsidRDefault="00D31CB1" w:rsidP="007E1303">
            <w:pPr>
              <w:rPr>
                <w:del w:id="5602" w:author="Sayali Dev" w:date="2018-02-21T13:28:00Z"/>
              </w:rPr>
            </w:pPr>
            <w:del w:id="5603" w:author="Sayali Dev" w:date="2018-02-21T13:28:00Z">
              <w:r w:rsidDel="00327F2C">
                <w:delText>To specify the adjusted quantity:</w:delText>
              </w:r>
            </w:del>
          </w:p>
          <w:p w14:paraId="049AAB72" w14:textId="62AA53BD" w:rsidR="00D31CB1" w:rsidDel="00327F2C" w:rsidRDefault="00D31CB1" w:rsidP="007E1303">
            <w:pPr>
              <w:numPr>
                <w:ilvl w:val="0"/>
                <w:numId w:val="334"/>
              </w:numPr>
              <w:ind w:left="342" w:hanging="270"/>
              <w:rPr>
                <w:del w:id="5604" w:author="Sayali Dev" w:date="2018-02-21T13:28:00Z"/>
              </w:rPr>
            </w:pPr>
            <w:del w:id="5605" w:author="Sayali Dev" w:date="2018-02-21T13:28:00Z">
              <w:r w:rsidDel="00327F2C">
                <w:delText xml:space="preserve">In the box, type the amount you want to add to or subtract from the current quantity for the output biospecimens. </w:delText>
              </w:r>
              <w:r w:rsidDel="00327F2C">
                <w:br/>
              </w:r>
              <w:r w:rsidRPr="00A85E23" w:rsidDel="00327F2C">
                <w:rPr>
                  <w:b/>
                </w:rPr>
                <w:delText>Note:</w:delText>
              </w:r>
              <w:r w:rsidDel="00327F2C">
                <w:delText xml:space="preserve"> You can use decimal or whole numbers to add or subtract. You must use a minus sign to subtract. </w:delText>
              </w:r>
            </w:del>
          </w:p>
          <w:p w14:paraId="3CAFEE2F" w14:textId="646C27B3" w:rsidR="00D31CB1" w:rsidDel="00327F2C" w:rsidRDefault="00D31CB1" w:rsidP="007E1303">
            <w:pPr>
              <w:numPr>
                <w:ilvl w:val="0"/>
                <w:numId w:val="334"/>
              </w:numPr>
              <w:ind w:left="342" w:hanging="270"/>
              <w:rPr>
                <w:del w:id="5606" w:author="Sayali Dev" w:date="2018-02-21T13:28:00Z"/>
              </w:rPr>
            </w:pPr>
            <w:del w:id="5607" w:author="Sayali Dev" w:date="2018-02-21T13:28:00Z">
              <w:r w:rsidDel="00327F2C">
                <w:delText xml:space="preserve">In the </w:delText>
              </w:r>
              <w:r w:rsidRPr="00A01A44" w:rsidDel="00327F2C">
                <w:rPr>
                  <w:b/>
                </w:rPr>
                <w:delText>Units</w:delText>
              </w:r>
              <w:r w:rsidDel="00327F2C">
                <w:delText xml:space="preserve"> list, click the appropriate adjusted quantity unit of measurement.</w:delText>
              </w:r>
              <w:r w:rsidRPr="00540D10" w:rsidDel="00327F2C">
                <w:rPr>
                  <w:b/>
                </w:rPr>
                <w:delText xml:space="preserve"> </w:delText>
              </w:r>
              <w:r w:rsidDel="00327F2C">
                <w:rPr>
                  <w:b/>
                </w:rPr>
                <w:br/>
              </w:r>
              <w:r w:rsidRPr="00540D10" w:rsidDel="00327F2C">
                <w:rPr>
                  <w:b/>
                </w:rPr>
                <w:delText>Note:</w:delText>
              </w:r>
              <w:r w:rsidDel="00327F2C">
                <w:delText xml:space="preserve"> You must complete this field if you output an adjusted quantity value in step 1.</w:delText>
              </w:r>
            </w:del>
          </w:p>
          <w:p w14:paraId="44515CA3" w14:textId="4D9E9FF0" w:rsidR="00D31CB1" w:rsidDel="00327F2C" w:rsidRDefault="00D31CB1" w:rsidP="007E1303">
            <w:pPr>
              <w:numPr>
                <w:ilvl w:val="0"/>
                <w:numId w:val="334"/>
              </w:numPr>
              <w:ind w:left="342" w:hanging="270"/>
              <w:rPr>
                <w:del w:id="5608" w:author="Sayali Dev" w:date="2018-02-21T13:28:00Z"/>
              </w:rPr>
            </w:pPr>
            <w:del w:id="5609" w:author="Sayali Dev" w:date="2018-02-21T13:28:00Z">
              <w:r w:rsidDel="00327F2C">
                <w:delText xml:space="preserve">In the </w:delText>
              </w:r>
              <w:r w:rsidRPr="00A01A44" w:rsidDel="00327F2C">
                <w:rPr>
                  <w:b/>
                </w:rPr>
                <w:delText>Reason</w:delText>
              </w:r>
              <w:r w:rsidDel="00327F2C">
                <w:delText xml:space="preserve"> list, click the appropriate reason for the adjustment.</w:delText>
              </w:r>
              <w:r w:rsidRPr="00540D10" w:rsidDel="00327F2C">
                <w:rPr>
                  <w:b/>
                </w:rPr>
                <w:delText xml:space="preserve"> </w:delText>
              </w:r>
              <w:r w:rsidDel="00327F2C">
                <w:rPr>
                  <w:b/>
                </w:rPr>
                <w:br/>
              </w:r>
              <w:r w:rsidRPr="00540D10" w:rsidDel="00327F2C">
                <w:rPr>
                  <w:b/>
                </w:rPr>
                <w:delText>Note:</w:delText>
              </w:r>
              <w:r w:rsidDel="00327F2C">
                <w:delText xml:space="preserve"> You must complete this field if you input an adjusted quantity value in step 1.</w:delText>
              </w:r>
            </w:del>
          </w:p>
        </w:tc>
      </w:tr>
      <w:tr w:rsidR="00D31CB1" w:rsidDel="00327F2C" w14:paraId="191D9816" w14:textId="1B820745" w:rsidTr="007E1303">
        <w:trPr>
          <w:cantSplit/>
          <w:trHeight w:val="288"/>
          <w:del w:id="5610" w:author="Sayali Dev" w:date="2018-02-21T13:28:00Z"/>
        </w:trPr>
        <w:tc>
          <w:tcPr>
            <w:tcW w:w="2430" w:type="dxa"/>
          </w:tcPr>
          <w:p w14:paraId="58BD3416" w14:textId="4E432B95" w:rsidR="00D31CB1" w:rsidDel="00327F2C" w:rsidRDefault="00D31CB1" w:rsidP="007E1303">
            <w:pPr>
              <w:rPr>
                <w:del w:id="5611" w:author="Sayali Dev" w:date="2018-02-21T13:28:00Z"/>
                <w:b/>
              </w:rPr>
            </w:pPr>
            <w:del w:id="5612" w:author="Sayali Dev" w:date="2018-02-21T13:28:00Z">
              <w:r w:rsidDel="00327F2C">
                <w:rPr>
                  <w:b/>
                </w:rPr>
                <w:delText>Adjusted Concentration</w:delText>
              </w:r>
            </w:del>
          </w:p>
        </w:tc>
        <w:tc>
          <w:tcPr>
            <w:tcW w:w="6840" w:type="dxa"/>
            <w:vAlign w:val="center"/>
          </w:tcPr>
          <w:p w14:paraId="6D8406D5" w14:textId="1B592347" w:rsidR="00D31CB1" w:rsidDel="00327F2C" w:rsidRDefault="00D31CB1" w:rsidP="007E1303">
            <w:pPr>
              <w:rPr>
                <w:del w:id="5613" w:author="Sayali Dev" w:date="2018-02-21T13:28:00Z"/>
              </w:rPr>
            </w:pPr>
            <w:del w:id="5614" w:author="Sayali Dev" w:date="2018-02-21T13:28:00Z">
              <w:r w:rsidRPr="00765EB6" w:rsidDel="00327F2C">
                <w:rPr>
                  <w:b/>
                </w:rPr>
                <w:delText>Note:</w:delText>
              </w:r>
              <w:r w:rsidDel="00327F2C">
                <w:delText xml:space="preserve"> This field appears only when you click the </w:delText>
              </w:r>
              <w:r w:rsidDel="00327F2C">
                <w:rPr>
                  <w:b/>
                </w:rPr>
                <w:delText xml:space="preserve">Adjustments </w:delText>
              </w:r>
              <w:r w:rsidRPr="00765EB6" w:rsidDel="00327F2C">
                <w:delText>link.</w:delText>
              </w:r>
            </w:del>
          </w:p>
          <w:p w14:paraId="7D07159B" w14:textId="4E82FC69" w:rsidR="00D31CB1" w:rsidDel="00327F2C" w:rsidRDefault="00D31CB1" w:rsidP="007E1303">
            <w:pPr>
              <w:rPr>
                <w:del w:id="5615" w:author="Sayali Dev" w:date="2018-02-21T13:28:00Z"/>
              </w:rPr>
            </w:pPr>
            <w:del w:id="5616" w:author="Sayali Dev" w:date="2018-02-21T13:28:00Z">
              <w:r w:rsidDel="00327F2C">
                <w:delText>To specify the adjusted concentration:</w:delText>
              </w:r>
            </w:del>
          </w:p>
          <w:p w14:paraId="13D4E1CF" w14:textId="4A498B33" w:rsidR="00D31CB1" w:rsidDel="00327F2C" w:rsidRDefault="00D31CB1" w:rsidP="007E1303">
            <w:pPr>
              <w:numPr>
                <w:ilvl w:val="0"/>
                <w:numId w:val="335"/>
              </w:numPr>
              <w:ind w:left="342" w:hanging="270"/>
              <w:rPr>
                <w:del w:id="5617" w:author="Sayali Dev" w:date="2018-02-21T13:28:00Z"/>
              </w:rPr>
            </w:pPr>
            <w:del w:id="5618" w:author="Sayali Dev" w:date="2018-02-21T13:28:00Z">
              <w:r w:rsidDel="00327F2C">
                <w:delText xml:space="preserve">In the box, type the amount you want to add to or subtract from the current concentration for the output biospecimens. </w:delText>
              </w:r>
              <w:r w:rsidDel="00327F2C">
                <w:br/>
              </w:r>
              <w:r w:rsidRPr="00A85E23" w:rsidDel="00327F2C">
                <w:rPr>
                  <w:b/>
                </w:rPr>
                <w:delText>Note:</w:delText>
              </w:r>
              <w:r w:rsidDel="00327F2C">
                <w:delText xml:space="preserve"> You can use decimal or whole numbers to add or subtract. You must use a minus sign to subtract. </w:delText>
              </w:r>
            </w:del>
          </w:p>
          <w:p w14:paraId="68E77779" w14:textId="2765195C" w:rsidR="00D31CB1" w:rsidDel="00327F2C" w:rsidRDefault="00D31CB1" w:rsidP="007E1303">
            <w:pPr>
              <w:numPr>
                <w:ilvl w:val="0"/>
                <w:numId w:val="335"/>
              </w:numPr>
              <w:ind w:left="342" w:hanging="270"/>
              <w:rPr>
                <w:del w:id="5619" w:author="Sayali Dev" w:date="2018-02-21T13:28:00Z"/>
              </w:rPr>
            </w:pPr>
            <w:del w:id="5620" w:author="Sayali Dev" w:date="2018-02-21T13:28:00Z">
              <w:r w:rsidDel="00327F2C">
                <w:delText xml:space="preserve">In the </w:delText>
              </w:r>
              <w:r w:rsidRPr="00A01A44" w:rsidDel="00327F2C">
                <w:rPr>
                  <w:b/>
                </w:rPr>
                <w:delText>Units</w:delText>
              </w:r>
              <w:r w:rsidDel="00327F2C">
                <w:delText xml:space="preserve"> list, click the appropriate adjusted concentration unit of measurement.</w:delText>
              </w:r>
              <w:r w:rsidDel="00327F2C">
                <w:br/>
              </w:r>
              <w:r w:rsidRPr="00540D10" w:rsidDel="00327F2C">
                <w:rPr>
                  <w:b/>
                </w:rPr>
                <w:delText>Note:</w:delText>
              </w:r>
              <w:r w:rsidDel="00327F2C">
                <w:delText xml:space="preserve"> You must complete this field if you input an adjusted concentration value in step 1.</w:delText>
              </w:r>
            </w:del>
          </w:p>
          <w:p w14:paraId="12DF3C6B" w14:textId="0FADD99D" w:rsidR="00D31CB1" w:rsidDel="00327F2C" w:rsidRDefault="00D31CB1" w:rsidP="007E1303">
            <w:pPr>
              <w:numPr>
                <w:ilvl w:val="0"/>
                <w:numId w:val="335"/>
              </w:numPr>
              <w:ind w:left="342" w:hanging="270"/>
              <w:rPr>
                <w:del w:id="5621" w:author="Sayali Dev" w:date="2018-02-21T13:28:00Z"/>
              </w:rPr>
            </w:pPr>
            <w:del w:id="5622" w:author="Sayali Dev" w:date="2018-02-21T13:28:00Z">
              <w:r w:rsidDel="00327F2C">
                <w:delText xml:space="preserve">In the </w:delText>
              </w:r>
              <w:r w:rsidRPr="00540D10" w:rsidDel="00327F2C">
                <w:rPr>
                  <w:b/>
                </w:rPr>
                <w:delText>Reason</w:delText>
              </w:r>
              <w:r w:rsidDel="00327F2C">
                <w:delText xml:space="preserve"> list, click the appropriate reason for the adjustment.</w:delText>
              </w:r>
              <w:r w:rsidRPr="00540D10" w:rsidDel="00327F2C">
                <w:rPr>
                  <w:b/>
                </w:rPr>
                <w:delText xml:space="preserve"> </w:delText>
              </w:r>
              <w:r w:rsidDel="00327F2C">
                <w:rPr>
                  <w:b/>
                </w:rPr>
                <w:br/>
              </w:r>
              <w:r w:rsidRPr="00540D10" w:rsidDel="00327F2C">
                <w:rPr>
                  <w:b/>
                </w:rPr>
                <w:delText>Note:</w:delText>
              </w:r>
              <w:r w:rsidDel="00327F2C">
                <w:delText xml:space="preserve"> You must complete this field if you input an adjusted concentration value in step 1.</w:delText>
              </w:r>
            </w:del>
          </w:p>
        </w:tc>
      </w:tr>
      <w:tr w:rsidR="00D31CB1" w:rsidDel="00327F2C" w14:paraId="283B37EC" w14:textId="286EFC81" w:rsidTr="007E1303">
        <w:trPr>
          <w:cantSplit/>
          <w:trHeight w:val="288"/>
          <w:del w:id="5623" w:author="Sayali Dev" w:date="2018-02-21T13:28:00Z"/>
        </w:trPr>
        <w:tc>
          <w:tcPr>
            <w:tcW w:w="2430" w:type="dxa"/>
          </w:tcPr>
          <w:p w14:paraId="1F6034D9" w14:textId="7E046ADA" w:rsidR="00D31CB1" w:rsidDel="00327F2C" w:rsidRDefault="00D31CB1" w:rsidP="007E1303">
            <w:pPr>
              <w:rPr>
                <w:del w:id="5624" w:author="Sayali Dev" w:date="2018-02-21T13:28:00Z"/>
                <w:b/>
              </w:rPr>
            </w:pPr>
            <w:del w:id="5625" w:author="Sayali Dev" w:date="2018-02-21T13:28:00Z">
              <w:r w:rsidDel="00327F2C">
                <w:rPr>
                  <w:b/>
                </w:rPr>
                <w:delText>Container Type</w:delText>
              </w:r>
              <w:r w:rsidRPr="006744E4" w:rsidDel="00327F2C">
                <w:rPr>
                  <w:color w:val="FF0000"/>
                </w:rPr>
                <w:delText>*</w:delText>
              </w:r>
            </w:del>
          </w:p>
        </w:tc>
        <w:tc>
          <w:tcPr>
            <w:tcW w:w="6840" w:type="dxa"/>
            <w:vAlign w:val="center"/>
          </w:tcPr>
          <w:p w14:paraId="48D82CCB" w14:textId="18484AEC" w:rsidR="00D31CB1" w:rsidDel="00327F2C" w:rsidRDefault="00D31CB1" w:rsidP="007E1303">
            <w:pPr>
              <w:rPr>
                <w:del w:id="5626" w:author="Sayali Dev" w:date="2018-02-21T13:28:00Z"/>
              </w:rPr>
            </w:pPr>
            <w:del w:id="5627" w:author="Sayali Dev" w:date="2018-02-21T13:28:00Z">
              <w:r w:rsidRPr="00765EB6" w:rsidDel="00327F2C">
                <w:rPr>
                  <w:b/>
                </w:rPr>
                <w:delText>Note:</w:delText>
              </w:r>
              <w:r w:rsidDel="00327F2C">
                <w:delText xml:space="preserve"> This field does not appear for Generic Experiment workflows.</w:delText>
              </w:r>
              <w:r w:rsidDel="00327F2C">
                <w:br/>
                <w:delText>Click the appropriate container type for the output biospecimen.</w:delText>
              </w:r>
            </w:del>
          </w:p>
        </w:tc>
      </w:tr>
      <w:tr w:rsidR="00D31CB1" w:rsidRPr="00765EB6" w:rsidDel="00327F2C" w14:paraId="06CBC491" w14:textId="0CFC30FF" w:rsidTr="007E1303">
        <w:trPr>
          <w:cantSplit/>
          <w:trHeight w:val="288"/>
          <w:del w:id="5628" w:author="Sayali Dev" w:date="2018-02-21T13:28:00Z"/>
        </w:trPr>
        <w:tc>
          <w:tcPr>
            <w:tcW w:w="2430" w:type="dxa"/>
          </w:tcPr>
          <w:p w14:paraId="02DD19DA" w14:textId="64D304CC" w:rsidR="00D31CB1" w:rsidDel="00327F2C" w:rsidRDefault="00D31CB1" w:rsidP="007E1303">
            <w:pPr>
              <w:rPr>
                <w:del w:id="5629" w:author="Sayali Dev" w:date="2018-02-21T13:28:00Z"/>
                <w:b/>
              </w:rPr>
            </w:pPr>
            <w:del w:id="5630" w:author="Sayali Dev" w:date="2018-02-21T13:28:00Z">
              <w:r w:rsidDel="00327F2C">
                <w:rPr>
                  <w:b/>
                </w:rPr>
                <w:delText>Item Type</w:delText>
              </w:r>
              <w:r w:rsidRPr="006744E4" w:rsidDel="00327F2C">
                <w:rPr>
                  <w:color w:val="FF0000"/>
                </w:rPr>
                <w:delText>*</w:delText>
              </w:r>
            </w:del>
          </w:p>
        </w:tc>
        <w:tc>
          <w:tcPr>
            <w:tcW w:w="6840" w:type="dxa"/>
            <w:vAlign w:val="center"/>
          </w:tcPr>
          <w:p w14:paraId="77356DC0" w14:textId="455FBBAC" w:rsidR="00D31CB1" w:rsidDel="00327F2C" w:rsidRDefault="00D31CB1" w:rsidP="007E1303">
            <w:pPr>
              <w:rPr>
                <w:del w:id="5631" w:author="Sayali Dev" w:date="2018-02-21T13:28:00Z"/>
              </w:rPr>
            </w:pPr>
            <w:del w:id="5632" w:author="Sayali Dev" w:date="2018-02-21T13:28:00Z">
              <w:r w:rsidRPr="00765EB6" w:rsidDel="00327F2C">
                <w:rPr>
                  <w:b/>
                </w:rPr>
                <w:delText>Note:</w:delText>
              </w:r>
              <w:r w:rsidDel="00327F2C">
                <w:delText xml:space="preserve"> This field only appears for Derivative workflows.</w:delText>
              </w:r>
            </w:del>
          </w:p>
          <w:p w14:paraId="57C04960" w14:textId="5DCC9851" w:rsidR="00D31CB1" w:rsidRPr="00765EB6" w:rsidDel="00327F2C" w:rsidRDefault="00D31CB1" w:rsidP="007E1303">
            <w:pPr>
              <w:rPr>
                <w:del w:id="5633" w:author="Sayali Dev" w:date="2018-02-21T13:28:00Z"/>
                <w:b/>
              </w:rPr>
            </w:pPr>
            <w:del w:id="5634" w:author="Sayali Dev" w:date="2018-02-21T13:28:00Z">
              <w:r w:rsidDel="00327F2C">
                <w:delText>Click the appropriate specimen type for the output biospecimen.</w:delText>
              </w:r>
            </w:del>
          </w:p>
        </w:tc>
      </w:tr>
      <w:tr w:rsidR="00D31CB1" w:rsidRPr="00765EB6" w:rsidDel="00327F2C" w14:paraId="5DDE0E1F" w14:textId="13AEB274" w:rsidTr="007E1303">
        <w:trPr>
          <w:cantSplit/>
          <w:trHeight w:val="288"/>
          <w:del w:id="5635" w:author="Sayali Dev" w:date="2018-02-21T13:28:00Z"/>
        </w:trPr>
        <w:tc>
          <w:tcPr>
            <w:tcW w:w="2430" w:type="dxa"/>
          </w:tcPr>
          <w:p w14:paraId="5240963D" w14:textId="7BC58A5E" w:rsidR="00D31CB1" w:rsidDel="00327F2C" w:rsidRDefault="00D31CB1" w:rsidP="007E1303">
            <w:pPr>
              <w:rPr>
                <w:del w:id="5636" w:author="Sayali Dev" w:date="2018-02-21T13:28:00Z"/>
                <w:b/>
              </w:rPr>
            </w:pPr>
            <w:del w:id="5637" w:author="Sayali Dev" w:date="2018-02-21T13:28:00Z">
              <w:r w:rsidDel="00327F2C">
                <w:rPr>
                  <w:b/>
                </w:rPr>
                <w:delText>Item State</w:delText>
              </w:r>
              <w:r w:rsidRPr="006744E4" w:rsidDel="00327F2C">
                <w:rPr>
                  <w:color w:val="FF0000"/>
                </w:rPr>
                <w:delText>*</w:delText>
              </w:r>
            </w:del>
          </w:p>
          <w:p w14:paraId="12D07868" w14:textId="645A332E" w:rsidR="00D31CB1" w:rsidDel="00327F2C" w:rsidRDefault="00D31CB1" w:rsidP="007E1303">
            <w:pPr>
              <w:rPr>
                <w:del w:id="5638" w:author="Sayali Dev" w:date="2018-02-21T13:28:00Z"/>
                <w:b/>
              </w:rPr>
            </w:pPr>
          </w:p>
        </w:tc>
        <w:tc>
          <w:tcPr>
            <w:tcW w:w="6840" w:type="dxa"/>
            <w:vAlign w:val="center"/>
          </w:tcPr>
          <w:p w14:paraId="62A7E3E1" w14:textId="402CD9DC" w:rsidR="00D31CB1" w:rsidRPr="00765EB6" w:rsidDel="00327F2C" w:rsidRDefault="00D31CB1" w:rsidP="007E1303">
            <w:pPr>
              <w:rPr>
                <w:del w:id="5639" w:author="Sayali Dev" w:date="2018-02-21T13:28:00Z"/>
                <w:b/>
              </w:rPr>
            </w:pPr>
            <w:del w:id="5640" w:author="Sayali Dev" w:date="2018-02-21T13:28:00Z">
              <w:r w:rsidRPr="00765EB6" w:rsidDel="00327F2C">
                <w:rPr>
                  <w:b/>
                </w:rPr>
                <w:delText>Note:</w:delText>
              </w:r>
              <w:r w:rsidDel="00327F2C">
                <w:delText xml:space="preserve"> This field only appears for Derivative workflows.</w:delText>
              </w:r>
              <w:r w:rsidDel="00327F2C">
                <w:br/>
                <w:delText>If applicable, click the appropriate sample type for the output biospecimens.</w:delText>
              </w:r>
            </w:del>
          </w:p>
        </w:tc>
      </w:tr>
      <w:tr w:rsidR="00D31CB1" w:rsidRPr="00765EB6" w:rsidDel="00327F2C" w14:paraId="18423580" w14:textId="0753D964" w:rsidTr="007E1303">
        <w:trPr>
          <w:cantSplit/>
          <w:trHeight w:val="288"/>
          <w:del w:id="5641" w:author="Sayali Dev" w:date="2018-02-21T13:28:00Z"/>
        </w:trPr>
        <w:tc>
          <w:tcPr>
            <w:tcW w:w="2430" w:type="dxa"/>
          </w:tcPr>
          <w:p w14:paraId="2AD09DDE" w14:textId="2878F9ED" w:rsidR="00D31CB1" w:rsidDel="00327F2C" w:rsidRDefault="00D31CB1" w:rsidP="007E1303">
            <w:pPr>
              <w:rPr>
                <w:del w:id="5642" w:author="Sayali Dev" w:date="2018-02-21T13:28:00Z"/>
                <w:b/>
              </w:rPr>
            </w:pPr>
            <w:del w:id="5643" w:author="Sayali Dev" w:date="2018-02-21T13:28:00Z">
              <w:r w:rsidDel="00327F2C">
                <w:rPr>
                  <w:b/>
                </w:rPr>
                <w:delText>Protocol</w:delText>
              </w:r>
            </w:del>
          </w:p>
        </w:tc>
        <w:tc>
          <w:tcPr>
            <w:tcW w:w="6840" w:type="dxa"/>
            <w:vAlign w:val="center"/>
          </w:tcPr>
          <w:p w14:paraId="204528FD" w14:textId="525E50F0" w:rsidR="00D31CB1" w:rsidRPr="00765EB6" w:rsidDel="00327F2C" w:rsidRDefault="00D31CB1" w:rsidP="007E1303">
            <w:pPr>
              <w:rPr>
                <w:del w:id="5644" w:author="Sayali Dev" w:date="2018-02-21T13:28:00Z"/>
                <w:b/>
              </w:rPr>
            </w:pPr>
            <w:del w:id="5645" w:author="Sayali Dev" w:date="2018-02-21T13:28:00Z">
              <w:r w:rsidRPr="00765EB6" w:rsidDel="00327F2C">
                <w:rPr>
                  <w:b/>
                </w:rPr>
                <w:delText>Note:</w:delText>
              </w:r>
              <w:r w:rsidDel="00327F2C">
                <w:delText xml:space="preserve"> This field only appears for Derivative workflows.</w:delText>
              </w:r>
              <w:r w:rsidDel="00327F2C">
                <w:br/>
                <w:delText>If applicable, click the appropriate protocol for the output biospecimens.</w:delText>
              </w:r>
            </w:del>
          </w:p>
        </w:tc>
      </w:tr>
      <w:tr w:rsidR="00D31CB1" w:rsidRPr="00765EB6" w:rsidDel="00327F2C" w14:paraId="365DAA21" w14:textId="2A69351D" w:rsidTr="007E1303">
        <w:trPr>
          <w:cantSplit/>
          <w:trHeight w:val="288"/>
          <w:del w:id="5646" w:author="Sayali Dev" w:date="2018-02-21T13:28:00Z"/>
        </w:trPr>
        <w:tc>
          <w:tcPr>
            <w:tcW w:w="2430" w:type="dxa"/>
          </w:tcPr>
          <w:p w14:paraId="3F0B1CD5" w14:textId="1E6FADD2" w:rsidR="00D31CB1" w:rsidDel="00327F2C" w:rsidRDefault="00D31CB1" w:rsidP="007E1303">
            <w:pPr>
              <w:rPr>
                <w:del w:id="5647" w:author="Sayali Dev" w:date="2018-02-21T13:28:00Z"/>
                <w:b/>
              </w:rPr>
            </w:pPr>
            <w:del w:id="5648" w:author="Sayali Dev" w:date="2018-02-21T13:28:00Z">
              <w:r w:rsidDel="00327F2C">
                <w:rPr>
                  <w:b/>
                </w:rPr>
                <w:delText>Technique</w:delText>
              </w:r>
            </w:del>
          </w:p>
        </w:tc>
        <w:tc>
          <w:tcPr>
            <w:tcW w:w="6840" w:type="dxa"/>
            <w:vAlign w:val="center"/>
          </w:tcPr>
          <w:p w14:paraId="285DED19" w14:textId="4EDA5E87" w:rsidR="00D31CB1" w:rsidRPr="00765EB6" w:rsidDel="00327F2C" w:rsidRDefault="00D31CB1" w:rsidP="007E1303">
            <w:pPr>
              <w:rPr>
                <w:del w:id="5649" w:author="Sayali Dev" w:date="2018-02-21T13:28:00Z"/>
                <w:b/>
              </w:rPr>
            </w:pPr>
            <w:del w:id="5650" w:author="Sayali Dev" w:date="2018-02-21T13:28:00Z">
              <w:r w:rsidRPr="00765EB6" w:rsidDel="00327F2C">
                <w:rPr>
                  <w:b/>
                </w:rPr>
                <w:delText>Note:</w:delText>
              </w:r>
              <w:r w:rsidDel="00327F2C">
                <w:delText xml:space="preserve"> This field only appears for Derivative workflows.</w:delText>
              </w:r>
              <w:r w:rsidDel="00327F2C">
                <w:br/>
                <w:delText>If applicable, click the appropriate technique for the output biospecimens.</w:delText>
              </w:r>
            </w:del>
          </w:p>
        </w:tc>
      </w:tr>
    </w:tbl>
    <w:p w14:paraId="425489DB" w14:textId="005CC8BE" w:rsidR="00D31CB1" w:rsidDel="00327F2C" w:rsidRDefault="00D31CB1" w:rsidP="00D31CB1">
      <w:pPr>
        <w:rPr>
          <w:del w:id="5651" w:author="Sayali Dev" w:date="2018-02-21T13:28:00Z"/>
        </w:rPr>
      </w:pPr>
      <w:del w:id="5652" w:author="Sayali Dev" w:date="2018-02-21T13:28:00Z">
        <w:r w:rsidDel="00327F2C">
          <w:br/>
        </w:r>
      </w:del>
    </w:p>
    <w:p w14:paraId="4039768B" w14:textId="7C45109C" w:rsidR="00D31CB1" w:rsidDel="00327F2C" w:rsidRDefault="00D31CB1" w:rsidP="00D31CB1">
      <w:pPr>
        <w:numPr>
          <w:ilvl w:val="0"/>
          <w:numId w:val="326"/>
        </w:numPr>
        <w:rPr>
          <w:del w:id="5653" w:author="Sayali Dev" w:date="2018-02-21T13:28:00Z"/>
        </w:rPr>
      </w:pPr>
      <w:del w:id="5654" w:author="Sayali Dev" w:date="2018-02-21T13:28:00Z">
        <w:r w:rsidRPr="00BE5E08" w:rsidDel="00327F2C">
          <w:delText xml:space="preserve">Click </w:delText>
        </w:r>
        <w:r w:rsidRPr="00BE5E08" w:rsidDel="00327F2C">
          <w:rPr>
            <w:b/>
          </w:rPr>
          <w:delText>SAVE</w:delText>
        </w:r>
        <w:r w:rsidRPr="00BE5E08" w:rsidDel="00327F2C">
          <w:delText xml:space="preserve">. </w:delText>
        </w:r>
      </w:del>
    </w:p>
    <w:p w14:paraId="7785801E" w14:textId="6952DD3A" w:rsidR="00D31CB1" w:rsidDel="00327F2C" w:rsidRDefault="00D31CB1" w:rsidP="00D31CB1">
      <w:pPr>
        <w:ind w:left="1080"/>
        <w:rPr>
          <w:del w:id="5655" w:author="Sayali Dev" w:date="2018-02-21T13:28:00Z"/>
        </w:rPr>
      </w:pPr>
      <w:del w:id="5656" w:author="Sayali Dev" w:date="2018-02-21T13:28:00Z">
        <w:r w:rsidDel="00327F2C">
          <w:delText xml:space="preserve">The </w:delText>
        </w:r>
        <w:r w:rsidRPr="00261434" w:rsidDel="00327F2C">
          <w:rPr>
            <w:b/>
          </w:rPr>
          <w:delText>Inputs/Outputs</w:delText>
        </w:r>
        <w:r w:rsidRPr="005F5CAE" w:rsidDel="00327F2C">
          <w:delText xml:space="preserve"> </w:delText>
        </w:r>
        <w:r w:rsidDel="00327F2C">
          <w:delText>list displays the new output biospecimens</w:delText>
        </w:r>
        <w:r w:rsidRPr="005F5CAE" w:rsidDel="00327F2C">
          <w:delText>.</w:delText>
        </w:r>
        <w:r w:rsidDel="00327F2C">
          <w:br/>
        </w:r>
      </w:del>
    </w:p>
    <w:p w14:paraId="579105FE" w14:textId="55640FE8" w:rsidR="00D31CB1" w:rsidDel="00327F2C" w:rsidRDefault="00D31CB1" w:rsidP="00D31CB1">
      <w:pPr>
        <w:numPr>
          <w:ilvl w:val="0"/>
          <w:numId w:val="341"/>
        </w:numPr>
        <w:ind w:left="720"/>
        <w:rPr>
          <w:del w:id="5657" w:author="Sayali Dev" w:date="2018-02-21T13:28:00Z"/>
        </w:rPr>
      </w:pPr>
      <w:del w:id="5658" w:author="Sayali Dev" w:date="2018-02-21T13:28:00Z">
        <w:r w:rsidDel="00327F2C">
          <w:delText xml:space="preserve">To delete a biospecimen from the </w:delText>
        </w:r>
        <w:r w:rsidDel="00327F2C">
          <w:rPr>
            <w:b/>
          </w:rPr>
          <w:delText>Inputs/Outp</w:delText>
        </w:r>
        <w:r w:rsidRPr="00EB65EF" w:rsidDel="00327F2C">
          <w:rPr>
            <w:b/>
          </w:rPr>
          <w:delText>uts</w:delText>
        </w:r>
        <w:r w:rsidDel="00327F2C">
          <w:delText xml:space="preserve"> list, select the checkbox of the appropriate biospecimen, and then click</w:delText>
        </w:r>
        <w:r w:rsidRPr="00E435F2" w:rsidDel="00327F2C">
          <w:rPr>
            <w:b/>
          </w:rPr>
          <w:delText xml:space="preserve"> DELET</w:delText>
        </w:r>
        <w:r w:rsidDel="00327F2C">
          <w:rPr>
            <w:b/>
          </w:rPr>
          <w:delText>E</w:delText>
        </w:r>
        <w:r w:rsidDel="00327F2C">
          <w:delText>.</w:delText>
        </w:r>
      </w:del>
    </w:p>
    <w:p w14:paraId="719FCE4B" w14:textId="3C03DF12" w:rsidR="00D31CB1" w:rsidDel="00327F2C" w:rsidRDefault="00D31CB1" w:rsidP="00D31CB1">
      <w:pPr>
        <w:ind w:left="720"/>
        <w:rPr>
          <w:del w:id="5659" w:author="Sayali Dev" w:date="2018-02-21T13:28:00Z"/>
        </w:rPr>
      </w:pPr>
      <w:del w:id="5660" w:author="Sayali Dev" w:date="2018-02-21T13:28:00Z">
        <w:r w:rsidDel="00327F2C">
          <w:delText>The selected biospecimen is deleted.</w:delText>
        </w:r>
        <w:r w:rsidDel="00327F2C">
          <w:br/>
        </w:r>
        <w:r w:rsidRPr="000E2D97" w:rsidDel="00327F2C">
          <w:rPr>
            <w:b/>
          </w:rPr>
          <w:delText>Note:</w:delText>
        </w:r>
        <w:r w:rsidDel="00327F2C">
          <w:delText xml:space="preserve"> You cannot delete an input sample used to create outputs in this workflow without first deleting the related output samples.</w:delText>
        </w:r>
        <w:r w:rsidDel="00327F2C">
          <w:br/>
        </w:r>
      </w:del>
    </w:p>
    <w:p w14:paraId="1AB9F81A" w14:textId="512E61D2" w:rsidR="00D31CB1" w:rsidDel="00327F2C" w:rsidRDefault="00D31CB1" w:rsidP="00D31CB1">
      <w:pPr>
        <w:numPr>
          <w:ilvl w:val="0"/>
          <w:numId w:val="341"/>
        </w:numPr>
        <w:ind w:left="720" w:right="270"/>
        <w:rPr>
          <w:del w:id="5661" w:author="Sayali Dev" w:date="2018-02-21T13:28:00Z"/>
        </w:rPr>
      </w:pPr>
      <w:del w:id="5662" w:author="Sayali Dev" w:date="2018-02-21T13:28:00Z">
        <w:r w:rsidDel="00327F2C">
          <w:delText xml:space="preserve">To assign a new identifier to a biospecimen in the </w:delText>
        </w:r>
        <w:r w:rsidRPr="00702DFE" w:rsidDel="00327F2C">
          <w:rPr>
            <w:b/>
          </w:rPr>
          <w:delText>Input/Outputs</w:delText>
        </w:r>
        <w:r w:rsidDel="00327F2C">
          <w:delText xml:space="preserve"> list: </w:delText>
        </w:r>
      </w:del>
    </w:p>
    <w:p w14:paraId="6B6FC3CD" w14:textId="375DF101" w:rsidR="00D31CB1" w:rsidRPr="0036486F" w:rsidDel="00327F2C" w:rsidRDefault="00D31CB1" w:rsidP="00D31CB1">
      <w:pPr>
        <w:pStyle w:val="BodyText"/>
        <w:numPr>
          <w:ilvl w:val="0"/>
          <w:numId w:val="336"/>
        </w:numPr>
        <w:ind w:left="1080" w:right="720"/>
        <w:rPr>
          <w:del w:id="5663" w:author="Sayali Dev" w:date="2018-02-21T13:28:00Z"/>
        </w:rPr>
      </w:pPr>
      <w:del w:id="5664" w:author="Sayali Dev" w:date="2018-02-21T13:28:00Z">
        <w:r w:rsidDel="00327F2C">
          <w:delText xml:space="preserve">Click on the </w:delText>
        </w:r>
        <w:r w:rsidRPr="0036486F" w:rsidDel="00327F2C">
          <w:rPr>
            <w:b/>
          </w:rPr>
          <w:delText>Identifier</w:delText>
        </w:r>
        <w:r w:rsidDel="00327F2C">
          <w:rPr>
            <w:b/>
          </w:rPr>
          <w:delText xml:space="preserve"> </w:delText>
        </w:r>
        <w:r w:rsidRPr="003E5907" w:rsidDel="00327F2C">
          <w:delText xml:space="preserve">of the </w:delText>
        </w:r>
        <w:r w:rsidDel="00327F2C">
          <w:delText>biospecimen</w:delText>
        </w:r>
        <w:r w:rsidRPr="003E5907" w:rsidDel="00327F2C">
          <w:delText xml:space="preserve"> for which</w:delText>
        </w:r>
        <w:r w:rsidDel="00327F2C">
          <w:rPr>
            <w:b/>
          </w:rPr>
          <w:delText xml:space="preserve"> </w:delText>
        </w:r>
        <w:r w:rsidRPr="0036486F" w:rsidDel="00327F2C">
          <w:delText>you want to add</w:delText>
        </w:r>
        <w:r w:rsidDel="00327F2C">
          <w:delText xml:space="preserve"> a new identifier</w:delText>
        </w:r>
        <w:r w:rsidRPr="0036486F" w:rsidDel="00327F2C">
          <w:delText>.</w:delText>
        </w:r>
        <w:r w:rsidDel="00327F2C">
          <w:br/>
          <w:delText xml:space="preserve">The </w:delText>
        </w:r>
        <w:r w:rsidRPr="0036486F" w:rsidDel="00327F2C">
          <w:rPr>
            <w:b/>
          </w:rPr>
          <w:delText>Add Identifier(s)</w:delText>
        </w:r>
        <w:r w:rsidDel="00327F2C">
          <w:delText xml:space="preserve"> window is displayed.</w:delText>
        </w:r>
        <w:r w:rsidDel="00327F2C">
          <w:br/>
        </w:r>
      </w:del>
    </w:p>
    <w:p w14:paraId="39B77ED1" w14:textId="702B6980" w:rsidR="00D31CB1" w:rsidDel="00327F2C" w:rsidRDefault="00D31CB1" w:rsidP="00D31CB1">
      <w:pPr>
        <w:pStyle w:val="BodyText"/>
        <w:numPr>
          <w:ilvl w:val="0"/>
          <w:numId w:val="336"/>
        </w:numPr>
        <w:ind w:left="1080" w:right="720"/>
        <w:rPr>
          <w:del w:id="5665" w:author="Sayali Dev" w:date="2018-02-21T13:28:00Z"/>
        </w:rPr>
      </w:pPr>
      <w:del w:id="5666" w:author="Sayali Dev" w:date="2018-02-21T13:28:00Z">
        <w:r w:rsidDel="00327F2C">
          <w:delText>C</w:delText>
        </w:r>
        <w:r w:rsidRPr="00585562" w:rsidDel="00327F2C">
          <w:delText xml:space="preserve">lick on the </w:delText>
        </w:r>
        <w:r w:rsidRPr="007E0CC7" w:rsidDel="00327F2C">
          <w:delText>add icon</w:delText>
        </w:r>
        <w:r w:rsidDel="00327F2C">
          <w:rPr>
            <w:noProof/>
          </w:rPr>
          <w:drawing>
            <wp:inline distT="0" distB="0" distL="0" distR="0" wp14:anchorId="0FAF088E" wp14:editId="48E7DF51">
              <wp:extent cx="174625" cy="166370"/>
              <wp:effectExtent l="0" t="0" r="0" b="5080"/>
              <wp:docPr id="8" name="Picture 8"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rsidDel="00327F2C">
          <w:delText xml:space="preserve">. </w:delText>
        </w:r>
        <w:r w:rsidDel="00327F2C">
          <w:br/>
          <w:delText xml:space="preserve">The </w:delText>
        </w:r>
        <w:r w:rsidRPr="00335746" w:rsidDel="00327F2C">
          <w:rPr>
            <w:b/>
          </w:rPr>
          <w:delText>Source Identifier</w:delText>
        </w:r>
        <w:r w:rsidDel="00327F2C">
          <w:delText xml:space="preserve"> and </w:delText>
        </w:r>
        <w:r w:rsidRPr="00335746" w:rsidDel="00327F2C">
          <w:rPr>
            <w:b/>
          </w:rPr>
          <w:delText>Identifier Type</w:delText>
        </w:r>
        <w:r w:rsidDel="00327F2C">
          <w:delText xml:space="preserve"> fields are added to the Add Identifier(s) window.</w:delText>
        </w:r>
        <w:r w:rsidDel="00327F2C">
          <w:br/>
        </w:r>
      </w:del>
    </w:p>
    <w:p w14:paraId="4F88EEC4" w14:textId="57D97B0C" w:rsidR="00D31CB1" w:rsidRPr="00585562" w:rsidDel="00327F2C" w:rsidRDefault="00D31CB1" w:rsidP="00D31CB1">
      <w:pPr>
        <w:pStyle w:val="BodyText"/>
        <w:numPr>
          <w:ilvl w:val="0"/>
          <w:numId w:val="336"/>
        </w:numPr>
        <w:ind w:left="1080"/>
        <w:rPr>
          <w:del w:id="5667" w:author="Sayali Dev" w:date="2018-02-21T13:28:00Z"/>
        </w:rPr>
      </w:pPr>
      <w:del w:id="5668" w:author="Sayali Dev" w:date="2018-02-21T13:28:00Z">
        <w:r w:rsidDel="00327F2C">
          <w:delText xml:space="preserve">In the </w:delText>
        </w:r>
        <w:r w:rsidRPr="007E0CC7" w:rsidDel="00327F2C">
          <w:rPr>
            <w:b/>
          </w:rPr>
          <w:delText>Source Identifier</w:delText>
        </w:r>
        <w:r w:rsidRPr="00585562" w:rsidDel="00327F2C">
          <w:delText xml:space="preserve"> </w:delText>
        </w:r>
        <w:r w:rsidDel="00327F2C">
          <w:delText>box, type the new identifier</w:delText>
        </w:r>
        <w:r w:rsidRPr="00585562" w:rsidDel="00327F2C">
          <w:delText>.</w:delText>
        </w:r>
        <w:r w:rsidDel="00327F2C">
          <w:br/>
        </w:r>
      </w:del>
    </w:p>
    <w:p w14:paraId="533CC30C" w14:textId="528979C6" w:rsidR="00D31CB1" w:rsidDel="00327F2C" w:rsidRDefault="00D31CB1" w:rsidP="00D31CB1">
      <w:pPr>
        <w:pStyle w:val="BodyText"/>
        <w:numPr>
          <w:ilvl w:val="0"/>
          <w:numId w:val="336"/>
        </w:numPr>
        <w:ind w:left="1080" w:right="720"/>
        <w:rPr>
          <w:del w:id="5669" w:author="Sayali Dev" w:date="2018-02-21T13:28:00Z"/>
        </w:rPr>
      </w:pPr>
      <w:del w:id="5670" w:author="Sayali Dev" w:date="2018-02-21T13:28:00Z">
        <w:r w:rsidDel="00327F2C">
          <w:delText xml:space="preserve">In the </w:delText>
        </w:r>
        <w:r w:rsidRPr="00D80DE8" w:rsidDel="00327F2C">
          <w:rPr>
            <w:b/>
          </w:rPr>
          <w:delText>Identifier Type</w:delText>
        </w:r>
        <w:r w:rsidRPr="00585562" w:rsidDel="00327F2C">
          <w:delText xml:space="preserve"> </w:delText>
        </w:r>
        <w:r w:rsidDel="00327F2C">
          <w:delText xml:space="preserve">list, click on the appropriate identifier </w:delText>
        </w:r>
        <w:r w:rsidRPr="00585562" w:rsidDel="00327F2C">
          <w:delText>type.</w:delText>
        </w:r>
        <w:r w:rsidRPr="00837B8C" w:rsidDel="00327F2C">
          <w:delText xml:space="preserve"> </w:delText>
        </w:r>
        <w:r w:rsidDel="00327F2C">
          <w:br/>
        </w:r>
        <w:r w:rsidDel="00327F2C">
          <w:rPr>
            <w:b/>
          </w:rPr>
          <w:delText xml:space="preserve">Note: </w:delText>
        </w:r>
        <w:r w:rsidDel="00327F2C">
          <w:delText xml:space="preserve">The </w:delText>
        </w:r>
        <w:r w:rsidRPr="00D80DE8" w:rsidDel="00327F2C">
          <w:rPr>
            <w:b/>
          </w:rPr>
          <w:delText>Identifier Type</w:delText>
        </w:r>
        <w:r w:rsidRPr="00585562" w:rsidDel="00327F2C">
          <w:delText xml:space="preserve"> </w:delText>
        </w:r>
        <w:r w:rsidDel="00327F2C">
          <w:delText>list displays the following identifier types:</w:delText>
        </w:r>
      </w:del>
    </w:p>
    <w:p w14:paraId="5D138823" w14:textId="779CD36E" w:rsidR="00D31CB1" w:rsidDel="00327F2C" w:rsidRDefault="00D31CB1" w:rsidP="00D31CB1">
      <w:pPr>
        <w:pStyle w:val="BodyText"/>
        <w:numPr>
          <w:ilvl w:val="0"/>
          <w:numId w:val="89"/>
        </w:numPr>
        <w:ind w:left="1440" w:right="720"/>
        <w:rPr>
          <w:del w:id="5671" w:author="Sayali Dev" w:date="2018-02-21T13:28:00Z"/>
        </w:rPr>
      </w:pPr>
      <w:del w:id="5672" w:author="Sayali Dev" w:date="2018-02-21T13:28:00Z">
        <w:r w:rsidRPr="007E0CC7" w:rsidDel="00327F2C">
          <w:rPr>
            <w:b/>
          </w:rPr>
          <w:delText>Internal:</w:delText>
        </w:r>
        <w:r w:rsidDel="00327F2C">
          <w:delText xml:space="preserve"> For user-assigned identifiers based on lab or site naming or numbering conventions. </w:delText>
        </w:r>
      </w:del>
    </w:p>
    <w:p w14:paraId="515A8C51" w14:textId="538D619B" w:rsidR="00D31CB1" w:rsidDel="00327F2C" w:rsidRDefault="00D31CB1" w:rsidP="00D31CB1">
      <w:pPr>
        <w:pStyle w:val="BodyText"/>
        <w:numPr>
          <w:ilvl w:val="0"/>
          <w:numId w:val="89"/>
        </w:numPr>
        <w:ind w:left="1440" w:right="720"/>
        <w:rPr>
          <w:del w:id="5673" w:author="Sayali Dev" w:date="2018-02-21T13:28:00Z"/>
        </w:rPr>
      </w:pPr>
      <w:del w:id="5674" w:author="Sayali Dev" w:date="2018-02-21T13:28:00Z">
        <w:r w:rsidRPr="009C1958" w:rsidDel="00327F2C">
          <w:rPr>
            <w:b/>
          </w:rPr>
          <w:delText>Kit Content:</w:delText>
        </w:r>
        <w:r w:rsidDel="00327F2C">
          <w:delText xml:space="preserve"> For identifying biospecimen content within a kit. </w:delText>
        </w:r>
      </w:del>
    </w:p>
    <w:p w14:paraId="19C5E4F5" w14:textId="61A1726C" w:rsidR="00D31CB1" w:rsidRPr="00585562" w:rsidDel="00327F2C" w:rsidRDefault="00D31CB1" w:rsidP="00D31CB1">
      <w:pPr>
        <w:pStyle w:val="BodyText"/>
        <w:numPr>
          <w:ilvl w:val="0"/>
          <w:numId w:val="89"/>
        </w:numPr>
        <w:ind w:left="1440" w:right="720"/>
        <w:rPr>
          <w:del w:id="5675" w:author="Sayali Dev" w:date="2018-02-21T13:28:00Z"/>
        </w:rPr>
      </w:pPr>
      <w:del w:id="5676" w:author="Sayali Dev" w:date="2018-02-21T13:28:00Z">
        <w:r w:rsidRPr="007E0CC7" w:rsidDel="00327F2C">
          <w:rPr>
            <w:b/>
          </w:rPr>
          <w:delText>Other:</w:delText>
        </w:r>
        <w:r w:rsidDel="00327F2C">
          <w:delText xml:space="preserve"> For any other identifier type.</w:delText>
        </w:r>
        <w:r w:rsidDel="00327F2C">
          <w:br/>
        </w:r>
      </w:del>
    </w:p>
    <w:p w14:paraId="57ED4333" w14:textId="111C7386" w:rsidR="00D31CB1" w:rsidRPr="0036486F" w:rsidDel="00327F2C" w:rsidRDefault="00D31CB1" w:rsidP="00D31CB1">
      <w:pPr>
        <w:pStyle w:val="BodyText"/>
        <w:numPr>
          <w:ilvl w:val="0"/>
          <w:numId w:val="336"/>
        </w:numPr>
        <w:ind w:left="1080"/>
        <w:rPr>
          <w:del w:id="5677" w:author="Sayali Dev" w:date="2018-02-21T13:28:00Z"/>
        </w:rPr>
      </w:pPr>
      <w:del w:id="5678" w:author="Sayali Dev" w:date="2018-02-21T13:28:00Z">
        <w:r w:rsidDel="00327F2C">
          <w:delText xml:space="preserve">Click the </w:delText>
        </w:r>
        <w:r w:rsidRPr="007E0CC7" w:rsidDel="00327F2C">
          <w:delText>check mark icon</w:delText>
        </w:r>
        <w:r w:rsidDel="00327F2C">
          <w:rPr>
            <w:noProof/>
          </w:rPr>
          <w:drawing>
            <wp:inline distT="0" distB="0" distL="0" distR="0" wp14:anchorId="026EF4F4" wp14:editId="75B7F5E6">
              <wp:extent cx="158115" cy="149860"/>
              <wp:effectExtent l="0" t="0" r="0" b="2540"/>
              <wp:docPr id="9" name="Picture 9"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rsidDel="00327F2C">
          <w:delText>.</w:delText>
        </w:r>
        <w:r w:rsidDel="00327F2C">
          <w:br/>
          <w:delText xml:space="preserve">The new identifier appears on the list of </w:delText>
        </w:r>
        <w:r w:rsidRPr="002676DB" w:rsidDel="00327F2C">
          <w:rPr>
            <w:b/>
          </w:rPr>
          <w:delText>Identifiers</w:delText>
        </w:r>
        <w:r w:rsidDel="00327F2C">
          <w:delText xml:space="preserve"> in the window</w:delText>
        </w:r>
        <w:r w:rsidRPr="00585562" w:rsidDel="00327F2C">
          <w:delText>.</w:delText>
        </w:r>
        <w:r w:rsidDel="00327F2C">
          <w:br/>
        </w:r>
      </w:del>
    </w:p>
    <w:p w14:paraId="4437DE35" w14:textId="4E9B8AC1" w:rsidR="00D31CB1" w:rsidDel="00327F2C" w:rsidRDefault="00D31CB1" w:rsidP="00D31CB1">
      <w:pPr>
        <w:pStyle w:val="BodyText"/>
        <w:numPr>
          <w:ilvl w:val="0"/>
          <w:numId w:val="336"/>
        </w:numPr>
        <w:ind w:left="1080"/>
        <w:rPr>
          <w:del w:id="5679" w:author="Sayali Dev" w:date="2018-02-21T13:28:00Z"/>
        </w:rPr>
      </w:pPr>
      <w:del w:id="5680" w:author="Sayali Dev" w:date="2018-02-21T13:28:00Z">
        <w:r w:rsidDel="00327F2C">
          <w:delText xml:space="preserve">Click </w:delText>
        </w:r>
        <w:r w:rsidRPr="00A6603E" w:rsidDel="00327F2C">
          <w:rPr>
            <w:b/>
          </w:rPr>
          <w:delText>SAVE</w:delText>
        </w:r>
        <w:r w:rsidDel="00327F2C">
          <w:br/>
          <w:delText xml:space="preserve">The Add Identifier(s) window closes. The new identifier replaces the previous identifier on the </w:delText>
        </w:r>
        <w:r w:rsidRPr="00335746" w:rsidDel="00327F2C">
          <w:delText>Create Workflow</w:delText>
        </w:r>
        <w:r w:rsidDel="00327F2C">
          <w:delText xml:space="preserve"> page.</w:delText>
        </w:r>
      </w:del>
    </w:p>
    <w:p w14:paraId="2E547990" w14:textId="4026F7FD" w:rsidR="00D31CB1" w:rsidDel="00327F2C" w:rsidRDefault="00D31CB1" w:rsidP="00D31CB1">
      <w:pPr>
        <w:rPr>
          <w:del w:id="5681" w:author="Sayali Dev" w:date="2018-02-21T13:28:00Z"/>
        </w:rPr>
      </w:pPr>
    </w:p>
    <w:p w14:paraId="79C848C6" w14:textId="75118F9D" w:rsidR="00D31CB1" w:rsidDel="00327F2C" w:rsidRDefault="00D31CB1" w:rsidP="00D31CB1">
      <w:pPr>
        <w:numPr>
          <w:ilvl w:val="0"/>
          <w:numId w:val="342"/>
        </w:numPr>
        <w:rPr>
          <w:del w:id="5682" w:author="Sayali Dev" w:date="2018-02-21T13:28:00Z"/>
        </w:rPr>
      </w:pPr>
      <w:del w:id="5683" w:author="Sayali Dev" w:date="2018-02-21T13:28:00Z">
        <w:r w:rsidDel="00327F2C">
          <w:delText xml:space="preserve">To modify the quantity, concentration or container type for a biospecimen on the </w:delText>
        </w:r>
        <w:r w:rsidRPr="00A6603E" w:rsidDel="00327F2C">
          <w:rPr>
            <w:b/>
          </w:rPr>
          <w:delText>Inputs/Outputs</w:delText>
        </w:r>
        <w:r w:rsidDel="00327F2C">
          <w:delText xml:space="preserve"> list:</w:delText>
        </w:r>
        <w:r w:rsidRPr="00A6603E" w:rsidDel="00327F2C">
          <w:delText xml:space="preserve"> </w:delText>
        </w:r>
      </w:del>
    </w:p>
    <w:p w14:paraId="139CCE5E" w14:textId="7771E0B9" w:rsidR="00D31CB1" w:rsidDel="00327F2C" w:rsidRDefault="00D31CB1" w:rsidP="00D31CB1">
      <w:pPr>
        <w:numPr>
          <w:ilvl w:val="0"/>
          <w:numId w:val="337"/>
        </w:numPr>
        <w:rPr>
          <w:del w:id="5684" w:author="Sayali Dev" w:date="2018-02-21T13:28:00Z"/>
        </w:rPr>
      </w:pPr>
      <w:del w:id="5685" w:author="Sayali Dev" w:date="2018-02-21T13:28:00Z">
        <w:r w:rsidDel="00327F2C">
          <w:delText xml:space="preserve">Select the checkbox of the biospecimen in the </w:delText>
        </w:r>
        <w:r w:rsidRPr="00A6603E" w:rsidDel="00327F2C">
          <w:rPr>
            <w:b/>
          </w:rPr>
          <w:delText>Inputs/Outputs</w:delText>
        </w:r>
        <w:r w:rsidDel="00327F2C">
          <w:delText xml:space="preserve"> list that you want to modify, and then click </w:delText>
        </w:r>
        <w:r w:rsidDel="00327F2C">
          <w:rPr>
            <w:b/>
            <w:caps/>
          </w:rPr>
          <w:delText>MODIFY</w:delText>
        </w:r>
        <w:r w:rsidDel="00327F2C">
          <w:delText xml:space="preserve">. </w:delText>
        </w:r>
      </w:del>
    </w:p>
    <w:p w14:paraId="01A59823" w14:textId="54A3D6AE" w:rsidR="00D31CB1" w:rsidDel="00327F2C" w:rsidRDefault="00D31CB1" w:rsidP="00D31CB1">
      <w:pPr>
        <w:ind w:left="1080"/>
        <w:rPr>
          <w:del w:id="5686" w:author="Sayali Dev" w:date="2018-02-21T13:28:00Z"/>
        </w:rPr>
      </w:pPr>
      <w:del w:id="5687" w:author="Sayali Dev" w:date="2018-02-21T13:28:00Z">
        <w:r w:rsidDel="00327F2C">
          <w:delText xml:space="preserve">The </w:delText>
        </w:r>
        <w:r w:rsidRPr="00A17764" w:rsidDel="00327F2C">
          <w:rPr>
            <w:b/>
          </w:rPr>
          <w:delText>Processing Details</w:delText>
        </w:r>
        <w:r w:rsidDel="00327F2C">
          <w:delText xml:space="preserve"> window appears.</w:delText>
        </w:r>
        <w:r w:rsidDel="00327F2C">
          <w:br/>
        </w:r>
      </w:del>
    </w:p>
    <w:p w14:paraId="48CA1BBB" w14:textId="62C13054" w:rsidR="00D31CB1" w:rsidRPr="00FC116B" w:rsidDel="00327F2C" w:rsidRDefault="00D31CB1" w:rsidP="00D31CB1">
      <w:pPr>
        <w:numPr>
          <w:ilvl w:val="0"/>
          <w:numId w:val="337"/>
        </w:numPr>
        <w:ind w:right="360"/>
        <w:rPr>
          <w:del w:id="5688" w:author="Sayali Dev" w:date="2018-02-21T13:28:00Z"/>
        </w:rPr>
      </w:pPr>
      <w:del w:id="5689" w:author="Sayali Dev" w:date="2018-02-21T13:28:00Z">
        <w:r w:rsidDel="00327F2C">
          <w:delText xml:space="preserve">Make the appropriate changes and click </w:delText>
        </w:r>
        <w:r w:rsidRPr="003A1F36" w:rsidDel="00327F2C">
          <w:rPr>
            <w:b/>
          </w:rPr>
          <w:delText>SAVE</w:delText>
        </w:r>
        <w:r w:rsidDel="00327F2C">
          <w:delText xml:space="preserve">.  </w:delText>
        </w:r>
      </w:del>
    </w:p>
    <w:p w14:paraId="0C96A470" w14:textId="30E20843" w:rsidR="00D31CB1" w:rsidDel="00327F2C" w:rsidRDefault="00D31CB1" w:rsidP="00D31CB1">
      <w:pPr>
        <w:ind w:left="1080"/>
        <w:rPr>
          <w:del w:id="5690" w:author="Sayali Dev" w:date="2018-02-21T13:28:00Z"/>
        </w:rPr>
      </w:pPr>
      <w:del w:id="5691" w:author="Sayali Dev" w:date="2018-02-21T13:28:00Z">
        <w:r w:rsidDel="00327F2C">
          <w:delText xml:space="preserve">The </w:delText>
        </w:r>
        <w:r w:rsidRPr="002676DB" w:rsidDel="00327F2C">
          <w:rPr>
            <w:b/>
          </w:rPr>
          <w:delText>Processing Details</w:delText>
        </w:r>
        <w:r w:rsidDel="00327F2C">
          <w:delText xml:space="preserve"> window closes. The </w:delText>
        </w:r>
        <w:r w:rsidRPr="00261434" w:rsidDel="00327F2C">
          <w:rPr>
            <w:b/>
          </w:rPr>
          <w:delText>Inputs/Outputs</w:delText>
        </w:r>
        <w:r w:rsidRPr="005F5CAE" w:rsidDel="00327F2C">
          <w:delText xml:space="preserve"> </w:delText>
        </w:r>
        <w:r w:rsidDel="00327F2C">
          <w:delText xml:space="preserve">list on the </w:delText>
        </w:r>
        <w:r w:rsidRPr="002676DB" w:rsidDel="00327F2C">
          <w:rPr>
            <w:b/>
          </w:rPr>
          <w:delText>Create Workflow</w:delText>
        </w:r>
        <w:r w:rsidDel="00327F2C">
          <w:delText xml:space="preserve"> page displays the modified information</w:delText>
        </w:r>
        <w:r w:rsidRPr="005F5CAE" w:rsidDel="00327F2C">
          <w:delText>.</w:delText>
        </w:r>
        <w:r w:rsidDel="00327F2C">
          <w:br/>
        </w:r>
      </w:del>
    </w:p>
    <w:p w14:paraId="0A2F10EB" w14:textId="7D694128" w:rsidR="00D31CB1" w:rsidDel="00327F2C" w:rsidRDefault="00D31CB1" w:rsidP="00D31CB1">
      <w:pPr>
        <w:numPr>
          <w:ilvl w:val="0"/>
          <w:numId w:val="343"/>
        </w:numPr>
        <w:ind w:right="360"/>
        <w:rPr>
          <w:del w:id="5692" w:author="Sayali Dev" w:date="2018-02-21T13:28:00Z"/>
        </w:rPr>
      </w:pPr>
      <w:del w:id="5693" w:author="Sayali Dev" w:date="2018-02-21T13:28:00Z">
        <w:r w:rsidDel="00327F2C">
          <w:delText xml:space="preserve">Click </w:delText>
        </w:r>
        <w:r w:rsidDel="00327F2C">
          <w:rPr>
            <w:b/>
          </w:rPr>
          <w:delText>NEXT</w:delText>
        </w:r>
        <w:r w:rsidRPr="003A1F36" w:rsidDel="00327F2C">
          <w:rPr>
            <w:b/>
          </w:rPr>
          <w:delText>.</w:delText>
        </w:r>
        <w:r w:rsidRPr="003A1F36" w:rsidDel="00327F2C">
          <w:rPr>
            <w:b/>
          </w:rPr>
          <w:br/>
        </w:r>
        <w:r w:rsidDel="00327F2C">
          <w:delText>T</w:delText>
        </w:r>
        <w:r w:rsidRPr="003A1F36" w:rsidDel="00327F2C">
          <w:delText>he</w:delText>
        </w:r>
        <w:r w:rsidDel="00327F2C">
          <w:rPr>
            <w:b/>
          </w:rPr>
          <w:delText xml:space="preserve"> View Workflow </w:delText>
        </w:r>
        <w:r w:rsidRPr="003A1F36" w:rsidDel="00327F2C">
          <w:delText>page appears.</w:delText>
        </w:r>
        <w:r w:rsidDel="00327F2C">
          <w:br/>
        </w:r>
        <w:r w:rsidRPr="003A1F36" w:rsidDel="00327F2C">
          <w:delText>Changes are save</w:delText>
        </w:r>
        <w:r w:rsidDel="00327F2C">
          <w:delText xml:space="preserve">d and the workflow status is set to </w:delText>
        </w:r>
        <w:r w:rsidRPr="003A1F36" w:rsidDel="00327F2C">
          <w:rPr>
            <w:b/>
          </w:rPr>
          <w:delText>In Process</w:delText>
        </w:r>
        <w:r w:rsidDel="00327F2C">
          <w:delText xml:space="preserve"> until you confirm the processing. </w:delText>
        </w:r>
        <w:r w:rsidDel="00327F2C">
          <w:br/>
          <w:delText xml:space="preserve">To confirm the workflow processing, see </w:delText>
        </w:r>
        <w:r w:rsidR="00FC27F2" w:rsidDel="00327F2C">
          <w:fldChar w:fldCharType="begin"/>
        </w:r>
        <w:r w:rsidR="00FC27F2" w:rsidDel="00327F2C">
          <w:delInstrText xml:space="preserve"> HYPERLINK \l "ConfirmingWorkflow" </w:delInstrText>
        </w:r>
        <w:r w:rsidR="00FC27F2" w:rsidDel="00327F2C">
          <w:fldChar w:fldCharType="separate"/>
        </w:r>
        <w:r w:rsidRPr="008D63A0" w:rsidDel="00327F2C">
          <w:rPr>
            <w:rStyle w:val="Hyperlink"/>
            <w:b/>
          </w:rPr>
          <w:delText>Confirming a Workflow</w:delText>
        </w:r>
        <w:r w:rsidR="00FC27F2" w:rsidDel="00327F2C">
          <w:rPr>
            <w:rStyle w:val="Hyperlink"/>
            <w:b/>
          </w:rPr>
          <w:fldChar w:fldCharType="end"/>
        </w:r>
        <w:r w:rsidDel="00327F2C">
          <w:delText>.</w:delText>
        </w:r>
      </w:del>
    </w:p>
    <w:p w14:paraId="4AA8ABA3" w14:textId="49F5A300" w:rsidR="00D31CB1" w:rsidDel="00327F2C" w:rsidRDefault="00D31CB1" w:rsidP="00D31CB1">
      <w:pPr>
        <w:ind w:left="720" w:right="360"/>
        <w:rPr>
          <w:del w:id="5694" w:author="Sayali Dev" w:date="2018-02-21T13:28:00Z"/>
        </w:rPr>
      </w:pPr>
    </w:p>
    <w:p w14:paraId="43CD62C2" w14:textId="6197BEE0" w:rsidR="00D31CB1" w:rsidRPr="002E4BDB" w:rsidDel="00327F2C" w:rsidRDefault="00D31CB1" w:rsidP="00D31CB1">
      <w:pPr>
        <w:pStyle w:val="Heading3"/>
        <w:rPr>
          <w:del w:id="5695" w:author="Sayali Dev" w:date="2018-02-21T13:28:00Z"/>
        </w:rPr>
      </w:pPr>
      <w:del w:id="5696" w:author="Sayali Dev" w:date="2018-02-21T13:28:00Z">
        <w:r w:rsidDel="00327F2C">
          <w:br w:type="page"/>
        </w:r>
        <w:bookmarkStart w:id="5697" w:name="_Toc282093976"/>
        <w:bookmarkStart w:id="5698" w:name="_Toc452631887"/>
        <w:r w:rsidDel="00327F2C">
          <w:delText xml:space="preserve">Viewing </w:delText>
        </w:r>
        <w:bookmarkEnd w:id="5697"/>
        <w:r w:rsidDel="00327F2C">
          <w:delText>a List of Sample Processing Workflows</w:delText>
        </w:r>
        <w:bookmarkEnd w:id="5698"/>
      </w:del>
    </w:p>
    <w:p w14:paraId="39527E73" w14:textId="6143EDDC" w:rsidR="00D31CB1" w:rsidDel="00327F2C" w:rsidRDefault="00D31CB1" w:rsidP="00D31CB1">
      <w:pPr>
        <w:rPr>
          <w:del w:id="5699" w:author="Sayali Dev" w:date="2018-02-21T13:28:00Z"/>
        </w:rPr>
      </w:pPr>
    </w:p>
    <w:p w14:paraId="2CC9D0AE" w14:textId="2167B264" w:rsidR="00D31CB1" w:rsidDel="00327F2C" w:rsidRDefault="00D31CB1" w:rsidP="00D31CB1">
      <w:pPr>
        <w:ind w:right="720"/>
        <w:rPr>
          <w:del w:id="5700" w:author="Sayali Dev" w:date="2018-02-21T13:28:00Z"/>
        </w:rPr>
      </w:pPr>
      <w:del w:id="5701" w:author="Sayali Dev" w:date="2018-02-21T13:28:00Z">
        <w:r w:rsidDel="00327F2C">
          <w:delText>To view a list of sample processing workflows:</w:delText>
        </w:r>
      </w:del>
    </w:p>
    <w:p w14:paraId="555760F3" w14:textId="223364E5" w:rsidR="00D31CB1" w:rsidDel="00327F2C" w:rsidRDefault="00D31CB1" w:rsidP="00D31CB1">
      <w:pPr>
        <w:ind w:right="720"/>
        <w:rPr>
          <w:del w:id="5702" w:author="Sayali Dev" w:date="2018-02-21T13:28:00Z"/>
        </w:rPr>
      </w:pPr>
    </w:p>
    <w:p w14:paraId="142F3DE5" w14:textId="33D34460" w:rsidR="00D31CB1" w:rsidDel="00327F2C" w:rsidRDefault="00D31CB1" w:rsidP="00D31CB1">
      <w:pPr>
        <w:numPr>
          <w:ilvl w:val="0"/>
          <w:numId w:val="284"/>
        </w:numPr>
        <w:ind w:right="720"/>
        <w:rPr>
          <w:del w:id="5703" w:author="Sayali Dev" w:date="2018-02-21T13:28:00Z"/>
        </w:rPr>
      </w:pPr>
      <w:del w:id="5704" w:author="Sayali Dev" w:date="2018-01-31T17:54:00Z">
        <w:r w:rsidDel="009A119E">
          <w:delText>Log on</w:delText>
        </w:r>
      </w:del>
      <w:del w:id="5705" w:author="Sayali Dev" w:date="2018-02-21T13:28:00Z">
        <w:r w:rsidDel="00327F2C">
          <w:delText xml:space="preserve"> to the application using your </w:delText>
        </w:r>
      </w:del>
      <w:del w:id="5706" w:author="Sayali Dev" w:date="2018-01-31T17:55:00Z">
        <w:r w:rsidDel="00A62626">
          <w:delText>logon</w:delText>
        </w:r>
      </w:del>
      <w:del w:id="5707" w:author="Sayali Dev" w:date="2018-02-21T13:28:00Z">
        <w:r w:rsidDel="00327F2C">
          <w:delText xml:space="preserve"> credentials. </w:delText>
        </w:r>
      </w:del>
    </w:p>
    <w:p w14:paraId="73663814" w14:textId="57B59843" w:rsidR="00D31CB1" w:rsidDel="00327F2C" w:rsidRDefault="00D31CB1" w:rsidP="00D31CB1">
      <w:pPr>
        <w:ind w:left="720" w:right="720"/>
        <w:rPr>
          <w:del w:id="5708" w:author="Sayali Dev" w:date="2018-02-21T13:28:00Z"/>
        </w:rPr>
      </w:pPr>
      <w:del w:id="5709" w:author="Sayali Dev" w:date="2018-02-21T13:28:00Z">
        <w:r w:rsidRPr="008F18BA" w:rsidDel="00327F2C">
          <w:rPr>
            <w:b/>
          </w:rPr>
          <w:delText>Note:</w:delText>
        </w:r>
        <w:r w:rsidRPr="008F18BA" w:rsidDel="00327F2C">
          <w:delText xml:space="preserve"> If you have more than one assigned location, you are prompted to select the location for which you want to access </w:delText>
        </w:r>
        <w:r w:rsidDel="00327F2C">
          <w:delText>CIRRASPEC</w:delText>
        </w:r>
        <w:r w:rsidRPr="008F18BA" w:rsidDel="00327F2C">
          <w:delText xml:space="preserve"> data.</w:delText>
        </w:r>
      </w:del>
    </w:p>
    <w:p w14:paraId="338258D1" w14:textId="2F08E262" w:rsidR="00D31CB1" w:rsidDel="00327F2C" w:rsidRDefault="00D31CB1" w:rsidP="00D31CB1">
      <w:pPr>
        <w:ind w:left="720" w:right="720"/>
        <w:rPr>
          <w:del w:id="5710" w:author="Sayali Dev" w:date="2018-02-21T13:28:00Z"/>
        </w:rPr>
      </w:pPr>
      <w:del w:id="5711" w:author="Sayali Dev" w:date="2018-02-21T13:28:00Z">
        <w:r w:rsidDel="00327F2C">
          <w:delText xml:space="preserve">The CIRRASPEC home page appears. </w:delText>
        </w:r>
      </w:del>
    </w:p>
    <w:p w14:paraId="2A962604" w14:textId="02E1A325" w:rsidR="00D31CB1" w:rsidDel="00327F2C" w:rsidRDefault="00D31CB1" w:rsidP="00D31CB1">
      <w:pPr>
        <w:ind w:left="720" w:right="720"/>
        <w:rPr>
          <w:del w:id="5712" w:author="Sayali Dev" w:date="2018-02-21T13:28:00Z"/>
        </w:rPr>
      </w:pPr>
    </w:p>
    <w:p w14:paraId="5D3D23FE" w14:textId="468DFBFD" w:rsidR="00D31CB1" w:rsidDel="00327F2C" w:rsidRDefault="00D31CB1" w:rsidP="00D31CB1">
      <w:pPr>
        <w:numPr>
          <w:ilvl w:val="0"/>
          <w:numId w:val="284"/>
        </w:numPr>
        <w:ind w:right="720"/>
        <w:rPr>
          <w:del w:id="5713" w:author="Sayali Dev" w:date="2018-02-21T13:28:00Z"/>
        </w:rPr>
      </w:pPr>
      <w:del w:id="5714"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0D9ABE7D" w14:textId="45EB62B8" w:rsidR="00D31CB1" w:rsidDel="00327F2C" w:rsidRDefault="00D31CB1" w:rsidP="00D31CB1">
      <w:pPr>
        <w:ind w:left="720" w:right="720"/>
        <w:rPr>
          <w:del w:id="5715" w:author="Sayali Dev" w:date="2018-02-21T13:28:00Z"/>
        </w:rPr>
      </w:pPr>
      <w:del w:id="5716" w:author="Sayali Dev" w:date="2018-02-21T13:28:00Z">
        <w:r w:rsidDel="00327F2C">
          <w:delText xml:space="preserve">The </w:delText>
        </w:r>
        <w:r w:rsidRPr="00B20B28" w:rsidDel="00327F2C">
          <w:rPr>
            <w:b/>
          </w:rPr>
          <w:delText>Workflow Search</w:delText>
        </w:r>
        <w:r w:rsidDel="00327F2C">
          <w:delText xml:space="preserve"> page appears.</w:delText>
        </w:r>
      </w:del>
    </w:p>
    <w:p w14:paraId="048A7484" w14:textId="7236FA8B" w:rsidR="00D31CB1" w:rsidDel="00327F2C" w:rsidRDefault="00D31CB1" w:rsidP="00D31CB1">
      <w:pPr>
        <w:ind w:left="720" w:right="720"/>
        <w:rPr>
          <w:del w:id="5717" w:author="Sayali Dev" w:date="2018-02-21T13:28:00Z"/>
        </w:rPr>
      </w:pPr>
    </w:p>
    <w:p w14:paraId="4EA49AC8" w14:textId="6688E2CA" w:rsidR="00D31CB1" w:rsidDel="00327F2C" w:rsidRDefault="00D31CB1" w:rsidP="00D31CB1">
      <w:pPr>
        <w:numPr>
          <w:ilvl w:val="0"/>
          <w:numId w:val="284"/>
        </w:numPr>
        <w:ind w:right="720"/>
        <w:rPr>
          <w:del w:id="5718" w:author="Sayali Dev" w:date="2018-02-21T13:28:00Z"/>
        </w:rPr>
      </w:pPr>
      <w:del w:id="5719" w:author="Sayali Dev" w:date="2018-02-21T13:28:00Z">
        <w:r w:rsidDel="00327F2C">
          <w:delText xml:space="preserve">Click </w:delText>
        </w:r>
        <w:r w:rsidRPr="0068184B" w:rsidDel="00327F2C">
          <w:rPr>
            <w:b/>
          </w:rPr>
          <w:delText>SEARCH</w:delText>
        </w:r>
        <w:r w:rsidDel="00327F2C">
          <w:delText xml:space="preserve">. </w:delText>
        </w:r>
      </w:del>
    </w:p>
    <w:p w14:paraId="1BD2D8A7" w14:textId="41FAE23F" w:rsidR="00D31CB1" w:rsidDel="00327F2C" w:rsidRDefault="00D31CB1" w:rsidP="00D31CB1">
      <w:pPr>
        <w:ind w:left="720" w:right="720"/>
        <w:rPr>
          <w:del w:id="5720" w:author="Sayali Dev" w:date="2018-02-21T13:28:00Z"/>
        </w:rPr>
      </w:pPr>
      <w:del w:id="5721" w:author="Sayali Dev" w:date="2018-02-21T13:28:00Z">
        <w:r w:rsidDel="00327F2C">
          <w:delText xml:space="preserve">The </w:delText>
        </w:r>
        <w:r w:rsidRPr="00681F84" w:rsidDel="00327F2C">
          <w:rPr>
            <w:b/>
          </w:rPr>
          <w:delText>Workflow Search</w:delText>
        </w:r>
        <w:r w:rsidDel="00327F2C">
          <w:delText xml:space="preserve"> page displays a list of workflows.</w:delText>
        </w:r>
        <w:r w:rsidDel="00327F2C">
          <w:br/>
        </w:r>
        <w:r w:rsidRPr="008F18BA" w:rsidDel="00327F2C">
          <w:rPr>
            <w:b/>
          </w:rPr>
          <w:delText>Note:</w:delText>
        </w:r>
        <w:r w:rsidDel="00327F2C">
          <w:rPr>
            <w:b/>
          </w:rPr>
          <w:delText xml:space="preserve"> </w:delText>
        </w:r>
        <w:r w:rsidDel="00327F2C">
          <w:delText>The list displays all workflows that are accessible based on your login location.</w:delText>
        </w:r>
      </w:del>
    </w:p>
    <w:p w14:paraId="02CE4B06" w14:textId="50C66579" w:rsidR="00D31CB1" w:rsidDel="00327F2C" w:rsidRDefault="00D31CB1" w:rsidP="00D31CB1">
      <w:pPr>
        <w:rPr>
          <w:del w:id="5722" w:author="Sayali Dev" w:date="2018-02-21T13:28:00Z"/>
        </w:rPr>
      </w:pPr>
    </w:p>
    <w:p w14:paraId="3F20DC2D" w14:textId="517D17D2" w:rsidR="00D31CB1" w:rsidDel="00327F2C" w:rsidRDefault="00D31CB1" w:rsidP="00D31CB1">
      <w:pPr>
        <w:ind w:firstLine="720"/>
        <w:rPr>
          <w:del w:id="5723" w:author="Sayali Dev" w:date="2018-02-21T13:28:00Z"/>
        </w:rPr>
      </w:pPr>
      <w:del w:id="5724" w:author="Sayali Dev" w:date="2018-02-21T13:28:00Z">
        <w:r w:rsidRPr="006454BE" w:rsidDel="00327F2C">
          <w:rPr>
            <w:noProof/>
          </w:rPr>
          <w:drawing>
            <wp:inline distT="0" distB="0" distL="0" distR="0" wp14:anchorId="2D6180C7" wp14:editId="10962564">
              <wp:extent cx="6284595" cy="2942590"/>
              <wp:effectExtent l="19050" t="19050" r="20955" b="10160"/>
              <wp:docPr id="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4595" cy="2942590"/>
                      </a:xfrm>
                      <a:prstGeom prst="rect">
                        <a:avLst/>
                      </a:prstGeom>
                      <a:noFill/>
                      <a:ln w="3175">
                        <a:solidFill>
                          <a:schemeClr val="tx1"/>
                        </a:solidFill>
                      </a:ln>
                    </pic:spPr>
                  </pic:pic>
                </a:graphicData>
              </a:graphic>
            </wp:inline>
          </w:drawing>
        </w:r>
      </w:del>
    </w:p>
    <w:p w14:paraId="6AAB90A0" w14:textId="1ADFF041" w:rsidR="00D31CB1" w:rsidDel="00327F2C" w:rsidRDefault="00D31CB1" w:rsidP="00D31CB1">
      <w:pPr>
        <w:pStyle w:val="Figure"/>
        <w:tabs>
          <w:tab w:val="clear" w:pos="1080"/>
          <w:tab w:val="clear" w:pos="1710"/>
          <w:tab w:val="clear" w:pos="1980"/>
          <w:tab w:val="left" w:pos="1800"/>
          <w:tab w:val="num" w:pos="4230"/>
        </w:tabs>
        <w:ind w:left="1800" w:hanging="1170"/>
        <w:rPr>
          <w:del w:id="5725" w:author="Sayali Dev" w:date="2018-02-21T13:28:00Z"/>
        </w:rPr>
      </w:pPr>
      <w:del w:id="5726" w:author="Sayali Dev" w:date="2018-02-21T13:28:00Z">
        <w:r w:rsidDel="00327F2C">
          <w:delText>Workflow Search page</w:delText>
        </w:r>
        <w:r w:rsidDel="00327F2C">
          <w:br/>
        </w:r>
        <w:r w:rsidDel="00327F2C">
          <w:br/>
        </w:r>
      </w:del>
    </w:p>
    <w:p w14:paraId="52D838A5" w14:textId="13FF4590" w:rsidR="00D31CB1" w:rsidDel="00327F2C" w:rsidRDefault="00D31CB1" w:rsidP="00D31CB1">
      <w:pPr>
        <w:rPr>
          <w:del w:id="5727" w:author="Sayali Dev" w:date="2018-02-21T13:28:00Z"/>
        </w:rPr>
      </w:pPr>
      <w:del w:id="5728" w:author="Sayali Dev" w:date="2018-02-21T13:28:00Z">
        <w:r w:rsidRPr="008B5A78" w:rsidDel="00327F2C">
          <w:rPr>
            <w:b/>
          </w:rPr>
          <w:delText>Note:</w:delText>
        </w:r>
        <w:r w:rsidDel="00327F2C">
          <w:delText xml:space="preserve"> To re-sort the list, click </w:delText>
        </w:r>
        <w:r w:rsidDel="00327F2C">
          <w:rPr>
            <w:lang w:eastAsia="x-none"/>
          </w:rPr>
          <w:delText xml:space="preserve">the </w:delText>
        </w:r>
        <w:r w:rsidRPr="0033438F" w:rsidDel="00327F2C">
          <w:rPr>
            <w:lang w:eastAsia="x-none"/>
          </w:rPr>
          <w:delText>header</w:delText>
        </w:r>
        <w:r w:rsidDel="00327F2C">
          <w:rPr>
            <w:lang w:eastAsia="x-none"/>
          </w:rPr>
          <w:delText xml:space="preserve"> of the column by which you want to sort.</w:delText>
        </w:r>
        <w:r w:rsidDel="00327F2C">
          <w:delText xml:space="preserve"> For more information about other ways to sort the list, see </w:delText>
        </w:r>
        <w:r w:rsidR="00FC27F2" w:rsidDel="00327F2C">
          <w:fldChar w:fldCharType="begin"/>
        </w:r>
        <w:r w:rsidR="00FC27F2" w:rsidDel="00327F2C">
          <w:delInstrText xml:space="preserve"> HYPERLINK \l "_Sorting_Search_Results" </w:delInstrText>
        </w:r>
        <w:r w:rsidR="00FC27F2" w:rsidDel="00327F2C">
          <w:fldChar w:fldCharType="separate"/>
        </w:r>
        <w:r w:rsidRPr="00413008" w:rsidDel="00327F2C">
          <w:rPr>
            <w:rStyle w:val="Hyperlink"/>
            <w:b/>
          </w:rPr>
          <w:delText>Sorting Search Results</w:delText>
        </w:r>
        <w:r w:rsidR="00FC27F2" w:rsidDel="00327F2C">
          <w:rPr>
            <w:rStyle w:val="Hyperlink"/>
            <w:b/>
          </w:rPr>
          <w:fldChar w:fldCharType="end"/>
        </w:r>
      </w:del>
      <w:del w:id="5729"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r w:rsidDel="00EC05B3">
          <w:delText>.</w:delText>
        </w:r>
      </w:del>
    </w:p>
    <w:p w14:paraId="4C01E8B5" w14:textId="431C56FD" w:rsidR="00D31CB1" w:rsidDel="00327F2C" w:rsidRDefault="00D31CB1" w:rsidP="00D31CB1">
      <w:pPr>
        <w:rPr>
          <w:del w:id="5730" w:author="Sayali Dev" w:date="2018-02-21T13:28:00Z"/>
        </w:rPr>
      </w:pPr>
    </w:p>
    <w:p w14:paraId="00494EA2" w14:textId="226F42AE" w:rsidR="00D31CB1" w:rsidRPr="00E63C3C" w:rsidDel="00327F2C" w:rsidRDefault="00D31CB1" w:rsidP="00D31CB1">
      <w:pPr>
        <w:pStyle w:val="Heading3"/>
        <w:pageBreakBefore/>
        <w:tabs>
          <w:tab w:val="left" w:pos="810"/>
        </w:tabs>
        <w:rPr>
          <w:del w:id="5731" w:author="Sayali Dev" w:date="2018-02-21T13:28:00Z"/>
        </w:rPr>
      </w:pPr>
      <w:bookmarkStart w:id="5732" w:name="_Toc452631888"/>
      <w:del w:id="5733" w:author="Sayali Dev" w:date="2018-02-21T13:28:00Z">
        <w:r w:rsidRPr="00E63C3C" w:rsidDel="00327F2C">
          <w:delText>Search</w:delText>
        </w:r>
        <w:r w:rsidDel="00327F2C">
          <w:delText>ing for a Workflow</w:delText>
        </w:r>
        <w:bookmarkEnd w:id="5732"/>
      </w:del>
    </w:p>
    <w:p w14:paraId="175A5F64" w14:textId="4D4073E6" w:rsidR="00D31CB1" w:rsidRPr="00E63C3C" w:rsidDel="00327F2C" w:rsidRDefault="00D31CB1" w:rsidP="00D31CB1">
      <w:pPr>
        <w:pStyle w:val="Heading3"/>
        <w:rPr>
          <w:del w:id="5734" w:author="Sayali Dev" w:date="2018-02-21T13:28:00Z"/>
        </w:rPr>
      </w:pPr>
    </w:p>
    <w:p w14:paraId="010A3E33" w14:textId="4818B094" w:rsidR="00D31CB1" w:rsidRPr="00E63C3C" w:rsidDel="00327F2C" w:rsidRDefault="00D31CB1" w:rsidP="00D31CB1">
      <w:pPr>
        <w:rPr>
          <w:del w:id="5735" w:author="Sayali Dev" w:date="2018-02-21T13:28:00Z"/>
        </w:rPr>
      </w:pPr>
      <w:del w:id="5736" w:author="Sayali Dev" w:date="2018-02-21T13:28:00Z">
        <w:r w:rsidRPr="00E63C3C" w:rsidDel="00327F2C">
          <w:delText xml:space="preserve">To search for a </w:delText>
        </w:r>
        <w:r w:rsidDel="00327F2C">
          <w:delText>specific workflow or group of workflows</w:delText>
        </w:r>
        <w:r w:rsidRPr="00E63C3C" w:rsidDel="00327F2C">
          <w:delText>:</w:delText>
        </w:r>
        <w:r w:rsidDel="00327F2C">
          <w:br/>
        </w:r>
      </w:del>
    </w:p>
    <w:p w14:paraId="0100D539" w14:textId="182CB366" w:rsidR="00D31CB1" w:rsidDel="00327F2C" w:rsidRDefault="00D31CB1" w:rsidP="00D31CB1">
      <w:pPr>
        <w:numPr>
          <w:ilvl w:val="0"/>
          <w:numId w:val="301"/>
        </w:numPr>
        <w:ind w:right="540"/>
        <w:rPr>
          <w:del w:id="5737" w:author="Sayali Dev" w:date="2018-02-21T13:28:00Z"/>
        </w:rPr>
      </w:pPr>
      <w:del w:id="5738" w:author="Sayali Dev" w:date="2018-02-21T13:28:00Z">
        <w:r w:rsidDel="00327F2C">
          <w:delText xml:space="preserve">Point to the arrow of the </w:delText>
        </w:r>
        <w:r w:rsidDel="00327F2C">
          <w:rPr>
            <w:b/>
          </w:rPr>
          <w:delText>LIMS</w:delText>
        </w:r>
        <w:r w:rsidDel="00327F2C">
          <w:delText xml:space="preserve"> tab, and then c</w:delText>
        </w:r>
        <w:r w:rsidRPr="00585562" w:rsidDel="00327F2C">
          <w:delText xml:space="preserve">lick </w:delText>
        </w:r>
        <w:r w:rsidDel="00327F2C">
          <w:rPr>
            <w:b/>
          </w:rPr>
          <w:delText>Workflows</w:delText>
        </w:r>
        <w:r w:rsidRPr="00585562" w:rsidDel="00327F2C">
          <w:delText xml:space="preserve">. </w:delText>
        </w:r>
        <w:r w:rsidDel="00327F2C">
          <w:br/>
        </w:r>
        <w:r w:rsidRPr="00585562" w:rsidDel="00327F2C">
          <w:delText xml:space="preserve">The </w:delText>
        </w:r>
        <w:r w:rsidDel="00327F2C">
          <w:rPr>
            <w:b/>
          </w:rPr>
          <w:delText>Workflow S</w:delText>
        </w:r>
        <w:r w:rsidRPr="00FB4A09" w:rsidDel="00327F2C">
          <w:rPr>
            <w:b/>
          </w:rPr>
          <w:delText>earch</w:delText>
        </w:r>
        <w:r w:rsidRPr="00585562" w:rsidDel="00327F2C">
          <w:delText xml:space="preserve"> </w:delText>
        </w:r>
        <w:r w:rsidDel="00327F2C">
          <w:delText>page appears.</w:delText>
        </w:r>
        <w:r w:rsidDel="00327F2C">
          <w:br/>
        </w:r>
      </w:del>
    </w:p>
    <w:p w14:paraId="18009534" w14:textId="236C4729" w:rsidR="00D31CB1" w:rsidDel="00327F2C" w:rsidRDefault="00D31CB1" w:rsidP="00D31CB1">
      <w:pPr>
        <w:rPr>
          <w:del w:id="5739" w:author="Sayali Dev" w:date="2018-02-21T13:28:00Z"/>
        </w:rPr>
      </w:pPr>
      <w:del w:id="5740" w:author="Sayali Dev" w:date="2018-02-21T13:28:00Z">
        <w:r w:rsidDel="00327F2C">
          <w:rPr>
            <w:noProof/>
          </w:rPr>
          <mc:AlternateContent>
            <mc:Choice Requires="wps">
              <w:drawing>
                <wp:anchor distT="0" distB="0" distL="114300" distR="114300" simplePos="0" relativeHeight="251739648" behindDoc="0" locked="0" layoutInCell="1" allowOverlap="1" wp14:anchorId="6B2531A9" wp14:editId="0CEF136A">
                  <wp:simplePos x="0" y="0"/>
                  <wp:positionH relativeFrom="column">
                    <wp:posOffset>375285</wp:posOffset>
                  </wp:positionH>
                  <wp:positionV relativeFrom="paragraph">
                    <wp:posOffset>123190</wp:posOffset>
                  </wp:positionV>
                  <wp:extent cx="1891030" cy="427990"/>
                  <wp:effectExtent l="3810" t="0" r="635" b="3175"/>
                  <wp:wrapNone/>
                  <wp:docPr id="64" name="Text Box 9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567E0" w14:textId="77777777" w:rsidR="00CE5E77" w:rsidRPr="002622E4" w:rsidRDefault="00CE5E77" w:rsidP="00D31CB1">
                              <w:r>
                                <w:t>Arrow hides/displays the Workflow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2531A9" id="Text Box 9867" o:spid="_x0000_s1041" type="#_x0000_t202" style="position:absolute;margin-left:29.55pt;margin-top:9.7pt;width:148.9pt;height:33.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" stroked="f">
                  <v:textbox>
                    <w:txbxContent>
                      <w:p w14:paraId="012567E0" w14:textId="77777777" w:rsidR="00CE5E77" w:rsidRPr="002622E4" w:rsidRDefault="00CE5E77" w:rsidP="00D31CB1">
                        <w:r>
                          <w:t>Arrow hides/displays the Workflow Search pane</w:t>
                        </w:r>
                      </w:p>
                    </w:txbxContent>
                  </v:textbox>
                </v:shape>
              </w:pict>
            </mc:Fallback>
          </mc:AlternateContent>
        </w:r>
      </w:del>
    </w:p>
    <w:p w14:paraId="6968A47A" w14:textId="2896897D" w:rsidR="00D31CB1" w:rsidDel="00327F2C" w:rsidRDefault="00D31CB1" w:rsidP="00D31CB1">
      <w:pPr>
        <w:rPr>
          <w:del w:id="5741" w:author="Sayali Dev" w:date="2018-02-21T13:28:00Z"/>
        </w:rPr>
      </w:pPr>
    </w:p>
    <w:p w14:paraId="6E7AC2FD" w14:textId="32253C0E" w:rsidR="00D31CB1" w:rsidRPr="00A340E8" w:rsidDel="00327F2C" w:rsidRDefault="00D31CB1" w:rsidP="00D31CB1">
      <w:pPr>
        <w:rPr>
          <w:del w:id="5742" w:author="Sayali Dev" w:date="2018-02-21T13:28:00Z"/>
        </w:rPr>
      </w:pPr>
    </w:p>
    <w:p w14:paraId="76975666" w14:textId="45B0F730" w:rsidR="00D31CB1" w:rsidDel="00327F2C" w:rsidRDefault="00D31CB1" w:rsidP="00D31CB1">
      <w:pPr>
        <w:rPr>
          <w:del w:id="5743" w:author="Sayali Dev" w:date="2018-02-21T13:28:00Z"/>
        </w:rPr>
      </w:pPr>
      <w:del w:id="5744" w:author="Sayali Dev" w:date="2018-02-21T13:28:00Z">
        <w:r w:rsidDel="00327F2C">
          <w:rPr>
            <w:noProof/>
          </w:rPr>
          <mc:AlternateContent>
            <mc:Choice Requires="wps">
              <w:drawing>
                <wp:anchor distT="0" distB="0" distL="114300" distR="114300" simplePos="0" relativeHeight="251740672" behindDoc="0" locked="0" layoutInCell="1" allowOverlap="1" wp14:anchorId="4AC87617" wp14:editId="07672D1F">
                  <wp:simplePos x="0" y="0"/>
                  <wp:positionH relativeFrom="column">
                    <wp:posOffset>1184910</wp:posOffset>
                  </wp:positionH>
                  <wp:positionV relativeFrom="line">
                    <wp:posOffset>34290</wp:posOffset>
                  </wp:positionV>
                  <wp:extent cx="215900" cy="619125"/>
                  <wp:effectExtent l="13335" t="9525" r="56515" b="38100"/>
                  <wp:wrapNone/>
                  <wp:docPr id="9235" name="Line 9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 cy="6191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2A9EB4" id="Line 9868"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3.3pt,2.7pt" to="110.3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">
                  <v:stroke endarrow="block"/>
                  <w10:wrap anchory="line"/>
                </v:line>
              </w:pict>
            </mc:Fallback>
          </mc:AlternateContent>
        </w:r>
      </w:del>
    </w:p>
    <w:p w14:paraId="26DA75E0" w14:textId="35AE8256" w:rsidR="00D31CB1" w:rsidRPr="001B3A27" w:rsidDel="00327F2C" w:rsidRDefault="00D31CB1" w:rsidP="00D31CB1">
      <w:pPr>
        <w:ind w:left="720"/>
        <w:rPr>
          <w:del w:id="5745" w:author="Sayali Dev" w:date="2018-02-21T13:28:00Z"/>
        </w:rPr>
      </w:pPr>
      <w:del w:id="5746" w:author="Sayali Dev" w:date="2018-02-21T13:28:00Z">
        <w:r w:rsidRPr="006454BE" w:rsidDel="00327F2C">
          <w:rPr>
            <w:noProof/>
          </w:rPr>
          <w:drawing>
            <wp:inline distT="0" distB="0" distL="0" distR="0" wp14:anchorId="1C3AACCB" wp14:editId="1203B9DF">
              <wp:extent cx="6284595" cy="2942590"/>
              <wp:effectExtent l="19050" t="19050" r="20955" b="10160"/>
              <wp:docPr id="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84595" cy="2942590"/>
                      </a:xfrm>
                      <a:prstGeom prst="rect">
                        <a:avLst/>
                      </a:prstGeom>
                      <a:noFill/>
                      <a:ln w="3175">
                        <a:solidFill>
                          <a:schemeClr val="tx1"/>
                        </a:solidFill>
                      </a:ln>
                    </pic:spPr>
                  </pic:pic>
                </a:graphicData>
              </a:graphic>
            </wp:inline>
          </w:drawing>
        </w:r>
      </w:del>
    </w:p>
    <w:p w14:paraId="25E8DEBB" w14:textId="380B8F65" w:rsidR="00D31CB1" w:rsidDel="00327F2C" w:rsidRDefault="00D31CB1" w:rsidP="00D31CB1">
      <w:pPr>
        <w:pStyle w:val="Figure"/>
        <w:tabs>
          <w:tab w:val="clear" w:pos="1710"/>
        </w:tabs>
        <w:ind w:left="2070" w:hanging="1350"/>
        <w:rPr>
          <w:del w:id="5747" w:author="Sayali Dev" w:date="2018-02-21T13:28:00Z"/>
        </w:rPr>
      </w:pPr>
      <w:del w:id="5748" w:author="Sayali Dev" w:date="2018-02-21T13:28:00Z">
        <w:r w:rsidDel="00327F2C">
          <w:delText>Workflow</w:delText>
        </w:r>
        <w:r w:rsidRPr="00E63C3C" w:rsidDel="00327F2C">
          <w:delText xml:space="preserve"> </w:delText>
        </w:r>
        <w:r w:rsidDel="00327F2C">
          <w:delText>Search page</w:delText>
        </w:r>
        <w:r w:rsidRPr="00E63C3C" w:rsidDel="00327F2C">
          <w:delText xml:space="preserve"> </w:delText>
        </w:r>
        <w:r w:rsidDel="00327F2C">
          <w:br/>
        </w:r>
      </w:del>
    </w:p>
    <w:p w14:paraId="71B562EE" w14:textId="2E88EC29" w:rsidR="00D31CB1" w:rsidDel="00327F2C" w:rsidRDefault="00D31CB1" w:rsidP="00D31CB1">
      <w:pPr>
        <w:ind w:left="720" w:right="540"/>
        <w:rPr>
          <w:del w:id="5749" w:author="Sayali Dev" w:date="2018-02-21T13:28:00Z"/>
        </w:rPr>
      </w:pPr>
    </w:p>
    <w:p w14:paraId="56A12ABD" w14:textId="78A0A697" w:rsidR="00D31CB1" w:rsidDel="00327F2C" w:rsidRDefault="00D31CB1" w:rsidP="00D31CB1">
      <w:pPr>
        <w:numPr>
          <w:ilvl w:val="0"/>
          <w:numId w:val="301"/>
        </w:numPr>
        <w:ind w:right="540"/>
        <w:rPr>
          <w:del w:id="5750" w:author="Sayali Dev" w:date="2018-02-21T13:28:00Z"/>
        </w:rPr>
      </w:pPr>
      <w:del w:id="5751" w:author="Sayali Dev" w:date="2018-02-21T13:28:00Z">
        <w:r w:rsidRPr="00E63C3C" w:rsidDel="00327F2C">
          <w:delText xml:space="preserve">Specify </w:delText>
        </w:r>
        <w:r w:rsidDel="00327F2C">
          <w:delText xml:space="preserve">your </w:delText>
        </w:r>
        <w:r w:rsidRPr="00E63C3C" w:rsidDel="00327F2C">
          <w:delText xml:space="preserve">search criteria by completing </w:delText>
        </w:r>
        <w:r w:rsidDel="00327F2C">
          <w:delText xml:space="preserve">one or more </w:delText>
        </w:r>
        <w:r w:rsidRPr="00E63C3C" w:rsidDel="00327F2C">
          <w:delText>fields</w:delText>
        </w:r>
        <w:r w:rsidDel="00327F2C">
          <w:delText xml:space="preserve"> in the </w:delText>
        </w:r>
        <w:r w:rsidDel="00327F2C">
          <w:rPr>
            <w:b/>
          </w:rPr>
          <w:delText xml:space="preserve">Workflow </w:delText>
        </w:r>
        <w:r w:rsidRPr="00EC7BEA" w:rsidDel="00327F2C">
          <w:rPr>
            <w:b/>
          </w:rPr>
          <w:delText>Search</w:delText>
        </w:r>
        <w:r w:rsidDel="00327F2C">
          <w:delText xml:space="preserve"> pane. </w:delText>
        </w:r>
      </w:del>
    </w:p>
    <w:p w14:paraId="7FF16C3F" w14:textId="0B75D71F" w:rsidR="00D31CB1" w:rsidRPr="0070334C" w:rsidDel="00327F2C" w:rsidRDefault="00D31CB1" w:rsidP="00D31CB1">
      <w:pPr>
        <w:ind w:left="720" w:right="540"/>
        <w:rPr>
          <w:del w:id="5752" w:author="Sayali Dev" w:date="2018-02-21T13:28:00Z"/>
          <w:b/>
        </w:rPr>
      </w:pPr>
      <w:del w:id="5753" w:author="Sayali Dev" w:date="2018-02-21T13:28:00Z">
        <w:r w:rsidDel="00327F2C">
          <w:rPr>
            <w:b/>
          </w:rPr>
          <w:br/>
        </w:r>
        <w:r w:rsidRPr="0070334C" w:rsidDel="00327F2C">
          <w:rPr>
            <w:b/>
          </w:rPr>
          <w:delText xml:space="preserve">Note: </w:delText>
        </w:r>
      </w:del>
    </w:p>
    <w:p w14:paraId="6BD2BA0D" w14:textId="6A45BCA9" w:rsidR="00D31CB1" w:rsidDel="00327F2C" w:rsidRDefault="00D31CB1" w:rsidP="00D31CB1">
      <w:pPr>
        <w:numPr>
          <w:ilvl w:val="0"/>
          <w:numId w:val="19"/>
        </w:numPr>
        <w:ind w:left="1440" w:right="540"/>
        <w:rPr>
          <w:del w:id="5754" w:author="Sayali Dev" w:date="2018-02-21T13:28:00Z"/>
        </w:rPr>
      </w:pPr>
      <w:del w:id="5755" w:author="Sayali Dev" w:date="2018-02-21T13:28:00Z">
        <w:r w:rsidDel="00327F2C">
          <w:delText xml:space="preserve">You can use one field or a combination of fields to search for workflows. </w:delText>
        </w:r>
      </w:del>
    </w:p>
    <w:p w14:paraId="0E3866A8" w14:textId="1688C800" w:rsidR="00D31CB1" w:rsidDel="00327F2C" w:rsidRDefault="00D31CB1" w:rsidP="00D31CB1">
      <w:pPr>
        <w:numPr>
          <w:ilvl w:val="0"/>
          <w:numId w:val="19"/>
        </w:numPr>
        <w:ind w:left="1440" w:right="540"/>
        <w:rPr>
          <w:del w:id="5756" w:author="Sayali Dev" w:date="2018-02-21T13:28:00Z"/>
        </w:rPr>
      </w:pPr>
      <w:del w:id="5757" w:author="Sayali Dev" w:date="2018-02-21T13:28:00Z">
        <w:r w:rsidDel="00327F2C">
          <w:delText xml:space="preserve">You can type the full or partial value in a search field along with an asterisk (*) before or after the partial value. For example, if you type </w:delText>
        </w:r>
        <w:r w:rsidDel="00327F2C">
          <w:rPr>
            <w:b/>
          </w:rPr>
          <w:delText>02</w:delText>
        </w:r>
        <w:r w:rsidRPr="00914542" w:rsidDel="00327F2C">
          <w:rPr>
            <w:b/>
          </w:rPr>
          <w:delText>*</w:delText>
        </w:r>
        <w:r w:rsidDel="00327F2C">
          <w:delText xml:space="preserve">, you obtain records that begin with 02. If you type </w:delText>
        </w:r>
        <w:r w:rsidRPr="00914542" w:rsidDel="00327F2C">
          <w:rPr>
            <w:b/>
          </w:rPr>
          <w:delText>*02</w:delText>
        </w:r>
        <w:r w:rsidDel="00327F2C">
          <w:delText>, you obtain records that end with 02.</w:delText>
        </w:r>
      </w:del>
    </w:p>
    <w:p w14:paraId="24C6FE18" w14:textId="186D6751" w:rsidR="00D31CB1" w:rsidDel="00327F2C" w:rsidRDefault="00D31CB1" w:rsidP="00D31CB1">
      <w:pPr>
        <w:ind w:left="720" w:right="540"/>
        <w:rPr>
          <w:del w:id="5758" w:author="Sayali Dev" w:date="2018-02-21T13:28:00Z"/>
        </w:rPr>
      </w:pPr>
    </w:p>
    <w:p w14:paraId="010EA801" w14:textId="71B5CC63" w:rsidR="00D31CB1" w:rsidDel="00327F2C" w:rsidRDefault="00D31CB1" w:rsidP="00D31CB1">
      <w:pPr>
        <w:ind w:left="720" w:right="540"/>
        <w:rPr>
          <w:del w:id="5759" w:author="Sayali Dev" w:date="2018-02-21T13:28:00Z"/>
        </w:rPr>
      </w:pPr>
      <w:del w:id="5760" w:author="Sayali Dev" w:date="2018-02-21T13:28:00Z">
        <w:r w:rsidDel="00327F2C">
          <w:delText>Following table lists each search field and its description.</w:delText>
        </w:r>
        <w:r w:rsidDel="00327F2C">
          <w:br/>
        </w:r>
      </w:del>
    </w:p>
    <w:p w14:paraId="2A4FD434" w14:textId="6D0E8408" w:rsidR="00D31CB1" w:rsidDel="00327F2C" w:rsidRDefault="00D31CB1" w:rsidP="00D31CB1">
      <w:pPr>
        <w:pStyle w:val="Caption"/>
        <w:ind w:firstLine="720"/>
        <w:rPr>
          <w:del w:id="5761" w:author="Sayali Dev" w:date="2018-02-21T13:28:00Z"/>
        </w:rPr>
      </w:pPr>
      <w:del w:id="5762"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5763" w:author="Sayali Dev" w:date="2018-02-02T13:47:00Z">
        <w:r w:rsidDel="00EB76E3">
          <w:rPr>
            <w:noProof/>
          </w:rPr>
          <w:delText>3</w:delText>
        </w:r>
      </w:del>
      <w:del w:id="5764" w:author="Sayali Dev" w:date="2018-02-21T13:28:00Z">
        <w:r w:rsidR="006C608D" w:rsidDel="00327F2C">
          <w:rPr>
            <w:b w:val="0"/>
            <w:bCs w:val="0"/>
            <w:noProof/>
          </w:rPr>
          <w:fldChar w:fldCharType="end"/>
        </w:r>
        <w:r w:rsidDel="00327F2C">
          <w:delText>: Workflow Search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D31CB1" w:rsidRPr="007A152E" w:rsidDel="00327F2C" w14:paraId="73D9D414" w14:textId="1D11C89C" w:rsidTr="007E1303">
        <w:trPr>
          <w:cantSplit/>
          <w:trHeight w:val="288"/>
          <w:tblHeader/>
          <w:del w:id="5765" w:author="Sayali Dev" w:date="2018-02-21T13:28:00Z"/>
        </w:trPr>
        <w:tc>
          <w:tcPr>
            <w:tcW w:w="1800" w:type="dxa"/>
            <w:shd w:val="clear" w:color="auto" w:fill="BFBFBF"/>
            <w:vAlign w:val="center"/>
          </w:tcPr>
          <w:p w14:paraId="538C9E51" w14:textId="5B8332ED" w:rsidR="00D31CB1" w:rsidRPr="007A152E" w:rsidDel="00327F2C" w:rsidRDefault="00D31CB1" w:rsidP="007E1303">
            <w:pPr>
              <w:rPr>
                <w:del w:id="5766" w:author="Sayali Dev" w:date="2018-02-21T13:28:00Z"/>
                <w:b/>
              </w:rPr>
            </w:pPr>
            <w:del w:id="5767" w:author="Sayali Dev" w:date="2018-02-21T13:28:00Z">
              <w:r w:rsidDel="00327F2C">
                <w:rPr>
                  <w:b/>
                </w:rPr>
                <w:delText>Field</w:delText>
              </w:r>
            </w:del>
          </w:p>
        </w:tc>
        <w:tc>
          <w:tcPr>
            <w:tcW w:w="8010" w:type="dxa"/>
            <w:shd w:val="clear" w:color="auto" w:fill="BFBFBF"/>
            <w:vAlign w:val="center"/>
          </w:tcPr>
          <w:p w14:paraId="54A25D15" w14:textId="2D407694" w:rsidR="00D31CB1" w:rsidRPr="007A152E" w:rsidDel="00327F2C" w:rsidRDefault="00D31CB1" w:rsidP="007E1303">
            <w:pPr>
              <w:rPr>
                <w:del w:id="5768" w:author="Sayali Dev" w:date="2018-02-21T13:28:00Z"/>
                <w:b/>
              </w:rPr>
            </w:pPr>
            <w:del w:id="5769" w:author="Sayali Dev" w:date="2018-02-21T13:28:00Z">
              <w:r w:rsidRPr="007A152E" w:rsidDel="00327F2C">
                <w:rPr>
                  <w:b/>
                </w:rPr>
                <w:delText>Description</w:delText>
              </w:r>
            </w:del>
          </w:p>
        </w:tc>
      </w:tr>
      <w:tr w:rsidR="00D31CB1" w:rsidDel="00327F2C" w14:paraId="182B553F" w14:textId="634E402C" w:rsidTr="007E1303">
        <w:trPr>
          <w:cantSplit/>
          <w:trHeight w:val="288"/>
          <w:del w:id="5770" w:author="Sayali Dev" w:date="2018-02-21T13:28:00Z"/>
        </w:trPr>
        <w:tc>
          <w:tcPr>
            <w:tcW w:w="1800" w:type="dxa"/>
            <w:vAlign w:val="center"/>
          </w:tcPr>
          <w:p w14:paraId="06AA0139" w14:textId="00982EE4" w:rsidR="00D31CB1" w:rsidRPr="007A152E" w:rsidDel="00327F2C" w:rsidRDefault="00D31CB1" w:rsidP="007E1303">
            <w:pPr>
              <w:rPr>
                <w:del w:id="5771" w:author="Sayali Dev" w:date="2018-02-21T13:28:00Z"/>
                <w:b/>
              </w:rPr>
            </w:pPr>
            <w:del w:id="5772" w:author="Sayali Dev" w:date="2018-02-21T13:28:00Z">
              <w:r w:rsidDel="00327F2C">
                <w:rPr>
                  <w:b/>
                </w:rPr>
                <w:delText>Sample Identifier</w:delText>
              </w:r>
            </w:del>
          </w:p>
        </w:tc>
        <w:tc>
          <w:tcPr>
            <w:tcW w:w="8010" w:type="dxa"/>
            <w:vAlign w:val="center"/>
          </w:tcPr>
          <w:p w14:paraId="42FDA838" w14:textId="130C8B72" w:rsidR="00D31CB1" w:rsidDel="00327F2C" w:rsidRDefault="00D31CB1" w:rsidP="007E1303">
            <w:pPr>
              <w:rPr>
                <w:del w:id="5773" w:author="Sayali Dev" w:date="2018-02-21T13:28:00Z"/>
              </w:rPr>
            </w:pPr>
            <w:del w:id="5774" w:author="Sayali Dev" w:date="2018-02-21T13:28:00Z">
              <w:r w:rsidDel="00327F2C">
                <w:delText xml:space="preserve">Type the identifier of a biospecimen to search for all workflows associated with that biospecimen. </w:delText>
              </w:r>
            </w:del>
          </w:p>
        </w:tc>
      </w:tr>
      <w:tr w:rsidR="00D31CB1" w:rsidDel="00327F2C" w14:paraId="41824B46" w14:textId="6A3CDC07" w:rsidTr="007E1303">
        <w:trPr>
          <w:cantSplit/>
          <w:trHeight w:val="288"/>
          <w:del w:id="5775" w:author="Sayali Dev" w:date="2018-02-21T13:28:00Z"/>
        </w:trPr>
        <w:tc>
          <w:tcPr>
            <w:tcW w:w="1800" w:type="dxa"/>
            <w:vAlign w:val="center"/>
          </w:tcPr>
          <w:p w14:paraId="517210C0" w14:textId="5225B826" w:rsidR="00D31CB1" w:rsidDel="00327F2C" w:rsidRDefault="00D31CB1" w:rsidP="007E1303">
            <w:pPr>
              <w:rPr>
                <w:del w:id="5776" w:author="Sayali Dev" w:date="2018-02-21T13:28:00Z"/>
                <w:b/>
              </w:rPr>
            </w:pPr>
            <w:del w:id="5777" w:author="Sayali Dev" w:date="2018-02-21T13:28:00Z">
              <w:r w:rsidDel="00327F2C">
                <w:rPr>
                  <w:b/>
                </w:rPr>
                <w:delText xml:space="preserve">Created By </w:delText>
              </w:r>
            </w:del>
          </w:p>
        </w:tc>
        <w:tc>
          <w:tcPr>
            <w:tcW w:w="8010" w:type="dxa"/>
            <w:vAlign w:val="center"/>
          </w:tcPr>
          <w:p w14:paraId="1FF97ECD" w14:textId="7CFBFD99" w:rsidR="00D31CB1" w:rsidRPr="00D515B3" w:rsidDel="00327F2C" w:rsidRDefault="00D31CB1" w:rsidP="007E1303">
            <w:pPr>
              <w:rPr>
                <w:del w:id="5778" w:author="Sayali Dev" w:date="2018-02-21T13:28:00Z"/>
              </w:rPr>
            </w:pPr>
            <w:del w:id="5779" w:author="Sayali Dev" w:date="2018-02-21T13:28:00Z">
              <w:r w:rsidDel="00327F2C">
                <w:delText xml:space="preserve">Type the </w:delText>
              </w:r>
            </w:del>
            <w:del w:id="5780" w:author="Sayali Dev" w:date="2018-01-31T17:55:00Z">
              <w:r w:rsidDel="00A62626">
                <w:delText>logon</w:delText>
              </w:r>
            </w:del>
            <w:del w:id="5781" w:author="Sayali Dev" w:date="2018-02-21T13:28:00Z">
              <w:r w:rsidDel="00327F2C">
                <w:delText xml:space="preserve"> ID of the user to search for workflows created by that user.</w:delText>
              </w:r>
            </w:del>
          </w:p>
        </w:tc>
      </w:tr>
      <w:tr w:rsidR="00D31CB1" w:rsidDel="00327F2C" w14:paraId="3EC8F1E2" w14:textId="117FCAFA" w:rsidTr="007E1303">
        <w:trPr>
          <w:cantSplit/>
          <w:trHeight w:val="288"/>
          <w:del w:id="5782" w:author="Sayali Dev" w:date="2018-02-21T13:28:00Z"/>
        </w:trPr>
        <w:tc>
          <w:tcPr>
            <w:tcW w:w="1800" w:type="dxa"/>
            <w:vAlign w:val="center"/>
          </w:tcPr>
          <w:p w14:paraId="3E8E9D3D" w14:textId="39F9CD9C" w:rsidR="00D31CB1" w:rsidDel="00327F2C" w:rsidRDefault="00D31CB1" w:rsidP="007E1303">
            <w:pPr>
              <w:rPr>
                <w:del w:id="5783" w:author="Sayali Dev" w:date="2018-02-21T13:28:00Z"/>
                <w:b/>
              </w:rPr>
            </w:pPr>
            <w:del w:id="5784" w:author="Sayali Dev" w:date="2018-02-21T13:28:00Z">
              <w:r w:rsidDel="00327F2C">
                <w:rPr>
                  <w:b/>
                </w:rPr>
                <w:delText>Modified By</w:delText>
              </w:r>
            </w:del>
          </w:p>
        </w:tc>
        <w:tc>
          <w:tcPr>
            <w:tcW w:w="8010" w:type="dxa"/>
            <w:vAlign w:val="center"/>
          </w:tcPr>
          <w:p w14:paraId="0032FAB7" w14:textId="71602BDE" w:rsidR="00D31CB1" w:rsidRPr="00D515B3" w:rsidDel="00327F2C" w:rsidRDefault="00D31CB1" w:rsidP="007E1303">
            <w:pPr>
              <w:rPr>
                <w:del w:id="5785" w:author="Sayali Dev" w:date="2018-02-21T13:28:00Z"/>
              </w:rPr>
            </w:pPr>
            <w:del w:id="5786" w:author="Sayali Dev" w:date="2018-02-21T13:28:00Z">
              <w:r w:rsidDel="00327F2C">
                <w:delText xml:space="preserve">Type the </w:delText>
              </w:r>
            </w:del>
            <w:del w:id="5787" w:author="Sayali Dev" w:date="2018-01-31T17:55:00Z">
              <w:r w:rsidDel="00A62626">
                <w:delText>logon</w:delText>
              </w:r>
            </w:del>
            <w:del w:id="5788" w:author="Sayali Dev" w:date="2018-02-21T13:28:00Z">
              <w:r w:rsidDel="00327F2C">
                <w:delText xml:space="preserve"> ID of the user to search for workflows modified by that user.</w:delText>
              </w:r>
            </w:del>
          </w:p>
        </w:tc>
      </w:tr>
      <w:tr w:rsidR="00D31CB1" w:rsidDel="00327F2C" w14:paraId="74EBF459" w14:textId="32D0E40A" w:rsidTr="007E1303">
        <w:trPr>
          <w:cantSplit/>
          <w:trHeight w:val="288"/>
          <w:del w:id="5789" w:author="Sayali Dev" w:date="2018-02-21T13:28:00Z"/>
        </w:trPr>
        <w:tc>
          <w:tcPr>
            <w:tcW w:w="1800" w:type="dxa"/>
            <w:vAlign w:val="center"/>
          </w:tcPr>
          <w:p w14:paraId="3DF435CF" w14:textId="3CCDF135" w:rsidR="00D31CB1" w:rsidRPr="007A152E" w:rsidDel="00327F2C" w:rsidRDefault="00D31CB1" w:rsidP="007E1303">
            <w:pPr>
              <w:rPr>
                <w:del w:id="5790" w:author="Sayali Dev" w:date="2018-02-21T13:28:00Z"/>
                <w:b/>
              </w:rPr>
            </w:pPr>
            <w:del w:id="5791" w:author="Sayali Dev" w:date="2018-02-21T13:28:00Z">
              <w:r w:rsidDel="00327F2C">
                <w:rPr>
                  <w:b/>
                </w:rPr>
                <w:delText>Workflow Name</w:delText>
              </w:r>
            </w:del>
          </w:p>
        </w:tc>
        <w:tc>
          <w:tcPr>
            <w:tcW w:w="8010" w:type="dxa"/>
            <w:vAlign w:val="center"/>
          </w:tcPr>
          <w:p w14:paraId="5CC10BBB" w14:textId="2164CB1D" w:rsidR="00D31CB1" w:rsidDel="00327F2C" w:rsidRDefault="00D31CB1" w:rsidP="007E1303">
            <w:pPr>
              <w:rPr>
                <w:del w:id="5792" w:author="Sayali Dev" w:date="2018-02-21T13:28:00Z"/>
              </w:rPr>
            </w:pPr>
            <w:del w:id="5793" w:author="Sayali Dev" w:date="2018-02-21T13:28:00Z">
              <w:r w:rsidDel="00327F2C">
                <w:delText xml:space="preserve">Type the name of the workflow that you want to search for. </w:delText>
              </w:r>
            </w:del>
          </w:p>
        </w:tc>
      </w:tr>
      <w:tr w:rsidR="00D31CB1" w:rsidDel="00327F2C" w14:paraId="18C5F667" w14:textId="53D3A31F" w:rsidTr="007E1303">
        <w:trPr>
          <w:cantSplit/>
          <w:trHeight w:val="288"/>
          <w:del w:id="5794" w:author="Sayali Dev" w:date="2018-02-21T13:28:00Z"/>
        </w:trPr>
        <w:tc>
          <w:tcPr>
            <w:tcW w:w="1800" w:type="dxa"/>
            <w:vAlign w:val="center"/>
          </w:tcPr>
          <w:p w14:paraId="1B09FE5C" w14:textId="47C050B6" w:rsidR="00D31CB1" w:rsidDel="00327F2C" w:rsidRDefault="00D31CB1" w:rsidP="007E1303">
            <w:pPr>
              <w:rPr>
                <w:del w:id="5795" w:author="Sayali Dev" w:date="2018-02-21T13:28:00Z"/>
                <w:b/>
              </w:rPr>
            </w:pPr>
            <w:del w:id="5796" w:author="Sayali Dev" w:date="2018-02-21T13:28:00Z">
              <w:r w:rsidDel="00327F2C">
                <w:rPr>
                  <w:b/>
                </w:rPr>
                <w:delText>Process Type</w:delText>
              </w:r>
            </w:del>
          </w:p>
        </w:tc>
        <w:tc>
          <w:tcPr>
            <w:tcW w:w="8010" w:type="dxa"/>
            <w:vAlign w:val="center"/>
          </w:tcPr>
          <w:p w14:paraId="696FC4FE" w14:textId="72336588" w:rsidR="00D31CB1" w:rsidDel="00327F2C" w:rsidRDefault="00D31CB1" w:rsidP="007E1303">
            <w:pPr>
              <w:rPr>
                <w:del w:id="5797" w:author="Sayali Dev" w:date="2018-02-21T13:28:00Z"/>
              </w:rPr>
            </w:pPr>
            <w:del w:id="5798" w:author="Sayali Dev" w:date="2018-02-21T13:28:00Z">
              <w:r w:rsidDel="00327F2C">
                <w:delText>Click the appropriate sample processing type to search for workflows of that type.</w:delText>
              </w:r>
            </w:del>
          </w:p>
          <w:p w14:paraId="7FE53F9A" w14:textId="3C0CD852" w:rsidR="00D31CB1" w:rsidDel="00327F2C" w:rsidRDefault="00D31CB1" w:rsidP="007E1303">
            <w:pPr>
              <w:rPr>
                <w:del w:id="5799" w:author="Sayali Dev" w:date="2018-02-21T13:28:00Z"/>
              </w:rPr>
            </w:pPr>
            <w:del w:id="5800" w:author="Sayali Dev" w:date="2018-02-21T13:28:00Z">
              <w:r w:rsidRPr="00C755B5" w:rsidDel="00327F2C">
                <w:rPr>
                  <w:b/>
                </w:rPr>
                <w:delText xml:space="preserve">Note: </w:delText>
              </w:r>
              <w:r w:rsidDel="00327F2C">
                <w:delText xml:space="preserve">To search for all types of workflows, click </w:delText>
              </w:r>
              <w:r w:rsidRPr="00C755B5" w:rsidDel="00327F2C">
                <w:rPr>
                  <w:b/>
                </w:rPr>
                <w:delText>All</w:delText>
              </w:r>
              <w:r w:rsidDel="00327F2C">
                <w:delText xml:space="preserve">.  </w:delText>
              </w:r>
            </w:del>
          </w:p>
        </w:tc>
      </w:tr>
      <w:tr w:rsidR="00D31CB1" w:rsidDel="00327F2C" w14:paraId="4927453C" w14:textId="34DE6469" w:rsidTr="007E1303">
        <w:trPr>
          <w:cantSplit/>
          <w:trHeight w:val="288"/>
          <w:del w:id="5801" w:author="Sayali Dev" w:date="2018-02-21T13:28:00Z"/>
        </w:trPr>
        <w:tc>
          <w:tcPr>
            <w:tcW w:w="1800" w:type="dxa"/>
            <w:vAlign w:val="center"/>
          </w:tcPr>
          <w:p w14:paraId="7D8A7FD7" w14:textId="367FF85A" w:rsidR="00D31CB1" w:rsidDel="00327F2C" w:rsidRDefault="00D31CB1" w:rsidP="007E1303">
            <w:pPr>
              <w:rPr>
                <w:del w:id="5802" w:author="Sayali Dev" w:date="2018-02-21T13:28:00Z"/>
                <w:b/>
              </w:rPr>
            </w:pPr>
            <w:del w:id="5803" w:author="Sayali Dev" w:date="2018-02-21T13:28:00Z">
              <w:r w:rsidDel="00327F2C">
                <w:rPr>
                  <w:b/>
                </w:rPr>
                <w:delText>Workflow Status</w:delText>
              </w:r>
            </w:del>
          </w:p>
        </w:tc>
        <w:tc>
          <w:tcPr>
            <w:tcW w:w="8010" w:type="dxa"/>
            <w:vAlign w:val="center"/>
          </w:tcPr>
          <w:p w14:paraId="455764AC" w14:textId="272B24E9" w:rsidR="00D31CB1" w:rsidDel="00327F2C" w:rsidRDefault="00D31CB1" w:rsidP="007E1303">
            <w:pPr>
              <w:rPr>
                <w:del w:id="5804" w:author="Sayali Dev" w:date="2018-02-21T13:28:00Z"/>
              </w:rPr>
            </w:pPr>
            <w:del w:id="5805" w:author="Sayali Dev" w:date="2018-02-21T13:28:00Z">
              <w:r w:rsidDel="00327F2C">
                <w:delText>Click the appropriate status to search for workflows with this status.</w:delText>
              </w:r>
            </w:del>
          </w:p>
          <w:p w14:paraId="44BE0735" w14:textId="7F7489FB" w:rsidR="00D31CB1" w:rsidDel="00327F2C" w:rsidRDefault="00D31CB1" w:rsidP="007E1303">
            <w:pPr>
              <w:rPr>
                <w:del w:id="5806" w:author="Sayali Dev" w:date="2018-02-21T13:28:00Z"/>
              </w:rPr>
            </w:pPr>
            <w:del w:id="5807" w:author="Sayali Dev" w:date="2018-02-21T13:28:00Z">
              <w:r w:rsidRPr="00C755B5" w:rsidDel="00327F2C">
                <w:rPr>
                  <w:b/>
                </w:rPr>
                <w:delText xml:space="preserve">Note: </w:delText>
              </w:r>
              <w:r w:rsidDel="00327F2C">
                <w:delText xml:space="preserve">To search for workflows with all statuses, click </w:delText>
              </w:r>
              <w:r w:rsidRPr="00C755B5" w:rsidDel="00327F2C">
                <w:rPr>
                  <w:b/>
                </w:rPr>
                <w:delText>All</w:delText>
              </w:r>
              <w:r w:rsidDel="00327F2C">
                <w:delText xml:space="preserve">.  </w:delText>
              </w:r>
            </w:del>
          </w:p>
        </w:tc>
      </w:tr>
      <w:tr w:rsidR="00D31CB1" w:rsidDel="00327F2C" w14:paraId="68B80D45" w14:textId="6686306E" w:rsidTr="007E1303">
        <w:trPr>
          <w:cantSplit/>
          <w:trHeight w:val="288"/>
          <w:del w:id="5808" w:author="Sayali Dev" w:date="2018-02-21T13:28:00Z"/>
        </w:trPr>
        <w:tc>
          <w:tcPr>
            <w:tcW w:w="1800" w:type="dxa"/>
            <w:vAlign w:val="center"/>
          </w:tcPr>
          <w:p w14:paraId="0297E57E" w14:textId="7F62CE64" w:rsidR="00D31CB1" w:rsidDel="00327F2C" w:rsidRDefault="00D31CB1" w:rsidP="007E1303">
            <w:pPr>
              <w:rPr>
                <w:del w:id="5809" w:author="Sayali Dev" w:date="2018-02-21T13:28:00Z"/>
                <w:b/>
              </w:rPr>
            </w:pPr>
            <w:del w:id="5810" w:author="Sayali Dev" w:date="2018-02-21T13:28:00Z">
              <w:r w:rsidDel="00327F2C">
                <w:rPr>
                  <w:b/>
                </w:rPr>
                <w:delText>Data Validation</w:delText>
              </w:r>
            </w:del>
          </w:p>
        </w:tc>
        <w:tc>
          <w:tcPr>
            <w:tcW w:w="8010" w:type="dxa"/>
            <w:vAlign w:val="center"/>
          </w:tcPr>
          <w:p w14:paraId="184BCC52" w14:textId="51D55BBD" w:rsidR="00D31CB1" w:rsidDel="00327F2C" w:rsidRDefault="00D31CB1" w:rsidP="007E1303">
            <w:pPr>
              <w:rPr>
                <w:del w:id="5811" w:author="Sayali Dev" w:date="2018-02-21T13:28:00Z"/>
              </w:rPr>
            </w:pPr>
            <w:del w:id="5812" w:author="Sayali Dev" w:date="2018-02-21T13:28:00Z">
              <w:r w:rsidDel="00327F2C">
                <w:delText>Click the appropriate validation status to search for workflows with this status.</w:delText>
              </w:r>
            </w:del>
          </w:p>
          <w:p w14:paraId="2EEA2C73" w14:textId="39F426ED" w:rsidR="00D31CB1" w:rsidDel="00327F2C" w:rsidRDefault="00D31CB1" w:rsidP="007E1303">
            <w:pPr>
              <w:rPr>
                <w:del w:id="5813" w:author="Sayali Dev" w:date="2018-02-21T13:28:00Z"/>
              </w:rPr>
            </w:pPr>
            <w:del w:id="5814" w:author="Sayali Dev" w:date="2018-02-21T13:28:00Z">
              <w:r w:rsidRPr="00C755B5" w:rsidDel="00327F2C">
                <w:rPr>
                  <w:b/>
                </w:rPr>
                <w:delText xml:space="preserve">Note: </w:delText>
              </w:r>
              <w:r w:rsidDel="00327F2C">
                <w:delText xml:space="preserve">To search for workflows with all validation statuses, click </w:delText>
              </w:r>
              <w:r w:rsidRPr="00C755B5" w:rsidDel="00327F2C">
                <w:rPr>
                  <w:b/>
                </w:rPr>
                <w:delText>All</w:delText>
              </w:r>
              <w:r w:rsidDel="00327F2C">
                <w:delText xml:space="preserve">.  </w:delText>
              </w:r>
            </w:del>
          </w:p>
        </w:tc>
      </w:tr>
      <w:tr w:rsidR="00D31CB1" w:rsidDel="00327F2C" w14:paraId="0003572A" w14:textId="1BE8FCA5" w:rsidTr="007E1303">
        <w:trPr>
          <w:cantSplit/>
          <w:trHeight w:val="288"/>
          <w:del w:id="5815" w:author="Sayali Dev" w:date="2018-02-21T13:28:00Z"/>
        </w:trPr>
        <w:tc>
          <w:tcPr>
            <w:tcW w:w="1800" w:type="dxa"/>
            <w:vAlign w:val="center"/>
          </w:tcPr>
          <w:p w14:paraId="77E1F391" w14:textId="342E0DC1" w:rsidR="00D31CB1" w:rsidDel="00327F2C" w:rsidRDefault="00D31CB1" w:rsidP="007E1303">
            <w:pPr>
              <w:rPr>
                <w:del w:id="5816" w:author="Sayali Dev" w:date="2018-02-21T13:28:00Z"/>
                <w:b/>
              </w:rPr>
            </w:pPr>
            <w:del w:id="5817" w:author="Sayali Dev" w:date="2018-02-21T13:28:00Z">
              <w:r w:rsidDel="00327F2C">
                <w:rPr>
                  <w:b/>
                </w:rPr>
                <w:delText>Collection</w:delText>
              </w:r>
            </w:del>
          </w:p>
        </w:tc>
        <w:tc>
          <w:tcPr>
            <w:tcW w:w="8010" w:type="dxa"/>
            <w:vAlign w:val="center"/>
          </w:tcPr>
          <w:p w14:paraId="324A0A45" w14:textId="533E37C6" w:rsidR="00D31CB1" w:rsidDel="00327F2C" w:rsidRDefault="00D31CB1" w:rsidP="007E1303">
            <w:pPr>
              <w:rPr>
                <w:del w:id="5818" w:author="Sayali Dev" w:date="2018-02-21T13:28:00Z"/>
              </w:rPr>
            </w:pPr>
            <w:del w:id="5819" w:author="Sayali Dev" w:date="2018-02-21T13:28:00Z">
              <w:r w:rsidDel="00327F2C">
                <w:delText>Click the appropriate Collection to search for workflows associated with this Collection.</w:delText>
              </w:r>
            </w:del>
          </w:p>
          <w:p w14:paraId="5D78D800" w14:textId="168C3564" w:rsidR="00D31CB1" w:rsidDel="00327F2C" w:rsidRDefault="00D31CB1" w:rsidP="007E1303">
            <w:pPr>
              <w:rPr>
                <w:del w:id="5820" w:author="Sayali Dev" w:date="2018-02-21T13:28:00Z"/>
              </w:rPr>
            </w:pPr>
            <w:del w:id="5821" w:author="Sayali Dev" w:date="2018-02-21T13:28:00Z">
              <w:r w:rsidRPr="00C755B5" w:rsidDel="00327F2C">
                <w:rPr>
                  <w:b/>
                </w:rPr>
                <w:delText xml:space="preserve">Note: </w:delText>
              </w:r>
              <w:r w:rsidDel="00327F2C">
                <w:delText xml:space="preserve">To search for workflows associated with all Collections, click </w:delText>
              </w:r>
              <w:r w:rsidRPr="00C755B5" w:rsidDel="00327F2C">
                <w:rPr>
                  <w:b/>
                </w:rPr>
                <w:delText>All</w:delText>
              </w:r>
              <w:r w:rsidDel="00327F2C">
                <w:delText xml:space="preserve">.  </w:delText>
              </w:r>
            </w:del>
          </w:p>
        </w:tc>
      </w:tr>
      <w:tr w:rsidR="00D31CB1" w:rsidDel="00327F2C" w14:paraId="608D1905" w14:textId="33B3EC78" w:rsidTr="007E1303">
        <w:trPr>
          <w:cantSplit/>
          <w:trHeight w:val="288"/>
          <w:del w:id="5822" w:author="Sayali Dev" w:date="2018-02-21T13:28:00Z"/>
        </w:trPr>
        <w:tc>
          <w:tcPr>
            <w:tcW w:w="1800" w:type="dxa"/>
          </w:tcPr>
          <w:p w14:paraId="1B338D99" w14:textId="78A90F56" w:rsidR="00D31CB1" w:rsidDel="00327F2C" w:rsidRDefault="00D31CB1" w:rsidP="007E1303">
            <w:pPr>
              <w:rPr>
                <w:del w:id="5823" w:author="Sayali Dev" w:date="2018-02-21T13:28:00Z"/>
                <w:b/>
              </w:rPr>
            </w:pPr>
            <w:del w:id="5824" w:author="Sayali Dev" w:date="2018-02-21T13:28:00Z">
              <w:r w:rsidDel="00327F2C">
                <w:rPr>
                  <w:b/>
                </w:rPr>
                <w:delText xml:space="preserve">Start Date </w:delText>
              </w:r>
            </w:del>
          </w:p>
        </w:tc>
        <w:tc>
          <w:tcPr>
            <w:tcW w:w="8010" w:type="dxa"/>
            <w:vAlign w:val="center"/>
          </w:tcPr>
          <w:p w14:paraId="23CBE7EC" w14:textId="533858CF" w:rsidR="00D31CB1" w:rsidRPr="00D515B3" w:rsidDel="00327F2C" w:rsidRDefault="00D31CB1" w:rsidP="007E1303">
            <w:pPr>
              <w:rPr>
                <w:del w:id="5825" w:author="Sayali Dev" w:date="2018-02-21T13:28:00Z"/>
              </w:rPr>
            </w:pPr>
            <w:del w:id="5826" w:author="Sayali Dev" w:date="2018-02-21T13:28:00Z">
              <w:r w:rsidDel="00327F2C">
                <w:delText xml:space="preserve">Click the date icon and then in the pop-up, select the appropriate date option to search for workflows with a start date in this timeframe.  For more information, see </w:delText>
              </w:r>
              <w:r w:rsidR="00FC27F2" w:rsidDel="00327F2C">
                <w:fldChar w:fldCharType="begin"/>
              </w:r>
              <w:r w:rsidR="00FC27F2" w:rsidDel="00327F2C">
                <w:delInstrText xml:space="preserve"> HYPERLINK \l "DateRangeSearches" </w:delInstrText>
              </w:r>
              <w:r w:rsidR="00FC27F2" w:rsidDel="00327F2C">
                <w:fldChar w:fldCharType="separate"/>
              </w:r>
              <w:r w:rsidRPr="004F6D37" w:rsidDel="00327F2C">
                <w:rPr>
                  <w:rStyle w:val="Hyperlink"/>
                  <w:b/>
                </w:rPr>
                <w:delText>Understanding the Date Range Options</w:delText>
              </w:r>
              <w:r w:rsidR="00FC27F2" w:rsidDel="00327F2C">
                <w:rPr>
                  <w:rStyle w:val="Hyperlink"/>
                  <w:b/>
                </w:rPr>
                <w:fldChar w:fldCharType="end"/>
              </w:r>
            </w:del>
            <w:del w:id="5827"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D31CB1" w:rsidDel="00327F2C" w14:paraId="7A9A3E8D" w14:textId="65D26BB1" w:rsidTr="007E1303">
        <w:trPr>
          <w:cantSplit/>
          <w:trHeight w:val="288"/>
          <w:del w:id="5828" w:author="Sayali Dev" w:date="2018-02-21T13:28:00Z"/>
        </w:trPr>
        <w:tc>
          <w:tcPr>
            <w:tcW w:w="1800" w:type="dxa"/>
          </w:tcPr>
          <w:p w14:paraId="2005B391" w14:textId="08EB1275" w:rsidR="00D31CB1" w:rsidDel="00327F2C" w:rsidRDefault="00D31CB1" w:rsidP="007E1303">
            <w:pPr>
              <w:rPr>
                <w:del w:id="5829" w:author="Sayali Dev" w:date="2018-02-21T13:28:00Z"/>
                <w:b/>
              </w:rPr>
            </w:pPr>
            <w:del w:id="5830" w:author="Sayali Dev" w:date="2018-02-21T13:28:00Z">
              <w:r w:rsidDel="00327F2C">
                <w:rPr>
                  <w:b/>
                </w:rPr>
                <w:delText xml:space="preserve">End Date </w:delText>
              </w:r>
            </w:del>
          </w:p>
        </w:tc>
        <w:tc>
          <w:tcPr>
            <w:tcW w:w="8010" w:type="dxa"/>
            <w:vAlign w:val="center"/>
          </w:tcPr>
          <w:p w14:paraId="15C67C46" w14:textId="0318B488" w:rsidR="00D31CB1" w:rsidRPr="00D515B3" w:rsidDel="00327F2C" w:rsidRDefault="00D31CB1" w:rsidP="007E1303">
            <w:pPr>
              <w:rPr>
                <w:del w:id="5831" w:author="Sayali Dev" w:date="2018-02-21T13:28:00Z"/>
              </w:rPr>
            </w:pPr>
            <w:del w:id="5832" w:author="Sayali Dev" w:date="2018-02-21T13:28:00Z">
              <w:r w:rsidDel="00327F2C">
                <w:delText xml:space="preserve">Click the date icon and then in the pop-up, select the appropriate date option to search for workflows with an end date in this timeframe.  For more information, see </w:delText>
              </w:r>
              <w:r w:rsidR="00FC27F2" w:rsidDel="00327F2C">
                <w:fldChar w:fldCharType="begin"/>
              </w:r>
              <w:r w:rsidR="00FC27F2" w:rsidDel="00327F2C">
                <w:delInstrText xml:space="preserve"> HYPERLINK \l "DateRangeSearches" </w:delInstrText>
              </w:r>
              <w:r w:rsidR="00FC27F2" w:rsidDel="00327F2C">
                <w:fldChar w:fldCharType="separate"/>
              </w:r>
              <w:r w:rsidRPr="004F6D37" w:rsidDel="00327F2C">
                <w:rPr>
                  <w:rStyle w:val="Hyperlink"/>
                  <w:b/>
                </w:rPr>
                <w:delText>Understanding the Date Range Options</w:delText>
              </w:r>
              <w:r w:rsidR="00FC27F2" w:rsidDel="00327F2C">
                <w:rPr>
                  <w:rStyle w:val="Hyperlink"/>
                  <w:b/>
                </w:rPr>
                <w:fldChar w:fldCharType="end"/>
              </w:r>
            </w:del>
            <w:del w:id="5833"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0A5E9F1D" w14:textId="547A5E89" w:rsidR="00D31CB1" w:rsidRPr="00E63C3C" w:rsidDel="00327F2C" w:rsidRDefault="00D31CB1" w:rsidP="00D31CB1">
      <w:pPr>
        <w:rPr>
          <w:del w:id="5834" w:author="Sayali Dev" w:date="2018-02-21T13:28:00Z"/>
        </w:rPr>
      </w:pPr>
    </w:p>
    <w:p w14:paraId="6B0AC09F" w14:textId="52A1A4CC" w:rsidR="00D31CB1" w:rsidDel="00327F2C" w:rsidRDefault="00D31CB1" w:rsidP="00D31CB1">
      <w:pPr>
        <w:numPr>
          <w:ilvl w:val="0"/>
          <w:numId w:val="301"/>
        </w:numPr>
        <w:rPr>
          <w:del w:id="5835" w:author="Sayali Dev" w:date="2018-02-21T13:28:00Z"/>
        </w:rPr>
      </w:pPr>
      <w:del w:id="5836" w:author="Sayali Dev" w:date="2018-02-21T13:28:00Z">
        <w:r w:rsidRPr="002557B0" w:rsidDel="00327F2C">
          <w:delText xml:space="preserve">Click </w:delText>
        </w:r>
        <w:r w:rsidRPr="00413008" w:rsidDel="00327F2C">
          <w:rPr>
            <w:b/>
          </w:rPr>
          <w:delText>SEARCH</w:delText>
        </w:r>
        <w:r w:rsidRPr="002557B0" w:rsidDel="00327F2C">
          <w:delText>.</w:delText>
        </w:r>
        <w:r w:rsidDel="00327F2C">
          <w:br/>
          <w:delText xml:space="preserve">The search results appear. </w:delText>
        </w:r>
        <w:r w:rsidDel="00327F2C">
          <w:br/>
        </w:r>
        <w:r w:rsidDel="00327F2C">
          <w:br/>
        </w:r>
        <w:r w:rsidRPr="00413008" w:rsidDel="00327F2C">
          <w:rPr>
            <w:b/>
          </w:rPr>
          <w:delText>Note:</w:delText>
        </w:r>
        <w:r w:rsidDel="00327F2C">
          <w:delText xml:space="preserve"> </w:delText>
        </w:r>
      </w:del>
    </w:p>
    <w:p w14:paraId="168C9098" w14:textId="4167C46B" w:rsidR="00D31CB1" w:rsidDel="00327F2C" w:rsidRDefault="00D31CB1" w:rsidP="00D31CB1">
      <w:pPr>
        <w:numPr>
          <w:ilvl w:val="0"/>
          <w:numId w:val="347"/>
        </w:numPr>
        <w:rPr>
          <w:del w:id="5837" w:author="Sayali Dev" w:date="2018-02-21T13:28:00Z"/>
        </w:rPr>
      </w:pPr>
      <w:del w:id="5838" w:author="Sayali Dev" w:date="2018-02-21T13:28:00Z">
        <w:r w:rsidRPr="007E0351" w:rsidDel="00327F2C">
          <w:delText>The list displays all workflows that are accessible based on your login location.</w:delText>
        </w:r>
        <w:r w:rsidDel="00327F2C">
          <w:br/>
        </w:r>
      </w:del>
    </w:p>
    <w:p w14:paraId="2993E260" w14:textId="2BC5D06D" w:rsidR="00D31CB1" w:rsidDel="00327F2C" w:rsidRDefault="00D31CB1" w:rsidP="00D31CB1">
      <w:pPr>
        <w:numPr>
          <w:ilvl w:val="0"/>
          <w:numId w:val="347"/>
        </w:numPr>
        <w:rPr>
          <w:del w:id="5839" w:author="Sayali Dev" w:date="2018-02-21T13:28:00Z"/>
        </w:rPr>
      </w:pPr>
      <w:del w:id="5840" w:author="Sayali Dev" w:date="2018-02-21T13:28:00Z">
        <w:r w:rsidDel="00327F2C">
          <w:delText xml:space="preserve">Click </w:delText>
        </w:r>
        <w:r w:rsidDel="00327F2C">
          <w:rPr>
            <w:lang w:eastAsia="x-none"/>
          </w:rPr>
          <w:delText xml:space="preserve">the </w:delText>
        </w:r>
        <w:r w:rsidRPr="0033438F" w:rsidDel="00327F2C">
          <w:rPr>
            <w:lang w:eastAsia="x-none"/>
          </w:rPr>
          <w:delText>header</w:delText>
        </w:r>
        <w:r w:rsidDel="00327F2C">
          <w:rPr>
            <w:lang w:eastAsia="x-none"/>
          </w:rPr>
          <w:delText xml:space="preserve"> of the column with which you want to sort the results.</w:delText>
        </w:r>
        <w:r w:rsidDel="00327F2C">
          <w:delText xml:space="preserve"> For more information about how to sort the search results, see </w:delText>
        </w:r>
        <w:r w:rsidR="00FC27F2" w:rsidDel="00327F2C">
          <w:fldChar w:fldCharType="begin"/>
        </w:r>
        <w:r w:rsidR="00FC27F2" w:rsidDel="00327F2C">
          <w:delInstrText xml:space="preserve"> HYPERLINK \l "_Sorting_Search_Results_1" </w:delInstrText>
        </w:r>
        <w:r w:rsidR="00FC27F2" w:rsidDel="00327F2C">
          <w:fldChar w:fldCharType="separate"/>
        </w:r>
        <w:r w:rsidRPr="00413008" w:rsidDel="00327F2C">
          <w:rPr>
            <w:rStyle w:val="Hyperlink"/>
            <w:b/>
          </w:rPr>
          <w:delText>Sorting Se</w:delText>
        </w:r>
        <w:r w:rsidDel="00327F2C">
          <w:rPr>
            <w:rStyle w:val="Hyperlink"/>
            <w:b/>
          </w:rPr>
          <w:delText>arch</w:delText>
        </w:r>
        <w:r w:rsidRPr="00413008" w:rsidDel="00327F2C">
          <w:rPr>
            <w:rStyle w:val="Hyperlink"/>
            <w:b/>
          </w:rPr>
          <w:delText xml:space="preserve"> Results</w:delText>
        </w:r>
        <w:r w:rsidR="00FC27F2" w:rsidDel="00327F2C">
          <w:rPr>
            <w:rStyle w:val="Hyperlink"/>
            <w:b/>
          </w:rPr>
          <w:fldChar w:fldCharType="end"/>
        </w:r>
      </w:del>
      <w:del w:id="5841"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p>
    <w:p w14:paraId="29603778" w14:textId="5ED9B04D" w:rsidR="00D31CB1" w:rsidDel="00327F2C" w:rsidRDefault="00D31CB1" w:rsidP="00D31CB1">
      <w:pPr>
        <w:ind w:left="1440"/>
        <w:rPr>
          <w:del w:id="5842" w:author="Sayali Dev" w:date="2018-02-21T13:28:00Z"/>
        </w:rPr>
      </w:pPr>
    </w:p>
    <w:p w14:paraId="6B3CD214" w14:textId="1221FDE7" w:rsidR="00D31CB1" w:rsidDel="00327F2C" w:rsidRDefault="00D31CB1" w:rsidP="00D31CB1">
      <w:pPr>
        <w:pStyle w:val="Heading3"/>
        <w:rPr>
          <w:del w:id="5843" w:author="Sayali Dev" w:date="2018-02-21T13:28:00Z"/>
        </w:rPr>
      </w:pPr>
      <w:del w:id="5844" w:author="Sayali Dev" w:date="2018-02-21T13:28:00Z">
        <w:r w:rsidDel="00327F2C">
          <w:br w:type="page"/>
        </w:r>
        <w:bookmarkStart w:id="5845" w:name="ViewingKitDetails"/>
        <w:bookmarkStart w:id="5846" w:name="ViewingKitTemplateDetails"/>
        <w:bookmarkStart w:id="5847" w:name="SearchInventory"/>
        <w:bookmarkStart w:id="5848" w:name="_Toc452631889"/>
        <w:bookmarkEnd w:id="5845"/>
        <w:bookmarkEnd w:id="5846"/>
        <w:bookmarkEnd w:id="5847"/>
        <w:r w:rsidDel="00327F2C">
          <w:delText>Using the Search Samples and Worklists Window</w:delText>
        </w:r>
        <w:bookmarkEnd w:id="5848"/>
      </w:del>
    </w:p>
    <w:p w14:paraId="17544127" w14:textId="33256DC8" w:rsidR="00D31CB1" w:rsidDel="00327F2C" w:rsidRDefault="00D31CB1" w:rsidP="00D31CB1">
      <w:pPr>
        <w:rPr>
          <w:del w:id="5849" w:author="Sayali Dev" w:date="2018-02-21T13:28:00Z"/>
        </w:rPr>
      </w:pPr>
    </w:p>
    <w:p w14:paraId="165440A0" w14:textId="392F4EC3" w:rsidR="00D31CB1" w:rsidDel="00327F2C" w:rsidRDefault="00D31CB1" w:rsidP="00D31CB1">
      <w:pPr>
        <w:rPr>
          <w:del w:id="5850" w:author="Sayali Dev" w:date="2018-02-21T13:28:00Z"/>
        </w:rPr>
      </w:pPr>
      <w:del w:id="5851" w:author="Sayali Dev" w:date="2018-02-21T13:28:00Z">
        <w:r w:rsidDel="00327F2C">
          <w:delText xml:space="preserve">You can use the </w:delText>
        </w:r>
        <w:r w:rsidRPr="00481826" w:rsidDel="00327F2C">
          <w:rPr>
            <w:b/>
          </w:rPr>
          <w:delText>Search Samples and Worklists</w:delText>
        </w:r>
        <w:r w:rsidDel="00327F2C">
          <w:delText xml:space="preserve"> window to search for biospecimen for your sample processing when creating or modifying a workflow.</w:delText>
        </w:r>
      </w:del>
    </w:p>
    <w:p w14:paraId="393FEA3B" w14:textId="66ED5652" w:rsidR="00D31CB1" w:rsidDel="00327F2C" w:rsidRDefault="00D31CB1" w:rsidP="00D31CB1">
      <w:pPr>
        <w:rPr>
          <w:del w:id="5852" w:author="Sayali Dev" w:date="2018-02-21T13:28:00Z"/>
        </w:rPr>
      </w:pPr>
    </w:p>
    <w:p w14:paraId="6409A46F" w14:textId="1216A95A" w:rsidR="00D31CB1" w:rsidDel="00327F2C" w:rsidRDefault="00D31CB1" w:rsidP="00D31CB1">
      <w:pPr>
        <w:rPr>
          <w:del w:id="5853" w:author="Sayali Dev" w:date="2018-02-21T13:28:00Z"/>
        </w:rPr>
      </w:pPr>
      <w:del w:id="5854" w:author="Sayali Dev" w:date="2018-02-21T13:28:00Z">
        <w:r w:rsidRPr="00E63C3C" w:rsidDel="00327F2C">
          <w:delText xml:space="preserve">To search for </w:delText>
        </w:r>
        <w:r w:rsidDel="00327F2C">
          <w:delText>a biospecimen when initiating a new workflow or modifying an existing workflow</w:delText>
        </w:r>
        <w:r w:rsidRPr="00E63C3C" w:rsidDel="00327F2C">
          <w:delText>:</w:delText>
        </w:r>
      </w:del>
    </w:p>
    <w:p w14:paraId="60F62FB5" w14:textId="0A6B9E04" w:rsidR="00D31CB1" w:rsidRPr="00E63C3C" w:rsidDel="00327F2C" w:rsidRDefault="00D31CB1" w:rsidP="00D31CB1">
      <w:pPr>
        <w:rPr>
          <w:del w:id="5855" w:author="Sayali Dev" w:date="2018-02-21T13:28:00Z"/>
        </w:rPr>
      </w:pPr>
    </w:p>
    <w:p w14:paraId="5F91167B" w14:textId="529D151E" w:rsidR="00D31CB1" w:rsidDel="00327F2C" w:rsidRDefault="00D31CB1" w:rsidP="00D31CB1">
      <w:pPr>
        <w:numPr>
          <w:ilvl w:val="0"/>
          <w:numId w:val="283"/>
        </w:numPr>
        <w:ind w:right="540"/>
        <w:rPr>
          <w:del w:id="5856" w:author="Sayali Dev" w:date="2018-02-21T13:28:00Z"/>
        </w:rPr>
      </w:pPr>
      <w:del w:id="5857" w:author="Sayali Dev" w:date="2018-02-21T13:28:00Z">
        <w:r w:rsidDel="00327F2C">
          <w:delText xml:space="preserve">On the </w:delText>
        </w:r>
        <w:r w:rsidRPr="00D80847" w:rsidDel="00327F2C">
          <w:rPr>
            <w:b/>
          </w:rPr>
          <w:delText>Create Workflow</w:delText>
        </w:r>
        <w:r w:rsidDel="00327F2C">
          <w:delText xml:space="preserve"> page, c</w:delText>
        </w:r>
        <w:r w:rsidRPr="00E63C3C" w:rsidDel="00327F2C">
          <w:delText xml:space="preserve">lick the </w:delText>
        </w:r>
        <w:r w:rsidRPr="0042558F" w:rsidDel="00327F2C">
          <w:rPr>
            <w:b/>
          </w:rPr>
          <w:delText xml:space="preserve">Search Inventory </w:delText>
        </w:r>
        <w:r w:rsidDel="00327F2C">
          <w:delText>link</w:delText>
        </w:r>
        <w:r w:rsidRPr="00E63C3C" w:rsidDel="00327F2C">
          <w:delText>.</w:delText>
        </w:r>
        <w:r w:rsidDel="00327F2C">
          <w:delText xml:space="preserve"> </w:delText>
        </w:r>
      </w:del>
    </w:p>
    <w:p w14:paraId="5C1863D1" w14:textId="1842E9A4" w:rsidR="00D31CB1" w:rsidDel="00327F2C" w:rsidRDefault="00D31CB1" w:rsidP="00D31CB1">
      <w:pPr>
        <w:ind w:left="720" w:right="540"/>
        <w:rPr>
          <w:del w:id="5858" w:author="Sayali Dev" w:date="2018-02-21T13:28:00Z"/>
        </w:rPr>
      </w:pPr>
      <w:del w:id="5859" w:author="Sayali Dev" w:date="2018-02-21T13:28:00Z">
        <w:r w:rsidDel="00327F2C">
          <w:delText xml:space="preserve">The </w:delText>
        </w:r>
        <w:r w:rsidRPr="00D80847" w:rsidDel="00327F2C">
          <w:rPr>
            <w:b/>
          </w:rPr>
          <w:delText>Search Samples and Worklists</w:delText>
        </w:r>
        <w:r w:rsidDel="00327F2C">
          <w:delText xml:space="preserve"> window appears. </w:delText>
        </w:r>
      </w:del>
    </w:p>
    <w:p w14:paraId="2EBA41C9" w14:textId="5A09F532" w:rsidR="00D31CB1" w:rsidDel="00327F2C" w:rsidRDefault="00D31CB1" w:rsidP="00D31CB1">
      <w:pPr>
        <w:pStyle w:val="BodyText"/>
        <w:ind w:right="540"/>
        <w:rPr>
          <w:del w:id="5860" w:author="Sayali Dev" w:date="2018-02-21T13:28:00Z"/>
        </w:rPr>
      </w:pPr>
    </w:p>
    <w:p w14:paraId="3A7A9556" w14:textId="4CE5B087" w:rsidR="00D31CB1" w:rsidDel="00327F2C" w:rsidRDefault="00D31CB1" w:rsidP="00D31CB1">
      <w:pPr>
        <w:pStyle w:val="BodyText"/>
        <w:numPr>
          <w:ilvl w:val="0"/>
          <w:numId w:val="283"/>
        </w:numPr>
        <w:ind w:right="540"/>
        <w:rPr>
          <w:del w:id="5861" w:author="Sayali Dev" w:date="2018-02-21T13:28:00Z"/>
        </w:rPr>
      </w:pPr>
      <w:del w:id="5862" w:author="Sayali Dev" w:date="2018-02-21T13:28:00Z">
        <w:r w:rsidDel="00327F2C">
          <w:delText>If you want to select biospecimens that are not associated with a worklist:</w:delText>
        </w:r>
      </w:del>
    </w:p>
    <w:p w14:paraId="0BBFCB81" w14:textId="5559E941" w:rsidR="00D31CB1" w:rsidDel="00327F2C" w:rsidRDefault="00D31CB1" w:rsidP="00D31CB1">
      <w:pPr>
        <w:pStyle w:val="BodyText"/>
        <w:numPr>
          <w:ilvl w:val="0"/>
          <w:numId w:val="114"/>
        </w:numPr>
        <w:ind w:left="1080" w:right="540"/>
        <w:rPr>
          <w:del w:id="5863" w:author="Sayali Dev" w:date="2018-02-21T13:28:00Z"/>
        </w:rPr>
      </w:pPr>
      <w:del w:id="5864" w:author="Sayali Dev" w:date="2018-02-21T13:28:00Z">
        <w:r w:rsidDel="00327F2C">
          <w:delText xml:space="preserve">On the </w:delText>
        </w:r>
        <w:r w:rsidRPr="00D80847" w:rsidDel="00327F2C">
          <w:rPr>
            <w:b/>
          </w:rPr>
          <w:delText>Search Samples</w:delText>
        </w:r>
        <w:r w:rsidDel="00327F2C">
          <w:delText xml:space="preserve"> tab, click the </w:delText>
        </w:r>
        <w:r w:rsidRPr="003D76FE" w:rsidDel="00327F2C">
          <w:rPr>
            <w:b/>
          </w:rPr>
          <w:delText>Basic</w:delText>
        </w:r>
        <w:r w:rsidDel="00327F2C">
          <w:delText xml:space="preserve">, </w:delText>
        </w:r>
        <w:r w:rsidRPr="003D76FE" w:rsidDel="00327F2C">
          <w:rPr>
            <w:b/>
          </w:rPr>
          <w:delText>Inventory</w:delText>
        </w:r>
        <w:r w:rsidDel="00327F2C">
          <w:delText xml:space="preserve"> or </w:delText>
        </w:r>
        <w:r w:rsidRPr="003D76FE" w:rsidDel="00327F2C">
          <w:rPr>
            <w:b/>
          </w:rPr>
          <w:delText>LIMS</w:delText>
        </w:r>
        <w:r w:rsidDel="00327F2C">
          <w:delText xml:space="preserve"> checkbox to display the search fields for that search category. </w:delText>
        </w:r>
        <w:r w:rsidDel="00327F2C">
          <w:br/>
          <w:delText>The search fields appear.</w:delText>
        </w:r>
        <w:r w:rsidDel="00327F2C">
          <w:br/>
        </w:r>
      </w:del>
    </w:p>
    <w:p w14:paraId="57EEBD5F" w14:textId="71204DB0" w:rsidR="00D31CB1" w:rsidDel="00327F2C" w:rsidRDefault="00D31CB1" w:rsidP="00D31CB1">
      <w:pPr>
        <w:pStyle w:val="BodyText"/>
        <w:ind w:left="1080" w:right="540"/>
        <w:rPr>
          <w:del w:id="5865" w:author="Sayali Dev" w:date="2018-02-21T13:28:00Z"/>
        </w:rPr>
      </w:pPr>
      <w:del w:id="5866" w:author="Sayali Dev" w:date="2018-02-21T13:28:00Z">
        <w:r w:rsidRPr="0030062C" w:rsidDel="00327F2C">
          <w:rPr>
            <w:b/>
          </w:rPr>
          <w:delText xml:space="preserve">Note: </w:delText>
        </w:r>
        <w:r w:rsidDel="00327F2C">
          <w:delText xml:space="preserve">You can select multiple checkboxes. </w:delText>
        </w:r>
      </w:del>
    </w:p>
    <w:p w14:paraId="7CE3D779" w14:textId="7F515F5B" w:rsidR="00D31CB1" w:rsidDel="00327F2C" w:rsidRDefault="00D31CB1" w:rsidP="00D31CB1">
      <w:pPr>
        <w:pStyle w:val="BodyText"/>
        <w:ind w:left="360" w:right="540" w:firstLine="720"/>
        <w:rPr>
          <w:del w:id="5867" w:author="Sayali Dev" w:date="2018-02-21T13:28:00Z"/>
        </w:rPr>
      </w:pPr>
    </w:p>
    <w:p w14:paraId="4BCE47B9" w14:textId="523932E1" w:rsidR="00D31CB1" w:rsidDel="00327F2C" w:rsidRDefault="00D31CB1" w:rsidP="00D31CB1">
      <w:pPr>
        <w:pStyle w:val="BodyText"/>
        <w:ind w:left="720" w:right="540"/>
        <w:rPr>
          <w:del w:id="5868" w:author="Sayali Dev" w:date="2018-02-21T13:28:00Z"/>
        </w:rPr>
      </w:pPr>
      <w:del w:id="5869" w:author="Sayali Dev" w:date="2018-02-21T13:28:00Z">
        <w:r w:rsidRPr="006454BE" w:rsidDel="00327F2C">
          <w:rPr>
            <w:noProof/>
          </w:rPr>
          <w:drawing>
            <wp:inline distT="0" distB="0" distL="0" distR="0" wp14:anchorId="33FE567C" wp14:editId="3F48AEE9">
              <wp:extent cx="6325870" cy="2801620"/>
              <wp:effectExtent l="19050" t="19050" r="17780" b="17780"/>
              <wp:docPr id="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25870" cy="2801620"/>
                      </a:xfrm>
                      <a:prstGeom prst="rect">
                        <a:avLst/>
                      </a:prstGeom>
                      <a:noFill/>
                      <a:ln w="3175">
                        <a:solidFill>
                          <a:schemeClr val="tx1"/>
                        </a:solidFill>
                      </a:ln>
                    </pic:spPr>
                  </pic:pic>
                </a:graphicData>
              </a:graphic>
            </wp:inline>
          </w:drawing>
        </w:r>
      </w:del>
    </w:p>
    <w:p w14:paraId="43A26D55" w14:textId="00FFBE55" w:rsidR="00D31CB1" w:rsidDel="00327F2C" w:rsidRDefault="00D31CB1" w:rsidP="00D31CB1">
      <w:pPr>
        <w:pStyle w:val="Figure"/>
        <w:tabs>
          <w:tab w:val="clear" w:pos="1080"/>
          <w:tab w:val="clear" w:pos="1710"/>
          <w:tab w:val="clear" w:pos="1980"/>
          <w:tab w:val="left" w:pos="1800"/>
          <w:tab w:val="num" w:pos="4230"/>
        </w:tabs>
        <w:ind w:left="1800" w:hanging="1170"/>
        <w:rPr>
          <w:del w:id="5870" w:author="Sayali Dev" w:date="2018-02-21T13:28:00Z"/>
        </w:rPr>
      </w:pPr>
      <w:del w:id="5871" w:author="Sayali Dev" w:date="2018-02-21T13:28:00Z">
        <w:r w:rsidDel="00327F2C">
          <w:delText>Search Samples and Worklists window – Search Samples tab</w:delText>
        </w:r>
      </w:del>
    </w:p>
    <w:p w14:paraId="494929A6" w14:textId="6E356AF7" w:rsidR="00D31CB1" w:rsidDel="00327F2C" w:rsidRDefault="00D31CB1" w:rsidP="00D31CB1">
      <w:pPr>
        <w:pStyle w:val="BodyText"/>
        <w:ind w:left="360" w:right="540" w:firstLine="720"/>
        <w:rPr>
          <w:del w:id="5872" w:author="Sayali Dev" w:date="2018-02-21T13:28:00Z"/>
        </w:rPr>
      </w:pPr>
    </w:p>
    <w:p w14:paraId="16CFA1FE" w14:textId="24BED0E9" w:rsidR="00D31CB1" w:rsidRPr="00A32730" w:rsidDel="00327F2C" w:rsidRDefault="00D31CB1" w:rsidP="00D31CB1">
      <w:pPr>
        <w:pStyle w:val="BodyText"/>
        <w:numPr>
          <w:ilvl w:val="0"/>
          <w:numId w:val="114"/>
        </w:numPr>
        <w:ind w:left="1080" w:right="540"/>
        <w:rPr>
          <w:del w:id="5873" w:author="Sayali Dev" w:date="2018-02-21T13:28:00Z"/>
          <w:b/>
        </w:rPr>
      </w:pPr>
      <w:del w:id="5874" w:author="Sayali Dev" w:date="2018-02-21T13:28:00Z">
        <w:r w:rsidRPr="00E63C3C" w:rsidDel="00327F2C">
          <w:delText xml:space="preserve">Specify </w:delText>
        </w:r>
        <w:r w:rsidDel="00327F2C">
          <w:delText xml:space="preserve">your </w:delText>
        </w:r>
        <w:r w:rsidRPr="00E63C3C" w:rsidDel="00327F2C">
          <w:delText xml:space="preserve">search criteria by completing </w:delText>
        </w:r>
        <w:r w:rsidDel="00327F2C">
          <w:delText xml:space="preserve">one or more </w:delText>
        </w:r>
        <w:r w:rsidRPr="00E63C3C" w:rsidDel="00327F2C">
          <w:delText>fields</w:delText>
        </w:r>
        <w:r w:rsidDel="00327F2C">
          <w:delText xml:space="preserve">. </w:delText>
        </w:r>
        <w:r w:rsidDel="00327F2C">
          <w:br/>
        </w:r>
        <w:r w:rsidRPr="00A32730" w:rsidDel="00327F2C">
          <w:rPr>
            <w:b/>
          </w:rPr>
          <w:delText xml:space="preserve">Note: </w:delText>
        </w:r>
      </w:del>
    </w:p>
    <w:p w14:paraId="36865B33" w14:textId="7A801B66" w:rsidR="00D31CB1" w:rsidDel="00327F2C" w:rsidRDefault="00D31CB1" w:rsidP="00D31CB1">
      <w:pPr>
        <w:numPr>
          <w:ilvl w:val="0"/>
          <w:numId w:val="19"/>
        </w:numPr>
        <w:ind w:left="1800" w:right="540"/>
        <w:rPr>
          <w:del w:id="5875" w:author="Sayali Dev" w:date="2018-02-21T13:28:00Z"/>
        </w:rPr>
      </w:pPr>
      <w:del w:id="5876" w:author="Sayali Dev" w:date="2018-02-21T13:28:00Z">
        <w:r w:rsidDel="00327F2C">
          <w:delText xml:space="preserve">You can use one field or a combination of fields to search for samples. </w:delText>
        </w:r>
      </w:del>
    </w:p>
    <w:p w14:paraId="5B6589C5" w14:textId="5B602BE5" w:rsidR="00D31CB1" w:rsidDel="00327F2C" w:rsidRDefault="00D31CB1" w:rsidP="00D31CB1">
      <w:pPr>
        <w:numPr>
          <w:ilvl w:val="0"/>
          <w:numId w:val="19"/>
        </w:numPr>
        <w:ind w:left="1800" w:right="540"/>
        <w:rPr>
          <w:del w:id="5877" w:author="Sayali Dev" w:date="2018-02-21T13:28:00Z"/>
        </w:rPr>
      </w:pPr>
      <w:del w:id="5878" w:author="Sayali Dev" w:date="2018-02-21T13:28:00Z">
        <w:r w:rsidDel="00327F2C">
          <w:delText xml:space="preserve">You can type the full or partial value in a search field along with an asterisk (*) before or after the partial value. For example, if you type </w:delText>
        </w:r>
        <w:r w:rsidDel="00327F2C">
          <w:rPr>
            <w:b/>
          </w:rPr>
          <w:delText>02</w:delText>
        </w:r>
        <w:r w:rsidRPr="00914542" w:rsidDel="00327F2C">
          <w:rPr>
            <w:b/>
          </w:rPr>
          <w:delText>*</w:delText>
        </w:r>
        <w:r w:rsidDel="00327F2C">
          <w:delText xml:space="preserve">, you obtain records that begin with 02. If you type </w:delText>
        </w:r>
        <w:r w:rsidRPr="00914542" w:rsidDel="00327F2C">
          <w:rPr>
            <w:b/>
          </w:rPr>
          <w:delText>*02</w:delText>
        </w:r>
        <w:r w:rsidDel="00327F2C">
          <w:delText>, you obtain records that end with 02.</w:delText>
        </w:r>
      </w:del>
    </w:p>
    <w:p w14:paraId="61632707" w14:textId="1380CBE8" w:rsidR="00D31CB1" w:rsidDel="00327F2C" w:rsidRDefault="00D31CB1" w:rsidP="00D31CB1">
      <w:pPr>
        <w:pStyle w:val="BodyText"/>
        <w:ind w:right="270"/>
        <w:rPr>
          <w:del w:id="5879" w:author="Sayali Dev" w:date="2018-02-21T13:28:00Z"/>
        </w:rPr>
      </w:pPr>
    </w:p>
    <w:p w14:paraId="33DD16EE" w14:textId="63F36C6B" w:rsidR="00D31CB1" w:rsidDel="00327F2C" w:rsidRDefault="00D31CB1" w:rsidP="00D31CB1">
      <w:pPr>
        <w:pStyle w:val="BodyText"/>
        <w:ind w:left="720" w:right="270"/>
        <w:rPr>
          <w:del w:id="5880" w:author="Sayali Dev" w:date="2018-02-21T13:28:00Z"/>
        </w:rPr>
      </w:pPr>
      <w:del w:id="5881" w:author="Sayali Dev" w:date="2018-02-21T13:28:00Z">
        <w:r w:rsidDel="00327F2C">
          <w:delText xml:space="preserve">Following table lists each field and its description. </w:delText>
        </w:r>
      </w:del>
    </w:p>
    <w:p w14:paraId="43C564B4" w14:textId="0C9342D4" w:rsidR="00D31CB1" w:rsidDel="00327F2C" w:rsidRDefault="00D31CB1" w:rsidP="00D31CB1">
      <w:pPr>
        <w:pStyle w:val="BodyText"/>
        <w:ind w:left="720" w:right="270"/>
        <w:rPr>
          <w:del w:id="5882" w:author="Sayali Dev" w:date="2018-02-21T13:28:00Z"/>
        </w:rPr>
      </w:pPr>
    </w:p>
    <w:p w14:paraId="06B528BB" w14:textId="1BEDDE0D" w:rsidR="00D31CB1" w:rsidDel="00327F2C" w:rsidRDefault="00D31CB1" w:rsidP="00D31CB1">
      <w:pPr>
        <w:pStyle w:val="Caption"/>
        <w:ind w:left="720"/>
        <w:rPr>
          <w:del w:id="5883" w:author="Sayali Dev" w:date="2018-02-21T13:28:00Z"/>
        </w:rPr>
      </w:pPr>
      <w:del w:id="5884"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5885" w:author="Sayali Dev" w:date="2018-02-02T13:47:00Z">
        <w:r w:rsidDel="00EB76E3">
          <w:rPr>
            <w:noProof/>
          </w:rPr>
          <w:delText>4</w:delText>
        </w:r>
      </w:del>
      <w:del w:id="5886" w:author="Sayali Dev" w:date="2018-02-21T13:28:00Z">
        <w:r w:rsidR="006C608D" w:rsidDel="00327F2C">
          <w:rPr>
            <w:b w:val="0"/>
            <w:bCs w:val="0"/>
            <w:noProof/>
          </w:rPr>
          <w:fldChar w:fldCharType="end"/>
        </w:r>
        <w:r w:rsidDel="00327F2C">
          <w:delText>: Search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6570"/>
      </w:tblGrid>
      <w:tr w:rsidR="00D31CB1" w:rsidRPr="007A152E" w:rsidDel="00327F2C" w14:paraId="59F45BE2" w14:textId="25762600" w:rsidTr="007E1303">
        <w:trPr>
          <w:cantSplit/>
          <w:trHeight w:val="288"/>
          <w:tblHeader/>
          <w:del w:id="5887" w:author="Sayali Dev" w:date="2018-02-21T13:28:00Z"/>
        </w:trPr>
        <w:tc>
          <w:tcPr>
            <w:tcW w:w="2790" w:type="dxa"/>
            <w:shd w:val="clear" w:color="auto" w:fill="BFBFBF"/>
            <w:vAlign w:val="center"/>
          </w:tcPr>
          <w:p w14:paraId="6EE85184" w14:textId="49550AF5" w:rsidR="00D31CB1" w:rsidRPr="007A152E" w:rsidDel="00327F2C" w:rsidRDefault="00D31CB1" w:rsidP="007E1303">
            <w:pPr>
              <w:rPr>
                <w:del w:id="5888" w:author="Sayali Dev" w:date="2018-02-21T13:28:00Z"/>
                <w:b/>
              </w:rPr>
            </w:pPr>
            <w:del w:id="5889" w:author="Sayali Dev" w:date="2018-02-21T13:28:00Z">
              <w:r w:rsidDel="00327F2C">
                <w:rPr>
                  <w:b/>
                </w:rPr>
                <w:delText>Field</w:delText>
              </w:r>
            </w:del>
          </w:p>
        </w:tc>
        <w:tc>
          <w:tcPr>
            <w:tcW w:w="6570" w:type="dxa"/>
            <w:shd w:val="clear" w:color="auto" w:fill="BFBFBF"/>
            <w:vAlign w:val="center"/>
          </w:tcPr>
          <w:p w14:paraId="618C2F02" w14:textId="298D1BF4" w:rsidR="00D31CB1" w:rsidRPr="007A152E" w:rsidDel="00327F2C" w:rsidRDefault="00D31CB1" w:rsidP="007E1303">
            <w:pPr>
              <w:rPr>
                <w:del w:id="5890" w:author="Sayali Dev" w:date="2018-02-21T13:28:00Z"/>
                <w:b/>
              </w:rPr>
            </w:pPr>
            <w:del w:id="5891" w:author="Sayali Dev" w:date="2018-02-21T13:28:00Z">
              <w:r w:rsidRPr="007A152E" w:rsidDel="00327F2C">
                <w:rPr>
                  <w:b/>
                </w:rPr>
                <w:delText>Description</w:delText>
              </w:r>
            </w:del>
          </w:p>
        </w:tc>
      </w:tr>
      <w:tr w:rsidR="00D31CB1" w:rsidDel="00327F2C" w14:paraId="573E3EA5" w14:textId="007EFD2E" w:rsidTr="007E1303">
        <w:trPr>
          <w:cantSplit/>
          <w:trHeight w:val="288"/>
          <w:del w:id="5892" w:author="Sayali Dev" w:date="2018-02-21T13:28:00Z"/>
        </w:trPr>
        <w:tc>
          <w:tcPr>
            <w:tcW w:w="9360" w:type="dxa"/>
            <w:gridSpan w:val="2"/>
            <w:shd w:val="clear" w:color="auto" w:fill="BFBFBF"/>
            <w:vAlign w:val="center"/>
          </w:tcPr>
          <w:p w14:paraId="0E75C61F" w14:textId="3943FE49" w:rsidR="00D31CB1" w:rsidDel="00327F2C" w:rsidRDefault="00D31CB1" w:rsidP="007E1303">
            <w:pPr>
              <w:rPr>
                <w:del w:id="5893" w:author="Sayali Dev" w:date="2018-02-21T13:28:00Z"/>
              </w:rPr>
            </w:pPr>
            <w:del w:id="5894" w:author="Sayali Dev" w:date="2018-02-21T13:28:00Z">
              <w:r w:rsidRPr="005C22E1" w:rsidDel="00327F2C">
                <w:rPr>
                  <w:b/>
                </w:rPr>
                <w:delText>Basic</w:delText>
              </w:r>
              <w:r w:rsidDel="00327F2C">
                <w:delText xml:space="preserve"> search fields</w:delText>
              </w:r>
            </w:del>
          </w:p>
        </w:tc>
      </w:tr>
      <w:tr w:rsidR="00D31CB1" w:rsidDel="00327F2C" w14:paraId="773D6F64" w14:textId="33B11BDF" w:rsidTr="007E1303">
        <w:trPr>
          <w:cantSplit/>
          <w:trHeight w:val="288"/>
          <w:del w:id="5895" w:author="Sayali Dev" w:date="2018-02-21T13:28:00Z"/>
        </w:trPr>
        <w:tc>
          <w:tcPr>
            <w:tcW w:w="2790" w:type="dxa"/>
            <w:vAlign w:val="center"/>
          </w:tcPr>
          <w:p w14:paraId="09F6204E" w14:textId="42E66D1A" w:rsidR="00D31CB1" w:rsidDel="00327F2C" w:rsidRDefault="00D31CB1" w:rsidP="007E1303">
            <w:pPr>
              <w:rPr>
                <w:del w:id="5896" w:author="Sayali Dev" w:date="2018-02-21T13:28:00Z"/>
                <w:b/>
              </w:rPr>
            </w:pPr>
            <w:del w:id="5897" w:author="Sayali Dev" w:date="2018-02-21T13:28:00Z">
              <w:r w:rsidDel="00327F2C">
                <w:rPr>
                  <w:b/>
                </w:rPr>
                <w:delText>Identifier</w:delText>
              </w:r>
            </w:del>
          </w:p>
        </w:tc>
        <w:tc>
          <w:tcPr>
            <w:tcW w:w="6570" w:type="dxa"/>
            <w:vAlign w:val="center"/>
          </w:tcPr>
          <w:p w14:paraId="4241F414" w14:textId="567DD068" w:rsidR="00D31CB1" w:rsidDel="00327F2C" w:rsidRDefault="00D31CB1" w:rsidP="007E1303">
            <w:pPr>
              <w:rPr>
                <w:del w:id="5898" w:author="Sayali Dev" w:date="2018-02-21T13:28:00Z"/>
              </w:rPr>
            </w:pPr>
            <w:del w:id="5899" w:author="Sayali Dev" w:date="2018-02-21T13:28:00Z">
              <w:r w:rsidDel="00327F2C">
                <w:delText>Scan or type the identifier of the biospecimen that you want to search for.</w:delText>
              </w:r>
            </w:del>
          </w:p>
        </w:tc>
      </w:tr>
      <w:tr w:rsidR="00D31CB1" w:rsidDel="00327F2C" w14:paraId="39D44FE5" w14:textId="6F9BE6EE" w:rsidTr="007E1303">
        <w:trPr>
          <w:cantSplit/>
          <w:trHeight w:val="288"/>
          <w:del w:id="5900" w:author="Sayali Dev" w:date="2018-02-21T13:28:00Z"/>
        </w:trPr>
        <w:tc>
          <w:tcPr>
            <w:tcW w:w="2790" w:type="dxa"/>
            <w:vAlign w:val="center"/>
          </w:tcPr>
          <w:p w14:paraId="0AE73E27" w14:textId="50D8947E" w:rsidR="00D31CB1" w:rsidDel="00327F2C" w:rsidRDefault="00D31CB1" w:rsidP="007E1303">
            <w:pPr>
              <w:rPr>
                <w:del w:id="5901" w:author="Sayali Dev" w:date="2018-02-21T13:28:00Z"/>
                <w:b/>
              </w:rPr>
            </w:pPr>
            <w:del w:id="5902" w:author="Sayali Dev" w:date="2018-02-21T13:28:00Z">
              <w:r w:rsidDel="00327F2C">
                <w:rPr>
                  <w:b/>
                </w:rPr>
                <w:delText>Identifier Type</w:delText>
              </w:r>
            </w:del>
          </w:p>
        </w:tc>
        <w:tc>
          <w:tcPr>
            <w:tcW w:w="6570" w:type="dxa"/>
            <w:vAlign w:val="center"/>
          </w:tcPr>
          <w:p w14:paraId="64480428" w14:textId="78EB229D" w:rsidR="00D31CB1" w:rsidDel="00327F2C" w:rsidRDefault="00D31CB1" w:rsidP="007E1303">
            <w:pPr>
              <w:rPr>
                <w:del w:id="5903" w:author="Sayali Dev" w:date="2018-02-21T13:28:00Z"/>
              </w:rPr>
            </w:pPr>
            <w:del w:id="5904" w:author="Sayali Dev" w:date="2018-02-21T13:28:00Z">
              <w:r w:rsidDel="00327F2C">
                <w:delText>Click the appropriate type to search for all biospecimens associated with that identifier type.</w:delText>
              </w:r>
            </w:del>
          </w:p>
        </w:tc>
      </w:tr>
      <w:tr w:rsidR="00D31CB1" w:rsidDel="00327F2C" w14:paraId="544CAAFC" w14:textId="46D34AF0" w:rsidTr="007E1303">
        <w:trPr>
          <w:cantSplit/>
          <w:trHeight w:val="288"/>
          <w:del w:id="5905" w:author="Sayali Dev" w:date="2018-02-21T13:28:00Z"/>
        </w:trPr>
        <w:tc>
          <w:tcPr>
            <w:tcW w:w="2790" w:type="dxa"/>
            <w:vAlign w:val="center"/>
          </w:tcPr>
          <w:p w14:paraId="2109C41C" w14:textId="06EFBE68" w:rsidR="00D31CB1" w:rsidDel="00327F2C" w:rsidRDefault="00D31CB1" w:rsidP="007E1303">
            <w:pPr>
              <w:rPr>
                <w:del w:id="5906" w:author="Sayali Dev" w:date="2018-02-21T13:28:00Z"/>
                <w:b/>
              </w:rPr>
            </w:pPr>
            <w:del w:id="5907" w:author="Sayali Dev" w:date="2018-02-21T13:28:00Z">
              <w:r w:rsidDel="00327F2C">
                <w:rPr>
                  <w:b/>
                </w:rPr>
                <w:delText>Project</w:delText>
              </w:r>
            </w:del>
          </w:p>
        </w:tc>
        <w:tc>
          <w:tcPr>
            <w:tcW w:w="6570" w:type="dxa"/>
            <w:vAlign w:val="center"/>
          </w:tcPr>
          <w:p w14:paraId="0EB51754" w14:textId="5DA966A2" w:rsidR="00D31CB1" w:rsidDel="00327F2C" w:rsidRDefault="00D31CB1" w:rsidP="007E1303">
            <w:pPr>
              <w:rPr>
                <w:del w:id="5908" w:author="Sayali Dev" w:date="2018-02-21T13:28:00Z"/>
              </w:rPr>
            </w:pPr>
            <w:del w:id="5909" w:author="Sayali Dev" w:date="2018-02-21T13:28:00Z">
              <w:r w:rsidDel="00327F2C">
                <w:delText>Click the appropriate Project to search for all biospecimens associated with that Project.</w:delText>
              </w:r>
            </w:del>
          </w:p>
        </w:tc>
      </w:tr>
      <w:tr w:rsidR="00D31CB1" w:rsidDel="00327F2C" w14:paraId="49C5F4C8" w14:textId="510EB298" w:rsidTr="007E1303">
        <w:trPr>
          <w:cantSplit/>
          <w:trHeight w:val="288"/>
          <w:del w:id="5910" w:author="Sayali Dev" w:date="2018-02-21T13:28:00Z"/>
        </w:trPr>
        <w:tc>
          <w:tcPr>
            <w:tcW w:w="2790" w:type="dxa"/>
            <w:vAlign w:val="center"/>
          </w:tcPr>
          <w:p w14:paraId="1C486B9A" w14:textId="0BDDD3A1" w:rsidR="00D31CB1" w:rsidDel="00327F2C" w:rsidRDefault="00D31CB1" w:rsidP="007E1303">
            <w:pPr>
              <w:rPr>
                <w:del w:id="5911" w:author="Sayali Dev" w:date="2018-02-21T13:28:00Z"/>
                <w:b/>
              </w:rPr>
            </w:pPr>
            <w:del w:id="5912" w:author="Sayali Dev" w:date="2018-02-21T13:28:00Z">
              <w:r w:rsidDel="00327F2C">
                <w:rPr>
                  <w:b/>
                </w:rPr>
                <w:delText>Collection</w:delText>
              </w:r>
            </w:del>
          </w:p>
        </w:tc>
        <w:tc>
          <w:tcPr>
            <w:tcW w:w="6570" w:type="dxa"/>
            <w:vAlign w:val="center"/>
          </w:tcPr>
          <w:p w14:paraId="2154B58F" w14:textId="7403CE4F" w:rsidR="00D31CB1" w:rsidDel="00327F2C" w:rsidRDefault="00D31CB1" w:rsidP="007E1303">
            <w:pPr>
              <w:rPr>
                <w:del w:id="5913" w:author="Sayali Dev" w:date="2018-02-21T13:28:00Z"/>
              </w:rPr>
            </w:pPr>
            <w:del w:id="5914" w:author="Sayali Dev" w:date="2018-02-21T13:28:00Z">
              <w:r w:rsidDel="00327F2C">
                <w:delText>Click the appropriate Collection to search for all biospecimens associated with that Collection.</w:delText>
              </w:r>
            </w:del>
          </w:p>
        </w:tc>
      </w:tr>
      <w:tr w:rsidR="00D31CB1" w:rsidDel="00327F2C" w14:paraId="741424AA" w14:textId="684CA888" w:rsidTr="007E1303">
        <w:trPr>
          <w:cantSplit/>
          <w:trHeight w:val="288"/>
          <w:del w:id="5915" w:author="Sayali Dev" w:date="2018-02-21T13:28:00Z"/>
        </w:trPr>
        <w:tc>
          <w:tcPr>
            <w:tcW w:w="9360" w:type="dxa"/>
            <w:gridSpan w:val="2"/>
            <w:shd w:val="clear" w:color="auto" w:fill="BFBFBF"/>
            <w:vAlign w:val="center"/>
          </w:tcPr>
          <w:p w14:paraId="4A4C8196" w14:textId="21DE4D6A" w:rsidR="00D31CB1" w:rsidDel="00327F2C" w:rsidRDefault="00D31CB1" w:rsidP="007E1303">
            <w:pPr>
              <w:rPr>
                <w:del w:id="5916" w:author="Sayali Dev" w:date="2018-02-21T13:28:00Z"/>
              </w:rPr>
            </w:pPr>
            <w:del w:id="5917" w:author="Sayali Dev" w:date="2018-02-21T13:28:00Z">
              <w:r w:rsidRPr="005C22E1" w:rsidDel="00327F2C">
                <w:rPr>
                  <w:b/>
                </w:rPr>
                <w:delText>Inventory</w:delText>
              </w:r>
              <w:r w:rsidDel="00327F2C">
                <w:delText xml:space="preserve"> search fields</w:delText>
              </w:r>
            </w:del>
          </w:p>
        </w:tc>
      </w:tr>
      <w:tr w:rsidR="00D31CB1" w:rsidDel="00327F2C" w14:paraId="58CD87DD" w14:textId="40BC8366" w:rsidTr="007E1303">
        <w:trPr>
          <w:cantSplit/>
          <w:trHeight w:val="288"/>
          <w:del w:id="5918" w:author="Sayali Dev" w:date="2018-02-21T13:28:00Z"/>
        </w:trPr>
        <w:tc>
          <w:tcPr>
            <w:tcW w:w="2790" w:type="dxa"/>
            <w:vAlign w:val="center"/>
          </w:tcPr>
          <w:p w14:paraId="43CF9168" w14:textId="3D4FE973" w:rsidR="00D31CB1" w:rsidDel="00327F2C" w:rsidRDefault="00D31CB1" w:rsidP="007E1303">
            <w:pPr>
              <w:rPr>
                <w:del w:id="5919" w:author="Sayali Dev" w:date="2018-02-21T13:28:00Z"/>
                <w:b/>
              </w:rPr>
            </w:pPr>
            <w:del w:id="5920" w:author="Sayali Dev" w:date="2018-02-21T13:28:00Z">
              <w:r w:rsidDel="00327F2C">
                <w:rPr>
                  <w:b/>
                </w:rPr>
                <w:delText>Sample Status</w:delText>
              </w:r>
            </w:del>
          </w:p>
        </w:tc>
        <w:tc>
          <w:tcPr>
            <w:tcW w:w="6570" w:type="dxa"/>
            <w:vAlign w:val="center"/>
          </w:tcPr>
          <w:p w14:paraId="0D0A222B" w14:textId="661B4F42" w:rsidR="00D31CB1" w:rsidDel="00327F2C" w:rsidRDefault="00D31CB1" w:rsidP="007E1303">
            <w:pPr>
              <w:rPr>
                <w:del w:id="5921" w:author="Sayali Dev" w:date="2018-02-21T13:28:00Z"/>
              </w:rPr>
            </w:pPr>
            <w:del w:id="5922" w:author="Sayali Dev" w:date="2018-02-21T13:28:00Z">
              <w:r w:rsidDel="00327F2C">
                <w:delText>Click the appropriate sample status to search for all biospecimens associated with that status.</w:delText>
              </w:r>
            </w:del>
          </w:p>
        </w:tc>
      </w:tr>
      <w:tr w:rsidR="00D31CB1" w:rsidDel="00327F2C" w14:paraId="0CF7E6D1" w14:textId="7E9302F5" w:rsidTr="007E1303">
        <w:trPr>
          <w:cantSplit/>
          <w:trHeight w:val="288"/>
          <w:del w:id="5923" w:author="Sayali Dev" w:date="2018-02-21T13:28:00Z"/>
        </w:trPr>
        <w:tc>
          <w:tcPr>
            <w:tcW w:w="2790" w:type="dxa"/>
            <w:vAlign w:val="center"/>
          </w:tcPr>
          <w:p w14:paraId="5FE2049F" w14:textId="4C2F69F8" w:rsidR="00D31CB1" w:rsidDel="00327F2C" w:rsidRDefault="00D31CB1" w:rsidP="007E1303">
            <w:pPr>
              <w:rPr>
                <w:del w:id="5924" w:author="Sayali Dev" w:date="2018-02-21T13:28:00Z"/>
                <w:b/>
              </w:rPr>
            </w:pPr>
            <w:del w:id="5925" w:author="Sayali Dev" w:date="2018-02-21T13:28:00Z">
              <w:r w:rsidDel="00327F2C">
                <w:rPr>
                  <w:b/>
                </w:rPr>
                <w:delText>Specimen Type</w:delText>
              </w:r>
            </w:del>
          </w:p>
        </w:tc>
        <w:tc>
          <w:tcPr>
            <w:tcW w:w="6570" w:type="dxa"/>
            <w:vAlign w:val="center"/>
          </w:tcPr>
          <w:p w14:paraId="7CD831B5" w14:textId="10C8B34B" w:rsidR="00D31CB1" w:rsidDel="00327F2C" w:rsidRDefault="00D31CB1" w:rsidP="007E1303">
            <w:pPr>
              <w:rPr>
                <w:del w:id="5926" w:author="Sayali Dev" w:date="2018-02-21T13:28:00Z"/>
              </w:rPr>
            </w:pPr>
            <w:del w:id="5927" w:author="Sayali Dev" w:date="2018-02-21T13:28:00Z">
              <w:r w:rsidDel="00327F2C">
                <w:delText>Click the appropriate specimen type to search for all biospecimens associated with that specimen type.</w:delText>
              </w:r>
            </w:del>
          </w:p>
        </w:tc>
      </w:tr>
      <w:tr w:rsidR="00D31CB1" w:rsidDel="00327F2C" w14:paraId="71E7FDA5" w14:textId="3E005B3E" w:rsidTr="007E1303">
        <w:trPr>
          <w:cantSplit/>
          <w:trHeight w:val="288"/>
          <w:del w:id="5928" w:author="Sayali Dev" w:date="2018-02-21T13:28:00Z"/>
        </w:trPr>
        <w:tc>
          <w:tcPr>
            <w:tcW w:w="2790" w:type="dxa"/>
            <w:vAlign w:val="center"/>
          </w:tcPr>
          <w:p w14:paraId="1D5E8F5C" w14:textId="4565ADBA" w:rsidR="00D31CB1" w:rsidDel="00327F2C" w:rsidRDefault="00D31CB1" w:rsidP="007E1303">
            <w:pPr>
              <w:rPr>
                <w:del w:id="5929" w:author="Sayali Dev" w:date="2018-02-21T13:28:00Z"/>
                <w:b/>
              </w:rPr>
            </w:pPr>
            <w:del w:id="5930" w:author="Sayali Dev" w:date="2018-02-21T13:28:00Z">
              <w:r w:rsidDel="00327F2C">
                <w:rPr>
                  <w:b/>
                </w:rPr>
                <w:delText>Sample Type</w:delText>
              </w:r>
            </w:del>
          </w:p>
        </w:tc>
        <w:tc>
          <w:tcPr>
            <w:tcW w:w="6570" w:type="dxa"/>
            <w:vAlign w:val="center"/>
          </w:tcPr>
          <w:p w14:paraId="4FAE6F13" w14:textId="25DA2D16" w:rsidR="00D31CB1" w:rsidDel="00327F2C" w:rsidRDefault="00D31CB1" w:rsidP="007E1303">
            <w:pPr>
              <w:rPr>
                <w:del w:id="5931" w:author="Sayali Dev" w:date="2018-02-21T13:28:00Z"/>
              </w:rPr>
            </w:pPr>
            <w:del w:id="5932" w:author="Sayali Dev" w:date="2018-02-21T13:28:00Z">
              <w:r w:rsidDel="00327F2C">
                <w:delText>Click the appropriate sample type to search for all biospecimens associated with that sample type.</w:delText>
              </w:r>
            </w:del>
          </w:p>
        </w:tc>
      </w:tr>
      <w:tr w:rsidR="00D31CB1" w:rsidDel="00327F2C" w14:paraId="139FB23B" w14:textId="6214F1AD" w:rsidTr="007E1303">
        <w:trPr>
          <w:cantSplit/>
          <w:trHeight w:val="288"/>
          <w:del w:id="5933" w:author="Sayali Dev" w:date="2018-02-21T13:28:00Z"/>
        </w:trPr>
        <w:tc>
          <w:tcPr>
            <w:tcW w:w="2790" w:type="dxa"/>
            <w:vAlign w:val="center"/>
          </w:tcPr>
          <w:p w14:paraId="6BFAA9A9" w14:textId="0F1FE90D" w:rsidR="00D31CB1" w:rsidDel="00327F2C" w:rsidRDefault="00D31CB1" w:rsidP="007E1303">
            <w:pPr>
              <w:rPr>
                <w:del w:id="5934" w:author="Sayali Dev" w:date="2018-02-21T13:28:00Z"/>
                <w:b/>
              </w:rPr>
            </w:pPr>
            <w:del w:id="5935" w:author="Sayali Dev" w:date="2018-02-21T13:28:00Z">
              <w:r w:rsidDel="00327F2C">
                <w:rPr>
                  <w:b/>
                </w:rPr>
                <w:delText>Container Type</w:delText>
              </w:r>
            </w:del>
          </w:p>
        </w:tc>
        <w:tc>
          <w:tcPr>
            <w:tcW w:w="6570" w:type="dxa"/>
            <w:vAlign w:val="center"/>
          </w:tcPr>
          <w:p w14:paraId="0A4BA904" w14:textId="14FDA7A4" w:rsidR="00D31CB1" w:rsidDel="00327F2C" w:rsidRDefault="00D31CB1" w:rsidP="007E1303">
            <w:pPr>
              <w:rPr>
                <w:del w:id="5936" w:author="Sayali Dev" w:date="2018-02-21T13:28:00Z"/>
              </w:rPr>
            </w:pPr>
            <w:del w:id="5937" w:author="Sayali Dev" w:date="2018-02-21T13:28:00Z">
              <w:r w:rsidDel="00327F2C">
                <w:delText>Click the appropriate container type to search for all biospecimens associated with that container type.</w:delText>
              </w:r>
            </w:del>
          </w:p>
        </w:tc>
      </w:tr>
      <w:tr w:rsidR="00D31CB1" w:rsidDel="00327F2C" w14:paraId="57A8E622" w14:textId="3607056F" w:rsidTr="007E1303">
        <w:trPr>
          <w:cantSplit/>
          <w:trHeight w:val="288"/>
          <w:del w:id="5938" w:author="Sayali Dev" w:date="2018-02-21T13:28:00Z"/>
        </w:trPr>
        <w:tc>
          <w:tcPr>
            <w:tcW w:w="2790" w:type="dxa"/>
            <w:vAlign w:val="center"/>
          </w:tcPr>
          <w:p w14:paraId="7085489D" w14:textId="060CDE6B" w:rsidR="00D31CB1" w:rsidDel="00327F2C" w:rsidRDefault="00D31CB1" w:rsidP="007E1303">
            <w:pPr>
              <w:rPr>
                <w:del w:id="5939" w:author="Sayali Dev" w:date="2018-02-21T13:28:00Z"/>
                <w:b/>
              </w:rPr>
            </w:pPr>
            <w:del w:id="5940" w:author="Sayali Dev" w:date="2018-02-21T13:28:00Z">
              <w:r w:rsidDel="00327F2C">
                <w:rPr>
                  <w:b/>
                </w:rPr>
                <w:delText>Storage Location</w:delText>
              </w:r>
            </w:del>
          </w:p>
        </w:tc>
        <w:tc>
          <w:tcPr>
            <w:tcW w:w="6570" w:type="dxa"/>
            <w:vAlign w:val="center"/>
          </w:tcPr>
          <w:p w14:paraId="443F9E4E" w14:textId="186D5949" w:rsidR="00D31CB1" w:rsidDel="00327F2C" w:rsidRDefault="00D31CB1" w:rsidP="007E1303">
            <w:pPr>
              <w:rPr>
                <w:del w:id="5941" w:author="Sayali Dev" w:date="2018-02-21T13:28:00Z"/>
              </w:rPr>
            </w:pPr>
            <w:del w:id="5942" w:author="Sayali Dev" w:date="2018-02-21T13:28:00Z">
              <w:r w:rsidDel="00327F2C">
                <w:delText>Type the appropriate storage location to search for all biospecimens associated with that storage location.</w:delText>
              </w:r>
            </w:del>
          </w:p>
        </w:tc>
      </w:tr>
      <w:tr w:rsidR="00D31CB1" w:rsidDel="00327F2C" w14:paraId="5F42194F" w14:textId="7CC022C9" w:rsidTr="007E1303">
        <w:trPr>
          <w:cantSplit/>
          <w:trHeight w:val="288"/>
          <w:del w:id="5943" w:author="Sayali Dev" w:date="2018-02-21T13:28:00Z"/>
        </w:trPr>
        <w:tc>
          <w:tcPr>
            <w:tcW w:w="2790" w:type="dxa"/>
            <w:vAlign w:val="center"/>
          </w:tcPr>
          <w:p w14:paraId="0591915A" w14:textId="2A0BF9F1" w:rsidR="00D31CB1" w:rsidDel="00327F2C" w:rsidRDefault="00D31CB1" w:rsidP="007E1303">
            <w:pPr>
              <w:rPr>
                <w:del w:id="5944" w:author="Sayali Dev" w:date="2018-02-21T13:28:00Z"/>
                <w:b/>
              </w:rPr>
            </w:pPr>
            <w:del w:id="5945" w:author="Sayali Dev" w:date="2018-02-21T13:28:00Z">
              <w:r w:rsidDel="00327F2C">
                <w:rPr>
                  <w:b/>
                </w:rPr>
                <w:delText>Storage Type</w:delText>
              </w:r>
            </w:del>
          </w:p>
        </w:tc>
        <w:tc>
          <w:tcPr>
            <w:tcW w:w="6570" w:type="dxa"/>
            <w:vAlign w:val="center"/>
          </w:tcPr>
          <w:p w14:paraId="3C81EBDC" w14:textId="6F4D1F8C" w:rsidR="00D31CB1" w:rsidDel="00327F2C" w:rsidRDefault="00D31CB1" w:rsidP="007E1303">
            <w:pPr>
              <w:rPr>
                <w:del w:id="5946" w:author="Sayali Dev" w:date="2018-02-21T13:28:00Z"/>
              </w:rPr>
            </w:pPr>
            <w:del w:id="5947" w:author="Sayali Dev" w:date="2018-02-21T13:28:00Z">
              <w:r w:rsidDel="00327F2C">
                <w:delText>Click the appropriate storage type to search for all biospecimens associated with that storage type.</w:delText>
              </w:r>
            </w:del>
          </w:p>
        </w:tc>
      </w:tr>
      <w:tr w:rsidR="00D31CB1" w:rsidRPr="005C22E1" w:rsidDel="00327F2C" w14:paraId="5B325533" w14:textId="2122C96A" w:rsidTr="007E1303">
        <w:trPr>
          <w:cantSplit/>
          <w:trHeight w:val="288"/>
          <w:del w:id="5948" w:author="Sayali Dev" w:date="2018-02-21T13:28:00Z"/>
        </w:trPr>
        <w:tc>
          <w:tcPr>
            <w:tcW w:w="9360" w:type="dxa"/>
            <w:gridSpan w:val="2"/>
            <w:shd w:val="clear" w:color="auto" w:fill="BFBFBF"/>
          </w:tcPr>
          <w:p w14:paraId="05D1C2FF" w14:textId="1B6231F2" w:rsidR="00D31CB1" w:rsidRPr="005C22E1" w:rsidDel="00327F2C" w:rsidRDefault="00D31CB1" w:rsidP="007E1303">
            <w:pPr>
              <w:rPr>
                <w:del w:id="5949" w:author="Sayali Dev" w:date="2018-02-21T13:28:00Z"/>
                <w:b/>
              </w:rPr>
            </w:pPr>
            <w:del w:id="5950" w:author="Sayali Dev" w:date="2018-02-21T13:28:00Z">
              <w:r w:rsidRPr="005C22E1" w:rsidDel="00327F2C">
                <w:rPr>
                  <w:b/>
                </w:rPr>
                <w:delText xml:space="preserve">LIMS </w:delText>
              </w:r>
              <w:r w:rsidRPr="005C22E1" w:rsidDel="00327F2C">
                <w:delText>search fields</w:delText>
              </w:r>
            </w:del>
          </w:p>
        </w:tc>
      </w:tr>
      <w:tr w:rsidR="00D31CB1" w:rsidDel="00327F2C" w14:paraId="4BF47FD1" w14:textId="4F6A7DF1" w:rsidTr="007E1303">
        <w:trPr>
          <w:cantSplit/>
          <w:trHeight w:val="288"/>
          <w:del w:id="5951" w:author="Sayali Dev" w:date="2018-02-21T13:28:00Z"/>
        </w:trPr>
        <w:tc>
          <w:tcPr>
            <w:tcW w:w="2790" w:type="dxa"/>
            <w:vAlign w:val="center"/>
          </w:tcPr>
          <w:p w14:paraId="34FB77F2" w14:textId="5C284A10" w:rsidR="00D31CB1" w:rsidDel="00327F2C" w:rsidRDefault="00D31CB1" w:rsidP="007E1303">
            <w:pPr>
              <w:rPr>
                <w:del w:id="5952" w:author="Sayali Dev" w:date="2018-02-21T13:28:00Z"/>
                <w:b/>
              </w:rPr>
            </w:pPr>
            <w:del w:id="5953" w:author="Sayali Dev" w:date="2018-02-21T13:28:00Z">
              <w:r w:rsidDel="00327F2C">
                <w:rPr>
                  <w:b/>
                </w:rPr>
                <w:delText>Quantity</w:delText>
              </w:r>
            </w:del>
          </w:p>
        </w:tc>
        <w:tc>
          <w:tcPr>
            <w:tcW w:w="6570" w:type="dxa"/>
            <w:vAlign w:val="center"/>
          </w:tcPr>
          <w:p w14:paraId="2E354067" w14:textId="55739D68" w:rsidR="00D31CB1" w:rsidDel="00327F2C" w:rsidRDefault="00D31CB1" w:rsidP="007E1303">
            <w:pPr>
              <w:rPr>
                <w:del w:id="5954" w:author="Sayali Dev" w:date="2018-02-21T13:28:00Z"/>
              </w:rPr>
            </w:pPr>
            <w:del w:id="5955" w:author="Sayali Dev" w:date="2018-02-21T13:28:00Z">
              <w:r w:rsidDel="00327F2C">
                <w:delText>Type the appropriate quantity to search for all biospecimens on record with that quantity.</w:delText>
              </w:r>
              <w:r w:rsidDel="00327F2C">
                <w:br/>
              </w:r>
              <w:r w:rsidRPr="00646D65" w:rsidDel="00327F2C">
                <w:rPr>
                  <w:b/>
                </w:rPr>
                <w:delText>Note:</w:delText>
              </w:r>
              <w:r w:rsidRPr="00646D65" w:rsidDel="00327F2C">
                <w:delText xml:space="preserve"> </w:delText>
              </w:r>
              <w:r w:rsidDel="00327F2C">
                <w:delText>You can</w:delText>
              </w:r>
              <w:r w:rsidRPr="00646D65" w:rsidDel="00327F2C">
                <w:delText xml:space="preserve"> input values </w:delText>
              </w:r>
              <w:r w:rsidDel="00327F2C">
                <w:delText>with</w:delText>
              </w:r>
              <w:r w:rsidRPr="00646D65" w:rsidDel="00327F2C">
                <w:delText xml:space="preserve"> “to”, &lt;, &gt;</w:delText>
              </w:r>
              <w:r w:rsidDel="00327F2C">
                <w:delText xml:space="preserve"> or </w:delText>
              </w:r>
              <w:r w:rsidRPr="00646D65" w:rsidDel="00327F2C">
                <w:delText>= for a search range.</w:delText>
              </w:r>
              <w:r w:rsidDel="00327F2C">
                <w:delText xml:space="preserve"> </w:delText>
              </w:r>
              <w:r w:rsidRPr="00646D65" w:rsidDel="00327F2C">
                <w:delText>For example: 1 to 2, &lt;</w:delText>
              </w:r>
              <w:r w:rsidDel="00327F2C">
                <w:delText>1</w:delText>
              </w:r>
              <w:r w:rsidRPr="00646D65" w:rsidDel="00327F2C">
                <w:delText xml:space="preserve">, </w:delText>
              </w:r>
              <w:r w:rsidDel="00327F2C">
                <w:delText>&gt;1</w:delText>
              </w:r>
              <w:r w:rsidRPr="00646D65" w:rsidDel="00327F2C">
                <w:delText>.</w:delText>
              </w:r>
            </w:del>
          </w:p>
        </w:tc>
      </w:tr>
      <w:tr w:rsidR="00D31CB1" w:rsidDel="00327F2C" w14:paraId="7706006A" w14:textId="541028EF" w:rsidTr="007E1303">
        <w:trPr>
          <w:cantSplit/>
          <w:trHeight w:val="288"/>
          <w:del w:id="5956" w:author="Sayali Dev" w:date="2018-02-21T13:28:00Z"/>
        </w:trPr>
        <w:tc>
          <w:tcPr>
            <w:tcW w:w="2790" w:type="dxa"/>
            <w:vAlign w:val="center"/>
          </w:tcPr>
          <w:p w14:paraId="7DD84AF1" w14:textId="7AA302F3" w:rsidR="00D31CB1" w:rsidDel="00327F2C" w:rsidRDefault="00D31CB1" w:rsidP="007E1303">
            <w:pPr>
              <w:rPr>
                <w:del w:id="5957" w:author="Sayali Dev" w:date="2018-02-21T13:28:00Z"/>
                <w:b/>
              </w:rPr>
            </w:pPr>
            <w:del w:id="5958" w:author="Sayali Dev" w:date="2018-02-21T13:28:00Z">
              <w:r w:rsidDel="00327F2C">
                <w:rPr>
                  <w:b/>
                </w:rPr>
                <w:delText>Quantity Unit</w:delText>
              </w:r>
            </w:del>
          </w:p>
        </w:tc>
        <w:tc>
          <w:tcPr>
            <w:tcW w:w="6570" w:type="dxa"/>
            <w:vAlign w:val="center"/>
          </w:tcPr>
          <w:p w14:paraId="6DBFED78" w14:textId="5EDCB4C7" w:rsidR="00D31CB1" w:rsidDel="00327F2C" w:rsidRDefault="00D31CB1" w:rsidP="007E1303">
            <w:pPr>
              <w:rPr>
                <w:del w:id="5959" w:author="Sayali Dev" w:date="2018-02-21T13:28:00Z"/>
              </w:rPr>
            </w:pPr>
            <w:del w:id="5960" w:author="Sayali Dev" w:date="2018-02-21T13:28:00Z">
              <w:r w:rsidDel="00327F2C">
                <w:delText>Click the appropriate unit of measure to search for all biospecimens of that quantity unit of measure.</w:delText>
              </w:r>
              <w:r w:rsidDel="00327F2C">
                <w:br/>
              </w:r>
              <w:r w:rsidRPr="00646D65" w:rsidDel="00327F2C">
                <w:rPr>
                  <w:b/>
                </w:rPr>
                <w:delText>Note</w:delText>
              </w:r>
              <w:r w:rsidDel="00327F2C">
                <w:delText>: You must complete this field if you input a value in the Quantity field.</w:delText>
              </w:r>
            </w:del>
          </w:p>
        </w:tc>
      </w:tr>
      <w:tr w:rsidR="00D31CB1" w:rsidDel="00327F2C" w14:paraId="0AE31632" w14:textId="3853776C" w:rsidTr="007E1303">
        <w:trPr>
          <w:cantSplit/>
          <w:trHeight w:val="288"/>
          <w:del w:id="5961" w:author="Sayali Dev" w:date="2018-02-21T13:28:00Z"/>
        </w:trPr>
        <w:tc>
          <w:tcPr>
            <w:tcW w:w="2790" w:type="dxa"/>
            <w:vAlign w:val="center"/>
          </w:tcPr>
          <w:p w14:paraId="3C4ACB09" w14:textId="7E35B3AC" w:rsidR="00D31CB1" w:rsidDel="00327F2C" w:rsidRDefault="00D31CB1" w:rsidP="007E1303">
            <w:pPr>
              <w:rPr>
                <w:del w:id="5962" w:author="Sayali Dev" w:date="2018-02-21T13:28:00Z"/>
                <w:b/>
              </w:rPr>
            </w:pPr>
            <w:del w:id="5963" w:author="Sayali Dev" w:date="2018-02-21T13:28:00Z">
              <w:r w:rsidDel="00327F2C">
                <w:rPr>
                  <w:b/>
                </w:rPr>
                <w:delText>Concentration</w:delText>
              </w:r>
            </w:del>
          </w:p>
        </w:tc>
        <w:tc>
          <w:tcPr>
            <w:tcW w:w="6570" w:type="dxa"/>
            <w:vAlign w:val="center"/>
          </w:tcPr>
          <w:p w14:paraId="1C5BDABC" w14:textId="1F73CB85" w:rsidR="00D31CB1" w:rsidDel="00327F2C" w:rsidRDefault="00D31CB1" w:rsidP="007E1303">
            <w:pPr>
              <w:rPr>
                <w:del w:id="5964" w:author="Sayali Dev" w:date="2018-02-21T13:28:00Z"/>
              </w:rPr>
            </w:pPr>
            <w:del w:id="5965" w:author="Sayali Dev" w:date="2018-02-21T13:28:00Z">
              <w:r w:rsidDel="00327F2C">
                <w:delText>Type the appropriate concentration to search for all biospecimens on record with that concentration.</w:delText>
              </w:r>
              <w:r w:rsidRPr="00646D65" w:rsidDel="00327F2C">
                <w:rPr>
                  <w:b/>
                </w:rPr>
                <w:delText xml:space="preserve"> </w:delText>
              </w:r>
              <w:r w:rsidDel="00327F2C">
                <w:rPr>
                  <w:b/>
                </w:rPr>
                <w:br/>
              </w:r>
              <w:r w:rsidRPr="00646D65" w:rsidDel="00327F2C">
                <w:rPr>
                  <w:b/>
                </w:rPr>
                <w:delText>Note:</w:delText>
              </w:r>
              <w:r w:rsidRPr="00646D65" w:rsidDel="00327F2C">
                <w:delText xml:space="preserve"> </w:delText>
              </w:r>
              <w:r w:rsidDel="00327F2C">
                <w:delText>You can</w:delText>
              </w:r>
              <w:r w:rsidRPr="00646D65" w:rsidDel="00327F2C">
                <w:delText xml:space="preserve"> input values </w:delText>
              </w:r>
              <w:r w:rsidDel="00327F2C">
                <w:delText>with</w:delText>
              </w:r>
              <w:r w:rsidRPr="00646D65" w:rsidDel="00327F2C">
                <w:delText xml:space="preserve"> “to”, &lt;, &gt;</w:delText>
              </w:r>
              <w:r w:rsidDel="00327F2C">
                <w:delText xml:space="preserve"> or </w:delText>
              </w:r>
              <w:r w:rsidRPr="00646D65" w:rsidDel="00327F2C">
                <w:delText>= for a search range.</w:delText>
              </w:r>
              <w:r w:rsidDel="00327F2C">
                <w:delText xml:space="preserve"> </w:delText>
              </w:r>
              <w:r w:rsidRPr="00646D65" w:rsidDel="00327F2C">
                <w:delText>For example: 1 to 2, &lt;</w:delText>
              </w:r>
              <w:r w:rsidDel="00327F2C">
                <w:delText>1</w:delText>
              </w:r>
              <w:r w:rsidRPr="00646D65" w:rsidDel="00327F2C">
                <w:delText xml:space="preserve">, </w:delText>
              </w:r>
              <w:r w:rsidDel="00327F2C">
                <w:delText>&gt;1</w:delText>
              </w:r>
              <w:r w:rsidRPr="00646D65" w:rsidDel="00327F2C">
                <w:delText>.</w:delText>
              </w:r>
            </w:del>
          </w:p>
        </w:tc>
      </w:tr>
      <w:tr w:rsidR="00D31CB1" w:rsidDel="00327F2C" w14:paraId="2347C06F" w14:textId="776E1227" w:rsidTr="007E1303">
        <w:trPr>
          <w:cantSplit/>
          <w:trHeight w:val="288"/>
          <w:del w:id="5966" w:author="Sayali Dev" w:date="2018-02-21T13:28:00Z"/>
        </w:trPr>
        <w:tc>
          <w:tcPr>
            <w:tcW w:w="2790" w:type="dxa"/>
            <w:vAlign w:val="center"/>
          </w:tcPr>
          <w:p w14:paraId="44D742F9" w14:textId="6347563D" w:rsidR="00D31CB1" w:rsidDel="00327F2C" w:rsidRDefault="00D31CB1" w:rsidP="007E1303">
            <w:pPr>
              <w:rPr>
                <w:del w:id="5967" w:author="Sayali Dev" w:date="2018-02-21T13:28:00Z"/>
                <w:b/>
              </w:rPr>
            </w:pPr>
            <w:del w:id="5968" w:author="Sayali Dev" w:date="2018-02-21T13:28:00Z">
              <w:r w:rsidDel="00327F2C">
                <w:rPr>
                  <w:b/>
                </w:rPr>
                <w:delText>Concentration Unit</w:delText>
              </w:r>
            </w:del>
          </w:p>
        </w:tc>
        <w:tc>
          <w:tcPr>
            <w:tcW w:w="6570" w:type="dxa"/>
            <w:vAlign w:val="center"/>
          </w:tcPr>
          <w:p w14:paraId="113116E3" w14:textId="2F44A4AB" w:rsidR="00D31CB1" w:rsidDel="00327F2C" w:rsidRDefault="00D31CB1" w:rsidP="007E1303">
            <w:pPr>
              <w:rPr>
                <w:del w:id="5969" w:author="Sayali Dev" w:date="2018-02-21T13:28:00Z"/>
              </w:rPr>
            </w:pPr>
            <w:del w:id="5970" w:author="Sayali Dev" w:date="2018-02-21T13:28:00Z">
              <w:r w:rsidDel="00327F2C">
                <w:delText>Click the appropriate unit of measure to search for all biospecimens of that concentration unit of measure.</w:delText>
              </w:r>
              <w:r w:rsidDel="00327F2C">
                <w:br/>
              </w:r>
              <w:r w:rsidRPr="00646D65" w:rsidDel="00327F2C">
                <w:rPr>
                  <w:b/>
                </w:rPr>
                <w:delText>Note</w:delText>
              </w:r>
              <w:r w:rsidDel="00327F2C">
                <w:delText>: You must complete this field if you input a value in the Concentration field.</w:delText>
              </w:r>
            </w:del>
          </w:p>
        </w:tc>
      </w:tr>
    </w:tbl>
    <w:p w14:paraId="12AE1E1F" w14:textId="54BB60CC" w:rsidR="00D31CB1" w:rsidDel="00327F2C" w:rsidRDefault="00D31CB1" w:rsidP="00D31CB1">
      <w:pPr>
        <w:ind w:left="1800" w:right="270"/>
        <w:rPr>
          <w:del w:id="5971" w:author="Sayali Dev" w:date="2018-02-21T13:28:00Z"/>
          <w:b/>
        </w:rPr>
      </w:pPr>
    </w:p>
    <w:p w14:paraId="3CC63CCA" w14:textId="10AACCEB" w:rsidR="00D31CB1" w:rsidRPr="00912B79" w:rsidDel="00327F2C" w:rsidRDefault="00D31CB1" w:rsidP="00D31CB1">
      <w:pPr>
        <w:numPr>
          <w:ilvl w:val="0"/>
          <w:numId w:val="114"/>
        </w:numPr>
        <w:tabs>
          <w:tab w:val="left" w:pos="1080"/>
        </w:tabs>
        <w:ind w:left="1080" w:right="270"/>
        <w:rPr>
          <w:del w:id="5972" w:author="Sayali Dev" w:date="2018-02-21T13:28:00Z"/>
          <w:i/>
          <w:u w:val="single"/>
        </w:rPr>
      </w:pPr>
      <w:del w:id="5973" w:author="Sayali Dev" w:date="2018-02-21T13:28:00Z">
        <w:r w:rsidDel="00327F2C">
          <w:delText xml:space="preserve">Click </w:delText>
        </w:r>
        <w:r w:rsidRPr="005C22E1" w:rsidDel="00327F2C">
          <w:rPr>
            <w:b/>
          </w:rPr>
          <w:delText>SEARCH</w:delText>
        </w:r>
        <w:r w:rsidDel="00327F2C">
          <w:delText>.</w:delText>
        </w:r>
        <w:r w:rsidDel="00327F2C">
          <w:br/>
          <w:delText xml:space="preserve">A list of biospecimens that match your search criteria appear. </w:delText>
        </w:r>
        <w:r w:rsidDel="00327F2C">
          <w:br/>
        </w:r>
      </w:del>
    </w:p>
    <w:p w14:paraId="1C16EDB2" w14:textId="587D596B" w:rsidR="00D31CB1" w:rsidDel="00327F2C" w:rsidRDefault="00D31CB1" w:rsidP="00D31CB1">
      <w:pPr>
        <w:pStyle w:val="BodyText"/>
        <w:numPr>
          <w:ilvl w:val="0"/>
          <w:numId w:val="114"/>
        </w:numPr>
        <w:tabs>
          <w:tab w:val="left" w:pos="1080"/>
        </w:tabs>
        <w:ind w:left="1080" w:right="360"/>
        <w:rPr>
          <w:del w:id="5974" w:author="Sayali Dev" w:date="2018-02-21T13:28:00Z"/>
        </w:rPr>
      </w:pPr>
      <w:del w:id="5975" w:author="Sayali Dev" w:date="2018-02-21T13:28:00Z">
        <w:r w:rsidDel="00327F2C">
          <w:delText xml:space="preserve">Click each biospecimen that you want to use in the workflow. </w:delText>
        </w:r>
        <w:r w:rsidDel="00327F2C">
          <w:br/>
          <w:delText xml:space="preserve">The selected biospecimens appear in a list below. </w:delText>
        </w:r>
      </w:del>
    </w:p>
    <w:p w14:paraId="36A9971D" w14:textId="00C357B4" w:rsidR="00D31CB1" w:rsidDel="00327F2C" w:rsidRDefault="00D31CB1" w:rsidP="00D31CB1">
      <w:pPr>
        <w:pStyle w:val="BodyText"/>
        <w:tabs>
          <w:tab w:val="left" w:pos="1080"/>
        </w:tabs>
        <w:ind w:left="1080" w:right="360"/>
        <w:rPr>
          <w:del w:id="5976" w:author="Sayali Dev" w:date="2018-02-21T13:28:00Z"/>
        </w:rPr>
      </w:pPr>
      <w:del w:id="5977" w:author="Sayali Dev" w:date="2018-02-21T13:28:00Z">
        <w:r w:rsidRPr="000D0965" w:rsidDel="00327F2C">
          <w:rPr>
            <w:b/>
          </w:rPr>
          <w:delText>Note:</w:delText>
        </w:r>
        <w:r w:rsidDel="00327F2C">
          <w:delText xml:space="preserve"> To delete a biospecimen from this list, click the trash can icon </w:delText>
        </w:r>
        <w:r w:rsidDel="00327F2C">
          <w:rPr>
            <w:noProof/>
          </w:rPr>
          <w:drawing>
            <wp:inline distT="0" distB="0" distL="0" distR="0" wp14:anchorId="626AEEA5" wp14:editId="3B520D27">
              <wp:extent cx="249555" cy="233045"/>
              <wp:effectExtent l="0" t="0" r="0" b="0"/>
              <wp:docPr id="9267" name="Picture 926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327F2C">
          <w:delText xml:space="preserve"> for the appropriate biospecimen. </w:delText>
        </w:r>
        <w:r w:rsidDel="00327F2C">
          <w:br/>
        </w:r>
      </w:del>
    </w:p>
    <w:p w14:paraId="2316F806" w14:textId="63A0F045" w:rsidR="00D31CB1" w:rsidDel="00327F2C" w:rsidRDefault="00D31CB1" w:rsidP="00D31CB1">
      <w:pPr>
        <w:pStyle w:val="BodyText"/>
        <w:numPr>
          <w:ilvl w:val="0"/>
          <w:numId w:val="114"/>
        </w:numPr>
        <w:tabs>
          <w:tab w:val="left" w:pos="1080"/>
        </w:tabs>
        <w:ind w:left="1080" w:right="360"/>
        <w:rPr>
          <w:del w:id="5978" w:author="Sayali Dev" w:date="2018-02-21T13:28:00Z"/>
        </w:rPr>
      </w:pPr>
      <w:del w:id="5979" w:author="Sayali Dev" w:date="2018-02-21T13:28:00Z">
        <w:r w:rsidDel="00327F2C">
          <w:delText xml:space="preserve"> If you want to associate these biospecimens with a worklist for future use:</w:delText>
        </w:r>
      </w:del>
    </w:p>
    <w:p w14:paraId="4335B268" w14:textId="26E7754D" w:rsidR="00D31CB1" w:rsidDel="00327F2C" w:rsidRDefault="00D31CB1" w:rsidP="00D31CB1">
      <w:pPr>
        <w:pStyle w:val="BodyText"/>
        <w:numPr>
          <w:ilvl w:val="0"/>
          <w:numId w:val="302"/>
        </w:numPr>
        <w:tabs>
          <w:tab w:val="left" w:pos="1350"/>
        </w:tabs>
        <w:ind w:left="1350" w:right="360" w:hanging="270"/>
        <w:rPr>
          <w:del w:id="5980" w:author="Sayali Dev" w:date="2018-02-21T13:28:00Z"/>
        </w:rPr>
      </w:pPr>
      <w:del w:id="5981" w:author="Sayali Dev" w:date="2018-02-21T13:28:00Z">
        <w:r w:rsidDel="00327F2C">
          <w:delText xml:space="preserve">To add the selected biospecimens to an existing worklist, click the </w:delText>
        </w:r>
        <w:r w:rsidRPr="00BF388B" w:rsidDel="00327F2C">
          <w:rPr>
            <w:b/>
          </w:rPr>
          <w:delText>Add to Exist</w:delText>
        </w:r>
        <w:r w:rsidDel="00327F2C">
          <w:rPr>
            <w:b/>
          </w:rPr>
          <w:delText>i</w:delText>
        </w:r>
        <w:r w:rsidRPr="00BF388B" w:rsidDel="00327F2C">
          <w:rPr>
            <w:b/>
          </w:rPr>
          <w:delText>ng Worklist</w:delText>
        </w:r>
        <w:r w:rsidDel="00327F2C">
          <w:delText xml:space="preserve"> checkbox. Then, type all or part of the existing name in the </w:delText>
        </w:r>
        <w:r w:rsidRPr="00BF388B" w:rsidDel="00327F2C">
          <w:rPr>
            <w:b/>
          </w:rPr>
          <w:delText>Worklist Name</w:delText>
        </w:r>
        <w:r w:rsidDel="00327F2C">
          <w:delText xml:space="preserve"> box.</w:delText>
        </w:r>
        <w:r w:rsidDel="00327F2C">
          <w:br/>
        </w:r>
        <w:r w:rsidRPr="005F3E1A" w:rsidDel="00327F2C">
          <w:rPr>
            <w:b/>
          </w:rPr>
          <w:delText>Note:</w:delText>
        </w:r>
        <w:r w:rsidDel="00327F2C">
          <w:delText xml:space="preserve"> When you type at least two digits of the existing name, a list of names meeting that criterion appears below the box for you to select a name. </w:delText>
        </w:r>
        <w:r w:rsidDel="00327F2C">
          <w:br/>
        </w:r>
      </w:del>
    </w:p>
    <w:p w14:paraId="7E0A0A68" w14:textId="2FB7404B" w:rsidR="00D31CB1" w:rsidDel="00327F2C" w:rsidRDefault="00D31CB1" w:rsidP="00D31CB1">
      <w:pPr>
        <w:pStyle w:val="BodyText"/>
        <w:numPr>
          <w:ilvl w:val="0"/>
          <w:numId w:val="302"/>
        </w:numPr>
        <w:tabs>
          <w:tab w:val="left" w:pos="1350"/>
        </w:tabs>
        <w:ind w:left="1350" w:right="360" w:hanging="270"/>
        <w:rPr>
          <w:del w:id="5982" w:author="Sayali Dev" w:date="2018-02-21T13:28:00Z"/>
        </w:rPr>
      </w:pPr>
      <w:del w:id="5983" w:author="Sayali Dev" w:date="2018-02-21T13:28:00Z">
        <w:r w:rsidDel="00327F2C">
          <w:delText xml:space="preserve">To add the selected biospecimen to a new worklist, do not click the </w:delText>
        </w:r>
        <w:r w:rsidRPr="008D6EEB" w:rsidDel="00327F2C">
          <w:rPr>
            <w:b/>
          </w:rPr>
          <w:delText>Add to Existing Worklist</w:delText>
        </w:r>
        <w:r w:rsidDel="00327F2C">
          <w:delText xml:space="preserve"> checkbox. Type the name you want to give the new worklist in the </w:delText>
        </w:r>
        <w:r w:rsidRPr="005F3E1A" w:rsidDel="00327F2C">
          <w:rPr>
            <w:b/>
          </w:rPr>
          <w:delText>Worklist Name</w:delText>
        </w:r>
        <w:r w:rsidDel="00327F2C">
          <w:delText xml:space="preserve"> box. Then click the appropriate </w:delText>
        </w:r>
        <w:r w:rsidRPr="005F3E1A" w:rsidDel="00327F2C">
          <w:rPr>
            <w:b/>
          </w:rPr>
          <w:delText>Security</w:delText>
        </w:r>
        <w:r w:rsidDel="00327F2C">
          <w:delText xml:space="preserve"> level.</w:delText>
        </w:r>
      </w:del>
    </w:p>
    <w:p w14:paraId="623E34AF" w14:textId="7B139942" w:rsidR="00D31CB1" w:rsidRPr="005F3E1A" w:rsidDel="00327F2C" w:rsidRDefault="00D31CB1" w:rsidP="00D31CB1">
      <w:pPr>
        <w:pStyle w:val="CellBodyText"/>
        <w:numPr>
          <w:ilvl w:val="0"/>
          <w:numId w:val="304"/>
        </w:numPr>
        <w:tabs>
          <w:tab w:val="left" w:pos="1980"/>
        </w:tabs>
        <w:ind w:left="1980" w:hanging="270"/>
        <w:rPr>
          <w:del w:id="5984" w:author="Sayali Dev" w:date="2018-02-21T13:28:00Z"/>
          <w:rFonts w:cs="Arial"/>
          <w:szCs w:val="22"/>
        </w:rPr>
      </w:pPr>
      <w:del w:id="5985" w:author="Sayali Dev" w:date="2018-02-21T13:28:00Z">
        <w:r w:rsidRPr="005F3E1A" w:rsidDel="00327F2C">
          <w:rPr>
            <w:b/>
            <w:szCs w:val="22"/>
          </w:rPr>
          <w:delText>Private</w:delText>
        </w:r>
        <w:r w:rsidRPr="005F3E1A" w:rsidDel="00327F2C">
          <w:rPr>
            <w:szCs w:val="22"/>
          </w:rPr>
          <w:delText>: C</w:delText>
        </w:r>
        <w:r w:rsidRPr="005F3E1A" w:rsidDel="00327F2C">
          <w:rPr>
            <w:rFonts w:cs="Arial"/>
            <w:szCs w:val="22"/>
          </w:rPr>
          <w:delText>an be viewed, modified or deleted only by the creator of the worklist. Cannot be viewed by other users.</w:delText>
        </w:r>
      </w:del>
    </w:p>
    <w:p w14:paraId="077815FD" w14:textId="0B7AFB44" w:rsidR="00D31CB1" w:rsidRPr="001761C3" w:rsidDel="00327F2C" w:rsidRDefault="00D31CB1" w:rsidP="00D31CB1">
      <w:pPr>
        <w:pStyle w:val="BodyText"/>
        <w:numPr>
          <w:ilvl w:val="0"/>
          <w:numId w:val="303"/>
        </w:numPr>
        <w:tabs>
          <w:tab w:val="left" w:pos="1350"/>
        </w:tabs>
        <w:ind w:left="1980" w:right="360" w:hanging="270"/>
        <w:rPr>
          <w:del w:id="5986" w:author="Sayali Dev" w:date="2018-02-21T13:28:00Z"/>
        </w:rPr>
      </w:pPr>
      <w:del w:id="5987" w:author="Sayali Dev" w:date="2018-02-21T13:28:00Z">
        <w:r w:rsidRPr="001761C3" w:rsidDel="00327F2C">
          <w:rPr>
            <w:b/>
          </w:rPr>
          <w:delText>Shared – Read-Only</w:delText>
        </w:r>
        <w:r w:rsidRPr="001761C3" w:rsidDel="00327F2C">
          <w:delText>: Can be viewed and used by any other authorized users within the organization. Can be viewed, modified or deleted only by the creator of the worklist</w:delText>
        </w:r>
        <w:r w:rsidDel="00327F2C">
          <w:delText>.</w:delText>
        </w:r>
      </w:del>
    </w:p>
    <w:p w14:paraId="24F03A6B" w14:textId="701BFF44" w:rsidR="00D31CB1" w:rsidDel="00327F2C" w:rsidRDefault="00D31CB1" w:rsidP="00D31CB1">
      <w:pPr>
        <w:pStyle w:val="BodyText"/>
        <w:numPr>
          <w:ilvl w:val="0"/>
          <w:numId w:val="303"/>
        </w:numPr>
        <w:tabs>
          <w:tab w:val="left" w:pos="1350"/>
        </w:tabs>
        <w:ind w:left="1980" w:right="360" w:hanging="270"/>
        <w:rPr>
          <w:del w:id="5988" w:author="Sayali Dev" w:date="2018-02-21T13:28:00Z"/>
        </w:rPr>
      </w:pPr>
      <w:del w:id="5989" w:author="Sayali Dev" w:date="2018-02-21T13:28:00Z">
        <w:r w:rsidRPr="001761C3" w:rsidDel="00327F2C">
          <w:rPr>
            <w:b/>
          </w:rPr>
          <w:delText>Shared – Read-Write</w:delText>
        </w:r>
        <w:r w:rsidRPr="001761C3" w:rsidDel="00327F2C">
          <w:delText xml:space="preserve">: Can be viewed or modified by any authorized user within </w:delText>
        </w:r>
        <w:r w:rsidDel="00327F2C">
          <w:delText xml:space="preserve">the </w:delText>
        </w:r>
        <w:r w:rsidRPr="001761C3" w:rsidDel="00327F2C">
          <w:delText>organization.  Only the creator of the worklist can change the security level or delete the worklist.</w:delText>
        </w:r>
        <w:r w:rsidRPr="001761C3" w:rsidDel="00327F2C">
          <w:br/>
        </w:r>
      </w:del>
    </w:p>
    <w:p w14:paraId="2EFDD47E" w14:textId="45926D6B" w:rsidR="00D31CB1" w:rsidDel="00327F2C" w:rsidRDefault="00D31CB1" w:rsidP="00D31CB1">
      <w:pPr>
        <w:pStyle w:val="BodyText"/>
        <w:numPr>
          <w:ilvl w:val="0"/>
          <w:numId w:val="114"/>
        </w:numPr>
        <w:tabs>
          <w:tab w:val="left" w:pos="1080"/>
        </w:tabs>
        <w:ind w:left="1080" w:right="360"/>
        <w:rPr>
          <w:del w:id="5990" w:author="Sayali Dev" w:date="2018-02-21T13:28:00Z"/>
        </w:rPr>
      </w:pPr>
      <w:del w:id="5991" w:author="Sayali Dev" w:date="2018-02-21T13:28:00Z">
        <w:r w:rsidDel="00327F2C">
          <w:delText xml:space="preserve">Click </w:delText>
        </w:r>
        <w:r w:rsidRPr="00CA71E6" w:rsidDel="00327F2C">
          <w:rPr>
            <w:b/>
          </w:rPr>
          <w:delText>ADD</w:delText>
        </w:r>
        <w:r w:rsidDel="00327F2C">
          <w:delText>.</w:delText>
        </w:r>
      </w:del>
    </w:p>
    <w:p w14:paraId="5ACDB366" w14:textId="6132BA18" w:rsidR="00D31CB1" w:rsidDel="00327F2C" w:rsidRDefault="00D31CB1" w:rsidP="00D31CB1">
      <w:pPr>
        <w:pStyle w:val="BodyText"/>
        <w:tabs>
          <w:tab w:val="left" w:pos="1080"/>
        </w:tabs>
        <w:ind w:left="1080" w:right="360"/>
        <w:rPr>
          <w:del w:id="5992" w:author="Sayali Dev" w:date="2018-02-21T13:28:00Z"/>
        </w:rPr>
      </w:pPr>
      <w:del w:id="5993" w:author="Sayali Dev" w:date="2018-02-21T13:28:00Z">
        <w:r w:rsidDel="00327F2C">
          <w:delText xml:space="preserve">The selected biospecimens appear on the </w:delText>
        </w:r>
        <w:r w:rsidRPr="00CA71E6" w:rsidDel="00327F2C">
          <w:rPr>
            <w:b/>
          </w:rPr>
          <w:delText>Create</w:delText>
        </w:r>
        <w:r w:rsidDel="00327F2C">
          <w:rPr>
            <w:b/>
          </w:rPr>
          <w:delText xml:space="preserve"> </w:delText>
        </w:r>
        <w:r w:rsidRPr="00CA71E6" w:rsidDel="00327F2C">
          <w:rPr>
            <w:b/>
          </w:rPr>
          <w:delText>Work</w:delText>
        </w:r>
        <w:r w:rsidDel="00327F2C">
          <w:rPr>
            <w:b/>
          </w:rPr>
          <w:delText>flow</w:delText>
        </w:r>
        <w:r w:rsidDel="00327F2C">
          <w:delText xml:space="preserve"> page. If you completed the Worklist fields at the bottom of the window, the biospecimens are also added to the designated worklist.</w:delText>
        </w:r>
      </w:del>
    </w:p>
    <w:p w14:paraId="206830CA" w14:textId="721A1916" w:rsidR="00D31CB1" w:rsidDel="00327F2C" w:rsidRDefault="00D31CB1" w:rsidP="00D31CB1">
      <w:pPr>
        <w:pStyle w:val="BodyText"/>
        <w:ind w:left="360" w:right="360" w:firstLine="720"/>
        <w:rPr>
          <w:del w:id="5994" w:author="Sayali Dev" w:date="2018-02-21T13:28:00Z"/>
        </w:rPr>
      </w:pPr>
    </w:p>
    <w:p w14:paraId="58247BF7" w14:textId="5AAE0A31" w:rsidR="00D31CB1" w:rsidDel="00327F2C" w:rsidRDefault="00D31CB1" w:rsidP="00D31CB1">
      <w:pPr>
        <w:pStyle w:val="BodyText"/>
        <w:numPr>
          <w:ilvl w:val="0"/>
          <w:numId w:val="283"/>
        </w:numPr>
        <w:ind w:right="540"/>
        <w:rPr>
          <w:del w:id="5995" w:author="Sayali Dev" w:date="2018-02-21T13:28:00Z"/>
        </w:rPr>
      </w:pPr>
      <w:del w:id="5996" w:author="Sayali Dev" w:date="2018-02-21T13:28:00Z">
        <w:r w:rsidDel="00327F2C">
          <w:delText>If you want to select biospecimens that are associated with an existing worklist:</w:delText>
        </w:r>
      </w:del>
    </w:p>
    <w:p w14:paraId="0AB4909F" w14:textId="05DEA4BD" w:rsidR="00D31CB1" w:rsidDel="00327F2C" w:rsidRDefault="00D31CB1" w:rsidP="00D31CB1">
      <w:pPr>
        <w:pStyle w:val="BodyText"/>
        <w:numPr>
          <w:ilvl w:val="0"/>
          <w:numId w:val="286"/>
        </w:numPr>
        <w:ind w:right="360"/>
        <w:rPr>
          <w:del w:id="5997" w:author="Sayali Dev" w:date="2018-02-21T13:28:00Z"/>
        </w:rPr>
      </w:pPr>
      <w:del w:id="5998" w:author="Sayali Dev" w:date="2018-02-21T13:28:00Z">
        <w:r w:rsidDel="00327F2C">
          <w:delText xml:space="preserve">Click the </w:delText>
        </w:r>
        <w:r w:rsidRPr="007429D0" w:rsidDel="00327F2C">
          <w:rPr>
            <w:b/>
          </w:rPr>
          <w:delText>Search Worklist</w:delText>
        </w:r>
        <w:r w:rsidDel="00327F2C">
          <w:delText xml:space="preserve"> tab. </w:delText>
        </w:r>
        <w:r w:rsidDel="00327F2C">
          <w:br/>
        </w:r>
      </w:del>
    </w:p>
    <w:p w14:paraId="4C1CC7BA" w14:textId="17D79BF7" w:rsidR="00D31CB1" w:rsidDel="00327F2C" w:rsidRDefault="00D31CB1" w:rsidP="00D31CB1">
      <w:pPr>
        <w:numPr>
          <w:ilvl w:val="0"/>
          <w:numId w:val="286"/>
        </w:numPr>
        <w:rPr>
          <w:del w:id="5999" w:author="Sayali Dev" w:date="2018-02-21T13:28:00Z"/>
        </w:rPr>
      </w:pPr>
      <w:del w:id="6000" w:author="Sayali Dev" w:date="2018-02-21T13:28:00Z">
        <w:r w:rsidDel="00327F2C">
          <w:delText xml:space="preserve">In the </w:delText>
        </w:r>
        <w:r w:rsidRPr="00C17608" w:rsidDel="00327F2C">
          <w:rPr>
            <w:b/>
          </w:rPr>
          <w:delText>Worklist Name</w:delText>
        </w:r>
        <w:r w:rsidDel="00327F2C">
          <w:delText xml:space="preserve"> box, type the name of the personal worklist, and click </w:delText>
        </w:r>
        <w:r w:rsidRPr="00C17608" w:rsidDel="00327F2C">
          <w:rPr>
            <w:b/>
          </w:rPr>
          <w:delText>Search</w:delText>
        </w:r>
        <w:r w:rsidDel="00327F2C">
          <w:delText xml:space="preserve">. </w:delText>
        </w:r>
        <w:r w:rsidDel="00327F2C">
          <w:rPr>
            <w:i/>
          </w:rPr>
          <w:br/>
        </w:r>
        <w:r w:rsidRPr="00C17608" w:rsidDel="00327F2C">
          <w:rPr>
            <w:b/>
          </w:rPr>
          <w:delText>Note:</w:delText>
        </w:r>
        <w:r w:rsidDel="00327F2C">
          <w:delText xml:space="preserve"> You can type a partial or full name of the worklist. </w:delText>
        </w:r>
        <w:r w:rsidDel="00327F2C">
          <w:br/>
          <w:delText>A list of worklists that match your search criteria appears.</w:delText>
        </w:r>
        <w:r w:rsidDel="00327F2C">
          <w:br/>
        </w:r>
      </w:del>
    </w:p>
    <w:p w14:paraId="07270B9B" w14:textId="6BC325DC" w:rsidR="00D31CB1" w:rsidDel="00327F2C" w:rsidRDefault="00D31CB1" w:rsidP="00D31CB1">
      <w:pPr>
        <w:numPr>
          <w:ilvl w:val="0"/>
          <w:numId w:val="286"/>
        </w:numPr>
        <w:rPr>
          <w:del w:id="6001" w:author="Sayali Dev" w:date="2018-02-21T13:28:00Z"/>
        </w:rPr>
      </w:pPr>
      <w:del w:id="6002" w:author="Sayali Dev" w:date="2018-02-21T13:28:00Z">
        <w:r w:rsidDel="00327F2C">
          <w:delText xml:space="preserve">Click the appropriate worklist.  </w:delText>
        </w:r>
      </w:del>
    </w:p>
    <w:p w14:paraId="7FF4F566" w14:textId="129D164F" w:rsidR="00D31CB1" w:rsidDel="00327F2C" w:rsidRDefault="00D31CB1" w:rsidP="00D31CB1">
      <w:pPr>
        <w:ind w:left="1080"/>
        <w:rPr>
          <w:del w:id="6003" w:author="Sayali Dev" w:date="2018-02-21T13:28:00Z"/>
        </w:rPr>
      </w:pPr>
      <w:del w:id="6004" w:author="Sayali Dev" w:date="2018-02-21T13:28:00Z">
        <w:r w:rsidDel="00327F2C">
          <w:delText xml:space="preserve">A list of biospecimens that are associated with the worklist appears. </w:delText>
        </w:r>
        <w:r w:rsidDel="00327F2C">
          <w:br/>
        </w:r>
      </w:del>
    </w:p>
    <w:p w14:paraId="73773DD1" w14:textId="0113A8E4" w:rsidR="00D31CB1" w:rsidDel="00327F2C" w:rsidRDefault="00D31CB1" w:rsidP="00D31CB1">
      <w:pPr>
        <w:numPr>
          <w:ilvl w:val="0"/>
          <w:numId w:val="286"/>
        </w:numPr>
        <w:ind w:right="270"/>
        <w:rPr>
          <w:del w:id="6005" w:author="Sayali Dev" w:date="2018-02-21T13:28:00Z"/>
        </w:rPr>
      </w:pPr>
      <w:del w:id="6006" w:author="Sayali Dev" w:date="2018-02-21T13:28:00Z">
        <w:r w:rsidDel="00327F2C">
          <w:delText xml:space="preserve">Click </w:delText>
        </w:r>
        <w:r w:rsidRPr="008F6EAD" w:rsidDel="00327F2C">
          <w:rPr>
            <w:b/>
          </w:rPr>
          <w:delText>ADD</w:delText>
        </w:r>
        <w:r w:rsidDel="00327F2C">
          <w:delText xml:space="preserve">. </w:delText>
        </w:r>
      </w:del>
    </w:p>
    <w:p w14:paraId="408B6D31" w14:textId="0E92F679" w:rsidR="00D31CB1" w:rsidDel="00327F2C" w:rsidRDefault="00D31CB1" w:rsidP="00D31CB1">
      <w:pPr>
        <w:ind w:left="1080" w:right="270"/>
        <w:rPr>
          <w:del w:id="6007" w:author="Sayali Dev" w:date="2018-02-21T13:28:00Z"/>
        </w:rPr>
      </w:pPr>
      <w:del w:id="6008" w:author="Sayali Dev" w:date="2018-02-21T13:28:00Z">
        <w:r w:rsidDel="00327F2C">
          <w:delText xml:space="preserve">The biospecimens associated with the selected worklist appear on the </w:delText>
        </w:r>
        <w:r w:rsidRPr="008F6EAD" w:rsidDel="00327F2C">
          <w:rPr>
            <w:b/>
          </w:rPr>
          <w:delText>Create Workflow</w:delText>
        </w:r>
        <w:r w:rsidDel="00327F2C">
          <w:delText xml:space="preserve"> page.</w:delText>
        </w:r>
      </w:del>
    </w:p>
    <w:p w14:paraId="3FE8CACA" w14:textId="37063FB9" w:rsidR="00D31CB1" w:rsidDel="00327F2C" w:rsidRDefault="00D31CB1" w:rsidP="00D31CB1">
      <w:pPr>
        <w:ind w:left="1080" w:right="270"/>
        <w:rPr>
          <w:del w:id="6009" w:author="Sayali Dev" w:date="2018-02-21T13:28:00Z"/>
        </w:rPr>
      </w:pPr>
    </w:p>
    <w:p w14:paraId="60B886FD" w14:textId="4D98B818" w:rsidR="00D31CB1" w:rsidDel="00327F2C" w:rsidRDefault="00D31CB1" w:rsidP="00D31CB1">
      <w:pPr>
        <w:pStyle w:val="Heading3"/>
        <w:rPr>
          <w:del w:id="6010" w:author="Sayali Dev" w:date="2018-02-21T13:28:00Z"/>
        </w:rPr>
      </w:pPr>
      <w:del w:id="6011" w:author="Sayali Dev" w:date="2018-02-21T13:28:00Z">
        <w:r w:rsidDel="00327F2C">
          <w:br w:type="page"/>
        </w:r>
        <w:bookmarkStart w:id="6012" w:name="_Toc282093978"/>
        <w:bookmarkStart w:id="6013" w:name="_Toc452631890"/>
        <w:r w:rsidDel="00327F2C">
          <w:delText>Viewing the Workflow Details</w:delText>
        </w:r>
        <w:bookmarkEnd w:id="6012"/>
        <w:bookmarkEnd w:id="6013"/>
      </w:del>
    </w:p>
    <w:p w14:paraId="221F8F6C" w14:textId="35BD4C48" w:rsidR="00D31CB1" w:rsidDel="00327F2C" w:rsidRDefault="00D31CB1" w:rsidP="00D31CB1">
      <w:pPr>
        <w:pStyle w:val="Heading3"/>
        <w:rPr>
          <w:del w:id="6014" w:author="Sayali Dev" w:date="2018-02-21T13:28:00Z"/>
        </w:rPr>
      </w:pPr>
    </w:p>
    <w:p w14:paraId="2FCDF136" w14:textId="19340848" w:rsidR="00D31CB1" w:rsidDel="00327F2C" w:rsidRDefault="00D31CB1" w:rsidP="00D31CB1">
      <w:pPr>
        <w:ind w:right="360"/>
        <w:rPr>
          <w:del w:id="6015" w:author="Sayali Dev" w:date="2018-02-21T13:28:00Z"/>
        </w:rPr>
      </w:pPr>
      <w:del w:id="6016" w:author="Sayali Dev" w:date="2018-02-21T13:28:00Z">
        <w:r w:rsidDel="00327F2C">
          <w:delText xml:space="preserve">To view the workflow details: </w:delText>
        </w:r>
        <w:r w:rsidDel="00327F2C">
          <w:br/>
        </w:r>
      </w:del>
    </w:p>
    <w:p w14:paraId="0AAB6954" w14:textId="0EAF558E" w:rsidR="00D31CB1" w:rsidDel="00327F2C" w:rsidRDefault="00D31CB1" w:rsidP="00D31CB1">
      <w:pPr>
        <w:numPr>
          <w:ilvl w:val="0"/>
          <w:numId w:val="285"/>
        </w:numPr>
        <w:ind w:right="720"/>
        <w:rPr>
          <w:del w:id="6017" w:author="Sayali Dev" w:date="2018-02-21T13:28:00Z"/>
        </w:rPr>
      </w:pPr>
      <w:del w:id="6018" w:author="Sayali Dev" w:date="2018-01-31T17:54:00Z">
        <w:r w:rsidDel="009A119E">
          <w:delText>Log on</w:delText>
        </w:r>
      </w:del>
      <w:del w:id="6019" w:author="Sayali Dev" w:date="2018-02-21T13:28:00Z">
        <w:r w:rsidDel="00327F2C">
          <w:delText xml:space="preserve"> to the application using your </w:delText>
        </w:r>
      </w:del>
      <w:del w:id="6020" w:author="Sayali Dev" w:date="2018-01-31T17:55:00Z">
        <w:r w:rsidDel="00A62626">
          <w:delText>logon</w:delText>
        </w:r>
      </w:del>
      <w:del w:id="6021" w:author="Sayali Dev" w:date="2018-02-21T13:28:00Z">
        <w:r w:rsidDel="00327F2C">
          <w:delText xml:space="preserve"> credentials. </w:delText>
        </w:r>
      </w:del>
    </w:p>
    <w:p w14:paraId="6CF484A5" w14:textId="7AD71AA4" w:rsidR="00D31CB1" w:rsidDel="00327F2C" w:rsidRDefault="00D31CB1" w:rsidP="00D31CB1">
      <w:pPr>
        <w:ind w:left="720" w:right="720"/>
        <w:rPr>
          <w:del w:id="6022" w:author="Sayali Dev" w:date="2018-02-21T13:28:00Z"/>
        </w:rPr>
      </w:pPr>
      <w:del w:id="6023" w:author="Sayali Dev" w:date="2018-02-21T13:28:00Z">
        <w:r w:rsidRPr="007E0351" w:rsidDel="00327F2C">
          <w:rPr>
            <w:b/>
          </w:rPr>
          <w:delText>Note:</w:delText>
        </w:r>
        <w:r w:rsidRPr="007E0351" w:rsidDel="00327F2C">
          <w:delText xml:space="preserve"> If you have more than one assigned location, you are prompted to select the location for which you want to access </w:delText>
        </w:r>
        <w:r w:rsidDel="00327F2C">
          <w:delText>CIRRASPEC</w:delText>
        </w:r>
        <w:r w:rsidRPr="007E0351" w:rsidDel="00327F2C">
          <w:delText xml:space="preserve"> data.</w:delText>
        </w:r>
        <w:r w:rsidDel="00327F2C">
          <w:br/>
          <w:delText xml:space="preserve">The CIRRASPEC home page appears. </w:delText>
        </w:r>
      </w:del>
    </w:p>
    <w:p w14:paraId="7B919291" w14:textId="29260362" w:rsidR="00D31CB1" w:rsidDel="00327F2C" w:rsidRDefault="00D31CB1" w:rsidP="00D31CB1">
      <w:pPr>
        <w:ind w:left="720" w:right="720"/>
        <w:rPr>
          <w:del w:id="6024" w:author="Sayali Dev" w:date="2018-02-21T13:28:00Z"/>
        </w:rPr>
      </w:pPr>
    </w:p>
    <w:p w14:paraId="1AB0C2C8" w14:textId="5BF2623E" w:rsidR="00D31CB1" w:rsidDel="00327F2C" w:rsidRDefault="00D31CB1" w:rsidP="00D31CB1">
      <w:pPr>
        <w:numPr>
          <w:ilvl w:val="0"/>
          <w:numId w:val="285"/>
        </w:numPr>
        <w:ind w:right="720"/>
        <w:rPr>
          <w:del w:id="6025" w:author="Sayali Dev" w:date="2018-02-21T13:28:00Z"/>
        </w:rPr>
      </w:pPr>
      <w:del w:id="6026"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0A2D411C" w14:textId="5C0F3490" w:rsidR="00D31CB1" w:rsidDel="00327F2C" w:rsidRDefault="00D31CB1" w:rsidP="00D31CB1">
      <w:pPr>
        <w:ind w:left="720" w:right="720"/>
        <w:rPr>
          <w:del w:id="6027" w:author="Sayali Dev" w:date="2018-02-21T13:28:00Z"/>
        </w:rPr>
      </w:pPr>
      <w:del w:id="6028" w:author="Sayali Dev" w:date="2018-02-21T13:28:00Z">
        <w:r w:rsidDel="00327F2C">
          <w:delText xml:space="preserve">The </w:delText>
        </w:r>
        <w:r w:rsidDel="00327F2C">
          <w:rPr>
            <w:b/>
          </w:rPr>
          <w:delText>Workflow S</w:delText>
        </w:r>
        <w:r w:rsidRPr="003F56CE" w:rsidDel="00327F2C">
          <w:rPr>
            <w:b/>
          </w:rPr>
          <w:delText>earch</w:delText>
        </w:r>
        <w:r w:rsidDel="00327F2C">
          <w:delText xml:space="preserve"> page appears.</w:delText>
        </w:r>
      </w:del>
    </w:p>
    <w:p w14:paraId="05278978" w14:textId="4E606E19" w:rsidR="00D31CB1" w:rsidDel="00327F2C" w:rsidRDefault="00D31CB1" w:rsidP="00D31CB1">
      <w:pPr>
        <w:ind w:left="720" w:right="720"/>
        <w:rPr>
          <w:del w:id="6029" w:author="Sayali Dev" w:date="2018-02-21T13:28:00Z"/>
        </w:rPr>
      </w:pPr>
    </w:p>
    <w:p w14:paraId="58D18035" w14:textId="06BEDE2D" w:rsidR="00D31CB1" w:rsidDel="00327F2C" w:rsidRDefault="00D31CB1" w:rsidP="00D31CB1">
      <w:pPr>
        <w:numPr>
          <w:ilvl w:val="0"/>
          <w:numId w:val="285"/>
        </w:numPr>
        <w:ind w:right="720"/>
        <w:rPr>
          <w:del w:id="6030" w:author="Sayali Dev" w:date="2018-02-21T13:28:00Z"/>
        </w:rPr>
      </w:pPr>
      <w:del w:id="6031" w:author="Sayali Dev" w:date="2018-02-21T13:28:00Z">
        <w:r w:rsidDel="00327F2C">
          <w:delText xml:space="preserve">Click </w:delText>
        </w:r>
        <w:r w:rsidRPr="0068184B" w:rsidDel="00327F2C">
          <w:rPr>
            <w:b/>
          </w:rPr>
          <w:delText>SEARCH</w:delText>
        </w:r>
        <w:r w:rsidDel="00327F2C">
          <w:delText xml:space="preserve">. </w:delText>
        </w:r>
      </w:del>
    </w:p>
    <w:p w14:paraId="78305342" w14:textId="3618B120" w:rsidR="00D31CB1" w:rsidDel="00327F2C" w:rsidRDefault="00D31CB1" w:rsidP="00D31CB1">
      <w:pPr>
        <w:ind w:left="720" w:right="720"/>
        <w:rPr>
          <w:del w:id="6032" w:author="Sayali Dev" w:date="2018-02-21T13:28:00Z"/>
        </w:rPr>
      </w:pPr>
      <w:del w:id="6033" w:author="Sayali Dev" w:date="2018-02-21T13:28:00Z">
        <w:r w:rsidDel="00327F2C">
          <w:delText xml:space="preserve">The </w:delText>
        </w:r>
        <w:r w:rsidRPr="006A2EE6" w:rsidDel="00327F2C">
          <w:rPr>
            <w:b/>
          </w:rPr>
          <w:delText>Workflow Search</w:delText>
        </w:r>
        <w:r w:rsidDel="00327F2C">
          <w:delText xml:space="preserve"> page displays a list of workflows.</w:delText>
        </w:r>
        <w:r w:rsidDel="00327F2C">
          <w:br/>
        </w:r>
        <w:r w:rsidRPr="00595690" w:rsidDel="00327F2C">
          <w:rPr>
            <w:b/>
          </w:rPr>
          <w:delText>Note:</w:delText>
        </w:r>
        <w:r w:rsidRPr="00595690" w:rsidDel="00327F2C">
          <w:delText xml:space="preserve"> The list displays all workflows that are accessible based on your login location.</w:delText>
        </w:r>
      </w:del>
    </w:p>
    <w:p w14:paraId="70F6FB4B" w14:textId="6C4FE353" w:rsidR="00D31CB1" w:rsidDel="00327F2C" w:rsidRDefault="00D31CB1" w:rsidP="00D31CB1">
      <w:pPr>
        <w:ind w:left="720" w:right="720"/>
        <w:rPr>
          <w:del w:id="6034" w:author="Sayali Dev" w:date="2018-02-21T13:28:00Z"/>
        </w:rPr>
      </w:pPr>
    </w:p>
    <w:p w14:paraId="4E1350E0" w14:textId="1CD53965" w:rsidR="00D31CB1" w:rsidDel="00327F2C" w:rsidRDefault="00D31CB1" w:rsidP="00D31CB1">
      <w:pPr>
        <w:numPr>
          <w:ilvl w:val="0"/>
          <w:numId w:val="285"/>
        </w:numPr>
        <w:ind w:right="360"/>
        <w:rPr>
          <w:del w:id="6035" w:author="Sayali Dev" w:date="2018-02-21T13:28:00Z"/>
        </w:rPr>
      </w:pPr>
      <w:del w:id="6036" w:author="Sayali Dev" w:date="2018-02-21T13:28:00Z">
        <w:r w:rsidDel="00327F2C">
          <w:delText>Click the row of the workflow for which you want to view the details.</w:delText>
        </w:r>
      </w:del>
    </w:p>
    <w:p w14:paraId="5612791D" w14:textId="6215C6AA" w:rsidR="00D31CB1" w:rsidDel="00327F2C" w:rsidRDefault="00D31CB1" w:rsidP="00D31CB1">
      <w:pPr>
        <w:ind w:left="720" w:right="360"/>
        <w:rPr>
          <w:del w:id="6037" w:author="Sayali Dev" w:date="2018-02-21T13:28:00Z"/>
        </w:rPr>
      </w:pPr>
      <w:del w:id="6038" w:author="Sayali Dev" w:date="2018-02-21T13:28:00Z">
        <w:r w:rsidDel="00327F2C">
          <w:delText xml:space="preserve">The </w:delText>
        </w:r>
        <w:r w:rsidRPr="00702B3D" w:rsidDel="00327F2C">
          <w:rPr>
            <w:b/>
          </w:rPr>
          <w:delText>View Workflow</w:delText>
        </w:r>
        <w:r w:rsidDel="00327F2C">
          <w:delText xml:space="preserve"> page appears.</w:delText>
        </w:r>
        <w:r w:rsidDel="00327F2C">
          <w:br/>
        </w:r>
      </w:del>
    </w:p>
    <w:p w14:paraId="1DBD4247" w14:textId="7BF85619" w:rsidR="00D31CB1" w:rsidDel="00327F2C" w:rsidRDefault="00D31CB1" w:rsidP="00D31CB1">
      <w:pPr>
        <w:ind w:left="720" w:right="360"/>
        <w:rPr>
          <w:del w:id="6039" w:author="Sayali Dev" w:date="2018-02-21T13:28:00Z"/>
        </w:rPr>
      </w:pPr>
      <w:del w:id="6040" w:author="Sayali Dev" w:date="2018-02-21T13:28:00Z">
        <w:r w:rsidDel="00327F2C">
          <w:rPr>
            <w:noProof/>
          </w:rPr>
          <w:drawing>
            <wp:inline distT="0" distB="0" distL="0" distR="0" wp14:anchorId="55CF6982" wp14:editId="110F7FFD">
              <wp:extent cx="6268085" cy="3175635"/>
              <wp:effectExtent l="19050" t="19050" r="18415" b="24765"/>
              <wp:docPr id="9268" name="Picture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68085" cy="3175635"/>
                      </a:xfrm>
                      <a:prstGeom prst="rect">
                        <a:avLst/>
                      </a:prstGeom>
                      <a:noFill/>
                      <a:ln w="3175">
                        <a:solidFill>
                          <a:schemeClr val="tx1"/>
                        </a:solidFill>
                      </a:ln>
                    </pic:spPr>
                  </pic:pic>
                </a:graphicData>
              </a:graphic>
            </wp:inline>
          </w:drawing>
        </w:r>
      </w:del>
    </w:p>
    <w:p w14:paraId="00A4511F" w14:textId="1234DE3E" w:rsidR="00D31CB1" w:rsidDel="00327F2C" w:rsidRDefault="00D31CB1" w:rsidP="00D31CB1">
      <w:pPr>
        <w:pStyle w:val="Figure"/>
        <w:tabs>
          <w:tab w:val="clear" w:pos="1080"/>
          <w:tab w:val="clear" w:pos="1710"/>
          <w:tab w:val="clear" w:pos="1980"/>
          <w:tab w:val="left" w:pos="1800"/>
          <w:tab w:val="num" w:pos="4230"/>
        </w:tabs>
        <w:ind w:left="1800" w:hanging="1170"/>
        <w:rPr>
          <w:del w:id="6041" w:author="Sayali Dev" w:date="2018-02-21T13:28:00Z"/>
        </w:rPr>
      </w:pPr>
      <w:del w:id="6042" w:author="Sayali Dev" w:date="2018-02-21T13:28:00Z">
        <w:r w:rsidDel="00327F2C">
          <w:delText xml:space="preserve">View Workflow page </w:delText>
        </w:r>
      </w:del>
    </w:p>
    <w:p w14:paraId="3AC8D5FF" w14:textId="113EB8E8" w:rsidR="00D31CB1" w:rsidDel="00327F2C" w:rsidRDefault="00D31CB1" w:rsidP="00D31CB1">
      <w:pPr>
        <w:ind w:right="360"/>
        <w:rPr>
          <w:del w:id="6043" w:author="Sayali Dev" w:date="2018-02-21T13:28:00Z"/>
        </w:rPr>
      </w:pPr>
    </w:p>
    <w:p w14:paraId="45C67945" w14:textId="21BEEAA6" w:rsidR="00D31CB1" w:rsidDel="00327F2C" w:rsidRDefault="00D31CB1" w:rsidP="00D31CB1">
      <w:pPr>
        <w:rPr>
          <w:del w:id="6044" w:author="Sayali Dev" w:date="2018-02-21T13:28:00Z"/>
        </w:rPr>
      </w:pPr>
      <w:del w:id="6045" w:author="Sayali Dev" w:date="2018-02-21T13:28:00Z">
        <w:r w:rsidDel="00327F2C">
          <w:delText xml:space="preserve">On the </w:delText>
        </w:r>
        <w:r w:rsidRPr="00BA0487" w:rsidDel="00327F2C">
          <w:rPr>
            <w:b/>
          </w:rPr>
          <w:delText>View Workflow</w:delText>
        </w:r>
        <w:r w:rsidDel="00327F2C">
          <w:delText xml:space="preserve"> page, you can initiate the following tasks:</w:delText>
        </w:r>
      </w:del>
    </w:p>
    <w:p w14:paraId="6A272501" w14:textId="343CB3E7" w:rsidR="00D31CB1" w:rsidDel="00327F2C" w:rsidRDefault="00D31CB1" w:rsidP="00D31CB1">
      <w:pPr>
        <w:rPr>
          <w:del w:id="6046" w:author="Sayali Dev" w:date="2018-02-21T13:28:00Z"/>
        </w:rPr>
      </w:pPr>
    </w:p>
    <w:p w14:paraId="7AC38880" w14:textId="33AA9836" w:rsidR="00D31CB1" w:rsidDel="00327F2C" w:rsidRDefault="00D31CB1" w:rsidP="00D31CB1">
      <w:pPr>
        <w:numPr>
          <w:ilvl w:val="0"/>
          <w:numId w:val="282"/>
        </w:numPr>
        <w:tabs>
          <w:tab w:val="left" w:pos="720"/>
        </w:tabs>
        <w:ind w:left="720" w:right="360"/>
        <w:rPr>
          <w:del w:id="6047" w:author="Sayali Dev" w:date="2018-02-21T13:28:00Z"/>
        </w:rPr>
      </w:pPr>
      <w:del w:id="6048" w:author="Sayali Dev" w:date="2018-02-21T13:28:00Z">
        <w:r w:rsidRPr="00F43245" w:rsidDel="00327F2C">
          <w:rPr>
            <w:b/>
          </w:rPr>
          <w:delText>Modify a workflow:</w:delText>
        </w:r>
        <w:r w:rsidDel="00327F2C">
          <w:delText xml:space="preserve"> For more information about how to modify a workflow, see </w:delText>
        </w:r>
        <w:r w:rsidR="00FC27F2" w:rsidDel="00327F2C">
          <w:fldChar w:fldCharType="begin"/>
        </w:r>
        <w:r w:rsidR="00FC27F2" w:rsidDel="00327F2C">
          <w:delInstrText xml:space="preserve"> HYPERLINK \l "ModifyWorkflow" </w:delInstrText>
        </w:r>
        <w:r w:rsidR="00FC27F2" w:rsidDel="00327F2C">
          <w:fldChar w:fldCharType="separate"/>
        </w:r>
        <w:r w:rsidRPr="00F95FC8" w:rsidDel="00327F2C">
          <w:rPr>
            <w:rStyle w:val="Hyperlink"/>
            <w:b/>
          </w:rPr>
          <w:delText>Modifying a Workflow</w:delText>
        </w:r>
        <w:r w:rsidR="00FC27F2" w:rsidDel="00327F2C">
          <w:rPr>
            <w:rStyle w:val="Hyperlink"/>
            <w:b/>
          </w:rPr>
          <w:fldChar w:fldCharType="end"/>
        </w:r>
        <w:r w:rsidDel="00327F2C">
          <w:delText>.</w:delText>
        </w:r>
      </w:del>
    </w:p>
    <w:p w14:paraId="3A58A158" w14:textId="329E1095" w:rsidR="00D31CB1" w:rsidDel="00327F2C" w:rsidRDefault="00D31CB1" w:rsidP="00D31CB1">
      <w:pPr>
        <w:pStyle w:val="ListParagraph"/>
        <w:rPr>
          <w:del w:id="6049" w:author="Sayali Dev" w:date="2018-02-21T13:28:00Z"/>
        </w:rPr>
      </w:pPr>
    </w:p>
    <w:p w14:paraId="753276C5" w14:textId="4D4645F9" w:rsidR="00D31CB1" w:rsidDel="00327F2C" w:rsidRDefault="00D31CB1" w:rsidP="00D31CB1">
      <w:pPr>
        <w:numPr>
          <w:ilvl w:val="0"/>
          <w:numId w:val="282"/>
        </w:numPr>
        <w:tabs>
          <w:tab w:val="left" w:pos="720"/>
        </w:tabs>
        <w:ind w:left="720" w:right="360"/>
        <w:rPr>
          <w:del w:id="6050" w:author="Sayali Dev" w:date="2018-02-21T13:28:00Z"/>
        </w:rPr>
      </w:pPr>
      <w:del w:id="6051" w:author="Sayali Dev" w:date="2018-02-21T13:28:00Z">
        <w:r w:rsidRPr="00F43245" w:rsidDel="00327F2C">
          <w:rPr>
            <w:b/>
          </w:rPr>
          <w:delText>Confirm</w:delText>
        </w:r>
        <w:r w:rsidDel="00327F2C">
          <w:delText xml:space="preserve"> </w:delText>
        </w:r>
        <w:r w:rsidRPr="00F43245" w:rsidDel="00327F2C">
          <w:rPr>
            <w:b/>
          </w:rPr>
          <w:delText>a workflow:</w:delText>
        </w:r>
        <w:r w:rsidDel="00327F2C">
          <w:delText xml:space="preserve"> For more </w:delText>
        </w:r>
        <w:r w:rsidRPr="00F43245" w:rsidDel="00327F2C">
          <w:delText>information about how to confirm a process workflow</w:delText>
        </w:r>
        <w:r w:rsidDel="00327F2C">
          <w:delText xml:space="preserve">, see </w:delText>
        </w:r>
        <w:r w:rsidR="00FC27F2" w:rsidDel="00327F2C">
          <w:fldChar w:fldCharType="begin"/>
        </w:r>
        <w:r w:rsidR="00FC27F2" w:rsidDel="00327F2C">
          <w:delInstrText xml:space="preserve"> HYPERLINK \l "ConfirmingWorkflow" </w:delInstrText>
        </w:r>
        <w:r w:rsidR="00FC27F2" w:rsidDel="00327F2C">
          <w:fldChar w:fldCharType="separate"/>
        </w:r>
        <w:r w:rsidRPr="00716C43" w:rsidDel="00327F2C">
          <w:rPr>
            <w:rStyle w:val="Hyperlink"/>
            <w:b/>
          </w:rPr>
          <w:delText xml:space="preserve">Confirming </w:delText>
        </w:r>
        <w:r w:rsidDel="00327F2C">
          <w:rPr>
            <w:rStyle w:val="Hyperlink"/>
            <w:b/>
          </w:rPr>
          <w:delText xml:space="preserve">a </w:delText>
        </w:r>
        <w:r w:rsidRPr="00716C43" w:rsidDel="00327F2C">
          <w:rPr>
            <w:rStyle w:val="Hyperlink"/>
            <w:b/>
          </w:rPr>
          <w:delText>Process Workflow</w:delText>
        </w:r>
        <w:r w:rsidR="00FC27F2" w:rsidDel="00327F2C">
          <w:rPr>
            <w:rStyle w:val="Hyperlink"/>
            <w:b/>
          </w:rPr>
          <w:fldChar w:fldCharType="end"/>
        </w:r>
        <w:r w:rsidDel="00327F2C">
          <w:delText>.</w:delText>
        </w:r>
        <w:r w:rsidDel="00327F2C">
          <w:br/>
        </w:r>
      </w:del>
    </w:p>
    <w:p w14:paraId="2C03608C" w14:textId="22284437" w:rsidR="00D31CB1" w:rsidDel="00327F2C" w:rsidRDefault="00D31CB1" w:rsidP="00D31CB1">
      <w:pPr>
        <w:numPr>
          <w:ilvl w:val="0"/>
          <w:numId w:val="282"/>
        </w:numPr>
        <w:tabs>
          <w:tab w:val="left" w:pos="720"/>
        </w:tabs>
        <w:ind w:left="720" w:right="360"/>
        <w:rPr>
          <w:del w:id="6052" w:author="Sayali Dev" w:date="2018-02-21T13:28:00Z"/>
        </w:rPr>
      </w:pPr>
      <w:del w:id="6053" w:author="Sayali Dev" w:date="2018-02-21T13:28:00Z">
        <w:r w:rsidRPr="0049695B" w:rsidDel="00327F2C">
          <w:rPr>
            <w:b/>
          </w:rPr>
          <w:delText xml:space="preserve">Manage </w:delText>
        </w:r>
        <w:r w:rsidDel="00327F2C">
          <w:rPr>
            <w:b/>
          </w:rPr>
          <w:delText xml:space="preserve">workflow </w:delText>
        </w:r>
        <w:r w:rsidRPr="0049695B" w:rsidDel="00327F2C">
          <w:rPr>
            <w:b/>
          </w:rPr>
          <w:delText>files:</w:delText>
        </w:r>
        <w:r w:rsidDel="00327F2C">
          <w:delText xml:space="preserve"> You can upload, download, and delete files that are attached to a workflow. For more information about how to manage attachments, see </w:delText>
        </w:r>
        <w:r w:rsidR="00FC27F2" w:rsidDel="00327F2C">
          <w:fldChar w:fldCharType="begin"/>
        </w:r>
        <w:r w:rsidR="00FC27F2" w:rsidDel="00327F2C">
          <w:delInstrText xml:space="preserve"> HYPERLINK \l "CommonFileUpload" </w:delInstrText>
        </w:r>
        <w:r w:rsidR="00FC27F2" w:rsidDel="00327F2C">
          <w:fldChar w:fldCharType="separate"/>
        </w:r>
        <w:r w:rsidRPr="0049695B" w:rsidDel="00327F2C">
          <w:rPr>
            <w:rStyle w:val="Hyperlink"/>
            <w:b/>
          </w:rPr>
          <w:delText>Common File Upload</w:delText>
        </w:r>
        <w:r w:rsidR="00FC27F2" w:rsidDel="00327F2C">
          <w:rPr>
            <w:rStyle w:val="Hyperlink"/>
            <w:b/>
          </w:rPr>
          <w:fldChar w:fldCharType="end"/>
        </w:r>
        <w:r w:rsidDel="00327F2C">
          <w:delText xml:space="preserve">. </w:delText>
        </w:r>
      </w:del>
    </w:p>
    <w:p w14:paraId="189BB3CD" w14:textId="7DCDB9AF" w:rsidR="00D31CB1" w:rsidDel="00327F2C" w:rsidRDefault="00D31CB1" w:rsidP="00D31CB1">
      <w:pPr>
        <w:rPr>
          <w:del w:id="6054" w:author="Sayali Dev" w:date="2018-02-21T13:28:00Z"/>
        </w:rPr>
      </w:pPr>
    </w:p>
    <w:p w14:paraId="284D8A41" w14:textId="75C8FE8F" w:rsidR="00D31CB1" w:rsidDel="00327F2C" w:rsidRDefault="00D31CB1" w:rsidP="00D31CB1">
      <w:pPr>
        <w:numPr>
          <w:ilvl w:val="0"/>
          <w:numId w:val="282"/>
        </w:numPr>
        <w:tabs>
          <w:tab w:val="left" w:pos="720"/>
        </w:tabs>
        <w:ind w:left="720"/>
        <w:rPr>
          <w:del w:id="6055" w:author="Sayali Dev" w:date="2018-02-21T13:28:00Z"/>
        </w:rPr>
      </w:pPr>
      <w:del w:id="6056" w:author="Sayali Dev" w:date="2018-02-21T13:28:00Z">
        <w:r w:rsidDel="00327F2C">
          <w:rPr>
            <w:b/>
          </w:rPr>
          <w:delText xml:space="preserve">Manage biospecimen files: </w:delText>
        </w:r>
        <w:r w:rsidDel="00327F2C">
          <w:delText>You can upload, download, and delete files that are attached the biospecimens associated with a workflow.</w:delText>
        </w:r>
        <w:r w:rsidRPr="005B31ED" w:rsidDel="00327F2C">
          <w:delText xml:space="preserve"> For more information about how to upload a file for a workflow sample, see</w:delText>
        </w:r>
        <w:r w:rsidDel="00327F2C">
          <w:rPr>
            <w:b/>
          </w:rPr>
          <w:delText xml:space="preserve"> </w:delText>
        </w:r>
        <w:r w:rsidR="00FC27F2" w:rsidDel="00327F2C">
          <w:fldChar w:fldCharType="begin"/>
        </w:r>
        <w:r w:rsidR="00FC27F2" w:rsidDel="00327F2C">
          <w:delInstrText xml:space="preserve"> HYPERLINK \l "UploadFiles" </w:delInstrText>
        </w:r>
        <w:r w:rsidR="00FC27F2" w:rsidDel="00327F2C">
          <w:fldChar w:fldCharType="separate"/>
        </w:r>
        <w:r w:rsidRPr="003F56CE" w:rsidDel="00327F2C">
          <w:rPr>
            <w:rStyle w:val="Hyperlink"/>
            <w:b/>
          </w:rPr>
          <w:delText xml:space="preserve">Uploading a File for Workflow </w:delText>
        </w:r>
        <w:r w:rsidDel="00327F2C">
          <w:rPr>
            <w:rStyle w:val="Hyperlink"/>
            <w:b/>
          </w:rPr>
          <w:delText>Biospecimen</w:delText>
        </w:r>
        <w:r w:rsidRPr="003F56CE" w:rsidDel="00327F2C">
          <w:rPr>
            <w:rStyle w:val="Hyperlink"/>
            <w:b/>
          </w:rPr>
          <w:delText>s</w:delText>
        </w:r>
        <w:r w:rsidR="00FC27F2" w:rsidDel="00327F2C">
          <w:rPr>
            <w:rStyle w:val="Hyperlink"/>
            <w:b/>
          </w:rPr>
          <w:fldChar w:fldCharType="end"/>
        </w:r>
        <w:r w:rsidDel="00327F2C">
          <w:delText xml:space="preserve">.  </w:delText>
        </w:r>
        <w:r w:rsidDel="00327F2C">
          <w:br/>
        </w:r>
      </w:del>
    </w:p>
    <w:p w14:paraId="41BD9DBB" w14:textId="424E51FD" w:rsidR="00D31CB1" w:rsidDel="00327F2C" w:rsidRDefault="00D31CB1" w:rsidP="00D31CB1">
      <w:pPr>
        <w:numPr>
          <w:ilvl w:val="0"/>
          <w:numId w:val="282"/>
        </w:numPr>
        <w:tabs>
          <w:tab w:val="left" w:pos="720"/>
        </w:tabs>
        <w:ind w:left="720" w:right="360"/>
        <w:rPr>
          <w:del w:id="6057" w:author="Sayali Dev" w:date="2018-02-21T13:28:00Z"/>
        </w:rPr>
      </w:pPr>
      <w:del w:id="6058" w:author="Sayali Dev" w:date="2018-02-21T13:28:00Z">
        <w:r w:rsidRPr="0049695B" w:rsidDel="00327F2C">
          <w:rPr>
            <w:b/>
          </w:rPr>
          <w:delText xml:space="preserve">Add a new </w:delText>
        </w:r>
        <w:r w:rsidDel="00327F2C">
          <w:rPr>
            <w:b/>
          </w:rPr>
          <w:delText xml:space="preserve">biospecimen </w:delText>
        </w:r>
        <w:r w:rsidRPr="0049695B" w:rsidDel="00327F2C">
          <w:rPr>
            <w:b/>
          </w:rPr>
          <w:delText>identifier:</w:delText>
        </w:r>
        <w:r w:rsidDel="00327F2C">
          <w:delText xml:space="preserve"> For more information about how to add a new identifier, see </w:delText>
        </w:r>
        <w:r w:rsidR="00FC27F2" w:rsidDel="00327F2C">
          <w:fldChar w:fldCharType="begin"/>
        </w:r>
        <w:r w:rsidR="00FC27F2" w:rsidDel="00327F2C">
          <w:delInstrText xml:space="preserve"> HYPERLINK \l "AddIdentifier" </w:delInstrText>
        </w:r>
        <w:r w:rsidR="00FC27F2" w:rsidDel="00327F2C">
          <w:fldChar w:fldCharType="separate"/>
        </w:r>
        <w:r w:rsidRPr="008A2CA3" w:rsidDel="00327F2C">
          <w:rPr>
            <w:rStyle w:val="Hyperlink"/>
            <w:b/>
          </w:rPr>
          <w:delText>Adding a New Identifier</w:delText>
        </w:r>
        <w:r w:rsidR="00FC27F2" w:rsidDel="00327F2C">
          <w:rPr>
            <w:rStyle w:val="Hyperlink"/>
            <w:b/>
          </w:rPr>
          <w:fldChar w:fldCharType="end"/>
        </w:r>
        <w:r w:rsidDel="00327F2C">
          <w:delText>.</w:delText>
        </w:r>
        <w:r w:rsidDel="00327F2C">
          <w:br/>
        </w:r>
      </w:del>
    </w:p>
    <w:p w14:paraId="2258D8AA" w14:textId="2ADDC5D5" w:rsidR="00D31CB1" w:rsidDel="00327F2C" w:rsidRDefault="00D31CB1" w:rsidP="00D31CB1">
      <w:pPr>
        <w:numPr>
          <w:ilvl w:val="0"/>
          <w:numId w:val="282"/>
        </w:numPr>
        <w:tabs>
          <w:tab w:val="left" w:pos="720"/>
        </w:tabs>
        <w:ind w:left="720" w:right="360"/>
        <w:rPr>
          <w:del w:id="6059" w:author="Sayali Dev" w:date="2018-02-21T13:28:00Z"/>
        </w:rPr>
      </w:pPr>
      <w:del w:id="6060" w:author="Sayali Dev" w:date="2018-02-21T13:28:00Z">
        <w:r w:rsidRPr="000126A7" w:rsidDel="00327F2C">
          <w:rPr>
            <w:b/>
          </w:rPr>
          <w:delText xml:space="preserve">Assign a </w:delText>
        </w:r>
        <w:r w:rsidDel="00327F2C">
          <w:rPr>
            <w:b/>
          </w:rPr>
          <w:delText xml:space="preserve">biospecimen </w:delText>
        </w:r>
        <w:r w:rsidRPr="000126A7" w:rsidDel="00327F2C">
          <w:rPr>
            <w:b/>
          </w:rPr>
          <w:delText>storage location:</w:delText>
        </w:r>
        <w:r w:rsidDel="00327F2C">
          <w:delText xml:space="preserve"> For more information about how to assign a storage location, see </w:delText>
        </w:r>
        <w:r w:rsidR="00FC27F2" w:rsidDel="00327F2C">
          <w:fldChar w:fldCharType="begin"/>
        </w:r>
        <w:r w:rsidR="00FC27F2" w:rsidDel="00327F2C">
          <w:delInstrText xml:space="preserve"> HYPERLINK \l "AssignStorage" </w:delInstrText>
        </w:r>
        <w:r w:rsidR="00FC27F2" w:rsidDel="00327F2C">
          <w:fldChar w:fldCharType="separate"/>
        </w:r>
        <w:r w:rsidRPr="008A2CA3" w:rsidDel="00327F2C">
          <w:rPr>
            <w:rStyle w:val="Hyperlink"/>
            <w:b/>
          </w:rPr>
          <w:delText>Assigning a Storage Location</w:delText>
        </w:r>
        <w:r w:rsidR="00FC27F2" w:rsidDel="00327F2C">
          <w:rPr>
            <w:rStyle w:val="Hyperlink"/>
            <w:b/>
          </w:rPr>
          <w:fldChar w:fldCharType="end"/>
        </w:r>
        <w:r w:rsidDel="00327F2C">
          <w:delText>.</w:delText>
        </w:r>
        <w:r w:rsidDel="00327F2C">
          <w:br/>
        </w:r>
      </w:del>
    </w:p>
    <w:p w14:paraId="457CC168" w14:textId="44A273AC" w:rsidR="00D31CB1" w:rsidDel="00327F2C" w:rsidRDefault="00D31CB1" w:rsidP="00D31CB1">
      <w:pPr>
        <w:numPr>
          <w:ilvl w:val="0"/>
          <w:numId w:val="282"/>
        </w:numPr>
        <w:ind w:left="720"/>
        <w:rPr>
          <w:del w:id="6061" w:author="Sayali Dev" w:date="2018-02-21T13:28:00Z"/>
        </w:rPr>
      </w:pPr>
      <w:del w:id="6062" w:author="Sayali Dev" w:date="2018-02-21T13:28:00Z">
        <w:r w:rsidDel="00327F2C">
          <w:rPr>
            <w:b/>
          </w:rPr>
          <w:delText>Add workflow item</w:delText>
        </w:r>
        <w:r w:rsidRPr="001D3773" w:rsidDel="00327F2C">
          <w:rPr>
            <w:b/>
          </w:rPr>
          <w:delText>s to a worklist:</w:delText>
        </w:r>
        <w:r w:rsidDel="00327F2C">
          <w:delText xml:space="preserve"> For more information about how to add workflow items to a worklist, see </w:delText>
        </w:r>
        <w:r w:rsidR="00FC27F2" w:rsidDel="00327F2C">
          <w:fldChar w:fldCharType="begin"/>
        </w:r>
        <w:r w:rsidR="00FC27F2" w:rsidDel="00327F2C">
          <w:delInstrText xml:space="preserve"> HYPERLINK \l "AddToWorklist" </w:delInstrText>
        </w:r>
        <w:r w:rsidR="00FC27F2" w:rsidDel="00327F2C">
          <w:fldChar w:fldCharType="separate"/>
        </w:r>
        <w:r w:rsidRPr="008A2CA3" w:rsidDel="00327F2C">
          <w:rPr>
            <w:rStyle w:val="Hyperlink"/>
            <w:b/>
          </w:rPr>
          <w:delText xml:space="preserve">Adding </w:delText>
        </w:r>
        <w:r w:rsidDel="00327F2C">
          <w:rPr>
            <w:rStyle w:val="Hyperlink"/>
            <w:b/>
          </w:rPr>
          <w:delText>Workflow Biospecimen</w:delText>
        </w:r>
        <w:r w:rsidRPr="008A2CA3" w:rsidDel="00327F2C">
          <w:rPr>
            <w:rStyle w:val="Hyperlink"/>
            <w:b/>
          </w:rPr>
          <w:delText xml:space="preserve">s to </w:delText>
        </w:r>
        <w:r w:rsidDel="00327F2C">
          <w:rPr>
            <w:rStyle w:val="Hyperlink"/>
            <w:b/>
          </w:rPr>
          <w:delText xml:space="preserve">a </w:delText>
        </w:r>
        <w:r w:rsidRPr="008A2CA3" w:rsidDel="00327F2C">
          <w:rPr>
            <w:rStyle w:val="Hyperlink"/>
            <w:b/>
          </w:rPr>
          <w:delText>Worklist</w:delText>
        </w:r>
        <w:r w:rsidR="00FC27F2" w:rsidDel="00327F2C">
          <w:rPr>
            <w:rStyle w:val="Hyperlink"/>
            <w:b/>
          </w:rPr>
          <w:fldChar w:fldCharType="end"/>
        </w:r>
        <w:r w:rsidDel="00327F2C">
          <w:delText xml:space="preserve">. </w:delText>
        </w:r>
        <w:r w:rsidDel="00327F2C">
          <w:br/>
        </w:r>
      </w:del>
    </w:p>
    <w:p w14:paraId="5E148FD7" w14:textId="77607039" w:rsidR="00D31CB1" w:rsidDel="00327F2C" w:rsidRDefault="00D31CB1" w:rsidP="00D31CB1">
      <w:pPr>
        <w:numPr>
          <w:ilvl w:val="0"/>
          <w:numId w:val="282"/>
        </w:numPr>
        <w:ind w:left="720"/>
        <w:rPr>
          <w:del w:id="6063" w:author="Sayali Dev" w:date="2018-02-21T13:28:00Z"/>
        </w:rPr>
      </w:pPr>
      <w:del w:id="6064" w:author="Sayali Dev" w:date="2018-02-21T13:28:00Z">
        <w:r w:rsidRPr="001D3773" w:rsidDel="00327F2C">
          <w:rPr>
            <w:b/>
          </w:rPr>
          <w:delText>Generate a report</w:delText>
        </w:r>
        <w:r w:rsidDel="00327F2C">
          <w:rPr>
            <w:b/>
          </w:rPr>
          <w:delText xml:space="preserve"> of workflow items</w:delText>
        </w:r>
        <w:r w:rsidRPr="001D3773" w:rsidDel="00327F2C">
          <w:rPr>
            <w:b/>
          </w:rPr>
          <w:delText>:</w:delText>
        </w:r>
        <w:r w:rsidDel="00327F2C">
          <w:delText xml:space="preserve"> For more information about how to generate a workflow process report, see </w:delText>
        </w:r>
        <w:r w:rsidR="00FC27F2" w:rsidDel="00327F2C">
          <w:fldChar w:fldCharType="begin"/>
        </w:r>
        <w:r w:rsidR="00FC27F2" w:rsidDel="00327F2C">
          <w:delInstrText xml:space="preserve"> HYPERLINK \l "_Generating_a_Workflow" </w:delInstrText>
        </w:r>
        <w:r w:rsidR="00FC27F2" w:rsidDel="00327F2C">
          <w:fldChar w:fldCharType="separate"/>
        </w:r>
        <w:r w:rsidRPr="008A2CA3" w:rsidDel="00327F2C">
          <w:rPr>
            <w:rStyle w:val="Hyperlink"/>
            <w:b/>
          </w:rPr>
          <w:delText>Generating a Workflow Process Report</w:delText>
        </w:r>
        <w:r w:rsidR="00FC27F2" w:rsidDel="00327F2C">
          <w:rPr>
            <w:rStyle w:val="Hyperlink"/>
            <w:b/>
          </w:rPr>
          <w:fldChar w:fldCharType="end"/>
        </w:r>
        <w:r w:rsidDel="00327F2C">
          <w:delText xml:space="preserve">. </w:delText>
        </w:r>
        <w:r w:rsidDel="00327F2C">
          <w:br/>
        </w:r>
      </w:del>
    </w:p>
    <w:p w14:paraId="55DF1BDF" w14:textId="3E6C6392" w:rsidR="00D31CB1" w:rsidDel="00327F2C" w:rsidRDefault="00D31CB1" w:rsidP="00D31CB1">
      <w:pPr>
        <w:numPr>
          <w:ilvl w:val="0"/>
          <w:numId w:val="282"/>
        </w:numPr>
        <w:ind w:left="720"/>
        <w:rPr>
          <w:del w:id="6065" w:author="Sayali Dev" w:date="2018-02-21T13:28:00Z"/>
        </w:rPr>
      </w:pPr>
      <w:del w:id="6066" w:author="Sayali Dev" w:date="2018-02-21T13:28:00Z">
        <w:r w:rsidDel="00327F2C">
          <w:rPr>
            <w:b/>
          </w:rPr>
          <w:delText xml:space="preserve">Generate </w:delText>
        </w:r>
        <w:r w:rsidRPr="001D3773" w:rsidDel="00327F2C">
          <w:rPr>
            <w:b/>
          </w:rPr>
          <w:delText>label</w:delText>
        </w:r>
        <w:r w:rsidDel="00327F2C">
          <w:rPr>
            <w:b/>
          </w:rPr>
          <w:delText>s for workflow items</w:delText>
        </w:r>
        <w:r w:rsidRPr="001D3773" w:rsidDel="00327F2C">
          <w:rPr>
            <w:b/>
          </w:rPr>
          <w:delText>:</w:delText>
        </w:r>
        <w:r w:rsidDel="00327F2C">
          <w:delText xml:space="preserve"> For more information about how to generate a barcode label for a workflow item, see </w:delText>
        </w:r>
        <w:r w:rsidR="00FC27F2" w:rsidDel="00327F2C">
          <w:fldChar w:fldCharType="begin"/>
        </w:r>
        <w:r w:rsidR="00FC27F2" w:rsidDel="00327F2C">
          <w:delInstrText xml:space="preserve"> HYPERLINK \l "_Generating_a_Barcode" </w:delInstrText>
        </w:r>
        <w:r w:rsidR="00FC27F2" w:rsidDel="00327F2C">
          <w:fldChar w:fldCharType="separate"/>
        </w:r>
        <w:r w:rsidRPr="007F4A54" w:rsidDel="00327F2C">
          <w:rPr>
            <w:rStyle w:val="Hyperlink"/>
            <w:b/>
          </w:rPr>
          <w:delText>Generating</w:delText>
        </w:r>
        <w:r w:rsidDel="00327F2C">
          <w:rPr>
            <w:rStyle w:val="Hyperlink"/>
            <w:b/>
          </w:rPr>
          <w:delText xml:space="preserve"> a</w:delText>
        </w:r>
        <w:r w:rsidRPr="007F4A54" w:rsidDel="00327F2C">
          <w:rPr>
            <w:rStyle w:val="Hyperlink"/>
            <w:b/>
          </w:rPr>
          <w:delText xml:space="preserve"> Label</w:delText>
        </w:r>
        <w:r w:rsidDel="00327F2C">
          <w:rPr>
            <w:rStyle w:val="Hyperlink"/>
            <w:b/>
          </w:rPr>
          <w:delText xml:space="preserve"> for Workflow Biospecimens</w:delText>
        </w:r>
        <w:r w:rsidR="00FC27F2" w:rsidDel="00327F2C">
          <w:rPr>
            <w:rStyle w:val="Hyperlink"/>
            <w:b/>
          </w:rPr>
          <w:fldChar w:fldCharType="end"/>
        </w:r>
        <w:r w:rsidDel="00327F2C">
          <w:delText xml:space="preserve">. </w:delText>
        </w:r>
      </w:del>
    </w:p>
    <w:p w14:paraId="6B3D2203" w14:textId="5F34B65F" w:rsidR="00D31CB1" w:rsidDel="00327F2C" w:rsidRDefault="00D31CB1" w:rsidP="00D31CB1">
      <w:pPr>
        <w:tabs>
          <w:tab w:val="left" w:pos="720"/>
        </w:tabs>
        <w:ind w:left="720" w:right="360"/>
        <w:rPr>
          <w:del w:id="6067" w:author="Sayali Dev" w:date="2018-02-21T13:28:00Z"/>
        </w:rPr>
      </w:pPr>
    </w:p>
    <w:p w14:paraId="234EAB6D" w14:textId="66D4A4CC" w:rsidR="00D31CB1" w:rsidDel="00327F2C" w:rsidRDefault="00D31CB1" w:rsidP="00D31CB1">
      <w:pPr>
        <w:numPr>
          <w:ilvl w:val="0"/>
          <w:numId w:val="282"/>
        </w:numPr>
        <w:tabs>
          <w:tab w:val="left" w:pos="720"/>
        </w:tabs>
        <w:ind w:left="720" w:right="360"/>
        <w:rPr>
          <w:del w:id="6068" w:author="Sayali Dev" w:date="2018-02-21T13:28:00Z"/>
        </w:rPr>
      </w:pPr>
      <w:del w:id="6069" w:author="Sayali Dev" w:date="2018-02-21T13:28:00Z">
        <w:r w:rsidDel="00327F2C">
          <w:rPr>
            <w:b/>
          </w:rPr>
          <w:delText>View and update a processing form</w:delText>
        </w:r>
        <w:r w:rsidRPr="001B6ECE" w:rsidDel="00327F2C">
          <w:rPr>
            <w:b/>
          </w:rPr>
          <w:delText>:</w:delText>
        </w:r>
        <w:r w:rsidDel="00327F2C">
          <w:delText xml:space="preserve"> For more information about how to view and/or update a processing form associated with a workflow item, see </w:delText>
        </w:r>
        <w:r w:rsidR="00FC27F2" w:rsidDel="00327F2C">
          <w:fldChar w:fldCharType="begin"/>
        </w:r>
        <w:r w:rsidR="00FC27F2" w:rsidDel="00327F2C">
          <w:delInstrText xml:space="preserve"> HYPERLINK \l "ViewingProcessingForms" </w:delInstrText>
        </w:r>
        <w:r w:rsidR="00FC27F2" w:rsidDel="00327F2C">
          <w:fldChar w:fldCharType="separate"/>
        </w:r>
        <w:r w:rsidDel="00327F2C">
          <w:rPr>
            <w:rStyle w:val="Hyperlink"/>
            <w:b/>
          </w:rPr>
          <w:delText>Access</w:delText>
        </w:r>
        <w:r w:rsidRPr="001B6ECE" w:rsidDel="00327F2C">
          <w:rPr>
            <w:rStyle w:val="Hyperlink"/>
            <w:b/>
          </w:rPr>
          <w:delText>ing a Workflow Processing Form</w:delText>
        </w:r>
        <w:r w:rsidR="00FC27F2" w:rsidDel="00327F2C">
          <w:rPr>
            <w:rStyle w:val="Hyperlink"/>
            <w:b/>
          </w:rPr>
          <w:fldChar w:fldCharType="end"/>
        </w:r>
        <w:r w:rsidDel="00327F2C">
          <w:delText>.</w:delText>
        </w:r>
      </w:del>
    </w:p>
    <w:p w14:paraId="1C134273" w14:textId="06C317EE" w:rsidR="00D31CB1" w:rsidDel="00327F2C" w:rsidRDefault="00D31CB1" w:rsidP="00D31CB1">
      <w:pPr>
        <w:pStyle w:val="ListParagraph"/>
        <w:rPr>
          <w:del w:id="6070" w:author="Sayali Dev" w:date="2018-02-21T13:28:00Z"/>
        </w:rPr>
      </w:pPr>
    </w:p>
    <w:p w14:paraId="29E9050E" w14:textId="0579B592" w:rsidR="00D31CB1" w:rsidDel="00327F2C" w:rsidRDefault="00D31CB1" w:rsidP="00D31CB1">
      <w:pPr>
        <w:tabs>
          <w:tab w:val="left" w:pos="720"/>
        </w:tabs>
        <w:ind w:left="720" w:right="360"/>
        <w:rPr>
          <w:del w:id="6071" w:author="Sayali Dev" w:date="2018-02-21T13:28:00Z"/>
        </w:rPr>
      </w:pPr>
    </w:p>
    <w:p w14:paraId="6B73A44E" w14:textId="489F543B" w:rsidR="00D31CB1" w:rsidDel="00327F2C" w:rsidRDefault="00D31CB1" w:rsidP="00D31CB1">
      <w:pPr>
        <w:pStyle w:val="Heading3"/>
        <w:rPr>
          <w:del w:id="6072" w:author="Sayali Dev" w:date="2018-02-21T13:28:00Z"/>
        </w:rPr>
      </w:pPr>
      <w:del w:id="6073" w:author="Sayali Dev" w:date="2018-02-21T13:28:00Z">
        <w:r w:rsidDel="00327F2C">
          <w:br w:type="page"/>
        </w:r>
        <w:bookmarkStart w:id="6074" w:name="ModifyWorkflow"/>
        <w:bookmarkStart w:id="6075" w:name="_Toc452631891"/>
        <w:bookmarkEnd w:id="6074"/>
        <w:r w:rsidDel="00327F2C">
          <w:delText>Modifying a Workflow</w:delText>
        </w:r>
        <w:bookmarkEnd w:id="6075"/>
      </w:del>
    </w:p>
    <w:p w14:paraId="4E732358" w14:textId="1504985A" w:rsidR="00D31CB1" w:rsidDel="00327F2C" w:rsidRDefault="00D31CB1" w:rsidP="00D31CB1">
      <w:pPr>
        <w:rPr>
          <w:del w:id="6076" w:author="Sayali Dev" w:date="2018-02-21T13:28:00Z"/>
        </w:rPr>
      </w:pPr>
    </w:p>
    <w:p w14:paraId="321FCD19" w14:textId="1031922D" w:rsidR="00D31CB1" w:rsidRPr="000A4273" w:rsidDel="00327F2C" w:rsidRDefault="00D31CB1" w:rsidP="00D31CB1">
      <w:pPr>
        <w:rPr>
          <w:del w:id="6077" w:author="Sayali Dev" w:date="2018-02-21T13:28:00Z"/>
        </w:rPr>
      </w:pPr>
      <w:del w:id="6078" w:author="Sayali Dev" w:date="2018-02-21T13:28:00Z">
        <w:r w:rsidRPr="000A4273" w:rsidDel="00327F2C">
          <w:rPr>
            <w:b/>
          </w:rPr>
          <w:delText>Note:</w:delText>
        </w:r>
        <w:r w:rsidDel="00327F2C">
          <w:delText xml:space="preserve"> You can modify a workflow only when the workflow has the </w:delText>
        </w:r>
        <w:r w:rsidRPr="000A4273" w:rsidDel="00327F2C">
          <w:rPr>
            <w:b/>
          </w:rPr>
          <w:delText>In Process</w:delText>
        </w:r>
        <w:r w:rsidDel="00327F2C">
          <w:delText xml:space="preserve"> status.</w:delText>
        </w:r>
      </w:del>
    </w:p>
    <w:p w14:paraId="090C01AA" w14:textId="58C17C59" w:rsidR="00D31CB1" w:rsidDel="00327F2C" w:rsidRDefault="00D31CB1" w:rsidP="00D31CB1">
      <w:pPr>
        <w:rPr>
          <w:del w:id="6079" w:author="Sayali Dev" w:date="2018-02-21T13:28:00Z"/>
        </w:rPr>
      </w:pPr>
    </w:p>
    <w:p w14:paraId="2CA89879" w14:textId="49622E8B" w:rsidR="00D31CB1" w:rsidRPr="00CD775D" w:rsidDel="00327F2C" w:rsidRDefault="00D31CB1" w:rsidP="00D31CB1">
      <w:pPr>
        <w:rPr>
          <w:del w:id="6080" w:author="Sayali Dev" w:date="2018-02-21T13:28:00Z"/>
        </w:rPr>
      </w:pPr>
      <w:del w:id="6081" w:author="Sayali Dev" w:date="2018-02-21T13:28:00Z">
        <w:r w:rsidDel="00327F2C">
          <w:delText xml:space="preserve">To modify an </w:delText>
        </w:r>
        <w:r w:rsidRPr="00C65500" w:rsidDel="00327F2C">
          <w:rPr>
            <w:b/>
          </w:rPr>
          <w:delText>In Process</w:delText>
        </w:r>
        <w:r w:rsidDel="00327F2C">
          <w:delText xml:space="preserve"> workflow:</w:delText>
        </w:r>
      </w:del>
    </w:p>
    <w:p w14:paraId="5AEE18E5" w14:textId="56A05FB0" w:rsidR="00D31CB1" w:rsidDel="00327F2C" w:rsidRDefault="00D31CB1" w:rsidP="00D31CB1">
      <w:pPr>
        <w:ind w:right="360"/>
        <w:rPr>
          <w:del w:id="6082" w:author="Sayali Dev" w:date="2018-02-21T13:28:00Z"/>
        </w:rPr>
      </w:pPr>
    </w:p>
    <w:p w14:paraId="7B3DF935" w14:textId="5937CC6C" w:rsidR="00D31CB1" w:rsidDel="00327F2C" w:rsidRDefault="00D31CB1" w:rsidP="00D31CB1">
      <w:pPr>
        <w:numPr>
          <w:ilvl w:val="0"/>
          <w:numId w:val="287"/>
        </w:numPr>
        <w:ind w:right="720"/>
        <w:rPr>
          <w:del w:id="6083" w:author="Sayali Dev" w:date="2018-02-21T13:28:00Z"/>
        </w:rPr>
      </w:pPr>
      <w:del w:id="6084" w:author="Sayali Dev" w:date="2018-01-31T17:54:00Z">
        <w:r w:rsidDel="009A119E">
          <w:delText>Log on</w:delText>
        </w:r>
      </w:del>
      <w:del w:id="6085" w:author="Sayali Dev" w:date="2018-02-21T13:28:00Z">
        <w:r w:rsidDel="00327F2C">
          <w:delText xml:space="preserve"> to the application using your </w:delText>
        </w:r>
      </w:del>
      <w:del w:id="6086" w:author="Sayali Dev" w:date="2018-01-31T17:55:00Z">
        <w:r w:rsidDel="00A62626">
          <w:delText>logon</w:delText>
        </w:r>
      </w:del>
      <w:del w:id="6087" w:author="Sayali Dev" w:date="2018-02-21T13:28:00Z">
        <w:r w:rsidDel="00327F2C">
          <w:delText xml:space="preserve"> credentials. </w:delText>
        </w:r>
      </w:del>
    </w:p>
    <w:p w14:paraId="138E554D" w14:textId="3743113B" w:rsidR="00D31CB1" w:rsidDel="00327F2C" w:rsidRDefault="00D31CB1" w:rsidP="00D31CB1">
      <w:pPr>
        <w:ind w:left="720" w:right="720"/>
        <w:rPr>
          <w:del w:id="6088" w:author="Sayali Dev" w:date="2018-02-21T13:28:00Z"/>
        </w:rPr>
      </w:pPr>
      <w:del w:id="6089" w:author="Sayali Dev" w:date="2018-02-21T13:28:00Z">
        <w:r w:rsidDel="00327F2C">
          <w:delText xml:space="preserve">The CIRRASPEC home page appears. </w:delText>
        </w:r>
      </w:del>
    </w:p>
    <w:p w14:paraId="566B25F1" w14:textId="22F8C70C" w:rsidR="00D31CB1" w:rsidDel="00327F2C" w:rsidRDefault="00D31CB1" w:rsidP="00D31CB1">
      <w:pPr>
        <w:ind w:left="720" w:right="720"/>
        <w:rPr>
          <w:del w:id="6090" w:author="Sayali Dev" w:date="2018-02-21T13:28:00Z"/>
        </w:rPr>
      </w:pPr>
    </w:p>
    <w:p w14:paraId="679B6684" w14:textId="01F9CD13" w:rsidR="00D31CB1" w:rsidDel="00327F2C" w:rsidRDefault="00D31CB1" w:rsidP="00D31CB1">
      <w:pPr>
        <w:numPr>
          <w:ilvl w:val="0"/>
          <w:numId w:val="287"/>
        </w:numPr>
        <w:ind w:right="720"/>
        <w:rPr>
          <w:del w:id="6091" w:author="Sayali Dev" w:date="2018-02-21T13:28:00Z"/>
        </w:rPr>
      </w:pPr>
      <w:del w:id="6092"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4FB8B93C" w14:textId="2DF189C7" w:rsidR="00D31CB1" w:rsidDel="00327F2C" w:rsidRDefault="00D31CB1" w:rsidP="00D31CB1">
      <w:pPr>
        <w:ind w:left="720" w:right="720"/>
        <w:rPr>
          <w:del w:id="6093" w:author="Sayali Dev" w:date="2018-02-21T13:28:00Z"/>
        </w:rPr>
      </w:pPr>
      <w:del w:id="6094" w:author="Sayali Dev" w:date="2018-02-21T13:28:00Z">
        <w:r w:rsidDel="00327F2C">
          <w:delText xml:space="preserve">The </w:delText>
        </w:r>
        <w:r w:rsidDel="00327F2C">
          <w:rPr>
            <w:b/>
          </w:rPr>
          <w:delText>Workflow S</w:delText>
        </w:r>
        <w:r w:rsidRPr="00335746" w:rsidDel="00327F2C">
          <w:rPr>
            <w:b/>
          </w:rPr>
          <w:delText>earch</w:delText>
        </w:r>
        <w:r w:rsidDel="00327F2C">
          <w:delText xml:space="preserve"> page appears.</w:delText>
        </w:r>
      </w:del>
    </w:p>
    <w:p w14:paraId="7CA7001F" w14:textId="263F740E" w:rsidR="00D31CB1" w:rsidDel="00327F2C" w:rsidRDefault="00D31CB1" w:rsidP="00D31CB1">
      <w:pPr>
        <w:ind w:left="720" w:right="720"/>
        <w:rPr>
          <w:del w:id="6095" w:author="Sayali Dev" w:date="2018-02-21T13:28:00Z"/>
        </w:rPr>
      </w:pPr>
    </w:p>
    <w:p w14:paraId="2DBC907C" w14:textId="486528D9" w:rsidR="00D31CB1" w:rsidDel="00327F2C" w:rsidRDefault="00D31CB1" w:rsidP="00D31CB1">
      <w:pPr>
        <w:numPr>
          <w:ilvl w:val="0"/>
          <w:numId w:val="287"/>
        </w:numPr>
        <w:ind w:right="720"/>
        <w:rPr>
          <w:del w:id="6096" w:author="Sayali Dev" w:date="2018-02-21T13:28:00Z"/>
        </w:rPr>
      </w:pPr>
      <w:del w:id="6097" w:author="Sayali Dev" w:date="2018-02-21T13:28:00Z">
        <w:r w:rsidDel="00327F2C">
          <w:delText xml:space="preserve">Click </w:delText>
        </w:r>
        <w:r w:rsidRPr="0068184B" w:rsidDel="00327F2C">
          <w:rPr>
            <w:b/>
          </w:rPr>
          <w:delText>SEARCH</w:delText>
        </w:r>
        <w:r w:rsidDel="00327F2C">
          <w:delText xml:space="preserve">. </w:delText>
        </w:r>
      </w:del>
    </w:p>
    <w:p w14:paraId="35FFBC30" w14:textId="4F73AD3D" w:rsidR="00D31CB1" w:rsidDel="00327F2C" w:rsidRDefault="00D31CB1" w:rsidP="00D31CB1">
      <w:pPr>
        <w:ind w:left="720" w:right="720"/>
        <w:rPr>
          <w:del w:id="6098" w:author="Sayali Dev" w:date="2018-02-21T13:28:00Z"/>
        </w:rPr>
      </w:pPr>
      <w:del w:id="6099" w:author="Sayali Dev" w:date="2018-02-21T13:28:00Z">
        <w:r w:rsidDel="00327F2C">
          <w:delText xml:space="preserve">The </w:delText>
        </w:r>
        <w:r w:rsidRPr="00104CD3" w:rsidDel="00327F2C">
          <w:rPr>
            <w:b/>
          </w:rPr>
          <w:delText>Workflow Search</w:delText>
        </w:r>
        <w:r w:rsidDel="00327F2C">
          <w:delText xml:space="preserve"> page displays a list of workflows.</w:delText>
        </w:r>
        <w:r w:rsidDel="00327F2C">
          <w:br/>
        </w:r>
        <w:r w:rsidRPr="00104CD3" w:rsidDel="00327F2C">
          <w:rPr>
            <w:b/>
          </w:rPr>
          <w:delText>Note</w:delText>
        </w:r>
        <w:r w:rsidRPr="003B6C5E" w:rsidDel="00327F2C">
          <w:delText>: The list displays all workflows that are accessible based on your login location.</w:delText>
        </w:r>
      </w:del>
    </w:p>
    <w:p w14:paraId="2EE360CB" w14:textId="23C9E5B0" w:rsidR="00D31CB1" w:rsidDel="00327F2C" w:rsidRDefault="00D31CB1" w:rsidP="00D31CB1">
      <w:pPr>
        <w:ind w:left="720" w:right="720"/>
        <w:rPr>
          <w:del w:id="6100" w:author="Sayali Dev" w:date="2018-02-21T13:28:00Z"/>
        </w:rPr>
      </w:pPr>
    </w:p>
    <w:p w14:paraId="6405200A" w14:textId="49F26E72" w:rsidR="00D31CB1" w:rsidDel="00327F2C" w:rsidRDefault="00D31CB1" w:rsidP="00D31CB1">
      <w:pPr>
        <w:numPr>
          <w:ilvl w:val="0"/>
          <w:numId w:val="287"/>
        </w:numPr>
        <w:ind w:right="360"/>
        <w:rPr>
          <w:del w:id="6101" w:author="Sayali Dev" w:date="2018-02-21T13:28:00Z"/>
        </w:rPr>
      </w:pPr>
      <w:del w:id="6102" w:author="Sayali Dev" w:date="2018-02-21T13:28:00Z">
        <w:r w:rsidDel="00327F2C">
          <w:delText>Click the row of the workflow that you want to modify.</w:delText>
        </w:r>
      </w:del>
    </w:p>
    <w:p w14:paraId="33AB06BC" w14:textId="181F0565" w:rsidR="00D31CB1" w:rsidDel="00327F2C" w:rsidRDefault="00D31CB1" w:rsidP="00D31CB1">
      <w:pPr>
        <w:ind w:left="720" w:right="360"/>
        <w:rPr>
          <w:del w:id="6103" w:author="Sayali Dev" w:date="2018-02-21T13:28:00Z"/>
        </w:rPr>
      </w:pPr>
      <w:del w:id="6104" w:author="Sayali Dev" w:date="2018-02-21T13:28:00Z">
        <w:r w:rsidDel="00327F2C">
          <w:delText xml:space="preserve">The </w:delText>
        </w:r>
        <w:r w:rsidRPr="00702B3D" w:rsidDel="00327F2C">
          <w:rPr>
            <w:b/>
          </w:rPr>
          <w:delText>View Workflow</w:delText>
        </w:r>
        <w:r w:rsidDel="00327F2C">
          <w:delText xml:space="preserve"> page appears.</w:delText>
        </w:r>
      </w:del>
    </w:p>
    <w:p w14:paraId="432E31BD" w14:textId="791EAAB0" w:rsidR="00D31CB1" w:rsidDel="00327F2C" w:rsidRDefault="00D31CB1" w:rsidP="00D31CB1">
      <w:pPr>
        <w:ind w:left="720" w:right="360"/>
        <w:rPr>
          <w:del w:id="6105" w:author="Sayali Dev" w:date="2018-02-21T13:28:00Z"/>
        </w:rPr>
      </w:pPr>
    </w:p>
    <w:p w14:paraId="5E36F886" w14:textId="004B0A0A" w:rsidR="00D31CB1" w:rsidDel="00327F2C" w:rsidRDefault="00D31CB1" w:rsidP="00D31CB1">
      <w:pPr>
        <w:numPr>
          <w:ilvl w:val="0"/>
          <w:numId w:val="287"/>
        </w:numPr>
        <w:ind w:right="360"/>
        <w:rPr>
          <w:del w:id="6106" w:author="Sayali Dev" w:date="2018-02-21T13:28:00Z"/>
        </w:rPr>
      </w:pPr>
      <w:del w:id="6107" w:author="Sayali Dev" w:date="2018-02-21T13:28:00Z">
        <w:r w:rsidDel="00327F2C">
          <w:delText xml:space="preserve">Click </w:delText>
        </w:r>
        <w:r w:rsidRPr="00F95FC8" w:rsidDel="00327F2C">
          <w:rPr>
            <w:b/>
          </w:rPr>
          <w:delText>MODIFY</w:delText>
        </w:r>
        <w:r w:rsidDel="00327F2C">
          <w:delText xml:space="preserve">. </w:delText>
        </w:r>
      </w:del>
    </w:p>
    <w:p w14:paraId="7DE916DA" w14:textId="409C064A" w:rsidR="00D31CB1" w:rsidDel="00327F2C" w:rsidRDefault="00D31CB1" w:rsidP="00D31CB1">
      <w:pPr>
        <w:ind w:left="450" w:right="360" w:firstLine="270"/>
        <w:rPr>
          <w:del w:id="6108" w:author="Sayali Dev" w:date="2018-02-21T13:28:00Z"/>
        </w:rPr>
      </w:pPr>
      <w:del w:id="6109" w:author="Sayali Dev" w:date="2018-02-21T13:28:00Z">
        <w:r w:rsidDel="00327F2C">
          <w:delText xml:space="preserve">The </w:delText>
        </w:r>
        <w:r w:rsidRPr="000A4273" w:rsidDel="00327F2C">
          <w:rPr>
            <w:b/>
          </w:rPr>
          <w:delText>Create Workflow</w:delText>
        </w:r>
        <w:r w:rsidDel="00327F2C">
          <w:delText xml:space="preserve"> page appears with the existing workflow information in “modify” mode.</w:delText>
        </w:r>
      </w:del>
    </w:p>
    <w:p w14:paraId="721E91CB" w14:textId="3CAA1EF2" w:rsidR="00D31CB1" w:rsidDel="00327F2C" w:rsidRDefault="00D31CB1" w:rsidP="00D31CB1">
      <w:pPr>
        <w:ind w:left="450" w:right="360" w:firstLine="270"/>
        <w:rPr>
          <w:del w:id="6110" w:author="Sayali Dev" w:date="2018-02-21T13:28:00Z"/>
        </w:rPr>
      </w:pPr>
    </w:p>
    <w:p w14:paraId="19CC0878" w14:textId="63EF7ECC" w:rsidR="00D31CB1" w:rsidDel="00327F2C" w:rsidRDefault="00D31CB1" w:rsidP="00D31CB1">
      <w:pPr>
        <w:ind w:left="450" w:right="360" w:firstLine="270"/>
        <w:rPr>
          <w:del w:id="6111" w:author="Sayali Dev" w:date="2018-02-21T13:28:00Z"/>
        </w:rPr>
      </w:pPr>
      <w:del w:id="6112" w:author="Sayali Dev" w:date="2018-02-21T13:28:00Z">
        <w:r w:rsidDel="00327F2C">
          <w:rPr>
            <w:noProof/>
          </w:rPr>
          <w:drawing>
            <wp:inline distT="0" distB="0" distL="0" distR="0" wp14:anchorId="1AADC5A2" wp14:editId="17839E96">
              <wp:extent cx="6101715" cy="4413885"/>
              <wp:effectExtent l="19050" t="19050" r="13335" b="24765"/>
              <wp:docPr id="9269" name="Picture 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01715" cy="4413885"/>
                      </a:xfrm>
                      <a:prstGeom prst="rect">
                        <a:avLst/>
                      </a:prstGeom>
                      <a:noFill/>
                      <a:ln w="3175">
                        <a:solidFill>
                          <a:schemeClr val="tx1"/>
                        </a:solidFill>
                      </a:ln>
                    </pic:spPr>
                  </pic:pic>
                </a:graphicData>
              </a:graphic>
            </wp:inline>
          </w:drawing>
        </w:r>
      </w:del>
    </w:p>
    <w:p w14:paraId="436D907A" w14:textId="55F5412C" w:rsidR="00D31CB1" w:rsidDel="00327F2C" w:rsidRDefault="00D31CB1" w:rsidP="00D31CB1">
      <w:pPr>
        <w:pStyle w:val="Figure"/>
        <w:tabs>
          <w:tab w:val="clear" w:pos="1080"/>
          <w:tab w:val="clear" w:pos="1710"/>
          <w:tab w:val="clear" w:pos="1980"/>
          <w:tab w:val="left" w:pos="1800"/>
          <w:tab w:val="num" w:pos="4230"/>
        </w:tabs>
        <w:ind w:left="1800" w:hanging="1170"/>
        <w:rPr>
          <w:del w:id="6113" w:author="Sayali Dev" w:date="2018-02-21T13:28:00Z"/>
        </w:rPr>
      </w:pPr>
      <w:del w:id="6114" w:author="Sayali Dev" w:date="2018-02-21T13:28:00Z">
        <w:r w:rsidDel="00327F2C">
          <w:delText>Create Workflow page - Modify mode</w:delText>
        </w:r>
      </w:del>
    </w:p>
    <w:p w14:paraId="5D4C6A97" w14:textId="3CD2108C" w:rsidR="00D31CB1" w:rsidDel="00327F2C" w:rsidRDefault="00D31CB1" w:rsidP="00D31CB1">
      <w:pPr>
        <w:ind w:left="540" w:right="360"/>
        <w:rPr>
          <w:del w:id="6115" w:author="Sayali Dev" w:date="2018-02-21T13:28:00Z"/>
        </w:rPr>
      </w:pPr>
    </w:p>
    <w:p w14:paraId="57A20DA1" w14:textId="1650A532" w:rsidR="00D31CB1" w:rsidDel="00327F2C" w:rsidRDefault="00D31CB1" w:rsidP="00D31CB1">
      <w:pPr>
        <w:ind w:left="720" w:right="270"/>
        <w:rPr>
          <w:del w:id="6116" w:author="Sayali Dev" w:date="2018-02-21T13:28:00Z"/>
        </w:rPr>
      </w:pPr>
      <w:del w:id="6117" w:author="Sayali Dev" w:date="2018-02-21T13:28:00Z">
        <w:r w:rsidDel="00327F2C">
          <w:delText xml:space="preserve">Select the required </w:delText>
        </w:r>
        <w:r w:rsidRPr="0020533B" w:rsidDel="00327F2C">
          <w:rPr>
            <w:b/>
          </w:rPr>
          <w:delText>Process Template</w:delText>
        </w:r>
        <w:r w:rsidDel="00327F2C">
          <w:delText xml:space="preserve"> from the respective dropdown.</w:delText>
        </w:r>
      </w:del>
    </w:p>
    <w:p w14:paraId="7EF1AD1B" w14:textId="2EDE2E7B" w:rsidR="00D31CB1" w:rsidDel="00327F2C" w:rsidRDefault="00D31CB1" w:rsidP="00D31CB1">
      <w:pPr>
        <w:ind w:left="720" w:right="270"/>
        <w:rPr>
          <w:del w:id="6118" w:author="Sayali Dev" w:date="2018-02-21T13:28:00Z"/>
        </w:rPr>
      </w:pPr>
    </w:p>
    <w:p w14:paraId="188AD9ED" w14:textId="6FB21B12" w:rsidR="00D31CB1" w:rsidDel="00327F2C" w:rsidRDefault="00D31CB1" w:rsidP="00D31CB1">
      <w:pPr>
        <w:numPr>
          <w:ilvl w:val="0"/>
          <w:numId w:val="287"/>
        </w:numPr>
        <w:ind w:right="270"/>
        <w:rPr>
          <w:del w:id="6119" w:author="Sayali Dev" w:date="2018-02-21T13:28:00Z"/>
        </w:rPr>
      </w:pPr>
      <w:del w:id="6120" w:author="Sayali Dev" w:date="2018-02-21T13:28:00Z">
        <w:r w:rsidDel="00327F2C">
          <w:delText xml:space="preserve">To change the </w:delText>
        </w:r>
        <w:r w:rsidRPr="00D67E22" w:rsidDel="00327F2C">
          <w:rPr>
            <w:b/>
          </w:rPr>
          <w:delText>Workflow Details</w:delText>
        </w:r>
        <w:r w:rsidDel="00327F2C">
          <w:delText>, enter</w:delText>
        </w:r>
        <w:r w:rsidRPr="008B0550" w:rsidDel="00327F2C">
          <w:delText xml:space="preserve"> the </w:delText>
        </w:r>
        <w:r w:rsidDel="00327F2C">
          <w:delText xml:space="preserve">information in the appropriate field. Following table lists each field and its description. </w:delText>
        </w:r>
        <w:r w:rsidDel="00327F2C">
          <w:br/>
        </w:r>
        <w:r w:rsidRPr="00D67E22" w:rsidDel="00327F2C">
          <w:rPr>
            <w:b/>
          </w:rPr>
          <w:delText xml:space="preserve">Note: </w:delText>
        </w:r>
        <w:r w:rsidRPr="006744E4" w:rsidDel="00327F2C">
          <w:delText>Fields that are marked with the red asterisk (</w:delText>
        </w:r>
        <w:r w:rsidRPr="00D67E22" w:rsidDel="00327F2C">
          <w:rPr>
            <w:color w:val="FF0000"/>
          </w:rPr>
          <w:delText>*</w:delText>
        </w:r>
        <w:r w:rsidRPr="006744E4" w:rsidDel="00327F2C">
          <w:delText>) are mandatory.</w:delText>
        </w:r>
      </w:del>
    </w:p>
    <w:p w14:paraId="21D708FB" w14:textId="1EC5712F" w:rsidR="00D31CB1" w:rsidDel="00327F2C" w:rsidRDefault="00D31CB1" w:rsidP="00D31CB1">
      <w:pPr>
        <w:pStyle w:val="BodyText"/>
        <w:ind w:left="720" w:right="270"/>
        <w:rPr>
          <w:del w:id="6121" w:author="Sayali Dev" w:date="2018-02-21T13:28:00Z"/>
        </w:rPr>
      </w:pPr>
    </w:p>
    <w:p w14:paraId="51803B48" w14:textId="06FB0F56" w:rsidR="00D31CB1" w:rsidDel="00327F2C" w:rsidRDefault="00D31CB1" w:rsidP="00D31CB1">
      <w:pPr>
        <w:pStyle w:val="Caption"/>
        <w:ind w:firstLine="720"/>
        <w:rPr>
          <w:del w:id="6122" w:author="Sayali Dev" w:date="2018-02-21T13:28:00Z"/>
        </w:rPr>
      </w:pPr>
      <w:del w:id="6123"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6124" w:author="Sayali Dev" w:date="2018-02-02T13:47:00Z">
        <w:r w:rsidDel="00EB76E3">
          <w:rPr>
            <w:noProof/>
          </w:rPr>
          <w:delText>5</w:delText>
        </w:r>
      </w:del>
      <w:del w:id="6125" w:author="Sayali Dev" w:date="2018-02-21T13:28:00Z">
        <w:r w:rsidR="006C608D" w:rsidDel="00327F2C">
          <w:rPr>
            <w:b w:val="0"/>
            <w:bCs w:val="0"/>
            <w:noProof/>
          </w:rPr>
          <w:fldChar w:fldCharType="end"/>
        </w:r>
        <w:r w:rsidDel="00327F2C">
          <w:delText xml:space="preserve">: Modifying workflow details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
      <w:tr w:rsidR="00D31CB1" w:rsidRPr="007A152E" w:rsidDel="00327F2C" w14:paraId="2CAC5600" w14:textId="7C6DFD5F" w:rsidTr="007E1303">
        <w:trPr>
          <w:cantSplit/>
          <w:trHeight w:val="288"/>
          <w:tblHeader/>
          <w:del w:id="6126" w:author="Sayali Dev" w:date="2018-02-21T13:28:00Z"/>
        </w:trPr>
        <w:tc>
          <w:tcPr>
            <w:tcW w:w="3060" w:type="dxa"/>
            <w:shd w:val="clear" w:color="auto" w:fill="BFBFBF"/>
            <w:vAlign w:val="center"/>
          </w:tcPr>
          <w:p w14:paraId="3F6F188A" w14:textId="47A175BB" w:rsidR="00D31CB1" w:rsidRPr="007A152E" w:rsidDel="00327F2C" w:rsidRDefault="00D31CB1" w:rsidP="007E1303">
            <w:pPr>
              <w:rPr>
                <w:del w:id="6127" w:author="Sayali Dev" w:date="2018-02-21T13:28:00Z"/>
                <w:b/>
              </w:rPr>
            </w:pPr>
            <w:del w:id="6128" w:author="Sayali Dev" w:date="2018-02-21T13:28:00Z">
              <w:r w:rsidDel="00327F2C">
                <w:rPr>
                  <w:b/>
                </w:rPr>
                <w:delText>Field</w:delText>
              </w:r>
            </w:del>
          </w:p>
        </w:tc>
        <w:tc>
          <w:tcPr>
            <w:tcW w:w="6750" w:type="dxa"/>
            <w:shd w:val="clear" w:color="auto" w:fill="BFBFBF"/>
            <w:vAlign w:val="center"/>
          </w:tcPr>
          <w:p w14:paraId="240D48BE" w14:textId="43B11B38" w:rsidR="00D31CB1" w:rsidRPr="007A152E" w:rsidDel="00327F2C" w:rsidRDefault="00D31CB1" w:rsidP="007E1303">
            <w:pPr>
              <w:rPr>
                <w:del w:id="6129" w:author="Sayali Dev" w:date="2018-02-21T13:28:00Z"/>
                <w:b/>
              </w:rPr>
            </w:pPr>
            <w:del w:id="6130" w:author="Sayali Dev" w:date="2018-02-21T13:28:00Z">
              <w:r w:rsidRPr="007A152E" w:rsidDel="00327F2C">
                <w:rPr>
                  <w:b/>
                </w:rPr>
                <w:delText>Description</w:delText>
              </w:r>
            </w:del>
          </w:p>
        </w:tc>
      </w:tr>
      <w:tr w:rsidR="00D31CB1" w:rsidDel="00327F2C" w14:paraId="3F052628" w14:textId="1F39F89E" w:rsidTr="007E1303">
        <w:trPr>
          <w:cantSplit/>
          <w:trHeight w:val="288"/>
          <w:del w:id="6131" w:author="Sayali Dev" w:date="2018-02-21T13:28:00Z"/>
        </w:trPr>
        <w:tc>
          <w:tcPr>
            <w:tcW w:w="3060" w:type="dxa"/>
            <w:vAlign w:val="center"/>
          </w:tcPr>
          <w:p w14:paraId="6A6C0195" w14:textId="1879FA9C" w:rsidR="00D31CB1" w:rsidDel="00327F2C" w:rsidRDefault="00D31CB1" w:rsidP="007E1303">
            <w:pPr>
              <w:rPr>
                <w:del w:id="6132" w:author="Sayali Dev" w:date="2018-02-21T13:28:00Z"/>
                <w:b/>
              </w:rPr>
            </w:pPr>
            <w:del w:id="6133" w:author="Sayali Dev" w:date="2018-02-21T13:28:00Z">
              <w:r w:rsidDel="00327F2C">
                <w:rPr>
                  <w:b/>
                </w:rPr>
                <w:delText>Workflow Name</w:delText>
              </w:r>
              <w:r w:rsidRPr="006744E4" w:rsidDel="00327F2C">
                <w:rPr>
                  <w:color w:val="FF0000"/>
                </w:rPr>
                <w:delText>*</w:delText>
              </w:r>
            </w:del>
          </w:p>
        </w:tc>
        <w:tc>
          <w:tcPr>
            <w:tcW w:w="6750" w:type="dxa"/>
            <w:vAlign w:val="center"/>
          </w:tcPr>
          <w:p w14:paraId="4C85AB30" w14:textId="1CE1D876" w:rsidR="00D31CB1" w:rsidDel="00327F2C" w:rsidRDefault="00D31CB1" w:rsidP="007E1303">
            <w:pPr>
              <w:rPr>
                <w:del w:id="6134" w:author="Sayali Dev" w:date="2018-02-21T13:28:00Z"/>
              </w:rPr>
            </w:pPr>
            <w:del w:id="6135" w:author="Sayali Dev" w:date="2018-02-21T13:28:00Z">
              <w:r w:rsidDel="00327F2C">
                <w:delText>If you want to change the workflow name, type a new name.</w:delText>
              </w:r>
            </w:del>
          </w:p>
        </w:tc>
      </w:tr>
      <w:tr w:rsidR="00D31CB1" w:rsidDel="00327F2C" w14:paraId="116E4BD6" w14:textId="065AF91D" w:rsidTr="007E1303">
        <w:trPr>
          <w:cantSplit/>
          <w:trHeight w:val="288"/>
          <w:del w:id="6136" w:author="Sayali Dev" w:date="2018-02-21T13:28:00Z"/>
        </w:trPr>
        <w:tc>
          <w:tcPr>
            <w:tcW w:w="3060" w:type="dxa"/>
            <w:vAlign w:val="center"/>
          </w:tcPr>
          <w:p w14:paraId="43959E94" w14:textId="373B0FCC" w:rsidR="00D31CB1" w:rsidDel="00327F2C" w:rsidRDefault="00D31CB1" w:rsidP="007E1303">
            <w:pPr>
              <w:rPr>
                <w:del w:id="6137" w:author="Sayali Dev" w:date="2018-02-21T13:28:00Z"/>
                <w:b/>
              </w:rPr>
            </w:pPr>
            <w:del w:id="6138" w:author="Sayali Dev" w:date="2018-02-21T13:28:00Z">
              <w:r w:rsidDel="00327F2C">
                <w:rPr>
                  <w:b/>
                </w:rPr>
                <w:delText>Start Date</w:delText>
              </w:r>
            </w:del>
          </w:p>
        </w:tc>
        <w:tc>
          <w:tcPr>
            <w:tcW w:w="6750" w:type="dxa"/>
            <w:vAlign w:val="center"/>
          </w:tcPr>
          <w:p w14:paraId="5DF169A2" w14:textId="43754EC0" w:rsidR="00D31CB1" w:rsidDel="00327F2C" w:rsidRDefault="00D31CB1" w:rsidP="007E1303">
            <w:pPr>
              <w:rPr>
                <w:del w:id="6139" w:author="Sayali Dev" w:date="2018-02-21T13:28:00Z"/>
              </w:rPr>
            </w:pPr>
            <w:del w:id="6140" w:author="Sayali Dev" w:date="2018-02-21T13:28:00Z">
              <w:r w:rsidDel="00327F2C">
                <w:delText>If applicable, click the date icon and then in the pop-up, select the appropriate date for the workflow start date.</w:delText>
              </w:r>
            </w:del>
          </w:p>
        </w:tc>
      </w:tr>
      <w:tr w:rsidR="00D31CB1" w:rsidDel="00327F2C" w14:paraId="1F1B90B0" w14:textId="1A547E67" w:rsidTr="007E1303">
        <w:trPr>
          <w:cantSplit/>
          <w:trHeight w:val="288"/>
          <w:del w:id="6141" w:author="Sayali Dev" w:date="2018-02-21T13:28:00Z"/>
        </w:trPr>
        <w:tc>
          <w:tcPr>
            <w:tcW w:w="3060" w:type="dxa"/>
            <w:vAlign w:val="center"/>
          </w:tcPr>
          <w:p w14:paraId="4F601E5E" w14:textId="68264C4B" w:rsidR="00D31CB1" w:rsidDel="00327F2C" w:rsidRDefault="00D31CB1" w:rsidP="007E1303">
            <w:pPr>
              <w:rPr>
                <w:del w:id="6142" w:author="Sayali Dev" w:date="2018-02-21T13:28:00Z"/>
                <w:b/>
              </w:rPr>
            </w:pPr>
            <w:del w:id="6143" w:author="Sayali Dev" w:date="2018-02-21T13:28:00Z">
              <w:r w:rsidDel="00327F2C">
                <w:rPr>
                  <w:b/>
                </w:rPr>
                <w:delText>Start Time</w:delText>
              </w:r>
            </w:del>
          </w:p>
        </w:tc>
        <w:tc>
          <w:tcPr>
            <w:tcW w:w="6750" w:type="dxa"/>
            <w:vAlign w:val="center"/>
          </w:tcPr>
          <w:p w14:paraId="3579DCE2" w14:textId="474E1A51" w:rsidR="00D31CB1" w:rsidDel="00327F2C" w:rsidRDefault="00D31CB1" w:rsidP="007E1303">
            <w:pPr>
              <w:rPr>
                <w:del w:id="6144" w:author="Sayali Dev" w:date="2018-02-21T13:28:00Z"/>
              </w:rPr>
            </w:pPr>
            <w:del w:id="6145" w:author="Sayali Dev" w:date="2018-02-21T13:28:00Z">
              <w:r w:rsidDel="00327F2C">
                <w:delText>If applicable, click the arrow icons to display the appropriate start time for this workflow.</w:delText>
              </w:r>
            </w:del>
          </w:p>
        </w:tc>
      </w:tr>
      <w:tr w:rsidR="00D31CB1" w:rsidDel="00327F2C" w14:paraId="0C02E7B3" w14:textId="0083ECEC" w:rsidTr="007E1303">
        <w:trPr>
          <w:cantSplit/>
          <w:trHeight w:val="288"/>
          <w:del w:id="6146" w:author="Sayali Dev" w:date="2018-02-21T13:28:00Z"/>
        </w:trPr>
        <w:tc>
          <w:tcPr>
            <w:tcW w:w="3060" w:type="dxa"/>
            <w:vAlign w:val="center"/>
          </w:tcPr>
          <w:p w14:paraId="7F8A6775" w14:textId="3390AB2E" w:rsidR="00D31CB1" w:rsidDel="00327F2C" w:rsidRDefault="00D31CB1" w:rsidP="007E1303">
            <w:pPr>
              <w:rPr>
                <w:del w:id="6147" w:author="Sayali Dev" w:date="2018-02-21T13:28:00Z"/>
                <w:b/>
              </w:rPr>
            </w:pPr>
            <w:del w:id="6148" w:author="Sayali Dev" w:date="2018-02-21T13:28:00Z">
              <w:r w:rsidDel="00327F2C">
                <w:rPr>
                  <w:b/>
                </w:rPr>
                <w:delText>End Date</w:delText>
              </w:r>
            </w:del>
          </w:p>
        </w:tc>
        <w:tc>
          <w:tcPr>
            <w:tcW w:w="6750" w:type="dxa"/>
            <w:vAlign w:val="center"/>
          </w:tcPr>
          <w:p w14:paraId="7BAFE431" w14:textId="3D7171C0" w:rsidR="00D31CB1" w:rsidRPr="006627BD" w:rsidDel="00327F2C" w:rsidRDefault="00D31CB1" w:rsidP="007E1303">
            <w:pPr>
              <w:rPr>
                <w:del w:id="6149" w:author="Sayali Dev" w:date="2018-02-21T13:28:00Z"/>
              </w:rPr>
            </w:pPr>
            <w:del w:id="6150" w:author="Sayali Dev" w:date="2018-02-21T13:28:00Z">
              <w:r w:rsidDel="00327F2C">
                <w:delText>If applicable, click the date icon and then in the pop-up, select the appropriate date for the workflow end date.</w:delText>
              </w:r>
            </w:del>
          </w:p>
          <w:p w14:paraId="25D23333" w14:textId="0DB1FEAD" w:rsidR="00D31CB1" w:rsidDel="00327F2C" w:rsidRDefault="00D31CB1" w:rsidP="007E1303">
            <w:pPr>
              <w:rPr>
                <w:del w:id="6151" w:author="Sayali Dev" w:date="2018-02-21T13:28:00Z"/>
              </w:rPr>
            </w:pPr>
            <w:del w:id="6152" w:author="Sayali Dev" w:date="2018-02-21T13:28:00Z">
              <w:r w:rsidRPr="006D38F8" w:rsidDel="00327F2C">
                <w:rPr>
                  <w:b/>
                </w:rPr>
                <w:delText>Note:</w:delText>
              </w:r>
              <w:r w:rsidRPr="006D38F8" w:rsidDel="00327F2C">
                <w:delText xml:space="preserve"> </w:delText>
              </w:r>
              <w:r w:rsidDel="00327F2C">
                <w:delText>You cannot select a date prior to the s</w:delText>
              </w:r>
              <w:r w:rsidRPr="006D38F8" w:rsidDel="00327F2C">
                <w:delText xml:space="preserve">tart </w:delText>
              </w:r>
              <w:r w:rsidDel="00327F2C">
                <w:delText>d</w:delText>
              </w:r>
              <w:r w:rsidRPr="006D38F8" w:rsidDel="00327F2C">
                <w:delText>ate.</w:delText>
              </w:r>
            </w:del>
          </w:p>
        </w:tc>
      </w:tr>
      <w:tr w:rsidR="00D31CB1" w:rsidDel="00327F2C" w14:paraId="28DBB624" w14:textId="1F464CC1" w:rsidTr="007E1303">
        <w:trPr>
          <w:cantSplit/>
          <w:trHeight w:val="288"/>
          <w:del w:id="6153" w:author="Sayali Dev" w:date="2018-02-21T13:28:00Z"/>
        </w:trPr>
        <w:tc>
          <w:tcPr>
            <w:tcW w:w="3060" w:type="dxa"/>
            <w:vAlign w:val="center"/>
          </w:tcPr>
          <w:p w14:paraId="667F6C08" w14:textId="7D91116B" w:rsidR="00D31CB1" w:rsidDel="00327F2C" w:rsidRDefault="00D31CB1" w:rsidP="007E1303">
            <w:pPr>
              <w:rPr>
                <w:del w:id="6154" w:author="Sayali Dev" w:date="2018-02-21T13:28:00Z"/>
                <w:b/>
              </w:rPr>
            </w:pPr>
            <w:del w:id="6155" w:author="Sayali Dev" w:date="2018-02-21T13:28:00Z">
              <w:r w:rsidDel="00327F2C">
                <w:rPr>
                  <w:b/>
                </w:rPr>
                <w:delText>End Time</w:delText>
              </w:r>
            </w:del>
          </w:p>
        </w:tc>
        <w:tc>
          <w:tcPr>
            <w:tcW w:w="6750" w:type="dxa"/>
            <w:vAlign w:val="center"/>
          </w:tcPr>
          <w:p w14:paraId="41605CFA" w14:textId="22909239" w:rsidR="00D31CB1" w:rsidDel="00327F2C" w:rsidRDefault="00D31CB1" w:rsidP="007E1303">
            <w:pPr>
              <w:rPr>
                <w:del w:id="6156" w:author="Sayali Dev" w:date="2018-02-21T13:28:00Z"/>
              </w:rPr>
            </w:pPr>
            <w:del w:id="6157" w:author="Sayali Dev" w:date="2018-02-21T13:28:00Z">
              <w:r w:rsidDel="00327F2C">
                <w:delText>If applicable, click the arrow icons to display the appropriate end time for this workflow.</w:delText>
              </w:r>
            </w:del>
          </w:p>
        </w:tc>
      </w:tr>
      <w:tr w:rsidR="00D31CB1" w:rsidDel="00327F2C" w14:paraId="1A37B143" w14:textId="2DBF3DD0" w:rsidTr="007E1303">
        <w:trPr>
          <w:cantSplit/>
          <w:trHeight w:val="288"/>
          <w:del w:id="6158" w:author="Sayali Dev" w:date="2018-02-21T13:28:00Z"/>
        </w:trPr>
        <w:tc>
          <w:tcPr>
            <w:tcW w:w="3060" w:type="dxa"/>
            <w:vAlign w:val="center"/>
          </w:tcPr>
          <w:p w14:paraId="0FE75C52" w14:textId="5426281B" w:rsidR="00D31CB1" w:rsidDel="00327F2C" w:rsidRDefault="00D31CB1" w:rsidP="007E1303">
            <w:pPr>
              <w:rPr>
                <w:del w:id="6159" w:author="Sayali Dev" w:date="2018-02-21T13:28:00Z"/>
                <w:b/>
              </w:rPr>
            </w:pPr>
            <w:del w:id="6160" w:author="Sayali Dev" w:date="2018-02-21T13:28:00Z">
              <w:r w:rsidDel="00327F2C">
                <w:rPr>
                  <w:b/>
                </w:rPr>
                <w:delText>Comments</w:delText>
              </w:r>
            </w:del>
          </w:p>
        </w:tc>
        <w:tc>
          <w:tcPr>
            <w:tcW w:w="6750" w:type="dxa"/>
            <w:vAlign w:val="center"/>
          </w:tcPr>
          <w:p w14:paraId="39CD7614" w14:textId="09737795" w:rsidR="00D31CB1" w:rsidDel="00327F2C" w:rsidRDefault="00D31CB1" w:rsidP="007E1303">
            <w:pPr>
              <w:rPr>
                <w:del w:id="6161" w:author="Sayali Dev" w:date="2018-02-21T13:28:00Z"/>
              </w:rPr>
            </w:pPr>
            <w:del w:id="6162" w:author="Sayali Dev" w:date="2018-02-21T13:28:00Z">
              <w:r w:rsidDel="00327F2C">
                <w:delText>If applicable, type your comments regarding modifying this workflow.</w:delText>
              </w:r>
            </w:del>
          </w:p>
        </w:tc>
      </w:tr>
    </w:tbl>
    <w:p w14:paraId="65982291" w14:textId="1C36CE93" w:rsidR="00D31CB1" w:rsidDel="00327F2C" w:rsidRDefault="00D31CB1" w:rsidP="00D31CB1">
      <w:pPr>
        <w:ind w:left="720" w:right="360"/>
        <w:rPr>
          <w:del w:id="6163" w:author="Sayali Dev" w:date="2018-02-21T13:28:00Z"/>
        </w:rPr>
      </w:pPr>
      <w:del w:id="6164" w:author="Sayali Dev" w:date="2018-02-21T13:28:00Z">
        <w:r w:rsidDel="00327F2C">
          <w:br/>
        </w:r>
      </w:del>
    </w:p>
    <w:p w14:paraId="1872FC9B" w14:textId="1AFCB521" w:rsidR="00D31CB1" w:rsidDel="00327F2C" w:rsidRDefault="00D31CB1" w:rsidP="00D31CB1">
      <w:pPr>
        <w:pStyle w:val="BodyText"/>
        <w:numPr>
          <w:ilvl w:val="0"/>
          <w:numId w:val="285"/>
        </w:numPr>
        <w:ind w:right="540"/>
        <w:rPr>
          <w:del w:id="6165" w:author="Sayali Dev" w:date="2018-02-21T13:28:00Z"/>
        </w:rPr>
      </w:pPr>
      <w:del w:id="6166" w:author="Sayali Dev" w:date="2018-02-21T13:28:00Z">
        <w:r w:rsidDel="00327F2C">
          <w:delText xml:space="preserve">To add a new biospecimen to the </w:delText>
        </w:r>
        <w:r w:rsidRPr="00752161" w:rsidDel="00327F2C">
          <w:rPr>
            <w:b/>
          </w:rPr>
          <w:delText>Inputs</w:delText>
        </w:r>
        <w:r w:rsidDel="00327F2C">
          <w:delText xml:space="preserve"> list: </w:delText>
        </w:r>
        <w:r w:rsidDel="00327F2C">
          <w:br/>
        </w:r>
        <w:r w:rsidRPr="00752161" w:rsidDel="00327F2C">
          <w:rPr>
            <w:b/>
          </w:rPr>
          <w:delText>Note:</w:delText>
        </w:r>
        <w:r w:rsidDel="00327F2C">
          <w:delText xml:space="preserve"> You cannot add biospecimens that have the </w:delText>
        </w:r>
        <w:r w:rsidRPr="00752161" w:rsidDel="00327F2C">
          <w:rPr>
            <w:b/>
          </w:rPr>
          <w:delText>Checked Out</w:delText>
        </w:r>
        <w:r w:rsidDel="00327F2C">
          <w:delText xml:space="preserve">, </w:delText>
        </w:r>
        <w:r w:rsidRPr="00752161" w:rsidDel="00327F2C">
          <w:rPr>
            <w:b/>
          </w:rPr>
          <w:delText>Reserved</w:delText>
        </w:r>
        <w:r w:rsidDel="00327F2C">
          <w:delText xml:space="preserve">, </w:delText>
        </w:r>
        <w:r w:rsidRPr="00752161" w:rsidDel="00327F2C">
          <w:rPr>
            <w:b/>
          </w:rPr>
          <w:delText>Deleted</w:delText>
        </w:r>
        <w:r w:rsidDel="00327F2C">
          <w:delText xml:space="preserve">, or </w:delText>
        </w:r>
        <w:r w:rsidRPr="00752161" w:rsidDel="00327F2C">
          <w:rPr>
            <w:b/>
          </w:rPr>
          <w:delText>Depleted</w:delText>
        </w:r>
        <w:r w:rsidDel="00327F2C">
          <w:delText xml:space="preserve"> status.</w:delText>
        </w:r>
      </w:del>
    </w:p>
    <w:p w14:paraId="0E517751" w14:textId="5E49DB4B" w:rsidR="00D31CB1" w:rsidDel="00327F2C" w:rsidRDefault="00D31CB1" w:rsidP="00D31CB1">
      <w:pPr>
        <w:pStyle w:val="BodyText"/>
        <w:tabs>
          <w:tab w:val="left" w:pos="2352"/>
        </w:tabs>
        <w:ind w:right="540"/>
        <w:rPr>
          <w:del w:id="6167" w:author="Sayali Dev" w:date="2018-02-21T13:28:00Z"/>
        </w:rPr>
      </w:pPr>
      <w:del w:id="6168" w:author="Sayali Dev" w:date="2018-02-21T13:28:00Z">
        <w:r w:rsidDel="00327F2C">
          <w:tab/>
        </w:r>
      </w:del>
    </w:p>
    <w:p w14:paraId="665B09F5" w14:textId="69FE76D5" w:rsidR="00D31CB1" w:rsidDel="00327F2C" w:rsidRDefault="00D31CB1" w:rsidP="00D31CB1">
      <w:pPr>
        <w:pStyle w:val="BodyText"/>
        <w:numPr>
          <w:ilvl w:val="0"/>
          <w:numId w:val="338"/>
        </w:numPr>
        <w:ind w:left="1080"/>
        <w:rPr>
          <w:del w:id="6169" w:author="Sayali Dev" w:date="2018-02-21T13:28:00Z"/>
        </w:rPr>
      </w:pPr>
      <w:del w:id="6170" w:author="Sayali Dev" w:date="2018-02-21T13:28:00Z">
        <w:r w:rsidDel="00327F2C">
          <w:delText xml:space="preserve">If you want to add a known sample to this workflow, in the </w:delText>
        </w:r>
        <w:r w:rsidRPr="008100CC" w:rsidDel="00327F2C">
          <w:rPr>
            <w:b/>
          </w:rPr>
          <w:delText>Identifier</w:delText>
        </w:r>
        <w:r w:rsidDel="00327F2C">
          <w:delText xml:space="preserve"> box, type the appropriate sample identifier, and then click </w:delText>
        </w:r>
        <w:r w:rsidRPr="008100CC" w:rsidDel="00327F2C">
          <w:rPr>
            <w:b/>
          </w:rPr>
          <w:delText>ADD</w:delText>
        </w:r>
        <w:r w:rsidDel="00327F2C">
          <w:delText>.</w:delText>
        </w:r>
        <w:r w:rsidDel="00327F2C">
          <w:br/>
        </w:r>
      </w:del>
    </w:p>
    <w:p w14:paraId="4D99EA4C" w14:textId="7C0A0FA5" w:rsidR="00D31CB1" w:rsidDel="00327F2C" w:rsidRDefault="00D31CB1" w:rsidP="00D31CB1">
      <w:pPr>
        <w:pStyle w:val="BodyText"/>
        <w:numPr>
          <w:ilvl w:val="0"/>
          <w:numId w:val="338"/>
        </w:numPr>
        <w:ind w:left="1080"/>
        <w:rPr>
          <w:del w:id="6171" w:author="Sayali Dev" w:date="2018-02-21T13:28:00Z"/>
        </w:rPr>
      </w:pPr>
      <w:del w:id="6172" w:author="Sayali Dev" w:date="2018-02-21T13:28:00Z">
        <w:r w:rsidDel="00327F2C">
          <w:delText>If you want to search for samples to add to this workflow, c</w:delText>
        </w:r>
        <w:r w:rsidRPr="00FF2F16" w:rsidDel="00327F2C">
          <w:delText xml:space="preserve">lick the </w:delText>
        </w:r>
        <w:r w:rsidRPr="001643DE" w:rsidDel="00327F2C">
          <w:rPr>
            <w:b/>
          </w:rPr>
          <w:delText>Search Inventory</w:delText>
        </w:r>
        <w:r w:rsidDel="00327F2C">
          <w:delText xml:space="preserve"> link. </w:delText>
        </w:r>
        <w:r w:rsidDel="00327F2C">
          <w:br/>
          <w:delText xml:space="preserve">For more information about how to search for inventory samples, see </w:delText>
        </w:r>
        <w:r w:rsidR="00FC27F2" w:rsidDel="00327F2C">
          <w:fldChar w:fldCharType="begin"/>
        </w:r>
        <w:r w:rsidR="00FC27F2" w:rsidDel="00327F2C">
          <w:delInstrText xml:space="preserve"> HYPERLINK \l "SearchInventory" </w:delInstrText>
        </w:r>
        <w:r w:rsidR="00FC27F2" w:rsidDel="00327F2C">
          <w:fldChar w:fldCharType="separate"/>
        </w:r>
        <w:r w:rsidDel="00327F2C">
          <w:rPr>
            <w:rStyle w:val="Hyperlink"/>
            <w:b/>
          </w:rPr>
          <w:delText>Using the S</w:delText>
        </w:r>
        <w:r w:rsidRPr="00B32645" w:rsidDel="00327F2C">
          <w:rPr>
            <w:rStyle w:val="Hyperlink"/>
            <w:b/>
          </w:rPr>
          <w:delText>earch Samples and Worklists Window</w:delText>
        </w:r>
        <w:r w:rsidR="00FC27F2" w:rsidDel="00327F2C">
          <w:rPr>
            <w:rStyle w:val="Hyperlink"/>
            <w:b/>
          </w:rPr>
          <w:fldChar w:fldCharType="end"/>
        </w:r>
        <w:r w:rsidDel="00327F2C">
          <w:delText>.</w:delText>
        </w:r>
      </w:del>
    </w:p>
    <w:p w14:paraId="24BE4DD6" w14:textId="29072C8C" w:rsidR="00D31CB1" w:rsidDel="00327F2C" w:rsidRDefault="00D31CB1" w:rsidP="00D31CB1">
      <w:pPr>
        <w:pStyle w:val="BodyText"/>
        <w:ind w:left="720"/>
        <w:rPr>
          <w:del w:id="6173" w:author="Sayali Dev" w:date="2018-02-21T13:28:00Z"/>
        </w:rPr>
      </w:pPr>
    </w:p>
    <w:p w14:paraId="33BCD79F" w14:textId="6DD593D4" w:rsidR="00D31CB1" w:rsidDel="00327F2C" w:rsidRDefault="00D31CB1" w:rsidP="00D31CB1">
      <w:pPr>
        <w:pStyle w:val="BodyText"/>
        <w:ind w:left="720"/>
        <w:rPr>
          <w:del w:id="6174" w:author="Sayali Dev" w:date="2018-02-21T13:28:00Z"/>
        </w:rPr>
      </w:pPr>
      <w:del w:id="6175" w:author="Sayali Dev" w:date="2018-02-21T13:28:00Z">
        <w:r w:rsidDel="00327F2C">
          <w:delText xml:space="preserve">The specified biospecimens appear in the </w:delText>
        </w:r>
        <w:r w:rsidRPr="007833A6" w:rsidDel="00327F2C">
          <w:rPr>
            <w:b/>
          </w:rPr>
          <w:delText>Inputs</w:delText>
        </w:r>
        <w:r w:rsidDel="00327F2C">
          <w:delText xml:space="preserve"> list on the </w:delText>
        </w:r>
        <w:r w:rsidRPr="008100CC" w:rsidDel="00327F2C">
          <w:rPr>
            <w:b/>
          </w:rPr>
          <w:delText>Create</w:delText>
        </w:r>
        <w:r w:rsidDel="00327F2C">
          <w:rPr>
            <w:b/>
          </w:rPr>
          <w:delText xml:space="preserve"> </w:delText>
        </w:r>
        <w:r w:rsidRPr="008100CC" w:rsidDel="00327F2C">
          <w:rPr>
            <w:b/>
          </w:rPr>
          <w:delText>Work</w:delText>
        </w:r>
        <w:r w:rsidDel="00327F2C">
          <w:rPr>
            <w:b/>
          </w:rPr>
          <w:delText>flow</w:delText>
        </w:r>
        <w:r w:rsidDel="00327F2C">
          <w:delText xml:space="preserve"> page.</w:delText>
        </w:r>
        <w:r w:rsidDel="00327F2C">
          <w:br/>
        </w:r>
      </w:del>
    </w:p>
    <w:p w14:paraId="6EA8B02C" w14:textId="68E1457D" w:rsidR="00D31CB1" w:rsidDel="00327F2C" w:rsidRDefault="00D31CB1" w:rsidP="00D31CB1">
      <w:pPr>
        <w:numPr>
          <w:ilvl w:val="0"/>
          <w:numId w:val="285"/>
        </w:numPr>
        <w:rPr>
          <w:del w:id="6176" w:author="Sayali Dev" w:date="2018-02-21T13:28:00Z"/>
        </w:rPr>
      </w:pPr>
      <w:del w:id="6177" w:author="Sayali Dev" w:date="2018-02-21T13:28:00Z">
        <w:r w:rsidDel="00327F2C">
          <w:delText xml:space="preserve">To remove a biospecimen from the </w:delText>
        </w:r>
        <w:r w:rsidRPr="001643DE" w:rsidDel="00327F2C">
          <w:rPr>
            <w:b/>
          </w:rPr>
          <w:delText>Inputs</w:delText>
        </w:r>
        <w:r w:rsidDel="00327F2C">
          <w:delText xml:space="preserve"> list, select the </w:delText>
        </w:r>
        <w:r w:rsidRPr="00FC116B" w:rsidDel="00327F2C">
          <w:delText>checkbox</w:delText>
        </w:r>
        <w:r w:rsidDel="00327F2C">
          <w:delText xml:space="preserve"> for the appropriate biospecimen, and then click </w:delText>
        </w:r>
        <w:r w:rsidRPr="00691A37" w:rsidDel="00327F2C">
          <w:rPr>
            <w:b/>
          </w:rPr>
          <w:delText>REMOVE</w:delText>
        </w:r>
        <w:r w:rsidDel="00327F2C">
          <w:delText xml:space="preserve">. </w:delText>
        </w:r>
        <w:r w:rsidDel="00327F2C">
          <w:br/>
        </w:r>
      </w:del>
    </w:p>
    <w:p w14:paraId="587B77C7" w14:textId="6C0FE717" w:rsidR="00D31CB1" w:rsidDel="00327F2C" w:rsidRDefault="00D31CB1" w:rsidP="00D31CB1">
      <w:pPr>
        <w:ind w:left="720"/>
        <w:rPr>
          <w:del w:id="6178" w:author="Sayali Dev" w:date="2018-02-21T13:28:00Z"/>
        </w:rPr>
      </w:pPr>
      <w:del w:id="6179" w:author="Sayali Dev" w:date="2018-02-21T13:28:00Z">
        <w:r w:rsidRPr="00FC116B" w:rsidDel="00327F2C">
          <w:rPr>
            <w:b/>
          </w:rPr>
          <w:delText>Note:</w:delText>
        </w:r>
        <w:r w:rsidDel="00327F2C">
          <w:delText xml:space="preserve"> To remove all biospecimens from the </w:delText>
        </w:r>
        <w:r w:rsidRPr="000C3CBF" w:rsidDel="00327F2C">
          <w:rPr>
            <w:b/>
          </w:rPr>
          <w:delText>Inputs</w:delText>
        </w:r>
        <w:r w:rsidDel="00327F2C">
          <w:delText xml:space="preserve"> list, select the checkbox on the header. </w:delText>
        </w:r>
      </w:del>
    </w:p>
    <w:p w14:paraId="13AEE76F" w14:textId="4189E6EF" w:rsidR="00D31CB1" w:rsidRPr="00C54199" w:rsidDel="00327F2C" w:rsidRDefault="00D31CB1" w:rsidP="00D31CB1">
      <w:pPr>
        <w:ind w:left="720"/>
        <w:rPr>
          <w:del w:id="6180" w:author="Sayali Dev" w:date="2018-02-21T13:28:00Z"/>
        </w:rPr>
      </w:pPr>
      <w:del w:id="6181" w:author="Sayali Dev" w:date="2018-02-21T13:28:00Z">
        <w:r w:rsidDel="00327F2C">
          <w:delText xml:space="preserve">The biospecimen is removed and its status is set to </w:delText>
        </w:r>
        <w:r w:rsidRPr="00FC116B" w:rsidDel="00327F2C">
          <w:rPr>
            <w:b/>
          </w:rPr>
          <w:delText>In Inventory</w:delText>
        </w:r>
        <w:r w:rsidDel="00327F2C">
          <w:delText>.</w:delText>
        </w:r>
        <w:r w:rsidDel="00327F2C">
          <w:br/>
        </w:r>
      </w:del>
    </w:p>
    <w:p w14:paraId="37F15482" w14:textId="73B5DAB7" w:rsidR="00D31CB1" w:rsidRPr="00C54199" w:rsidDel="00327F2C" w:rsidRDefault="00D31CB1" w:rsidP="00D31CB1">
      <w:pPr>
        <w:numPr>
          <w:ilvl w:val="0"/>
          <w:numId w:val="285"/>
        </w:numPr>
        <w:rPr>
          <w:del w:id="6182" w:author="Sayali Dev" w:date="2018-02-21T13:28:00Z"/>
        </w:rPr>
      </w:pPr>
      <w:del w:id="6183" w:author="Sayali Dev" w:date="2018-02-21T13:28:00Z">
        <w:r w:rsidRPr="00C54199" w:rsidDel="00327F2C">
          <w:delText xml:space="preserve">To create a new sample processing </w:delText>
        </w:r>
        <w:r w:rsidRPr="00C54199" w:rsidDel="00327F2C">
          <w:rPr>
            <w:b/>
          </w:rPr>
          <w:delText>Output</w:delText>
        </w:r>
        <w:r w:rsidRPr="00C54199" w:rsidDel="00327F2C">
          <w:delText xml:space="preserve">: </w:delText>
        </w:r>
      </w:del>
    </w:p>
    <w:p w14:paraId="4043C822" w14:textId="5E454854" w:rsidR="00D31CB1" w:rsidRPr="00C54199" w:rsidDel="00327F2C" w:rsidRDefault="00D31CB1" w:rsidP="00D31CB1">
      <w:pPr>
        <w:numPr>
          <w:ilvl w:val="0"/>
          <w:numId w:val="297"/>
        </w:numPr>
        <w:rPr>
          <w:del w:id="6184" w:author="Sayali Dev" w:date="2018-02-21T13:28:00Z"/>
        </w:rPr>
      </w:pPr>
      <w:del w:id="6185" w:author="Sayali Dev" w:date="2018-02-21T13:28:00Z">
        <w:r w:rsidRPr="00C54199" w:rsidDel="00327F2C">
          <w:delText xml:space="preserve">Select the checkbox of the appropriate biospecimen(s) in the </w:delText>
        </w:r>
        <w:r w:rsidRPr="00C54199" w:rsidDel="00327F2C">
          <w:rPr>
            <w:b/>
          </w:rPr>
          <w:delText>Inputs</w:delText>
        </w:r>
        <w:r w:rsidRPr="00C54199" w:rsidDel="00327F2C">
          <w:delText xml:space="preserve"> list.</w:delText>
        </w:r>
        <w:r w:rsidRPr="00C54199" w:rsidDel="00327F2C">
          <w:br/>
        </w:r>
        <w:r w:rsidRPr="00C54199" w:rsidDel="00327F2C">
          <w:rPr>
            <w:b/>
          </w:rPr>
          <w:delText>Note:</w:delText>
        </w:r>
        <w:r w:rsidRPr="00C54199" w:rsidDel="00327F2C">
          <w:delText xml:space="preserve"> To select all biospecimens on the list, select the checkbox in the header.</w:delText>
        </w:r>
        <w:r w:rsidRPr="00C54199" w:rsidDel="00327F2C">
          <w:br/>
        </w:r>
      </w:del>
    </w:p>
    <w:p w14:paraId="03619014" w14:textId="0142C558" w:rsidR="00D31CB1" w:rsidRPr="00C54199" w:rsidDel="00327F2C" w:rsidRDefault="00D31CB1" w:rsidP="00D31CB1">
      <w:pPr>
        <w:numPr>
          <w:ilvl w:val="0"/>
          <w:numId w:val="297"/>
        </w:numPr>
        <w:rPr>
          <w:del w:id="6186" w:author="Sayali Dev" w:date="2018-02-21T13:28:00Z"/>
        </w:rPr>
      </w:pPr>
      <w:del w:id="6187" w:author="Sayali Dev" w:date="2018-02-21T13:28:00Z">
        <w:r w:rsidRPr="00C54199" w:rsidDel="00327F2C">
          <w:delText xml:space="preserve">Click </w:delText>
        </w:r>
        <w:r w:rsidRPr="00C54199" w:rsidDel="00327F2C">
          <w:rPr>
            <w:b/>
            <w:caps/>
          </w:rPr>
          <w:delText>create OUTPUTS</w:delText>
        </w:r>
        <w:r w:rsidRPr="00C54199" w:rsidDel="00327F2C">
          <w:delText xml:space="preserve">. </w:delText>
        </w:r>
      </w:del>
    </w:p>
    <w:p w14:paraId="50E10CEE" w14:textId="10C9F76F" w:rsidR="00D31CB1" w:rsidRPr="00C54199" w:rsidDel="00327F2C" w:rsidRDefault="00D31CB1" w:rsidP="00D31CB1">
      <w:pPr>
        <w:ind w:left="1080" w:right="360"/>
        <w:rPr>
          <w:del w:id="6188" w:author="Sayali Dev" w:date="2018-02-21T13:28:00Z"/>
        </w:rPr>
      </w:pPr>
      <w:del w:id="6189" w:author="Sayali Dev" w:date="2018-02-21T13:28:00Z">
        <w:r w:rsidRPr="00C54199" w:rsidDel="00327F2C">
          <w:delText>A confirmation window appears informing that this action requires sample checkout.</w:delText>
        </w:r>
        <w:r w:rsidRPr="00C54199" w:rsidDel="00327F2C">
          <w:br/>
        </w:r>
      </w:del>
    </w:p>
    <w:p w14:paraId="64B9F31B" w14:textId="320C738D" w:rsidR="00D31CB1" w:rsidRPr="00C54199" w:rsidDel="00327F2C" w:rsidRDefault="00D31CB1" w:rsidP="00D31CB1">
      <w:pPr>
        <w:numPr>
          <w:ilvl w:val="0"/>
          <w:numId w:val="297"/>
        </w:numPr>
        <w:ind w:right="360"/>
        <w:rPr>
          <w:del w:id="6190" w:author="Sayali Dev" w:date="2018-02-21T13:28:00Z"/>
        </w:rPr>
      </w:pPr>
      <w:del w:id="6191" w:author="Sayali Dev" w:date="2018-02-21T13:28:00Z">
        <w:r w:rsidRPr="00C54199" w:rsidDel="00327F2C">
          <w:delText xml:space="preserve">Click </w:delText>
        </w:r>
        <w:r w:rsidRPr="00C54199" w:rsidDel="00327F2C">
          <w:rPr>
            <w:b/>
          </w:rPr>
          <w:delText>OK</w:delText>
        </w:r>
        <w:r w:rsidRPr="00C54199" w:rsidDel="00327F2C">
          <w:delText xml:space="preserve">.  </w:delText>
        </w:r>
      </w:del>
    </w:p>
    <w:p w14:paraId="4CB03B2F" w14:textId="55854EC2" w:rsidR="00D31CB1" w:rsidRPr="00C54199" w:rsidDel="00327F2C" w:rsidRDefault="00D31CB1" w:rsidP="00D31CB1">
      <w:pPr>
        <w:ind w:left="720" w:firstLine="360"/>
        <w:rPr>
          <w:del w:id="6192" w:author="Sayali Dev" w:date="2018-02-21T13:28:00Z"/>
        </w:rPr>
      </w:pPr>
      <w:del w:id="6193" w:author="Sayali Dev" w:date="2018-02-21T13:28:00Z">
        <w:r w:rsidRPr="00C54199" w:rsidDel="00327F2C">
          <w:delText xml:space="preserve">The </w:delText>
        </w:r>
        <w:r w:rsidRPr="00C54199" w:rsidDel="00327F2C">
          <w:rPr>
            <w:b/>
          </w:rPr>
          <w:delText>Processing Details</w:delText>
        </w:r>
        <w:r w:rsidRPr="00C54199" w:rsidDel="00327F2C">
          <w:delText xml:space="preserve"> window appears.</w:delText>
        </w:r>
      </w:del>
    </w:p>
    <w:p w14:paraId="1FDB54E4" w14:textId="762B5964" w:rsidR="00D31CB1" w:rsidRPr="00C54199" w:rsidDel="00327F2C" w:rsidRDefault="00D31CB1" w:rsidP="00D31CB1">
      <w:pPr>
        <w:ind w:left="720" w:firstLine="360"/>
        <w:rPr>
          <w:del w:id="6194" w:author="Sayali Dev" w:date="2018-02-21T13:28:00Z"/>
        </w:rPr>
      </w:pPr>
    </w:p>
    <w:p w14:paraId="3C546800" w14:textId="49E7D1F2" w:rsidR="00D31CB1" w:rsidRPr="00C54199" w:rsidDel="00327F2C" w:rsidRDefault="00D31CB1" w:rsidP="00D31CB1">
      <w:pPr>
        <w:ind w:left="720"/>
        <w:rPr>
          <w:del w:id="6195" w:author="Sayali Dev" w:date="2018-02-21T13:28:00Z"/>
        </w:rPr>
      </w:pPr>
      <w:del w:id="6196" w:author="Sayali Dev" w:date="2018-02-21T13:28:00Z">
        <w:r w:rsidRPr="00A02918" w:rsidDel="00327F2C">
          <w:rPr>
            <w:noProof/>
          </w:rPr>
          <w:drawing>
            <wp:inline distT="0" distB="0" distL="0" distR="0" wp14:anchorId="2F67A5F4" wp14:editId="365643BA">
              <wp:extent cx="6134735" cy="3690620"/>
              <wp:effectExtent l="19050" t="19050" r="18415" b="24130"/>
              <wp:docPr id="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34735" cy="3690620"/>
                      </a:xfrm>
                      <a:prstGeom prst="rect">
                        <a:avLst/>
                      </a:prstGeom>
                      <a:noFill/>
                      <a:ln w="3175">
                        <a:solidFill>
                          <a:schemeClr val="tx1"/>
                        </a:solidFill>
                      </a:ln>
                    </pic:spPr>
                  </pic:pic>
                </a:graphicData>
              </a:graphic>
            </wp:inline>
          </w:drawing>
        </w:r>
      </w:del>
    </w:p>
    <w:p w14:paraId="0D26922F" w14:textId="657EF631" w:rsidR="00D31CB1" w:rsidRPr="00C54199" w:rsidDel="00327F2C" w:rsidRDefault="00D31CB1" w:rsidP="00D31CB1">
      <w:pPr>
        <w:pStyle w:val="Figure"/>
        <w:tabs>
          <w:tab w:val="clear" w:pos="1080"/>
          <w:tab w:val="clear" w:pos="1710"/>
          <w:tab w:val="clear" w:pos="1980"/>
          <w:tab w:val="left" w:pos="1800"/>
          <w:tab w:val="num" w:pos="4230"/>
        </w:tabs>
        <w:ind w:left="1800" w:hanging="1170"/>
        <w:rPr>
          <w:del w:id="6197" w:author="Sayali Dev" w:date="2018-02-21T13:28:00Z"/>
        </w:rPr>
      </w:pPr>
      <w:del w:id="6198" w:author="Sayali Dev" w:date="2018-02-21T13:28:00Z">
        <w:r w:rsidRPr="00C54199" w:rsidDel="00327F2C">
          <w:delText xml:space="preserve">Processing details window </w:delText>
        </w:r>
      </w:del>
    </w:p>
    <w:p w14:paraId="1BC2C1CF" w14:textId="52B79B8D" w:rsidR="00D31CB1" w:rsidRPr="00C54199" w:rsidDel="00327F2C" w:rsidRDefault="00D31CB1" w:rsidP="00D31CB1">
      <w:pPr>
        <w:ind w:left="360" w:firstLine="360"/>
        <w:rPr>
          <w:del w:id="6199" w:author="Sayali Dev" w:date="2018-02-21T13:28:00Z"/>
        </w:rPr>
      </w:pPr>
    </w:p>
    <w:p w14:paraId="1991E689" w14:textId="47615342" w:rsidR="00D31CB1" w:rsidRPr="00C54199" w:rsidDel="00327F2C" w:rsidRDefault="00D31CB1" w:rsidP="00D31CB1">
      <w:pPr>
        <w:pStyle w:val="BodyText"/>
        <w:numPr>
          <w:ilvl w:val="0"/>
          <w:numId w:val="297"/>
        </w:numPr>
        <w:ind w:right="270"/>
        <w:rPr>
          <w:del w:id="6200" w:author="Sayali Dev" w:date="2018-02-21T13:28:00Z"/>
        </w:rPr>
      </w:pPr>
      <w:del w:id="6201" w:author="Sayali Dev" w:date="2018-02-21T13:28:00Z">
        <w:r w:rsidRPr="00C54199" w:rsidDel="00327F2C">
          <w:delText xml:space="preserve">Enter the appropriate information in each field. The following table lists each field and its description. </w:delText>
        </w:r>
        <w:r w:rsidRPr="00C54199" w:rsidDel="00327F2C">
          <w:br/>
        </w:r>
        <w:r w:rsidRPr="00C54199" w:rsidDel="00327F2C">
          <w:rPr>
            <w:b/>
          </w:rPr>
          <w:delText xml:space="preserve">Note: </w:delText>
        </w:r>
        <w:r w:rsidRPr="00C54199" w:rsidDel="00327F2C">
          <w:delText>Fields that are marked with the red asterisk (*) are mandatory.</w:delText>
        </w:r>
      </w:del>
    </w:p>
    <w:p w14:paraId="0D45E26D" w14:textId="7BC3EE1A" w:rsidR="00D31CB1" w:rsidRPr="00C54199" w:rsidDel="00327F2C" w:rsidRDefault="00D31CB1" w:rsidP="00D31CB1">
      <w:pPr>
        <w:pStyle w:val="BodyText"/>
        <w:ind w:left="720" w:right="270"/>
        <w:rPr>
          <w:del w:id="6202" w:author="Sayali Dev" w:date="2018-02-21T13:28:00Z"/>
        </w:rPr>
      </w:pPr>
    </w:p>
    <w:p w14:paraId="4D0C1C1B" w14:textId="2C22B2FA" w:rsidR="00D31CB1" w:rsidRPr="00C54199" w:rsidDel="00327F2C" w:rsidRDefault="00D31CB1" w:rsidP="00D31CB1">
      <w:pPr>
        <w:pStyle w:val="Caption"/>
        <w:ind w:left="360" w:firstLine="360"/>
        <w:rPr>
          <w:del w:id="6203" w:author="Sayali Dev" w:date="2018-02-21T13:28:00Z"/>
        </w:rPr>
      </w:pPr>
      <w:del w:id="6204" w:author="Sayali Dev" w:date="2018-02-21T13:28:00Z">
        <w:r w:rsidRPr="00C54199"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6205" w:author="Sayali Dev" w:date="2018-02-02T13:47:00Z">
        <w:r w:rsidRPr="00C54199" w:rsidDel="00EB76E3">
          <w:rPr>
            <w:noProof/>
          </w:rPr>
          <w:delText>6</w:delText>
        </w:r>
      </w:del>
      <w:del w:id="6206" w:author="Sayali Dev" w:date="2018-02-21T13:28:00Z">
        <w:r w:rsidR="006C608D" w:rsidDel="00327F2C">
          <w:rPr>
            <w:b w:val="0"/>
            <w:bCs w:val="0"/>
            <w:noProof/>
          </w:rPr>
          <w:fldChar w:fldCharType="end"/>
        </w:r>
        <w:r w:rsidRPr="00C54199" w:rsidDel="00327F2C">
          <w:delText>: Sample processing details</w:delText>
        </w:r>
      </w:del>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6840"/>
      </w:tblGrid>
      <w:tr w:rsidR="00D31CB1" w:rsidRPr="00C54199" w:rsidDel="00327F2C" w14:paraId="6CC0A01D" w14:textId="57580DD7" w:rsidTr="007E1303">
        <w:trPr>
          <w:cantSplit/>
          <w:trHeight w:val="380"/>
          <w:tblHeader/>
          <w:del w:id="6207" w:author="Sayali Dev" w:date="2018-02-21T13:28:00Z"/>
        </w:trPr>
        <w:tc>
          <w:tcPr>
            <w:tcW w:w="2880" w:type="dxa"/>
            <w:shd w:val="clear" w:color="auto" w:fill="BFBFBF"/>
            <w:vAlign w:val="center"/>
          </w:tcPr>
          <w:p w14:paraId="649F0D99" w14:textId="062BC01F" w:rsidR="00D31CB1" w:rsidRPr="00C54199" w:rsidDel="00327F2C" w:rsidRDefault="00D31CB1" w:rsidP="007E1303">
            <w:pPr>
              <w:rPr>
                <w:del w:id="6208" w:author="Sayali Dev" w:date="2018-02-21T13:28:00Z"/>
                <w:b/>
              </w:rPr>
            </w:pPr>
            <w:del w:id="6209" w:author="Sayali Dev" w:date="2018-02-21T13:28:00Z">
              <w:r w:rsidRPr="00C54199" w:rsidDel="00327F2C">
                <w:rPr>
                  <w:b/>
                </w:rPr>
                <w:delText>Field</w:delText>
              </w:r>
            </w:del>
          </w:p>
        </w:tc>
        <w:tc>
          <w:tcPr>
            <w:tcW w:w="6840" w:type="dxa"/>
            <w:shd w:val="clear" w:color="auto" w:fill="BFBFBF"/>
            <w:vAlign w:val="center"/>
          </w:tcPr>
          <w:p w14:paraId="44D9A5F6" w14:textId="6B8B3AB4" w:rsidR="00D31CB1" w:rsidRPr="00C54199" w:rsidDel="00327F2C" w:rsidRDefault="00D31CB1" w:rsidP="007E1303">
            <w:pPr>
              <w:rPr>
                <w:del w:id="6210" w:author="Sayali Dev" w:date="2018-02-21T13:28:00Z"/>
                <w:b/>
              </w:rPr>
            </w:pPr>
            <w:del w:id="6211" w:author="Sayali Dev" w:date="2018-02-21T13:28:00Z">
              <w:r w:rsidRPr="00C54199" w:rsidDel="00327F2C">
                <w:rPr>
                  <w:b/>
                </w:rPr>
                <w:delText>Description</w:delText>
              </w:r>
            </w:del>
          </w:p>
        </w:tc>
      </w:tr>
      <w:tr w:rsidR="00D31CB1" w:rsidRPr="00C54199" w:rsidDel="00327F2C" w14:paraId="34DCD67B" w14:textId="1DF45CED" w:rsidTr="007E1303">
        <w:trPr>
          <w:cantSplit/>
          <w:trHeight w:val="288"/>
          <w:del w:id="6212" w:author="Sayali Dev" w:date="2018-02-21T13:28:00Z"/>
        </w:trPr>
        <w:tc>
          <w:tcPr>
            <w:tcW w:w="9720" w:type="dxa"/>
            <w:gridSpan w:val="2"/>
            <w:shd w:val="clear" w:color="auto" w:fill="BFBFBF"/>
            <w:vAlign w:val="center"/>
          </w:tcPr>
          <w:p w14:paraId="34CB58E5" w14:textId="753027CE" w:rsidR="00D31CB1" w:rsidRPr="00C54199" w:rsidDel="00327F2C" w:rsidRDefault="00D31CB1" w:rsidP="007E1303">
            <w:pPr>
              <w:rPr>
                <w:del w:id="6213" w:author="Sayali Dev" w:date="2018-02-21T13:28:00Z"/>
                <w:b/>
              </w:rPr>
            </w:pPr>
            <w:del w:id="6214" w:author="Sayali Dev" w:date="2018-02-21T13:28:00Z">
              <w:r w:rsidRPr="00C54199" w:rsidDel="00327F2C">
                <w:rPr>
                  <w:b/>
                </w:rPr>
                <w:delText xml:space="preserve">Inputs </w:delText>
              </w:r>
              <w:r w:rsidRPr="00C54199" w:rsidDel="00327F2C">
                <w:rPr>
                  <w:b/>
                </w:rPr>
                <w:br/>
                <w:delText xml:space="preserve">Note: </w:delText>
              </w:r>
            </w:del>
          </w:p>
          <w:p w14:paraId="781E1371" w14:textId="05EADB86" w:rsidR="00D31CB1" w:rsidRPr="00C54199" w:rsidDel="00327F2C" w:rsidRDefault="00D31CB1" w:rsidP="007E1303">
            <w:pPr>
              <w:numPr>
                <w:ilvl w:val="0"/>
                <w:numId w:val="306"/>
              </w:numPr>
              <w:rPr>
                <w:del w:id="6215" w:author="Sayali Dev" w:date="2018-02-21T13:28:00Z"/>
                <w:b/>
              </w:rPr>
            </w:pPr>
            <w:del w:id="6216" w:author="Sayali Dev" w:date="2018-02-21T13:28:00Z">
              <w:r w:rsidRPr="00C54199" w:rsidDel="00327F2C">
                <w:delText xml:space="preserve">For pooling, the </w:delText>
              </w:r>
              <w:r w:rsidRPr="00C54199" w:rsidDel="00327F2C">
                <w:rPr>
                  <w:b/>
                </w:rPr>
                <w:delText>Inputs</w:delText>
              </w:r>
              <w:r w:rsidRPr="00C54199" w:rsidDel="00327F2C">
                <w:delText xml:space="preserve"> fields defined below will be repeated and displayed for each selected input sample to allow specifying different Consumed/Concentration information for each input source.</w:delText>
              </w:r>
            </w:del>
          </w:p>
        </w:tc>
      </w:tr>
      <w:tr w:rsidR="00D31CB1" w:rsidRPr="00C54199" w:rsidDel="00327F2C" w14:paraId="6FE4F742" w14:textId="29459990" w:rsidTr="007E1303">
        <w:trPr>
          <w:cantSplit/>
          <w:trHeight w:val="288"/>
          <w:del w:id="6217" w:author="Sayali Dev" w:date="2018-02-21T13:28:00Z"/>
        </w:trPr>
        <w:tc>
          <w:tcPr>
            <w:tcW w:w="2880" w:type="dxa"/>
            <w:vAlign w:val="center"/>
          </w:tcPr>
          <w:p w14:paraId="171CED0D" w14:textId="03F64F00" w:rsidR="00D31CB1" w:rsidRPr="00C54199" w:rsidDel="00327F2C" w:rsidRDefault="00D31CB1" w:rsidP="007E1303">
            <w:pPr>
              <w:rPr>
                <w:del w:id="6218" w:author="Sayali Dev" w:date="2018-02-21T13:28:00Z"/>
                <w:b/>
              </w:rPr>
            </w:pPr>
            <w:del w:id="6219" w:author="Sayali Dev" w:date="2018-02-21T13:28:00Z">
              <w:r w:rsidRPr="00C54199" w:rsidDel="00327F2C">
                <w:rPr>
                  <w:b/>
                </w:rPr>
                <w:delText>Depleted</w:delText>
              </w:r>
              <w:r w:rsidRPr="00253EB5" w:rsidDel="00327F2C">
                <w:rPr>
                  <w:color w:val="FF0000"/>
                </w:rPr>
                <w:delText>*</w:delText>
              </w:r>
            </w:del>
          </w:p>
        </w:tc>
        <w:tc>
          <w:tcPr>
            <w:tcW w:w="6840" w:type="dxa"/>
            <w:vAlign w:val="center"/>
          </w:tcPr>
          <w:p w14:paraId="4BBEC052" w14:textId="36C7C7B7" w:rsidR="00D31CB1" w:rsidRPr="00C54199" w:rsidDel="00327F2C" w:rsidRDefault="00D31CB1" w:rsidP="007E1303">
            <w:pPr>
              <w:rPr>
                <w:del w:id="6220" w:author="Sayali Dev" w:date="2018-02-21T13:28:00Z"/>
              </w:rPr>
            </w:pPr>
            <w:del w:id="6221" w:author="Sayali Dev" w:date="2018-02-21T13:28:00Z">
              <w:r w:rsidRPr="00C54199" w:rsidDel="00327F2C">
                <w:delText xml:space="preserve">Click </w:delText>
              </w:r>
              <w:r w:rsidRPr="00C54199" w:rsidDel="00327F2C">
                <w:rPr>
                  <w:b/>
                </w:rPr>
                <w:delText>Yes</w:delText>
              </w:r>
              <w:r w:rsidRPr="00C54199" w:rsidDel="00327F2C">
                <w:delText xml:space="preserve"> or </w:delText>
              </w:r>
              <w:r w:rsidRPr="00C54199" w:rsidDel="00327F2C">
                <w:rPr>
                  <w:b/>
                </w:rPr>
                <w:delText>No</w:delText>
              </w:r>
              <w:r w:rsidRPr="00C54199" w:rsidDel="00327F2C">
                <w:delText xml:space="preserve"> to indicate whether or not the input sample quantity is being depleted in this process.</w:delText>
              </w:r>
            </w:del>
          </w:p>
        </w:tc>
      </w:tr>
      <w:tr w:rsidR="00D31CB1" w:rsidRPr="00C54199" w:rsidDel="00327F2C" w14:paraId="3C837D8C" w14:textId="28C04228" w:rsidTr="007E1303">
        <w:trPr>
          <w:cantSplit/>
          <w:trHeight w:val="288"/>
          <w:del w:id="6222" w:author="Sayali Dev" w:date="2018-02-21T13:28:00Z"/>
        </w:trPr>
        <w:tc>
          <w:tcPr>
            <w:tcW w:w="2880" w:type="dxa"/>
          </w:tcPr>
          <w:p w14:paraId="3DEE8747" w14:textId="07719896" w:rsidR="00D31CB1" w:rsidRPr="00C54199" w:rsidDel="00327F2C" w:rsidRDefault="00D31CB1" w:rsidP="007E1303">
            <w:pPr>
              <w:rPr>
                <w:del w:id="6223" w:author="Sayali Dev" w:date="2018-02-21T13:28:00Z"/>
                <w:b/>
              </w:rPr>
            </w:pPr>
            <w:del w:id="6224" w:author="Sayali Dev" w:date="2018-02-21T13:28:00Z">
              <w:r w:rsidRPr="00C54199" w:rsidDel="00327F2C">
                <w:rPr>
                  <w:b/>
                </w:rPr>
                <w:delText>Consumed Quantity</w:delText>
              </w:r>
              <w:r w:rsidRPr="00253EB5" w:rsidDel="00327F2C">
                <w:rPr>
                  <w:color w:val="FF0000"/>
                </w:rPr>
                <w:delText>*</w:delText>
              </w:r>
            </w:del>
          </w:p>
        </w:tc>
        <w:tc>
          <w:tcPr>
            <w:tcW w:w="6840" w:type="dxa"/>
            <w:vAlign w:val="center"/>
          </w:tcPr>
          <w:p w14:paraId="02C882A4" w14:textId="4B6EF683" w:rsidR="00D31CB1" w:rsidRPr="00C54199" w:rsidDel="00327F2C" w:rsidRDefault="00D31CB1" w:rsidP="007E1303">
            <w:pPr>
              <w:rPr>
                <w:del w:id="6225" w:author="Sayali Dev" w:date="2018-02-21T13:28:00Z"/>
              </w:rPr>
            </w:pPr>
            <w:del w:id="6226" w:author="Sayali Dev" w:date="2018-02-21T13:28:00Z">
              <w:r w:rsidRPr="00C54199" w:rsidDel="00327F2C">
                <w:delText>To specify the consumed quantity:</w:delText>
              </w:r>
            </w:del>
          </w:p>
          <w:p w14:paraId="61488ADE" w14:textId="7783172F" w:rsidR="00D31CB1" w:rsidRPr="00C54199" w:rsidDel="00327F2C" w:rsidRDefault="00D31CB1" w:rsidP="007E1303">
            <w:pPr>
              <w:numPr>
                <w:ilvl w:val="0"/>
                <w:numId w:val="298"/>
              </w:numPr>
              <w:ind w:left="342" w:hanging="270"/>
              <w:rPr>
                <w:del w:id="6227" w:author="Sayali Dev" w:date="2018-02-21T13:28:00Z"/>
              </w:rPr>
            </w:pPr>
            <w:del w:id="6228" w:author="Sayali Dev" w:date="2018-02-21T13:28:00Z">
              <w:r w:rsidRPr="00C54199" w:rsidDel="00327F2C">
                <w:delText>In the box, type the amount of the input biospecimen that is to be used in this processing.</w:delText>
              </w:r>
            </w:del>
          </w:p>
          <w:p w14:paraId="370456D2" w14:textId="28719726" w:rsidR="00D31CB1" w:rsidRPr="00C54199" w:rsidDel="00327F2C" w:rsidRDefault="00D31CB1" w:rsidP="007E1303">
            <w:pPr>
              <w:numPr>
                <w:ilvl w:val="0"/>
                <w:numId w:val="298"/>
              </w:numPr>
              <w:ind w:left="342" w:hanging="270"/>
              <w:rPr>
                <w:del w:id="6229" w:author="Sayali Dev" w:date="2018-02-21T13:28:00Z"/>
              </w:rPr>
            </w:pPr>
            <w:del w:id="6230"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quantity unit of measurement.</w:delText>
              </w:r>
              <w:r w:rsidRPr="00C54199" w:rsidDel="00327F2C">
                <w:rPr>
                  <w:b/>
                </w:rPr>
                <w:delText xml:space="preserve"> </w:delText>
              </w:r>
            </w:del>
          </w:p>
        </w:tc>
      </w:tr>
      <w:tr w:rsidR="00D31CB1" w:rsidRPr="00C54199" w:rsidDel="00327F2C" w14:paraId="355DCED6" w14:textId="6228EB65" w:rsidTr="007E1303">
        <w:trPr>
          <w:cantSplit/>
          <w:trHeight w:val="288"/>
          <w:del w:id="6231" w:author="Sayali Dev" w:date="2018-02-21T13:28:00Z"/>
        </w:trPr>
        <w:tc>
          <w:tcPr>
            <w:tcW w:w="2880" w:type="dxa"/>
          </w:tcPr>
          <w:p w14:paraId="1B7433BC" w14:textId="66D484AB" w:rsidR="00D31CB1" w:rsidRPr="00C54199" w:rsidDel="00327F2C" w:rsidRDefault="00D31CB1" w:rsidP="007E1303">
            <w:pPr>
              <w:rPr>
                <w:del w:id="6232" w:author="Sayali Dev" w:date="2018-02-21T13:28:00Z"/>
                <w:b/>
              </w:rPr>
            </w:pPr>
            <w:del w:id="6233" w:author="Sayali Dev" w:date="2018-02-21T13:28:00Z">
              <w:r w:rsidRPr="00C54199" w:rsidDel="00327F2C">
                <w:rPr>
                  <w:b/>
                </w:rPr>
                <w:delText>Concentration</w:delText>
              </w:r>
            </w:del>
          </w:p>
        </w:tc>
        <w:tc>
          <w:tcPr>
            <w:tcW w:w="6840" w:type="dxa"/>
            <w:vAlign w:val="center"/>
          </w:tcPr>
          <w:p w14:paraId="53F17EE6" w14:textId="51E08972" w:rsidR="00D31CB1" w:rsidRPr="00C54199" w:rsidDel="00327F2C" w:rsidRDefault="00D31CB1" w:rsidP="007E1303">
            <w:pPr>
              <w:rPr>
                <w:del w:id="6234" w:author="Sayali Dev" w:date="2018-02-21T13:28:00Z"/>
              </w:rPr>
            </w:pPr>
            <w:del w:id="6235" w:author="Sayali Dev" w:date="2018-02-21T13:28:00Z">
              <w:r w:rsidRPr="00C54199" w:rsidDel="00327F2C">
                <w:delText>To specify the concentration:</w:delText>
              </w:r>
            </w:del>
          </w:p>
          <w:p w14:paraId="729E21F5" w14:textId="2BDB4A8C" w:rsidR="00D31CB1" w:rsidRPr="00C54199" w:rsidDel="00327F2C" w:rsidRDefault="00D31CB1" w:rsidP="007E1303">
            <w:pPr>
              <w:numPr>
                <w:ilvl w:val="0"/>
                <w:numId w:val="307"/>
              </w:numPr>
              <w:ind w:left="342" w:hanging="270"/>
              <w:rPr>
                <w:del w:id="6236" w:author="Sayali Dev" w:date="2018-02-21T13:28:00Z"/>
              </w:rPr>
            </w:pPr>
            <w:del w:id="6237" w:author="Sayali Dev" w:date="2018-02-21T13:28:00Z">
              <w:r w:rsidRPr="00C54199" w:rsidDel="00327F2C">
                <w:delText>In the box, type the concentration amount of the input biospecimen.</w:delText>
              </w:r>
            </w:del>
          </w:p>
          <w:p w14:paraId="37899D21" w14:textId="0C638D1B" w:rsidR="00D31CB1" w:rsidRPr="00C54199" w:rsidDel="00327F2C" w:rsidRDefault="00D31CB1" w:rsidP="007E1303">
            <w:pPr>
              <w:numPr>
                <w:ilvl w:val="0"/>
                <w:numId w:val="307"/>
              </w:numPr>
              <w:ind w:left="342" w:hanging="270"/>
              <w:rPr>
                <w:del w:id="6238" w:author="Sayali Dev" w:date="2018-02-21T13:28:00Z"/>
              </w:rPr>
            </w:pPr>
            <w:del w:id="6239"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concentration unit of measurement.</w:delText>
              </w:r>
              <w:r w:rsidRPr="00C54199" w:rsidDel="00327F2C">
                <w:br/>
              </w:r>
              <w:r w:rsidRPr="00C54199" w:rsidDel="00327F2C">
                <w:rPr>
                  <w:b/>
                </w:rPr>
                <w:delText>Note:</w:delText>
              </w:r>
              <w:r w:rsidRPr="00C54199" w:rsidDel="00327F2C">
                <w:delText xml:space="preserve"> You must complete this field if you input a concentration value step 1.</w:delText>
              </w:r>
            </w:del>
          </w:p>
        </w:tc>
      </w:tr>
      <w:tr w:rsidR="00D31CB1" w:rsidRPr="00C54199" w:rsidDel="00327F2C" w14:paraId="022AF399" w14:textId="6906F070" w:rsidTr="007E1303">
        <w:trPr>
          <w:cantSplit/>
          <w:trHeight w:val="288"/>
          <w:del w:id="6240" w:author="Sayali Dev" w:date="2018-02-21T13:28:00Z"/>
        </w:trPr>
        <w:tc>
          <w:tcPr>
            <w:tcW w:w="2880" w:type="dxa"/>
          </w:tcPr>
          <w:p w14:paraId="6AD4A508" w14:textId="3B753DFF" w:rsidR="00D31CB1" w:rsidRPr="00C54199" w:rsidDel="00327F2C" w:rsidRDefault="00D31CB1" w:rsidP="007E1303">
            <w:pPr>
              <w:rPr>
                <w:del w:id="6241" w:author="Sayali Dev" w:date="2018-02-21T13:28:00Z"/>
                <w:b/>
              </w:rPr>
            </w:pPr>
            <w:del w:id="6242" w:author="Sayali Dev" w:date="2018-02-21T13:28:00Z">
              <w:r w:rsidRPr="00C54199" w:rsidDel="00327F2C">
                <w:rPr>
                  <w:b/>
                </w:rPr>
                <w:delText>Adjustments</w:delText>
              </w:r>
            </w:del>
          </w:p>
        </w:tc>
        <w:tc>
          <w:tcPr>
            <w:tcW w:w="6840" w:type="dxa"/>
            <w:vAlign w:val="center"/>
          </w:tcPr>
          <w:p w14:paraId="7ACC1412" w14:textId="0545FCFC" w:rsidR="00D31CB1" w:rsidRPr="00C54199" w:rsidDel="00327F2C" w:rsidRDefault="00D31CB1" w:rsidP="007E1303">
            <w:pPr>
              <w:rPr>
                <w:del w:id="6243" w:author="Sayali Dev" w:date="2018-02-21T13:28:00Z"/>
              </w:rPr>
            </w:pPr>
            <w:del w:id="6244" w:author="Sayali Dev" w:date="2018-02-21T13:28:00Z">
              <w:r w:rsidRPr="00C54199" w:rsidDel="00327F2C">
                <w:delText>To make an adjustment to the current quantify/concentration of the input biospecimen, click this link.</w:delText>
              </w:r>
              <w:r w:rsidRPr="00C54199" w:rsidDel="00327F2C">
                <w:br/>
                <w:delText xml:space="preserve">The </w:delText>
              </w:r>
              <w:r w:rsidRPr="00C54199" w:rsidDel="00327F2C">
                <w:rPr>
                  <w:b/>
                </w:rPr>
                <w:delText>Adjusted Qty</w:delText>
              </w:r>
              <w:r w:rsidRPr="00C54199" w:rsidDel="00327F2C">
                <w:delText xml:space="preserve"> and </w:delText>
              </w:r>
              <w:r w:rsidRPr="00C54199" w:rsidDel="00327F2C">
                <w:rPr>
                  <w:b/>
                </w:rPr>
                <w:delText>Adjusted Concentration</w:delText>
              </w:r>
              <w:r w:rsidRPr="00C54199" w:rsidDel="00327F2C">
                <w:delText xml:space="preserve"> fields appear. </w:delText>
              </w:r>
            </w:del>
          </w:p>
        </w:tc>
      </w:tr>
      <w:tr w:rsidR="00D31CB1" w:rsidRPr="00C54199" w:rsidDel="00327F2C" w14:paraId="3A985510" w14:textId="166FF24B" w:rsidTr="007E1303">
        <w:trPr>
          <w:cantSplit/>
          <w:trHeight w:val="288"/>
          <w:del w:id="6245" w:author="Sayali Dev" w:date="2018-02-21T13:28:00Z"/>
        </w:trPr>
        <w:tc>
          <w:tcPr>
            <w:tcW w:w="2880" w:type="dxa"/>
          </w:tcPr>
          <w:p w14:paraId="44CFEE34" w14:textId="04D4C5B4" w:rsidR="00D31CB1" w:rsidRPr="00C54199" w:rsidDel="00327F2C" w:rsidRDefault="00D31CB1" w:rsidP="007E1303">
            <w:pPr>
              <w:rPr>
                <w:del w:id="6246" w:author="Sayali Dev" w:date="2018-02-21T13:28:00Z"/>
                <w:b/>
              </w:rPr>
            </w:pPr>
            <w:del w:id="6247" w:author="Sayali Dev" w:date="2018-02-21T13:28:00Z">
              <w:r w:rsidRPr="00C54199" w:rsidDel="00327F2C">
                <w:rPr>
                  <w:b/>
                </w:rPr>
                <w:delText>Adjusted Qty</w:delText>
              </w:r>
            </w:del>
          </w:p>
        </w:tc>
        <w:tc>
          <w:tcPr>
            <w:tcW w:w="6840" w:type="dxa"/>
            <w:vAlign w:val="center"/>
          </w:tcPr>
          <w:p w14:paraId="77F20E84" w14:textId="16646D8B" w:rsidR="00D31CB1" w:rsidRPr="00C54199" w:rsidDel="00327F2C" w:rsidRDefault="00D31CB1" w:rsidP="007E1303">
            <w:pPr>
              <w:rPr>
                <w:del w:id="6248" w:author="Sayali Dev" w:date="2018-02-21T13:28:00Z"/>
              </w:rPr>
            </w:pPr>
            <w:del w:id="6249" w:author="Sayali Dev" w:date="2018-02-21T13:28:00Z">
              <w:r w:rsidRPr="00C54199" w:rsidDel="00327F2C">
                <w:rPr>
                  <w:b/>
                </w:rPr>
                <w:delText>Note:</w:delText>
              </w:r>
              <w:r w:rsidRPr="00C54199" w:rsidDel="00327F2C">
                <w:delText xml:space="preserve"> This field appears only when you click the </w:delText>
              </w:r>
              <w:r w:rsidRPr="00C54199" w:rsidDel="00327F2C">
                <w:rPr>
                  <w:b/>
                </w:rPr>
                <w:delText xml:space="preserve">Adjustments </w:delText>
              </w:r>
              <w:r w:rsidRPr="00C54199" w:rsidDel="00327F2C">
                <w:delText>link.</w:delText>
              </w:r>
            </w:del>
          </w:p>
          <w:p w14:paraId="1C23D5B1" w14:textId="7C9A43AD" w:rsidR="00D31CB1" w:rsidRPr="00C54199" w:rsidDel="00327F2C" w:rsidRDefault="00D31CB1" w:rsidP="007E1303">
            <w:pPr>
              <w:rPr>
                <w:del w:id="6250" w:author="Sayali Dev" w:date="2018-02-21T13:28:00Z"/>
              </w:rPr>
            </w:pPr>
            <w:del w:id="6251" w:author="Sayali Dev" w:date="2018-02-21T13:28:00Z">
              <w:r w:rsidRPr="00C54199" w:rsidDel="00327F2C">
                <w:delText>To specify the adjusted quantity:</w:delText>
              </w:r>
            </w:del>
          </w:p>
          <w:p w14:paraId="25C9A4F8" w14:textId="32599E8A" w:rsidR="00D31CB1" w:rsidRPr="00C54199" w:rsidDel="00327F2C" w:rsidRDefault="00D31CB1" w:rsidP="007E1303">
            <w:pPr>
              <w:numPr>
                <w:ilvl w:val="0"/>
                <w:numId w:val="299"/>
              </w:numPr>
              <w:ind w:left="342" w:hanging="270"/>
              <w:rPr>
                <w:del w:id="6252" w:author="Sayali Dev" w:date="2018-02-21T13:28:00Z"/>
              </w:rPr>
            </w:pPr>
            <w:del w:id="6253" w:author="Sayali Dev" w:date="2018-02-21T13:28:00Z">
              <w:r w:rsidRPr="00C54199" w:rsidDel="00327F2C">
                <w:delText xml:space="preserve">In the box, type the amount you want to add to or subtract from the current quantity for the input biospecimen. </w:delText>
              </w:r>
              <w:r w:rsidRPr="00C54199" w:rsidDel="00327F2C">
                <w:br/>
              </w:r>
              <w:r w:rsidRPr="00C54199" w:rsidDel="00327F2C">
                <w:rPr>
                  <w:b/>
                </w:rPr>
                <w:delText>Note:</w:delText>
              </w:r>
              <w:r w:rsidRPr="00C54199" w:rsidDel="00327F2C">
                <w:delText xml:space="preserve"> You can use decimal or whole numbers to add or subtract. You must use a minus sign to subtract. </w:delText>
              </w:r>
            </w:del>
          </w:p>
          <w:p w14:paraId="43CA8460" w14:textId="0532B2F4" w:rsidR="00D31CB1" w:rsidRPr="00C54199" w:rsidDel="00327F2C" w:rsidRDefault="00D31CB1" w:rsidP="007E1303">
            <w:pPr>
              <w:numPr>
                <w:ilvl w:val="0"/>
                <w:numId w:val="299"/>
              </w:numPr>
              <w:ind w:left="342" w:hanging="270"/>
              <w:rPr>
                <w:del w:id="6254" w:author="Sayali Dev" w:date="2018-02-21T13:28:00Z"/>
              </w:rPr>
            </w:pPr>
            <w:del w:id="6255"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adjusted quantity unit of measurement.</w:delText>
              </w:r>
              <w:r w:rsidRPr="00C54199" w:rsidDel="00327F2C">
                <w:rPr>
                  <w:b/>
                </w:rPr>
                <w:delText xml:space="preserve"> </w:delText>
              </w:r>
              <w:r w:rsidRPr="00C54199" w:rsidDel="00327F2C">
                <w:rPr>
                  <w:b/>
                </w:rPr>
                <w:br/>
                <w:delText>Note:</w:delText>
              </w:r>
              <w:r w:rsidRPr="00C54199" w:rsidDel="00327F2C">
                <w:delText xml:space="preserve"> You must complete this field if you input an adjusted quantity value in step 1.</w:delText>
              </w:r>
            </w:del>
          </w:p>
          <w:p w14:paraId="4B453F40" w14:textId="7E86DA41" w:rsidR="00D31CB1" w:rsidRPr="00C54199" w:rsidDel="00327F2C" w:rsidRDefault="00D31CB1" w:rsidP="007E1303">
            <w:pPr>
              <w:numPr>
                <w:ilvl w:val="0"/>
                <w:numId w:val="299"/>
              </w:numPr>
              <w:ind w:left="342" w:hanging="270"/>
              <w:rPr>
                <w:del w:id="6256" w:author="Sayali Dev" w:date="2018-02-21T13:28:00Z"/>
              </w:rPr>
            </w:pPr>
            <w:del w:id="6257" w:author="Sayali Dev" w:date="2018-02-21T13:28:00Z">
              <w:r w:rsidRPr="00C54199" w:rsidDel="00327F2C">
                <w:delText xml:space="preserve">In the </w:delText>
              </w:r>
              <w:r w:rsidRPr="00C54199" w:rsidDel="00327F2C">
                <w:rPr>
                  <w:b/>
                </w:rPr>
                <w:delText>Reason</w:delText>
              </w:r>
              <w:r w:rsidRPr="00C54199" w:rsidDel="00327F2C">
                <w:delText xml:space="preserve"> list, click the appropriate reason for the adjustment.</w:delText>
              </w:r>
              <w:r w:rsidRPr="00C54199" w:rsidDel="00327F2C">
                <w:rPr>
                  <w:b/>
                </w:rPr>
                <w:delText xml:space="preserve"> </w:delText>
              </w:r>
              <w:r w:rsidRPr="00C54199" w:rsidDel="00327F2C">
                <w:rPr>
                  <w:b/>
                </w:rPr>
                <w:br/>
                <w:delText>Note:</w:delText>
              </w:r>
              <w:r w:rsidRPr="00C54199" w:rsidDel="00327F2C">
                <w:delText xml:space="preserve"> You must complete this field if you input an adjusted quantity value in step 1.</w:delText>
              </w:r>
            </w:del>
          </w:p>
        </w:tc>
      </w:tr>
      <w:tr w:rsidR="00D31CB1" w:rsidRPr="00C54199" w:rsidDel="00327F2C" w14:paraId="6EF17B5A" w14:textId="236ACC9F" w:rsidTr="007E1303">
        <w:trPr>
          <w:cantSplit/>
          <w:trHeight w:val="288"/>
          <w:del w:id="6258" w:author="Sayali Dev" w:date="2018-02-21T13:28:00Z"/>
        </w:trPr>
        <w:tc>
          <w:tcPr>
            <w:tcW w:w="2880" w:type="dxa"/>
          </w:tcPr>
          <w:p w14:paraId="0104265A" w14:textId="50C7CB5D" w:rsidR="00D31CB1" w:rsidRPr="00C54199" w:rsidDel="00327F2C" w:rsidRDefault="00D31CB1" w:rsidP="007E1303">
            <w:pPr>
              <w:rPr>
                <w:del w:id="6259" w:author="Sayali Dev" w:date="2018-02-21T13:28:00Z"/>
                <w:b/>
              </w:rPr>
            </w:pPr>
            <w:del w:id="6260" w:author="Sayali Dev" w:date="2018-02-21T13:28:00Z">
              <w:r w:rsidRPr="00C54199" w:rsidDel="00327F2C">
                <w:rPr>
                  <w:b/>
                </w:rPr>
                <w:delText>Adjusted Concentration</w:delText>
              </w:r>
            </w:del>
          </w:p>
        </w:tc>
        <w:tc>
          <w:tcPr>
            <w:tcW w:w="6840" w:type="dxa"/>
            <w:vAlign w:val="center"/>
          </w:tcPr>
          <w:p w14:paraId="173FEE84" w14:textId="4AA5A303" w:rsidR="00D31CB1" w:rsidRPr="00C54199" w:rsidDel="00327F2C" w:rsidRDefault="00D31CB1" w:rsidP="007E1303">
            <w:pPr>
              <w:rPr>
                <w:del w:id="6261" w:author="Sayali Dev" w:date="2018-02-21T13:28:00Z"/>
              </w:rPr>
            </w:pPr>
            <w:del w:id="6262" w:author="Sayali Dev" w:date="2018-02-21T13:28:00Z">
              <w:r w:rsidRPr="00C54199" w:rsidDel="00327F2C">
                <w:rPr>
                  <w:b/>
                </w:rPr>
                <w:delText>Note:</w:delText>
              </w:r>
              <w:r w:rsidRPr="00C54199" w:rsidDel="00327F2C">
                <w:delText xml:space="preserve"> This field appears only when you click the </w:delText>
              </w:r>
              <w:r w:rsidRPr="00C54199" w:rsidDel="00327F2C">
                <w:rPr>
                  <w:b/>
                </w:rPr>
                <w:delText xml:space="preserve">Adjustments </w:delText>
              </w:r>
              <w:r w:rsidRPr="00C54199" w:rsidDel="00327F2C">
                <w:delText>link.</w:delText>
              </w:r>
            </w:del>
          </w:p>
          <w:p w14:paraId="0AADEAB1" w14:textId="6C3AE16A" w:rsidR="00D31CB1" w:rsidRPr="00C54199" w:rsidDel="00327F2C" w:rsidRDefault="00D31CB1" w:rsidP="007E1303">
            <w:pPr>
              <w:rPr>
                <w:del w:id="6263" w:author="Sayali Dev" w:date="2018-02-21T13:28:00Z"/>
              </w:rPr>
            </w:pPr>
            <w:del w:id="6264" w:author="Sayali Dev" w:date="2018-02-21T13:28:00Z">
              <w:r w:rsidRPr="00C54199" w:rsidDel="00327F2C">
                <w:delText>To specify the adjusted concentration:</w:delText>
              </w:r>
            </w:del>
          </w:p>
          <w:p w14:paraId="4D1131C6" w14:textId="5FDDC00D" w:rsidR="00D31CB1" w:rsidRPr="00C54199" w:rsidDel="00327F2C" w:rsidRDefault="00D31CB1" w:rsidP="007E1303">
            <w:pPr>
              <w:numPr>
                <w:ilvl w:val="0"/>
                <w:numId w:val="308"/>
              </w:numPr>
              <w:ind w:left="342" w:hanging="270"/>
              <w:rPr>
                <w:del w:id="6265" w:author="Sayali Dev" w:date="2018-02-21T13:28:00Z"/>
              </w:rPr>
            </w:pPr>
            <w:del w:id="6266" w:author="Sayali Dev" w:date="2018-02-21T13:28:00Z">
              <w:r w:rsidRPr="00C54199" w:rsidDel="00327F2C">
                <w:delText xml:space="preserve">In the box, type the amount you want to add to or subtract from the current concentration for the input biospecimen. </w:delText>
              </w:r>
              <w:r w:rsidRPr="00C54199" w:rsidDel="00327F2C">
                <w:br/>
              </w:r>
              <w:r w:rsidRPr="00C54199" w:rsidDel="00327F2C">
                <w:rPr>
                  <w:b/>
                </w:rPr>
                <w:delText>Note:</w:delText>
              </w:r>
              <w:r w:rsidRPr="00C54199" w:rsidDel="00327F2C">
                <w:delText xml:space="preserve"> You can use decimal or whole numbers to add or subtract. You must use a minus sign to subtract. </w:delText>
              </w:r>
            </w:del>
          </w:p>
          <w:p w14:paraId="27AF543B" w14:textId="0DCB7826" w:rsidR="00D31CB1" w:rsidRPr="00C54199" w:rsidDel="00327F2C" w:rsidRDefault="00D31CB1" w:rsidP="007E1303">
            <w:pPr>
              <w:numPr>
                <w:ilvl w:val="0"/>
                <w:numId w:val="308"/>
              </w:numPr>
              <w:ind w:left="342" w:hanging="270"/>
              <w:rPr>
                <w:del w:id="6267" w:author="Sayali Dev" w:date="2018-02-21T13:28:00Z"/>
              </w:rPr>
            </w:pPr>
            <w:del w:id="6268"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adjusted concentration unit of measurement.</w:delText>
              </w:r>
              <w:r w:rsidRPr="00C54199" w:rsidDel="00327F2C">
                <w:br/>
              </w:r>
              <w:r w:rsidRPr="00C54199" w:rsidDel="00327F2C">
                <w:rPr>
                  <w:b/>
                </w:rPr>
                <w:delText>Note:</w:delText>
              </w:r>
              <w:r w:rsidRPr="00C54199" w:rsidDel="00327F2C">
                <w:delText xml:space="preserve"> You must complete this field if you input an adjusted concentration value in step 1.</w:delText>
              </w:r>
            </w:del>
          </w:p>
          <w:p w14:paraId="0C3F2EC2" w14:textId="56A56D9C" w:rsidR="00D31CB1" w:rsidRPr="00C54199" w:rsidDel="00327F2C" w:rsidRDefault="00D31CB1" w:rsidP="007E1303">
            <w:pPr>
              <w:numPr>
                <w:ilvl w:val="0"/>
                <w:numId w:val="308"/>
              </w:numPr>
              <w:ind w:left="342" w:hanging="270"/>
              <w:rPr>
                <w:del w:id="6269" w:author="Sayali Dev" w:date="2018-02-21T13:28:00Z"/>
              </w:rPr>
            </w:pPr>
            <w:del w:id="6270" w:author="Sayali Dev" w:date="2018-02-21T13:28:00Z">
              <w:r w:rsidRPr="00C54199" w:rsidDel="00327F2C">
                <w:delText xml:space="preserve">In the </w:delText>
              </w:r>
              <w:r w:rsidRPr="00C54199" w:rsidDel="00327F2C">
                <w:rPr>
                  <w:b/>
                </w:rPr>
                <w:delText>Reason</w:delText>
              </w:r>
              <w:r w:rsidRPr="00C54199" w:rsidDel="00327F2C">
                <w:delText xml:space="preserve"> list, click the appropriate reason for the adjustment.</w:delText>
              </w:r>
              <w:r w:rsidRPr="00C54199" w:rsidDel="00327F2C">
                <w:rPr>
                  <w:b/>
                </w:rPr>
                <w:delText xml:space="preserve"> </w:delText>
              </w:r>
              <w:r w:rsidRPr="00C54199" w:rsidDel="00327F2C">
                <w:rPr>
                  <w:b/>
                </w:rPr>
                <w:br/>
                <w:delText>Note:</w:delText>
              </w:r>
              <w:r w:rsidRPr="00C54199" w:rsidDel="00327F2C">
                <w:delText xml:space="preserve"> You must complete this field if you input an adjusted concentration value in step 1.</w:delText>
              </w:r>
            </w:del>
          </w:p>
        </w:tc>
      </w:tr>
      <w:tr w:rsidR="00D31CB1" w:rsidRPr="00C54199" w:rsidDel="00327F2C" w14:paraId="297A857D" w14:textId="1BDFEDE4" w:rsidTr="007E1303">
        <w:trPr>
          <w:cantSplit/>
          <w:trHeight w:val="288"/>
          <w:del w:id="6271" w:author="Sayali Dev" w:date="2018-02-21T13:28:00Z"/>
        </w:trPr>
        <w:tc>
          <w:tcPr>
            <w:tcW w:w="2880" w:type="dxa"/>
            <w:vAlign w:val="center"/>
          </w:tcPr>
          <w:p w14:paraId="41161259" w14:textId="3F4B47CA" w:rsidR="00D31CB1" w:rsidRPr="00C54199" w:rsidDel="00327F2C" w:rsidRDefault="00D31CB1" w:rsidP="007E1303">
            <w:pPr>
              <w:rPr>
                <w:del w:id="6272" w:author="Sayali Dev" w:date="2018-02-21T13:28:00Z"/>
                <w:b/>
              </w:rPr>
            </w:pPr>
            <w:del w:id="6273" w:author="Sayali Dev" w:date="2018-02-21T13:28:00Z">
              <w:r w:rsidRPr="00C54199" w:rsidDel="00327F2C">
                <w:rPr>
                  <w:b/>
                </w:rPr>
                <w:delText>Sample Comments</w:delText>
              </w:r>
            </w:del>
          </w:p>
        </w:tc>
        <w:tc>
          <w:tcPr>
            <w:tcW w:w="6840" w:type="dxa"/>
            <w:vAlign w:val="center"/>
          </w:tcPr>
          <w:p w14:paraId="06CAB47B" w14:textId="1DB74BB4" w:rsidR="00D31CB1" w:rsidRPr="00C54199" w:rsidDel="00327F2C" w:rsidRDefault="00D31CB1" w:rsidP="007E1303">
            <w:pPr>
              <w:rPr>
                <w:del w:id="6274" w:author="Sayali Dev" w:date="2018-02-21T13:28:00Z"/>
              </w:rPr>
            </w:pPr>
            <w:del w:id="6275" w:author="Sayali Dev" w:date="2018-02-21T13:28:00Z">
              <w:r w:rsidRPr="00C54199" w:rsidDel="00327F2C">
                <w:delText>Type your comments regarding this processing, if applicable.</w:delText>
              </w:r>
            </w:del>
          </w:p>
        </w:tc>
      </w:tr>
      <w:tr w:rsidR="00D31CB1" w:rsidRPr="00C54199" w:rsidDel="00327F2C" w14:paraId="407E1094" w14:textId="67C0E7FA" w:rsidTr="007E1303">
        <w:trPr>
          <w:cantSplit/>
          <w:trHeight w:val="288"/>
          <w:del w:id="6276" w:author="Sayali Dev" w:date="2018-02-21T13:28:00Z"/>
        </w:trPr>
        <w:tc>
          <w:tcPr>
            <w:tcW w:w="9720" w:type="dxa"/>
            <w:gridSpan w:val="2"/>
            <w:shd w:val="clear" w:color="auto" w:fill="BFBFBF"/>
            <w:vAlign w:val="center"/>
          </w:tcPr>
          <w:p w14:paraId="5C5FC5BB" w14:textId="7BD6CF39" w:rsidR="00D31CB1" w:rsidRPr="00C54199" w:rsidDel="00327F2C" w:rsidRDefault="00D31CB1" w:rsidP="007E1303">
            <w:pPr>
              <w:rPr>
                <w:del w:id="6277" w:author="Sayali Dev" w:date="2018-02-21T13:28:00Z"/>
                <w:b/>
              </w:rPr>
            </w:pPr>
            <w:del w:id="6278" w:author="Sayali Dev" w:date="2018-02-21T13:28:00Z">
              <w:r w:rsidRPr="00C54199" w:rsidDel="00327F2C">
                <w:rPr>
                  <w:b/>
                </w:rPr>
                <w:delText>Outputs</w:delText>
              </w:r>
            </w:del>
          </w:p>
          <w:p w14:paraId="61316F0C" w14:textId="7AD8BC68" w:rsidR="00D31CB1" w:rsidRPr="00C54199" w:rsidDel="00327F2C" w:rsidRDefault="00D31CB1" w:rsidP="007E1303">
            <w:pPr>
              <w:rPr>
                <w:del w:id="6279" w:author="Sayali Dev" w:date="2018-02-21T13:28:00Z"/>
                <w:b/>
              </w:rPr>
            </w:pPr>
          </w:p>
        </w:tc>
      </w:tr>
      <w:tr w:rsidR="00D31CB1" w:rsidRPr="00C54199" w:rsidDel="00327F2C" w14:paraId="515DB0DC" w14:textId="39BBF3D2" w:rsidTr="007E1303">
        <w:trPr>
          <w:cantSplit/>
          <w:trHeight w:val="288"/>
          <w:del w:id="6280" w:author="Sayali Dev" w:date="2018-02-21T13:28:00Z"/>
        </w:trPr>
        <w:tc>
          <w:tcPr>
            <w:tcW w:w="2880" w:type="dxa"/>
            <w:vAlign w:val="center"/>
          </w:tcPr>
          <w:p w14:paraId="3F4EC2DA" w14:textId="1651FFC9" w:rsidR="00D31CB1" w:rsidRPr="00C54199" w:rsidDel="00327F2C" w:rsidRDefault="00D31CB1" w:rsidP="007E1303">
            <w:pPr>
              <w:rPr>
                <w:del w:id="6281" w:author="Sayali Dev" w:date="2018-02-21T13:28:00Z"/>
                <w:b/>
              </w:rPr>
            </w:pPr>
            <w:del w:id="6282" w:author="Sayali Dev" w:date="2018-02-21T13:28:00Z">
              <w:r w:rsidRPr="00C54199" w:rsidDel="00327F2C">
                <w:rPr>
                  <w:b/>
                </w:rPr>
                <w:delText>Number of Samples</w:delText>
              </w:r>
              <w:r w:rsidRPr="00253EB5" w:rsidDel="00327F2C">
                <w:rPr>
                  <w:color w:val="FF0000"/>
                </w:rPr>
                <w:delText>*</w:delText>
              </w:r>
            </w:del>
          </w:p>
        </w:tc>
        <w:tc>
          <w:tcPr>
            <w:tcW w:w="6840" w:type="dxa"/>
            <w:vAlign w:val="center"/>
          </w:tcPr>
          <w:p w14:paraId="4B95EACE" w14:textId="02ACC987" w:rsidR="00D31CB1" w:rsidRPr="00C54199" w:rsidDel="00327F2C" w:rsidRDefault="00D31CB1" w:rsidP="007E1303">
            <w:pPr>
              <w:rPr>
                <w:del w:id="6283" w:author="Sayali Dev" w:date="2018-02-21T13:28:00Z"/>
              </w:rPr>
            </w:pPr>
            <w:del w:id="6284" w:author="Sayali Dev" w:date="2018-02-21T13:28:00Z">
              <w:r w:rsidRPr="00C54199" w:rsidDel="00327F2C">
                <w:delText>Type the number of output biospecimen samples you want to create in this processing.</w:delText>
              </w:r>
            </w:del>
          </w:p>
        </w:tc>
      </w:tr>
      <w:tr w:rsidR="00D31CB1" w:rsidRPr="00C54199" w:rsidDel="00327F2C" w14:paraId="487A966C" w14:textId="2D10A1D3" w:rsidTr="007E1303">
        <w:trPr>
          <w:cantSplit/>
          <w:trHeight w:val="288"/>
          <w:del w:id="6285" w:author="Sayali Dev" w:date="2018-02-21T13:28:00Z"/>
        </w:trPr>
        <w:tc>
          <w:tcPr>
            <w:tcW w:w="2880" w:type="dxa"/>
          </w:tcPr>
          <w:p w14:paraId="1256C177" w14:textId="505B9E4E" w:rsidR="00D31CB1" w:rsidRPr="00C54199" w:rsidDel="00327F2C" w:rsidRDefault="00D31CB1" w:rsidP="007E1303">
            <w:pPr>
              <w:rPr>
                <w:del w:id="6286" w:author="Sayali Dev" w:date="2018-02-21T13:28:00Z"/>
                <w:b/>
              </w:rPr>
            </w:pPr>
            <w:del w:id="6287" w:author="Sayali Dev" w:date="2018-02-21T13:28:00Z">
              <w:r w:rsidRPr="00C54199" w:rsidDel="00327F2C">
                <w:rPr>
                  <w:b/>
                </w:rPr>
                <w:delText>Quantity</w:delText>
              </w:r>
              <w:r w:rsidRPr="00253EB5" w:rsidDel="00327F2C">
                <w:rPr>
                  <w:color w:val="FF0000"/>
                </w:rPr>
                <w:delText>*</w:delText>
              </w:r>
            </w:del>
          </w:p>
        </w:tc>
        <w:tc>
          <w:tcPr>
            <w:tcW w:w="6840" w:type="dxa"/>
            <w:vAlign w:val="center"/>
          </w:tcPr>
          <w:p w14:paraId="2548A808" w14:textId="36B82CE1" w:rsidR="00D31CB1" w:rsidRPr="00C54199" w:rsidDel="00327F2C" w:rsidRDefault="00D31CB1" w:rsidP="007E1303">
            <w:pPr>
              <w:rPr>
                <w:del w:id="6288" w:author="Sayali Dev" w:date="2018-02-21T13:28:00Z"/>
              </w:rPr>
            </w:pPr>
            <w:del w:id="6289" w:author="Sayali Dev" w:date="2018-02-21T13:28:00Z">
              <w:r w:rsidRPr="00C54199" w:rsidDel="00327F2C">
                <w:delText>To specify the quantity:</w:delText>
              </w:r>
            </w:del>
          </w:p>
          <w:p w14:paraId="6F62FE6A" w14:textId="64C62255" w:rsidR="00D31CB1" w:rsidRPr="00C54199" w:rsidDel="00327F2C" w:rsidRDefault="00D31CB1" w:rsidP="007E1303">
            <w:pPr>
              <w:numPr>
                <w:ilvl w:val="0"/>
                <w:numId w:val="309"/>
              </w:numPr>
              <w:ind w:left="342" w:hanging="270"/>
              <w:rPr>
                <w:del w:id="6290" w:author="Sayali Dev" w:date="2018-02-21T13:28:00Z"/>
              </w:rPr>
            </w:pPr>
            <w:del w:id="6291" w:author="Sayali Dev" w:date="2018-02-21T13:28:00Z">
              <w:r w:rsidRPr="00C54199" w:rsidDel="00327F2C">
                <w:delText>In the box, type the quantity amount of each output biospecimen being created in this processing.</w:delText>
              </w:r>
              <w:r w:rsidRPr="00C54199" w:rsidDel="00327F2C">
                <w:br/>
              </w:r>
              <w:r w:rsidRPr="00C54199" w:rsidDel="00327F2C">
                <w:rPr>
                  <w:b/>
                </w:rPr>
                <w:delText>Note:</w:delText>
              </w:r>
              <w:r w:rsidRPr="00C54199" w:rsidDel="00327F2C">
                <w:delText xml:space="preserve"> The </w:delText>
              </w:r>
              <w:r w:rsidRPr="00C54199" w:rsidDel="00327F2C">
                <w:rPr>
                  <w:b/>
                </w:rPr>
                <w:delText xml:space="preserve">Number of Samples </w:delText>
              </w:r>
              <w:r w:rsidRPr="00C54199" w:rsidDel="00327F2C">
                <w:delText xml:space="preserve">multiplied by the </w:delText>
              </w:r>
              <w:r w:rsidRPr="00C54199" w:rsidDel="00327F2C">
                <w:rPr>
                  <w:b/>
                </w:rPr>
                <w:delText xml:space="preserve">Quantity </w:delText>
              </w:r>
              <w:r w:rsidRPr="00C54199" w:rsidDel="00327F2C">
                <w:delText xml:space="preserve">shown in this section must equal the </w:delText>
              </w:r>
              <w:r w:rsidRPr="00C54199" w:rsidDel="00327F2C">
                <w:rPr>
                  <w:b/>
                </w:rPr>
                <w:delText>Consumed Qty</w:delText>
              </w:r>
              <w:r w:rsidRPr="00C54199" w:rsidDel="00327F2C">
                <w:delText xml:space="preserve"> in the </w:delText>
              </w:r>
              <w:r w:rsidRPr="00C54199" w:rsidDel="00327F2C">
                <w:rPr>
                  <w:b/>
                </w:rPr>
                <w:delText>Inputs</w:delText>
              </w:r>
              <w:r w:rsidRPr="00C54199" w:rsidDel="00327F2C">
                <w:delText xml:space="preserve"> section. </w:delText>
              </w:r>
            </w:del>
          </w:p>
          <w:p w14:paraId="43C71B99" w14:textId="0DD12F4F" w:rsidR="00D31CB1" w:rsidRPr="00C54199" w:rsidDel="00327F2C" w:rsidRDefault="00D31CB1" w:rsidP="007E1303">
            <w:pPr>
              <w:numPr>
                <w:ilvl w:val="0"/>
                <w:numId w:val="309"/>
              </w:numPr>
              <w:ind w:left="342" w:hanging="270"/>
              <w:rPr>
                <w:del w:id="6292" w:author="Sayali Dev" w:date="2018-02-21T13:28:00Z"/>
              </w:rPr>
            </w:pPr>
            <w:del w:id="6293"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quantity unit of measurement.</w:delText>
              </w:r>
            </w:del>
          </w:p>
        </w:tc>
      </w:tr>
      <w:tr w:rsidR="00D31CB1" w:rsidRPr="00C54199" w:rsidDel="00327F2C" w14:paraId="26B886FE" w14:textId="1CF9CC02" w:rsidTr="007E1303">
        <w:trPr>
          <w:cantSplit/>
          <w:trHeight w:val="288"/>
          <w:del w:id="6294" w:author="Sayali Dev" w:date="2018-02-21T13:28:00Z"/>
        </w:trPr>
        <w:tc>
          <w:tcPr>
            <w:tcW w:w="2880" w:type="dxa"/>
          </w:tcPr>
          <w:p w14:paraId="21E97EE9" w14:textId="59FD4BB9" w:rsidR="00D31CB1" w:rsidRPr="00C54199" w:rsidDel="00327F2C" w:rsidRDefault="00D31CB1" w:rsidP="007E1303">
            <w:pPr>
              <w:rPr>
                <w:del w:id="6295" w:author="Sayali Dev" w:date="2018-02-21T13:28:00Z"/>
                <w:b/>
              </w:rPr>
            </w:pPr>
            <w:del w:id="6296" w:author="Sayali Dev" w:date="2018-02-21T13:28:00Z">
              <w:r w:rsidRPr="00C54199" w:rsidDel="00327F2C">
                <w:rPr>
                  <w:b/>
                </w:rPr>
                <w:delText>Concentration</w:delText>
              </w:r>
            </w:del>
          </w:p>
        </w:tc>
        <w:tc>
          <w:tcPr>
            <w:tcW w:w="6840" w:type="dxa"/>
            <w:vAlign w:val="center"/>
          </w:tcPr>
          <w:p w14:paraId="15B663AC" w14:textId="1DBFD24F" w:rsidR="00D31CB1" w:rsidRPr="00C54199" w:rsidDel="00327F2C" w:rsidRDefault="00D31CB1" w:rsidP="007E1303">
            <w:pPr>
              <w:rPr>
                <w:del w:id="6297" w:author="Sayali Dev" w:date="2018-02-21T13:28:00Z"/>
              </w:rPr>
            </w:pPr>
            <w:del w:id="6298" w:author="Sayali Dev" w:date="2018-02-21T13:28:00Z">
              <w:r w:rsidRPr="00C54199" w:rsidDel="00327F2C">
                <w:delText xml:space="preserve">To specify the concentration: </w:delText>
              </w:r>
            </w:del>
          </w:p>
          <w:p w14:paraId="111A8BB6" w14:textId="3EC957E6" w:rsidR="00D31CB1" w:rsidRPr="00C54199" w:rsidDel="00327F2C" w:rsidRDefault="00D31CB1" w:rsidP="007E1303">
            <w:pPr>
              <w:numPr>
                <w:ilvl w:val="0"/>
                <w:numId w:val="310"/>
              </w:numPr>
              <w:ind w:left="432"/>
              <w:rPr>
                <w:del w:id="6299" w:author="Sayali Dev" w:date="2018-02-21T13:28:00Z"/>
              </w:rPr>
            </w:pPr>
            <w:del w:id="6300" w:author="Sayali Dev" w:date="2018-02-21T13:28:00Z">
              <w:r w:rsidRPr="00C54199" w:rsidDel="00327F2C">
                <w:delText>In the box, type the concentration amount of each output biospecimen being created in this processing.</w:delText>
              </w:r>
            </w:del>
          </w:p>
          <w:p w14:paraId="426E90DF" w14:textId="30829779" w:rsidR="00D31CB1" w:rsidRPr="00C54199" w:rsidDel="00327F2C" w:rsidRDefault="00D31CB1" w:rsidP="007E1303">
            <w:pPr>
              <w:numPr>
                <w:ilvl w:val="0"/>
                <w:numId w:val="310"/>
              </w:numPr>
              <w:ind w:left="432"/>
              <w:rPr>
                <w:del w:id="6301" w:author="Sayali Dev" w:date="2018-02-21T13:28:00Z"/>
              </w:rPr>
            </w:pPr>
            <w:del w:id="6302"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concentration unit of measurement.</w:delText>
              </w:r>
            </w:del>
          </w:p>
        </w:tc>
      </w:tr>
      <w:tr w:rsidR="00D31CB1" w:rsidRPr="00C54199" w:rsidDel="00327F2C" w14:paraId="519A7E58" w14:textId="4664B1F9" w:rsidTr="007E1303">
        <w:trPr>
          <w:cantSplit/>
          <w:trHeight w:val="288"/>
          <w:del w:id="6303" w:author="Sayali Dev" w:date="2018-02-21T13:28:00Z"/>
        </w:trPr>
        <w:tc>
          <w:tcPr>
            <w:tcW w:w="2880" w:type="dxa"/>
          </w:tcPr>
          <w:p w14:paraId="101F78CC" w14:textId="402B3ECA" w:rsidR="00D31CB1" w:rsidRPr="00C54199" w:rsidDel="00327F2C" w:rsidRDefault="00D31CB1" w:rsidP="007E1303">
            <w:pPr>
              <w:rPr>
                <w:del w:id="6304" w:author="Sayali Dev" w:date="2018-02-21T13:28:00Z"/>
                <w:b/>
              </w:rPr>
            </w:pPr>
            <w:del w:id="6305" w:author="Sayali Dev" w:date="2018-02-21T13:28:00Z">
              <w:r w:rsidRPr="00C54199" w:rsidDel="00327F2C">
                <w:rPr>
                  <w:b/>
                </w:rPr>
                <w:delText>Adjustments</w:delText>
              </w:r>
            </w:del>
          </w:p>
        </w:tc>
        <w:tc>
          <w:tcPr>
            <w:tcW w:w="6840" w:type="dxa"/>
            <w:vAlign w:val="center"/>
          </w:tcPr>
          <w:p w14:paraId="2269D844" w14:textId="7D9E8BC3" w:rsidR="00D31CB1" w:rsidRPr="00C54199" w:rsidDel="00327F2C" w:rsidRDefault="00D31CB1" w:rsidP="007E1303">
            <w:pPr>
              <w:rPr>
                <w:del w:id="6306" w:author="Sayali Dev" w:date="2018-02-21T13:28:00Z"/>
              </w:rPr>
            </w:pPr>
            <w:del w:id="6307" w:author="Sayali Dev" w:date="2018-02-21T13:28:00Z">
              <w:r w:rsidRPr="00C54199" w:rsidDel="00327F2C">
                <w:delText>To make an adjustment to the current quantify/concentration of the output biospecimen(s), click this link.</w:delText>
              </w:r>
              <w:r w:rsidRPr="00C54199" w:rsidDel="00327F2C">
                <w:br/>
                <w:delText xml:space="preserve">The </w:delText>
              </w:r>
              <w:r w:rsidRPr="00C54199" w:rsidDel="00327F2C">
                <w:rPr>
                  <w:b/>
                </w:rPr>
                <w:delText>Adjusted Qty</w:delText>
              </w:r>
              <w:r w:rsidRPr="00C54199" w:rsidDel="00327F2C">
                <w:delText xml:space="preserve"> and </w:delText>
              </w:r>
              <w:r w:rsidRPr="00C54199" w:rsidDel="00327F2C">
                <w:rPr>
                  <w:b/>
                </w:rPr>
                <w:delText>Adjusted Concentration</w:delText>
              </w:r>
              <w:r w:rsidRPr="00C54199" w:rsidDel="00327F2C">
                <w:delText xml:space="preserve"> fields appear. </w:delText>
              </w:r>
            </w:del>
          </w:p>
        </w:tc>
      </w:tr>
      <w:tr w:rsidR="00D31CB1" w:rsidRPr="00C54199" w:rsidDel="00327F2C" w14:paraId="56F7F41D" w14:textId="03E168F9" w:rsidTr="007E1303">
        <w:trPr>
          <w:cantSplit/>
          <w:trHeight w:val="288"/>
          <w:del w:id="6308" w:author="Sayali Dev" w:date="2018-02-21T13:28:00Z"/>
        </w:trPr>
        <w:tc>
          <w:tcPr>
            <w:tcW w:w="2880" w:type="dxa"/>
          </w:tcPr>
          <w:p w14:paraId="2EEDE769" w14:textId="19BC6B1C" w:rsidR="00D31CB1" w:rsidRPr="00C54199" w:rsidDel="00327F2C" w:rsidRDefault="00D31CB1" w:rsidP="007E1303">
            <w:pPr>
              <w:rPr>
                <w:del w:id="6309" w:author="Sayali Dev" w:date="2018-02-21T13:28:00Z"/>
                <w:b/>
              </w:rPr>
            </w:pPr>
            <w:del w:id="6310" w:author="Sayali Dev" w:date="2018-02-21T13:28:00Z">
              <w:r w:rsidRPr="00C54199" w:rsidDel="00327F2C">
                <w:rPr>
                  <w:b/>
                </w:rPr>
                <w:delText>Adjusted Qty</w:delText>
              </w:r>
            </w:del>
          </w:p>
        </w:tc>
        <w:tc>
          <w:tcPr>
            <w:tcW w:w="6840" w:type="dxa"/>
            <w:vAlign w:val="center"/>
          </w:tcPr>
          <w:p w14:paraId="77D38121" w14:textId="33B274D9" w:rsidR="00D31CB1" w:rsidRPr="00C54199" w:rsidDel="00327F2C" w:rsidRDefault="00D31CB1" w:rsidP="007E1303">
            <w:pPr>
              <w:rPr>
                <w:del w:id="6311" w:author="Sayali Dev" w:date="2018-02-21T13:28:00Z"/>
              </w:rPr>
            </w:pPr>
            <w:del w:id="6312" w:author="Sayali Dev" w:date="2018-02-21T13:28:00Z">
              <w:r w:rsidRPr="00C54199" w:rsidDel="00327F2C">
                <w:rPr>
                  <w:b/>
                </w:rPr>
                <w:delText>Note:</w:delText>
              </w:r>
              <w:r w:rsidRPr="00C54199" w:rsidDel="00327F2C">
                <w:delText xml:space="preserve"> This field appears only when you click the </w:delText>
              </w:r>
              <w:r w:rsidRPr="00C54199" w:rsidDel="00327F2C">
                <w:rPr>
                  <w:b/>
                </w:rPr>
                <w:delText xml:space="preserve">Adjustments </w:delText>
              </w:r>
              <w:r w:rsidRPr="00C54199" w:rsidDel="00327F2C">
                <w:delText>link.</w:delText>
              </w:r>
            </w:del>
          </w:p>
          <w:p w14:paraId="080DD4F7" w14:textId="1679D323" w:rsidR="00D31CB1" w:rsidRPr="00C54199" w:rsidDel="00327F2C" w:rsidRDefault="00D31CB1" w:rsidP="007E1303">
            <w:pPr>
              <w:rPr>
                <w:del w:id="6313" w:author="Sayali Dev" w:date="2018-02-21T13:28:00Z"/>
              </w:rPr>
            </w:pPr>
            <w:del w:id="6314" w:author="Sayali Dev" w:date="2018-02-21T13:28:00Z">
              <w:r w:rsidRPr="00C54199" w:rsidDel="00327F2C">
                <w:delText>To specify the adjusted quantity:</w:delText>
              </w:r>
            </w:del>
          </w:p>
          <w:p w14:paraId="15AFB284" w14:textId="0D9B991A" w:rsidR="00D31CB1" w:rsidRPr="00C54199" w:rsidDel="00327F2C" w:rsidRDefault="00D31CB1" w:rsidP="007E1303">
            <w:pPr>
              <w:numPr>
                <w:ilvl w:val="0"/>
                <w:numId w:val="311"/>
              </w:numPr>
              <w:ind w:left="342" w:hanging="270"/>
              <w:rPr>
                <w:del w:id="6315" w:author="Sayali Dev" w:date="2018-02-21T13:28:00Z"/>
              </w:rPr>
            </w:pPr>
            <w:del w:id="6316" w:author="Sayali Dev" w:date="2018-02-21T13:28:00Z">
              <w:r w:rsidRPr="00C54199" w:rsidDel="00327F2C">
                <w:delText xml:space="preserve">In the box, type the amount you want to add to or subtract from the current quantity for the output biospecimens. </w:delText>
              </w:r>
              <w:r w:rsidRPr="00C54199" w:rsidDel="00327F2C">
                <w:br/>
              </w:r>
              <w:r w:rsidRPr="00C54199" w:rsidDel="00327F2C">
                <w:rPr>
                  <w:b/>
                </w:rPr>
                <w:delText>Note:</w:delText>
              </w:r>
              <w:r w:rsidRPr="00C54199" w:rsidDel="00327F2C">
                <w:delText xml:space="preserve"> You can use decimal or whole numbers to add or subtract. You must use a minus sign to subtract. </w:delText>
              </w:r>
            </w:del>
          </w:p>
          <w:p w14:paraId="106040EE" w14:textId="0173F008" w:rsidR="00D31CB1" w:rsidRPr="00C54199" w:rsidDel="00327F2C" w:rsidRDefault="00D31CB1" w:rsidP="007E1303">
            <w:pPr>
              <w:numPr>
                <w:ilvl w:val="0"/>
                <w:numId w:val="311"/>
              </w:numPr>
              <w:ind w:left="342" w:hanging="270"/>
              <w:rPr>
                <w:del w:id="6317" w:author="Sayali Dev" w:date="2018-02-21T13:28:00Z"/>
              </w:rPr>
            </w:pPr>
            <w:del w:id="6318"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adjusted quantity unit of measurement.</w:delText>
              </w:r>
              <w:r w:rsidRPr="00C54199" w:rsidDel="00327F2C">
                <w:rPr>
                  <w:b/>
                </w:rPr>
                <w:delText xml:space="preserve"> </w:delText>
              </w:r>
              <w:r w:rsidRPr="00C54199" w:rsidDel="00327F2C">
                <w:rPr>
                  <w:b/>
                </w:rPr>
                <w:br/>
                <w:delText>Note:</w:delText>
              </w:r>
              <w:r w:rsidRPr="00C54199" w:rsidDel="00327F2C">
                <w:delText xml:space="preserve"> You must complete this field if you output an adjusted quantity value in step 1.</w:delText>
              </w:r>
            </w:del>
          </w:p>
          <w:p w14:paraId="57A7AF2B" w14:textId="73E3C3F4" w:rsidR="00D31CB1" w:rsidRPr="00C54199" w:rsidDel="00327F2C" w:rsidRDefault="00D31CB1" w:rsidP="007E1303">
            <w:pPr>
              <w:numPr>
                <w:ilvl w:val="0"/>
                <w:numId w:val="311"/>
              </w:numPr>
              <w:ind w:left="342" w:hanging="270"/>
              <w:rPr>
                <w:del w:id="6319" w:author="Sayali Dev" w:date="2018-02-21T13:28:00Z"/>
              </w:rPr>
            </w:pPr>
            <w:del w:id="6320" w:author="Sayali Dev" w:date="2018-02-21T13:28:00Z">
              <w:r w:rsidRPr="00C54199" w:rsidDel="00327F2C">
                <w:delText xml:space="preserve">In the </w:delText>
              </w:r>
              <w:r w:rsidRPr="00C54199" w:rsidDel="00327F2C">
                <w:rPr>
                  <w:b/>
                </w:rPr>
                <w:delText>Reason</w:delText>
              </w:r>
              <w:r w:rsidRPr="00C54199" w:rsidDel="00327F2C">
                <w:delText xml:space="preserve"> list, click the appropriate reason for the adjustment.</w:delText>
              </w:r>
              <w:r w:rsidRPr="00C54199" w:rsidDel="00327F2C">
                <w:rPr>
                  <w:b/>
                </w:rPr>
                <w:delText xml:space="preserve"> </w:delText>
              </w:r>
              <w:r w:rsidRPr="00C54199" w:rsidDel="00327F2C">
                <w:rPr>
                  <w:b/>
                </w:rPr>
                <w:br/>
                <w:delText>Note:</w:delText>
              </w:r>
              <w:r w:rsidRPr="00C54199" w:rsidDel="00327F2C">
                <w:delText xml:space="preserve"> You must complete this field if you input an adjusted quantity value in step 1.</w:delText>
              </w:r>
            </w:del>
          </w:p>
        </w:tc>
      </w:tr>
      <w:tr w:rsidR="00D31CB1" w:rsidRPr="00C54199" w:rsidDel="00327F2C" w14:paraId="5039FCE3" w14:textId="7B7E4B85" w:rsidTr="007E1303">
        <w:trPr>
          <w:cantSplit/>
          <w:trHeight w:val="288"/>
          <w:del w:id="6321" w:author="Sayali Dev" w:date="2018-02-21T13:28:00Z"/>
        </w:trPr>
        <w:tc>
          <w:tcPr>
            <w:tcW w:w="2880" w:type="dxa"/>
          </w:tcPr>
          <w:p w14:paraId="015CE12B" w14:textId="73C78191" w:rsidR="00D31CB1" w:rsidRPr="00C54199" w:rsidDel="00327F2C" w:rsidRDefault="00D31CB1" w:rsidP="007E1303">
            <w:pPr>
              <w:rPr>
                <w:del w:id="6322" w:author="Sayali Dev" w:date="2018-02-21T13:28:00Z"/>
                <w:b/>
              </w:rPr>
            </w:pPr>
            <w:del w:id="6323" w:author="Sayali Dev" w:date="2018-02-21T13:28:00Z">
              <w:r w:rsidRPr="00C54199" w:rsidDel="00327F2C">
                <w:rPr>
                  <w:b/>
                </w:rPr>
                <w:delText>Adjusted Concentration</w:delText>
              </w:r>
            </w:del>
          </w:p>
        </w:tc>
        <w:tc>
          <w:tcPr>
            <w:tcW w:w="6840" w:type="dxa"/>
            <w:vAlign w:val="center"/>
          </w:tcPr>
          <w:p w14:paraId="6336DFEC" w14:textId="2B1BFB39" w:rsidR="00D31CB1" w:rsidRPr="00C54199" w:rsidDel="00327F2C" w:rsidRDefault="00D31CB1" w:rsidP="007E1303">
            <w:pPr>
              <w:rPr>
                <w:del w:id="6324" w:author="Sayali Dev" w:date="2018-02-21T13:28:00Z"/>
              </w:rPr>
            </w:pPr>
            <w:del w:id="6325" w:author="Sayali Dev" w:date="2018-02-21T13:28:00Z">
              <w:r w:rsidRPr="00C54199" w:rsidDel="00327F2C">
                <w:rPr>
                  <w:b/>
                </w:rPr>
                <w:delText>Note:</w:delText>
              </w:r>
              <w:r w:rsidRPr="00C54199" w:rsidDel="00327F2C">
                <w:delText xml:space="preserve"> This field appears only when you click the </w:delText>
              </w:r>
              <w:r w:rsidRPr="00C54199" w:rsidDel="00327F2C">
                <w:rPr>
                  <w:b/>
                </w:rPr>
                <w:delText xml:space="preserve">Adjustments </w:delText>
              </w:r>
              <w:r w:rsidRPr="00C54199" w:rsidDel="00327F2C">
                <w:delText>link.</w:delText>
              </w:r>
            </w:del>
          </w:p>
          <w:p w14:paraId="4B394E81" w14:textId="6248E179" w:rsidR="00D31CB1" w:rsidRPr="00C54199" w:rsidDel="00327F2C" w:rsidRDefault="00D31CB1" w:rsidP="007E1303">
            <w:pPr>
              <w:rPr>
                <w:del w:id="6326" w:author="Sayali Dev" w:date="2018-02-21T13:28:00Z"/>
              </w:rPr>
            </w:pPr>
            <w:del w:id="6327" w:author="Sayali Dev" w:date="2018-02-21T13:28:00Z">
              <w:r w:rsidRPr="00C54199" w:rsidDel="00327F2C">
                <w:delText>To specify the adjusted concentration:</w:delText>
              </w:r>
            </w:del>
          </w:p>
          <w:p w14:paraId="70859423" w14:textId="3544E801" w:rsidR="00D31CB1" w:rsidRPr="00C54199" w:rsidDel="00327F2C" w:rsidRDefault="00D31CB1" w:rsidP="007E1303">
            <w:pPr>
              <w:numPr>
                <w:ilvl w:val="0"/>
                <w:numId w:val="312"/>
              </w:numPr>
              <w:ind w:left="342" w:hanging="270"/>
              <w:rPr>
                <w:del w:id="6328" w:author="Sayali Dev" w:date="2018-02-21T13:28:00Z"/>
              </w:rPr>
            </w:pPr>
            <w:del w:id="6329" w:author="Sayali Dev" w:date="2018-02-21T13:28:00Z">
              <w:r w:rsidRPr="00C54199" w:rsidDel="00327F2C">
                <w:delText xml:space="preserve">In the box, type the amount you want to add to or subtract from the current concentration for the output biospecimen. </w:delText>
              </w:r>
              <w:r w:rsidRPr="00C54199" w:rsidDel="00327F2C">
                <w:br/>
              </w:r>
              <w:r w:rsidRPr="00C54199" w:rsidDel="00327F2C">
                <w:rPr>
                  <w:b/>
                </w:rPr>
                <w:delText>Note:</w:delText>
              </w:r>
              <w:r w:rsidRPr="00C54199" w:rsidDel="00327F2C">
                <w:delText xml:space="preserve"> You can use decimal or whole numbers to add or subtract. You must use a minus sign to subtract. </w:delText>
              </w:r>
            </w:del>
          </w:p>
          <w:p w14:paraId="4F90E46C" w14:textId="5BAF82A0" w:rsidR="00D31CB1" w:rsidRPr="00C54199" w:rsidDel="00327F2C" w:rsidRDefault="00D31CB1" w:rsidP="007E1303">
            <w:pPr>
              <w:numPr>
                <w:ilvl w:val="0"/>
                <w:numId w:val="312"/>
              </w:numPr>
              <w:ind w:left="342" w:hanging="270"/>
              <w:rPr>
                <w:del w:id="6330" w:author="Sayali Dev" w:date="2018-02-21T13:28:00Z"/>
              </w:rPr>
            </w:pPr>
            <w:del w:id="6331" w:author="Sayali Dev" w:date="2018-02-21T13:28:00Z">
              <w:r w:rsidRPr="00C54199" w:rsidDel="00327F2C">
                <w:delText xml:space="preserve">In the </w:delText>
              </w:r>
              <w:r w:rsidRPr="00C54199" w:rsidDel="00327F2C">
                <w:rPr>
                  <w:b/>
                </w:rPr>
                <w:delText>Units</w:delText>
              </w:r>
              <w:r w:rsidRPr="00C54199" w:rsidDel="00327F2C">
                <w:delText xml:space="preserve"> list, click the appropriate adjusted concentration unit of measurement.</w:delText>
              </w:r>
              <w:r w:rsidRPr="00C54199" w:rsidDel="00327F2C">
                <w:br/>
              </w:r>
              <w:r w:rsidRPr="00C54199" w:rsidDel="00327F2C">
                <w:rPr>
                  <w:b/>
                </w:rPr>
                <w:delText>Note:</w:delText>
              </w:r>
              <w:r w:rsidRPr="00C54199" w:rsidDel="00327F2C">
                <w:delText xml:space="preserve"> You must complete this field if you input an adjusted concentration value in step 1.</w:delText>
              </w:r>
            </w:del>
          </w:p>
          <w:p w14:paraId="0497D7AF" w14:textId="0B05E065" w:rsidR="00D31CB1" w:rsidRPr="00C54199" w:rsidDel="00327F2C" w:rsidRDefault="00D31CB1" w:rsidP="007E1303">
            <w:pPr>
              <w:numPr>
                <w:ilvl w:val="0"/>
                <w:numId w:val="312"/>
              </w:numPr>
              <w:ind w:left="342" w:hanging="270"/>
              <w:rPr>
                <w:del w:id="6332" w:author="Sayali Dev" w:date="2018-02-21T13:28:00Z"/>
              </w:rPr>
            </w:pPr>
            <w:del w:id="6333" w:author="Sayali Dev" w:date="2018-02-21T13:28:00Z">
              <w:r w:rsidRPr="00C54199" w:rsidDel="00327F2C">
                <w:delText xml:space="preserve">In the </w:delText>
              </w:r>
              <w:r w:rsidRPr="00C54199" w:rsidDel="00327F2C">
                <w:rPr>
                  <w:b/>
                </w:rPr>
                <w:delText>Reason</w:delText>
              </w:r>
              <w:r w:rsidRPr="00C54199" w:rsidDel="00327F2C">
                <w:delText xml:space="preserve"> list, click the appropriate reason for the adjustment.</w:delText>
              </w:r>
              <w:r w:rsidRPr="00C54199" w:rsidDel="00327F2C">
                <w:rPr>
                  <w:b/>
                </w:rPr>
                <w:delText xml:space="preserve"> </w:delText>
              </w:r>
              <w:r w:rsidRPr="00C54199" w:rsidDel="00327F2C">
                <w:rPr>
                  <w:b/>
                </w:rPr>
                <w:br/>
                <w:delText>Note:</w:delText>
              </w:r>
              <w:r w:rsidRPr="00C54199" w:rsidDel="00327F2C">
                <w:delText xml:space="preserve"> You must complete this field if you input an adjusted concentration value in step 1.</w:delText>
              </w:r>
            </w:del>
          </w:p>
        </w:tc>
      </w:tr>
      <w:tr w:rsidR="00D31CB1" w:rsidRPr="00C54199" w:rsidDel="00327F2C" w14:paraId="10E5DDA5" w14:textId="45FA0A12" w:rsidTr="007E1303">
        <w:trPr>
          <w:cantSplit/>
          <w:trHeight w:val="288"/>
          <w:del w:id="6334" w:author="Sayali Dev" w:date="2018-02-21T13:28:00Z"/>
        </w:trPr>
        <w:tc>
          <w:tcPr>
            <w:tcW w:w="2880" w:type="dxa"/>
          </w:tcPr>
          <w:p w14:paraId="5BA75FAA" w14:textId="2F5F0C1A" w:rsidR="00D31CB1" w:rsidRPr="00C54199" w:rsidDel="00327F2C" w:rsidRDefault="00D31CB1" w:rsidP="007E1303">
            <w:pPr>
              <w:rPr>
                <w:del w:id="6335" w:author="Sayali Dev" w:date="2018-02-21T13:28:00Z"/>
                <w:b/>
              </w:rPr>
            </w:pPr>
            <w:del w:id="6336" w:author="Sayali Dev" w:date="2018-02-21T13:28:00Z">
              <w:r w:rsidRPr="00C54199" w:rsidDel="00327F2C">
                <w:rPr>
                  <w:b/>
                </w:rPr>
                <w:delText>Container Type</w:delText>
              </w:r>
              <w:r w:rsidRPr="00E862D2" w:rsidDel="00327F2C">
                <w:rPr>
                  <w:color w:val="FF0000"/>
                </w:rPr>
                <w:delText>*</w:delText>
              </w:r>
            </w:del>
          </w:p>
        </w:tc>
        <w:tc>
          <w:tcPr>
            <w:tcW w:w="6840" w:type="dxa"/>
            <w:vAlign w:val="center"/>
          </w:tcPr>
          <w:p w14:paraId="3F0DD65F" w14:textId="18C7D9C5" w:rsidR="00D31CB1" w:rsidRPr="00C54199" w:rsidDel="00327F2C" w:rsidRDefault="00D31CB1" w:rsidP="007E1303">
            <w:pPr>
              <w:rPr>
                <w:del w:id="6337" w:author="Sayali Dev" w:date="2018-02-21T13:28:00Z"/>
              </w:rPr>
            </w:pPr>
            <w:del w:id="6338" w:author="Sayali Dev" w:date="2018-02-21T13:28:00Z">
              <w:r w:rsidRPr="00C54199" w:rsidDel="00327F2C">
                <w:rPr>
                  <w:b/>
                </w:rPr>
                <w:delText>Note:</w:delText>
              </w:r>
              <w:r w:rsidRPr="00C54199" w:rsidDel="00327F2C">
                <w:delText xml:space="preserve"> This field does not appear for Generic Experiment workflows.</w:delText>
              </w:r>
              <w:r w:rsidRPr="00C54199" w:rsidDel="00327F2C">
                <w:br/>
                <w:delText>Click the appropriate container type for the output biospecimen.</w:delText>
              </w:r>
            </w:del>
          </w:p>
        </w:tc>
      </w:tr>
      <w:tr w:rsidR="00D31CB1" w:rsidRPr="00C54199" w:rsidDel="00327F2C" w14:paraId="428F33EE" w14:textId="08071198" w:rsidTr="007E1303">
        <w:trPr>
          <w:cantSplit/>
          <w:trHeight w:val="288"/>
          <w:del w:id="6339" w:author="Sayali Dev" w:date="2018-02-21T13:28:00Z"/>
        </w:trPr>
        <w:tc>
          <w:tcPr>
            <w:tcW w:w="2880" w:type="dxa"/>
          </w:tcPr>
          <w:p w14:paraId="5D74C254" w14:textId="774C7F11" w:rsidR="00D31CB1" w:rsidRPr="00C54199" w:rsidDel="00327F2C" w:rsidRDefault="00D31CB1" w:rsidP="007E1303">
            <w:pPr>
              <w:rPr>
                <w:del w:id="6340" w:author="Sayali Dev" w:date="2018-02-21T13:28:00Z"/>
                <w:b/>
              </w:rPr>
            </w:pPr>
            <w:del w:id="6341" w:author="Sayali Dev" w:date="2018-02-21T13:28:00Z">
              <w:r w:rsidRPr="00C54199" w:rsidDel="00327F2C">
                <w:rPr>
                  <w:b/>
                </w:rPr>
                <w:delText>Item Type</w:delText>
              </w:r>
              <w:r w:rsidRPr="00E862D2" w:rsidDel="00327F2C">
                <w:rPr>
                  <w:color w:val="FF0000"/>
                </w:rPr>
                <w:delText>*</w:delText>
              </w:r>
            </w:del>
          </w:p>
        </w:tc>
        <w:tc>
          <w:tcPr>
            <w:tcW w:w="6840" w:type="dxa"/>
            <w:vAlign w:val="center"/>
          </w:tcPr>
          <w:p w14:paraId="635003FA" w14:textId="41184EE0" w:rsidR="00D31CB1" w:rsidRPr="00C54199" w:rsidDel="00327F2C" w:rsidRDefault="00D31CB1" w:rsidP="007E1303">
            <w:pPr>
              <w:rPr>
                <w:del w:id="6342" w:author="Sayali Dev" w:date="2018-02-21T13:28:00Z"/>
              </w:rPr>
            </w:pPr>
            <w:del w:id="6343" w:author="Sayali Dev" w:date="2018-02-21T13:28:00Z">
              <w:r w:rsidRPr="00C54199" w:rsidDel="00327F2C">
                <w:rPr>
                  <w:b/>
                </w:rPr>
                <w:delText>Note:</w:delText>
              </w:r>
              <w:r w:rsidRPr="00C54199" w:rsidDel="00327F2C">
                <w:delText xml:space="preserve"> This field only appears for Derivative workflows.</w:delText>
              </w:r>
              <w:r w:rsidRPr="00C54199" w:rsidDel="00327F2C">
                <w:br/>
              </w:r>
            </w:del>
          </w:p>
          <w:p w14:paraId="0FB58A81" w14:textId="1E56EE77" w:rsidR="00D31CB1" w:rsidRPr="00C54199" w:rsidDel="00327F2C" w:rsidRDefault="00D31CB1" w:rsidP="007E1303">
            <w:pPr>
              <w:rPr>
                <w:del w:id="6344" w:author="Sayali Dev" w:date="2018-02-21T13:28:00Z"/>
                <w:b/>
              </w:rPr>
            </w:pPr>
            <w:del w:id="6345" w:author="Sayali Dev" w:date="2018-02-21T13:28:00Z">
              <w:r w:rsidRPr="00C54199" w:rsidDel="00327F2C">
                <w:delText>Click the appropriate specimen type for the output biospecimen.</w:delText>
              </w:r>
            </w:del>
          </w:p>
        </w:tc>
      </w:tr>
      <w:tr w:rsidR="00D31CB1" w:rsidRPr="00C54199" w:rsidDel="00327F2C" w14:paraId="000A8FF6" w14:textId="53A872DB" w:rsidTr="007E1303">
        <w:trPr>
          <w:cantSplit/>
          <w:trHeight w:val="288"/>
          <w:del w:id="6346" w:author="Sayali Dev" w:date="2018-02-21T13:28:00Z"/>
        </w:trPr>
        <w:tc>
          <w:tcPr>
            <w:tcW w:w="2880" w:type="dxa"/>
          </w:tcPr>
          <w:p w14:paraId="0AC80CBA" w14:textId="1F9B903C" w:rsidR="00D31CB1" w:rsidRPr="00C54199" w:rsidDel="00327F2C" w:rsidRDefault="00D31CB1" w:rsidP="007E1303">
            <w:pPr>
              <w:rPr>
                <w:del w:id="6347" w:author="Sayali Dev" w:date="2018-02-21T13:28:00Z"/>
                <w:b/>
              </w:rPr>
            </w:pPr>
            <w:del w:id="6348" w:author="Sayali Dev" w:date="2018-02-21T13:28:00Z">
              <w:r w:rsidRPr="00C54199" w:rsidDel="00327F2C">
                <w:rPr>
                  <w:b/>
                </w:rPr>
                <w:delText>Item State</w:delText>
              </w:r>
              <w:r w:rsidRPr="00E862D2" w:rsidDel="00327F2C">
                <w:rPr>
                  <w:color w:val="FF0000"/>
                </w:rPr>
                <w:delText>*</w:delText>
              </w:r>
            </w:del>
          </w:p>
          <w:p w14:paraId="379CF830" w14:textId="2DF91475" w:rsidR="00D31CB1" w:rsidRPr="00C54199" w:rsidDel="00327F2C" w:rsidRDefault="00D31CB1" w:rsidP="007E1303">
            <w:pPr>
              <w:rPr>
                <w:del w:id="6349" w:author="Sayali Dev" w:date="2018-02-21T13:28:00Z"/>
                <w:b/>
              </w:rPr>
            </w:pPr>
          </w:p>
        </w:tc>
        <w:tc>
          <w:tcPr>
            <w:tcW w:w="6840" w:type="dxa"/>
            <w:vAlign w:val="center"/>
          </w:tcPr>
          <w:p w14:paraId="1BEA2142" w14:textId="54B8E14F" w:rsidR="00D31CB1" w:rsidRPr="00C54199" w:rsidDel="00327F2C" w:rsidRDefault="00D31CB1" w:rsidP="007E1303">
            <w:pPr>
              <w:rPr>
                <w:del w:id="6350" w:author="Sayali Dev" w:date="2018-02-21T13:28:00Z"/>
                <w:b/>
              </w:rPr>
            </w:pPr>
            <w:del w:id="6351" w:author="Sayali Dev" w:date="2018-02-21T13:28:00Z">
              <w:r w:rsidRPr="00C54199" w:rsidDel="00327F2C">
                <w:rPr>
                  <w:b/>
                </w:rPr>
                <w:delText>Note:</w:delText>
              </w:r>
              <w:r w:rsidRPr="00C54199" w:rsidDel="00327F2C">
                <w:delText xml:space="preserve"> This field only appears for Derivative workflows.</w:delText>
              </w:r>
              <w:r w:rsidRPr="00C54199" w:rsidDel="00327F2C">
                <w:br/>
              </w:r>
              <w:r w:rsidRPr="00C54199" w:rsidDel="00327F2C">
                <w:br/>
                <w:delText>If applicable, click the appropriate sample type for the output biospecimens.</w:delText>
              </w:r>
            </w:del>
          </w:p>
        </w:tc>
      </w:tr>
      <w:tr w:rsidR="00D31CB1" w:rsidRPr="00C54199" w:rsidDel="00327F2C" w14:paraId="20160357" w14:textId="688890C5" w:rsidTr="007E1303">
        <w:trPr>
          <w:cantSplit/>
          <w:trHeight w:val="288"/>
          <w:del w:id="6352" w:author="Sayali Dev" w:date="2018-02-21T13:28:00Z"/>
        </w:trPr>
        <w:tc>
          <w:tcPr>
            <w:tcW w:w="2880" w:type="dxa"/>
          </w:tcPr>
          <w:p w14:paraId="30417F93" w14:textId="5F6ECE76" w:rsidR="00D31CB1" w:rsidRPr="00C54199" w:rsidDel="00327F2C" w:rsidRDefault="00D31CB1" w:rsidP="007E1303">
            <w:pPr>
              <w:rPr>
                <w:del w:id="6353" w:author="Sayali Dev" w:date="2018-02-21T13:28:00Z"/>
                <w:b/>
              </w:rPr>
            </w:pPr>
            <w:del w:id="6354" w:author="Sayali Dev" w:date="2018-02-21T13:28:00Z">
              <w:r w:rsidRPr="00C54199" w:rsidDel="00327F2C">
                <w:rPr>
                  <w:b/>
                </w:rPr>
                <w:delText>Protocol</w:delText>
              </w:r>
            </w:del>
          </w:p>
        </w:tc>
        <w:tc>
          <w:tcPr>
            <w:tcW w:w="6840" w:type="dxa"/>
            <w:vAlign w:val="center"/>
          </w:tcPr>
          <w:p w14:paraId="5BC7EE83" w14:textId="150B2B4B" w:rsidR="00D31CB1" w:rsidRPr="00C54199" w:rsidDel="00327F2C" w:rsidRDefault="00D31CB1" w:rsidP="007E1303">
            <w:pPr>
              <w:rPr>
                <w:del w:id="6355" w:author="Sayali Dev" w:date="2018-02-21T13:28:00Z"/>
                <w:b/>
              </w:rPr>
            </w:pPr>
            <w:del w:id="6356" w:author="Sayali Dev" w:date="2018-02-21T13:28:00Z">
              <w:r w:rsidRPr="00C54199" w:rsidDel="00327F2C">
                <w:rPr>
                  <w:b/>
                </w:rPr>
                <w:delText>Note:</w:delText>
              </w:r>
              <w:r w:rsidRPr="00C54199" w:rsidDel="00327F2C">
                <w:delText xml:space="preserve"> This field only appears for Derivative workflows.</w:delText>
              </w:r>
              <w:r w:rsidRPr="00C54199" w:rsidDel="00327F2C">
                <w:br/>
              </w:r>
              <w:r w:rsidRPr="00C54199" w:rsidDel="00327F2C">
                <w:br/>
                <w:delText>If applicable, click the appropriate protocol for the output biospecimens.</w:delText>
              </w:r>
            </w:del>
          </w:p>
        </w:tc>
      </w:tr>
      <w:tr w:rsidR="00D31CB1" w:rsidRPr="00C54199" w:rsidDel="00327F2C" w14:paraId="5521C335" w14:textId="29D98382" w:rsidTr="007E1303">
        <w:trPr>
          <w:cantSplit/>
          <w:trHeight w:val="288"/>
          <w:del w:id="6357" w:author="Sayali Dev" w:date="2018-02-21T13:28:00Z"/>
        </w:trPr>
        <w:tc>
          <w:tcPr>
            <w:tcW w:w="2880" w:type="dxa"/>
          </w:tcPr>
          <w:p w14:paraId="078ADBBA" w14:textId="1B09C499" w:rsidR="00D31CB1" w:rsidRPr="00C54199" w:rsidDel="00327F2C" w:rsidRDefault="00D31CB1" w:rsidP="007E1303">
            <w:pPr>
              <w:rPr>
                <w:del w:id="6358" w:author="Sayali Dev" w:date="2018-02-21T13:28:00Z"/>
                <w:b/>
              </w:rPr>
            </w:pPr>
            <w:del w:id="6359" w:author="Sayali Dev" w:date="2018-02-21T13:28:00Z">
              <w:r w:rsidRPr="00C54199" w:rsidDel="00327F2C">
                <w:rPr>
                  <w:b/>
                </w:rPr>
                <w:delText>Technique</w:delText>
              </w:r>
            </w:del>
          </w:p>
        </w:tc>
        <w:tc>
          <w:tcPr>
            <w:tcW w:w="6840" w:type="dxa"/>
            <w:vAlign w:val="center"/>
          </w:tcPr>
          <w:p w14:paraId="751C2E1B" w14:textId="282EE37A" w:rsidR="00D31CB1" w:rsidRPr="00C54199" w:rsidDel="00327F2C" w:rsidRDefault="00D31CB1" w:rsidP="007E1303">
            <w:pPr>
              <w:rPr>
                <w:del w:id="6360" w:author="Sayali Dev" w:date="2018-02-21T13:28:00Z"/>
                <w:b/>
              </w:rPr>
            </w:pPr>
            <w:del w:id="6361" w:author="Sayali Dev" w:date="2018-02-21T13:28:00Z">
              <w:r w:rsidRPr="00C54199" w:rsidDel="00327F2C">
                <w:rPr>
                  <w:b/>
                </w:rPr>
                <w:delText>Note:</w:delText>
              </w:r>
              <w:r w:rsidRPr="00C54199" w:rsidDel="00327F2C">
                <w:delText xml:space="preserve"> This field only appears for Derivative workflows.</w:delText>
              </w:r>
              <w:r w:rsidRPr="00C54199" w:rsidDel="00327F2C">
                <w:br/>
              </w:r>
              <w:r w:rsidRPr="00C54199" w:rsidDel="00327F2C">
                <w:br/>
                <w:delText>If applicable, click the appropriate technique for the output biospecimens.</w:delText>
              </w:r>
            </w:del>
          </w:p>
        </w:tc>
      </w:tr>
    </w:tbl>
    <w:p w14:paraId="0B4ABCC5" w14:textId="1896D0F2" w:rsidR="00D31CB1" w:rsidRPr="00C54199" w:rsidDel="00327F2C" w:rsidRDefault="00D31CB1" w:rsidP="00D31CB1">
      <w:pPr>
        <w:rPr>
          <w:del w:id="6362" w:author="Sayali Dev" w:date="2018-02-21T13:28:00Z"/>
        </w:rPr>
      </w:pPr>
    </w:p>
    <w:p w14:paraId="4D38965A" w14:textId="2FB833DF" w:rsidR="00D31CB1" w:rsidRPr="00C54199" w:rsidDel="00327F2C" w:rsidRDefault="00D31CB1" w:rsidP="00D31CB1">
      <w:pPr>
        <w:numPr>
          <w:ilvl w:val="0"/>
          <w:numId w:val="297"/>
        </w:numPr>
        <w:rPr>
          <w:del w:id="6363" w:author="Sayali Dev" w:date="2018-02-21T13:28:00Z"/>
        </w:rPr>
      </w:pPr>
      <w:del w:id="6364" w:author="Sayali Dev" w:date="2018-02-21T13:28:00Z">
        <w:r w:rsidRPr="00C54199" w:rsidDel="00327F2C">
          <w:delText xml:space="preserve">Click </w:delText>
        </w:r>
        <w:r w:rsidRPr="00C54199" w:rsidDel="00327F2C">
          <w:rPr>
            <w:b/>
          </w:rPr>
          <w:delText>SAVE</w:delText>
        </w:r>
        <w:r w:rsidRPr="00C54199" w:rsidDel="00327F2C">
          <w:delText xml:space="preserve">. </w:delText>
        </w:r>
      </w:del>
    </w:p>
    <w:p w14:paraId="0EECCACC" w14:textId="38AE839D" w:rsidR="00D31CB1" w:rsidRPr="00C54199" w:rsidDel="00327F2C" w:rsidRDefault="00D31CB1" w:rsidP="00D31CB1">
      <w:pPr>
        <w:ind w:left="1080"/>
        <w:rPr>
          <w:del w:id="6365" w:author="Sayali Dev" w:date="2018-02-21T13:28:00Z"/>
        </w:rPr>
      </w:pPr>
      <w:del w:id="6366" w:author="Sayali Dev" w:date="2018-02-21T13:28:00Z">
        <w:r w:rsidRPr="00C54199" w:rsidDel="00327F2C">
          <w:delText xml:space="preserve">The Processing Details window closes. The modified information appears on the </w:delText>
        </w:r>
        <w:r w:rsidRPr="00C54199" w:rsidDel="00327F2C">
          <w:rPr>
            <w:b/>
          </w:rPr>
          <w:delText>Inputs/Outputs</w:delText>
        </w:r>
        <w:r w:rsidRPr="00C54199" w:rsidDel="00327F2C">
          <w:delText xml:space="preserve"> list on the Create Workflow page.</w:delText>
        </w:r>
        <w:r w:rsidRPr="00C54199" w:rsidDel="00327F2C">
          <w:br/>
        </w:r>
      </w:del>
    </w:p>
    <w:p w14:paraId="2D2CAE41" w14:textId="19FBFBC6" w:rsidR="00D31CB1" w:rsidRPr="00C54199" w:rsidDel="00327F2C" w:rsidRDefault="00D31CB1" w:rsidP="00D31CB1">
      <w:pPr>
        <w:ind w:left="1080"/>
        <w:rPr>
          <w:del w:id="6367" w:author="Sayali Dev" w:date="2018-02-21T13:28:00Z"/>
        </w:rPr>
      </w:pPr>
    </w:p>
    <w:p w14:paraId="2625CBA8" w14:textId="6D6F4FEE" w:rsidR="00D31CB1" w:rsidDel="00327F2C" w:rsidRDefault="00D31CB1" w:rsidP="00D31CB1">
      <w:pPr>
        <w:numPr>
          <w:ilvl w:val="0"/>
          <w:numId w:val="285"/>
        </w:numPr>
        <w:rPr>
          <w:del w:id="6368" w:author="Sayali Dev" w:date="2018-02-21T13:28:00Z"/>
        </w:rPr>
      </w:pPr>
      <w:del w:id="6369" w:author="Sayali Dev" w:date="2018-02-21T13:28:00Z">
        <w:r w:rsidRPr="00C54199" w:rsidDel="00327F2C">
          <w:delText xml:space="preserve">To delete a biospecimen from the </w:delText>
        </w:r>
        <w:r w:rsidRPr="00C54199" w:rsidDel="00327F2C">
          <w:rPr>
            <w:b/>
          </w:rPr>
          <w:delText>Inputs/Outputs</w:delText>
        </w:r>
        <w:r w:rsidRPr="00C54199" w:rsidDel="00327F2C">
          <w:delText xml:space="preserve"> list, select the checkbox of the appropriate</w:delText>
        </w:r>
        <w:r w:rsidDel="00327F2C">
          <w:delText xml:space="preserve"> biospecimen, and then click</w:delText>
        </w:r>
        <w:r w:rsidRPr="00E435F2" w:rsidDel="00327F2C">
          <w:rPr>
            <w:b/>
          </w:rPr>
          <w:delText xml:space="preserve"> DELET</w:delText>
        </w:r>
        <w:r w:rsidDel="00327F2C">
          <w:rPr>
            <w:b/>
          </w:rPr>
          <w:delText>E</w:delText>
        </w:r>
        <w:r w:rsidDel="00327F2C">
          <w:delText>.</w:delText>
        </w:r>
      </w:del>
    </w:p>
    <w:p w14:paraId="1302AFEB" w14:textId="3E246763" w:rsidR="00D31CB1" w:rsidDel="00327F2C" w:rsidRDefault="00D31CB1" w:rsidP="00D31CB1">
      <w:pPr>
        <w:ind w:left="720"/>
        <w:rPr>
          <w:del w:id="6370" w:author="Sayali Dev" w:date="2018-02-21T13:28:00Z"/>
        </w:rPr>
      </w:pPr>
      <w:del w:id="6371" w:author="Sayali Dev" w:date="2018-02-21T13:28:00Z">
        <w:r w:rsidDel="00327F2C">
          <w:delText>The selected biospecimen is deleted.</w:delText>
        </w:r>
        <w:r w:rsidDel="00327F2C">
          <w:br/>
        </w:r>
      </w:del>
    </w:p>
    <w:p w14:paraId="69239393" w14:textId="57A8326A" w:rsidR="00D31CB1" w:rsidDel="00327F2C" w:rsidRDefault="00D31CB1" w:rsidP="00D31CB1">
      <w:pPr>
        <w:numPr>
          <w:ilvl w:val="0"/>
          <w:numId w:val="285"/>
        </w:numPr>
        <w:ind w:right="270"/>
        <w:rPr>
          <w:del w:id="6372" w:author="Sayali Dev" w:date="2018-02-21T13:28:00Z"/>
        </w:rPr>
      </w:pPr>
      <w:del w:id="6373" w:author="Sayali Dev" w:date="2018-02-21T13:28:00Z">
        <w:r w:rsidDel="00327F2C">
          <w:delText xml:space="preserve">To assign a new identifier to a biospecimen in the </w:delText>
        </w:r>
        <w:r w:rsidRPr="00702DFE" w:rsidDel="00327F2C">
          <w:rPr>
            <w:b/>
          </w:rPr>
          <w:delText>Input/Outputs</w:delText>
        </w:r>
        <w:r w:rsidDel="00327F2C">
          <w:delText xml:space="preserve"> list: </w:delText>
        </w:r>
      </w:del>
    </w:p>
    <w:p w14:paraId="14E15A01" w14:textId="2101B3CE" w:rsidR="00D31CB1" w:rsidRPr="0036486F" w:rsidDel="00327F2C" w:rsidRDefault="00D31CB1" w:rsidP="00D31CB1">
      <w:pPr>
        <w:pStyle w:val="BodyText"/>
        <w:numPr>
          <w:ilvl w:val="0"/>
          <w:numId w:val="103"/>
        </w:numPr>
        <w:ind w:left="1080" w:right="720"/>
        <w:rPr>
          <w:del w:id="6374" w:author="Sayali Dev" w:date="2018-02-21T13:28:00Z"/>
        </w:rPr>
      </w:pPr>
      <w:del w:id="6375" w:author="Sayali Dev" w:date="2018-02-21T13:28:00Z">
        <w:r w:rsidDel="00327F2C">
          <w:delText xml:space="preserve">Click on the </w:delText>
        </w:r>
        <w:r w:rsidRPr="0036486F" w:rsidDel="00327F2C">
          <w:rPr>
            <w:b/>
          </w:rPr>
          <w:delText>Identifier</w:delText>
        </w:r>
        <w:r w:rsidDel="00327F2C">
          <w:rPr>
            <w:b/>
          </w:rPr>
          <w:delText xml:space="preserve"> </w:delText>
        </w:r>
        <w:r w:rsidRPr="003E5907" w:rsidDel="00327F2C">
          <w:delText xml:space="preserve">of the </w:delText>
        </w:r>
        <w:r w:rsidDel="00327F2C">
          <w:delText>biospecimen</w:delText>
        </w:r>
        <w:r w:rsidRPr="003E5907" w:rsidDel="00327F2C">
          <w:delText xml:space="preserve"> for which</w:delText>
        </w:r>
        <w:r w:rsidDel="00327F2C">
          <w:rPr>
            <w:b/>
          </w:rPr>
          <w:delText xml:space="preserve"> </w:delText>
        </w:r>
        <w:r w:rsidRPr="0036486F" w:rsidDel="00327F2C">
          <w:delText>you want to add</w:delText>
        </w:r>
        <w:r w:rsidDel="00327F2C">
          <w:delText xml:space="preserve"> a new identifier</w:delText>
        </w:r>
        <w:r w:rsidRPr="0036486F" w:rsidDel="00327F2C">
          <w:delText>.</w:delText>
        </w:r>
        <w:r w:rsidDel="00327F2C">
          <w:br/>
          <w:delText xml:space="preserve">The </w:delText>
        </w:r>
        <w:r w:rsidRPr="0036486F" w:rsidDel="00327F2C">
          <w:rPr>
            <w:b/>
          </w:rPr>
          <w:delText>Add Identifier(s)</w:delText>
        </w:r>
        <w:r w:rsidDel="00327F2C">
          <w:delText xml:space="preserve"> window is displayed.</w:delText>
        </w:r>
        <w:r w:rsidDel="00327F2C">
          <w:br/>
        </w:r>
      </w:del>
    </w:p>
    <w:p w14:paraId="2446858C" w14:textId="2F9869B7" w:rsidR="00D31CB1" w:rsidDel="00327F2C" w:rsidRDefault="00D31CB1" w:rsidP="00D31CB1">
      <w:pPr>
        <w:pStyle w:val="BodyText"/>
        <w:numPr>
          <w:ilvl w:val="0"/>
          <w:numId w:val="103"/>
        </w:numPr>
        <w:ind w:left="1080" w:right="720"/>
        <w:rPr>
          <w:del w:id="6376" w:author="Sayali Dev" w:date="2018-02-21T13:28:00Z"/>
        </w:rPr>
      </w:pPr>
      <w:del w:id="6377" w:author="Sayali Dev" w:date="2018-02-21T13:28:00Z">
        <w:r w:rsidDel="00327F2C">
          <w:delText>C</w:delText>
        </w:r>
        <w:r w:rsidRPr="00585562" w:rsidDel="00327F2C">
          <w:delText xml:space="preserve">lick on the </w:delText>
        </w:r>
        <w:r w:rsidRPr="007E0CC7" w:rsidDel="00327F2C">
          <w:delText>add icon</w:delText>
        </w:r>
        <w:r w:rsidDel="00327F2C">
          <w:rPr>
            <w:noProof/>
          </w:rPr>
          <w:drawing>
            <wp:inline distT="0" distB="0" distL="0" distR="0" wp14:anchorId="2671185B" wp14:editId="5BC0101B">
              <wp:extent cx="174625" cy="166370"/>
              <wp:effectExtent l="0" t="0" r="0" b="5080"/>
              <wp:docPr id="18" name="Picture 18"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rsidDel="00327F2C">
          <w:delText xml:space="preserve">. </w:delText>
        </w:r>
        <w:r w:rsidDel="00327F2C">
          <w:br/>
          <w:delText xml:space="preserve">The </w:delText>
        </w:r>
        <w:r w:rsidRPr="00335746" w:rsidDel="00327F2C">
          <w:rPr>
            <w:b/>
          </w:rPr>
          <w:delText>Source Identifier</w:delText>
        </w:r>
        <w:r w:rsidDel="00327F2C">
          <w:delText xml:space="preserve"> and </w:delText>
        </w:r>
        <w:r w:rsidRPr="00335746" w:rsidDel="00327F2C">
          <w:rPr>
            <w:b/>
          </w:rPr>
          <w:delText>Identifier Type</w:delText>
        </w:r>
        <w:r w:rsidDel="00327F2C">
          <w:delText xml:space="preserve"> fields are added to the </w:delText>
        </w:r>
        <w:r w:rsidRPr="00936875" w:rsidDel="00327F2C">
          <w:rPr>
            <w:b/>
          </w:rPr>
          <w:delText>Add Identifier(s)</w:delText>
        </w:r>
        <w:r w:rsidDel="00327F2C">
          <w:delText xml:space="preserve"> window.</w:delText>
        </w:r>
        <w:r w:rsidDel="00327F2C">
          <w:br/>
        </w:r>
      </w:del>
    </w:p>
    <w:p w14:paraId="407E13A4" w14:textId="42BABBDE" w:rsidR="00D31CB1" w:rsidRPr="00585562" w:rsidDel="00327F2C" w:rsidRDefault="00D31CB1" w:rsidP="00D31CB1">
      <w:pPr>
        <w:pStyle w:val="BodyText"/>
        <w:numPr>
          <w:ilvl w:val="0"/>
          <w:numId w:val="103"/>
        </w:numPr>
        <w:ind w:left="1080"/>
        <w:rPr>
          <w:del w:id="6378" w:author="Sayali Dev" w:date="2018-02-21T13:28:00Z"/>
        </w:rPr>
      </w:pPr>
      <w:del w:id="6379" w:author="Sayali Dev" w:date="2018-02-21T13:28:00Z">
        <w:r w:rsidDel="00327F2C">
          <w:delText xml:space="preserve">In the </w:delText>
        </w:r>
        <w:r w:rsidRPr="007E0CC7" w:rsidDel="00327F2C">
          <w:rPr>
            <w:b/>
          </w:rPr>
          <w:delText>Source Identifier</w:delText>
        </w:r>
        <w:r w:rsidRPr="00585562" w:rsidDel="00327F2C">
          <w:delText xml:space="preserve"> </w:delText>
        </w:r>
        <w:r w:rsidDel="00327F2C">
          <w:delText>box, type the new identifier</w:delText>
        </w:r>
        <w:r w:rsidRPr="00585562" w:rsidDel="00327F2C">
          <w:delText>.</w:delText>
        </w:r>
        <w:r w:rsidDel="00327F2C">
          <w:br/>
        </w:r>
      </w:del>
    </w:p>
    <w:p w14:paraId="3FC454DE" w14:textId="3BCDF6AA" w:rsidR="00D31CB1" w:rsidDel="00327F2C" w:rsidRDefault="00D31CB1" w:rsidP="00D31CB1">
      <w:pPr>
        <w:pStyle w:val="BodyText"/>
        <w:numPr>
          <w:ilvl w:val="0"/>
          <w:numId w:val="103"/>
        </w:numPr>
        <w:ind w:left="1080" w:right="720"/>
        <w:rPr>
          <w:del w:id="6380" w:author="Sayali Dev" w:date="2018-02-21T13:28:00Z"/>
        </w:rPr>
      </w:pPr>
      <w:del w:id="6381" w:author="Sayali Dev" w:date="2018-02-21T13:28:00Z">
        <w:r w:rsidDel="00327F2C">
          <w:delText xml:space="preserve">In the </w:delText>
        </w:r>
        <w:r w:rsidRPr="00D80DE8" w:rsidDel="00327F2C">
          <w:rPr>
            <w:b/>
          </w:rPr>
          <w:delText>Identifier Type</w:delText>
        </w:r>
        <w:r w:rsidRPr="00585562" w:rsidDel="00327F2C">
          <w:delText xml:space="preserve"> </w:delText>
        </w:r>
        <w:r w:rsidDel="00327F2C">
          <w:delText xml:space="preserve">list, click on the appropriate identifier </w:delText>
        </w:r>
        <w:r w:rsidRPr="00585562" w:rsidDel="00327F2C">
          <w:delText>type.</w:delText>
        </w:r>
        <w:r w:rsidRPr="00837B8C" w:rsidDel="00327F2C">
          <w:delText xml:space="preserve"> </w:delText>
        </w:r>
        <w:r w:rsidDel="00327F2C">
          <w:br/>
        </w:r>
        <w:r w:rsidDel="00327F2C">
          <w:rPr>
            <w:b/>
          </w:rPr>
          <w:delText xml:space="preserve">Note: </w:delText>
        </w:r>
        <w:r w:rsidDel="00327F2C">
          <w:delText xml:space="preserve">The </w:delText>
        </w:r>
        <w:r w:rsidRPr="00D80DE8" w:rsidDel="00327F2C">
          <w:rPr>
            <w:b/>
          </w:rPr>
          <w:delText>Identifier Type</w:delText>
        </w:r>
        <w:r w:rsidRPr="00585562" w:rsidDel="00327F2C">
          <w:delText xml:space="preserve"> </w:delText>
        </w:r>
        <w:r w:rsidDel="00327F2C">
          <w:delText>list displays the following identifier types:</w:delText>
        </w:r>
      </w:del>
    </w:p>
    <w:p w14:paraId="69F89DC4" w14:textId="0CD0EAEB" w:rsidR="00D31CB1" w:rsidDel="00327F2C" w:rsidRDefault="00D31CB1" w:rsidP="00D31CB1">
      <w:pPr>
        <w:pStyle w:val="BodyText"/>
        <w:numPr>
          <w:ilvl w:val="0"/>
          <w:numId w:val="89"/>
        </w:numPr>
        <w:ind w:left="1440" w:right="720"/>
        <w:rPr>
          <w:del w:id="6382" w:author="Sayali Dev" w:date="2018-02-21T13:28:00Z"/>
        </w:rPr>
      </w:pPr>
      <w:del w:id="6383" w:author="Sayali Dev" w:date="2018-02-21T13:28:00Z">
        <w:r w:rsidRPr="007E0CC7" w:rsidDel="00327F2C">
          <w:rPr>
            <w:b/>
          </w:rPr>
          <w:delText>Internal:</w:delText>
        </w:r>
        <w:r w:rsidDel="00327F2C">
          <w:delText xml:space="preserve"> For user-assigned identifiers based on lab or site naming or numbering conventions. </w:delText>
        </w:r>
      </w:del>
    </w:p>
    <w:p w14:paraId="01C94F3C" w14:textId="5593CBA8" w:rsidR="00D31CB1" w:rsidDel="00327F2C" w:rsidRDefault="00D31CB1" w:rsidP="00D31CB1">
      <w:pPr>
        <w:pStyle w:val="BodyText"/>
        <w:numPr>
          <w:ilvl w:val="0"/>
          <w:numId w:val="89"/>
        </w:numPr>
        <w:ind w:left="1440" w:right="720"/>
        <w:rPr>
          <w:del w:id="6384" w:author="Sayali Dev" w:date="2018-02-21T13:28:00Z"/>
        </w:rPr>
      </w:pPr>
      <w:del w:id="6385" w:author="Sayali Dev" w:date="2018-02-21T13:28:00Z">
        <w:r w:rsidRPr="009C1958" w:rsidDel="00327F2C">
          <w:rPr>
            <w:b/>
          </w:rPr>
          <w:delText>Kit Content:</w:delText>
        </w:r>
        <w:r w:rsidDel="00327F2C">
          <w:delText xml:space="preserve"> For identifying biospecimen content within a kit. </w:delText>
        </w:r>
      </w:del>
    </w:p>
    <w:p w14:paraId="22F15AE9" w14:textId="7596E7E9" w:rsidR="00D31CB1" w:rsidRPr="00585562" w:rsidDel="00327F2C" w:rsidRDefault="00D31CB1" w:rsidP="00D31CB1">
      <w:pPr>
        <w:pStyle w:val="BodyText"/>
        <w:numPr>
          <w:ilvl w:val="0"/>
          <w:numId w:val="89"/>
        </w:numPr>
        <w:ind w:left="1440" w:right="720"/>
        <w:rPr>
          <w:del w:id="6386" w:author="Sayali Dev" w:date="2018-02-21T13:28:00Z"/>
        </w:rPr>
      </w:pPr>
      <w:del w:id="6387" w:author="Sayali Dev" w:date="2018-02-21T13:28:00Z">
        <w:r w:rsidRPr="007E0CC7" w:rsidDel="00327F2C">
          <w:rPr>
            <w:b/>
          </w:rPr>
          <w:delText>Other:</w:delText>
        </w:r>
        <w:r w:rsidDel="00327F2C">
          <w:delText xml:space="preserve"> For any other identifier type.</w:delText>
        </w:r>
        <w:r w:rsidDel="00327F2C">
          <w:br/>
        </w:r>
      </w:del>
    </w:p>
    <w:p w14:paraId="20395346" w14:textId="6C35FEA0" w:rsidR="00D31CB1" w:rsidRPr="0036486F" w:rsidDel="00327F2C" w:rsidRDefault="00D31CB1" w:rsidP="00D31CB1">
      <w:pPr>
        <w:pStyle w:val="BodyText"/>
        <w:numPr>
          <w:ilvl w:val="0"/>
          <w:numId w:val="103"/>
        </w:numPr>
        <w:ind w:left="1080"/>
        <w:rPr>
          <w:del w:id="6388" w:author="Sayali Dev" w:date="2018-02-21T13:28:00Z"/>
        </w:rPr>
      </w:pPr>
      <w:del w:id="6389" w:author="Sayali Dev" w:date="2018-02-21T13:28:00Z">
        <w:r w:rsidDel="00327F2C">
          <w:delText xml:space="preserve">Click the </w:delText>
        </w:r>
        <w:r w:rsidRPr="007E0CC7" w:rsidDel="00327F2C">
          <w:delText>check mark icon</w:delText>
        </w:r>
        <w:r w:rsidDel="00327F2C">
          <w:rPr>
            <w:noProof/>
          </w:rPr>
          <w:drawing>
            <wp:inline distT="0" distB="0" distL="0" distR="0" wp14:anchorId="7236CCB9" wp14:editId="3B58CB25">
              <wp:extent cx="158115" cy="149860"/>
              <wp:effectExtent l="0" t="0" r="0" b="2540"/>
              <wp:docPr id="9271" name="Picture 927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rsidDel="00327F2C">
          <w:delText>.</w:delText>
        </w:r>
        <w:r w:rsidDel="00327F2C">
          <w:br/>
          <w:delText>The new identifier is added to the list of Identifiers in the window</w:delText>
        </w:r>
        <w:r w:rsidRPr="00585562" w:rsidDel="00327F2C">
          <w:delText>.</w:delText>
        </w:r>
        <w:r w:rsidDel="00327F2C">
          <w:br/>
        </w:r>
      </w:del>
    </w:p>
    <w:p w14:paraId="523C5881" w14:textId="45F4173C" w:rsidR="00D31CB1" w:rsidDel="00327F2C" w:rsidRDefault="00D31CB1" w:rsidP="00D31CB1">
      <w:pPr>
        <w:pStyle w:val="BodyText"/>
        <w:numPr>
          <w:ilvl w:val="0"/>
          <w:numId w:val="103"/>
        </w:numPr>
        <w:ind w:left="1080"/>
        <w:rPr>
          <w:del w:id="6390" w:author="Sayali Dev" w:date="2018-02-21T13:28:00Z"/>
        </w:rPr>
      </w:pPr>
      <w:del w:id="6391" w:author="Sayali Dev" w:date="2018-02-21T13:28:00Z">
        <w:r w:rsidDel="00327F2C">
          <w:delText xml:space="preserve">Click </w:delText>
        </w:r>
        <w:r w:rsidRPr="00A6603E" w:rsidDel="00327F2C">
          <w:rPr>
            <w:b/>
          </w:rPr>
          <w:delText>SAVE</w:delText>
        </w:r>
        <w:r w:rsidDel="00327F2C">
          <w:br/>
          <w:delText xml:space="preserve">The Add Identifier(s) window closes. The new identifier replaces the previous identifier on the </w:delText>
        </w:r>
        <w:r w:rsidRPr="00335746" w:rsidDel="00327F2C">
          <w:delText>Create Workflow</w:delText>
        </w:r>
        <w:r w:rsidDel="00327F2C">
          <w:delText xml:space="preserve"> page.</w:delText>
        </w:r>
      </w:del>
    </w:p>
    <w:p w14:paraId="701C2FEA" w14:textId="402C31AA" w:rsidR="00D31CB1" w:rsidRPr="00984DCB" w:rsidDel="00327F2C" w:rsidRDefault="00D31CB1" w:rsidP="00D31CB1">
      <w:pPr>
        <w:ind w:left="720" w:right="360"/>
        <w:rPr>
          <w:del w:id="6392" w:author="Sayali Dev" w:date="2018-02-21T13:28:00Z"/>
        </w:rPr>
      </w:pPr>
    </w:p>
    <w:p w14:paraId="04672929" w14:textId="647E4AF9" w:rsidR="00D31CB1" w:rsidRPr="00984DCB" w:rsidDel="00327F2C" w:rsidRDefault="00D31CB1" w:rsidP="00D31CB1">
      <w:pPr>
        <w:numPr>
          <w:ilvl w:val="0"/>
          <w:numId w:val="285"/>
        </w:numPr>
        <w:rPr>
          <w:del w:id="6393" w:author="Sayali Dev" w:date="2018-02-21T13:28:00Z"/>
        </w:rPr>
      </w:pPr>
      <w:del w:id="6394" w:author="Sayali Dev" w:date="2018-02-21T13:28:00Z">
        <w:r w:rsidRPr="00984DCB" w:rsidDel="00327F2C">
          <w:delText xml:space="preserve">To modify the quantity, concentration or container type for a biospecimen on the </w:delText>
        </w:r>
        <w:r w:rsidRPr="00984DCB" w:rsidDel="00327F2C">
          <w:rPr>
            <w:b/>
          </w:rPr>
          <w:delText>Inputs/Outputs</w:delText>
        </w:r>
        <w:r w:rsidRPr="00984DCB" w:rsidDel="00327F2C">
          <w:delText xml:space="preserve"> list: </w:delText>
        </w:r>
      </w:del>
    </w:p>
    <w:p w14:paraId="04A2B4D5" w14:textId="3B01439D" w:rsidR="00D31CB1" w:rsidRPr="00984DCB" w:rsidDel="00327F2C" w:rsidRDefault="00D31CB1" w:rsidP="00D31CB1">
      <w:pPr>
        <w:numPr>
          <w:ilvl w:val="0"/>
          <w:numId w:val="313"/>
        </w:numPr>
        <w:rPr>
          <w:del w:id="6395" w:author="Sayali Dev" w:date="2018-02-21T13:28:00Z"/>
        </w:rPr>
      </w:pPr>
      <w:del w:id="6396" w:author="Sayali Dev" w:date="2018-02-21T13:28:00Z">
        <w:r w:rsidRPr="00984DCB" w:rsidDel="00327F2C">
          <w:delText xml:space="preserve">Select the checkbox of the biospecimen in the </w:delText>
        </w:r>
        <w:r w:rsidRPr="00984DCB" w:rsidDel="00327F2C">
          <w:rPr>
            <w:b/>
          </w:rPr>
          <w:delText>Inputs/Outputs</w:delText>
        </w:r>
        <w:r w:rsidRPr="00984DCB" w:rsidDel="00327F2C">
          <w:delText xml:space="preserve"> list that you want to modify, and then click </w:delText>
        </w:r>
        <w:r w:rsidRPr="00984DCB" w:rsidDel="00327F2C">
          <w:rPr>
            <w:b/>
            <w:caps/>
          </w:rPr>
          <w:delText>MODIFY</w:delText>
        </w:r>
        <w:r w:rsidRPr="00984DCB" w:rsidDel="00327F2C">
          <w:delText xml:space="preserve">. </w:delText>
        </w:r>
      </w:del>
    </w:p>
    <w:p w14:paraId="710005ED" w14:textId="481074F7" w:rsidR="00D31CB1" w:rsidRPr="00984DCB" w:rsidDel="00327F2C" w:rsidRDefault="00D31CB1" w:rsidP="00D31CB1">
      <w:pPr>
        <w:ind w:left="1080"/>
        <w:rPr>
          <w:del w:id="6397" w:author="Sayali Dev" w:date="2018-02-21T13:28:00Z"/>
        </w:rPr>
      </w:pPr>
      <w:del w:id="6398" w:author="Sayali Dev" w:date="2018-02-21T13:28:00Z">
        <w:r w:rsidRPr="00984DCB" w:rsidDel="00327F2C">
          <w:delText xml:space="preserve">The </w:delText>
        </w:r>
        <w:r w:rsidRPr="00984DCB" w:rsidDel="00327F2C">
          <w:rPr>
            <w:b/>
          </w:rPr>
          <w:delText>Processing Details</w:delText>
        </w:r>
        <w:r w:rsidRPr="00984DCB" w:rsidDel="00327F2C">
          <w:delText xml:space="preserve"> window appears.</w:delText>
        </w:r>
      </w:del>
    </w:p>
    <w:p w14:paraId="28F037EE" w14:textId="3A6409F6" w:rsidR="00D31CB1" w:rsidRPr="00984DCB" w:rsidDel="00327F2C" w:rsidRDefault="00D31CB1" w:rsidP="00D31CB1">
      <w:pPr>
        <w:ind w:left="720" w:firstLine="360"/>
        <w:rPr>
          <w:del w:id="6399" w:author="Sayali Dev" w:date="2018-02-21T13:28:00Z"/>
        </w:rPr>
      </w:pPr>
    </w:p>
    <w:p w14:paraId="229E6F6B" w14:textId="1A398E39" w:rsidR="00D31CB1" w:rsidRPr="00984DCB" w:rsidDel="00327F2C" w:rsidRDefault="00D31CB1" w:rsidP="00D31CB1">
      <w:pPr>
        <w:numPr>
          <w:ilvl w:val="0"/>
          <w:numId w:val="313"/>
        </w:numPr>
        <w:ind w:right="360"/>
        <w:rPr>
          <w:del w:id="6400" w:author="Sayali Dev" w:date="2018-02-21T13:28:00Z"/>
        </w:rPr>
      </w:pPr>
      <w:del w:id="6401" w:author="Sayali Dev" w:date="2018-02-21T13:28:00Z">
        <w:r w:rsidRPr="00984DCB" w:rsidDel="00327F2C">
          <w:delText xml:space="preserve">Make the appropriate changes and click </w:delText>
        </w:r>
        <w:r w:rsidRPr="00984DCB" w:rsidDel="00327F2C">
          <w:rPr>
            <w:b/>
          </w:rPr>
          <w:delText>SAVE</w:delText>
        </w:r>
        <w:r w:rsidRPr="00984DCB" w:rsidDel="00327F2C">
          <w:delText xml:space="preserve">.  </w:delText>
        </w:r>
      </w:del>
    </w:p>
    <w:p w14:paraId="33251A10" w14:textId="55F201B4" w:rsidR="00D31CB1" w:rsidRPr="00984DCB" w:rsidDel="00327F2C" w:rsidRDefault="00D31CB1" w:rsidP="00D31CB1">
      <w:pPr>
        <w:ind w:left="1080"/>
        <w:rPr>
          <w:del w:id="6402" w:author="Sayali Dev" w:date="2018-02-21T13:28:00Z"/>
        </w:rPr>
      </w:pPr>
      <w:del w:id="6403" w:author="Sayali Dev" w:date="2018-02-21T13:28:00Z">
        <w:r w:rsidRPr="00984DCB" w:rsidDel="00327F2C">
          <w:delText xml:space="preserve">The </w:delText>
        </w:r>
        <w:r w:rsidRPr="00984DCB" w:rsidDel="00327F2C">
          <w:rPr>
            <w:b/>
          </w:rPr>
          <w:delText>Processing Details</w:delText>
        </w:r>
        <w:r w:rsidRPr="00984DCB" w:rsidDel="00327F2C">
          <w:delText xml:space="preserve"> window closes. The </w:delText>
        </w:r>
        <w:r w:rsidRPr="00984DCB" w:rsidDel="00327F2C">
          <w:rPr>
            <w:b/>
          </w:rPr>
          <w:delText>Inputs/Outputs</w:delText>
        </w:r>
        <w:r w:rsidRPr="00984DCB" w:rsidDel="00327F2C">
          <w:delText xml:space="preserve"> list on the </w:delText>
        </w:r>
        <w:r w:rsidRPr="00984DCB" w:rsidDel="00327F2C">
          <w:rPr>
            <w:b/>
          </w:rPr>
          <w:delText>Create Workflow</w:delText>
        </w:r>
        <w:r w:rsidRPr="00984DCB" w:rsidDel="00327F2C">
          <w:delText xml:space="preserve"> page displays the modified information.</w:delText>
        </w:r>
        <w:r w:rsidRPr="00984DCB" w:rsidDel="00327F2C">
          <w:br/>
        </w:r>
      </w:del>
    </w:p>
    <w:p w14:paraId="3165A883" w14:textId="68D6C819" w:rsidR="00D31CB1" w:rsidDel="00327F2C" w:rsidRDefault="00D31CB1" w:rsidP="00D31CB1">
      <w:pPr>
        <w:numPr>
          <w:ilvl w:val="0"/>
          <w:numId w:val="285"/>
        </w:numPr>
        <w:ind w:right="360"/>
        <w:rPr>
          <w:del w:id="6404" w:author="Sayali Dev" w:date="2018-02-21T13:28:00Z"/>
        </w:rPr>
      </w:pPr>
      <w:del w:id="6405" w:author="Sayali Dev" w:date="2018-02-21T13:28:00Z">
        <w:r w:rsidDel="00327F2C">
          <w:delText xml:space="preserve">Click </w:delText>
        </w:r>
        <w:r w:rsidRPr="003A1F36" w:rsidDel="00327F2C">
          <w:rPr>
            <w:b/>
          </w:rPr>
          <w:delText>SAVE.</w:delText>
        </w:r>
        <w:r w:rsidRPr="003A1F36" w:rsidDel="00327F2C">
          <w:rPr>
            <w:b/>
          </w:rPr>
          <w:br/>
        </w:r>
        <w:r w:rsidDel="00327F2C">
          <w:delText>T</w:delText>
        </w:r>
        <w:r w:rsidRPr="003A1F36" w:rsidDel="00327F2C">
          <w:delText>he</w:delText>
        </w:r>
        <w:r w:rsidDel="00327F2C">
          <w:rPr>
            <w:b/>
          </w:rPr>
          <w:delText xml:space="preserve"> View Workflow </w:delText>
        </w:r>
        <w:r w:rsidRPr="003A1F36" w:rsidDel="00327F2C">
          <w:delText>page appears.</w:delText>
        </w:r>
        <w:r w:rsidDel="00327F2C">
          <w:br/>
        </w:r>
        <w:r w:rsidRPr="003A1F36" w:rsidDel="00327F2C">
          <w:delText>Changes are save</w:delText>
        </w:r>
        <w:r w:rsidDel="00327F2C">
          <w:delText xml:space="preserve">d and the workflow status is set to </w:delText>
        </w:r>
        <w:r w:rsidRPr="003A1F36" w:rsidDel="00327F2C">
          <w:rPr>
            <w:b/>
          </w:rPr>
          <w:delText>In Process</w:delText>
        </w:r>
        <w:r w:rsidDel="00327F2C">
          <w:delText xml:space="preserve"> until you confirm the processing. </w:delText>
        </w:r>
        <w:r w:rsidDel="00327F2C">
          <w:br/>
          <w:delText xml:space="preserve">To confirm the workflow processing, see </w:delText>
        </w:r>
        <w:r w:rsidR="00FC27F2" w:rsidDel="00327F2C">
          <w:fldChar w:fldCharType="begin"/>
        </w:r>
        <w:r w:rsidR="00FC27F2" w:rsidDel="00327F2C">
          <w:delInstrText xml:space="preserve"> HYPERLINK \l "ConfirmingWorkflow" </w:delInstrText>
        </w:r>
        <w:r w:rsidR="00FC27F2" w:rsidDel="00327F2C">
          <w:fldChar w:fldCharType="separate"/>
        </w:r>
        <w:r w:rsidRPr="008D63A0" w:rsidDel="00327F2C">
          <w:rPr>
            <w:rStyle w:val="Hyperlink"/>
            <w:b/>
          </w:rPr>
          <w:delText>Confirming a Workflow</w:delText>
        </w:r>
        <w:r w:rsidR="00FC27F2" w:rsidDel="00327F2C">
          <w:rPr>
            <w:rStyle w:val="Hyperlink"/>
            <w:b/>
          </w:rPr>
          <w:fldChar w:fldCharType="end"/>
        </w:r>
        <w:r w:rsidDel="00327F2C">
          <w:delText>.</w:delText>
        </w:r>
      </w:del>
    </w:p>
    <w:p w14:paraId="23FE751F" w14:textId="12C75BD3" w:rsidR="00D31CB1" w:rsidDel="00327F2C" w:rsidRDefault="00D31CB1" w:rsidP="00D31CB1">
      <w:pPr>
        <w:ind w:left="720" w:right="360"/>
        <w:rPr>
          <w:del w:id="6406" w:author="Sayali Dev" w:date="2018-02-21T13:28:00Z"/>
        </w:rPr>
      </w:pPr>
    </w:p>
    <w:p w14:paraId="73DFDD55" w14:textId="600740EB" w:rsidR="00D31CB1" w:rsidDel="00327F2C" w:rsidRDefault="00D31CB1" w:rsidP="00D31CB1">
      <w:pPr>
        <w:pStyle w:val="Heading3"/>
        <w:pageBreakBefore/>
        <w:rPr>
          <w:del w:id="6407" w:author="Sayali Dev" w:date="2018-02-21T13:28:00Z"/>
        </w:rPr>
      </w:pPr>
      <w:bookmarkStart w:id="6408" w:name="ConfirmingWorkflow"/>
      <w:bookmarkStart w:id="6409" w:name="_Toc452631892"/>
      <w:bookmarkEnd w:id="6408"/>
      <w:del w:id="6410" w:author="Sayali Dev" w:date="2018-02-21T13:28:00Z">
        <w:r w:rsidDel="00327F2C">
          <w:delText>Confirming a Workflow</w:delText>
        </w:r>
        <w:bookmarkEnd w:id="6409"/>
      </w:del>
    </w:p>
    <w:p w14:paraId="6E3AF31F" w14:textId="2C73FA45" w:rsidR="00D31CB1" w:rsidDel="00327F2C" w:rsidRDefault="00D31CB1" w:rsidP="00D31CB1">
      <w:pPr>
        <w:rPr>
          <w:del w:id="6411" w:author="Sayali Dev" w:date="2018-02-21T13:28:00Z"/>
        </w:rPr>
      </w:pPr>
    </w:p>
    <w:p w14:paraId="668DE62B" w14:textId="72D8C25B" w:rsidR="00D31CB1" w:rsidDel="00327F2C" w:rsidRDefault="00D31CB1" w:rsidP="00D31CB1">
      <w:pPr>
        <w:rPr>
          <w:del w:id="6412" w:author="Sayali Dev" w:date="2018-02-21T13:28:00Z"/>
        </w:rPr>
      </w:pPr>
      <w:del w:id="6413" w:author="Sayali Dev" w:date="2018-02-21T13:28:00Z">
        <w:r w:rsidRPr="00F4380A" w:rsidDel="00327F2C">
          <w:rPr>
            <w:b/>
          </w:rPr>
          <w:delText>Note:</w:delText>
        </w:r>
        <w:r w:rsidDel="00327F2C">
          <w:delText xml:space="preserve"> </w:delText>
        </w:r>
      </w:del>
    </w:p>
    <w:p w14:paraId="6CC3EDD7" w14:textId="15F3DC14" w:rsidR="00D31CB1" w:rsidDel="00327F2C" w:rsidRDefault="00D31CB1" w:rsidP="00D31CB1">
      <w:pPr>
        <w:numPr>
          <w:ilvl w:val="0"/>
          <w:numId w:val="300"/>
        </w:numPr>
        <w:rPr>
          <w:del w:id="6414" w:author="Sayali Dev" w:date="2018-02-21T13:28:00Z"/>
        </w:rPr>
      </w:pPr>
      <w:del w:id="6415" w:author="Sayali Dev" w:date="2018-02-21T13:28:00Z">
        <w:r w:rsidDel="00327F2C">
          <w:delText xml:space="preserve">You can confirm a workflow only when the workflow has the </w:delText>
        </w:r>
        <w:r w:rsidRPr="00F4380A" w:rsidDel="00327F2C">
          <w:rPr>
            <w:b/>
          </w:rPr>
          <w:delText>In Process</w:delText>
        </w:r>
        <w:r w:rsidDel="00327F2C">
          <w:delText xml:space="preserve"> status.</w:delText>
        </w:r>
      </w:del>
    </w:p>
    <w:p w14:paraId="3388325D" w14:textId="2E8E6C4D" w:rsidR="00D31CB1" w:rsidDel="00327F2C" w:rsidRDefault="00D31CB1" w:rsidP="00D31CB1">
      <w:pPr>
        <w:numPr>
          <w:ilvl w:val="0"/>
          <w:numId w:val="300"/>
        </w:numPr>
        <w:ind w:right="360"/>
        <w:rPr>
          <w:del w:id="6416" w:author="Sayali Dev" w:date="2018-02-21T13:28:00Z"/>
        </w:rPr>
      </w:pPr>
      <w:del w:id="6417" w:author="Sayali Dev" w:date="2018-02-21T13:28:00Z">
        <w:r w:rsidDel="00327F2C">
          <w:delText xml:space="preserve">You cannot modify a workflow after you confirm it. </w:delText>
        </w:r>
      </w:del>
    </w:p>
    <w:p w14:paraId="0B00EAF0" w14:textId="28DD8656" w:rsidR="00D31CB1" w:rsidDel="00327F2C" w:rsidRDefault="00D31CB1" w:rsidP="00D31CB1">
      <w:pPr>
        <w:rPr>
          <w:del w:id="6418" w:author="Sayali Dev" w:date="2018-02-21T13:28:00Z"/>
        </w:rPr>
      </w:pPr>
    </w:p>
    <w:p w14:paraId="3D41A1CD" w14:textId="3CF26E0D" w:rsidR="00D31CB1" w:rsidDel="00327F2C" w:rsidRDefault="00D31CB1" w:rsidP="00D31CB1">
      <w:pPr>
        <w:rPr>
          <w:del w:id="6419" w:author="Sayali Dev" w:date="2018-02-21T13:28:00Z"/>
        </w:rPr>
      </w:pPr>
      <w:del w:id="6420" w:author="Sayali Dev" w:date="2018-02-21T13:28:00Z">
        <w:r w:rsidDel="00327F2C">
          <w:delText xml:space="preserve">To confirm an </w:delText>
        </w:r>
        <w:r w:rsidRPr="00C65500" w:rsidDel="00327F2C">
          <w:rPr>
            <w:b/>
          </w:rPr>
          <w:delText>In Process</w:delText>
        </w:r>
        <w:r w:rsidDel="00327F2C">
          <w:delText xml:space="preserve"> workflow:</w:delText>
        </w:r>
      </w:del>
    </w:p>
    <w:p w14:paraId="19E8FA2F" w14:textId="3B74CC61" w:rsidR="00D31CB1" w:rsidDel="00327F2C" w:rsidRDefault="00D31CB1" w:rsidP="00D31CB1">
      <w:pPr>
        <w:rPr>
          <w:del w:id="6421" w:author="Sayali Dev" w:date="2018-02-21T13:28:00Z"/>
        </w:rPr>
      </w:pPr>
    </w:p>
    <w:p w14:paraId="19D2A635" w14:textId="28BD5C8B" w:rsidR="00D31CB1" w:rsidDel="00327F2C" w:rsidRDefault="00D31CB1" w:rsidP="00D31CB1">
      <w:pPr>
        <w:numPr>
          <w:ilvl w:val="0"/>
          <w:numId w:val="288"/>
        </w:numPr>
        <w:ind w:right="720"/>
        <w:rPr>
          <w:del w:id="6422" w:author="Sayali Dev" w:date="2018-02-21T13:28:00Z"/>
        </w:rPr>
      </w:pPr>
      <w:del w:id="6423" w:author="Sayali Dev" w:date="2018-01-31T17:54:00Z">
        <w:r w:rsidDel="009A119E">
          <w:delText>Log on</w:delText>
        </w:r>
      </w:del>
      <w:del w:id="6424" w:author="Sayali Dev" w:date="2018-02-21T13:28:00Z">
        <w:r w:rsidDel="00327F2C">
          <w:delText xml:space="preserve"> to the application using your </w:delText>
        </w:r>
      </w:del>
      <w:del w:id="6425" w:author="Sayali Dev" w:date="2018-01-31T17:55:00Z">
        <w:r w:rsidDel="00A62626">
          <w:delText>logon</w:delText>
        </w:r>
      </w:del>
      <w:del w:id="6426" w:author="Sayali Dev" w:date="2018-02-21T13:28:00Z">
        <w:r w:rsidDel="00327F2C">
          <w:delText xml:space="preserve"> credentials. </w:delText>
        </w:r>
      </w:del>
    </w:p>
    <w:p w14:paraId="413EFD85" w14:textId="623C4401" w:rsidR="00D31CB1" w:rsidDel="00327F2C" w:rsidRDefault="00D31CB1" w:rsidP="00D31CB1">
      <w:pPr>
        <w:ind w:left="720" w:right="720"/>
        <w:rPr>
          <w:del w:id="6427" w:author="Sayali Dev" w:date="2018-02-21T13:28:00Z"/>
        </w:rPr>
      </w:pPr>
      <w:del w:id="6428" w:author="Sayali Dev" w:date="2018-02-21T13:28:00Z">
        <w:r w:rsidDel="00327F2C">
          <w:delText xml:space="preserve">The CIRRASPEC home page appears. </w:delText>
        </w:r>
      </w:del>
    </w:p>
    <w:p w14:paraId="2890AEFC" w14:textId="3D09B36B" w:rsidR="00D31CB1" w:rsidDel="00327F2C" w:rsidRDefault="00D31CB1" w:rsidP="00D31CB1">
      <w:pPr>
        <w:ind w:left="720" w:right="720"/>
        <w:rPr>
          <w:del w:id="6429" w:author="Sayali Dev" w:date="2018-02-21T13:28:00Z"/>
        </w:rPr>
      </w:pPr>
    </w:p>
    <w:p w14:paraId="5195C0F4" w14:textId="2B0D2128" w:rsidR="00D31CB1" w:rsidDel="00327F2C" w:rsidRDefault="00D31CB1" w:rsidP="00D31CB1">
      <w:pPr>
        <w:numPr>
          <w:ilvl w:val="0"/>
          <w:numId w:val="288"/>
        </w:numPr>
        <w:ind w:right="720"/>
        <w:rPr>
          <w:del w:id="6430" w:author="Sayali Dev" w:date="2018-02-21T13:28:00Z"/>
        </w:rPr>
      </w:pPr>
      <w:del w:id="6431"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79182E73" w14:textId="77A9B189" w:rsidR="00D31CB1" w:rsidDel="00327F2C" w:rsidRDefault="00D31CB1" w:rsidP="00D31CB1">
      <w:pPr>
        <w:ind w:left="720" w:right="720"/>
        <w:rPr>
          <w:del w:id="6432" w:author="Sayali Dev" w:date="2018-02-21T13:28:00Z"/>
        </w:rPr>
      </w:pPr>
      <w:del w:id="6433" w:author="Sayali Dev" w:date="2018-02-21T13:28:00Z">
        <w:r w:rsidDel="00327F2C">
          <w:delText xml:space="preserve">The </w:delText>
        </w:r>
        <w:r w:rsidDel="00327F2C">
          <w:rPr>
            <w:b/>
          </w:rPr>
          <w:delText>Workflow S</w:delText>
        </w:r>
        <w:r w:rsidRPr="00C65500" w:rsidDel="00327F2C">
          <w:rPr>
            <w:b/>
          </w:rPr>
          <w:delText>earch</w:delText>
        </w:r>
        <w:r w:rsidDel="00327F2C">
          <w:delText xml:space="preserve"> page appears.</w:delText>
        </w:r>
      </w:del>
    </w:p>
    <w:p w14:paraId="2FBADB81" w14:textId="440CCB15" w:rsidR="00D31CB1" w:rsidDel="00327F2C" w:rsidRDefault="00D31CB1" w:rsidP="00D31CB1">
      <w:pPr>
        <w:ind w:left="720" w:right="720"/>
        <w:rPr>
          <w:del w:id="6434" w:author="Sayali Dev" w:date="2018-02-21T13:28:00Z"/>
        </w:rPr>
      </w:pPr>
    </w:p>
    <w:p w14:paraId="2E83A2BB" w14:textId="647BA07A" w:rsidR="00D31CB1" w:rsidDel="00327F2C" w:rsidRDefault="00D31CB1" w:rsidP="00D31CB1">
      <w:pPr>
        <w:numPr>
          <w:ilvl w:val="0"/>
          <w:numId w:val="288"/>
        </w:numPr>
        <w:ind w:right="720"/>
        <w:rPr>
          <w:del w:id="6435" w:author="Sayali Dev" w:date="2018-02-21T13:28:00Z"/>
        </w:rPr>
      </w:pPr>
      <w:del w:id="6436" w:author="Sayali Dev" w:date="2018-02-21T13:28:00Z">
        <w:r w:rsidDel="00327F2C">
          <w:delText xml:space="preserve">Click </w:delText>
        </w:r>
        <w:r w:rsidRPr="0068184B" w:rsidDel="00327F2C">
          <w:rPr>
            <w:b/>
          </w:rPr>
          <w:delText>SEARCH</w:delText>
        </w:r>
        <w:r w:rsidDel="00327F2C">
          <w:delText xml:space="preserve">. </w:delText>
        </w:r>
      </w:del>
    </w:p>
    <w:p w14:paraId="0B06A2A0" w14:textId="5AE1881C" w:rsidR="00D31CB1" w:rsidDel="00327F2C" w:rsidRDefault="00D31CB1" w:rsidP="00D31CB1">
      <w:pPr>
        <w:ind w:left="720" w:right="720"/>
        <w:rPr>
          <w:del w:id="6437" w:author="Sayali Dev" w:date="2018-02-21T13:28:00Z"/>
        </w:rPr>
      </w:pPr>
      <w:del w:id="6438" w:author="Sayali Dev" w:date="2018-02-21T13:28:00Z">
        <w:r w:rsidDel="00327F2C">
          <w:delText xml:space="preserve">The </w:delText>
        </w:r>
        <w:r w:rsidRPr="00552D31" w:rsidDel="00327F2C">
          <w:rPr>
            <w:b/>
          </w:rPr>
          <w:delText>Workflow Search</w:delText>
        </w:r>
        <w:r w:rsidDel="00327F2C">
          <w:delText xml:space="preserve"> page displays a list of workflows.</w:delText>
        </w:r>
        <w:r w:rsidDel="00327F2C">
          <w:br/>
        </w:r>
        <w:r w:rsidRPr="003B6C5E" w:rsidDel="00327F2C">
          <w:rPr>
            <w:b/>
          </w:rPr>
          <w:delText>Note:</w:delText>
        </w:r>
        <w:r w:rsidRPr="003B6C5E" w:rsidDel="00327F2C">
          <w:delText xml:space="preserve"> The list displays all workflows that are accessible based on your login location.</w:delText>
        </w:r>
      </w:del>
    </w:p>
    <w:p w14:paraId="18997A91" w14:textId="192F8014" w:rsidR="00D31CB1" w:rsidDel="00327F2C" w:rsidRDefault="00D31CB1" w:rsidP="00D31CB1">
      <w:pPr>
        <w:ind w:right="360"/>
        <w:rPr>
          <w:del w:id="6439" w:author="Sayali Dev" w:date="2018-02-21T13:28:00Z"/>
        </w:rPr>
      </w:pPr>
    </w:p>
    <w:p w14:paraId="52FFC71E" w14:textId="1C4272A1" w:rsidR="00D31CB1" w:rsidDel="00327F2C" w:rsidRDefault="00D31CB1" w:rsidP="00D31CB1">
      <w:pPr>
        <w:numPr>
          <w:ilvl w:val="0"/>
          <w:numId w:val="288"/>
        </w:numPr>
        <w:ind w:right="360"/>
        <w:rPr>
          <w:del w:id="6440" w:author="Sayali Dev" w:date="2018-02-21T13:28:00Z"/>
        </w:rPr>
      </w:pPr>
      <w:del w:id="6441" w:author="Sayali Dev" w:date="2018-02-21T13:28:00Z">
        <w:r w:rsidDel="00327F2C">
          <w:delText>Click the row of the workflow that you want to confirm.</w:delText>
        </w:r>
      </w:del>
    </w:p>
    <w:p w14:paraId="3986BDD0" w14:textId="4153A568" w:rsidR="00D31CB1" w:rsidDel="00327F2C" w:rsidRDefault="00D31CB1" w:rsidP="00D31CB1">
      <w:pPr>
        <w:ind w:left="720" w:right="360"/>
        <w:rPr>
          <w:del w:id="6442" w:author="Sayali Dev" w:date="2018-02-21T13:28:00Z"/>
        </w:rPr>
      </w:pPr>
      <w:del w:id="6443" w:author="Sayali Dev" w:date="2018-02-21T13:28:00Z">
        <w:r w:rsidDel="00327F2C">
          <w:delText xml:space="preserve">The </w:delText>
        </w:r>
        <w:r w:rsidRPr="00702B3D" w:rsidDel="00327F2C">
          <w:rPr>
            <w:b/>
          </w:rPr>
          <w:delText>View Workflow</w:delText>
        </w:r>
        <w:r w:rsidDel="00327F2C">
          <w:delText xml:space="preserve"> page appears.</w:delText>
        </w:r>
      </w:del>
    </w:p>
    <w:p w14:paraId="012CAE55" w14:textId="40FD5F46" w:rsidR="00D31CB1" w:rsidDel="00327F2C" w:rsidRDefault="00D31CB1" w:rsidP="00D31CB1">
      <w:pPr>
        <w:ind w:left="720" w:right="360"/>
        <w:rPr>
          <w:del w:id="6444" w:author="Sayali Dev" w:date="2018-02-21T13:28:00Z"/>
        </w:rPr>
      </w:pPr>
    </w:p>
    <w:p w14:paraId="2A289739" w14:textId="5DC85AAE" w:rsidR="00D31CB1" w:rsidDel="00327F2C" w:rsidRDefault="00D31CB1" w:rsidP="00D31CB1">
      <w:pPr>
        <w:ind w:left="720" w:right="360"/>
        <w:rPr>
          <w:del w:id="6445" w:author="Sayali Dev" w:date="2018-02-21T13:28:00Z"/>
        </w:rPr>
      </w:pPr>
      <w:del w:id="6446" w:author="Sayali Dev" w:date="2018-02-21T13:28:00Z">
        <w:r w:rsidDel="00327F2C">
          <w:rPr>
            <w:noProof/>
          </w:rPr>
          <w:drawing>
            <wp:inline distT="0" distB="0" distL="0" distR="0" wp14:anchorId="587620AF" wp14:editId="46D0B609">
              <wp:extent cx="6234430" cy="3159125"/>
              <wp:effectExtent l="19050" t="19050" r="13970" b="22225"/>
              <wp:docPr id="9272" name="Picture 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34430" cy="3159125"/>
                      </a:xfrm>
                      <a:prstGeom prst="rect">
                        <a:avLst/>
                      </a:prstGeom>
                      <a:noFill/>
                      <a:ln w="3175">
                        <a:solidFill>
                          <a:schemeClr val="tx1"/>
                        </a:solidFill>
                      </a:ln>
                    </pic:spPr>
                  </pic:pic>
                </a:graphicData>
              </a:graphic>
            </wp:inline>
          </w:drawing>
        </w:r>
      </w:del>
    </w:p>
    <w:p w14:paraId="723E1CDA" w14:textId="5AD589C1" w:rsidR="00D31CB1" w:rsidDel="00327F2C" w:rsidRDefault="00D31CB1" w:rsidP="00D31CB1">
      <w:pPr>
        <w:pStyle w:val="Figure"/>
        <w:tabs>
          <w:tab w:val="clear" w:pos="1080"/>
          <w:tab w:val="clear" w:pos="1710"/>
          <w:tab w:val="clear" w:pos="1980"/>
          <w:tab w:val="left" w:pos="1800"/>
          <w:tab w:val="num" w:pos="4230"/>
        </w:tabs>
        <w:ind w:left="1800" w:hanging="1170"/>
        <w:rPr>
          <w:del w:id="6447" w:author="Sayali Dev" w:date="2018-02-21T13:28:00Z"/>
        </w:rPr>
      </w:pPr>
      <w:del w:id="6448" w:author="Sayali Dev" w:date="2018-02-21T13:28:00Z">
        <w:r w:rsidDel="00327F2C">
          <w:delText>View Workflow page – Confirm mode</w:delText>
        </w:r>
      </w:del>
    </w:p>
    <w:p w14:paraId="53E5D6E9" w14:textId="5D356F9E" w:rsidR="00D31CB1" w:rsidDel="00327F2C" w:rsidRDefault="00D31CB1" w:rsidP="00D31CB1">
      <w:pPr>
        <w:ind w:right="360"/>
        <w:rPr>
          <w:del w:id="6449" w:author="Sayali Dev" w:date="2018-02-21T13:28:00Z"/>
        </w:rPr>
      </w:pPr>
      <w:del w:id="6450" w:author="Sayali Dev" w:date="2018-02-21T13:28:00Z">
        <w:r w:rsidRPr="00BA0487" w:rsidDel="00327F2C">
          <w:br/>
        </w:r>
      </w:del>
    </w:p>
    <w:p w14:paraId="337286AE" w14:textId="5AE6B2CF" w:rsidR="00D31CB1" w:rsidDel="00327F2C" w:rsidRDefault="00D31CB1" w:rsidP="00D31CB1">
      <w:pPr>
        <w:numPr>
          <w:ilvl w:val="0"/>
          <w:numId w:val="288"/>
        </w:numPr>
        <w:tabs>
          <w:tab w:val="left" w:pos="720"/>
        </w:tabs>
        <w:ind w:right="360"/>
        <w:rPr>
          <w:del w:id="6451" w:author="Sayali Dev" w:date="2018-02-21T13:28:00Z"/>
        </w:rPr>
      </w:pPr>
      <w:del w:id="6452" w:author="Sayali Dev" w:date="2018-02-21T13:28:00Z">
        <w:r w:rsidDel="00327F2C">
          <w:delText xml:space="preserve">To upload, download, or delete files: </w:delText>
        </w:r>
      </w:del>
    </w:p>
    <w:p w14:paraId="4BA5997A" w14:textId="05A2F66A" w:rsidR="00D31CB1" w:rsidDel="00327F2C" w:rsidRDefault="00D31CB1" w:rsidP="00D31CB1">
      <w:pPr>
        <w:numPr>
          <w:ilvl w:val="0"/>
          <w:numId w:val="345"/>
        </w:numPr>
        <w:tabs>
          <w:tab w:val="left" w:pos="720"/>
        </w:tabs>
        <w:ind w:right="360"/>
        <w:rPr>
          <w:del w:id="6453" w:author="Sayali Dev" w:date="2018-02-21T13:28:00Z"/>
        </w:rPr>
      </w:pPr>
      <w:del w:id="6454" w:author="Sayali Dev" w:date="2018-02-21T13:28:00Z">
        <w:r w:rsidDel="00327F2C">
          <w:delText xml:space="preserve">For files associated with the workflow, click the </w:delText>
        </w:r>
        <w:r w:rsidDel="00327F2C">
          <w:rPr>
            <w:b/>
          </w:rPr>
          <w:delText>Add Attachment</w:delText>
        </w:r>
        <w:r w:rsidDel="00327F2C">
          <w:delText xml:space="preserve"> link at the top of the page. Then, complete the necessary fields in the </w:delText>
        </w:r>
        <w:r w:rsidRPr="007F4EEA" w:rsidDel="00327F2C">
          <w:rPr>
            <w:b/>
          </w:rPr>
          <w:delText xml:space="preserve">Manage </w:delText>
        </w:r>
        <w:r w:rsidDel="00327F2C">
          <w:rPr>
            <w:b/>
          </w:rPr>
          <w:delText>Attachments</w:delText>
        </w:r>
        <w:r w:rsidDel="00327F2C">
          <w:delText xml:space="preserve"> window. For more information, see </w:delText>
        </w:r>
        <w:r w:rsidR="00FC27F2" w:rsidDel="00327F2C">
          <w:fldChar w:fldCharType="begin"/>
        </w:r>
        <w:r w:rsidR="00FC27F2" w:rsidDel="00327F2C">
          <w:delInstrText xml:space="preserve"> HYPERLINK \l "CommonFileUpload" </w:delInstrText>
        </w:r>
        <w:r w:rsidR="00FC27F2" w:rsidDel="00327F2C">
          <w:fldChar w:fldCharType="separate"/>
        </w:r>
        <w:r w:rsidRPr="0049695B" w:rsidDel="00327F2C">
          <w:rPr>
            <w:rStyle w:val="Hyperlink"/>
            <w:b/>
          </w:rPr>
          <w:delText>Common File Upload</w:delText>
        </w:r>
        <w:r w:rsidR="00FC27F2" w:rsidDel="00327F2C">
          <w:rPr>
            <w:rStyle w:val="Hyperlink"/>
            <w:b/>
          </w:rPr>
          <w:fldChar w:fldCharType="end"/>
        </w:r>
        <w:r w:rsidDel="00327F2C">
          <w:delText xml:space="preserve">. </w:delText>
        </w:r>
      </w:del>
    </w:p>
    <w:p w14:paraId="2AFDB61D" w14:textId="191A83CA" w:rsidR="00D31CB1" w:rsidDel="00327F2C" w:rsidRDefault="00D31CB1" w:rsidP="00D31CB1">
      <w:pPr>
        <w:numPr>
          <w:ilvl w:val="0"/>
          <w:numId w:val="345"/>
        </w:numPr>
        <w:tabs>
          <w:tab w:val="left" w:pos="720"/>
        </w:tabs>
        <w:ind w:right="360"/>
        <w:rPr>
          <w:del w:id="6455" w:author="Sayali Dev" w:date="2018-02-21T13:28:00Z"/>
        </w:rPr>
      </w:pPr>
      <w:del w:id="6456" w:author="Sayali Dev" w:date="2018-02-21T13:28:00Z">
        <w:r w:rsidDel="00327F2C">
          <w:delText xml:space="preserve">For files associated with a workflow biospecimen, click the </w:delText>
        </w:r>
        <w:r w:rsidDel="00327F2C">
          <w:rPr>
            <w:b/>
          </w:rPr>
          <w:delText>Add Attachment</w:delText>
        </w:r>
        <w:r w:rsidDel="00327F2C">
          <w:delText xml:space="preserve"> icon </w:delText>
        </w:r>
        <w:r w:rsidDel="00327F2C">
          <w:rPr>
            <w:noProof/>
          </w:rPr>
          <w:drawing>
            <wp:inline distT="0" distB="0" distL="0" distR="0" wp14:anchorId="4FE456A7" wp14:editId="05DD2747">
              <wp:extent cx="448945" cy="266065"/>
              <wp:effectExtent l="0" t="0" r="8255" b="635"/>
              <wp:docPr id="21" name="Picture 21" descr="view workflow page -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ew workflow page - confirm"/>
                      <pic:cNvPicPr>
                        <a:picLocks noChangeAspect="1" noChangeArrowheads="1"/>
                      </pic:cNvPicPr>
                    </pic:nvPicPr>
                    <pic:blipFill>
                      <a:blip r:embed="rId109">
                        <a:extLst>
                          <a:ext uri="{28A0092B-C50C-407E-A947-70E740481C1C}">
                            <a14:useLocalDpi xmlns:a14="http://schemas.microsoft.com/office/drawing/2010/main" val="0"/>
                          </a:ext>
                        </a:extLst>
                      </a:blip>
                      <a:srcRect l="92789" t="52971" r="2013" b="41350"/>
                      <a:stretch>
                        <a:fillRect/>
                      </a:stretch>
                    </pic:blipFill>
                    <pic:spPr bwMode="auto">
                      <a:xfrm>
                        <a:off x="0" y="0"/>
                        <a:ext cx="448945" cy="266065"/>
                      </a:xfrm>
                      <a:prstGeom prst="rect">
                        <a:avLst/>
                      </a:prstGeom>
                      <a:noFill/>
                      <a:ln>
                        <a:noFill/>
                      </a:ln>
                    </pic:spPr>
                  </pic:pic>
                </a:graphicData>
              </a:graphic>
            </wp:inline>
          </w:drawing>
        </w:r>
        <w:r w:rsidDel="00327F2C">
          <w:delText xml:space="preserve"> in the last column of the inputs/outputs list for the appropriate biospecimen. Then, complete the necessary fields in the </w:delText>
        </w:r>
        <w:r w:rsidRPr="007F4EEA" w:rsidDel="00327F2C">
          <w:rPr>
            <w:b/>
          </w:rPr>
          <w:delText xml:space="preserve">Manage </w:delText>
        </w:r>
        <w:r w:rsidDel="00327F2C">
          <w:rPr>
            <w:b/>
          </w:rPr>
          <w:delText>Attachments</w:delText>
        </w:r>
        <w:r w:rsidDel="00327F2C">
          <w:delText xml:space="preserve"> window. For more information, see </w:delText>
        </w:r>
        <w:r w:rsidR="00FC27F2" w:rsidDel="00327F2C">
          <w:fldChar w:fldCharType="begin"/>
        </w:r>
        <w:r w:rsidR="00FC27F2" w:rsidDel="00327F2C">
          <w:delInstrText xml:space="preserve"> HYPERLINK \l "UploadFiles" </w:delInstrText>
        </w:r>
        <w:r w:rsidR="00FC27F2" w:rsidDel="00327F2C">
          <w:fldChar w:fldCharType="separate"/>
        </w:r>
        <w:r w:rsidRPr="003F56CE" w:rsidDel="00327F2C">
          <w:rPr>
            <w:rStyle w:val="Hyperlink"/>
            <w:b/>
          </w:rPr>
          <w:delText xml:space="preserve">Uploading a File for Workflow </w:delText>
        </w:r>
        <w:r w:rsidDel="00327F2C">
          <w:rPr>
            <w:rStyle w:val="Hyperlink"/>
            <w:b/>
          </w:rPr>
          <w:delText>Biospecimen</w:delText>
        </w:r>
        <w:r w:rsidRPr="003F56CE" w:rsidDel="00327F2C">
          <w:rPr>
            <w:rStyle w:val="Hyperlink"/>
            <w:b/>
          </w:rPr>
          <w:delText>s</w:delText>
        </w:r>
        <w:r w:rsidR="00FC27F2" w:rsidDel="00327F2C">
          <w:rPr>
            <w:rStyle w:val="Hyperlink"/>
            <w:b/>
          </w:rPr>
          <w:fldChar w:fldCharType="end"/>
        </w:r>
        <w:r w:rsidDel="00327F2C">
          <w:br/>
        </w:r>
      </w:del>
    </w:p>
    <w:p w14:paraId="62403360" w14:textId="5C99C377" w:rsidR="00D31CB1" w:rsidDel="00327F2C" w:rsidRDefault="00D31CB1" w:rsidP="00D31CB1">
      <w:pPr>
        <w:numPr>
          <w:ilvl w:val="0"/>
          <w:numId w:val="288"/>
        </w:numPr>
        <w:tabs>
          <w:tab w:val="left" w:pos="720"/>
        </w:tabs>
        <w:ind w:right="360"/>
        <w:rPr>
          <w:del w:id="6457" w:author="Sayali Dev" w:date="2018-02-21T13:28:00Z"/>
        </w:rPr>
      </w:pPr>
      <w:del w:id="6458" w:author="Sayali Dev" w:date="2018-02-21T13:28:00Z">
        <w:r w:rsidDel="00327F2C">
          <w:delText xml:space="preserve">To generate a </w:delText>
        </w:r>
        <w:r w:rsidRPr="00DC26C4" w:rsidDel="00327F2C">
          <w:delText xml:space="preserve">report of </w:delText>
        </w:r>
        <w:r w:rsidDel="00327F2C">
          <w:delText xml:space="preserve">the </w:delText>
        </w:r>
        <w:r w:rsidRPr="00DC26C4" w:rsidDel="00327F2C">
          <w:delText xml:space="preserve">workflow </w:delText>
        </w:r>
        <w:r w:rsidDel="00327F2C">
          <w:delText>biospecimen</w:delText>
        </w:r>
        <w:r w:rsidRPr="00DC26C4" w:rsidDel="00327F2C">
          <w:delText>s</w:delText>
        </w:r>
        <w:r w:rsidDel="00327F2C">
          <w:delText xml:space="preserve">, see </w:delText>
        </w:r>
        <w:r w:rsidR="00FC27F2" w:rsidDel="00327F2C">
          <w:fldChar w:fldCharType="begin"/>
        </w:r>
        <w:r w:rsidR="00FC27F2" w:rsidDel="00327F2C">
          <w:delInstrText xml:space="preserve"> HYPERLINK \l "_Generating_a_Workflow_1" </w:delInstrText>
        </w:r>
        <w:r w:rsidR="00FC27F2" w:rsidDel="00327F2C">
          <w:fldChar w:fldCharType="separate"/>
        </w:r>
        <w:r w:rsidRPr="00552D31" w:rsidDel="00327F2C">
          <w:rPr>
            <w:rStyle w:val="Hyperlink"/>
            <w:b/>
          </w:rPr>
          <w:delText>Generating a Workflow Process Report</w:delText>
        </w:r>
        <w:r w:rsidR="00FC27F2" w:rsidDel="00327F2C">
          <w:rPr>
            <w:rStyle w:val="Hyperlink"/>
            <w:b/>
          </w:rPr>
          <w:fldChar w:fldCharType="end"/>
        </w:r>
        <w:r w:rsidDel="00327F2C">
          <w:delText xml:space="preserve">. </w:delText>
        </w:r>
        <w:r w:rsidDel="00327F2C">
          <w:br/>
        </w:r>
      </w:del>
    </w:p>
    <w:p w14:paraId="53FFD698" w14:textId="0ABF291B" w:rsidR="00D31CB1" w:rsidDel="00327F2C" w:rsidRDefault="00D31CB1" w:rsidP="00D31CB1">
      <w:pPr>
        <w:numPr>
          <w:ilvl w:val="0"/>
          <w:numId w:val="288"/>
        </w:numPr>
        <w:tabs>
          <w:tab w:val="left" w:pos="720"/>
        </w:tabs>
        <w:ind w:right="360"/>
        <w:rPr>
          <w:del w:id="6459" w:author="Sayali Dev" w:date="2018-02-21T13:28:00Z"/>
        </w:rPr>
      </w:pPr>
      <w:del w:id="6460" w:author="Sayali Dev" w:date="2018-02-21T13:28:00Z">
        <w:r w:rsidRPr="00841576" w:rsidDel="00327F2C">
          <w:delText xml:space="preserve">To generate </w:delText>
        </w:r>
        <w:r w:rsidDel="00327F2C">
          <w:delText xml:space="preserve">barcode </w:delText>
        </w:r>
        <w:r w:rsidRPr="00841576" w:rsidDel="00327F2C">
          <w:delText xml:space="preserve">labels for workflow </w:delText>
        </w:r>
        <w:r w:rsidDel="00327F2C">
          <w:delText xml:space="preserve">biospecimens, see </w:delText>
        </w:r>
        <w:r w:rsidR="00FC27F2" w:rsidDel="00327F2C">
          <w:fldChar w:fldCharType="begin"/>
        </w:r>
        <w:r w:rsidR="00FC27F2" w:rsidDel="00327F2C">
          <w:delInstrText xml:space="preserve"> HYPERLINK \l "_Generating_a_Barcode_1" </w:delInstrText>
        </w:r>
        <w:r w:rsidR="00FC27F2" w:rsidDel="00327F2C">
          <w:fldChar w:fldCharType="separate"/>
        </w:r>
        <w:r w:rsidRPr="00E7341A" w:rsidDel="00327F2C">
          <w:rPr>
            <w:rStyle w:val="Hyperlink"/>
            <w:b/>
          </w:rPr>
          <w:delText>Generating a Label for Workflow Biospecimens</w:delText>
        </w:r>
        <w:r w:rsidR="00FC27F2" w:rsidDel="00327F2C">
          <w:rPr>
            <w:rStyle w:val="Hyperlink"/>
            <w:b/>
          </w:rPr>
          <w:fldChar w:fldCharType="end"/>
        </w:r>
        <w:r w:rsidDel="00327F2C">
          <w:delText>.</w:delText>
        </w:r>
        <w:r w:rsidDel="00327F2C">
          <w:br/>
        </w:r>
      </w:del>
    </w:p>
    <w:p w14:paraId="18D87491" w14:textId="17FB15CB" w:rsidR="00D31CB1" w:rsidDel="00327F2C" w:rsidRDefault="00D31CB1" w:rsidP="00D31CB1">
      <w:pPr>
        <w:numPr>
          <w:ilvl w:val="0"/>
          <w:numId w:val="288"/>
        </w:numPr>
        <w:tabs>
          <w:tab w:val="left" w:pos="720"/>
        </w:tabs>
        <w:ind w:right="360"/>
        <w:rPr>
          <w:del w:id="6461" w:author="Sayali Dev" w:date="2018-02-21T13:28:00Z"/>
        </w:rPr>
      </w:pPr>
      <w:del w:id="6462" w:author="Sayali Dev" w:date="2018-02-21T13:28:00Z">
        <w:r w:rsidRPr="00841576" w:rsidDel="00327F2C">
          <w:delText xml:space="preserve">To </w:delText>
        </w:r>
        <w:r w:rsidDel="00327F2C">
          <w:delText>a</w:delText>
        </w:r>
        <w:r w:rsidRPr="00841576" w:rsidDel="00327F2C">
          <w:delText xml:space="preserve">dd workflow </w:delText>
        </w:r>
        <w:r w:rsidDel="00327F2C">
          <w:delText>biospecimen</w:delText>
        </w:r>
        <w:r w:rsidRPr="00841576" w:rsidDel="00327F2C">
          <w:delText>s to a worklist</w:delText>
        </w:r>
        <w:r w:rsidDel="00327F2C">
          <w:delText xml:space="preserve">, see </w:delText>
        </w:r>
        <w:r w:rsidR="00FC27F2" w:rsidDel="00327F2C">
          <w:fldChar w:fldCharType="begin"/>
        </w:r>
        <w:r w:rsidR="00FC27F2" w:rsidDel="00327F2C">
          <w:delInstrText xml:space="preserve"> HYPERLINK \l "_Adding_Workflow_Biospecimens" </w:delInstrText>
        </w:r>
        <w:r w:rsidR="00FC27F2" w:rsidDel="00327F2C">
          <w:fldChar w:fldCharType="separate"/>
        </w:r>
        <w:r w:rsidRPr="00E7341A" w:rsidDel="00327F2C">
          <w:rPr>
            <w:rStyle w:val="Hyperlink"/>
            <w:b/>
          </w:rPr>
          <w:delText>Adding Workflow Biospecimens to a Worklist</w:delText>
        </w:r>
        <w:r w:rsidR="00FC27F2" w:rsidDel="00327F2C">
          <w:rPr>
            <w:rStyle w:val="Hyperlink"/>
            <w:b/>
          </w:rPr>
          <w:fldChar w:fldCharType="end"/>
        </w:r>
        <w:r w:rsidDel="00327F2C">
          <w:delText xml:space="preserve">. </w:delText>
        </w:r>
        <w:r w:rsidDel="00327F2C">
          <w:br/>
        </w:r>
      </w:del>
    </w:p>
    <w:p w14:paraId="42FC8F01" w14:textId="791EF8AA" w:rsidR="00D31CB1" w:rsidDel="00327F2C" w:rsidRDefault="00D31CB1" w:rsidP="00D31CB1">
      <w:pPr>
        <w:numPr>
          <w:ilvl w:val="0"/>
          <w:numId w:val="288"/>
        </w:numPr>
        <w:tabs>
          <w:tab w:val="left" w:pos="720"/>
        </w:tabs>
        <w:ind w:right="360"/>
        <w:rPr>
          <w:del w:id="6463" w:author="Sayali Dev" w:date="2018-02-21T13:28:00Z"/>
        </w:rPr>
      </w:pPr>
      <w:del w:id="6464" w:author="Sayali Dev" w:date="2018-02-21T13:28:00Z">
        <w:r w:rsidDel="00327F2C">
          <w:delText xml:space="preserve">To view a log of the quantity changes for a biospecimen, click on the link in the </w:delText>
        </w:r>
        <w:r w:rsidRPr="00E7341A" w:rsidDel="00327F2C">
          <w:rPr>
            <w:b/>
          </w:rPr>
          <w:delText>Qty/Concentration</w:delText>
        </w:r>
        <w:r w:rsidDel="00327F2C">
          <w:delText xml:space="preserve"> column of the inputs/outputs list for the appropriate biospecimen.</w:delText>
        </w:r>
        <w:r w:rsidDel="00327F2C">
          <w:br/>
          <w:delText xml:space="preserve">The </w:delText>
        </w:r>
        <w:r w:rsidRPr="00E7341A" w:rsidDel="00327F2C">
          <w:rPr>
            <w:b/>
          </w:rPr>
          <w:delText>Quantity Audit Log</w:delText>
        </w:r>
        <w:r w:rsidDel="00327F2C">
          <w:delText xml:space="preserve"> window appears. </w:delText>
        </w:r>
      </w:del>
    </w:p>
    <w:p w14:paraId="6E06F945" w14:textId="3436887C" w:rsidR="00D31CB1" w:rsidDel="00327F2C" w:rsidRDefault="00D31CB1" w:rsidP="00D31CB1">
      <w:pPr>
        <w:ind w:left="720"/>
        <w:rPr>
          <w:del w:id="6465" w:author="Sayali Dev" w:date="2018-02-21T13:28:00Z"/>
        </w:rPr>
      </w:pPr>
    </w:p>
    <w:p w14:paraId="1C95B917" w14:textId="5532C1A9" w:rsidR="00D31CB1" w:rsidDel="00327F2C" w:rsidRDefault="00D31CB1" w:rsidP="00D31CB1">
      <w:pPr>
        <w:ind w:left="720"/>
        <w:rPr>
          <w:del w:id="6466" w:author="Sayali Dev" w:date="2018-02-21T13:28:00Z"/>
        </w:rPr>
      </w:pPr>
      <w:del w:id="6467" w:author="Sayali Dev" w:date="2018-02-21T13:28:00Z">
        <w:r w:rsidRPr="006454BE" w:rsidDel="00327F2C">
          <w:rPr>
            <w:noProof/>
          </w:rPr>
          <w:drawing>
            <wp:inline distT="0" distB="0" distL="0" distR="0" wp14:anchorId="103883C5" wp14:editId="6323E026">
              <wp:extent cx="3100705" cy="3216910"/>
              <wp:effectExtent l="19050" t="19050" r="23495" b="215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0705" cy="3216910"/>
                      </a:xfrm>
                      <a:prstGeom prst="rect">
                        <a:avLst/>
                      </a:prstGeom>
                      <a:noFill/>
                      <a:ln w="3175">
                        <a:solidFill>
                          <a:schemeClr val="tx1"/>
                        </a:solidFill>
                      </a:ln>
                    </pic:spPr>
                  </pic:pic>
                </a:graphicData>
              </a:graphic>
            </wp:inline>
          </w:drawing>
        </w:r>
      </w:del>
    </w:p>
    <w:p w14:paraId="36EA65EC" w14:textId="473AC88E" w:rsidR="00D31CB1" w:rsidDel="00327F2C" w:rsidRDefault="00D31CB1" w:rsidP="00D31CB1">
      <w:pPr>
        <w:pStyle w:val="Figure"/>
        <w:tabs>
          <w:tab w:val="clear" w:pos="1080"/>
          <w:tab w:val="clear" w:pos="1710"/>
          <w:tab w:val="clear" w:pos="1980"/>
          <w:tab w:val="left" w:pos="1800"/>
          <w:tab w:val="num" w:pos="4230"/>
        </w:tabs>
        <w:ind w:left="1800" w:hanging="1170"/>
        <w:rPr>
          <w:del w:id="6468" w:author="Sayali Dev" w:date="2018-02-21T13:28:00Z"/>
        </w:rPr>
      </w:pPr>
      <w:del w:id="6469" w:author="Sayali Dev" w:date="2018-02-21T13:28:00Z">
        <w:r w:rsidDel="00327F2C">
          <w:delText>Quantity Audit Log window</w:delText>
        </w:r>
        <w:r w:rsidDel="00327F2C">
          <w:br/>
        </w:r>
      </w:del>
    </w:p>
    <w:p w14:paraId="5954DBE9" w14:textId="2DDD4176" w:rsidR="00D31CB1" w:rsidDel="00327F2C" w:rsidRDefault="00D31CB1" w:rsidP="00D31CB1">
      <w:pPr>
        <w:tabs>
          <w:tab w:val="left" w:pos="720"/>
        </w:tabs>
        <w:ind w:right="360"/>
        <w:rPr>
          <w:del w:id="6470" w:author="Sayali Dev" w:date="2018-02-21T13:28:00Z"/>
        </w:rPr>
      </w:pPr>
      <w:del w:id="6471" w:author="Sayali Dev" w:date="2018-02-21T13:28:00Z">
        <w:r w:rsidDel="00327F2C">
          <w:tab/>
          <w:delText xml:space="preserve">To close the window, click </w:delText>
        </w:r>
        <w:r w:rsidRPr="009B6775" w:rsidDel="00327F2C">
          <w:rPr>
            <w:b/>
          </w:rPr>
          <w:delText>CLOSE</w:delText>
        </w:r>
        <w:r w:rsidDel="00327F2C">
          <w:delText>.</w:delText>
        </w:r>
      </w:del>
    </w:p>
    <w:p w14:paraId="278556EF" w14:textId="1C2512C0" w:rsidR="00D31CB1" w:rsidDel="00327F2C" w:rsidRDefault="00D31CB1" w:rsidP="00D31CB1">
      <w:pPr>
        <w:tabs>
          <w:tab w:val="left" w:pos="720"/>
        </w:tabs>
        <w:ind w:left="720" w:right="360"/>
        <w:rPr>
          <w:del w:id="6472" w:author="Sayali Dev" w:date="2018-02-21T13:28:00Z"/>
        </w:rPr>
      </w:pPr>
    </w:p>
    <w:p w14:paraId="4164C7C5" w14:textId="499DDFD8" w:rsidR="00D31CB1" w:rsidDel="00327F2C" w:rsidRDefault="00D31CB1" w:rsidP="00D31CB1">
      <w:pPr>
        <w:numPr>
          <w:ilvl w:val="0"/>
          <w:numId w:val="288"/>
        </w:numPr>
        <w:tabs>
          <w:tab w:val="left" w:pos="720"/>
        </w:tabs>
        <w:ind w:right="360"/>
        <w:rPr>
          <w:del w:id="6473" w:author="Sayali Dev" w:date="2018-02-21T13:28:00Z"/>
        </w:rPr>
      </w:pPr>
      <w:del w:id="6474" w:author="Sayali Dev" w:date="2018-02-21T13:28:00Z">
        <w:r w:rsidDel="00327F2C">
          <w:delText xml:space="preserve">To view or update the processing forms associated with a workflow biospecimen, click on the </w:delText>
        </w:r>
        <w:r w:rsidRPr="00E7341A" w:rsidDel="00327F2C">
          <w:rPr>
            <w:b/>
          </w:rPr>
          <w:delText>Processing Forms</w:delText>
        </w:r>
        <w:r w:rsidDel="00327F2C">
          <w:delText xml:space="preserve"> link in the </w:delText>
        </w:r>
        <w:r w:rsidRPr="00E7341A" w:rsidDel="00327F2C">
          <w:rPr>
            <w:b/>
          </w:rPr>
          <w:delText>Processing Forms</w:delText>
        </w:r>
        <w:r w:rsidDel="00327F2C">
          <w:delText xml:space="preserve"> column of the inputs/outputs list for the appropriate biospecimen.</w:delText>
        </w:r>
        <w:r w:rsidDel="00327F2C">
          <w:br/>
        </w:r>
      </w:del>
    </w:p>
    <w:p w14:paraId="5250AC34" w14:textId="33639A99" w:rsidR="00D31CB1" w:rsidDel="00327F2C" w:rsidRDefault="00D31CB1" w:rsidP="00D31CB1">
      <w:pPr>
        <w:numPr>
          <w:ilvl w:val="0"/>
          <w:numId w:val="288"/>
        </w:numPr>
        <w:tabs>
          <w:tab w:val="left" w:pos="720"/>
        </w:tabs>
        <w:ind w:right="360"/>
        <w:rPr>
          <w:del w:id="6475" w:author="Sayali Dev" w:date="2018-02-21T13:28:00Z"/>
        </w:rPr>
      </w:pPr>
      <w:del w:id="6476" w:author="Sayali Dev" w:date="2018-02-21T13:28:00Z">
        <w:r w:rsidDel="00327F2C">
          <w:delText xml:space="preserve">Click </w:delText>
        </w:r>
        <w:r w:rsidRPr="00E7341A" w:rsidDel="00327F2C">
          <w:rPr>
            <w:b/>
          </w:rPr>
          <w:delText>CONFIRM CHANGES</w:delText>
        </w:r>
        <w:r w:rsidDel="00327F2C">
          <w:delText xml:space="preserve">. </w:delText>
        </w:r>
      </w:del>
    </w:p>
    <w:p w14:paraId="7BEB2659" w14:textId="07AD46AE" w:rsidR="00D31CB1" w:rsidRPr="00E7341A" w:rsidDel="00327F2C" w:rsidRDefault="00D31CB1" w:rsidP="00D31CB1">
      <w:pPr>
        <w:tabs>
          <w:tab w:val="left" w:pos="720"/>
        </w:tabs>
        <w:ind w:left="720" w:right="360"/>
        <w:rPr>
          <w:del w:id="6477" w:author="Sayali Dev" w:date="2018-02-21T13:28:00Z"/>
        </w:rPr>
      </w:pPr>
      <w:del w:id="6478" w:author="Sayali Dev" w:date="2018-02-21T13:28:00Z">
        <w:r w:rsidRPr="00E7341A" w:rsidDel="00327F2C">
          <w:rPr>
            <w:b/>
          </w:rPr>
          <w:delText>Note for Aliquot or Derivative processing only</w:delText>
        </w:r>
        <w:r w:rsidDel="00327F2C">
          <w:delText xml:space="preserve">: If there are multiple client-defined label formats, a new window appears with a list of label formats. Select a label format and click </w:delText>
        </w:r>
        <w:r w:rsidRPr="00E7341A" w:rsidDel="00327F2C">
          <w:rPr>
            <w:b/>
          </w:rPr>
          <w:delText>SAVE</w:delText>
        </w:r>
        <w:r w:rsidDel="00327F2C">
          <w:delText xml:space="preserve">. </w:delText>
        </w:r>
        <w:r w:rsidDel="00327F2C">
          <w:br/>
        </w:r>
        <w:r w:rsidDel="00327F2C">
          <w:br/>
          <w:delText xml:space="preserve">The workflow is confirmed and its status changes to </w:delText>
        </w:r>
        <w:r w:rsidRPr="00E7341A" w:rsidDel="00327F2C">
          <w:rPr>
            <w:b/>
          </w:rPr>
          <w:delText>Completed</w:delText>
        </w:r>
        <w:r w:rsidRPr="00163DC2" w:rsidDel="00327F2C">
          <w:delText xml:space="preserve">. </w:delText>
        </w:r>
        <w:r w:rsidDel="00327F2C">
          <w:delText xml:space="preserve">The status of the biospecimens associated with this workflow changes to </w:delText>
        </w:r>
        <w:r w:rsidRPr="00E7341A" w:rsidDel="00327F2C">
          <w:rPr>
            <w:b/>
          </w:rPr>
          <w:delText>In Inventory</w:delText>
        </w:r>
        <w:r w:rsidRPr="00E7341A" w:rsidDel="00327F2C">
          <w:delText>.</w:delText>
        </w:r>
      </w:del>
    </w:p>
    <w:p w14:paraId="64504D3B" w14:textId="1D7D2D92" w:rsidR="00A8190B" w:rsidRPr="00E7341A" w:rsidDel="00327F2C" w:rsidRDefault="00A8190B" w:rsidP="00D31CB1">
      <w:pPr>
        <w:tabs>
          <w:tab w:val="left" w:pos="720"/>
        </w:tabs>
        <w:ind w:left="720" w:right="360"/>
        <w:rPr>
          <w:del w:id="6479" w:author="Sayali Dev" w:date="2018-02-21T13:28:00Z"/>
        </w:rPr>
      </w:pPr>
    </w:p>
    <w:p w14:paraId="19C15493" w14:textId="0C0F3656" w:rsidR="00D31CB1" w:rsidDel="00327F2C" w:rsidRDefault="00D31CB1" w:rsidP="00D31CB1">
      <w:pPr>
        <w:tabs>
          <w:tab w:val="left" w:pos="720"/>
        </w:tabs>
        <w:ind w:left="720" w:right="360"/>
        <w:rPr>
          <w:del w:id="6480" w:author="Sayali Dev" w:date="2018-02-21T13:28:00Z"/>
        </w:rPr>
      </w:pPr>
      <w:del w:id="6481" w:author="Sayali Dev" w:date="2018-02-21T13:28:00Z">
        <w:r w:rsidRPr="00E7341A" w:rsidDel="00327F2C">
          <w:rPr>
            <w:b/>
          </w:rPr>
          <w:delText>Note</w:delText>
        </w:r>
        <w:r w:rsidRPr="00E7341A" w:rsidDel="00327F2C">
          <w:delText>:</w:delText>
        </w:r>
        <w:r w:rsidDel="00327F2C">
          <w:delText xml:space="preserve"> </w:delText>
        </w:r>
      </w:del>
    </w:p>
    <w:p w14:paraId="28D65655" w14:textId="5ADD4F54" w:rsidR="00D31CB1" w:rsidDel="00327F2C" w:rsidRDefault="00D31CB1">
      <w:pPr>
        <w:tabs>
          <w:tab w:val="left" w:pos="720"/>
        </w:tabs>
        <w:ind w:left="1440" w:right="360"/>
        <w:rPr>
          <w:del w:id="6482" w:author="Sayali Dev" w:date="2018-02-21T13:28:00Z"/>
        </w:rPr>
        <w:pPrChange w:id="6483" w:author="Sayali Dev" w:date="2018-02-08T18:00:00Z">
          <w:pPr>
            <w:numPr>
              <w:numId w:val="348"/>
            </w:numPr>
            <w:tabs>
              <w:tab w:val="left" w:pos="720"/>
            </w:tabs>
            <w:ind w:left="1440" w:right="360" w:hanging="360"/>
          </w:pPr>
        </w:pPrChange>
      </w:pPr>
      <w:del w:id="6484" w:author="Sayali Dev" w:date="2018-02-21T13:28:00Z">
        <w:r w:rsidDel="00327F2C">
          <w:delText xml:space="preserve">To </w:delText>
        </w:r>
        <w:r w:rsidRPr="00163DC2" w:rsidDel="00327F2C">
          <w:delText>discard</w:delText>
        </w:r>
        <w:r w:rsidDel="00327F2C">
          <w:delText xml:space="preserve"> the workflow processing, click </w:delText>
        </w:r>
        <w:r w:rsidRPr="00E7341A" w:rsidDel="00327F2C">
          <w:rPr>
            <w:b/>
          </w:rPr>
          <w:delText>DISCARD CHANGES</w:delText>
        </w:r>
        <w:r w:rsidDel="00327F2C">
          <w:delText>. The workflow processing status changes to</w:delText>
        </w:r>
        <w:r w:rsidRPr="00E7341A" w:rsidDel="00327F2C">
          <w:delText xml:space="preserve"> </w:delText>
        </w:r>
        <w:r w:rsidRPr="000A2AC3" w:rsidDel="00327F2C">
          <w:rPr>
            <w:b/>
          </w:rPr>
          <w:delText>Stopped</w:delText>
        </w:r>
        <w:r w:rsidDel="00327F2C">
          <w:delText xml:space="preserve">. The status of the biospecimens associated with this workflow changes to </w:delText>
        </w:r>
        <w:r w:rsidRPr="000A2AC3" w:rsidDel="00327F2C">
          <w:rPr>
            <w:b/>
          </w:rPr>
          <w:delText>In Inventory</w:delText>
        </w:r>
        <w:r w:rsidRPr="00E7341A" w:rsidDel="00327F2C">
          <w:delText xml:space="preserve">. </w:delText>
        </w:r>
        <w:r w:rsidDel="00327F2C">
          <w:delText>You can view the workflow record for historical purposes only.</w:delText>
        </w:r>
        <w:r w:rsidDel="00327F2C">
          <w:br/>
        </w:r>
      </w:del>
    </w:p>
    <w:p w14:paraId="41BAC6EE" w14:textId="2D182AEF" w:rsidR="00D31CB1" w:rsidDel="00327F2C" w:rsidRDefault="00D31CB1" w:rsidP="00D31CB1">
      <w:pPr>
        <w:numPr>
          <w:ilvl w:val="0"/>
          <w:numId w:val="348"/>
        </w:numPr>
        <w:tabs>
          <w:tab w:val="left" w:pos="720"/>
        </w:tabs>
        <w:ind w:right="360"/>
        <w:rPr>
          <w:del w:id="6485" w:author="Sayali Dev" w:date="2018-02-21T13:28:00Z"/>
        </w:rPr>
      </w:pPr>
      <w:del w:id="6486" w:author="Sayali Dev" w:date="2018-02-21T13:28:00Z">
        <w:r w:rsidDel="00327F2C">
          <w:delText xml:space="preserve">To exit without confirming the workflow processing, click </w:delText>
        </w:r>
        <w:r w:rsidRPr="000A2AC3" w:rsidDel="00327F2C">
          <w:rPr>
            <w:b/>
          </w:rPr>
          <w:delText>CLOSE</w:delText>
        </w:r>
        <w:r w:rsidDel="00327F2C">
          <w:delText xml:space="preserve">. </w:delText>
        </w:r>
        <w:r w:rsidDel="00327F2C">
          <w:br/>
          <w:delText xml:space="preserve">The workflow processing status remains </w:delText>
        </w:r>
        <w:r w:rsidRPr="000A2AC3" w:rsidDel="00327F2C">
          <w:rPr>
            <w:b/>
          </w:rPr>
          <w:delText>In Process</w:delText>
        </w:r>
        <w:r w:rsidDel="00327F2C">
          <w:delText>.</w:delText>
        </w:r>
      </w:del>
    </w:p>
    <w:p w14:paraId="356E8050" w14:textId="1333EEB0" w:rsidR="00D31CB1" w:rsidDel="00327F2C" w:rsidRDefault="00D31CB1" w:rsidP="00D31CB1">
      <w:pPr>
        <w:tabs>
          <w:tab w:val="left" w:pos="720"/>
        </w:tabs>
        <w:ind w:left="1440" w:right="360"/>
        <w:rPr>
          <w:del w:id="6487" w:author="Sayali Dev" w:date="2018-02-21T13:28:00Z"/>
        </w:rPr>
      </w:pPr>
    </w:p>
    <w:p w14:paraId="6B3D4D75" w14:textId="6E8FF4DC" w:rsidR="00D31CB1" w:rsidDel="00327F2C" w:rsidRDefault="00D31CB1" w:rsidP="00D31CB1">
      <w:pPr>
        <w:pStyle w:val="Heading3"/>
        <w:rPr>
          <w:del w:id="6488" w:author="Sayali Dev" w:date="2018-02-21T13:28:00Z"/>
        </w:rPr>
      </w:pPr>
      <w:del w:id="6489" w:author="Sayali Dev" w:date="2018-02-21T13:28:00Z">
        <w:r w:rsidDel="00327F2C">
          <w:br w:type="page"/>
        </w:r>
        <w:bookmarkStart w:id="6490" w:name="AddEvent"/>
        <w:bookmarkStart w:id="6491" w:name="AddIdentifier"/>
        <w:bookmarkStart w:id="6492" w:name="_Toc452631893"/>
        <w:bookmarkEnd w:id="6490"/>
        <w:bookmarkEnd w:id="6491"/>
        <w:r w:rsidRPr="00A46D0C" w:rsidDel="00327F2C">
          <w:delText>Adding a</w:delText>
        </w:r>
        <w:r w:rsidDel="00327F2C">
          <w:delText xml:space="preserve"> New</w:delText>
        </w:r>
        <w:r w:rsidRPr="00A46D0C" w:rsidDel="00327F2C">
          <w:delText xml:space="preserve"> Identifier</w:delText>
        </w:r>
        <w:bookmarkEnd w:id="6492"/>
      </w:del>
    </w:p>
    <w:p w14:paraId="29D17DE3" w14:textId="53E12D45" w:rsidR="00D31CB1" w:rsidDel="00327F2C" w:rsidRDefault="00D31CB1" w:rsidP="00D31CB1">
      <w:pPr>
        <w:rPr>
          <w:del w:id="6493" w:author="Sayali Dev" w:date="2018-02-21T13:28:00Z"/>
        </w:rPr>
      </w:pPr>
    </w:p>
    <w:p w14:paraId="64D73505" w14:textId="09CC3532" w:rsidR="00D31CB1" w:rsidRPr="004D32A0" w:rsidDel="00327F2C" w:rsidRDefault="00D31CB1" w:rsidP="00D31CB1">
      <w:pPr>
        <w:rPr>
          <w:del w:id="6494" w:author="Sayali Dev" w:date="2018-02-21T13:28:00Z"/>
        </w:rPr>
      </w:pPr>
      <w:del w:id="6495" w:author="Sayali Dev" w:date="2018-02-21T13:28:00Z">
        <w:r w:rsidRPr="004D32A0" w:rsidDel="00327F2C">
          <w:rPr>
            <w:b/>
          </w:rPr>
          <w:delText>Note:</w:delText>
        </w:r>
        <w:r w:rsidDel="00327F2C">
          <w:delText xml:space="preserve"> You can add an identifier only for biospecimens for a workflow with the </w:delText>
        </w:r>
        <w:r w:rsidRPr="00A93A24" w:rsidDel="00327F2C">
          <w:rPr>
            <w:b/>
          </w:rPr>
          <w:delText>Compl</w:delText>
        </w:r>
        <w:r w:rsidDel="00327F2C">
          <w:rPr>
            <w:b/>
          </w:rPr>
          <w:delText>e</w:delText>
        </w:r>
        <w:r w:rsidRPr="00A93A24" w:rsidDel="00327F2C">
          <w:rPr>
            <w:b/>
          </w:rPr>
          <w:delText>ted</w:delText>
        </w:r>
        <w:r w:rsidDel="00327F2C">
          <w:rPr>
            <w:b/>
          </w:rPr>
          <w:delText xml:space="preserve"> </w:delText>
        </w:r>
        <w:r w:rsidRPr="007817CB" w:rsidDel="00327F2C">
          <w:delText>status</w:delText>
        </w:r>
        <w:r w:rsidDel="00327F2C">
          <w:delText>.</w:delText>
        </w:r>
      </w:del>
    </w:p>
    <w:p w14:paraId="2F19EC91" w14:textId="7A218658" w:rsidR="00D31CB1" w:rsidDel="00327F2C" w:rsidRDefault="00D31CB1" w:rsidP="00D31CB1">
      <w:pPr>
        <w:rPr>
          <w:del w:id="6496" w:author="Sayali Dev" w:date="2018-02-21T13:28:00Z"/>
        </w:rPr>
      </w:pPr>
    </w:p>
    <w:p w14:paraId="109531CC" w14:textId="726D6CF5" w:rsidR="00D31CB1" w:rsidDel="00327F2C" w:rsidRDefault="00D31CB1" w:rsidP="00D31CB1">
      <w:pPr>
        <w:rPr>
          <w:del w:id="6497" w:author="Sayali Dev" w:date="2018-02-21T13:28:00Z"/>
        </w:rPr>
      </w:pPr>
      <w:del w:id="6498" w:author="Sayali Dev" w:date="2018-02-21T13:28:00Z">
        <w:r w:rsidDel="00327F2C">
          <w:delText>To add a new identifier for a biospecimen that is associated with a completed workflow:</w:delText>
        </w:r>
      </w:del>
    </w:p>
    <w:p w14:paraId="46A41EA6" w14:textId="6AF9DE13" w:rsidR="00D31CB1" w:rsidDel="00327F2C" w:rsidRDefault="00D31CB1" w:rsidP="00D31CB1">
      <w:pPr>
        <w:rPr>
          <w:del w:id="6499" w:author="Sayali Dev" w:date="2018-02-21T13:28:00Z"/>
        </w:rPr>
      </w:pPr>
    </w:p>
    <w:p w14:paraId="2138A158" w14:textId="048E2704" w:rsidR="00D31CB1" w:rsidDel="00327F2C" w:rsidRDefault="00D31CB1" w:rsidP="00D31CB1">
      <w:pPr>
        <w:numPr>
          <w:ilvl w:val="0"/>
          <w:numId w:val="289"/>
        </w:numPr>
        <w:ind w:right="720"/>
        <w:rPr>
          <w:del w:id="6500" w:author="Sayali Dev" w:date="2018-02-21T13:28:00Z"/>
        </w:rPr>
      </w:pPr>
      <w:del w:id="6501" w:author="Sayali Dev" w:date="2018-01-31T17:54:00Z">
        <w:r w:rsidDel="009A119E">
          <w:delText>Log on</w:delText>
        </w:r>
      </w:del>
      <w:del w:id="6502" w:author="Sayali Dev" w:date="2018-02-21T13:28:00Z">
        <w:r w:rsidDel="00327F2C">
          <w:delText xml:space="preserve"> to the application using your </w:delText>
        </w:r>
      </w:del>
      <w:del w:id="6503" w:author="Sayali Dev" w:date="2018-01-31T17:55:00Z">
        <w:r w:rsidDel="00A62626">
          <w:delText>logon</w:delText>
        </w:r>
      </w:del>
      <w:del w:id="6504" w:author="Sayali Dev" w:date="2018-02-21T13:28:00Z">
        <w:r w:rsidDel="00327F2C">
          <w:delText xml:space="preserve"> credentials. </w:delText>
        </w:r>
      </w:del>
    </w:p>
    <w:p w14:paraId="14927B0C" w14:textId="05FA220C" w:rsidR="00D31CB1" w:rsidDel="00327F2C" w:rsidRDefault="00D31CB1" w:rsidP="00D31CB1">
      <w:pPr>
        <w:ind w:left="720" w:right="720"/>
        <w:rPr>
          <w:del w:id="6505" w:author="Sayali Dev" w:date="2018-02-21T13:28:00Z"/>
        </w:rPr>
      </w:pPr>
      <w:del w:id="6506" w:author="Sayali Dev" w:date="2018-02-21T13:28:00Z">
        <w:r w:rsidDel="00327F2C">
          <w:delText xml:space="preserve">The CIRRASPEC home page appears. </w:delText>
        </w:r>
      </w:del>
    </w:p>
    <w:p w14:paraId="5287392D" w14:textId="67F8D5DD" w:rsidR="00D31CB1" w:rsidDel="00327F2C" w:rsidRDefault="00D31CB1" w:rsidP="00D31CB1">
      <w:pPr>
        <w:ind w:left="720" w:right="720"/>
        <w:rPr>
          <w:del w:id="6507" w:author="Sayali Dev" w:date="2018-02-21T13:28:00Z"/>
        </w:rPr>
      </w:pPr>
    </w:p>
    <w:p w14:paraId="28A94792" w14:textId="3D006609" w:rsidR="00D31CB1" w:rsidDel="00327F2C" w:rsidRDefault="00D31CB1" w:rsidP="00D31CB1">
      <w:pPr>
        <w:numPr>
          <w:ilvl w:val="0"/>
          <w:numId w:val="289"/>
        </w:numPr>
        <w:ind w:right="720"/>
        <w:rPr>
          <w:del w:id="6508" w:author="Sayali Dev" w:date="2018-02-21T13:28:00Z"/>
        </w:rPr>
      </w:pPr>
      <w:del w:id="6509"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012B65D0" w14:textId="0C9CB218" w:rsidR="00D31CB1" w:rsidDel="00327F2C" w:rsidRDefault="00D31CB1" w:rsidP="00D31CB1">
      <w:pPr>
        <w:ind w:left="720" w:right="720"/>
        <w:rPr>
          <w:del w:id="6510" w:author="Sayali Dev" w:date="2018-02-21T13:28:00Z"/>
        </w:rPr>
      </w:pPr>
      <w:del w:id="6511" w:author="Sayali Dev" w:date="2018-02-21T13:28:00Z">
        <w:r w:rsidDel="00327F2C">
          <w:delText xml:space="preserve">The </w:delText>
        </w:r>
        <w:r w:rsidDel="00327F2C">
          <w:rPr>
            <w:b/>
          </w:rPr>
          <w:delText>W</w:delText>
        </w:r>
        <w:r w:rsidRPr="003E5E32" w:rsidDel="00327F2C">
          <w:rPr>
            <w:b/>
          </w:rPr>
          <w:delText xml:space="preserve">orkflow </w:delText>
        </w:r>
        <w:r w:rsidDel="00327F2C">
          <w:rPr>
            <w:b/>
          </w:rPr>
          <w:delText>S</w:delText>
        </w:r>
        <w:r w:rsidRPr="003E5E32" w:rsidDel="00327F2C">
          <w:rPr>
            <w:b/>
          </w:rPr>
          <w:delText>earch</w:delText>
        </w:r>
        <w:r w:rsidDel="00327F2C">
          <w:delText xml:space="preserve"> page appears.</w:delText>
        </w:r>
      </w:del>
    </w:p>
    <w:p w14:paraId="78ED91C2" w14:textId="7268FA8A" w:rsidR="00D31CB1" w:rsidDel="00327F2C" w:rsidRDefault="00D31CB1" w:rsidP="00D31CB1">
      <w:pPr>
        <w:ind w:left="720" w:right="720"/>
        <w:rPr>
          <w:del w:id="6512" w:author="Sayali Dev" w:date="2018-02-21T13:28:00Z"/>
        </w:rPr>
      </w:pPr>
    </w:p>
    <w:p w14:paraId="4CFDBE55" w14:textId="52C436EB" w:rsidR="00D31CB1" w:rsidDel="00327F2C" w:rsidRDefault="00D31CB1" w:rsidP="00D31CB1">
      <w:pPr>
        <w:numPr>
          <w:ilvl w:val="0"/>
          <w:numId w:val="289"/>
        </w:numPr>
        <w:ind w:right="720"/>
        <w:rPr>
          <w:del w:id="6513" w:author="Sayali Dev" w:date="2018-02-21T13:28:00Z"/>
        </w:rPr>
      </w:pPr>
      <w:del w:id="6514" w:author="Sayali Dev" w:date="2018-02-21T13:28:00Z">
        <w:r w:rsidDel="00327F2C">
          <w:delText xml:space="preserve">Click </w:delText>
        </w:r>
        <w:r w:rsidRPr="0068184B" w:rsidDel="00327F2C">
          <w:rPr>
            <w:b/>
          </w:rPr>
          <w:delText>SEARCH</w:delText>
        </w:r>
        <w:r w:rsidDel="00327F2C">
          <w:delText xml:space="preserve">. </w:delText>
        </w:r>
      </w:del>
    </w:p>
    <w:p w14:paraId="3D7B95D3" w14:textId="38B3E5B4" w:rsidR="00D31CB1" w:rsidDel="00327F2C" w:rsidRDefault="00D31CB1" w:rsidP="00D31CB1">
      <w:pPr>
        <w:ind w:left="720" w:right="720"/>
        <w:rPr>
          <w:del w:id="6515" w:author="Sayali Dev" w:date="2018-02-21T13:28:00Z"/>
        </w:rPr>
      </w:pPr>
      <w:del w:id="6516" w:author="Sayali Dev" w:date="2018-02-21T13:28:00Z">
        <w:r w:rsidDel="00327F2C">
          <w:delText xml:space="preserve">The </w:delText>
        </w:r>
        <w:r w:rsidRPr="007817CB" w:rsidDel="00327F2C">
          <w:rPr>
            <w:b/>
          </w:rPr>
          <w:delText>Workflow Search</w:delText>
        </w:r>
        <w:r w:rsidDel="00327F2C">
          <w:delText xml:space="preserve"> page displays a list of workflows.</w:delText>
        </w:r>
        <w:r w:rsidDel="00327F2C">
          <w:br/>
        </w:r>
        <w:r w:rsidRPr="00694441" w:rsidDel="00327F2C">
          <w:rPr>
            <w:b/>
          </w:rPr>
          <w:delText>Note:</w:delText>
        </w:r>
        <w:r w:rsidRPr="00694441" w:rsidDel="00327F2C">
          <w:delText xml:space="preserve"> The list displays all workflows that are accessible based on your login location.</w:delText>
        </w:r>
      </w:del>
    </w:p>
    <w:p w14:paraId="492F9C6A" w14:textId="687FEAFA" w:rsidR="00D31CB1" w:rsidDel="00327F2C" w:rsidRDefault="00D31CB1" w:rsidP="00D31CB1">
      <w:pPr>
        <w:ind w:right="360"/>
        <w:rPr>
          <w:del w:id="6517" w:author="Sayali Dev" w:date="2018-02-21T13:28:00Z"/>
        </w:rPr>
      </w:pPr>
    </w:p>
    <w:p w14:paraId="42906367" w14:textId="09CB090C" w:rsidR="00D31CB1" w:rsidDel="00327F2C" w:rsidRDefault="00D31CB1" w:rsidP="00D31CB1">
      <w:pPr>
        <w:numPr>
          <w:ilvl w:val="0"/>
          <w:numId w:val="289"/>
        </w:numPr>
        <w:ind w:right="360"/>
        <w:rPr>
          <w:del w:id="6518" w:author="Sayali Dev" w:date="2018-02-21T13:28:00Z"/>
        </w:rPr>
      </w:pPr>
      <w:del w:id="6519" w:author="Sayali Dev" w:date="2018-02-21T13:28:00Z">
        <w:r w:rsidDel="00327F2C">
          <w:delText>Click the row of the workflow for which you want to add an identifier for a biospecimen.</w:delText>
        </w:r>
      </w:del>
    </w:p>
    <w:p w14:paraId="3842388A" w14:textId="14196DF5" w:rsidR="00D31CB1" w:rsidDel="00327F2C" w:rsidRDefault="00D31CB1" w:rsidP="00D31CB1">
      <w:pPr>
        <w:ind w:left="720" w:right="360"/>
        <w:rPr>
          <w:del w:id="6520" w:author="Sayali Dev" w:date="2018-02-21T13:28:00Z"/>
        </w:rPr>
      </w:pPr>
      <w:del w:id="6521" w:author="Sayali Dev" w:date="2018-02-21T13:28:00Z">
        <w:r w:rsidDel="00327F2C">
          <w:delText xml:space="preserve">The </w:delText>
        </w:r>
        <w:r w:rsidRPr="00702B3D" w:rsidDel="00327F2C">
          <w:rPr>
            <w:b/>
          </w:rPr>
          <w:delText>View Workflow</w:delText>
        </w:r>
        <w:r w:rsidDel="00327F2C">
          <w:delText xml:space="preserve"> page appears.</w:delText>
        </w:r>
      </w:del>
    </w:p>
    <w:p w14:paraId="5F7FE2F8" w14:textId="2E9C1829" w:rsidR="00D31CB1" w:rsidDel="00327F2C" w:rsidRDefault="00D31CB1" w:rsidP="00D31CB1">
      <w:pPr>
        <w:ind w:left="720" w:right="360"/>
        <w:rPr>
          <w:del w:id="6522" w:author="Sayali Dev" w:date="2018-02-21T13:28:00Z"/>
        </w:rPr>
      </w:pPr>
    </w:p>
    <w:p w14:paraId="48331FF5" w14:textId="0040D7AC" w:rsidR="00D31CB1" w:rsidRPr="00C17C41" w:rsidDel="00327F2C" w:rsidRDefault="00D31CB1" w:rsidP="00D31CB1">
      <w:pPr>
        <w:pStyle w:val="BodyText"/>
        <w:numPr>
          <w:ilvl w:val="0"/>
          <w:numId w:val="289"/>
        </w:numPr>
        <w:ind w:right="720"/>
        <w:rPr>
          <w:del w:id="6523" w:author="Sayali Dev" w:date="2018-02-21T13:28:00Z"/>
        </w:rPr>
      </w:pPr>
      <w:del w:id="6524" w:author="Sayali Dev" w:date="2018-02-21T13:28:00Z">
        <w:r w:rsidDel="00327F2C">
          <w:delText>C</w:delText>
        </w:r>
        <w:r w:rsidRPr="00C17C41" w:rsidDel="00327F2C">
          <w:delText xml:space="preserve">lick the identifier link for the appropriate </w:delText>
        </w:r>
        <w:r w:rsidDel="00327F2C">
          <w:delText>biospecimen</w:delText>
        </w:r>
        <w:r w:rsidRPr="00C17C41" w:rsidDel="00327F2C">
          <w:delText>.</w:delText>
        </w:r>
        <w:r w:rsidDel="00327F2C">
          <w:br/>
        </w:r>
        <w:r w:rsidRPr="00C17C41" w:rsidDel="00327F2C">
          <w:delText xml:space="preserve">The </w:delText>
        </w:r>
        <w:r w:rsidRPr="00A93A24" w:rsidDel="00327F2C">
          <w:rPr>
            <w:b/>
          </w:rPr>
          <w:delText>Add Identifier(s)</w:delText>
        </w:r>
        <w:r w:rsidRPr="00C17C41" w:rsidDel="00327F2C">
          <w:delText xml:space="preserve"> window appears. </w:delText>
        </w:r>
        <w:r w:rsidDel="00327F2C">
          <w:br/>
        </w:r>
        <w:r w:rsidRPr="00A93A24" w:rsidDel="00327F2C">
          <w:rPr>
            <w:b/>
          </w:rPr>
          <w:delText>Note:</w:delText>
        </w:r>
        <w:r w:rsidDel="00327F2C">
          <w:delText xml:space="preserve"> The identifier only appears as a link when the workflow status is </w:delText>
        </w:r>
        <w:r w:rsidRPr="00A93A24" w:rsidDel="00327F2C">
          <w:rPr>
            <w:b/>
          </w:rPr>
          <w:delText>Completed</w:delText>
        </w:r>
        <w:r w:rsidDel="00327F2C">
          <w:delText>.</w:delText>
        </w:r>
        <w:r w:rsidDel="00327F2C">
          <w:br/>
        </w:r>
      </w:del>
    </w:p>
    <w:p w14:paraId="6C5DC800" w14:textId="02B17E61" w:rsidR="00D31CB1" w:rsidRPr="00C17C41" w:rsidDel="00327F2C" w:rsidRDefault="00D31CB1" w:rsidP="00D31CB1">
      <w:pPr>
        <w:pStyle w:val="BodyText"/>
        <w:numPr>
          <w:ilvl w:val="0"/>
          <w:numId w:val="289"/>
        </w:numPr>
        <w:ind w:right="720"/>
        <w:rPr>
          <w:del w:id="6525" w:author="Sayali Dev" w:date="2018-02-21T13:28:00Z"/>
        </w:rPr>
      </w:pPr>
      <w:del w:id="6526" w:author="Sayali Dev" w:date="2018-02-21T13:28:00Z">
        <w:r w:rsidRPr="00C17C41" w:rsidDel="00327F2C">
          <w:delText>Click the add icon</w:delText>
        </w:r>
        <w:r w:rsidDel="00327F2C">
          <w:delText xml:space="preserve"> </w:delText>
        </w:r>
        <w:r w:rsidRPr="00C17C41" w:rsidDel="00327F2C">
          <w:rPr>
            <w:noProof/>
          </w:rPr>
          <w:drawing>
            <wp:inline distT="0" distB="0" distL="0" distR="0" wp14:anchorId="725B0BDC" wp14:editId="29E2F301">
              <wp:extent cx="241300" cy="233045"/>
              <wp:effectExtent l="0" t="0" r="6350" b="0"/>
              <wp:docPr id="23" name="Picture 23"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rsidDel="00327F2C">
          <w:delText>.</w:delText>
        </w:r>
      </w:del>
    </w:p>
    <w:p w14:paraId="64CEAB92" w14:textId="6E4A01D0" w:rsidR="00D31CB1" w:rsidRPr="00C17C41" w:rsidDel="00327F2C" w:rsidRDefault="00D31CB1" w:rsidP="00D31CB1">
      <w:pPr>
        <w:ind w:left="720"/>
        <w:rPr>
          <w:del w:id="6527" w:author="Sayali Dev" w:date="2018-02-21T13:28:00Z"/>
        </w:rPr>
      </w:pPr>
    </w:p>
    <w:p w14:paraId="6798FEBE" w14:textId="002DE9F4" w:rsidR="00D31CB1" w:rsidRPr="00C17C41" w:rsidDel="00327F2C" w:rsidRDefault="00D31CB1" w:rsidP="00D31CB1">
      <w:pPr>
        <w:ind w:left="720"/>
        <w:rPr>
          <w:del w:id="6528" w:author="Sayali Dev" w:date="2018-02-21T13:28:00Z"/>
        </w:rPr>
      </w:pPr>
      <w:del w:id="6529" w:author="Sayali Dev" w:date="2018-02-21T13:28:00Z">
        <w:r w:rsidRPr="006454BE" w:rsidDel="00327F2C">
          <w:rPr>
            <w:noProof/>
          </w:rPr>
          <w:drawing>
            <wp:inline distT="0" distB="0" distL="0" distR="0" wp14:anchorId="02913F6A" wp14:editId="193A7504">
              <wp:extent cx="2875915" cy="2061845"/>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75915" cy="2061845"/>
                      </a:xfrm>
                      <a:prstGeom prst="rect">
                        <a:avLst/>
                      </a:prstGeom>
                      <a:noFill/>
                      <a:ln w="3175">
                        <a:solidFill>
                          <a:schemeClr val="tx1"/>
                        </a:solidFill>
                      </a:ln>
                    </pic:spPr>
                  </pic:pic>
                </a:graphicData>
              </a:graphic>
            </wp:inline>
          </w:drawing>
        </w:r>
      </w:del>
    </w:p>
    <w:p w14:paraId="73719EC7" w14:textId="7FCC24DB" w:rsidR="00D31CB1" w:rsidRPr="00C17C41" w:rsidDel="00327F2C" w:rsidRDefault="00D31CB1" w:rsidP="00D31CB1">
      <w:pPr>
        <w:pStyle w:val="Figure"/>
        <w:tabs>
          <w:tab w:val="clear" w:pos="1080"/>
          <w:tab w:val="clear" w:pos="1710"/>
          <w:tab w:val="clear" w:pos="1980"/>
          <w:tab w:val="left" w:pos="1800"/>
          <w:tab w:val="num" w:pos="4230"/>
        </w:tabs>
        <w:ind w:left="1800" w:hanging="1170"/>
        <w:rPr>
          <w:del w:id="6530" w:author="Sayali Dev" w:date="2018-02-21T13:28:00Z"/>
        </w:rPr>
      </w:pPr>
      <w:del w:id="6531" w:author="Sayali Dev" w:date="2018-02-21T13:28:00Z">
        <w:r w:rsidRPr="00C17C41" w:rsidDel="00327F2C">
          <w:delText>Add Identifier(s) window</w:delText>
        </w:r>
      </w:del>
    </w:p>
    <w:p w14:paraId="68E53DBD" w14:textId="55AEDB7F" w:rsidR="00D31CB1" w:rsidRPr="00C17C41" w:rsidDel="00327F2C" w:rsidRDefault="00D31CB1" w:rsidP="00D31CB1">
      <w:pPr>
        <w:ind w:left="720"/>
        <w:rPr>
          <w:del w:id="6532" w:author="Sayali Dev" w:date="2018-02-21T13:28:00Z"/>
        </w:rPr>
      </w:pPr>
    </w:p>
    <w:p w14:paraId="3D7E68D5" w14:textId="44C27973" w:rsidR="00D31CB1" w:rsidRPr="00C17C41" w:rsidDel="00327F2C" w:rsidRDefault="00D31CB1" w:rsidP="00D31CB1">
      <w:pPr>
        <w:numPr>
          <w:ilvl w:val="0"/>
          <w:numId w:val="289"/>
        </w:numPr>
        <w:rPr>
          <w:del w:id="6533" w:author="Sayali Dev" w:date="2018-02-21T13:28:00Z"/>
        </w:rPr>
      </w:pPr>
      <w:del w:id="6534" w:author="Sayali Dev" w:date="2018-02-21T13:28:00Z">
        <w:r w:rsidRPr="00C17C41" w:rsidDel="00327F2C">
          <w:delText xml:space="preserve">In the </w:delText>
        </w:r>
        <w:r w:rsidRPr="00C17C41" w:rsidDel="00327F2C">
          <w:rPr>
            <w:b/>
          </w:rPr>
          <w:delText>Source Identifier</w:delText>
        </w:r>
        <w:r w:rsidRPr="00C17C41" w:rsidDel="00327F2C">
          <w:delText xml:space="preserve"> box, type</w:delText>
        </w:r>
        <w:r w:rsidDel="00327F2C">
          <w:delText xml:space="preserve"> the identifier you want to add for this biospecimen</w:delText>
        </w:r>
        <w:r w:rsidRPr="00C17C41" w:rsidDel="00327F2C">
          <w:delText>.</w:delText>
        </w:r>
      </w:del>
    </w:p>
    <w:p w14:paraId="35887FCF" w14:textId="73BA02F9" w:rsidR="00D31CB1" w:rsidRPr="00C17C41" w:rsidDel="00327F2C" w:rsidRDefault="00D31CB1" w:rsidP="00D31CB1">
      <w:pPr>
        <w:pStyle w:val="ListParagraph"/>
        <w:rPr>
          <w:del w:id="6535" w:author="Sayali Dev" w:date="2018-02-21T13:28:00Z"/>
        </w:rPr>
      </w:pPr>
    </w:p>
    <w:p w14:paraId="509BE62A" w14:textId="04EC587D" w:rsidR="00D31CB1" w:rsidRPr="00C17C41" w:rsidDel="00327F2C" w:rsidRDefault="00D31CB1" w:rsidP="00D31CB1">
      <w:pPr>
        <w:numPr>
          <w:ilvl w:val="0"/>
          <w:numId w:val="289"/>
        </w:numPr>
        <w:ind w:right="540"/>
        <w:rPr>
          <w:del w:id="6536" w:author="Sayali Dev" w:date="2018-02-21T13:28:00Z"/>
        </w:rPr>
      </w:pPr>
      <w:del w:id="6537" w:author="Sayali Dev" w:date="2018-02-21T13:28:00Z">
        <w:r w:rsidRPr="00C17C41" w:rsidDel="00327F2C">
          <w:delText xml:space="preserve">In the </w:delText>
        </w:r>
        <w:r w:rsidRPr="00C17C41" w:rsidDel="00327F2C">
          <w:rPr>
            <w:b/>
          </w:rPr>
          <w:delText>Identifier Type</w:delText>
        </w:r>
        <w:r w:rsidRPr="00C17C41" w:rsidDel="00327F2C">
          <w:delText xml:space="preserve"> list, click</w:delText>
        </w:r>
        <w:r w:rsidDel="00327F2C">
          <w:delText xml:space="preserve"> the appropriate type for the new identifier</w:delText>
        </w:r>
        <w:r w:rsidRPr="00C17C41" w:rsidDel="00327F2C">
          <w:delText>, and then click the check mark icon</w:delText>
        </w:r>
        <w:r w:rsidRPr="00C17C41" w:rsidDel="00327F2C">
          <w:rPr>
            <w:noProof/>
          </w:rPr>
          <w:drawing>
            <wp:inline distT="0" distB="0" distL="0" distR="0" wp14:anchorId="72A7D413" wp14:editId="2B7FC188">
              <wp:extent cx="182880" cy="166370"/>
              <wp:effectExtent l="0" t="0" r="7620" b="5080"/>
              <wp:docPr id="9273" name="Picture 9273"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rsidRPr="00C17C41" w:rsidDel="00327F2C">
          <w:delText>.</w:delText>
        </w:r>
      </w:del>
    </w:p>
    <w:p w14:paraId="07D9BB6B" w14:textId="22CA4063" w:rsidR="00D31CB1" w:rsidRPr="00C17C41" w:rsidDel="00327F2C" w:rsidRDefault="00D31CB1" w:rsidP="00D31CB1">
      <w:pPr>
        <w:pStyle w:val="ListParagraph"/>
        <w:rPr>
          <w:del w:id="6538" w:author="Sayali Dev" w:date="2018-02-21T13:28:00Z"/>
        </w:rPr>
      </w:pPr>
      <w:del w:id="6539" w:author="Sayali Dev" w:date="2018-02-21T13:28:00Z">
        <w:r w:rsidRPr="00C17C41" w:rsidDel="00327F2C">
          <w:delText xml:space="preserve">The new identifier and identifier type appear in the list below. </w:delText>
        </w:r>
      </w:del>
    </w:p>
    <w:p w14:paraId="46F7A966" w14:textId="4414EB02" w:rsidR="00D31CB1" w:rsidRPr="00C17C41" w:rsidDel="00327F2C" w:rsidRDefault="00D31CB1" w:rsidP="00D31CB1">
      <w:pPr>
        <w:pStyle w:val="ListParagraph"/>
        <w:rPr>
          <w:del w:id="6540" w:author="Sayali Dev" w:date="2018-02-21T13:28:00Z"/>
        </w:rPr>
      </w:pPr>
    </w:p>
    <w:p w14:paraId="262A8A5E" w14:textId="2A750022" w:rsidR="00D31CB1" w:rsidDel="00327F2C" w:rsidRDefault="00D31CB1" w:rsidP="00D31CB1">
      <w:pPr>
        <w:pStyle w:val="ListParagraph"/>
        <w:numPr>
          <w:ilvl w:val="0"/>
          <w:numId w:val="290"/>
        </w:numPr>
        <w:rPr>
          <w:del w:id="6541" w:author="Sayali Dev" w:date="2018-02-21T13:28:00Z"/>
        </w:rPr>
      </w:pPr>
      <w:del w:id="6542" w:author="Sayali Dev" w:date="2018-02-21T13:28:00Z">
        <w:r w:rsidRPr="00C17C41" w:rsidDel="00327F2C">
          <w:delText xml:space="preserve">Click </w:delText>
        </w:r>
        <w:r w:rsidRPr="00660213" w:rsidDel="00327F2C">
          <w:rPr>
            <w:b/>
          </w:rPr>
          <w:delText>SAVE</w:delText>
        </w:r>
        <w:r w:rsidRPr="00C17C41" w:rsidDel="00327F2C">
          <w:delText xml:space="preserve">. </w:delText>
        </w:r>
      </w:del>
    </w:p>
    <w:p w14:paraId="490B0998" w14:textId="39DA4F8C" w:rsidR="00D31CB1" w:rsidDel="00327F2C" w:rsidRDefault="00D31CB1" w:rsidP="00D31CB1">
      <w:pPr>
        <w:pStyle w:val="ListParagraph"/>
        <w:rPr>
          <w:del w:id="6543" w:author="Sayali Dev" w:date="2018-02-21T13:28:00Z"/>
        </w:rPr>
      </w:pPr>
      <w:del w:id="6544" w:author="Sayali Dev" w:date="2018-02-21T13:28:00Z">
        <w:r w:rsidDel="00327F2C">
          <w:delText xml:space="preserve">The add identifier window closes. </w:delText>
        </w:r>
        <w:r w:rsidRPr="00C17C41" w:rsidDel="00327F2C">
          <w:delText xml:space="preserve">The </w:delText>
        </w:r>
        <w:r w:rsidDel="00327F2C">
          <w:delText xml:space="preserve">new </w:delText>
        </w:r>
        <w:r w:rsidRPr="00C17C41" w:rsidDel="00327F2C">
          <w:delText xml:space="preserve">identifier is added </w:delText>
        </w:r>
        <w:r w:rsidDel="00327F2C">
          <w:delText xml:space="preserve">and appears in the </w:delText>
        </w:r>
        <w:r w:rsidRPr="00660213" w:rsidDel="00327F2C">
          <w:rPr>
            <w:b/>
          </w:rPr>
          <w:delText>Identifiers</w:delText>
        </w:r>
        <w:r w:rsidDel="00327F2C">
          <w:delText xml:space="preserve"> column</w:delText>
        </w:r>
        <w:r w:rsidRPr="007248FD" w:rsidDel="00327F2C">
          <w:delText xml:space="preserve"> </w:delText>
        </w:r>
        <w:r w:rsidRPr="00C17C41" w:rsidDel="00327F2C">
          <w:delText xml:space="preserve">for the </w:delText>
        </w:r>
        <w:r w:rsidDel="00327F2C">
          <w:delText>selected biospecimen</w:delText>
        </w:r>
        <w:r w:rsidRPr="00C17C41" w:rsidDel="00327F2C">
          <w:delText>.</w:delText>
        </w:r>
      </w:del>
    </w:p>
    <w:p w14:paraId="477BF711" w14:textId="3AFE4648" w:rsidR="00D31CB1" w:rsidDel="00327F2C" w:rsidRDefault="00D31CB1" w:rsidP="00D31CB1">
      <w:pPr>
        <w:pStyle w:val="Heading3"/>
        <w:rPr>
          <w:del w:id="6545" w:author="Sayali Dev" w:date="2018-02-21T13:28:00Z"/>
        </w:rPr>
      </w:pPr>
      <w:del w:id="6546" w:author="Sayali Dev" w:date="2018-02-21T13:28:00Z">
        <w:r w:rsidDel="00327F2C">
          <w:br w:type="page"/>
        </w:r>
        <w:bookmarkStart w:id="6547" w:name="AssignStorage"/>
        <w:bookmarkStart w:id="6548" w:name="_Toc452631894"/>
        <w:bookmarkEnd w:id="6547"/>
        <w:r w:rsidRPr="00A46D0C" w:rsidDel="00327F2C">
          <w:delText>Assigning a Storage Location</w:delText>
        </w:r>
        <w:r w:rsidDel="00327F2C">
          <w:delText xml:space="preserve"> to Workflow Biospecimens</w:delText>
        </w:r>
        <w:bookmarkEnd w:id="6548"/>
      </w:del>
    </w:p>
    <w:p w14:paraId="79C221C3" w14:textId="25242812" w:rsidR="00D31CB1" w:rsidDel="00327F2C" w:rsidRDefault="00D31CB1" w:rsidP="00D31CB1">
      <w:pPr>
        <w:rPr>
          <w:del w:id="6549" w:author="Sayali Dev" w:date="2018-02-21T13:28:00Z"/>
        </w:rPr>
      </w:pPr>
    </w:p>
    <w:p w14:paraId="279626D5" w14:textId="5DFA9EAA" w:rsidR="00D31CB1" w:rsidDel="00327F2C" w:rsidRDefault="00D31CB1" w:rsidP="00D31CB1">
      <w:pPr>
        <w:rPr>
          <w:del w:id="6550" w:author="Sayali Dev" w:date="2018-02-21T13:28:00Z"/>
        </w:rPr>
      </w:pPr>
      <w:del w:id="6551" w:author="Sayali Dev" w:date="2018-02-21T13:28:00Z">
        <w:r w:rsidRPr="004D32A0" w:rsidDel="00327F2C">
          <w:rPr>
            <w:b/>
          </w:rPr>
          <w:delText>Note:</w:delText>
        </w:r>
        <w:r w:rsidDel="00327F2C">
          <w:delText xml:space="preserve"> </w:delText>
        </w:r>
      </w:del>
    </w:p>
    <w:p w14:paraId="465C8FEC" w14:textId="2AC64A43" w:rsidR="00D31CB1" w:rsidDel="00327F2C" w:rsidRDefault="00D31CB1" w:rsidP="00D31CB1">
      <w:pPr>
        <w:numPr>
          <w:ilvl w:val="0"/>
          <w:numId w:val="293"/>
        </w:numPr>
        <w:rPr>
          <w:del w:id="6552" w:author="Sayali Dev" w:date="2018-02-21T13:28:00Z"/>
        </w:rPr>
      </w:pPr>
      <w:del w:id="6553" w:author="Sayali Dev" w:date="2018-02-21T13:28:00Z">
        <w:r w:rsidDel="00327F2C">
          <w:delText xml:space="preserve">You can assign a storage location to biospecimens only for workflows with the </w:delText>
        </w:r>
        <w:r w:rsidDel="00327F2C">
          <w:rPr>
            <w:b/>
          </w:rPr>
          <w:delText xml:space="preserve">Completed </w:delText>
        </w:r>
        <w:r w:rsidDel="00327F2C">
          <w:delText xml:space="preserve">status. </w:delText>
        </w:r>
      </w:del>
    </w:p>
    <w:p w14:paraId="680A22B4" w14:textId="08D0BED2" w:rsidR="00D31CB1" w:rsidRPr="004D32A0" w:rsidDel="00327F2C" w:rsidRDefault="00D31CB1" w:rsidP="00D31CB1">
      <w:pPr>
        <w:numPr>
          <w:ilvl w:val="0"/>
          <w:numId w:val="293"/>
        </w:numPr>
        <w:rPr>
          <w:del w:id="6554" w:author="Sayali Dev" w:date="2018-02-21T13:28:00Z"/>
        </w:rPr>
      </w:pPr>
      <w:del w:id="6555" w:author="Sayali Dev" w:date="2018-02-21T13:28:00Z">
        <w:r w:rsidDel="00327F2C">
          <w:delText xml:space="preserve">The biospecimens cannot have the </w:delText>
        </w:r>
        <w:r w:rsidRPr="00773D81" w:rsidDel="00327F2C">
          <w:rPr>
            <w:b/>
          </w:rPr>
          <w:delText>Checked Out</w:delText>
        </w:r>
        <w:r w:rsidDel="00327F2C">
          <w:delText xml:space="preserve">, </w:delText>
        </w:r>
        <w:r w:rsidRPr="00773D81" w:rsidDel="00327F2C">
          <w:rPr>
            <w:b/>
          </w:rPr>
          <w:delText>Distributed</w:delText>
        </w:r>
        <w:r w:rsidDel="00327F2C">
          <w:delText xml:space="preserve">, </w:delText>
        </w:r>
        <w:r w:rsidRPr="00773D81" w:rsidDel="00327F2C">
          <w:rPr>
            <w:b/>
          </w:rPr>
          <w:delText>Deleted</w:delText>
        </w:r>
        <w:r w:rsidDel="00327F2C">
          <w:delText xml:space="preserve"> or </w:delText>
        </w:r>
        <w:r w:rsidRPr="00773D81" w:rsidDel="00327F2C">
          <w:rPr>
            <w:b/>
          </w:rPr>
          <w:delText>Reserved</w:delText>
        </w:r>
        <w:r w:rsidDel="00327F2C">
          <w:delText xml:space="preserve"> status.</w:delText>
        </w:r>
        <w:r w:rsidDel="00327F2C">
          <w:br/>
        </w:r>
      </w:del>
    </w:p>
    <w:p w14:paraId="67E248A7" w14:textId="55554042" w:rsidR="00D31CB1" w:rsidDel="00327F2C" w:rsidRDefault="00D31CB1" w:rsidP="00D31CB1">
      <w:pPr>
        <w:rPr>
          <w:del w:id="6556" w:author="Sayali Dev" w:date="2018-02-21T13:28:00Z"/>
        </w:rPr>
      </w:pPr>
      <w:del w:id="6557" w:author="Sayali Dev" w:date="2018-02-21T13:28:00Z">
        <w:r w:rsidDel="00327F2C">
          <w:delText>To assign a storage location for biospecimens associated with a completed workflow:</w:delText>
        </w:r>
      </w:del>
    </w:p>
    <w:p w14:paraId="6F0A12C5" w14:textId="428F0CBA" w:rsidR="00D31CB1" w:rsidDel="00327F2C" w:rsidRDefault="00D31CB1" w:rsidP="00D31CB1">
      <w:pPr>
        <w:rPr>
          <w:del w:id="6558" w:author="Sayali Dev" w:date="2018-02-21T13:28:00Z"/>
        </w:rPr>
      </w:pPr>
    </w:p>
    <w:p w14:paraId="707F032E" w14:textId="5AAE6DE0" w:rsidR="00D31CB1" w:rsidDel="00327F2C" w:rsidRDefault="00D31CB1" w:rsidP="00D31CB1">
      <w:pPr>
        <w:numPr>
          <w:ilvl w:val="0"/>
          <w:numId w:val="294"/>
        </w:numPr>
        <w:ind w:right="720"/>
        <w:rPr>
          <w:del w:id="6559" w:author="Sayali Dev" w:date="2018-02-21T13:28:00Z"/>
        </w:rPr>
      </w:pPr>
      <w:del w:id="6560" w:author="Sayali Dev" w:date="2018-01-31T17:54:00Z">
        <w:r w:rsidDel="009A119E">
          <w:delText>Log on</w:delText>
        </w:r>
      </w:del>
      <w:del w:id="6561" w:author="Sayali Dev" w:date="2018-02-21T13:28:00Z">
        <w:r w:rsidDel="00327F2C">
          <w:delText xml:space="preserve"> to the application using your </w:delText>
        </w:r>
      </w:del>
      <w:del w:id="6562" w:author="Sayali Dev" w:date="2018-01-31T17:55:00Z">
        <w:r w:rsidDel="00A62626">
          <w:delText>logon</w:delText>
        </w:r>
      </w:del>
      <w:del w:id="6563" w:author="Sayali Dev" w:date="2018-02-21T13:28:00Z">
        <w:r w:rsidDel="00327F2C">
          <w:delText xml:space="preserve"> credentials. </w:delText>
        </w:r>
      </w:del>
    </w:p>
    <w:p w14:paraId="53A9E00A" w14:textId="6D005EB5" w:rsidR="00D31CB1" w:rsidDel="00327F2C" w:rsidRDefault="00D31CB1" w:rsidP="00D31CB1">
      <w:pPr>
        <w:ind w:left="720" w:right="720"/>
        <w:rPr>
          <w:del w:id="6564" w:author="Sayali Dev" w:date="2018-02-21T13:28:00Z"/>
        </w:rPr>
      </w:pPr>
      <w:del w:id="6565" w:author="Sayali Dev" w:date="2018-02-21T13:28:00Z">
        <w:r w:rsidDel="00327F2C">
          <w:delText xml:space="preserve">The CIRRASPEC home page appears. </w:delText>
        </w:r>
      </w:del>
    </w:p>
    <w:p w14:paraId="3704C1DD" w14:textId="423E2E34" w:rsidR="00D31CB1" w:rsidDel="00327F2C" w:rsidRDefault="00D31CB1" w:rsidP="00D31CB1">
      <w:pPr>
        <w:ind w:left="720" w:right="720"/>
        <w:rPr>
          <w:del w:id="6566" w:author="Sayali Dev" w:date="2018-02-21T13:28:00Z"/>
        </w:rPr>
      </w:pPr>
    </w:p>
    <w:p w14:paraId="4C8E1A25" w14:textId="79228205" w:rsidR="00D31CB1" w:rsidDel="00327F2C" w:rsidRDefault="00D31CB1" w:rsidP="00D31CB1">
      <w:pPr>
        <w:numPr>
          <w:ilvl w:val="0"/>
          <w:numId w:val="294"/>
        </w:numPr>
        <w:ind w:right="720"/>
        <w:rPr>
          <w:del w:id="6567" w:author="Sayali Dev" w:date="2018-02-21T13:28:00Z"/>
        </w:rPr>
      </w:pPr>
      <w:del w:id="6568"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028DD5A3" w14:textId="62FCDF66" w:rsidR="00D31CB1" w:rsidDel="00327F2C" w:rsidRDefault="00D31CB1" w:rsidP="00D31CB1">
      <w:pPr>
        <w:ind w:left="720" w:right="720"/>
        <w:rPr>
          <w:del w:id="6569" w:author="Sayali Dev" w:date="2018-02-21T13:28:00Z"/>
        </w:rPr>
      </w:pPr>
      <w:del w:id="6570" w:author="Sayali Dev" w:date="2018-02-21T13:28:00Z">
        <w:r w:rsidDel="00327F2C">
          <w:delText xml:space="preserve">The </w:delText>
        </w:r>
        <w:r w:rsidDel="00327F2C">
          <w:rPr>
            <w:b/>
          </w:rPr>
          <w:delText>Workflow S</w:delText>
        </w:r>
        <w:r w:rsidRPr="001E0F4B" w:rsidDel="00327F2C">
          <w:rPr>
            <w:b/>
          </w:rPr>
          <w:delText>earch</w:delText>
        </w:r>
        <w:r w:rsidDel="00327F2C">
          <w:delText xml:space="preserve"> page appears.</w:delText>
        </w:r>
      </w:del>
    </w:p>
    <w:p w14:paraId="164979AD" w14:textId="1A13472A" w:rsidR="00D31CB1" w:rsidDel="00327F2C" w:rsidRDefault="00D31CB1" w:rsidP="00D31CB1">
      <w:pPr>
        <w:ind w:left="720" w:right="720"/>
        <w:rPr>
          <w:del w:id="6571" w:author="Sayali Dev" w:date="2018-02-21T13:28:00Z"/>
        </w:rPr>
      </w:pPr>
    </w:p>
    <w:p w14:paraId="1BCDA2D1" w14:textId="444DC96F" w:rsidR="00D31CB1" w:rsidDel="00327F2C" w:rsidRDefault="00D31CB1" w:rsidP="00D31CB1">
      <w:pPr>
        <w:numPr>
          <w:ilvl w:val="0"/>
          <w:numId w:val="294"/>
        </w:numPr>
        <w:ind w:right="720"/>
        <w:rPr>
          <w:del w:id="6572" w:author="Sayali Dev" w:date="2018-02-21T13:28:00Z"/>
        </w:rPr>
      </w:pPr>
      <w:del w:id="6573" w:author="Sayali Dev" w:date="2018-02-21T13:28:00Z">
        <w:r w:rsidDel="00327F2C">
          <w:delText xml:space="preserve">Click </w:delText>
        </w:r>
        <w:r w:rsidRPr="0068184B" w:rsidDel="00327F2C">
          <w:rPr>
            <w:b/>
          </w:rPr>
          <w:delText>SEARCH</w:delText>
        </w:r>
        <w:r w:rsidDel="00327F2C">
          <w:delText xml:space="preserve">. </w:delText>
        </w:r>
      </w:del>
    </w:p>
    <w:p w14:paraId="3AEBE28D" w14:textId="03B73811" w:rsidR="00D31CB1" w:rsidDel="00327F2C" w:rsidRDefault="00D31CB1" w:rsidP="00D31CB1">
      <w:pPr>
        <w:ind w:left="720" w:right="720"/>
        <w:rPr>
          <w:del w:id="6574" w:author="Sayali Dev" w:date="2018-02-21T13:28:00Z"/>
        </w:rPr>
      </w:pPr>
      <w:del w:id="6575" w:author="Sayali Dev" w:date="2018-02-21T13:28:00Z">
        <w:r w:rsidDel="00327F2C">
          <w:delText xml:space="preserve">The </w:delText>
        </w:r>
        <w:r w:rsidRPr="00A526A0" w:rsidDel="00327F2C">
          <w:rPr>
            <w:b/>
          </w:rPr>
          <w:delText>Workflow Search</w:delText>
        </w:r>
        <w:r w:rsidDel="00327F2C">
          <w:delText xml:space="preserve"> page displays a list of workflows.</w:delText>
        </w:r>
        <w:r w:rsidDel="00327F2C">
          <w:br/>
        </w:r>
        <w:r w:rsidRPr="00694441" w:rsidDel="00327F2C">
          <w:rPr>
            <w:b/>
          </w:rPr>
          <w:delText>Note:</w:delText>
        </w:r>
        <w:r w:rsidRPr="00694441" w:rsidDel="00327F2C">
          <w:delText xml:space="preserve"> The list displays all workflows that are accessible based on your login location.</w:delText>
        </w:r>
      </w:del>
    </w:p>
    <w:p w14:paraId="065EFEA9" w14:textId="26EE8E5D" w:rsidR="00D31CB1" w:rsidDel="00327F2C" w:rsidRDefault="00D31CB1" w:rsidP="00D31CB1">
      <w:pPr>
        <w:ind w:right="360"/>
        <w:rPr>
          <w:del w:id="6576" w:author="Sayali Dev" w:date="2018-02-21T13:28:00Z"/>
        </w:rPr>
      </w:pPr>
    </w:p>
    <w:p w14:paraId="055C5F28" w14:textId="0B9D9F8E" w:rsidR="00D31CB1" w:rsidDel="00327F2C" w:rsidRDefault="00D31CB1" w:rsidP="00D31CB1">
      <w:pPr>
        <w:numPr>
          <w:ilvl w:val="0"/>
          <w:numId w:val="294"/>
        </w:numPr>
        <w:ind w:right="360"/>
        <w:rPr>
          <w:del w:id="6577" w:author="Sayali Dev" w:date="2018-02-21T13:28:00Z"/>
        </w:rPr>
      </w:pPr>
      <w:del w:id="6578" w:author="Sayali Dev" w:date="2018-02-21T13:28:00Z">
        <w:r w:rsidDel="00327F2C">
          <w:delText>Click the row of the workflow for which you want to assign a storage location for biospecimens.</w:delText>
        </w:r>
      </w:del>
    </w:p>
    <w:p w14:paraId="43BB3921" w14:textId="140D7468" w:rsidR="00D31CB1" w:rsidDel="00327F2C" w:rsidRDefault="00D31CB1" w:rsidP="00D31CB1">
      <w:pPr>
        <w:ind w:left="720" w:right="360"/>
        <w:rPr>
          <w:del w:id="6579" w:author="Sayali Dev" w:date="2018-02-21T13:28:00Z"/>
        </w:rPr>
      </w:pPr>
      <w:del w:id="6580" w:author="Sayali Dev" w:date="2018-02-21T13:28:00Z">
        <w:r w:rsidDel="00327F2C">
          <w:delText xml:space="preserve">The </w:delText>
        </w:r>
        <w:r w:rsidRPr="00702B3D" w:rsidDel="00327F2C">
          <w:rPr>
            <w:b/>
          </w:rPr>
          <w:delText>View Workflow</w:delText>
        </w:r>
        <w:r w:rsidDel="00327F2C">
          <w:delText xml:space="preserve"> page appears.</w:delText>
        </w:r>
      </w:del>
    </w:p>
    <w:p w14:paraId="008B784A" w14:textId="633764A3" w:rsidR="00D31CB1" w:rsidDel="00327F2C" w:rsidRDefault="00D31CB1" w:rsidP="00D31CB1">
      <w:pPr>
        <w:ind w:left="720" w:right="360"/>
        <w:rPr>
          <w:del w:id="6581" w:author="Sayali Dev" w:date="2018-02-21T13:28:00Z"/>
        </w:rPr>
      </w:pPr>
    </w:p>
    <w:p w14:paraId="0192656F" w14:textId="167523F2" w:rsidR="00D31CB1" w:rsidRPr="00E61AFD" w:rsidDel="00327F2C" w:rsidRDefault="00D31CB1" w:rsidP="00D31CB1">
      <w:pPr>
        <w:pStyle w:val="BodyText"/>
        <w:numPr>
          <w:ilvl w:val="0"/>
          <w:numId w:val="294"/>
        </w:numPr>
        <w:ind w:right="720"/>
        <w:rPr>
          <w:del w:id="6582" w:author="Sayali Dev" w:date="2018-02-21T13:28:00Z"/>
        </w:rPr>
      </w:pPr>
      <w:del w:id="6583" w:author="Sayali Dev" w:date="2018-02-21T13:28:00Z">
        <w:r w:rsidDel="00327F2C">
          <w:delText>Select the check</w:delText>
        </w:r>
        <w:r w:rsidRPr="00E61AFD" w:rsidDel="00327F2C">
          <w:delText xml:space="preserve">boxes of the </w:delText>
        </w:r>
        <w:r w:rsidDel="00327F2C">
          <w:delText>biospecimen</w:delText>
        </w:r>
        <w:r w:rsidRPr="00E61AFD" w:rsidDel="00327F2C">
          <w:delText xml:space="preserve">s </w:delText>
        </w:r>
        <w:r w:rsidDel="00327F2C">
          <w:delText>for which you want to assign a storage location</w:delText>
        </w:r>
        <w:r w:rsidRPr="00E61AFD" w:rsidDel="00327F2C">
          <w:delText xml:space="preserve">. </w:delText>
        </w:r>
      </w:del>
    </w:p>
    <w:p w14:paraId="684A0FCA" w14:textId="1A6F81A6" w:rsidR="00D31CB1" w:rsidRPr="00E61AFD" w:rsidDel="00327F2C" w:rsidRDefault="00D31CB1" w:rsidP="00D31CB1">
      <w:pPr>
        <w:pStyle w:val="BodyText"/>
        <w:ind w:left="720" w:right="720"/>
        <w:rPr>
          <w:del w:id="6584" w:author="Sayali Dev" w:date="2018-02-21T13:28:00Z"/>
        </w:rPr>
      </w:pPr>
      <w:del w:id="6585" w:author="Sayali Dev" w:date="2018-02-21T13:28:00Z">
        <w:r w:rsidRPr="00E61AFD" w:rsidDel="00327F2C">
          <w:rPr>
            <w:b/>
          </w:rPr>
          <w:delText>Note:</w:delText>
        </w:r>
        <w:r w:rsidRPr="00E61AFD" w:rsidDel="00327F2C">
          <w:delText xml:space="preserve"> To </w:delText>
        </w:r>
        <w:r w:rsidDel="00327F2C">
          <w:delText>assign a storage location for</w:delText>
        </w:r>
        <w:r w:rsidRPr="00E61AFD" w:rsidDel="00327F2C">
          <w:delText xml:space="preserve"> all the </w:delText>
        </w:r>
        <w:r w:rsidDel="00327F2C">
          <w:delText>biospecimens, select the check</w:delText>
        </w:r>
        <w:r w:rsidRPr="00E61AFD" w:rsidDel="00327F2C">
          <w:delText>box on the header.</w:delText>
        </w:r>
      </w:del>
    </w:p>
    <w:p w14:paraId="7C4CB41F" w14:textId="42CD85C3" w:rsidR="00D31CB1" w:rsidRPr="00E61AFD" w:rsidDel="00327F2C" w:rsidRDefault="00D31CB1" w:rsidP="00D31CB1">
      <w:pPr>
        <w:pStyle w:val="BodyText"/>
        <w:ind w:left="720" w:right="720"/>
        <w:rPr>
          <w:del w:id="6586" w:author="Sayali Dev" w:date="2018-02-21T13:28:00Z"/>
        </w:rPr>
      </w:pPr>
    </w:p>
    <w:p w14:paraId="25A704E5" w14:textId="5B8AC999" w:rsidR="00D31CB1" w:rsidDel="00327F2C" w:rsidRDefault="00D31CB1" w:rsidP="00D31CB1">
      <w:pPr>
        <w:pStyle w:val="BodyText"/>
        <w:numPr>
          <w:ilvl w:val="0"/>
          <w:numId w:val="294"/>
        </w:numPr>
        <w:ind w:right="720"/>
        <w:rPr>
          <w:del w:id="6587" w:author="Sayali Dev" w:date="2018-02-21T13:28:00Z"/>
        </w:rPr>
      </w:pPr>
      <w:del w:id="6588" w:author="Sayali Dev" w:date="2018-02-21T13:28:00Z">
        <w:r w:rsidRPr="00E61AFD" w:rsidDel="00327F2C">
          <w:delText xml:space="preserve">In the </w:delText>
        </w:r>
        <w:r w:rsidRPr="00E955A5" w:rsidDel="00327F2C">
          <w:rPr>
            <w:b/>
          </w:rPr>
          <w:delText>Actions</w:delText>
        </w:r>
        <w:r w:rsidRPr="00E61AFD" w:rsidDel="00327F2C">
          <w:delText xml:space="preserve"> list, click </w:delText>
        </w:r>
        <w:r w:rsidDel="00327F2C">
          <w:rPr>
            <w:b/>
          </w:rPr>
          <w:delText>Assign Storage Location</w:delText>
        </w:r>
        <w:r w:rsidRPr="00E61AFD" w:rsidDel="00327F2C">
          <w:delText xml:space="preserve">, and then click </w:delText>
        </w:r>
        <w:r w:rsidRPr="00E955A5" w:rsidDel="00327F2C">
          <w:rPr>
            <w:b/>
          </w:rPr>
          <w:delText>INITIATE</w:delText>
        </w:r>
        <w:r w:rsidRPr="00E61AFD" w:rsidDel="00327F2C">
          <w:delText>.</w:delText>
        </w:r>
      </w:del>
    </w:p>
    <w:p w14:paraId="137393F2" w14:textId="324F6F69" w:rsidR="00D31CB1" w:rsidDel="00327F2C" w:rsidRDefault="00D31CB1" w:rsidP="00D31CB1">
      <w:pPr>
        <w:ind w:left="720"/>
        <w:rPr>
          <w:del w:id="6589" w:author="Sayali Dev" w:date="2018-02-21T13:28:00Z"/>
        </w:rPr>
      </w:pPr>
      <w:del w:id="6590" w:author="Sayali Dev" w:date="2018-02-21T13:28:00Z">
        <w:r w:rsidRPr="00E63C3C" w:rsidDel="00327F2C">
          <w:delText xml:space="preserve">The </w:delText>
        </w:r>
        <w:r w:rsidRPr="00773D81" w:rsidDel="00327F2C">
          <w:rPr>
            <w:b/>
          </w:rPr>
          <w:delText>Bulk Storage Assignment</w:delText>
        </w:r>
        <w:r w:rsidRPr="00E63C3C" w:rsidDel="00327F2C">
          <w:delText xml:space="preserve"> window </w:delText>
        </w:r>
        <w:r w:rsidDel="00327F2C">
          <w:delText>appears</w:delText>
        </w:r>
        <w:r w:rsidRPr="00E63C3C" w:rsidDel="00327F2C">
          <w:delText>.</w:delText>
        </w:r>
      </w:del>
    </w:p>
    <w:p w14:paraId="53FF5AB8" w14:textId="2C71D428" w:rsidR="00D31CB1" w:rsidDel="00327F2C" w:rsidRDefault="00D31CB1" w:rsidP="00D31CB1">
      <w:pPr>
        <w:ind w:left="720"/>
        <w:rPr>
          <w:del w:id="6591" w:author="Sayali Dev" w:date="2018-02-21T13:28:00Z"/>
        </w:rPr>
      </w:pPr>
    </w:p>
    <w:p w14:paraId="06481A57" w14:textId="53D38921" w:rsidR="00D31CB1" w:rsidDel="00327F2C" w:rsidRDefault="00D31CB1" w:rsidP="00D31CB1">
      <w:pPr>
        <w:ind w:left="720"/>
        <w:rPr>
          <w:del w:id="6592" w:author="Sayali Dev" w:date="2018-02-21T13:28:00Z"/>
        </w:rPr>
      </w:pPr>
      <w:del w:id="6593" w:author="Sayali Dev" w:date="2018-02-21T13:28:00Z">
        <w:r w:rsidRPr="006454BE" w:rsidDel="00327F2C">
          <w:rPr>
            <w:noProof/>
          </w:rPr>
          <w:drawing>
            <wp:inline distT="0" distB="0" distL="0" distR="0" wp14:anchorId="5F305625" wp14:editId="5C65BE2E">
              <wp:extent cx="6250940" cy="1421765"/>
              <wp:effectExtent l="19050" t="19050" r="16510" b="2603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50940" cy="1421765"/>
                      </a:xfrm>
                      <a:prstGeom prst="rect">
                        <a:avLst/>
                      </a:prstGeom>
                      <a:noFill/>
                      <a:ln w="3175">
                        <a:solidFill>
                          <a:schemeClr val="tx1"/>
                        </a:solidFill>
                      </a:ln>
                    </pic:spPr>
                  </pic:pic>
                </a:graphicData>
              </a:graphic>
            </wp:inline>
          </w:drawing>
        </w:r>
      </w:del>
    </w:p>
    <w:p w14:paraId="172738C0" w14:textId="75D78313" w:rsidR="00D31CB1" w:rsidDel="00327F2C" w:rsidRDefault="00D31CB1" w:rsidP="00D31CB1">
      <w:pPr>
        <w:pStyle w:val="Figure"/>
        <w:tabs>
          <w:tab w:val="clear" w:pos="1080"/>
          <w:tab w:val="clear" w:pos="1710"/>
          <w:tab w:val="clear" w:pos="1980"/>
          <w:tab w:val="left" w:pos="1800"/>
          <w:tab w:val="num" w:pos="4230"/>
        </w:tabs>
        <w:ind w:left="1800" w:hanging="1170"/>
        <w:rPr>
          <w:del w:id="6594" w:author="Sayali Dev" w:date="2018-02-21T13:28:00Z"/>
        </w:rPr>
      </w:pPr>
      <w:del w:id="6595" w:author="Sayali Dev" w:date="2018-02-21T13:28:00Z">
        <w:r w:rsidDel="00327F2C">
          <w:delText>Bulk Storage Assignment window</w:delText>
        </w:r>
      </w:del>
    </w:p>
    <w:p w14:paraId="56B8D99E" w14:textId="67CC6922" w:rsidR="00D31CB1" w:rsidDel="00327F2C" w:rsidRDefault="00D31CB1" w:rsidP="00D31CB1">
      <w:pPr>
        <w:pStyle w:val="BodyText"/>
        <w:ind w:right="540"/>
        <w:rPr>
          <w:del w:id="6596" w:author="Sayali Dev" w:date="2018-02-21T13:28:00Z"/>
        </w:rPr>
      </w:pPr>
    </w:p>
    <w:p w14:paraId="0C816143" w14:textId="27EA39A9" w:rsidR="00D31CB1" w:rsidDel="00327F2C" w:rsidRDefault="00D31CB1" w:rsidP="00D31CB1">
      <w:pPr>
        <w:pStyle w:val="BodyText"/>
        <w:ind w:right="540"/>
        <w:rPr>
          <w:del w:id="6597" w:author="Sayali Dev" w:date="2018-02-21T13:28:00Z"/>
        </w:rPr>
      </w:pPr>
    </w:p>
    <w:p w14:paraId="5A7CF92A" w14:textId="566114D4" w:rsidR="00D31CB1" w:rsidDel="00327F2C" w:rsidRDefault="00D31CB1" w:rsidP="00D31CB1">
      <w:pPr>
        <w:pStyle w:val="BodyText"/>
        <w:numPr>
          <w:ilvl w:val="0"/>
          <w:numId w:val="315"/>
        </w:numPr>
        <w:ind w:right="540"/>
        <w:rPr>
          <w:del w:id="6598" w:author="Sayali Dev" w:date="2018-02-21T13:28:00Z"/>
        </w:rPr>
      </w:pPr>
      <w:del w:id="6599" w:author="Sayali Dev" w:date="2018-02-21T13:28:00Z">
        <w:r w:rsidDel="00327F2C">
          <w:delText xml:space="preserve">Enter appropriate information in each field. Following table lists each field and its description. </w:delText>
        </w:r>
      </w:del>
    </w:p>
    <w:p w14:paraId="076FB872" w14:textId="0629A256" w:rsidR="00D31CB1" w:rsidDel="00327F2C" w:rsidRDefault="00D31CB1" w:rsidP="00D31CB1">
      <w:pPr>
        <w:pStyle w:val="BodyText"/>
        <w:ind w:left="720" w:right="540"/>
        <w:rPr>
          <w:del w:id="6600" w:author="Sayali Dev" w:date="2018-02-21T13:28:00Z"/>
        </w:rPr>
      </w:pPr>
      <w:del w:id="6601" w:author="Sayali Dev" w:date="2018-02-21T13:28:00Z">
        <w:r w:rsidDel="00327F2C">
          <w:br w:type="page"/>
        </w:r>
      </w:del>
    </w:p>
    <w:p w14:paraId="6403AE60" w14:textId="4246447F" w:rsidR="00D31CB1" w:rsidRPr="00E63C3C" w:rsidDel="00327F2C" w:rsidRDefault="00D31CB1" w:rsidP="00D31CB1">
      <w:pPr>
        <w:pStyle w:val="Caption"/>
        <w:ind w:firstLine="720"/>
        <w:rPr>
          <w:del w:id="6602" w:author="Sayali Dev" w:date="2018-02-21T13:28:00Z"/>
        </w:rPr>
      </w:pPr>
      <w:del w:id="6603"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6604" w:author="Sayali Dev" w:date="2018-02-02T13:47:00Z">
        <w:r w:rsidDel="00EB76E3">
          <w:rPr>
            <w:noProof/>
          </w:rPr>
          <w:delText>8</w:delText>
        </w:r>
      </w:del>
      <w:del w:id="6605" w:author="Sayali Dev" w:date="2018-02-21T13:28:00Z">
        <w:r w:rsidR="006C608D" w:rsidDel="00327F2C">
          <w:rPr>
            <w:b w:val="0"/>
            <w:bCs w:val="0"/>
            <w:noProof/>
          </w:rPr>
          <w:fldChar w:fldCharType="end"/>
        </w:r>
        <w:r w:rsidDel="00327F2C">
          <w:delText>: Assigning a storage location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D31CB1" w:rsidRPr="007A152E" w:rsidDel="00327F2C" w14:paraId="3D85E4A0" w14:textId="7131F3BE" w:rsidTr="007E1303">
        <w:trPr>
          <w:cantSplit/>
          <w:trHeight w:val="288"/>
          <w:tblHeader/>
          <w:del w:id="6606" w:author="Sayali Dev" w:date="2018-02-21T13:28:00Z"/>
        </w:trPr>
        <w:tc>
          <w:tcPr>
            <w:tcW w:w="1890" w:type="dxa"/>
            <w:shd w:val="clear" w:color="auto" w:fill="BFBFBF"/>
            <w:vAlign w:val="center"/>
          </w:tcPr>
          <w:p w14:paraId="7C458538" w14:textId="54983FFE" w:rsidR="00D31CB1" w:rsidRPr="007A152E" w:rsidDel="00327F2C" w:rsidRDefault="00D31CB1" w:rsidP="007E1303">
            <w:pPr>
              <w:rPr>
                <w:del w:id="6607" w:author="Sayali Dev" w:date="2018-02-21T13:28:00Z"/>
                <w:b/>
              </w:rPr>
            </w:pPr>
            <w:del w:id="6608" w:author="Sayali Dev" w:date="2018-02-21T13:28:00Z">
              <w:r w:rsidDel="00327F2C">
                <w:rPr>
                  <w:b/>
                </w:rPr>
                <w:delText>Field</w:delText>
              </w:r>
            </w:del>
          </w:p>
        </w:tc>
        <w:tc>
          <w:tcPr>
            <w:tcW w:w="7920" w:type="dxa"/>
            <w:shd w:val="clear" w:color="auto" w:fill="BFBFBF"/>
            <w:vAlign w:val="center"/>
          </w:tcPr>
          <w:p w14:paraId="1214A836" w14:textId="6240F633" w:rsidR="00D31CB1" w:rsidRPr="007A152E" w:rsidDel="00327F2C" w:rsidRDefault="00D31CB1" w:rsidP="007E1303">
            <w:pPr>
              <w:rPr>
                <w:del w:id="6609" w:author="Sayali Dev" w:date="2018-02-21T13:28:00Z"/>
                <w:b/>
              </w:rPr>
            </w:pPr>
            <w:del w:id="6610" w:author="Sayali Dev" w:date="2018-02-21T13:28:00Z">
              <w:r w:rsidRPr="007A152E" w:rsidDel="00327F2C">
                <w:rPr>
                  <w:b/>
                </w:rPr>
                <w:delText>Description</w:delText>
              </w:r>
            </w:del>
          </w:p>
        </w:tc>
      </w:tr>
      <w:tr w:rsidR="00D31CB1" w:rsidDel="00327F2C" w14:paraId="35D7C9BC" w14:textId="1C0C4E57" w:rsidTr="007E1303">
        <w:trPr>
          <w:cantSplit/>
          <w:trHeight w:val="288"/>
          <w:del w:id="6611" w:author="Sayali Dev" w:date="2018-02-21T13:28:00Z"/>
        </w:trPr>
        <w:tc>
          <w:tcPr>
            <w:tcW w:w="1890" w:type="dxa"/>
            <w:vAlign w:val="center"/>
          </w:tcPr>
          <w:p w14:paraId="54A0B321" w14:textId="2B9F06B8" w:rsidR="00D31CB1" w:rsidDel="00327F2C" w:rsidRDefault="00D31CB1" w:rsidP="007E1303">
            <w:pPr>
              <w:rPr>
                <w:del w:id="6612" w:author="Sayali Dev" w:date="2018-02-21T13:28:00Z"/>
                <w:b/>
              </w:rPr>
            </w:pPr>
            <w:del w:id="6613" w:author="Sayali Dev" w:date="2018-02-21T13:28:00Z">
              <w:r w:rsidDel="00327F2C">
                <w:rPr>
                  <w:b/>
                </w:rPr>
                <w:delText>Position Assignment Direction</w:delText>
              </w:r>
            </w:del>
          </w:p>
        </w:tc>
        <w:tc>
          <w:tcPr>
            <w:tcW w:w="7920" w:type="dxa"/>
            <w:vAlign w:val="center"/>
          </w:tcPr>
          <w:p w14:paraId="3404CD22" w14:textId="1506585A" w:rsidR="00D31CB1" w:rsidDel="00327F2C" w:rsidRDefault="00D31CB1" w:rsidP="007E1303">
            <w:pPr>
              <w:rPr>
                <w:del w:id="6614" w:author="Sayali Dev" w:date="2018-02-21T13:28:00Z"/>
              </w:rPr>
            </w:pPr>
            <w:del w:id="6615" w:author="Sayali Dev" w:date="2018-02-21T13:28:00Z">
              <w:r w:rsidDel="00327F2C">
                <w:delText xml:space="preserve">Click the appropriate direction for assigning a storage location to each of the biospecimens. </w:delText>
              </w:r>
            </w:del>
          </w:p>
          <w:p w14:paraId="373E6A84" w14:textId="4EEF88F0" w:rsidR="00D31CB1" w:rsidDel="00327F2C" w:rsidRDefault="00D31CB1" w:rsidP="007E1303">
            <w:pPr>
              <w:rPr>
                <w:del w:id="6616" w:author="Sayali Dev" w:date="2018-02-21T13:28:00Z"/>
              </w:rPr>
            </w:pPr>
            <w:del w:id="6617" w:author="Sayali Dev" w:date="2018-02-21T13:28:00Z">
              <w:r w:rsidRPr="00D52B0B" w:rsidDel="00327F2C">
                <w:rPr>
                  <w:b/>
                </w:rPr>
                <w:delText>Note:</w:delText>
              </w:r>
              <w:r w:rsidRPr="00D52B0B" w:rsidDel="00327F2C">
                <w:delText xml:space="preserve"> </w:delText>
              </w:r>
            </w:del>
          </w:p>
          <w:p w14:paraId="708929A2" w14:textId="3FE244F1" w:rsidR="00D31CB1" w:rsidDel="00327F2C" w:rsidRDefault="00D31CB1" w:rsidP="007E1303">
            <w:pPr>
              <w:numPr>
                <w:ilvl w:val="0"/>
                <w:numId w:val="106"/>
              </w:numPr>
              <w:rPr>
                <w:del w:id="6618" w:author="Sayali Dev" w:date="2018-02-21T13:28:00Z"/>
              </w:rPr>
            </w:pPr>
            <w:del w:id="6619" w:author="Sayali Dev" w:date="2018-02-21T13:28:00Z">
              <w:r w:rsidDel="00327F2C">
                <w:delText>The a</w:delText>
              </w:r>
              <w:r w:rsidRPr="00D52B0B" w:rsidDel="00327F2C">
                <w:delText xml:space="preserve">rrow icon </w:delText>
              </w:r>
              <w:r w:rsidDel="00327F2C">
                <w:delText xml:space="preserve">that goes </w:delText>
              </w:r>
              <w:r w:rsidRPr="00D52B0B" w:rsidDel="00327F2C">
                <w:delText xml:space="preserve">right and left </w:delText>
              </w:r>
              <w:r w:rsidDel="00327F2C">
                <w:delText>depicts assignment of biospecimens to available cells</w:delText>
              </w:r>
              <w:r w:rsidRPr="00D52B0B" w:rsidDel="00327F2C">
                <w:delText xml:space="preserve"> </w:delText>
              </w:r>
              <w:r w:rsidDel="00327F2C">
                <w:delText xml:space="preserve">on the storage map </w:delText>
              </w:r>
              <w:r w:rsidRPr="00D52B0B" w:rsidDel="00327F2C">
                <w:delText>in horizontal rows</w:delText>
              </w:r>
              <w:r w:rsidDel="00327F2C">
                <w:delText xml:space="preserve">. </w:delText>
              </w:r>
            </w:del>
          </w:p>
          <w:p w14:paraId="590F2A54" w14:textId="7B663BAD" w:rsidR="00D31CB1" w:rsidDel="00327F2C" w:rsidRDefault="00D31CB1" w:rsidP="007E1303">
            <w:pPr>
              <w:numPr>
                <w:ilvl w:val="0"/>
                <w:numId w:val="106"/>
              </w:numPr>
              <w:rPr>
                <w:del w:id="6620" w:author="Sayali Dev" w:date="2018-02-21T13:28:00Z"/>
              </w:rPr>
            </w:pPr>
            <w:del w:id="6621" w:author="Sayali Dev" w:date="2018-02-21T13:28:00Z">
              <w:r w:rsidDel="00327F2C">
                <w:delText xml:space="preserve">The </w:delText>
              </w:r>
              <w:r w:rsidRPr="00D52B0B" w:rsidDel="00327F2C">
                <w:delText xml:space="preserve">arrow icon </w:delText>
              </w:r>
              <w:r w:rsidDel="00327F2C">
                <w:delText>that goes up and down depicts assignment of biospecimens to available cells</w:delText>
              </w:r>
              <w:r w:rsidRPr="00D52B0B" w:rsidDel="00327F2C">
                <w:delText xml:space="preserve"> </w:delText>
              </w:r>
              <w:r w:rsidDel="00327F2C">
                <w:delText xml:space="preserve">on the storage map </w:delText>
              </w:r>
              <w:r w:rsidRPr="00D52B0B" w:rsidDel="00327F2C">
                <w:delText xml:space="preserve">in vertical columns. </w:delText>
              </w:r>
            </w:del>
          </w:p>
        </w:tc>
      </w:tr>
      <w:tr w:rsidR="00D31CB1" w:rsidDel="00327F2C" w14:paraId="5D5E9379" w14:textId="5F94F6AF" w:rsidTr="007E1303">
        <w:trPr>
          <w:cantSplit/>
          <w:trHeight w:val="288"/>
          <w:del w:id="6622" w:author="Sayali Dev" w:date="2018-02-21T13:28:00Z"/>
        </w:trPr>
        <w:tc>
          <w:tcPr>
            <w:tcW w:w="1890" w:type="dxa"/>
            <w:vAlign w:val="center"/>
          </w:tcPr>
          <w:p w14:paraId="3262F662" w14:textId="15DBBA18" w:rsidR="00D31CB1" w:rsidDel="00327F2C" w:rsidRDefault="00D31CB1" w:rsidP="007E1303">
            <w:pPr>
              <w:rPr>
                <w:del w:id="6623" w:author="Sayali Dev" w:date="2018-02-21T13:28:00Z"/>
                <w:b/>
              </w:rPr>
            </w:pPr>
            <w:del w:id="6624" w:author="Sayali Dev" w:date="2018-02-21T13:28:00Z">
              <w:r w:rsidDel="00327F2C">
                <w:rPr>
                  <w:b/>
                </w:rPr>
                <w:delText>Check-In Type</w:delText>
              </w:r>
            </w:del>
          </w:p>
        </w:tc>
        <w:tc>
          <w:tcPr>
            <w:tcW w:w="7920" w:type="dxa"/>
            <w:vAlign w:val="center"/>
          </w:tcPr>
          <w:p w14:paraId="1992D336" w14:textId="029ABBCA" w:rsidR="00D31CB1" w:rsidDel="00327F2C" w:rsidRDefault="00D31CB1" w:rsidP="007E1303">
            <w:pPr>
              <w:pStyle w:val="BodyText"/>
              <w:ind w:right="720"/>
              <w:rPr>
                <w:del w:id="6625" w:author="Sayali Dev" w:date="2018-02-21T13:28:00Z"/>
              </w:rPr>
            </w:pPr>
            <w:del w:id="6626" w:author="Sayali Dev" w:date="2018-02-21T13:28:00Z">
              <w:r w:rsidDel="00327F2C">
                <w:delText>Click the appropriate means of assigning the storage location:</w:delText>
              </w:r>
            </w:del>
          </w:p>
          <w:p w14:paraId="30BD8EA4" w14:textId="65885D4E" w:rsidR="00D31CB1" w:rsidDel="00327F2C" w:rsidRDefault="00D31CB1" w:rsidP="007E1303">
            <w:pPr>
              <w:pStyle w:val="BodyText"/>
              <w:numPr>
                <w:ilvl w:val="0"/>
                <w:numId w:val="318"/>
              </w:numPr>
              <w:ind w:right="720"/>
              <w:rPr>
                <w:del w:id="6627" w:author="Sayali Dev" w:date="2018-02-21T13:28:00Z"/>
              </w:rPr>
            </w:pPr>
            <w:del w:id="6628" w:author="Sayali Dev" w:date="2018-02-21T13:28:00Z">
              <w:r w:rsidRPr="004C1282" w:rsidDel="00327F2C">
                <w:rPr>
                  <w:b/>
                </w:rPr>
                <w:delText>Automatic</w:delText>
              </w:r>
              <w:r w:rsidDel="00327F2C">
                <w:rPr>
                  <w:b/>
                </w:rPr>
                <w:delText xml:space="preserve">: </w:delText>
              </w:r>
              <w:r w:rsidDel="00327F2C">
                <w:delText>The application</w:delText>
              </w:r>
              <w:r w:rsidRPr="00161B4C" w:rsidDel="00327F2C">
                <w:delText xml:space="preserve"> </w:delText>
              </w:r>
              <w:r w:rsidRPr="00D52B0B" w:rsidDel="00327F2C">
                <w:delText>automatically ass</w:delText>
              </w:r>
              <w:r w:rsidRPr="00161B4C" w:rsidDel="00327F2C">
                <w:delText>ign</w:delText>
              </w:r>
              <w:r w:rsidDel="00327F2C">
                <w:delText>s</w:delText>
              </w:r>
              <w:r w:rsidRPr="00161B4C" w:rsidDel="00327F2C">
                <w:delText xml:space="preserve"> the </w:delText>
              </w:r>
              <w:r w:rsidDel="00327F2C">
                <w:delText>biospecimen</w:delText>
              </w:r>
              <w:r w:rsidRPr="00D52B0B" w:rsidDel="00327F2C">
                <w:delText xml:space="preserve">s </w:delText>
              </w:r>
              <w:r w:rsidDel="00327F2C">
                <w:delText xml:space="preserve">that you select </w:delText>
              </w:r>
              <w:r w:rsidRPr="00D52B0B" w:rsidDel="00327F2C">
                <w:delText>to</w:delText>
              </w:r>
              <w:r w:rsidDel="00327F2C">
                <w:delText xml:space="preserve"> available locations in the </w:delText>
              </w:r>
              <w:r w:rsidRPr="00D52B0B" w:rsidDel="00327F2C">
                <w:delText xml:space="preserve">storage </w:delText>
              </w:r>
              <w:r w:rsidDel="00327F2C">
                <w:delText>device</w:delText>
              </w:r>
              <w:r w:rsidRPr="00D52B0B" w:rsidDel="00327F2C">
                <w:delText xml:space="preserve"> starting with the first available </w:delText>
              </w:r>
              <w:r w:rsidDel="00327F2C">
                <w:delText>location</w:delText>
              </w:r>
              <w:r w:rsidRPr="00D52B0B" w:rsidDel="00327F2C">
                <w:delText xml:space="preserve">.  </w:delText>
              </w:r>
            </w:del>
          </w:p>
          <w:p w14:paraId="7316031D" w14:textId="22E77925" w:rsidR="00D31CB1" w:rsidRPr="00D52B0B" w:rsidDel="00327F2C" w:rsidRDefault="00D31CB1" w:rsidP="007E1303">
            <w:pPr>
              <w:pStyle w:val="BodyText"/>
              <w:numPr>
                <w:ilvl w:val="0"/>
                <w:numId w:val="318"/>
              </w:numPr>
              <w:ind w:right="720"/>
              <w:rPr>
                <w:del w:id="6629" w:author="Sayali Dev" w:date="2018-02-21T13:28:00Z"/>
              </w:rPr>
            </w:pPr>
            <w:del w:id="6630" w:author="Sayali Dev" w:date="2018-02-21T13:28:00Z">
              <w:r w:rsidRPr="004C1282" w:rsidDel="00327F2C">
                <w:rPr>
                  <w:b/>
                </w:rPr>
                <w:delText>Semi-Automatic</w:delText>
              </w:r>
              <w:r w:rsidDel="00327F2C">
                <w:rPr>
                  <w:b/>
                </w:rPr>
                <w:delText>:</w:delText>
              </w:r>
              <w:r w:rsidRPr="00D52B0B" w:rsidDel="00327F2C">
                <w:delText xml:space="preserve"> </w:delText>
              </w:r>
              <w:r w:rsidDel="00327F2C">
                <w:delText>You can select</w:delText>
              </w:r>
              <w:r w:rsidRPr="00D52B0B" w:rsidDel="00327F2C">
                <w:delText xml:space="preserve"> the initial </w:delText>
              </w:r>
              <w:r w:rsidDel="00327F2C">
                <w:delText>location</w:delText>
              </w:r>
              <w:r w:rsidRPr="00D52B0B" w:rsidDel="00327F2C">
                <w:delText xml:space="preserve"> and assign </w:delText>
              </w:r>
              <w:r w:rsidDel="00327F2C">
                <w:delText>it to a biospecimen. The application then assigns each biospecimen to the next available location</w:delText>
              </w:r>
              <w:r w:rsidRPr="00D52B0B" w:rsidDel="00327F2C">
                <w:delText>.</w:delText>
              </w:r>
            </w:del>
          </w:p>
          <w:p w14:paraId="2E827210" w14:textId="0DE32F29" w:rsidR="00D31CB1" w:rsidDel="00327F2C" w:rsidRDefault="00D31CB1" w:rsidP="007E1303">
            <w:pPr>
              <w:numPr>
                <w:ilvl w:val="0"/>
                <w:numId w:val="318"/>
              </w:numPr>
              <w:rPr>
                <w:del w:id="6631" w:author="Sayali Dev" w:date="2018-02-21T13:28:00Z"/>
              </w:rPr>
            </w:pPr>
            <w:del w:id="6632" w:author="Sayali Dev" w:date="2018-02-21T13:28:00Z">
              <w:r w:rsidRPr="004C1282" w:rsidDel="00327F2C">
                <w:rPr>
                  <w:b/>
                </w:rPr>
                <w:delText>Manual:</w:delText>
              </w:r>
              <w:r w:rsidDel="00327F2C">
                <w:delText xml:space="preserve"> You can </w:delText>
              </w:r>
              <w:r w:rsidRPr="00D52B0B" w:rsidDel="00327F2C">
                <w:delText xml:space="preserve">assign each </w:delText>
              </w:r>
              <w:r w:rsidDel="00327F2C">
                <w:delText>biospecimen</w:delText>
              </w:r>
              <w:r w:rsidRPr="00D52B0B" w:rsidDel="00327F2C">
                <w:delText xml:space="preserve"> </w:delText>
              </w:r>
              <w:r w:rsidDel="00327F2C">
                <w:delText>to a location</w:delText>
              </w:r>
              <w:r w:rsidRPr="00D52B0B" w:rsidDel="00327F2C">
                <w:delText xml:space="preserve"> </w:delText>
              </w:r>
              <w:r w:rsidDel="00327F2C">
                <w:delText xml:space="preserve">by selecting a cell on the storage map </w:delText>
              </w:r>
              <w:r w:rsidRPr="00D52B0B" w:rsidDel="00327F2C">
                <w:delText>each time.</w:delText>
              </w:r>
            </w:del>
          </w:p>
        </w:tc>
      </w:tr>
    </w:tbl>
    <w:p w14:paraId="104C63A0" w14:textId="70C879A7" w:rsidR="00D31CB1" w:rsidDel="00327F2C" w:rsidRDefault="00D31CB1" w:rsidP="00D31CB1">
      <w:pPr>
        <w:ind w:left="1080" w:right="360"/>
        <w:rPr>
          <w:del w:id="6633" w:author="Sayali Dev" w:date="2018-02-21T13:28:00Z"/>
        </w:rPr>
      </w:pPr>
    </w:p>
    <w:p w14:paraId="5D969C5B" w14:textId="55EFF2F4" w:rsidR="00D31CB1" w:rsidDel="00327F2C" w:rsidRDefault="00D31CB1" w:rsidP="00D31CB1">
      <w:pPr>
        <w:ind w:left="1080" w:right="360"/>
        <w:rPr>
          <w:del w:id="6634" w:author="Sayali Dev" w:date="2018-02-21T13:28:00Z"/>
        </w:rPr>
      </w:pPr>
    </w:p>
    <w:p w14:paraId="75F947D7" w14:textId="7FDAB8F9" w:rsidR="00D31CB1" w:rsidDel="00327F2C" w:rsidRDefault="00D31CB1" w:rsidP="00D31CB1">
      <w:pPr>
        <w:numPr>
          <w:ilvl w:val="0"/>
          <w:numId w:val="315"/>
        </w:numPr>
        <w:rPr>
          <w:del w:id="6635" w:author="Sayali Dev" w:date="2018-02-21T13:28:00Z"/>
        </w:rPr>
      </w:pPr>
      <w:del w:id="6636" w:author="Sayali Dev" w:date="2018-02-21T13:28:00Z">
        <w:r w:rsidDel="00327F2C">
          <w:delText>To select the storage division where you want the biospecimens stored:</w:delText>
        </w:r>
      </w:del>
    </w:p>
    <w:p w14:paraId="7745FBD0" w14:textId="16116F35" w:rsidR="00D31CB1" w:rsidDel="00327F2C" w:rsidRDefault="00D31CB1" w:rsidP="00D31CB1">
      <w:pPr>
        <w:numPr>
          <w:ilvl w:val="0"/>
          <w:numId w:val="107"/>
        </w:numPr>
        <w:ind w:left="1080"/>
        <w:rPr>
          <w:del w:id="6637" w:author="Sayali Dev" w:date="2018-02-21T13:28:00Z"/>
        </w:rPr>
      </w:pPr>
      <w:del w:id="6638" w:author="Sayali Dev" w:date="2018-02-21T13:28:00Z">
        <w:r w:rsidDel="00327F2C">
          <w:delText xml:space="preserve">Click </w:delText>
        </w:r>
        <w:r w:rsidRPr="004D5657" w:rsidDel="00327F2C">
          <w:rPr>
            <w:b/>
          </w:rPr>
          <w:delText>Expand All</w:delText>
        </w:r>
        <w:r w:rsidDel="00327F2C">
          <w:delText xml:space="preserve"> to </w:delText>
        </w:r>
        <w:r w:rsidRPr="00D52B0B" w:rsidDel="00327F2C">
          <w:delText xml:space="preserve">expand the </w:delText>
        </w:r>
        <w:r w:rsidRPr="00A526A0" w:rsidDel="00327F2C">
          <w:rPr>
            <w:b/>
          </w:rPr>
          <w:delText>Storage Devices</w:delText>
        </w:r>
        <w:r w:rsidDel="00327F2C">
          <w:delText xml:space="preserve"> taxonomy to show all storage devices. </w:delText>
        </w:r>
      </w:del>
    </w:p>
    <w:p w14:paraId="52DA4C61" w14:textId="35E40092" w:rsidR="00D31CB1" w:rsidDel="00327F2C" w:rsidRDefault="00D31CB1" w:rsidP="00D31CB1">
      <w:pPr>
        <w:ind w:left="1080" w:hanging="360"/>
        <w:rPr>
          <w:del w:id="6639" w:author="Sayali Dev" w:date="2018-02-21T13:28:00Z"/>
        </w:rPr>
      </w:pPr>
    </w:p>
    <w:p w14:paraId="1BB0FBC8" w14:textId="7579222D" w:rsidR="00D31CB1" w:rsidDel="00327F2C" w:rsidRDefault="00D31CB1" w:rsidP="00D31CB1">
      <w:pPr>
        <w:numPr>
          <w:ilvl w:val="0"/>
          <w:numId w:val="107"/>
        </w:numPr>
        <w:ind w:left="1080"/>
        <w:rPr>
          <w:del w:id="6640" w:author="Sayali Dev" w:date="2018-02-21T13:28:00Z"/>
        </w:rPr>
      </w:pPr>
      <w:del w:id="6641" w:author="Sayali Dev" w:date="2018-02-21T13:28:00Z">
        <w:r w:rsidDel="00327F2C">
          <w:delText>Click the appropriate storage device name (blue folder) to display all storage divisions within that device</w:delText>
        </w:r>
        <w:r w:rsidRPr="00D52B0B" w:rsidDel="00327F2C">
          <w:delText xml:space="preserve">. </w:delText>
        </w:r>
      </w:del>
    </w:p>
    <w:p w14:paraId="6FB7F9A0" w14:textId="432110E8" w:rsidR="00D31CB1" w:rsidDel="00327F2C" w:rsidRDefault="00D31CB1" w:rsidP="00D31CB1">
      <w:pPr>
        <w:pStyle w:val="ListParagraph"/>
        <w:ind w:left="1080" w:hanging="360"/>
        <w:rPr>
          <w:del w:id="6642" w:author="Sayali Dev" w:date="2018-02-21T13:28:00Z"/>
        </w:rPr>
      </w:pPr>
    </w:p>
    <w:p w14:paraId="7FF06462" w14:textId="0439F8A1" w:rsidR="00D31CB1" w:rsidDel="00327F2C" w:rsidRDefault="00D31CB1" w:rsidP="00D31CB1">
      <w:pPr>
        <w:numPr>
          <w:ilvl w:val="0"/>
          <w:numId w:val="107"/>
        </w:numPr>
        <w:ind w:left="1080"/>
        <w:rPr>
          <w:del w:id="6643" w:author="Sayali Dev" w:date="2018-02-21T13:28:00Z"/>
        </w:rPr>
      </w:pPr>
      <w:del w:id="6644" w:author="Sayali Dev" w:date="2018-02-21T13:28:00Z">
        <w:r w:rsidDel="00327F2C">
          <w:delText>Click</w:delText>
        </w:r>
        <w:r w:rsidRPr="00D52B0B" w:rsidDel="00327F2C">
          <w:delText xml:space="preserve"> the </w:delText>
        </w:r>
        <w:r w:rsidDel="00327F2C">
          <w:delText>division</w:delText>
        </w:r>
        <w:r w:rsidRPr="00D52B0B" w:rsidDel="00327F2C">
          <w:delText xml:space="preserve"> where </w:delText>
        </w:r>
        <w:r w:rsidDel="00327F2C">
          <w:delText xml:space="preserve">you want to store </w:delText>
        </w:r>
        <w:r w:rsidRPr="00D52B0B" w:rsidDel="00327F2C">
          <w:delText xml:space="preserve">the </w:delText>
        </w:r>
        <w:r w:rsidDel="00327F2C">
          <w:delText>biospecimens</w:delText>
        </w:r>
        <w:r w:rsidRPr="00D52B0B" w:rsidDel="00327F2C">
          <w:delText xml:space="preserve">. </w:delText>
        </w:r>
        <w:r w:rsidDel="00327F2C">
          <w:br/>
          <w:delText>The storage map of the cell positions within this division appears on the right.</w:delText>
        </w:r>
      </w:del>
    </w:p>
    <w:p w14:paraId="44480E25" w14:textId="3F03E260" w:rsidR="00D31CB1" w:rsidRPr="007F1260" w:rsidDel="00327F2C" w:rsidRDefault="00D31CB1" w:rsidP="00D31CB1">
      <w:pPr>
        <w:pStyle w:val="BodyText"/>
        <w:ind w:left="360" w:right="720"/>
        <w:rPr>
          <w:del w:id="6645" w:author="Sayali Dev" w:date="2018-02-21T13:28:00Z"/>
        </w:rPr>
      </w:pPr>
    </w:p>
    <w:p w14:paraId="1B5375BD" w14:textId="7E43A841" w:rsidR="00D31CB1" w:rsidDel="00327F2C" w:rsidRDefault="00D31CB1" w:rsidP="00D31CB1">
      <w:pPr>
        <w:pStyle w:val="BodyText"/>
        <w:numPr>
          <w:ilvl w:val="0"/>
          <w:numId w:val="315"/>
        </w:numPr>
        <w:ind w:right="720"/>
        <w:rPr>
          <w:del w:id="6646" w:author="Sayali Dev" w:date="2018-02-21T13:28:00Z"/>
        </w:rPr>
      </w:pPr>
      <w:del w:id="6647" w:author="Sayali Dev" w:date="2018-02-21T13:28:00Z">
        <w:r w:rsidRPr="00D52B0B" w:rsidDel="00327F2C">
          <w:delText>If</w:delText>
        </w:r>
        <w:r w:rsidDel="00327F2C">
          <w:delText xml:space="preserve"> you selected </w:delText>
        </w:r>
        <w:r w:rsidRPr="009E3403" w:rsidDel="00327F2C">
          <w:rPr>
            <w:b/>
          </w:rPr>
          <w:delText xml:space="preserve">Automatic </w:delText>
        </w:r>
        <w:r w:rsidRPr="00D52B0B" w:rsidDel="00327F2C">
          <w:delText xml:space="preserve">as </w:delText>
        </w:r>
        <w:r w:rsidRPr="009E3403" w:rsidDel="00327F2C">
          <w:rPr>
            <w:b/>
          </w:rPr>
          <w:delText>Check-In Type</w:delText>
        </w:r>
        <w:r w:rsidRPr="00A84BC0" w:rsidDel="00327F2C">
          <w:delText>,</w:delText>
        </w:r>
        <w:r w:rsidDel="00327F2C">
          <w:delText xml:space="preserve"> c</w:delText>
        </w:r>
        <w:r w:rsidRPr="00A84BC0" w:rsidDel="00327F2C">
          <w:delText>lick</w:delText>
        </w:r>
        <w:r w:rsidRPr="00D52B0B" w:rsidDel="00327F2C">
          <w:delText xml:space="preserve"> </w:delText>
        </w:r>
        <w:r w:rsidRPr="009E3403" w:rsidDel="00327F2C">
          <w:rPr>
            <w:b/>
          </w:rPr>
          <w:delText>ASSIGN</w:delText>
        </w:r>
        <w:r w:rsidRPr="009B1346" w:rsidDel="00327F2C">
          <w:delText>.</w:delText>
        </w:r>
        <w:r w:rsidDel="00327F2C">
          <w:delText xml:space="preserve"> </w:delText>
        </w:r>
      </w:del>
    </w:p>
    <w:p w14:paraId="6BD89465" w14:textId="0E65C752" w:rsidR="00D31CB1" w:rsidDel="00327F2C" w:rsidRDefault="00D31CB1" w:rsidP="00D31CB1">
      <w:pPr>
        <w:pStyle w:val="BodyText"/>
        <w:ind w:left="720" w:right="720"/>
        <w:rPr>
          <w:del w:id="6648" w:author="Sayali Dev" w:date="2018-02-21T13:28:00Z"/>
        </w:rPr>
      </w:pPr>
      <w:del w:id="6649" w:author="Sayali Dev" w:date="2018-02-21T13:28:00Z">
        <w:r w:rsidRPr="00D52B0B" w:rsidDel="00327F2C">
          <w:delText xml:space="preserve">The </w:delText>
        </w:r>
        <w:r w:rsidDel="00327F2C">
          <w:delText xml:space="preserve">application performs the following actions: </w:delText>
        </w:r>
      </w:del>
    </w:p>
    <w:p w14:paraId="6EC1E47E" w14:textId="3F2DC23D" w:rsidR="00D31CB1" w:rsidDel="00327F2C" w:rsidRDefault="00D31CB1" w:rsidP="00D31CB1">
      <w:pPr>
        <w:pStyle w:val="BodyText"/>
        <w:numPr>
          <w:ilvl w:val="0"/>
          <w:numId w:val="94"/>
        </w:numPr>
        <w:ind w:left="1080" w:right="720" w:hanging="270"/>
        <w:rPr>
          <w:del w:id="6650" w:author="Sayali Dev" w:date="2018-02-21T13:28:00Z"/>
        </w:rPr>
      </w:pPr>
      <w:del w:id="6651" w:author="Sayali Dev" w:date="2018-02-21T13:28:00Z">
        <w:r w:rsidDel="00327F2C">
          <w:delText>A</w:delText>
        </w:r>
        <w:r w:rsidRPr="00D52B0B" w:rsidDel="00327F2C">
          <w:delText xml:space="preserve">ssigns each </w:delText>
        </w:r>
        <w:r w:rsidDel="00327F2C">
          <w:delText>biospecimen to the next available location within the selected device.</w:delText>
        </w:r>
      </w:del>
    </w:p>
    <w:p w14:paraId="1F67B514" w14:textId="66BEEFD8" w:rsidR="00D31CB1" w:rsidDel="00327F2C" w:rsidRDefault="00D31CB1" w:rsidP="00D31CB1">
      <w:pPr>
        <w:pStyle w:val="BodyText"/>
        <w:numPr>
          <w:ilvl w:val="0"/>
          <w:numId w:val="94"/>
        </w:numPr>
        <w:ind w:left="1080" w:right="720" w:hanging="270"/>
        <w:rPr>
          <w:del w:id="6652" w:author="Sayali Dev" w:date="2018-02-21T13:28:00Z"/>
        </w:rPr>
      </w:pPr>
      <w:del w:id="6653" w:author="Sayali Dev" w:date="2018-02-21T13:28:00Z">
        <w:r w:rsidDel="00327F2C">
          <w:delText>U</w:delText>
        </w:r>
        <w:r w:rsidRPr="00D52B0B" w:rsidDel="00327F2C">
          <w:delText xml:space="preserve">pdates the </w:delText>
        </w:r>
        <w:r w:rsidDel="00327F2C">
          <w:delText>s</w:delText>
        </w:r>
        <w:r w:rsidRPr="00A84BC0" w:rsidDel="00327F2C">
          <w:delText xml:space="preserve">torage </w:delText>
        </w:r>
        <w:r w:rsidDel="00327F2C">
          <w:delText>m</w:delText>
        </w:r>
        <w:r w:rsidRPr="00A84BC0" w:rsidDel="00327F2C">
          <w:delText>ap</w:delText>
        </w:r>
        <w:r w:rsidRPr="00D52B0B" w:rsidDel="00327F2C">
          <w:delText xml:space="preserve"> with the new assignments</w:delText>
        </w:r>
        <w:r w:rsidDel="00327F2C">
          <w:delText>.</w:delText>
        </w:r>
      </w:del>
    </w:p>
    <w:p w14:paraId="689A8B1E" w14:textId="4A7E1370" w:rsidR="00D31CB1" w:rsidRPr="004D233A" w:rsidDel="00327F2C" w:rsidRDefault="00D31CB1" w:rsidP="00D31CB1">
      <w:pPr>
        <w:pStyle w:val="BodyText"/>
        <w:numPr>
          <w:ilvl w:val="0"/>
          <w:numId w:val="94"/>
        </w:numPr>
        <w:ind w:left="1080" w:right="720" w:hanging="270"/>
        <w:rPr>
          <w:del w:id="6654" w:author="Sayali Dev" w:date="2018-02-21T13:28:00Z"/>
        </w:rPr>
      </w:pPr>
      <w:del w:id="6655" w:author="Sayali Dev" w:date="2018-02-21T13:28:00Z">
        <w:r w:rsidDel="00327F2C">
          <w:delText>D</w:delText>
        </w:r>
        <w:r w:rsidRPr="00D52B0B" w:rsidDel="00327F2C">
          <w:delText xml:space="preserve">isplays a list of each </w:delText>
        </w:r>
        <w:r w:rsidRPr="00A84BC0" w:rsidDel="00327F2C">
          <w:delText>position</w:delText>
        </w:r>
        <w:r w:rsidRPr="00D52B0B" w:rsidDel="00327F2C">
          <w:delText xml:space="preserve"> </w:delText>
        </w:r>
        <w:r w:rsidDel="00327F2C">
          <w:delText xml:space="preserve">assignment </w:delText>
        </w:r>
        <w:r w:rsidRPr="00D52B0B" w:rsidDel="00327F2C">
          <w:delText xml:space="preserve">in the </w:delText>
        </w:r>
        <w:r w:rsidRPr="00A84BC0" w:rsidDel="00327F2C">
          <w:rPr>
            <w:b/>
          </w:rPr>
          <w:delText>Assigned</w:delText>
        </w:r>
        <w:r w:rsidDel="00327F2C">
          <w:delText xml:space="preserve"> field at the bottom.</w:delText>
        </w:r>
        <w:r w:rsidDel="00327F2C">
          <w:br/>
        </w:r>
      </w:del>
    </w:p>
    <w:p w14:paraId="0BD7E959" w14:textId="57D13C2E" w:rsidR="00D31CB1" w:rsidDel="00327F2C" w:rsidRDefault="00D31CB1" w:rsidP="00D31CB1">
      <w:pPr>
        <w:pStyle w:val="BodyText"/>
        <w:ind w:left="810" w:right="720"/>
        <w:rPr>
          <w:del w:id="6656" w:author="Sayali Dev" w:date="2018-02-21T13:28:00Z"/>
          <w:color w:val="000000"/>
        </w:rPr>
      </w:pPr>
      <w:del w:id="6657" w:author="Sayali Dev" w:date="2018-02-21T13:28:00Z">
        <w:r w:rsidRPr="00215D73" w:rsidDel="00327F2C">
          <w:rPr>
            <w:b/>
            <w:color w:val="000000"/>
          </w:rPr>
          <w:delText>Note:</w:delText>
        </w:r>
        <w:r w:rsidDel="00327F2C">
          <w:rPr>
            <w:color w:val="000000"/>
          </w:rPr>
          <w:delText xml:space="preserve"> </w:delText>
        </w:r>
      </w:del>
    </w:p>
    <w:p w14:paraId="751FC0F0" w14:textId="5607C080" w:rsidR="00D31CB1" w:rsidRPr="004D5657" w:rsidDel="00327F2C" w:rsidRDefault="00D31CB1" w:rsidP="00D31CB1">
      <w:pPr>
        <w:pStyle w:val="BodyText"/>
        <w:numPr>
          <w:ilvl w:val="0"/>
          <w:numId w:val="314"/>
        </w:numPr>
        <w:ind w:left="1440" w:right="720"/>
        <w:rPr>
          <w:del w:id="6658" w:author="Sayali Dev" w:date="2018-02-21T13:28:00Z"/>
        </w:rPr>
      </w:pPr>
      <w:del w:id="6659" w:author="Sayali Dev" w:date="2018-02-21T13:28:00Z">
        <w:r w:rsidRPr="00D52B0B" w:rsidDel="00327F2C">
          <w:rPr>
            <w:color w:val="000000"/>
          </w:rPr>
          <w:delText xml:space="preserve">If a division does not have enough available positions for all the selected </w:delText>
        </w:r>
        <w:r w:rsidDel="00327F2C">
          <w:rPr>
            <w:color w:val="000000"/>
          </w:rPr>
          <w:delText>biospecimen</w:delText>
        </w:r>
        <w:r w:rsidRPr="00D52B0B" w:rsidDel="00327F2C">
          <w:rPr>
            <w:color w:val="000000"/>
          </w:rPr>
          <w:delText xml:space="preserve">s, </w:delText>
        </w:r>
        <w:r w:rsidDel="00327F2C">
          <w:rPr>
            <w:color w:val="000000"/>
          </w:rPr>
          <w:delText xml:space="preserve">you can </w:delText>
        </w:r>
        <w:r w:rsidRPr="00D52B0B" w:rsidDel="00327F2C">
          <w:rPr>
            <w:color w:val="000000"/>
          </w:rPr>
          <w:delText xml:space="preserve">select another division and proceed until all </w:delText>
        </w:r>
        <w:r w:rsidDel="00327F2C">
          <w:rPr>
            <w:color w:val="000000"/>
          </w:rPr>
          <w:delText>biospecimen</w:delText>
        </w:r>
        <w:r w:rsidRPr="00D52B0B" w:rsidDel="00327F2C">
          <w:rPr>
            <w:color w:val="000000"/>
          </w:rPr>
          <w:delText>s are assigned.</w:delText>
        </w:r>
        <w:r w:rsidDel="00327F2C">
          <w:rPr>
            <w:color w:val="000000"/>
          </w:rPr>
          <w:delText xml:space="preserve"> </w:delText>
        </w:r>
        <w:r w:rsidDel="00327F2C">
          <w:rPr>
            <w:color w:val="000000"/>
          </w:rPr>
          <w:br/>
        </w:r>
      </w:del>
    </w:p>
    <w:p w14:paraId="5E39AD93" w14:textId="0F092D89" w:rsidR="00D31CB1" w:rsidRPr="00D52B0B" w:rsidDel="00327F2C" w:rsidRDefault="00D31CB1" w:rsidP="00D31CB1">
      <w:pPr>
        <w:pStyle w:val="BodyText"/>
        <w:numPr>
          <w:ilvl w:val="0"/>
          <w:numId w:val="315"/>
        </w:numPr>
        <w:ind w:right="720"/>
        <w:rPr>
          <w:del w:id="6660" w:author="Sayali Dev" w:date="2018-02-21T13:28:00Z"/>
        </w:rPr>
      </w:pPr>
      <w:del w:id="6661" w:author="Sayali Dev" w:date="2018-02-21T13:28:00Z">
        <w:r w:rsidRPr="00D52B0B" w:rsidDel="00327F2C">
          <w:delText xml:space="preserve">If </w:delText>
        </w:r>
        <w:r w:rsidDel="00327F2C">
          <w:delText xml:space="preserve">you selected </w:delText>
        </w:r>
        <w:r w:rsidRPr="000C70F4" w:rsidDel="00327F2C">
          <w:rPr>
            <w:b/>
          </w:rPr>
          <w:delText>Semi-Automatic</w:delText>
        </w:r>
        <w:r w:rsidRPr="00D52B0B" w:rsidDel="00327F2C">
          <w:delText xml:space="preserve"> as </w:delText>
        </w:r>
        <w:r w:rsidRPr="000C70F4" w:rsidDel="00327F2C">
          <w:rPr>
            <w:b/>
          </w:rPr>
          <w:delText>Check-In Type</w:delText>
        </w:r>
        <w:r w:rsidRPr="00D52B0B" w:rsidDel="00327F2C">
          <w:delText xml:space="preserve">, </w:delText>
        </w:r>
        <w:r w:rsidDel="00327F2C">
          <w:delText xml:space="preserve">perform </w:delText>
        </w:r>
        <w:r w:rsidRPr="00D52B0B" w:rsidDel="00327F2C">
          <w:delText>the following</w:delText>
        </w:r>
        <w:r w:rsidDel="00327F2C">
          <w:delText xml:space="preserve"> steps:</w:delText>
        </w:r>
      </w:del>
    </w:p>
    <w:p w14:paraId="65C4B9F1" w14:textId="2F8A1544" w:rsidR="00D31CB1" w:rsidRPr="000C70F4" w:rsidDel="00327F2C" w:rsidRDefault="00D31CB1" w:rsidP="00D31CB1">
      <w:pPr>
        <w:numPr>
          <w:ilvl w:val="0"/>
          <w:numId w:val="95"/>
        </w:numPr>
        <w:ind w:left="1080" w:right="720"/>
        <w:rPr>
          <w:del w:id="6662" w:author="Sayali Dev" w:date="2018-02-21T13:28:00Z"/>
        </w:rPr>
      </w:pPr>
      <w:del w:id="6663" w:author="Sayali Dev" w:date="2018-02-21T13:28:00Z">
        <w:r w:rsidRPr="00D52B0B" w:rsidDel="00327F2C">
          <w:delText xml:space="preserve">Click the </w:delText>
        </w:r>
        <w:r w:rsidRPr="000C70F4" w:rsidDel="00327F2C">
          <w:delText xml:space="preserve">available cell </w:delText>
        </w:r>
        <w:r w:rsidRPr="00D52B0B" w:rsidDel="00327F2C">
          <w:delText xml:space="preserve">on the </w:delText>
        </w:r>
        <w:r w:rsidDel="00327F2C">
          <w:delText>s</w:delText>
        </w:r>
        <w:r w:rsidRPr="00D52B0B" w:rsidDel="00327F2C">
          <w:delText xml:space="preserve">torage </w:delText>
        </w:r>
        <w:r w:rsidDel="00327F2C">
          <w:delText>m</w:delText>
        </w:r>
        <w:r w:rsidRPr="00D52B0B" w:rsidDel="00327F2C">
          <w:delText xml:space="preserve">ap </w:delText>
        </w:r>
        <w:r w:rsidDel="00327F2C">
          <w:delText xml:space="preserve">where you want to store the </w:delText>
        </w:r>
        <w:r w:rsidRPr="00D52B0B" w:rsidDel="00327F2C">
          <w:delText xml:space="preserve">first </w:delText>
        </w:r>
        <w:r w:rsidDel="00327F2C">
          <w:delText>biospecimen</w:delText>
        </w:r>
        <w:r w:rsidRPr="00D52B0B" w:rsidDel="00327F2C">
          <w:delText xml:space="preserve">. </w:delText>
        </w:r>
      </w:del>
    </w:p>
    <w:p w14:paraId="471E2EB6" w14:textId="3A980F4F" w:rsidR="00D31CB1" w:rsidDel="00327F2C" w:rsidRDefault="00D31CB1" w:rsidP="00D31CB1">
      <w:pPr>
        <w:ind w:left="1440" w:right="720"/>
        <w:rPr>
          <w:del w:id="6664" w:author="Sayali Dev" w:date="2018-02-21T13:28:00Z"/>
        </w:rPr>
      </w:pPr>
      <w:del w:id="6665" w:author="Sayali Dev" w:date="2018-02-21T13:28:00Z">
        <w:r w:rsidRPr="00D52B0B" w:rsidDel="00327F2C">
          <w:rPr>
            <w:b/>
          </w:rPr>
          <w:delText>Note:</w:delText>
        </w:r>
        <w:r w:rsidRPr="00D52B0B" w:rsidDel="00327F2C">
          <w:delText xml:space="preserve"> </w:delText>
        </w:r>
      </w:del>
    </w:p>
    <w:p w14:paraId="6BF2E5FD" w14:textId="3E2B1126" w:rsidR="00D31CB1" w:rsidDel="00327F2C" w:rsidRDefault="00D31CB1" w:rsidP="00D31CB1">
      <w:pPr>
        <w:numPr>
          <w:ilvl w:val="0"/>
          <w:numId w:val="96"/>
        </w:numPr>
        <w:ind w:right="720"/>
        <w:rPr>
          <w:del w:id="6666" w:author="Sayali Dev" w:date="2018-02-21T13:28:00Z"/>
        </w:rPr>
      </w:pPr>
      <w:del w:id="6667" w:author="Sayali Dev" w:date="2018-02-21T13:28:00Z">
        <w:r w:rsidRPr="00D52B0B" w:rsidDel="00327F2C">
          <w:delText xml:space="preserve">Storage Map positions </w:delText>
        </w:r>
        <w:r w:rsidDel="00327F2C">
          <w:delText xml:space="preserve">that are available appear </w:delText>
        </w:r>
        <w:r w:rsidRPr="00D52B0B" w:rsidDel="00327F2C">
          <w:delText>in tan or goldenrod color</w:delText>
        </w:r>
        <w:r w:rsidDel="00327F2C">
          <w:delText>.</w:delText>
        </w:r>
      </w:del>
    </w:p>
    <w:p w14:paraId="606E0E00" w14:textId="612A361B" w:rsidR="00D31CB1" w:rsidDel="00327F2C" w:rsidRDefault="00D31CB1" w:rsidP="00D31CB1">
      <w:pPr>
        <w:numPr>
          <w:ilvl w:val="0"/>
          <w:numId w:val="96"/>
        </w:numPr>
        <w:ind w:right="720"/>
        <w:rPr>
          <w:del w:id="6668" w:author="Sayali Dev" w:date="2018-02-21T13:28:00Z"/>
        </w:rPr>
      </w:pPr>
      <w:del w:id="6669" w:author="Sayali Dev" w:date="2018-02-21T13:28:00Z">
        <w:r w:rsidDel="00327F2C">
          <w:delText xml:space="preserve">Positions that are used appear in </w:delText>
        </w:r>
        <w:r w:rsidRPr="00D52B0B" w:rsidDel="00327F2C">
          <w:delText>red or rust color</w:delText>
        </w:r>
        <w:r w:rsidDel="00327F2C">
          <w:delText xml:space="preserve">. </w:delText>
        </w:r>
      </w:del>
    </w:p>
    <w:p w14:paraId="791BEFD6" w14:textId="078E4AD7" w:rsidR="00D31CB1" w:rsidDel="00327F2C" w:rsidRDefault="00D31CB1" w:rsidP="00D31CB1">
      <w:pPr>
        <w:numPr>
          <w:ilvl w:val="0"/>
          <w:numId w:val="96"/>
        </w:numPr>
        <w:ind w:right="720"/>
        <w:rPr>
          <w:del w:id="6670" w:author="Sayali Dev" w:date="2018-02-21T13:28:00Z"/>
        </w:rPr>
      </w:pPr>
      <w:del w:id="6671" w:author="Sayali Dev" w:date="2018-02-21T13:28:00Z">
        <w:r w:rsidDel="00327F2C">
          <w:delText>The current selection appears in green color</w:delText>
        </w:r>
        <w:r w:rsidRPr="00D52B0B" w:rsidDel="00327F2C">
          <w:delText>.</w:delText>
        </w:r>
        <w:r w:rsidDel="00327F2C">
          <w:br/>
        </w:r>
      </w:del>
    </w:p>
    <w:p w14:paraId="3FCCDCC7" w14:textId="0500B4EC" w:rsidR="00D31CB1" w:rsidDel="00327F2C" w:rsidRDefault="00D31CB1" w:rsidP="00D31CB1">
      <w:pPr>
        <w:ind w:left="1260" w:right="720"/>
        <w:rPr>
          <w:del w:id="6672" w:author="Sayali Dev" w:date="2018-02-21T13:28:00Z"/>
        </w:rPr>
      </w:pPr>
      <w:del w:id="6673" w:author="Sayali Dev" w:date="2018-02-21T13:28:00Z">
        <w:r w:rsidDel="00327F2C">
          <w:delText xml:space="preserve">The </w:delText>
        </w:r>
        <w:r w:rsidRPr="000C70F4" w:rsidDel="00327F2C">
          <w:rPr>
            <w:b/>
          </w:rPr>
          <w:delText>Assign Identifier</w:delText>
        </w:r>
        <w:r w:rsidRPr="00D52B0B" w:rsidDel="00327F2C">
          <w:delText xml:space="preserve"> window </w:delText>
        </w:r>
        <w:r w:rsidDel="00327F2C">
          <w:delText>appears</w:delText>
        </w:r>
        <w:r w:rsidRPr="00D52B0B" w:rsidDel="00327F2C">
          <w:delText>.</w:delText>
        </w:r>
        <w:r w:rsidRPr="00D52B0B" w:rsidDel="00327F2C">
          <w:br/>
        </w:r>
      </w:del>
    </w:p>
    <w:p w14:paraId="313E97D5" w14:textId="5B013B9E" w:rsidR="00D31CB1" w:rsidDel="00327F2C" w:rsidRDefault="00D31CB1" w:rsidP="00D31CB1">
      <w:pPr>
        <w:ind w:left="720" w:right="720"/>
        <w:rPr>
          <w:del w:id="6674" w:author="Sayali Dev" w:date="2018-02-21T13:28:00Z"/>
        </w:rPr>
      </w:pPr>
      <w:del w:id="6675" w:author="Sayali Dev" w:date="2018-02-21T13:28:00Z">
        <w:r w:rsidRPr="006454BE" w:rsidDel="00327F2C">
          <w:rPr>
            <w:noProof/>
          </w:rPr>
          <w:drawing>
            <wp:inline distT="0" distB="0" distL="0" distR="0" wp14:anchorId="463DC466" wp14:editId="4AA46727">
              <wp:extent cx="2767965" cy="1654175"/>
              <wp:effectExtent l="19050" t="19050" r="13335" b="22225"/>
              <wp:docPr id="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67965" cy="1654175"/>
                      </a:xfrm>
                      <a:prstGeom prst="rect">
                        <a:avLst/>
                      </a:prstGeom>
                      <a:noFill/>
                      <a:ln w="3175">
                        <a:solidFill>
                          <a:schemeClr val="tx1"/>
                        </a:solidFill>
                      </a:ln>
                    </pic:spPr>
                  </pic:pic>
                </a:graphicData>
              </a:graphic>
            </wp:inline>
          </w:drawing>
        </w:r>
      </w:del>
    </w:p>
    <w:p w14:paraId="4953A28A" w14:textId="425BB564" w:rsidR="00D31CB1" w:rsidDel="00327F2C" w:rsidRDefault="00D31CB1" w:rsidP="00D31CB1">
      <w:pPr>
        <w:pStyle w:val="Figure"/>
        <w:tabs>
          <w:tab w:val="clear" w:pos="1080"/>
          <w:tab w:val="clear" w:pos="1710"/>
          <w:tab w:val="clear" w:pos="1980"/>
          <w:tab w:val="left" w:pos="1800"/>
          <w:tab w:val="num" w:pos="4230"/>
        </w:tabs>
        <w:ind w:left="1800" w:hanging="1170"/>
        <w:rPr>
          <w:del w:id="6676" w:author="Sayali Dev" w:date="2018-02-21T13:28:00Z"/>
        </w:rPr>
      </w:pPr>
      <w:del w:id="6677" w:author="Sayali Dev" w:date="2018-02-21T13:28:00Z">
        <w:r w:rsidRPr="003240FC" w:rsidDel="00327F2C">
          <w:delText>A</w:delText>
        </w:r>
        <w:r w:rsidDel="00327F2C">
          <w:delText>ssign Identifier window</w:delText>
        </w:r>
      </w:del>
    </w:p>
    <w:p w14:paraId="288F7202" w14:textId="534A98AA" w:rsidR="00D31CB1" w:rsidDel="00327F2C" w:rsidRDefault="00D31CB1" w:rsidP="00D31CB1">
      <w:pPr>
        <w:rPr>
          <w:del w:id="6678" w:author="Sayali Dev" w:date="2018-02-21T13:28:00Z"/>
        </w:rPr>
      </w:pPr>
    </w:p>
    <w:p w14:paraId="22158375" w14:textId="35905A9C" w:rsidR="00D31CB1" w:rsidDel="00327F2C" w:rsidRDefault="00D31CB1" w:rsidP="00D31CB1">
      <w:pPr>
        <w:numPr>
          <w:ilvl w:val="0"/>
          <w:numId w:val="95"/>
        </w:numPr>
        <w:ind w:left="1080" w:right="360"/>
        <w:rPr>
          <w:del w:id="6679" w:author="Sayali Dev" w:date="2018-02-21T13:28:00Z"/>
        </w:rPr>
      </w:pPr>
      <w:del w:id="6680" w:author="Sayali Dev" w:date="2018-02-21T13:28:00Z">
        <w:r w:rsidDel="00327F2C">
          <w:delText xml:space="preserve">In the </w:delText>
        </w:r>
        <w:r w:rsidRPr="00882049" w:rsidDel="00327F2C">
          <w:rPr>
            <w:b/>
          </w:rPr>
          <w:delText>Source Identifier</w:delText>
        </w:r>
        <w:r w:rsidDel="00327F2C">
          <w:delText xml:space="preserve"> box, scan or type the identifier of the first biospecimen that you want to assign to the selected storage map cell.</w:delText>
        </w:r>
        <w:r w:rsidDel="00327F2C">
          <w:br/>
        </w:r>
        <w:r w:rsidRPr="00CF61CA" w:rsidDel="00327F2C">
          <w:rPr>
            <w:b/>
          </w:rPr>
          <w:delText>Note:</w:delText>
        </w:r>
        <w:r w:rsidDel="00327F2C">
          <w:delText xml:space="preserve"> You can display the identifiers of the biospecimens to be assigned by clicking on the arrow icon beside the </w:delText>
        </w:r>
        <w:r w:rsidRPr="00CF61CA" w:rsidDel="00327F2C">
          <w:rPr>
            <w:b/>
          </w:rPr>
          <w:delText xml:space="preserve">Identifiers </w:delText>
        </w:r>
        <w:r w:rsidDel="00327F2C">
          <w:delText xml:space="preserve">field in the top left corner of the </w:delText>
        </w:r>
        <w:r w:rsidDel="00327F2C">
          <w:rPr>
            <w:b/>
          </w:rPr>
          <w:delText>Bulk Storage Assignment</w:delText>
        </w:r>
        <w:r w:rsidDel="00327F2C">
          <w:delText xml:space="preserve"> window.</w:delText>
        </w:r>
        <w:r w:rsidDel="00327F2C">
          <w:br/>
        </w:r>
      </w:del>
    </w:p>
    <w:p w14:paraId="2E60D2FB" w14:textId="7911B89B" w:rsidR="00D31CB1" w:rsidDel="00327F2C" w:rsidRDefault="00D31CB1" w:rsidP="00D31CB1">
      <w:pPr>
        <w:numPr>
          <w:ilvl w:val="0"/>
          <w:numId w:val="95"/>
        </w:numPr>
        <w:ind w:left="1080"/>
        <w:rPr>
          <w:del w:id="6681" w:author="Sayali Dev" w:date="2018-02-21T13:28:00Z"/>
        </w:rPr>
      </w:pPr>
      <w:del w:id="6682" w:author="Sayali Dev" w:date="2018-02-21T13:28:00Z">
        <w:r w:rsidDel="00327F2C">
          <w:delText xml:space="preserve">Click </w:delText>
        </w:r>
        <w:r w:rsidRPr="00882049" w:rsidDel="00327F2C">
          <w:rPr>
            <w:b/>
          </w:rPr>
          <w:delText>ASSIGN STORAGE</w:delText>
        </w:r>
        <w:r w:rsidDel="00327F2C">
          <w:delText xml:space="preserve">. </w:delText>
        </w:r>
      </w:del>
    </w:p>
    <w:p w14:paraId="538AB8DB" w14:textId="685FDD72" w:rsidR="00D31CB1" w:rsidDel="00327F2C" w:rsidRDefault="00D31CB1" w:rsidP="00D31CB1">
      <w:pPr>
        <w:spacing w:line="276" w:lineRule="auto"/>
        <w:ind w:left="1080" w:hanging="360"/>
        <w:rPr>
          <w:del w:id="6683" w:author="Sayali Dev" w:date="2018-02-21T13:28:00Z"/>
        </w:rPr>
      </w:pPr>
      <w:del w:id="6684" w:author="Sayali Dev" w:date="2018-02-21T13:28:00Z">
        <w:r w:rsidRPr="00CF61CA" w:rsidDel="00327F2C">
          <w:delText xml:space="preserve">The application </w:delText>
        </w:r>
        <w:r w:rsidDel="00327F2C">
          <w:delText>performs the following functions:</w:delText>
        </w:r>
      </w:del>
    </w:p>
    <w:p w14:paraId="0BE282F4" w14:textId="712FC576" w:rsidR="00D31CB1" w:rsidRPr="00AA7A14" w:rsidDel="00327F2C" w:rsidRDefault="00D31CB1" w:rsidP="00D31CB1">
      <w:pPr>
        <w:numPr>
          <w:ilvl w:val="0"/>
          <w:numId w:val="111"/>
        </w:numPr>
        <w:spacing w:line="276" w:lineRule="auto"/>
        <w:ind w:left="1440"/>
        <w:rPr>
          <w:del w:id="6685" w:author="Sayali Dev" w:date="2018-02-21T13:28:00Z"/>
          <w:color w:val="000000"/>
        </w:rPr>
      </w:pPr>
      <w:del w:id="6686" w:author="Sayali Dev" w:date="2018-02-21T13:28:00Z">
        <w:r w:rsidDel="00327F2C">
          <w:delText>A</w:delText>
        </w:r>
        <w:r w:rsidRPr="00CF61CA" w:rsidDel="00327F2C">
          <w:delText xml:space="preserve">ssigns the </w:delText>
        </w:r>
        <w:r w:rsidDel="00327F2C">
          <w:delText>biospecimen</w:delText>
        </w:r>
        <w:r w:rsidRPr="00CF61CA" w:rsidDel="00327F2C">
          <w:delText xml:space="preserve"> to the cell that you selected and updates the storage map. </w:delText>
        </w:r>
      </w:del>
    </w:p>
    <w:p w14:paraId="0BC67282" w14:textId="4024ECE0" w:rsidR="00D31CB1" w:rsidDel="00327F2C" w:rsidRDefault="00D31CB1" w:rsidP="00D31CB1">
      <w:pPr>
        <w:numPr>
          <w:ilvl w:val="0"/>
          <w:numId w:val="111"/>
        </w:numPr>
        <w:spacing w:line="276" w:lineRule="auto"/>
        <w:ind w:left="1440" w:right="270"/>
        <w:rPr>
          <w:del w:id="6687" w:author="Sayali Dev" w:date="2018-02-21T13:28:00Z"/>
          <w:color w:val="000000"/>
        </w:rPr>
      </w:pPr>
      <w:del w:id="6688" w:author="Sayali Dev" w:date="2018-02-21T13:28:00Z">
        <w:r w:rsidDel="00327F2C">
          <w:rPr>
            <w:color w:val="000000"/>
          </w:rPr>
          <w:delText>D</w:delText>
        </w:r>
        <w:r w:rsidRPr="00CF61CA" w:rsidDel="00327F2C">
          <w:rPr>
            <w:color w:val="000000"/>
          </w:rPr>
          <w:delText>isplay</w:delText>
        </w:r>
        <w:r w:rsidDel="00327F2C">
          <w:rPr>
            <w:color w:val="000000"/>
          </w:rPr>
          <w:delText>s</w:delText>
        </w:r>
        <w:r w:rsidRPr="00CF61CA" w:rsidDel="00327F2C">
          <w:rPr>
            <w:color w:val="000000"/>
          </w:rPr>
          <w:delText xml:space="preserve"> the </w:delText>
        </w:r>
        <w:r w:rsidDel="00327F2C">
          <w:rPr>
            <w:color w:val="000000"/>
          </w:rPr>
          <w:delText>window again with t</w:delText>
        </w:r>
        <w:r w:rsidRPr="00CF61CA" w:rsidDel="00327F2C">
          <w:rPr>
            <w:color w:val="000000"/>
          </w:rPr>
          <w:delText xml:space="preserve">he </w:delText>
        </w:r>
        <w:r w:rsidRPr="001C2F88" w:rsidDel="00327F2C">
          <w:rPr>
            <w:b/>
            <w:color w:val="000000"/>
          </w:rPr>
          <w:delText>Position Selected</w:delText>
        </w:r>
        <w:r w:rsidRPr="00CF61CA" w:rsidDel="00327F2C">
          <w:rPr>
            <w:color w:val="000000"/>
          </w:rPr>
          <w:delText xml:space="preserve"> field automatically </w:delText>
        </w:r>
        <w:r w:rsidDel="00327F2C">
          <w:rPr>
            <w:color w:val="000000"/>
          </w:rPr>
          <w:delText>displaying</w:delText>
        </w:r>
        <w:r w:rsidRPr="00CF61CA" w:rsidDel="00327F2C">
          <w:rPr>
            <w:color w:val="000000"/>
          </w:rPr>
          <w:delText xml:space="preserve"> the next available</w:delText>
        </w:r>
        <w:r w:rsidDel="00327F2C">
          <w:rPr>
            <w:color w:val="000000"/>
          </w:rPr>
          <w:delText xml:space="preserve"> position.</w:delText>
        </w:r>
        <w:r w:rsidDel="00327F2C">
          <w:rPr>
            <w:color w:val="000000"/>
          </w:rPr>
          <w:br/>
        </w:r>
      </w:del>
    </w:p>
    <w:p w14:paraId="57238A9D" w14:textId="3EB915DA" w:rsidR="00D31CB1" w:rsidRPr="00D52B0B" w:rsidDel="00327F2C" w:rsidRDefault="00D31CB1" w:rsidP="00D31CB1">
      <w:pPr>
        <w:numPr>
          <w:ilvl w:val="0"/>
          <w:numId w:val="95"/>
        </w:numPr>
        <w:ind w:left="1080"/>
        <w:rPr>
          <w:del w:id="6689" w:author="Sayali Dev" w:date="2018-02-21T13:28:00Z"/>
        </w:rPr>
      </w:pPr>
      <w:del w:id="6690" w:author="Sayali Dev" w:date="2018-02-21T13:28:00Z">
        <w:r w:rsidDel="00327F2C">
          <w:delText xml:space="preserve">Confirm the assignment of each biospecimen by clicking on </w:delText>
        </w:r>
        <w:r w:rsidDel="00327F2C">
          <w:rPr>
            <w:b/>
          </w:rPr>
          <w:delText>ASSIGN STORAGE</w:delText>
        </w:r>
        <w:r w:rsidDel="00327F2C">
          <w:delText xml:space="preserve"> each time the </w:delText>
        </w:r>
        <w:r w:rsidRPr="00AA7A14" w:rsidDel="00327F2C">
          <w:rPr>
            <w:b/>
          </w:rPr>
          <w:delText>Assign Identifier</w:delText>
        </w:r>
        <w:r w:rsidDel="00327F2C">
          <w:delText xml:space="preserve"> window appears until all biospecimens are assigned.</w:delText>
        </w:r>
      </w:del>
    </w:p>
    <w:p w14:paraId="09899B61" w14:textId="49284FF6" w:rsidR="00D31CB1" w:rsidRPr="000C70F4" w:rsidDel="00327F2C" w:rsidRDefault="00D31CB1" w:rsidP="00D31CB1">
      <w:pPr>
        <w:ind w:left="1080"/>
        <w:rPr>
          <w:del w:id="6691" w:author="Sayali Dev" w:date="2018-02-21T13:28:00Z"/>
        </w:rPr>
      </w:pPr>
      <w:del w:id="6692" w:author="Sayali Dev" w:date="2018-02-21T13:28:00Z">
        <w:r w:rsidRPr="00882049" w:rsidDel="00327F2C">
          <w:rPr>
            <w:b/>
          </w:rPr>
          <w:delText xml:space="preserve">Note: </w:delText>
        </w:r>
      </w:del>
    </w:p>
    <w:p w14:paraId="7F1A92C1" w14:textId="2EC90B28" w:rsidR="00D31CB1" w:rsidDel="00327F2C" w:rsidRDefault="00D31CB1" w:rsidP="00D31CB1">
      <w:pPr>
        <w:numPr>
          <w:ilvl w:val="0"/>
          <w:numId w:val="97"/>
        </w:numPr>
        <w:ind w:right="270"/>
        <w:rPr>
          <w:del w:id="6693" w:author="Sayali Dev" w:date="2018-02-21T13:28:00Z"/>
        </w:rPr>
      </w:pPr>
      <w:del w:id="6694" w:author="Sayali Dev" w:date="2018-02-21T13:28:00Z">
        <w:r w:rsidRPr="00D52B0B" w:rsidDel="00327F2C">
          <w:delText>If th</w:delText>
        </w:r>
        <w:r w:rsidDel="00327F2C">
          <w:delText>e</w:delText>
        </w:r>
        <w:r w:rsidRPr="00D52B0B" w:rsidDel="00327F2C">
          <w:delText xml:space="preserve"> </w:delText>
        </w:r>
        <w:r w:rsidDel="00327F2C">
          <w:delText>c</w:delText>
        </w:r>
        <w:r w:rsidRPr="00D52B0B" w:rsidDel="00327F2C">
          <w:delText xml:space="preserve">ontainer </w:delText>
        </w:r>
        <w:r w:rsidDel="00327F2C">
          <w:delText>t</w:delText>
        </w:r>
        <w:r w:rsidRPr="00D52B0B" w:rsidDel="00327F2C">
          <w:delText xml:space="preserve">ype </w:delText>
        </w:r>
        <w:r w:rsidDel="00327F2C">
          <w:delText xml:space="preserve">associated with the specified biospecimen </w:delText>
        </w:r>
        <w:r w:rsidRPr="00D52B0B" w:rsidDel="00327F2C">
          <w:delText>is not valid for th</w:delText>
        </w:r>
        <w:r w:rsidDel="00327F2C">
          <w:delText>is</w:delText>
        </w:r>
        <w:r w:rsidRPr="00D52B0B" w:rsidDel="00327F2C">
          <w:delText xml:space="preserve"> storage </w:delText>
        </w:r>
        <w:r w:rsidDel="00327F2C">
          <w:delText>location</w:delText>
        </w:r>
        <w:r w:rsidRPr="00D52B0B" w:rsidDel="00327F2C">
          <w:delText xml:space="preserve">, an error message </w:delText>
        </w:r>
        <w:r w:rsidDel="00327F2C">
          <w:delText xml:space="preserve">appears. You can </w:delText>
        </w:r>
        <w:r w:rsidRPr="00D52B0B" w:rsidDel="00327F2C">
          <w:delText>select another division</w:delText>
        </w:r>
        <w:r w:rsidDel="00327F2C">
          <w:delText xml:space="preserve"> and repeat steps a. - c</w:delText>
        </w:r>
        <w:r w:rsidRPr="00D52B0B" w:rsidDel="00327F2C">
          <w:delText xml:space="preserve">. </w:delText>
        </w:r>
      </w:del>
    </w:p>
    <w:p w14:paraId="397CF0FF" w14:textId="2B8FB467" w:rsidR="00D31CB1" w:rsidDel="00327F2C" w:rsidRDefault="00D31CB1" w:rsidP="00D31CB1">
      <w:pPr>
        <w:numPr>
          <w:ilvl w:val="0"/>
          <w:numId w:val="97"/>
        </w:numPr>
        <w:rPr>
          <w:del w:id="6695" w:author="Sayali Dev" w:date="2018-02-21T13:28:00Z"/>
          <w:color w:val="000000"/>
        </w:rPr>
      </w:pPr>
      <w:del w:id="6696" w:author="Sayali Dev" w:date="2018-02-21T13:28:00Z">
        <w:r w:rsidRPr="00D52B0B" w:rsidDel="00327F2C">
          <w:rPr>
            <w:color w:val="000000"/>
          </w:rPr>
          <w:delText xml:space="preserve">If </w:delText>
        </w:r>
        <w:r w:rsidDel="00327F2C">
          <w:rPr>
            <w:color w:val="000000"/>
          </w:rPr>
          <w:delText>the storage</w:delText>
        </w:r>
        <w:r w:rsidRPr="00D52B0B" w:rsidDel="00327F2C">
          <w:rPr>
            <w:color w:val="000000"/>
          </w:rPr>
          <w:delText xml:space="preserve"> division does not have enough available positions for all the </w:delText>
        </w:r>
        <w:r w:rsidDel="00327F2C">
          <w:rPr>
            <w:color w:val="000000"/>
          </w:rPr>
          <w:delText>biospecimen</w:delText>
        </w:r>
        <w:r w:rsidRPr="00D52B0B" w:rsidDel="00327F2C">
          <w:rPr>
            <w:color w:val="000000"/>
          </w:rPr>
          <w:delText xml:space="preserve">s, </w:delText>
        </w:r>
        <w:r w:rsidDel="00327F2C">
          <w:rPr>
            <w:color w:val="000000"/>
          </w:rPr>
          <w:delText xml:space="preserve">you can </w:delText>
        </w:r>
        <w:r w:rsidRPr="00D52B0B" w:rsidDel="00327F2C">
          <w:rPr>
            <w:color w:val="000000"/>
          </w:rPr>
          <w:delText>select another division.</w:delText>
        </w:r>
      </w:del>
    </w:p>
    <w:p w14:paraId="09363C49" w14:textId="43089E59" w:rsidR="00D31CB1" w:rsidRPr="00C4668A" w:rsidDel="00327F2C" w:rsidRDefault="00D31CB1" w:rsidP="00D31CB1">
      <w:pPr>
        <w:ind w:left="720" w:right="720"/>
        <w:rPr>
          <w:del w:id="6697" w:author="Sayali Dev" w:date="2018-02-21T13:28:00Z"/>
          <w:lang w:val="x-none"/>
        </w:rPr>
      </w:pPr>
    </w:p>
    <w:p w14:paraId="00B3613D" w14:textId="17083204" w:rsidR="00D31CB1" w:rsidRPr="00AA7A14" w:rsidDel="00327F2C" w:rsidRDefault="00D31CB1" w:rsidP="00D31CB1">
      <w:pPr>
        <w:pStyle w:val="BodyText"/>
        <w:numPr>
          <w:ilvl w:val="0"/>
          <w:numId w:val="316"/>
        </w:numPr>
        <w:tabs>
          <w:tab w:val="left" w:pos="720"/>
        </w:tabs>
        <w:ind w:right="720"/>
        <w:rPr>
          <w:del w:id="6698" w:author="Sayali Dev" w:date="2018-02-21T13:28:00Z"/>
        </w:rPr>
      </w:pPr>
      <w:del w:id="6699" w:author="Sayali Dev" w:date="2018-02-21T13:28:00Z">
        <w:r w:rsidDel="00327F2C">
          <w:delText>If you select</w:delText>
        </w:r>
        <w:r w:rsidRPr="00AA7A14" w:rsidDel="00327F2C">
          <w:delText>ed</w:delText>
        </w:r>
        <w:r w:rsidDel="00327F2C">
          <w:delText xml:space="preserve"> </w:delText>
        </w:r>
        <w:r w:rsidRPr="00AA7A14" w:rsidDel="00327F2C">
          <w:rPr>
            <w:b/>
          </w:rPr>
          <w:delText>Manual</w:delText>
        </w:r>
        <w:r w:rsidRPr="00D52B0B" w:rsidDel="00327F2C">
          <w:delText xml:space="preserve"> as </w:delText>
        </w:r>
        <w:r w:rsidRPr="00AA7A14" w:rsidDel="00327F2C">
          <w:rPr>
            <w:b/>
          </w:rPr>
          <w:delText>Check-In Type</w:delText>
        </w:r>
        <w:r w:rsidRPr="00D52B0B" w:rsidDel="00327F2C">
          <w:delText xml:space="preserve">, </w:delText>
        </w:r>
        <w:r w:rsidDel="00327F2C">
          <w:delText xml:space="preserve">perform </w:delText>
        </w:r>
        <w:r w:rsidRPr="00D52B0B" w:rsidDel="00327F2C">
          <w:delText>the following</w:delText>
        </w:r>
        <w:r w:rsidDel="00327F2C">
          <w:delText xml:space="preserve"> steps</w:delText>
        </w:r>
        <w:r w:rsidRPr="00D52B0B" w:rsidDel="00327F2C">
          <w:delText>:</w:delText>
        </w:r>
        <w:r w:rsidDel="00327F2C">
          <w:delText xml:space="preserve"> </w:delText>
        </w:r>
      </w:del>
    </w:p>
    <w:p w14:paraId="7CA614C8" w14:textId="2E1D5C82" w:rsidR="00D31CB1" w:rsidRPr="000C70F4" w:rsidDel="00327F2C" w:rsidRDefault="00D31CB1" w:rsidP="00D31CB1">
      <w:pPr>
        <w:numPr>
          <w:ilvl w:val="0"/>
          <w:numId w:val="110"/>
        </w:numPr>
        <w:ind w:left="1080" w:right="720"/>
        <w:rPr>
          <w:del w:id="6700" w:author="Sayali Dev" w:date="2018-02-21T13:28:00Z"/>
        </w:rPr>
      </w:pPr>
      <w:del w:id="6701" w:author="Sayali Dev" w:date="2018-02-21T13:28:00Z">
        <w:r w:rsidRPr="00D52B0B" w:rsidDel="00327F2C">
          <w:delText xml:space="preserve">Click the </w:delText>
        </w:r>
        <w:r w:rsidRPr="000C70F4" w:rsidDel="00327F2C">
          <w:delText xml:space="preserve">available cell </w:delText>
        </w:r>
        <w:r w:rsidRPr="00D52B0B" w:rsidDel="00327F2C">
          <w:delText xml:space="preserve">on the </w:delText>
        </w:r>
        <w:r w:rsidDel="00327F2C">
          <w:delText>s</w:delText>
        </w:r>
        <w:r w:rsidRPr="00D52B0B" w:rsidDel="00327F2C">
          <w:delText xml:space="preserve">torage </w:delText>
        </w:r>
        <w:r w:rsidDel="00327F2C">
          <w:delText>m</w:delText>
        </w:r>
        <w:r w:rsidRPr="00D52B0B" w:rsidDel="00327F2C">
          <w:delText xml:space="preserve">ap </w:delText>
        </w:r>
        <w:r w:rsidDel="00327F2C">
          <w:delText xml:space="preserve">where you want to store the </w:delText>
        </w:r>
        <w:r w:rsidRPr="00D52B0B" w:rsidDel="00327F2C">
          <w:delText xml:space="preserve">first </w:delText>
        </w:r>
        <w:r w:rsidDel="00327F2C">
          <w:delText>biospecimen</w:delText>
        </w:r>
        <w:r w:rsidRPr="00D52B0B" w:rsidDel="00327F2C">
          <w:delText xml:space="preserve">. </w:delText>
        </w:r>
      </w:del>
    </w:p>
    <w:p w14:paraId="0A7842A2" w14:textId="76DB5DB0" w:rsidR="00D31CB1" w:rsidDel="00327F2C" w:rsidRDefault="00D31CB1" w:rsidP="00D31CB1">
      <w:pPr>
        <w:ind w:left="1080" w:right="720"/>
        <w:rPr>
          <w:del w:id="6702" w:author="Sayali Dev" w:date="2018-02-21T13:28:00Z"/>
        </w:rPr>
      </w:pPr>
      <w:del w:id="6703" w:author="Sayali Dev" w:date="2018-02-21T13:28:00Z">
        <w:r w:rsidRPr="00D52B0B" w:rsidDel="00327F2C">
          <w:rPr>
            <w:b/>
          </w:rPr>
          <w:delText>Note:</w:delText>
        </w:r>
        <w:r w:rsidRPr="00D52B0B" w:rsidDel="00327F2C">
          <w:delText xml:space="preserve"> </w:delText>
        </w:r>
      </w:del>
    </w:p>
    <w:p w14:paraId="42A0F72D" w14:textId="56332640" w:rsidR="00D31CB1" w:rsidDel="00327F2C" w:rsidRDefault="00D31CB1" w:rsidP="00D31CB1">
      <w:pPr>
        <w:numPr>
          <w:ilvl w:val="0"/>
          <w:numId w:val="96"/>
        </w:numPr>
        <w:ind w:left="1800" w:right="720"/>
        <w:rPr>
          <w:del w:id="6704" w:author="Sayali Dev" w:date="2018-02-21T13:28:00Z"/>
        </w:rPr>
      </w:pPr>
      <w:del w:id="6705" w:author="Sayali Dev" w:date="2018-02-21T13:28:00Z">
        <w:r w:rsidRPr="00D52B0B" w:rsidDel="00327F2C">
          <w:delText xml:space="preserve">Storage Map positions </w:delText>
        </w:r>
        <w:r w:rsidDel="00327F2C">
          <w:delText xml:space="preserve">that are available appear </w:delText>
        </w:r>
        <w:r w:rsidRPr="00D52B0B" w:rsidDel="00327F2C">
          <w:delText>in tan or goldenrod color</w:delText>
        </w:r>
        <w:r w:rsidDel="00327F2C">
          <w:delText>.</w:delText>
        </w:r>
      </w:del>
    </w:p>
    <w:p w14:paraId="34374746" w14:textId="254E9234" w:rsidR="00D31CB1" w:rsidDel="00327F2C" w:rsidRDefault="00D31CB1" w:rsidP="00D31CB1">
      <w:pPr>
        <w:numPr>
          <w:ilvl w:val="0"/>
          <w:numId w:val="96"/>
        </w:numPr>
        <w:ind w:left="1800" w:right="720"/>
        <w:rPr>
          <w:del w:id="6706" w:author="Sayali Dev" w:date="2018-02-21T13:28:00Z"/>
        </w:rPr>
      </w:pPr>
      <w:del w:id="6707" w:author="Sayali Dev" w:date="2018-02-21T13:28:00Z">
        <w:r w:rsidDel="00327F2C">
          <w:delText xml:space="preserve">Positions that are used appear in </w:delText>
        </w:r>
        <w:r w:rsidRPr="00D52B0B" w:rsidDel="00327F2C">
          <w:delText>red or rust color</w:delText>
        </w:r>
        <w:r w:rsidDel="00327F2C">
          <w:delText xml:space="preserve">. </w:delText>
        </w:r>
      </w:del>
    </w:p>
    <w:p w14:paraId="47B61EAC" w14:textId="2F20E409" w:rsidR="00D31CB1" w:rsidDel="00327F2C" w:rsidRDefault="00D31CB1" w:rsidP="00D31CB1">
      <w:pPr>
        <w:numPr>
          <w:ilvl w:val="0"/>
          <w:numId w:val="96"/>
        </w:numPr>
        <w:ind w:left="1800" w:right="720"/>
        <w:rPr>
          <w:del w:id="6708" w:author="Sayali Dev" w:date="2018-02-21T13:28:00Z"/>
        </w:rPr>
      </w:pPr>
      <w:del w:id="6709" w:author="Sayali Dev" w:date="2018-02-21T13:28:00Z">
        <w:r w:rsidDel="00327F2C">
          <w:delText>The current selection appears in green color</w:delText>
        </w:r>
        <w:r w:rsidRPr="00D52B0B" w:rsidDel="00327F2C">
          <w:delText>.</w:delText>
        </w:r>
        <w:r w:rsidDel="00327F2C">
          <w:br/>
        </w:r>
      </w:del>
    </w:p>
    <w:p w14:paraId="30C388F2" w14:textId="4A9C8691" w:rsidR="00D31CB1" w:rsidDel="00327F2C" w:rsidRDefault="00D31CB1" w:rsidP="00D31CB1">
      <w:pPr>
        <w:ind w:left="1080" w:right="720"/>
        <w:rPr>
          <w:del w:id="6710" w:author="Sayali Dev" w:date="2018-02-21T13:28:00Z"/>
        </w:rPr>
      </w:pPr>
      <w:del w:id="6711" w:author="Sayali Dev" w:date="2018-02-21T13:28:00Z">
        <w:r w:rsidDel="00327F2C">
          <w:delText xml:space="preserve">The </w:delText>
        </w:r>
        <w:r w:rsidRPr="000C70F4" w:rsidDel="00327F2C">
          <w:rPr>
            <w:b/>
          </w:rPr>
          <w:delText>Assign Identifier</w:delText>
        </w:r>
        <w:r w:rsidRPr="00D52B0B" w:rsidDel="00327F2C">
          <w:delText xml:space="preserve"> window </w:delText>
        </w:r>
        <w:r w:rsidDel="00327F2C">
          <w:delText>appears</w:delText>
        </w:r>
        <w:r w:rsidRPr="00D52B0B" w:rsidDel="00327F2C">
          <w:delText>.</w:delText>
        </w:r>
        <w:r w:rsidRPr="00D52B0B" w:rsidDel="00327F2C">
          <w:br/>
        </w:r>
      </w:del>
    </w:p>
    <w:p w14:paraId="58698B4C" w14:textId="3498A95A" w:rsidR="00D31CB1" w:rsidDel="00327F2C" w:rsidRDefault="00D31CB1" w:rsidP="00D31CB1">
      <w:pPr>
        <w:ind w:left="720" w:right="720"/>
        <w:rPr>
          <w:del w:id="6712" w:author="Sayali Dev" w:date="2018-02-21T13:28:00Z"/>
        </w:rPr>
      </w:pPr>
      <w:del w:id="6713" w:author="Sayali Dev" w:date="2018-02-21T13:28:00Z">
        <w:r w:rsidRPr="006454BE" w:rsidDel="00327F2C">
          <w:rPr>
            <w:noProof/>
          </w:rPr>
          <w:drawing>
            <wp:inline distT="0" distB="0" distL="0" distR="0" wp14:anchorId="201624CD" wp14:editId="0C8E99F4">
              <wp:extent cx="2751455" cy="1637665"/>
              <wp:effectExtent l="19050" t="19050" r="10795" b="19685"/>
              <wp:docPr id="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51455" cy="1637665"/>
                      </a:xfrm>
                      <a:prstGeom prst="rect">
                        <a:avLst/>
                      </a:prstGeom>
                      <a:noFill/>
                      <a:ln w="3175">
                        <a:solidFill>
                          <a:schemeClr val="tx1"/>
                        </a:solidFill>
                      </a:ln>
                    </pic:spPr>
                  </pic:pic>
                </a:graphicData>
              </a:graphic>
            </wp:inline>
          </w:drawing>
        </w:r>
      </w:del>
    </w:p>
    <w:p w14:paraId="6411C537" w14:textId="327C392D" w:rsidR="00D31CB1" w:rsidDel="00327F2C" w:rsidRDefault="00D31CB1" w:rsidP="00D31CB1">
      <w:pPr>
        <w:pStyle w:val="Figure"/>
        <w:tabs>
          <w:tab w:val="clear" w:pos="1080"/>
          <w:tab w:val="clear" w:pos="1710"/>
          <w:tab w:val="clear" w:pos="1980"/>
          <w:tab w:val="left" w:pos="1800"/>
          <w:tab w:val="num" w:pos="4230"/>
        </w:tabs>
        <w:ind w:left="1800" w:hanging="1170"/>
        <w:rPr>
          <w:del w:id="6714" w:author="Sayali Dev" w:date="2018-02-21T13:28:00Z"/>
        </w:rPr>
      </w:pPr>
      <w:del w:id="6715" w:author="Sayali Dev" w:date="2018-02-21T13:28:00Z">
        <w:r w:rsidRPr="003240FC" w:rsidDel="00327F2C">
          <w:delText>A</w:delText>
        </w:r>
        <w:r w:rsidDel="00327F2C">
          <w:delText xml:space="preserve">ssign </w:delText>
        </w:r>
        <w:r w:rsidRPr="003508B6" w:rsidDel="00327F2C">
          <w:delText>Identifier</w:delText>
        </w:r>
        <w:r w:rsidDel="00327F2C">
          <w:delText xml:space="preserve"> window</w:delText>
        </w:r>
      </w:del>
    </w:p>
    <w:p w14:paraId="18C7AA52" w14:textId="62AA37AE" w:rsidR="00D31CB1" w:rsidDel="00327F2C" w:rsidRDefault="00D31CB1" w:rsidP="00D31CB1">
      <w:pPr>
        <w:rPr>
          <w:del w:id="6716" w:author="Sayali Dev" w:date="2018-02-21T13:28:00Z"/>
        </w:rPr>
      </w:pPr>
    </w:p>
    <w:p w14:paraId="3EDDCF60" w14:textId="2F98F500" w:rsidR="00D31CB1" w:rsidDel="00327F2C" w:rsidRDefault="00D31CB1" w:rsidP="00D31CB1">
      <w:pPr>
        <w:numPr>
          <w:ilvl w:val="0"/>
          <w:numId w:val="110"/>
        </w:numPr>
        <w:ind w:left="1080" w:right="360"/>
        <w:rPr>
          <w:del w:id="6717" w:author="Sayali Dev" w:date="2018-02-21T13:28:00Z"/>
        </w:rPr>
      </w:pPr>
      <w:del w:id="6718" w:author="Sayali Dev" w:date="2018-02-21T13:28:00Z">
        <w:r w:rsidDel="00327F2C">
          <w:delText xml:space="preserve">In the </w:delText>
        </w:r>
        <w:r w:rsidRPr="00882049" w:rsidDel="00327F2C">
          <w:rPr>
            <w:b/>
          </w:rPr>
          <w:delText>Source Identifier</w:delText>
        </w:r>
        <w:r w:rsidDel="00327F2C">
          <w:delText xml:space="preserve"> box, scan or type the identifier of the first biospecimen that you want to assign to the selected storage map cell.</w:delText>
        </w:r>
        <w:r w:rsidDel="00327F2C">
          <w:br/>
        </w:r>
        <w:r w:rsidRPr="00CF61CA" w:rsidDel="00327F2C">
          <w:rPr>
            <w:b/>
          </w:rPr>
          <w:delText>Note:</w:delText>
        </w:r>
        <w:r w:rsidDel="00327F2C">
          <w:delText xml:space="preserve"> You can display the identifiers of the biospecimens to be assigned by clicking on the arrow icon beside the </w:delText>
        </w:r>
        <w:r w:rsidRPr="00CF61CA" w:rsidDel="00327F2C">
          <w:rPr>
            <w:b/>
          </w:rPr>
          <w:delText xml:space="preserve">Identifiers </w:delText>
        </w:r>
        <w:r w:rsidDel="00327F2C">
          <w:delText xml:space="preserve">field in the top left corner of the </w:delText>
        </w:r>
        <w:r w:rsidDel="00327F2C">
          <w:rPr>
            <w:b/>
          </w:rPr>
          <w:delText>Bulk Storage Assignment</w:delText>
        </w:r>
        <w:r w:rsidDel="00327F2C">
          <w:delText xml:space="preserve"> window.</w:delText>
        </w:r>
        <w:r w:rsidDel="00327F2C">
          <w:br/>
        </w:r>
      </w:del>
    </w:p>
    <w:p w14:paraId="5E696992" w14:textId="59D6E7E1" w:rsidR="00D31CB1" w:rsidDel="00327F2C" w:rsidRDefault="00D31CB1" w:rsidP="00D31CB1">
      <w:pPr>
        <w:numPr>
          <w:ilvl w:val="0"/>
          <w:numId w:val="110"/>
        </w:numPr>
        <w:ind w:left="1080"/>
        <w:rPr>
          <w:del w:id="6719" w:author="Sayali Dev" w:date="2018-02-21T13:28:00Z"/>
        </w:rPr>
      </w:pPr>
      <w:del w:id="6720" w:author="Sayali Dev" w:date="2018-02-21T13:28:00Z">
        <w:r w:rsidDel="00327F2C">
          <w:delText xml:space="preserve">Click </w:delText>
        </w:r>
        <w:r w:rsidRPr="00882049" w:rsidDel="00327F2C">
          <w:rPr>
            <w:b/>
          </w:rPr>
          <w:delText>ASSIGN STORAGE</w:delText>
        </w:r>
        <w:r w:rsidDel="00327F2C">
          <w:delText xml:space="preserve">. </w:delText>
        </w:r>
      </w:del>
    </w:p>
    <w:p w14:paraId="0D03DBC3" w14:textId="713C072F" w:rsidR="00D31CB1" w:rsidDel="00327F2C" w:rsidRDefault="00D31CB1" w:rsidP="00D31CB1">
      <w:pPr>
        <w:spacing w:line="276" w:lineRule="auto"/>
        <w:ind w:left="1080"/>
        <w:rPr>
          <w:del w:id="6721" w:author="Sayali Dev" w:date="2018-02-21T13:28:00Z"/>
          <w:color w:val="000000"/>
        </w:rPr>
      </w:pPr>
      <w:del w:id="6722" w:author="Sayali Dev" w:date="2018-02-21T13:28:00Z">
        <w:r w:rsidRPr="00CF61CA" w:rsidDel="00327F2C">
          <w:delText xml:space="preserve">The application assigns the </w:delText>
        </w:r>
        <w:r w:rsidDel="00327F2C">
          <w:delText>biospecimen</w:delText>
        </w:r>
        <w:r w:rsidRPr="00CF61CA" w:rsidDel="00327F2C">
          <w:delText xml:space="preserve"> to the cell that you selected and updates the storage map. </w:delText>
        </w:r>
        <w:r w:rsidDel="00327F2C">
          <w:br/>
        </w:r>
      </w:del>
    </w:p>
    <w:p w14:paraId="68127385" w14:textId="5C95FBD1" w:rsidR="00D31CB1" w:rsidRPr="00D52B0B" w:rsidDel="00327F2C" w:rsidRDefault="00D31CB1" w:rsidP="00D31CB1">
      <w:pPr>
        <w:numPr>
          <w:ilvl w:val="0"/>
          <w:numId w:val="110"/>
        </w:numPr>
        <w:ind w:left="1080"/>
        <w:rPr>
          <w:del w:id="6723" w:author="Sayali Dev" w:date="2018-02-21T13:28:00Z"/>
        </w:rPr>
      </w:pPr>
      <w:del w:id="6724" w:author="Sayali Dev" w:date="2018-02-21T13:28:00Z">
        <w:r w:rsidDel="00327F2C">
          <w:delText>Repeat steps a. – c.  until all biospecimens are assigned.</w:delText>
        </w:r>
      </w:del>
    </w:p>
    <w:p w14:paraId="26E6B18D" w14:textId="39EAFFE7" w:rsidR="00D31CB1" w:rsidRPr="000C70F4" w:rsidDel="00327F2C" w:rsidRDefault="00D31CB1" w:rsidP="00D31CB1">
      <w:pPr>
        <w:ind w:left="1080"/>
        <w:rPr>
          <w:del w:id="6725" w:author="Sayali Dev" w:date="2018-02-21T13:28:00Z"/>
        </w:rPr>
      </w:pPr>
      <w:del w:id="6726" w:author="Sayali Dev" w:date="2018-02-21T13:28:00Z">
        <w:r w:rsidRPr="00882049" w:rsidDel="00327F2C">
          <w:rPr>
            <w:b/>
          </w:rPr>
          <w:delText xml:space="preserve">Note: </w:delText>
        </w:r>
      </w:del>
    </w:p>
    <w:p w14:paraId="7B3627D7" w14:textId="2DDA0AFF" w:rsidR="00D31CB1" w:rsidDel="00327F2C" w:rsidRDefault="00D31CB1" w:rsidP="00D31CB1">
      <w:pPr>
        <w:numPr>
          <w:ilvl w:val="0"/>
          <w:numId w:val="97"/>
        </w:numPr>
        <w:ind w:right="270"/>
        <w:rPr>
          <w:del w:id="6727" w:author="Sayali Dev" w:date="2018-02-21T13:28:00Z"/>
        </w:rPr>
      </w:pPr>
      <w:del w:id="6728" w:author="Sayali Dev" w:date="2018-02-21T13:28:00Z">
        <w:r w:rsidRPr="00D52B0B" w:rsidDel="00327F2C">
          <w:delText>If th</w:delText>
        </w:r>
        <w:r w:rsidDel="00327F2C">
          <w:delText>e</w:delText>
        </w:r>
        <w:r w:rsidRPr="00D52B0B" w:rsidDel="00327F2C">
          <w:delText xml:space="preserve"> </w:delText>
        </w:r>
        <w:r w:rsidDel="00327F2C">
          <w:delText>c</w:delText>
        </w:r>
        <w:r w:rsidRPr="00D52B0B" w:rsidDel="00327F2C">
          <w:delText xml:space="preserve">ontainer </w:delText>
        </w:r>
        <w:r w:rsidDel="00327F2C">
          <w:delText>t</w:delText>
        </w:r>
        <w:r w:rsidRPr="00D52B0B" w:rsidDel="00327F2C">
          <w:delText xml:space="preserve">ype </w:delText>
        </w:r>
        <w:r w:rsidDel="00327F2C">
          <w:delText xml:space="preserve">associated with the specified biospecimen </w:delText>
        </w:r>
        <w:r w:rsidRPr="00D52B0B" w:rsidDel="00327F2C">
          <w:delText>is not valid for th</w:delText>
        </w:r>
        <w:r w:rsidDel="00327F2C">
          <w:delText>is</w:delText>
        </w:r>
        <w:r w:rsidRPr="00D52B0B" w:rsidDel="00327F2C">
          <w:delText xml:space="preserve"> storage </w:delText>
        </w:r>
        <w:r w:rsidDel="00327F2C">
          <w:delText>location</w:delText>
        </w:r>
        <w:r w:rsidRPr="00D52B0B" w:rsidDel="00327F2C">
          <w:delText xml:space="preserve">, an error message </w:delText>
        </w:r>
        <w:r w:rsidDel="00327F2C">
          <w:delText xml:space="preserve">appears. You can </w:delText>
        </w:r>
        <w:r w:rsidRPr="00D52B0B" w:rsidDel="00327F2C">
          <w:delText>select another division</w:delText>
        </w:r>
        <w:r w:rsidDel="00327F2C">
          <w:delText xml:space="preserve"> and repeat steps a. - c</w:delText>
        </w:r>
        <w:r w:rsidRPr="00D52B0B" w:rsidDel="00327F2C">
          <w:delText xml:space="preserve">. </w:delText>
        </w:r>
      </w:del>
    </w:p>
    <w:p w14:paraId="67A35718" w14:textId="54B13455" w:rsidR="00D31CB1" w:rsidDel="00327F2C" w:rsidRDefault="00D31CB1" w:rsidP="00D31CB1">
      <w:pPr>
        <w:numPr>
          <w:ilvl w:val="0"/>
          <w:numId w:val="97"/>
        </w:numPr>
        <w:rPr>
          <w:del w:id="6729" w:author="Sayali Dev" w:date="2018-02-21T13:28:00Z"/>
          <w:color w:val="000000"/>
        </w:rPr>
      </w:pPr>
      <w:del w:id="6730" w:author="Sayali Dev" w:date="2018-02-21T13:28:00Z">
        <w:r w:rsidRPr="00D52B0B" w:rsidDel="00327F2C">
          <w:rPr>
            <w:color w:val="000000"/>
          </w:rPr>
          <w:delText xml:space="preserve">If </w:delText>
        </w:r>
        <w:r w:rsidDel="00327F2C">
          <w:rPr>
            <w:color w:val="000000"/>
          </w:rPr>
          <w:delText>the storage</w:delText>
        </w:r>
        <w:r w:rsidRPr="00D52B0B" w:rsidDel="00327F2C">
          <w:rPr>
            <w:color w:val="000000"/>
          </w:rPr>
          <w:delText xml:space="preserve"> division does not have enough available positions for all the </w:delText>
        </w:r>
        <w:r w:rsidDel="00327F2C">
          <w:rPr>
            <w:color w:val="000000"/>
          </w:rPr>
          <w:delText>biospecimen</w:delText>
        </w:r>
        <w:r w:rsidRPr="00D52B0B" w:rsidDel="00327F2C">
          <w:rPr>
            <w:color w:val="000000"/>
          </w:rPr>
          <w:delText xml:space="preserve">s, </w:delText>
        </w:r>
        <w:r w:rsidDel="00327F2C">
          <w:rPr>
            <w:color w:val="000000"/>
          </w:rPr>
          <w:delText xml:space="preserve">you can </w:delText>
        </w:r>
        <w:r w:rsidRPr="00D52B0B" w:rsidDel="00327F2C">
          <w:rPr>
            <w:color w:val="000000"/>
          </w:rPr>
          <w:delText>select another division.</w:delText>
        </w:r>
      </w:del>
    </w:p>
    <w:p w14:paraId="00511475" w14:textId="2D3179BF" w:rsidR="00D31CB1" w:rsidRPr="00D52B0B" w:rsidDel="00327F2C" w:rsidRDefault="00D31CB1" w:rsidP="00D31CB1">
      <w:pPr>
        <w:rPr>
          <w:del w:id="6731" w:author="Sayali Dev" w:date="2018-02-21T13:28:00Z"/>
          <w:b/>
        </w:rPr>
      </w:pPr>
    </w:p>
    <w:p w14:paraId="418A6CB9" w14:textId="31A532B3" w:rsidR="00D31CB1" w:rsidDel="00327F2C" w:rsidRDefault="00D31CB1" w:rsidP="00D31CB1">
      <w:pPr>
        <w:numPr>
          <w:ilvl w:val="0"/>
          <w:numId w:val="316"/>
        </w:numPr>
        <w:rPr>
          <w:del w:id="6732" w:author="Sayali Dev" w:date="2018-02-21T13:28:00Z"/>
        </w:rPr>
      </w:pPr>
      <w:del w:id="6733" w:author="Sayali Dev" w:date="2018-02-21T13:28:00Z">
        <w:r w:rsidRPr="00D52B0B" w:rsidDel="00327F2C">
          <w:delText>To save the storage assignment</w:delText>
        </w:r>
        <w:r w:rsidDel="00327F2C">
          <w:delText xml:space="preserve">s, </w:delText>
        </w:r>
        <w:r w:rsidRPr="00D52B0B" w:rsidDel="00327F2C">
          <w:delText xml:space="preserve">click </w:delText>
        </w:r>
        <w:r w:rsidRPr="00D52B0B" w:rsidDel="00327F2C">
          <w:rPr>
            <w:b/>
          </w:rPr>
          <w:delText>SAVE</w:delText>
        </w:r>
        <w:r w:rsidRPr="00D52B0B" w:rsidDel="00327F2C">
          <w:delText>.</w:delText>
        </w:r>
        <w:r w:rsidRPr="00D52B0B" w:rsidDel="00327F2C">
          <w:br/>
        </w:r>
        <w:r w:rsidDel="00327F2C">
          <w:delText xml:space="preserve">The </w:delText>
        </w:r>
        <w:r w:rsidRPr="004D5ADC" w:rsidDel="00327F2C">
          <w:rPr>
            <w:b/>
          </w:rPr>
          <w:delText>Bulk Storage Assignment</w:delText>
        </w:r>
        <w:r w:rsidDel="00327F2C">
          <w:delText xml:space="preserve"> window closes. The s</w:delText>
        </w:r>
        <w:r w:rsidRPr="00D52B0B" w:rsidDel="00327F2C">
          <w:delText>torage assignments are saved</w:delText>
        </w:r>
        <w:r w:rsidDel="00327F2C">
          <w:delText xml:space="preserve"> and appear in the </w:delText>
        </w:r>
        <w:r w:rsidRPr="00EF4EFB" w:rsidDel="00327F2C">
          <w:rPr>
            <w:b/>
          </w:rPr>
          <w:delText>Storage Location</w:delText>
        </w:r>
        <w:r w:rsidDel="00327F2C">
          <w:delText xml:space="preserve"> column for the selected biospecimens.</w:delText>
        </w:r>
      </w:del>
    </w:p>
    <w:p w14:paraId="7679D317" w14:textId="2996D24C" w:rsidR="00D31CB1" w:rsidDel="00327F2C" w:rsidRDefault="00D31CB1" w:rsidP="00D31CB1">
      <w:pPr>
        <w:ind w:left="720"/>
        <w:rPr>
          <w:del w:id="6734" w:author="Sayali Dev" w:date="2018-02-21T13:28:00Z"/>
        </w:rPr>
      </w:pPr>
    </w:p>
    <w:p w14:paraId="3AA4186F" w14:textId="35C7C191" w:rsidR="00D31CB1" w:rsidRPr="00A46D0C" w:rsidDel="00327F2C" w:rsidRDefault="00D31CB1" w:rsidP="00D31CB1">
      <w:pPr>
        <w:pStyle w:val="Heading3"/>
        <w:rPr>
          <w:del w:id="6735" w:author="Sayali Dev" w:date="2018-02-21T13:28:00Z"/>
        </w:rPr>
      </w:pPr>
      <w:del w:id="6736" w:author="Sayali Dev" w:date="2018-02-21T13:28:00Z">
        <w:r w:rsidDel="00327F2C">
          <w:br w:type="page"/>
        </w:r>
        <w:bookmarkStart w:id="6737" w:name="_Adding_Workflow_Biospecimens"/>
        <w:bookmarkStart w:id="6738" w:name="AddToWorklist"/>
        <w:bookmarkStart w:id="6739" w:name="_Toc452631895"/>
        <w:bookmarkEnd w:id="6737"/>
        <w:bookmarkEnd w:id="6738"/>
        <w:r w:rsidDel="00327F2C">
          <w:delText>Adding Workflow Biospecimens to a Worklist</w:delText>
        </w:r>
        <w:bookmarkEnd w:id="6739"/>
      </w:del>
    </w:p>
    <w:p w14:paraId="444A3690" w14:textId="510635F2" w:rsidR="00D31CB1" w:rsidDel="00327F2C" w:rsidRDefault="00D31CB1" w:rsidP="00D31CB1">
      <w:pPr>
        <w:rPr>
          <w:del w:id="6740" w:author="Sayali Dev" w:date="2018-02-21T13:28:00Z"/>
        </w:rPr>
      </w:pPr>
    </w:p>
    <w:p w14:paraId="6E1BFCCA" w14:textId="03A92B4A" w:rsidR="00D31CB1" w:rsidDel="00327F2C" w:rsidRDefault="00D31CB1" w:rsidP="00D31CB1">
      <w:pPr>
        <w:rPr>
          <w:del w:id="6741" w:author="Sayali Dev" w:date="2018-02-21T13:28:00Z"/>
        </w:rPr>
      </w:pPr>
      <w:del w:id="6742" w:author="Sayali Dev" w:date="2018-02-21T13:28:00Z">
        <w:r w:rsidDel="00327F2C">
          <w:delText>To add workflow biospecimens to a new or an existing worklist:</w:delText>
        </w:r>
      </w:del>
    </w:p>
    <w:p w14:paraId="42BDC05A" w14:textId="0BEE71C1" w:rsidR="00D31CB1" w:rsidDel="00327F2C" w:rsidRDefault="00D31CB1" w:rsidP="00D31CB1">
      <w:pPr>
        <w:rPr>
          <w:del w:id="6743" w:author="Sayali Dev" w:date="2018-02-21T13:28:00Z"/>
        </w:rPr>
      </w:pPr>
    </w:p>
    <w:p w14:paraId="048916FD" w14:textId="23B854C6" w:rsidR="00D31CB1" w:rsidDel="00327F2C" w:rsidRDefault="00D31CB1" w:rsidP="00D31CB1">
      <w:pPr>
        <w:numPr>
          <w:ilvl w:val="0"/>
          <w:numId w:val="295"/>
        </w:numPr>
        <w:ind w:right="720"/>
        <w:rPr>
          <w:del w:id="6744" w:author="Sayali Dev" w:date="2018-02-21T13:28:00Z"/>
        </w:rPr>
      </w:pPr>
      <w:del w:id="6745" w:author="Sayali Dev" w:date="2018-01-31T17:54:00Z">
        <w:r w:rsidDel="009A119E">
          <w:delText>Log on</w:delText>
        </w:r>
      </w:del>
      <w:del w:id="6746" w:author="Sayali Dev" w:date="2018-02-21T13:28:00Z">
        <w:r w:rsidDel="00327F2C">
          <w:delText xml:space="preserve"> to the application using your </w:delText>
        </w:r>
      </w:del>
      <w:del w:id="6747" w:author="Sayali Dev" w:date="2018-01-31T17:55:00Z">
        <w:r w:rsidDel="00A62626">
          <w:delText>logon</w:delText>
        </w:r>
      </w:del>
      <w:del w:id="6748" w:author="Sayali Dev" w:date="2018-02-21T13:28:00Z">
        <w:r w:rsidDel="00327F2C">
          <w:delText xml:space="preserve"> credentials. </w:delText>
        </w:r>
      </w:del>
    </w:p>
    <w:p w14:paraId="1A4396AB" w14:textId="1624473C" w:rsidR="00D31CB1" w:rsidDel="00327F2C" w:rsidRDefault="00D31CB1" w:rsidP="00D31CB1">
      <w:pPr>
        <w:ind w:left="720" w:right="720"/>
        <w:rPr>
          <w:del w:id="6749" w:author="Sayali Dev" w:date="2018-02-21T13:28:00Z"/>
        </w:rPr>
      </w:pPr>
      <w:del w:id="6750" w:author="Sayali Dev" w:date="2018-02-21T13:28:00Z">
        <w:r w:rsidDel="00327F2C">
          <w:delText xml:space="preserve">The CIRRASPEC home page appears. </w:delText>
        </w:r>
      </w:del>
    </w:p>
    <w:p w14:paraId="2DF7DEC9" w14:textId="08CD80EC" w:rsidR="00D31CB1" w:rsidDel="00327F2C" w:rsidRDefault="00D31CB1" w:rsidP="00D31CB1">
      <w:pPr>
        <w:ind w:left="720" w:right="720"/>
        <w:rPr>
          <w:del w:id="6751" w:author="Sayali Dev" w:date="2018-02-21T13:28:00Z"/>
        </w:rPr>
      </w:pPr>
    </w:p>
    <w:p w14:paraId="192A957F" w14:textId="244194A9" w:rsidR="00D31CB1" w:rsidDel="00327F2C" w:rsidRDefault="00D31CB1" w:rsidP="00D31CB1">
      <w:pPr>
        <w:numPr>
          <w:ilvl w:val="0"/>
          <w:numId w:val="295"/>
        </w:numPr>
        <w:ind w:right="720"/>
        <w:rPr>
          <w:del w:id="6752" w:author="Sayali Dev" w:date="2018-02-21T13:28:00Z"/>
        </w:rPr>
      </w:pPr>
      <w:del w:id="6753"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11B5DFC3" w14:textId="6CF6A3E9" w:rsidR="00D31CB1" w:rsidDel="00327F2C" w:rsidRDefault="00D31CB1" w:rsidP="00D31CB1">
      <w:pPr>
        <w:ind w:left="720" w:right="720"/>
        <w:rPr>
          <w:del w:id="6754" w:author="Sayali Dev" w:date="2018-02-21T13:28:00Z"/>
        </w:rPr>
      </w:pPr>
      <w:del w:id="6755" w:author="Sayali Dev" w:date="2018-02-21T13:28:00Z">
        <w:r w:rsidDel="00327F2C">
          <w:delText>The workflow search page appears.</w:delText>
        </w:r>
      </w:del>
    </w:p>
    <w:p w14:paraId="0955FF47" w14:textId="4CFB1855" w:rsidR="00D31CB1" w:rsidDel="00327F2C" w:rsidRDefault="00D31CB1" w:rsidP="00D31CB1">
      <w:pPr>
        <w:ind w:left="720" w:right="720"/>
        <w:rPr>
          <w:del w:id="6756" w:author="Sayali Dev" w:date="2018-02-21T13:28:00Z"/>
        </w:rPr>
      </w:pPr>
    </w:p>
    <w:p w14:paraId="432F0C8D" w14:textId="319EE686" w:rsidR="00D31CB1" w:rsidDel="00327F2C" w:rsidRDefault="00D31CB1" w:rsidP="00D31CB1">
      <w:pPr>
        <w:numPr>
          <w:ilvl w:val="0"/>
          <w:numId w:val="295"/>
        </w:numPr>
        <w:ind w:right="720"/>
        <w:rPr>
          <w:del w:id="6757" w:author="Sayali Dev" w:date="2018-02-21T13:28:00Z"/>
        </w:rPr>
      </w:pPr>
      <w:del w:id="6758" w:author="Sayali Dev" w:date="2018-02-21T13:28:00Z">
        <w:r w:rsidDel="00327F2C">
          <w:delText xml:space="preserve">Click </w:delText>
        </w:r>
        <w:r w:rsidRPr="0068184B" w:rsidDel="00327F2C">
          <w:rPr>
            <w:b/>
          </w:rPr>
          <w:delText>SEARCH</w:delText>
        </w:r>
        <w:r w:rsidDel="00327F2C">
          <w:delText xml:space="preserve">. </w:delText>
        </w:r>
      </w:del>
    </w:p>
    <w:p w14:paraId="7F015B2E" w14:textId="35AAC2A4" w:rsidR="00D31CB1" w:rsidDel="00327F2C" w:rsidRDefault="00D31CB1" w:rsidP="00D31CB1">
      <w:pPr>
        <w:ind w:left="720" w:right="720"/>
        <w:rPr>
          <w:del w:id="6759" w:author="Sayali Dev" w:date="2018-02-21T13:28:00Z"/>
        </w:rPr>
      </w:pPr>
      <w:del w:id="6760" w:author="Sayali Dev" w:date="2018-02-21T13:28:00Z">
        <w:r w:rsidDel="00327F2C">
          <w:delText xml:space="preserve">The </w:delText>
        </w:r>
        <w:r w:rsidRPr="006943BA" w:rsidDel="00327F2C">
          <w:rPr>
            <w:b/>
          </w:rPr>
          <w:delText>Workflow Search</w:delText>
        </w:r>
        <w:r w:rsidDel="00327F2C">
          <w:delText xml:space="preserve"> page displays a list of workflows.</w:delText>
        </w:r>
        <w:r w:rsidDel="00327F2C">
          <w:br/>
        </w:r>
        <w:r w:rsidRPr="00694441" w:rsidDel="00327F2C">
          <w:rPr>
            <w:b/>
          </w:rPr>
          <w:delText>Note:</w:delText>
        </w:r>
        <w:r w:rsidRPr="00694441" w:rsidDel="00327F2C">
          <w:delText xml:space="preserve"> The list displays all workflows that are accessible based on your login location.</w:delText>
        </w:r>
      </w:del>
    </w:p>
    <w:p w14:paraId="7213EB5E" w14:textId="72F9EE3C" w:rsidR="00D31CB1" w:rsidDel="00327F2C" w:rsidRDefault="00D31CB1" w:rsidP="00D31CB1">
      <w:pPr>
        <w:ind w:right="360"/>
        <w:rPr>
          <w:del w:id="6761" w:author="Sayali Dev" w:date="2018-02-21T13:28:00Z"/>
        </w:rPr>
      </w:pPr>
    </w:p>
    <w:p w14:paraId="01397880" w14:textId="3F2EBB16" w:rsidR="00D31CB1" w:rsidDel="00327F2C" w:rsidRDefault="00D31CB1" w:rsidP="00D31CB1">
      <w:pPr>
        <w:numPr>
          <w:ilvl w:val="0"/>
          <w:numId w:val="295"/>
        </w:numPr>
        <w:ind w:right="360"/>
        <w:rPr>
          <w:del w:id="6762" w:author="Sayali Dev" w:date="2018-02-21T13:28:00Z"/>
        </w:rPr>
      </w:pPr>
      <w:del w:id="6763" w:author="Sayali Dev" w:date="2018-02-21T13:28:00Z">
        <w:r w:rsidDel="00327F2C">
          <w:delText>Click the row of the workflow for which you want to add biospecimens to a worklist.</w:delText>
        </w:r>
      </w:del>
    </w:p>
    <w:p w14:paraId="14D08A03" w14:textId="3CF6A068" w:rsidR="00D31CB1" w:rsidDel="00327F2C" w:rsidRDefault="00D31CB1" w:rsidP="00D31CB1">
      <w:pPr>
        <w:ind w:left="720" w:right="360"/>
        <w:rPr>
          <w:del w:id="6764" w:author="Sayali Dev" w:date="2018-02-21T13:28:00Z"/>
        </w:rPr>
      </w:pPr>
      <w:del w:id="6765" w:author="Sayali Dev" w:date="2018-02-21T13:28:00Z">
        <w:r w:rsidDel="00327F2C">
          <w:delText xml:space="preserve">The </w:delText>
        </w:r>
        <w:r w:rsidRPr="00702B3D" w:rsidDel="00327F2C">
          <w:rPr>
            <w:b/>
          </w:rPr>
          <w:delText>View Workflow</w:delText>
        </w:r>
        <w:r w:rsidDel="00327F2C">
          <w:delText xml:space="preserve"> page appears.</w:delText>
        </w:r>
      </w:del>
    </w:p>
    <w:p w14:paraId="1F4B61D2" w14:textId="5C749324" w:rsidR="00D31CB1" w:rsidDel="00327F2C" w:rsidRDefault="00D31CB1" w:rsidP="00D31CB1">
      <w:pPr>
        <w:ind w:left="720" w:right="360"/>
        <w:rPr>
          <w:del w:id="6766" w:author="Sayali Dev" w:date="2018-02-21T13:28:00Z"/>
        </w:rPr>
      </w:pPr>
    </w:p>
    <w:p w14:paraId="29F47445" w14:textId="797F1609" w:rsidR="00D31CB1" w:rsidRPr="00E61AFD" w:rsidDel="00327F2C" w:rsidRDefault="00D31CB1" w:rsidP="00D31CB1">
      <w:pPr>
        <w:pStyle w:val="BodyText"/>
        <w:numPr>
          <w:ilvl w:val="0"/>
          <w:numId w:val="295"/>
        </w:numPr>
        <w:ind w:right="720"/>
        <w:rPr>
          <w:del w:id="6767" w:author="Sayali Dev" w:date="2018-02-21T13:28:00Z"/>
        </w:rPr>
      </w:pPr>
      <w:del w:id="6768" w:author="Sayali Dev" w:date="2018-02-21T13:28:00Z">
        <w:r w:rsidDel="00327F2C">
          <w:delText>Select the check</w:delText>
        </w:r>
        <w:r w:rsidRPr="00E61AFD" w:rsidDel="00327F2C">
          <w:delText xml:space="preserve">boxes of the </w:delText>
        </w:r>
        <w:r w:rsidDel="00327F2C">
          <w:delText>biospecimen</w:delText>
        </w:r>
        <w:r w:rsidRPr="00E61AFD" w:rsidDel="00327F2C">
          <w:delText xml:space="preserve">s </w:delText>
        </w:r>
        <w:r w:rsidDel="00327F2C">
          <w:delText>that you want to add to a worklist</w:delText>
        </w:r>
        <w:r w:rsidRPr="00E61AFD" w:rsidDel="00327F2C">
          <w:delText xml:space="preserve">. </w:delText>
        </w:r>
      </w:del>
    </w:p>
    <w:p w14:paraId="221D3507" w14:textId="7EE404AD" w:rsidR="00D31CB1" w:rsidRPr="00E61AFD" w:rsidDel="00327F2C" w:rsidRDefault="00D31CB1" w:rsidP="00D31CB1">
      <w:pPr>
        <w:pStyle w:val="BodyText"/>
        <w:ind w:left="720" w:right="720"/>
        <w:rPr>
          <w:del w:id="6769" w:author="Sayali Dev" w:date="2018-02-21T13:28:00Z"/>
        </w:rPr>
      </w:pPr>
      <w:del w:id="6770" w:author="Sayali Dev" w:date="2018-02-21T13:28:00Z">
        <w:r w:rsidRPr="00E61AFD" w:rsidDel="00327F2C">
          <w:rPr>
            <w:b/>
          </w:rPr>
          <w:delText>Note:</w:delText>
        </w:r>
        <w:r w:rsidRPr="00E61AFD" w:rsidDel="00327F2C">
          <w:delText xml:space="preserve"> To add all the </w:delText>
        </w:r>
        <w:r w:rsidDel="00327F2C">
          <w:delText>biospecimen</w:delText>
        </w:r>
        <w:r w:rsidRPr="00E61AFD" w:rsidDel="00327F2C">
          <w:delText>s</w:delText>
        </w:r>
        <w:r w:rsidDel="00327F2C">
          <w:delText xml:space="preserve"> to a worklist, select the check</w:delText>
        </w:r>
        <w:r w:rsidRPr="00E61AFD" w:rsidDel="00327F2C">
          <w:delText>box on the header.</w:delText>
        </w:r>
      </w:del>
    </w:p>
    <w:p w14:paraId="558800FB" w14:textId="0C946A0B" w:rsidR="00D31CB1" w:rsidRPr="00E61AFD" w:rsidDel="00327F2C" w:rsidRDefault="00D31CB1" w:rsidP="00D31CB1">
      <w:pPr>
        <w:pStyle w:val="BodyText"/>
        <w:ind w:left="720" w:right="720"/>
        <w:rPr>
          <w:del w:id="6771" w:author="Sayali Dev" w:date="2018-02-21T13:28:00Z"/>
        </w:rPr>
      </w:pPr>
    </w:p>
    <w:p w14:paraId="5D9A7E8D" w14:textId="105F2A44" w:rsidR="00D31CB1" w:rsidDel="00327F2C" w:rsidRDefault="00D31CB1" w:rsidP="00D31CB1">
      <w:pPr>
        <w:pStyle w:val="BodyText"/>
        <w:numPr>
          <w:ilvl w:val="0"/>
          <w:numId w:val="295"/>
        </w:numPr>
        <w:ind w:right="720"/>
        <w:rPr>
          <w:del w:id="6772" w:author="Sayali Dev" w:date="2018-02-21T13:28:00Z"/>
        </w:rPr>
      </w:pPr>
      <w:del w:id="6773" w:author="Sayali Dev" w:date="2018-02-21T13:28:00Z">
        <w:r w:rsidRPr="00E61AFD" w:rsidDel="00327F2C">
          <w:delText xml:space="preserve">In the </w:delText>
        </w:r>
        <w:r w:rsidRPr="00E955A5" w:rsidDel="00327F2C">
          <w:rPr>
            <w:b/>
          </w:rPr>
          <w:delText>Actions</w:delText>
        </w:r>
        <w:r w:rsidRPr="00E61AFD" w:rsidDel="00327F2C">
          <w:delText xml:space="preserve"> list, click </w:delText>
        </w:r>
        <w:r w:rsidRPr="00E955A5" w:rsidDel="00327F2C">
          <w:rPr>
            <w:b/>
          </w:rPr>
          <w:delText>Add to Worklist</w:delText>
        </w:r>
        <w:r w:rsidRPr="00E61AFD" w:rsidDel="00327F2C">
          <w:delText xml:space="preserve">, and then click </w:delText>
        </w:r>
        <w:r w:rsidRPr="00E955A5" w:rsidDel="00327F2C">
          <w:rPr>
            <w:b/>
          </w:rPr>
          <w:delText>INITIATE</w:delText>
        </w:r>
        <w:r w:rsidRPr="00E61AFD" w:rsidDel="00327F2C">
          <w:delText>.</w:delText>
        </w:r>
      </w:del>
    </w:p>
    <w:p w14:paraId="0AF5D5D2" w14:textId="5FF94205" w:rsidR="00D31CB1" w:rsidDel="00327F2C" w:rsidRDefault="00D31CB1" w:rsidP="00D31CB1">
      <w:pPr>
        <w:pStyle w:val="ListParagraph"/>
        <w:ind w:left="0" w:right="360" w:firstLine="720"/>
        <w:rPr>
          <w:del w:id="6774" w:author="Sayali Dev" w:date="2018-02-21T13:28:00Z"/>
        </w:rPr>
      </w:pPr>
      <w:del w:id="6775" w:author="Sayali Dev" w:date="2018-02-21T13:28:00Z">
        <w:r w:rsidRPr="00AA26F9" w:rsidDel="00327F2C">
          <w:delText xml:space="preserve">The </w:delText>
        </w:r>
        <w:r w:rsidRPr="00373742" w:rsidDel="00327F2C">
          <w:rPr>
            <w:b/>
          </w:rPr>
          <w:delText>Create/Modify Worklist</w:delText>
        </w:r>
        <w:r w:rsidDel="00327F2C">
          <w:delText xml:space="preserve"> page appears with the selected workflow biospecimens.</w:delText>
        </w:r>
      </w:del>
    </w:p>
    <w:p w14:paraId="141890AA" w14:textId="7866930E" w:rsidR="00D31CB1" w:rsidDel="00327F2C" w:rsidRDefault="00D31CB1" w:rsidP="00D31CB1">
      <w:pPr>
        <w:pStyle w:val="ListParagraph"/>
        <w:ind w:left="0" w:right="360" w:firstLine="720"/>
        <w:rPr>
          <w:del w:id="6776" w:author="Sayali Dev" w:date="2018-02-21T13:28:00Z"/>
        </w:rPr>
      </w:pPr>
    </w:p>
    <w:p w14:paraId="0D728627" w14:textId="198634CF" w:rsidR="00D31CB1" w:rsidDel="00327F2C" w:rsidRDefault="00D31CB1" w:rsidP="00D31CB1">
      <w:pPr>
        <w:pStyle w:val="ListParagraph"/>
        <w:ind w:left="0" w:right="360" w:firstLine="720"/>
        <w:rPr>
          <w:del w:id="6777" w:author="Sayali Dev" w:date="2018-02-21T13:28:00Z"/>
        </w:rPr>
      </w:pPr>
      <w:del w:id="6778" w:author="Sayali Dev" w:date="2018-02-21T13:28:00Z">
        <w:r w:rsidDel="00327F2C">
          <w:rPr>
            <w:noProof/>
          </w:rPr>
          <w:drawing>
            <wp:inline distT="0" distB="0" distL="0" distR="0" wp14:anchorId="55B4D212" wp14:editId="14EBF1BB">
              <wp:extent cx="6170285" cy="2884516"/>
              <wp:effectExtent l="19050" t="19050" r="21590" b="11430"/>
              <wp:docPr id="9276" name="Picture 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4951" cy="2886697"/>
                      </a:xfrm>
                      <a:prstGeom prst="rect">
                        <a:avLst/>
                      </a:prstGeom>
                      <a:noFill/>
                      <a:ln w="3175">
                        <a:solidFill>
                          <a:schemeClr val="tx1"/>
                        </a:solidFill>
                      </a:ln>
                    </pic:spPr>
                  </pic:pic>
                </a:graphicData>
              </a:graphic>
            </wp:inline>
          </w:drawing>
        </w:r>
      </w:del>
    </w:p>
    <w:p w14:paraId="7D914913" w14:textId="5B09A67E" w:rsidR="00D31CB1" w:rsidDel="00327F2C" w:rsidRDefault="00D31CB1" w:rsidP="00D31CB1">
      <w:pPr>
        <w:pStyle w:val="Figure"/>
        <w:tabs>
          <w:tab w:val="clear" w:pos="1080"/>
          <w:tab w:val="clear" w:pos="1710"/>
          <w:tab w:val="clear" w:pos="1980"/>
          <w:tab w:val="left" w:pos="1800"/>
          <w:tab w:val="num" w:pos="4230"/>
        </w:tabs>
        <w:ind w:left="1800" w:hanging="1170"/>
        <w:rPr>
          <w:del w:id="6779" w:author="Sayali Dev" w:date="2018-02-21T13:28:00Z"/>
          <w:rStyle w:val="CommentReference"/>
        </w:rPr>
      </w:pPr>
      <w:del w:id="6780" w:author="Sayali Dev" w:date="2018-02-21T13:28:00Z">
        <w:r w:rsidRPr="00373742" w:rsidDel="00327F2C">
          <w:delText>Create/Modify Worklist</w:delText>
        </w:r>
        <w:r w:rsidDel="00327F2C">
          <w:delText xml:space="preserve"> page</w:delText>
        </w:r>
      </w:del>
    </w:p>
    <w:p w14:paraId="49AD65F9" w14:textId="1C45086B" w:rsidR="00D31CB1" w:rsidDel="00327F2C" w:rsidRDefault="00D31CB1" w:rsidP="00D31CB1">
      <w:pPr>
        <w:rPr>
          <w:del w:id="6781" w:author="Sayali Dev" w:date="2018-02-21T13:28:00Z"/>
        </w:rPr>
      </w:pPr>
    </w:p>
    <w:p w14:paraId="1C2DD5E7" w14:textId="7A16B321" w:rsidR="00D31CB1" w:rsidDel="00327F2C" w:rsidRDefault="00D31CB1" w:rsidP="00D31CB1">
      <w:pPr>
        <w:pStyle w:val="BodyText"/>
        <w:numPr>
          <w:ilvl w:val="0"/>
          <w:numId w:val="317"/>
        </w:numPr>
        <w:ind w:right="270"/>
        <w:rPr>
          <w:del w:id="6782" w:author="Sayali Dev" w:date="2018-02-21T13:28:00Z"/>
        </w:rPr>
      </w:pPr>
      <w:del w:id="6783" w:author="Sayali Dev" w:date="2018-02-21T13:28:00Z">
        <w:r w:rsidDel="00327F2C">
          <w:delText>Enter</w:delText>
        </w:r>
        <w:r w:rsidRPr="008B0550" w:rsidDel="00327F2C">
          <w:delText xml:space="preserve"> appropriate</w:delText>
        </w:r>
        <w:r w:rsidDel="00327F2C">
          <w:delText xml:space="preserve"> information in each field. Following table lists each field and its description. </w:delText>
        </w:r>
        <w:r w:rsidRPr="006744E4" w:rsidDel="00327F2C">
          <w:rPr>
            <w:b/>
          </w:rPr>
          <w:delText>Note:</w:delText>
        </w:r>
        <w:r w:rsidDel="00327F2C">
          <w:rPr>
            <w:b/>
          </w:rPr>
          <w:delText xml:space="preserve"> </w:delText>
        </w:r>
        <w:r w:rsidRPr="006744E4" w:rsidDel="00327F2C">
          <w:delText>Fields that are marked with the red asterisk (</w:delText>
        </w:r>
        <w:r w:rsidRPr="006744E4" w:rsidDel="00327F2C">
          <w:rPr>
            <w:color w:val="FF0000"/>
          </w:rPr>
          <w:delText>*</w:delText>
        </w:r>
        <w:r w:rsidRPr="006744E4" w:rsidDel="00327F2C">
          <w:delText>) are mandatory.</w:delText>
        </w:r>
      </w:del>
    </w:p>
    <w:p w14:paraId="2573CD98" w14:textId="4575FEDC" w:rsidR="00D31CB1" w:rsidDel="00327F2C" w:rsidRDefault="00D31CB1" w:rsidP="00D31CB1">
      <w:pPr>
        <w:pStyle w:val="BodyText"/>
        <w:ind w:left="720" w:right="270"/>
        <w:rPr>
          <w:del w:id="6784" w:author="Sayali Dev" w:date="2018-02-21T13:28:00Z"/>
        </w:rPr>
      </w:pPr>
      <w:del w:id="6785" w:author="Sayali Dev" w:date="2018-02-21T13:28:00Z">
        <w:r w:rsidDel="00327F2C">
          <w:br w:type="page"/>
        </w:r>
      </w:del>
    </w:p>
    <w:p w14:paraId="66A30F6A" w14:textId="7F2EB42C" w:rsidR="00D31CB1" w:rsidDel="00327F2C" w:rsidRDefault="00D31CB1" w:rsidP="00D31CB1">
      <w:pPr>
        <w:pStyle w:val="Caption"/>
        <w:ind w:firstLine="720"/>
        <w:rPr>
          <w:del w:id="6786" w:author="Sayali Dev" w:date="2018-02-21T13:28:00Z"/>
        </w:rPr>
      </w:pPr>
      <w:del w:id="6787"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6788" w:author="Sayali Dev" w:date="2018-02-02T13:47:00Z">
        <w:r w:rsidDel="00EB76E3">
          <w:rPr>
            <w:noProof/>
          </w:rPr>
          <w:delText>8</w:delText>
        </w:r>
      </w:del>
      <w:del w:id="6789" w:author="Sayali Dev" w:date="2018-02-21T13:28:00Z">
        <w:r w:rsidR="006C608D" w:rsidDel="00327F2C">
          <w:rPr>
            <w:b w:val="0"/>
            <w:bCs w:val="0"/>
            <w:noProof/>
          </w:rPr>
          <w:fldChar w:fldCharType="end"/>
        </w:r>
        <w:r w:rsidDel="00327F2C">
          <w:delText>: Adding workflow biospecimens to a worklist</w:delText>
        </w:r>
      </w:del>
    </w:p>
    <w:tbl>
      <w:tblPr>
        <w:tblW w:w="10057"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8820"/>
      </w:tblGrid>
      <w:tr w:rsidR="00D31CB1" w:rsidRPr="007A152E" w:rsidDel="00327F2C" w14:paraId="1DC0F91A" w14:textId="2E1E752B" w:rsidTr="007E1303">
        <w:trPr>
          <w:cantSplit/>
          <w:trHeight w:val="288"/>
          <w:tblHeader/>
          <w:del w:id="6790" w:author="Sayali Dev" w:date="2018-02-21T13:28:00Z"/>
        </w:trPr>
        <w:tc>
          <w:tcPr>
            <w:tcW w:w="1237" w:type="dxa"/>
            <w:shd w:val="clear" w:color="auto" w:fill="BFBFBF"/>
            <w:vAlign w:val="center"/>
          </w:tcPr>
          <w:p w14:paraId="1893557D" w14:textId="7BB0966C" w:rsidR="00D31CB1" w:rsidRPr="007A152E" w:rsidDel="00327F2C" w:rsidRDefault="00D31CB1" w:rsidP="007E1303">
            <w:pPr>
              <w:rPr>
                <w:del w:id="6791" w:author="Sayali Dev" w:date="2018-02-21T13:28:00Z"/>
                <w:b/>
              </w:rPr>
            </w:pPr>
            <w:del w:id="6792" w:author="Sayali Dev" w:date="2018-02-21T13:28:00Z">
              <w:r w:rsidDel="00327F2C">
                <w:rPr>
                  <w:b/>
                </w:rPr>
                <w:delText>Field</w:delText>
              </w:r>
            </w:del>
          </w:p>
        </w:tc>
        <w:tc>
          <w:tcPr>
            <w:tcW w:w="8820" w:type="dxa"/>
            <w:shd w:val="clear" w:color="auto" w:fill="BFBFBF"/>
            <w:vAlign w:val="center"/>
          </w:tcPr>
          <w:p w14:paraId="6743592D" w14:textId="31268739" w:rsidR="00D31CB1" w:rsidRPr="007A152E" w:rsidDel="00327F2C" w:rsidRDefault="00D31CB1" w:rsidP="007E1303">
            <w:pPr>
              <w:rPr>
                <w:del w:id="6793" w:author="Sayali Dev" w:date="2018-02-21T13:28:00Z"/>
                <w:b/>
              </w:rPr>
            </w:pPr>
            <w:del w:id="6794" w:author="Sayali Dev" w:date="2018-02-21T13:28:00Z">
              <w:r w:rsidRPr="007A152E" w:rsidDel="00327F2C">
                <w:rPr>
                  <w:b/>
                </w:rPr>
                <w:delText>Description</w:delText>
              </w:r>
            </w:del>
          </w:p>
        </w:tc>
      </w:tr>
      <w:tr w:rsidR="00D31CB1" w:rsidDel="00327F2C" w14:paraId="6F352DC6" w14:textId="1828BFA3" w:rsidTr="007E1303">
        <w:trPr>
          <w:cantSplit/>
          <w:trHeight w:val="506"/>
          <w:del w:id="6795" w:author="Sayali Dev" w:date="2018-02-21T13:28:00Z"/>
        </w:trPr>
        <w:tc>
          <w:tcPr>
            <w:tcW w:w="1237" w:type="dxa"/>
            <w:vAlign w:val="center"/>
          </w:tcPr>
          <w:p w14:paraId="0F21278D" w14:textId="48298398" w:rsidR="00D31CB1" w:rsidRPr="007A152E" w:rsidDel="00327F2C" w:rsidRDefault="00D31CB1" w:rsidP="007E1303">
            <w:pPr>
              <w:rPr>
                <w:del w:id="6796" w:author="Sayali Dev" w:date="2018-02-21T13:28:00Z"/>
                <w:b/>
              </w:rPr>
            </w:pPr>
            <w:del w:id="6797" w:author="Sayali Dev" w:date="2018-02-21T13:28:00Z">
              <w:r w:rsidDel="00327F2C">
                <w:rPr>
                  <w:b/>
                </w:rPr>
                <w:delText>Add to Existing Worklist</w:delText>
              </w:r>
            </w:del>
          </w:p>
        </w:tc>
        <w:tc>
          <w:tcPr>
            <w:tcW w:w="8820" w:type="dxa"/>
            <w:vAlign w:val="center"/>
          </w:tcPr>
          <w:p w14:paraId="05F6FC2E" w14:textId="7BD792D4" w:rsidR="00D31CB1" w:rsidRPr="00281C20" w:rsidDel="00327F2C" w:rsidRDefault="00D31CB1" w:rsidP="007E1303">
            <w:pPr>
              <w:rPr>
                <w:del w:id="6798" w:author="Sayali Dev" w:date="2018-02-21T13:28:00Z"/>
              </w:rPr>
            </w:pPr>
            <w:del w:id="6799" w:author="Sayali Dev" w:date="2018-02-21T13:28:00Z">
              <w:r w:rsidDel="00327F2C">
                <w:delText>If you want to add the</w:delText>
              </w:r>
              <w:r w:rsidRPr="00281C20" w:rsidDel="00327F2C">
                <w:delText xml:space="preserve"> </w:delText>
              </w:r>
              <w:r w:rsidDel="00327F2C">
                <w:delText>biospecimens</w:delText>
              </w:r>
              <w:r w:rsidRPr="00281C20" w:rsidDel="00327F2C">
                <w:delText xml:space="preserve"> to an exist</w:delText>
              </w:r>
              <w:r w:rsidDel="00327F2C">
                <w:delText>ing worklist, select this check</w:delText>
              </w:r>
              <w:r w:rsidRPr="00281C20" w:rsidDel="00327F2C">
                <w:delText>box.</w:delText>
              </w:r>
            </w:del>
          </w:p>
        </w:tc>
      </w:tr>
      <w:tr w:rsidR="00D31CB1" w:rsidDel="00327F2C" w14:paraId="173EAD0D" w14:textId="3BA612A2" w:rsidTr="007E1303">
        <w:trPr>
          <w:cantSplit/>
          <w:trHeight w:val="288"/>
          <w:del w:id="6800" w:author="Sayali Dev" w:date="2018-02-21T13:28:00Z"/>
        </w:trPr>
        <w:tc>
          <w:tcPr>
            <w:tcW w:w="1237" w:type="dxa"/>
            <w:vAlign w:val="center"/>
          </w:tcPr>
          <w:p w14:paraId="662A068E" w14:textId="5C4A478F" w:rsidR="00D31CB1" w:rsidRPr="007A152E" w:rsidDel="00327F2C" w:rsidRDefault="00D31CB1" w:rsidP="007E1303">
            <w:pPr>
              <w:rPr>
                <w:del w:id="6801" w:author="Sayali Dev" w:date="2018-02-21T13:28:00Z"/>
                <w:b/>
              </w:rPr>
            </w:pPr>
            <w:del w:id="6802" w:author="Sayali Dev" w:date="2018-02-21T13:28:00Z">
              <w:r w:rsidDel="00327F2C">
                <w:rPr>
                  <w:b/>
                </w:rPr>
                <w:delText>Worklist Name</w:delText>
              </w:r>
              <w:r w:rsidRPr="006744E4" w:rsidDel="00327F2C">
                <w:rPr>
                  <w:color w:val="FF0000"/>
                </w:rPr>
                <w:delText>*</w:delText>
              </w:r>
            </w:del>
          </w:p>
        </w:tc>
        <w:tc>
          <w:tcPr>
            <w:tcW w:w="8820" w:type="dxa"/>
            <w:vAlign w:val="center"/>
          </w:tcPr>
          <w:p w14:paraId="754A58B7" w14:textId="78FCA2F5" w:rsidR="00D31CB1" w:rsidRPr="00C819DF" w:rsidDel="00327F2C" w:rsidRDefault="00D31CB1" w:rsidP="007E1303">
            <w:pPr>
              <w:pStyle w:val="CommentText"/>
              <w:numPr>
                <w:ilvl w:val="0"/>
                <w:numId w:val="117"/>
              </w:numPr>
              <w:ind w:left="252" w:hanging="252"/>
              <w:rPr>
                <w:del w:id="6803" w:author="Sayali Dev" w:date="2018-02-21T13:28:00Z"/>
                <w:sz w:val="22"/>
                <w:szCs w:val="22"/>
              </w:rPr>
            </w:pPr>
            <w:del w:id="6804" w:author="Sayali Dev" w:date="2018-02-21T13:28:00Z">
              <w:r w:rsidRPr="00281C20" w:rsidDel="00327F2C">
                <w:rPr>
                  <w:sz w:val="22"/>
                  <w:szCs w:val="22"/>
                </w:rPr>
                <w:delText xml:space="preserve">If </w:delText>
              </w:r>
              <w:r w:rsidDel="00327F2C">
                <w:rPr>
                  <w:sz w:val="22"/>
                  <w:szCs w:val="22"/>
                </w:rPr>
                <w:delText xml:space="preserve">you checked </w:delText>
              </w:r>
              <w:r w:rsidRPr="00281C20" w:rsidDel="00327F2C">
                <w:rPr>
                  <w:sz w:val="22"/>
                  <w:szCs w:val="22"/>
                </w:rPr>
                <w:delText>th</w:delText>
              </w:r>
              <w:r w:rsidDel="00327F2C">
                <w:rPr>
                  <w:sz w:val="22"/>
                  <w:szCs w:val="22"/>
                </w:rPr>
                <w:delText xml:space="preserve">e </w:delText>
              </w:r>
              <w:r w:rsidRPr="00505947" w:rsidDel="00327F2C">
                <w:rPr>
                  <w:b/>
                  <w:sz w:val="22"/>
                  <w:szCs w:val="22"/>
                </w:rPr>
                <w:delText>Add to Existing</w:delText>
              </w:r>
              <w:r w:rsidDel="00327F2C">
                <w:rPr>
                  <w:sz w:val="22"/>
                  <w:szCs w:val="22"/>
                </w:rPr>
                <w:delText xml:space="preserve"> box</w:delText>
              </w:r>
              <w:r w:rsidRPr="00281C20" w:rsidDel="00327F2C">
                <w:rPr>
                  <w:sz w:val="22"/>
                  <w:szCs w:val="22"/>
                </w:rPr>
                <w:delText xml:space="preserve">, then </w:delText>
              </w:r>
              <w:r w:rsidDel="00327F2C">
                <w:rPr>
                  <w:sz w:val="22"/>
                  <w:szCs w:val="22"/>
                </w:rPr>
                <w:delText>type part or the entire</w:delText>
              </w:r>
              <w:r w:rsidRPr="00281C20" w:rsidDel="00327F2C">
                <w:rPr>
                  <w:sz w:val="22"/>
                  <w:szCs w:val="22"/>
                </w:rPr>
                <w:delText xml:space="preserve"> existing worklist </w:delText>
              </w:r>
              <w:r w:rsidDel="00327F2C">
                <w:rPr>
                  <w:sz w:val="22"/>
                  <w:szCs w:val="22"/>
                </w:rPr>
                <w:delText>name in this field.</w:delText>
              </w:r>
              <w:r w:rsidRPr="00281C20" w:rsidDel="00327F2C">
                <w:rPr>
                  <w:sz w:val="22"/>
                  <w:szCs w:val="22"/>
                </w:rPr>
                <w:delText xml:space="preserve"> </w:delText>
              </w:r>
              <w:r w:rsidDel="00327F2C">
                <w:rPr>
                  <w:sz w:val="22"/>
                  <w:szCs w:val="22"/>
                </w:rPr>
                <w:br/>
              </w:r>
              <w:r w:rsidRPr="00556EAD" w:rsidDel="00327F2C">
                <w:rPr>
                  <w:b/>
                  <w:sz w:val="22"/>
                  <w:szCs w:val="22"/>
                </w:rPr>
                <w:delText>Note:</w:delText>
              </w:r>
              <w:r w:rsidDel="00327F2C">
                <w:rPr>
                  <w:sz w:val="22"/>
                  <w:szCs w:val="22"/>
                </w:rPr>
                <w:delText xml:space="preserve"> As you type part of an existing name, a dropdown list appears with existing worklist names that you </w:delText>
              </w:r>
              <w:r w:rsidRPr="00281C20" w:rsidDel="00327F2C">
                <w:rPr>
                  <w:sz w:val="22"/>
                  <w:szCs w:val="22"/>
                </w:rPr>
                <w:delText>can select</w:delText>
              </w:r>
              <w:r w:rsidDel="00327F2C">
                <w:rPr>
                  <w:sz w:val="22"/>
                  <w:szCs w:val="22"/>
                </w:rPr>
                <w:delText xml:space="preserve"> for this field.</w:delText>
              </w:r>
            </w:del>
          </w:p>
          <w:p w14:paraId="403A4A3C" w14:textId="359F4EFD" w:rsidR="00D31CB1" w:rsidRPr="00281C20" w:rsidDel="00327F2C" w:rsidRDefault="00D31CB1" w:rsidP="007E1303">
            <w:pPr>
              <w:pStyle w:val="CommentText"/>
              <w:numPr>
                <w:ilvl w:val="0"/>
                <w:numId w:val="117"/>
              </w:numPr>
              <w:ind w:left="252" w:hanging="252"/>
              <w:rPr>
                <w:del w:id="6805" w:author="Sayali Dev" w:date="2018-02-21T13:28:00Z"/>
                <w:sz w:val="22"/>
                <w:szCs w:val="22"/>
              </w:rPr>
            </w:pPr>
            <w:del w:id="6806" w:author="Sayali Dev" w:date="2018-02-21T13:28:00Z">
              <w:r w:rsidRPr="00281C20" w:rsidDel="00327F2C">
                <w:rPr>
                  <w:sz w:val="22"/>
                  <w:szCs w:val="22"/>
                </w:rPr>
                <w:delText>If you want to add th</w:delText>
              </w:r>
              <w:r w:rsidDel="00327F2C">
                <w:rPr>
                  <w:sz w:val="22"/>
                  <w:szCs w:val="22"/>
                </w:rPr>
                <w:delText>ese</w:delText>
              </w:r>
              <w:r w:rsidRPr="00281C20" w:rsidDel="00327F2C">
                <w:rPr>
                  <w:sz w:val="22"/>
                  <w:szCs w:val="22"/>
                </w:rPr>
                <w:delText xml:space="preserve"> </w:delText>
              </w:r>
              <w:r w:rsidDel="00327F2C">
                <w:rPr>
                  <w:sz w:val="22"/>
                  <w:szCs w:val="22"/>
                </w:rPr>
                <w:delText>biospecimens</w:delText>
              </w:r>
              <w:r w:rsidRPr="00281C20" w:rsidDel="00327F2C">
                <w:rPr>
                  <w:sz w:val="22"/>
                  <w:szCs w:val="22"/>
                </w:rPr>
                <w:delText xml:space="preserve"> to a ne</w:delText>
              </w:r>
              <w:r w:rsidDel="00327F2C">
                <w:rPr>
                  <w:sz w:val="22"/>
                  <w:szCs w:val="22"/>
                </w:rPr>
                <w:delText xml:space="preserve">w worklist, type a name for the </w:delText>
              </w:r>
              <w:r w:rsidRPr="00281C20" w:rsidDel="00327F2C">
                <w:rPr>
                  <w:sz w:val="22"/>
                  <w:szCs w:val="22"/>
                </w:rPr>
                <w:delText>worklist.</w:delText>
              </w:r>
            </w:del>
          </w:p>
        </w:tc>
      </w:tr>
      <w:tr w:rsidR="00D31CB1" w:rsidDel="00327F2C" w14:paraId="479539C5" w14:textId="7A91C38D" w:rsidTr="007E1303">
        <w:trPr>
          <w:cantSplit/>
          <w:trHeight w:val="288"/>
          <w:del w:id="6807" w:author="Sayali Dev" w:date="2018-02-21T13:28:00Z"/>
        </w:trPr>
        <w:tc>
          <w:tcPr>
            <w:tcW w:w="1237" w:type="dxa"/>
            <w:vAlign w:val="center"/>
          </w:tcPr>
          <w:p w14:paraId="5A81899D" w14:textId="4477F93D" w:rsidR="00D31CB1" w:rsidRPr="007A152E" w:rsidDel="00327F2C" w:rsidRDefault="00D31CB1" w:rsidP="007E1303">
            <w:pPr>
              <w:rPr>
                <w:del w:id="6808" w:author="Sayali Dev" w:date="2018-02-21T13:28:00Z"/>
                <w:b/>
              </w:rPr>
            </w:pPr>
            <w:del w:id="6809" w:author="Sayali Dev" w:date="2018-02-21T13:28:00Z">
              <w:r w:rsidDel="00327F2C">
                <w:rPr>
                  <w:b/>
                </w:rPr>
                <w:delText>Security</w:delText>
              </w:r>
              <w:r w:rsidRPr="006744E4" w:rsidDel="00327F2C">
                <w:rPr>
                  <w:color w:val="FF0000"/>
                </w:rPr>
                <w:delText>*</w:delText>
              </w:r>
            </w:del>
          </w:p>
        </w:tc>
        <w:tc>
          <w:tcPr>
            <w:tcW w:w="8820" w:type="dxa"/>
            <w:vAlign w:val="center"/>
          </w:tcPr>
          <w:p w14:paraId="36892739" w14:textId="32CAAA8F" w:rsidR="00D31CB1" w:rsidRPr="007811EB" w:rsidDel="00327F2C" w:rsidRDefault="00D31CB1" w:rsidP="007E1303">
            <w:pPr>
              <w:pStyle w:val="BodyText"/>
              <w:ind w:right="540"/>
              <w:rPr>
                <w:del w:id="6810" w:author="Sayali Dev" w:date="2018-02-21T13:28:00Z"/>
              </w:rPr>
            </w:pPr>
            <w:del w:id="6811" w:author="Sayali Dev" w:date="2018-02-21T13:28:00Z">
              <w:r w:rsidDel="00327F2C">
                <w:delText xml:space="preserve">If you want to add the biospecimens to a new worklist, click on the appropriate </w:delText>
              </w:r>
              <w:r w:rsidRPr="00B051F9" w:rsidDel="00327F2C">
                <w:rPr>
                  <w:b/>
                </w:rPr>
                <w:delText>Security</w:delText>
              </w:r>
              <w:r w:rsidDel="00327F2C">
                <w:rPr>
                  <w:b/>
                </w:rPr>
                <w:delText xml:space="preserve"> </w:delText>
              </w:r>
              <w:r w:rsidRPr="007811EB" w:rsidDel="00327F2C">
                <w:delText>value</w:delText>
              </w:r>
              <w:r w:rsidDel="00327F2C">
                <w:delText xml:space="preserve"> for the new worklist</w:delText>
              </w:r>
              <w:r w:rsidRPr="007811EB" w:rsidDel="00327F2C">
                <w:delText>.</w:delText>
              </w:r>
              <w:r w:rsidDel="00327F2C">
                <w:rPr>
                  <w:i/>
                </w:rPr>
                <w:delText xml:space="preserve"> </w:delText>
              </w:r>
            </w:del>
          </w:p>
          <w:p w14:paraId="46B291B8" w14:textId="63EF0BF2" w:rsidR="00D31CB1" w:rsidDel="00327F2C" w:rsidRDefault="00D31CB1" w:rsidP="007E1303">
            <w:pPr>
              <w:pStyle w:val="BodyText"/>
              <w:numPr>
                <w:ilvl w:val="0"/>
                <w:numId w:val="146"/>
              </w:numPr>
              <w:ind w:right="540"/>
              <w:rPr>
                <w:del w:id="6812" w:author="Sayali Dev" w:date="2018-02-21T13:28:00Z"/>
              </w:rPr>
            </w:pPr>
            <w:del w:id="6813" w:author="Sayali Dev" w:date="2018-02-21T13:28:00Z">
              <w:r w:rsidRPr="0036215D" w:rsidDel="00327F2C">
                <w:rPr>
                  <w:b/>
                </w:rPr>
                <w:delText>Private</w:delText>
              </w:r>
              <w:r w:rsidDel="00327F2C">
                <w:delText>: Can be viewed, modified or deleted only by the creator of the worklist. Cannot be viewed by other users.</w:delText>
              </w:r>
            </w:del>
          </w:p>
          <w:p w14:paraId="4B8D1BC8" w14:textId="1545254A" w:rsidR="00D31CB1" w:rsidDel="00327F2C" w:rsidRDefault="00D31CB1" w:rsidP="007E1303">
            <w:pPr>
              <w:pStyle w:val="BodyText"/>
              <w:numPr>
                <w:ilvl w:val="0"/>
                <w:numId w:val="146"/>
              </w:numPr>
              <w:ind w:right="540"/>
              <w:rPr>
                <w:del w:id="6814" w:author="Sayali Dev" w:date="2018-02-21T13:28:00Z"/>
              </w:rPr>
            </w:pPr>
            <w:del w:id="6815" w:author="Sayali Dev" w:date="2018-02-21T13:28:00Z">
              <w:r w:rsidRPr="0036215D" w:rsidDel="00327F2C">
                <w:rPr>
                  <w:b/>
                </w:rPr>
                <w:delText>Shared – Read-Only</w:delText>
              </w:r>
              <w:r w:rsidDel="00327F2C">
                <w:delText>: Can be viewed and used by any other authorized users within the organization. Can be viewed, modified or deleted only by the creator of the worklist.</w:delText>
              </w:r>
            </w:del>
          </w:p>
          <w:p w14:paraId="7F6F9C9F" w14:textId="384860D7" w:rsidR="00D31CB1" w:rsidDel="00327F2C" w:rsidRDefault="00D31CB1" w:rsidP="007E1303">
            <w:pPr>
              <w:pStyle w:val="BodyText"/>
              <w:numPr>
                <w:ilvl w:val="0"/>
                <w:numId w:val="146"/>
              </w:numPr>
              <w:ind w:right="540"/>
              <w:rPr>
                <w:del w:id="6816" w:author="Sayali Dev" w:date="2018-02-21T13:28:00Z"/>
              </w:rPr>
            </w:pPr>
            <w:del w:id="6817" w:author="Sayali Dev" w:date="2018-02-21T13:28:00Z">
              <w:r w:rsidRPr="0036215D" w:rsidDel="00327F2C">
                <w:rPr>
                  <w:b/>
                </w:rPr>
                <w:delText>Shared – Read-Write</w:delText>
              </w:r>
              <w:r w:rsidDel="00327F2C">
                <w:delText>: Can be viewed or modified by any authorized user within the organization. Only the creator of the worklist can change the security level or delete the worklist.</w:delText>
              </w:r>
            </w:del>
          </w:p>
          <w:p w14:paraId="77D87F36" w14:textId="3149E2E2" w:rsidR="00D31CB1" w:rsidRPr="007811EB" w:rsidDel="00327F2C" w:rsidRDefault="00D31CB1" w:rsidP="007E1303">
            <w:pPr>
              <w:pStyle w:val="BodyText"/>
              <w:ind w:left="360" w:right="540"/>
              <w:rPr>
                <w:del w:id="6818" w:author="Sayali Dev" w:date="2018-02-21T13:28:00Z"/>
              </w:rPr>
            </w:pPr>
            <w:del w:id="6819" w:author="Sayali Dev" w:date="2018-02-21T13:28:00Z">
              <w:r w:rsidRPr="00CD7C08" w:rsidDel="00327F2C">
                <w:rPr>
                  <w:b/>
                </w:rPr>
                <w:delText>Note:</w:delText>
              </w:r>
              <w:r w:rsidDel="00327F2C">
                <w:delText xml:space="preserve"> This field is disabled if the </w:delText>
              </w:r>
              <w:r w:rsidRPr="00CD7C08" w:rsidDel="00327F2C">
                <w:rPr>
                  <w:b/>
                </w:rPr>
                <w:delText>Add to existing Worklist</w:delText>
              </w:r>
              <w:r w:rsidDel="00327F2C">
                <w:delText xml:space="preserve"> box is checked.</w:delText>
              </w:r>
            </w:del>
          </w:p>
        </w:tc>
      </w:tr>
      <w:tr w:rsidR="00D31CB1" w:rsidDel="00327F2C" w14:paraId="5D8E277F" w14:textId="50DB2225" w:rsidTr="007E1303">
        <w:trPr>
          <w:cantSplit/>
          <w:trHeight w:val="1316"/>
          <w:del w:id="6820" w:author="Sayali Dev" w:date="2018-02-21T13:28:00Z"/>
        </w:trPr>
        <w:tc>
          <w:tcPr>
            <w:tcW w:w="1237" w:type="dxa"/>
            <w:vAlign w:val="center"/>
          </w:tcPr>
          <w:p w14:paraId="42D61DD9" w14:textId="5D50E53D" w:rsidR="00D31CB1" w:rsidDel="00327F2C" w:rsidRDefault="00D31CB1" w:rsidP="007E1303">
            <w:pPr>
              <w:rPr>
                <w:del w:id="6821" w:author="Sayali Dev" w:date="2018-02-21T13:28:00Z"/>
                <w:b/>
              </w:rPr>
            </w:pPr>
            <w:del w:id="6822" w:author="Sayali Dev" w:date="2018-02-21T13:28:00Z">
              <w:r w:rsidDel="00327F2C">
                <w:rPr>
                  <w:b/>
                </w:rPr>
                <w:delText>Identifier</w:delText>
              </w:r>
            </w:del>
          </w:p>
        </w:tc>
        <w:tc>
          <w:tcPr>
            <w:tcW w:w="8820" w:type="dxa"/>
            <w:vAlign w:val="center"/>
          </w:tcPr>
          <w:p w14:paraId="2B43DB29" w14:textId="093CBF7E" w:rsidR="00D31CB1" w:rsidDel="00327F2C" w:rsidRDefault="00D31CB1" w:rsidP="007E1303">
            <w:pPr>
              <w:pStyle w:val="BodyText"/>
              <w:ind w:right="540"/>
              <w:rPr>
                <w:del w:id="6823" w:author="Sayali Dev" w:date="2018-02-21T13:28:00Z"/>
              </w:rPr>
            </w:pPr>
            <w:del w:id="6824" w:author="Sayali Dev" w:date="2018-02-21T13:28:00Z">
              <w:r w:rsidDel="00327F2C">
                <w:delText>If you want to manually add a biospecimen that is not associated with the workflow to the worklist using its identifier:</w:delText>
              </w:r>
            </w:del>
          </w:p>
          <w:p w14:paraId="653B78C0" w14:textId="13B93AB4" w:rsidR="00D31CB1" w:rsidDel="00327F2C" w:rsidRDefault="00D31CB1" w:rsidP="007E1303">
            <w:pPr>
              <w:pStyle w:val="BodyText"/>
              <w:numPr>
                <w:ilvl w:val="0"/>
                <w:numId w:val="319"/>
              </w:numPr>
              <w:ind w:right="540"/>
              <w:rPr>
                <w:del w:id="6825" w:author="Sayali Dev" w:date="2018-02-21T13:28:00Z"/>
              </w:rPr>
            </w:pPr>
            <w:del w:id="6826" w:author="Sayali Dev" w:date="2018-02-21T13:28:00Z">
              <w:r w:rsidDel="00327F2C">
                <w:delText xml:space="preserve">Input or scan a Sample Identifier in the </w:delText>
              </w:r>
              <w:r w:rsidRPr="00AA3BA5" w:rsidDel="00327F2C">
                <w:rPr>
                  <w:b/>
                </w:rPr>
                <w:delText>S</w:delText>
              </w:r>
              <w:r w:rsidRPr="00A9769F" w:rsidDel="00327F2C">
                <w:rPr>
                  <w:b/>
                </w:rPr>
                <w:delText>ource Identifier</w:delText>
              </w:r>
              <w:r w:rsidRPr="00142B1B" w:rsidDel="00327F2C">
                <w:delText xml:space="preserve"> </w:delText>
              </w:r>
              <w:r w:rsidDel="00327F2C">
                <w:delText>text box.</w:delText>
              </w:r>
            </w:del>
          </w:p>
          <w:p w14:paraId="35945B2E" w14:textId="41E52A69" w:rsidR="00D31CB1" w:rsidDel="00327F2C" w:rsidRDefault="00D31CB1" w:rsidP="007E1303">
            <w:pPr>
              <w:pStyle w:val="BodyText"/>
              <w:numPr>
                <w:ilvl w:val="0"/>
                <w:numId w:val="319"/>
              </w:numPr>
              <w:ind w:right="540"/>
              <w:rPr>
                <w:del w:id="6827" w:author="Sayali Dev" w:date="2018-02-21T13:28:00Z"/>
              </w:rPr>
            </w:pPr>
            <w:del w:id="6828" w:author="Sayali Dev" w:date="2018-02-21T13:28:00Z">
              <w:r w:rsidDel="00327F2C">
                <w:delText xml:space="preserve">Click </w:delText>
              </w:r>
              <w:r w:rsidRPr="00C12366" w:rsidDel="00327F2C">
                <w:rPr>
                  <w:b/>
                </w:rPr>
                <w:delText>A</w:delText>
              </w:r>
              <w:r w:rsidRPr="00A9769F" w:rsidDel="00327F2C">
                <w:rPr>
                  <w:b/>
                </w:rPr>
                <w:delText>DD</w:delText>
              </w:r>
              <w:r w:rsidDel="00327F2C">
                <w:delText xml:space="preserve">. </w:delText>
              </w:r>
              <w:r w:rsidDel="00327F2C">
                <w:br/>
                <w:delText>The specified biospecimen appears on the list below.</w:delText>
              </w:r>
            </w:del>
          </w:p>
          <w:p w14:paraId="177AD01A" w14:textId="040F0FBB" w:rsidR="00D31CB1" w:rsidRPr="00C819DF" w:rsidDel="00327F2C" w:rsidRDefault="00D31CB1" w:rsidP="007E1303">
            <w:pPr>
              <w:pStyle w:val="BodyText"/>
              <w:ind w:right="540"/>
              <w:rPr>
                <w:del w:id="6829" w:author="Sayali Dev" w:date="2018-02-21T13:28:00Z"/>
              </w:rPr>
            </w:pPr>
            <w:del w:id="6830" w:author="Sayali Dev" w:date="2018-02-21T13:28:00Z">
              <w:r w:rsidRPr="00C819DF" w:rsidDel="00327F2C">
                <w:rPr>
                  <w:b/>
                </w:rPr>
                <w:delText>Note:</w:delText>
              </w:r>
              <w:r w:rsidDel="00327F2C">
                <w:delText xml:space="preserve"> </w:delText>
              </w:r>
              <w:r w:rsidRPr="00C819DF" w:rsidDel="00327F2C">
                <w:delText xml:space="preserve">You can add multiple </w:delText>
              </w:r>
              <w:r w:rsidDel="00327F2C">
                <w:delText>biospecimen</w:delText>
              </w:r>
              <w:r w:rsidRPr="00C819DF" w:rsidDel="00327F2C">
                <w:delText>s to the worklist</w:delText>
              </w:r>
              <w:r w:rsidDel="00327F2C">
                <w:delText xml:space="preserve"> using this field</w:delText>
              </w:r>
              <w:r w:rsidRPr="00C819DF" w:rsidDel="00327F2C">
                <w:delText>.</w:delText>
              </w:r>
            </w:del>
          </w:p>
        </w:tc>
      </w:tr>
      <w:tr w:rsidR="00D31CB1" w:rsidDel="00327F2C" w14:paraId="362092B1" w14:textId="0C221AC9" w:rsidTr="007E1303">
        <w:trPr>
          <w:cantSplit/>
          <w:trHeight w:val="2333"/>
          <w:del w:id="6831" w:author="Sayali Dev" w:date="2018-02-21T13:28:00Z"/>
        </w:trPr>
        <w:tc>
          <w:tcPr>
            <w:tcW w:w="1237" w:type="dxa"/>
            <w:vAlign w:val="center"/>
          </w:tcPr>
          <w:p w14:paraId="318E19DD" w14:textId="4D5C454B" w:rsidR="00D31CB1" w:rsidDel="00327F2C" w:rsidRDefault="00D31CB1" w:rsidP="007E1303">
            <w:pPr>
              <w:rPr>
                <w:del w:id="6832" w:author="Sayali Dev" w:date="2018-02-21T13:28:00Z"/>
                <w:b/>
              </w:rPr>
            </w:pPr>
            <w:del w:id="6833" w:author="Sayali Dev" w:date="2018-02-21T13:28:00Z">
              <w:r w:rsidDel="00327F2C">
                <w:rPr>
                  <w:b/>
                </w:rPr>
                <w:delText>Search Inventory</w:delText>
              </w:r>
            </w:del>
          </w:p>
        </w:tc>
        <w:tc>
          <w:tcPr>
            <w:tcW w:w="8820" w:type="dxa"/>
            <w:vAlign w:val="center"/>
          </w:tcPr>
          <w:p w14:paraId="33830E40" w14:textId="5FAEA4DF" w:rsidR="00D31CB1" w:rsidDel="00327F2C" w:rsidRDefault="00D31CB1" w:rsidP="007E1303">
            <w:pPr>
              <w:pStyle w:val="BodyText"/>
              <w:ind w:right="540"/>
              <w:rPr>
                <w:del w:id="6834" w:author="Sayali Dev" w:date="2018-02-21T13:28:00Z"/>
              </w:rPr>
            </w:pPr>
            <w:del w:id="6835" w:author="Sayali Dev" w:date="2018-02-21T13:28:00Z">
              <w:r w:rsidDel="00327F2C">
                <w:delText>If you want to search and select additional biospecimens that are not associated with the workflow to the worklist:</w:delText>
              </w:r>
            </w:del>
          </w:p>
          <w:p w14:paraId="45C6745B" w14:textId="05C62B2C" w:rsidR="00D31CB1" w:rsidDel="00327F2C" w:rsidRDefault="00D31CB1" w:rsidP="007E1303">
            <w:pPr>
              <w:pStyle w:val="BodyText"/>
              <w:numPr>
                <w:ilvl w:val="0"/>
                <w:numId w:val="320"/>
              </w:numPr>
              <w:ind w:right="540"/>
              <w:rPr>
                <w:del w:id="6836" w:author="Sayali Dev" w:date="2018-02-21T13:28:00Z"/>
              </w:rPr>
            </w:pPr>
            <w:del w:id="6837" w:author="Sayali Dev" w:date="2018-02-21T13:28:00Z">
              <w:r w:rsidDel="00327F2C">
                <w:delText>C</w:delText>
              </w:r>
              <w:r w:rsidRPr="00FF2F16" w:rsidDel="00327F2C">
                <w:delText xml:space="preserve">lick the </w:delText>
              </w:r>
              <w:r w:rsidRPr="00317BBC" w:rsidDel="00327F2C">
                <w:rPr>
                  <w:b/>
                </w:rPr>
                <w:delText>Search Inventory</w:delText>
              </w:r>
              <w:r w:rsidDel="00327F2C">
                <w:delText xml:space="preserve"> link.</w:delText>
              </w:r>
            </w:del>
          </w:p>
          <w:p w14:paraId="696AAF5B" w14:textId="37C2A450" w:rsidR="00D31CB1" w:rsidRPr="00264DC5" w:rsidDel="00327F2C" w:rsidRDefault="00D31CB1" w:rsidP="007E1303">
            <w:pPr>
              <w:pStyle w:val="ListParagraph"/>
              <w:ind w:left="702"/>
              <w:rPr>
                <w:del w:id="6838" w:author="Sayali Dev" w:date="2018-02-21T13:28:00Z"/>
              </w:rPr>
            </w:pPr>
            <w:del w:id="6839" w:author="Sayali Dev" w:date="2018-02-21T13:28:00Z">
              <w:r w:rsidDel="00327F2C">
                <w:delText xml:space="preserve">The </w:delText>
              </w:r>
              <w:r w:rsidRPr="00463213" w:rsidDel="00327F2C">
                <w:rPr>
                  <w:b/>
                </w:rPr>
                <w:delText xml:space="preserve">Search Samples and Worklists </w:delText>
              </w:r>
              <w:r w:rsidDel="00327F2C">
                <w:delText>page appears.</w:delText>
              </w:r>
            </w:del>
          </w:p>
          <w:p w14:paraId="3CD63044" w14:textId="7C6C6C8F" w:rsidR="00D31CB1" w:rsidDel="00327F2C" w:rsidRDefault="00D31CB1" w:rsidP="007E1303">
            <w:pPr>
              <w:pStyle w:val="BodyText"/>
              <w:numPr>
                <w:ilvl w:val="0"/>
                <w:numId w:val="320"/>
              </w:numPr>
              <w:ind w:right="360"/>
              <w:rPr>
                <w:del w:id="6840" w:author="Sayali Dev" w:date="2018-02-21T13:28:00Z"/>
              </w:rPr>
            </w:pPr>
            <w:del w:id="6841" w:author="Sayali Dev" w:date="2018-02-21T13:28:00Z">
              <w:r w:rsidDel="00327F2C">
                <w:delText>Search and select the biospecimens you want to add to this worklist.</w:delText>
              </w:r>
            </w:del>
          </w:p>
          <w:p w14:paraId="0006845D" w14:textId="0722C137" w:rsidR="00D31CB1" w:rsidDel="00327F2C" w:rsidRDefault="00D31CB1" w:rsidP="007E1303">
            <w:pPr>
              <w:pStyle w:val="BodyText"/>
              <w:numPr>
                <w:ilvl w:val="0"/>
                <w:numId w:val="320"/>
              </w:numPr>
              <w:ind w:right="360"/>
              <w:rPr>
                <w:del w:id="6842" w:author="Sayali Dev" w:date="2018-02-21T13:28:00Z"/>
              </w:rPr>
            </w:pPr>
            <w:del w:id="6843" w:author="Sayali Dev" w:date="2018-02-21T13:28:00Z">
              <w:r w:rsidDel="00327F2C">
                <w:delText xml:space="preserve">Click </w:delText>
              </w:r>
              <w:r w:rsidRPr="00CA71E6" w:rsidDel="00327F2C">
                <w:rPr>
                  <w:b/>
                </w:rPr>
                <w:delText>ADD</w:delText>
              </w:r>
              <w:r w:rsidDel="00327F2C">
                <w:delText>.</w:delText>
              </w:r>
            </w:del>
          </w:p>
          <w:p w14:paraId="1510873B" w14:textId="4271359A" w:rsidR="00D31CB1" w:rsidDel="00327F2C" w:rsidRDefault="00D31CB1" w:rsidP="007E1303">
            <w:pPr>
              <w:pStyle w:val="BodyText"/>
              <w:ind w:left="702" w:right="360"/>
              <w:rPr>
                <w:del w:id="6844" w:author="Sayali Dev" w:date="2018-02-21T13:28:00Z"/>
              </w:rPr>
            </w:pPr>
            <w:del w:id="6845" w:author="Sayali Dev" w:date="2018-02-21T13:28:00Z">
              <w:r w:rsidDel="00327F2C">
                <w:delText xml:space="preserve">The search window closes and the selected biospecimens appear on the </w:delText>
              </w:r>
              <w:r w:rsidRPr="00CA71E6" w:rsidDel="00327F2C">
                <w:rPr>
                  <w:b/>
                </w:rPr>
                <w:delText>Create/Modify Worklist</w:delText>
              </w:r>
              <w:r w:rsidDel="00327F2C">
                <w:delText xml:space="preserve"> page. </w:delText>
              </w:r>
            </w:del>
          </w:p>
        </w:tc>
      </w:tr>
    </w:tbl>
    <w:p w14:paraId="1AA85089" w14:textId="136A403A" w:rsidR="00D31CB1" w:rsidDel="00327F2C" w:rsidRDefault="00D31CB1" w:rsidP="00D31CB1">
      <w:pPr>
        <w:pStyle w:val="BodyText"/>
        <w:ind w:left="720" w:right="540"/>
        <w:rPr>
          <w:del w:id="6846" w:author="Sayali Dev" w:date="2018-02-21T13:28:00Z"/>
        </w:rPr>
      </w:pPr>
    </w:p>
    <w:p w14:paraId="46265CEE" w14:textId="6E2EB52D" w:rsidR="00D31CB1" w:rsidDel="00327F2C" w:rsidRDefault="00D31CB1" w:rsidP="00D31CB1">
      <w:pPr>
        <w:pStyle w:val="BodyText"/>
        <w:ind w:left="720" w:right="540"/>
        <w:rPr>
          <w:del w:id="6847" w:author="Sayali Dev" w:date="2018-02-21T13:28:00Z"/>
        </w:rPr>
      </w:pPr>
    </w:p>
    <w:p w14:paraId="48C7E30A" w14:textId="0F97BCEA" w:rsidR="00D31CB1" w:rsidDel="00327F2C" w:rsidRDefault="00D31CB1" w:rsidP="00D31CB1">
      <w:pPr>
        <w:pStyle w:val="BodyText"/>
        <w:numPr>
          <w:ilvl w:val="0"/>
          <w:numId w:val="321"/>
        </w:numPr>
        <w:ind w:right="360"/>
        <w:rPr>
          <w:del w:id="6848" w:author="Sayali Dev" w:date="2018-02-21T13:28:00Z"/>
        </w:rPr>
      </w:pPr>
      <w:del w:id="6849" w:author="Sayali Dev" w:date="2018-02-21T13:28:00Z">
        <w:r w:rsidDel="00327F2C">
          <w:delText xml:space="preserve">To remove a biospecimen from the list on the </w:delText>
        </w:r>
        <w:r w:rsidRPr="00606AFD" w:rsidDel="00327F2C">
          <w:rPr>
            <w:b/>
          </w:rPr>
          <w:delText>Create/Modify Worklists</w:delText>
        </w:r>
        <w:r w:rsidDel="00327F2C">
          <w:delText xml:space="preserve"> page: </w:delText>
        </w:r>
      </w:del>
    </w:p>
    <w:p w14:paraId="375DC289" w14:textId="04ADD3B2" w:rsidR="00D31CB1" w:rsidDel="00327F2C" w:rsidRDefault="00D31CB1" w:rsidP="00D31CB1">
      <w:pPr>
        <w:pStyle w:val="BodyText"/>
        <w:numPr>
          <w:ilvl w:val="0"/>
          <w:numId w:val="168"/>
        </w:numPr>
        <w:ind w:left="1080" w:right="360"/>
        <w:rPr>
          <w:del w:id="6850" w:author="Sayali Dev" w:date="2018-02-21T13:28:00Z"/>
        </w:rPr>
      </w:pPr>
      <w:del w:id="6851" w:author="Sayali Dev" w:date="2018-02-21T13:28:00Z">
        <w:r w:rsidDel="00327F2C">
          <w:delText xml:space="preserve">Click the trash can icon </w:delText>
        </w:r>
        <w:r w:rsidDel="00327F2C">
          <w:rPr>
            <w:noProof/>
          </w:rPr>
          <w:drawing>
            <wp:inline distT="0" distB="0" distL="0" distR="0" wp14:anchorId="3AA549B5" wp14:editId="72097620">
              <wp:extent cx="249555" cy="233045"/>
              <wp:effectExtent l="0" t="0" r="0" b="0"/>
              <wp:docPr id="9277" name="Picture 927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327F2C">
          <w:delText xml:space="preserve"> next to the appropriate biospecimen identifier.</w:delText>
        </w:r>
      </w:del>
    </w:p>
    <w:p w14:paraId="22FCDBB0" w14:textId="5C734518" w:rsidR="00D31CB1" w:rsidDel="00327F2C" w:rsidRDefault="00D31CB1" w:rsidP="00D31CB1">
      <w:pPr>
        <w:pStyle w:val="BodyText"/>
        <w:ind w:left="1080" w:right="360"/>
        <w:rPr>
          <w:del w:id="6852" w:author="Sayali Dev" w:date="2018-02-21T13:28:00Z"/>
        </w:rPr>
      </w:pPr>
      <w:del w:id="6853" w:author="Sayali Dev" w:date="2018-02-21T13:28:00Z">
        <w:r w:rsidRPr="00606AFD" w:rsidDel="00327F2C">
          <w:rPr>
            <w:b/>
          </w:rPr>
          <w:delText>Note:</w:delText>
        </w:r>
        <w:r w:rsidDel="00327F2C">
          <w:delText xml:space="preserve"> To remove all biospecimens from the list, click the trash can icon </w:delText>
        </w:r>
        <w:r w:rsidDel="00327F2C">
          <w:rPr>
            <w:noProof/>
          </w:rPr>
          <w:drawing>
            <wp:inline distT="0" distB="0" distL="0" distR="0" wp14:anchorId="70058D80" wp14:editId="20126CA6">
              <wp:extent cx="249555" cy="233045"/>
              <wp:effectExtent l="0" t="0" r="0" b="0"/>
              <wp:docPr id="9278" name="Picture 927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327F2C">
          <w:delText xml:space="preserve"> on the header. </w:delText>
        </w:r>
      </w:del>
    </w:p>
    <w:p w14:paraId="5984A137" w14:textId="79E0A2F7" w:rsidR="00D31CB1" w:rsidDel="00327F2C" w:rsidRDefault="00D31CB1" w:rsidP="00D31CB1">
      <w:pPr>
        <w:pStyle w:val="BodyText"/>
        <w:ind w:left="1080" w:right="360"/>
        <w:rPr>
          <w:del w:id="6854" w:author="Sayali Dev" w:date="2018-02-21T13:28:00Z"/>
        </w:rPr>
      </w:pPr>
      <w:del w:id="6855" w:author="Sayali Dev" w:date="2018-02-21T13:28:00Z">
        <w:r w:rsidRPr="00EF52CA" w:rsidDel="00327F2C">
          <w:delText>A confirmation window appears.</w:delText>
        </w:r>
        <w:r w:rsidDel="00327F2C">
          <w:br/>
        </w:r>
      </w:del>
    </w:p>
    <w:p w14:paraId="50299040" w14:textId="758C2811" w:rsidR="00D31CB1" w:rsidDel="00327F2C" w:rsidRDefault="00D31CB1" w:rsidP="00D31CB1">
      <w:pPr>
        <w:pStyle w:val="BodyText"/>
        <w:numPr>
          <w:ilvl w:val="0"/>
          <w:numId w:val="168"/>
        </w:numPr>
        <w:ind w:left="1080" w:right="360"/>
        <w:rPr>
          <w:del w:id="6856" w:author="Sayali Dev" w:date="2018-02-21T13:28:00Z"/>
        </w:rPr>
      </w:pPr>
      <w:del w:id="6857" w:author="Sayali Dev" w:date="2018-02-21T13:28:00Z">
        <w:r w:rsidDel="00327F2C">
          <w:delText xml:space="preserve">Click </w:delText>
        </w:r>
        <w:r w:rsidRPr="00EF52CA" w:rsidDel="00327F2C">
          <w:rPr>
            <w:b/>
          </w:rPr>
          <w:delText>OK</w:delText>
        </w:r>
        <w:r w:rsidDel="00327F2C">
          <w:delText xml:space="preserve">. </w:delText>
        </w:r>
      </w:del>
    </w:p>
    <w:p w14:paraId="658FB5D9" w14:textId="5AB8036F" w:rsidR="00D31CB1" w:rsidDel="00327F2C" w:rsidRDefault="00D31CB1" w:rsidP="00D31CB1">
      <w:pPr>
        <w:pStyle w:val="BodyText"/>
        <w:ind w:left="1080" w:right="360"/>
        <w:rPr>
          <w:del w:id="6858" w:author="Sayali Dev" w:date="2018-02-21T13:28:00Z"/>
        </w:rPr>
      </w:pPr>
      <w:del w:id="6859" w:author="Sayali Dev" w:date="2018-02-21T13:28:00Z">
        <w:r w:rsidDel="00327F2C">
          <w:delText xml:space="preserve">The biospecimen is removed from the list. </w:delText>
        </w:r>
      </w:del>
    </w:p>
    <w:p w14:paraId="5540346D" w14:textId="6068AFDC" w:rsidR="00D31CB1" w:rsidDel="00327F2C" w:rsidRDefault="00D31CB1" w:rsidP="00D31CB1">
      <w:pPr>
        <w:pStyle w:val="BodyText"/>
        <w:ind w:left="720" w:right="360"/>
        <w:rPr>
          <w:del w:id="6860" w:author="Sayali Dev" w:date="2018-02-21T13:28:00Z"/>
        </w:rPr>
      </w:pPr>
    </w:p>
    <w:p w14:paraId="1B281756" w14:textId="3DCC9050" w:rsidR="00D31CB1" w:rsidDel="00327F2C" w:rsidRDefault="00D31CB1" w:rsidP="00D31CB1">
      <w:pPr>
        <w:pStyle w:val="BodyText"/>
        <w:numPr>
          <w:ilvl w:val="0"/>
          <w:numId w:val="321"/>
        </w:numPr>
        <w:ind w:right="360"/>
        <w:rPr>
          <w:del w:id="6861" w:author="Sayali Dev" w:date="2018-02-21T13:28:00Z"/>
        </w:rPr>
      </w:pPr>
      <w:del w:id="6862" w:author="Sayali Dev" w:date="2018-02-21T13:28:00Z">
        <w:r w:rsidDel="00327F2C">
          <w:delText xml:space="preserve">Click </w:delText>
        </w:r>
        <w:r w:rsidRPr="0018260B" w:rsidDel="00327F2C">
          <w:rPr>
            <w:b/>
          </w:rPr>
          <w:delText>SAVE</w:delText>
        </w:r>
        <w:r w:rsidDel="00327F2C">
          <w:delText>.</w:delText>
        </w:r>
      </w:del>
    </w:p>
    <w:p w14:paraId="6C13FAA2" w14:textId="2361EB67" w:rsidR="00D31CB1" w:rsidDel="00327F2C" w:rsidRDefault="00D31CB1" w:rsidP="00D31CB1">
      <w:pPr>
        <w:pStyle w:val="BodyText"/>
        <w:ind w:left="720" w:right="360"/>
        <w:rPr>
          <w:del w:id="6863" w:author="Sayali Dev" w:date="2018-02-21T13:28:00Z"/>
        </w:rPr>
      </w:pPr>
      <w:del w:id="6864" w:author="Sayali Dev" w:date="2018-02-21T13:28:00Z">
        <w:r w:rsidDel="00327F2C">
          <w:delText>The biospecimens are added to the worklist.</w:delText>
        </w:r>
      </w:del>
    </w:p>
    <w:p w14:paraId="55830220" w14:textId="7E908E67" w:rsidR="00D31CB1" w:rsidDel="00327F2C" w:rsidRDefault="00D31CB1" w:rsidP="00D31CB1">
      <w:pPr>
        <w:ind w:left="720"/>
        <w:rPr>
          <w:del w:id="6865" w:author="Sayali Dev" w:date="2018-02-21T13:28:00Z"/>
        </w:rPr>
      </w:pPr>
    </w:p>
    <w:p w14:paraId="1DF56769" w14:textId="37FAAE7E" w:rsidR="00D31CB1" w:rsidDel="00327F2C" w:rsidRDefault="00D31CB1" w:rsidP="00D31CB1">
      <w:pPr>
        <w:pStyle w:val="Heading3"/>
        <w:rPr>
          <w:del w:id="6866" w:author="Sayali Dev" w:date="2018-02-21T13:28:00Z"/>
        </w:rPr>
      </w:pPr>
      <w:del w:id="6867" w:author="Sayali Dev" w:date="2018-02-21T13:28:00Z">
        <w:r w:rsidDel="00327F2C">
          <w:br w:type="page"/>
        </w:r>
        <w:bookmarkStart w:id="6868" w:name="_Generating_a_Workflow_1"/>
        <w:bookmarkStart w:id="6869" w:name="_Generating_a_Workflow"/>
        <w:bookmarkStart w:id="6870" w:name="GenerateReport"/>
        <w:bookmarkStart w:id="6871" w:name="_Toc452631896"/>
        <w:bookmarkEnd w:id="6868"/>
        <w:bookmarkEnd w:id="6869"/>
        <w:bookmarkEnd w:id="6870"/>
        <w:r w:rsidDel="00327F2C">
          <w:delText>Generating a Workflow Process Report</w:delText>
        </w:r>
        <w:bookmarkEnd w:id="6871"/>
      </w:del>
    </w:p>
    <w:p w14:paraId="6A8CDC31" w14:textId="3989220D" w:rsidR="00D31CB1" w:rsidDel="00327F2C" w:rsidRDefault="00D31CB1" w:rsidP="00D31CB1">
      <w:pPr>
        <w:rPr>
          <w:del w:id="6872" w:author="Sayali Dev" w:date="2018-02-21T13:28:00Z"/>
        </w:rPr>
      </w:pPr>
    </w:p>
    <w:p w14:paraId="38E834B8" w14:textId="67A4D59B" w:rsidR="00D31CB1" w:rsidDel="00327F2C" w:rsidRDefault="00D31CB1" w:rsidP="00D31CB1">
      <w:pPr>
        <w:rPr>
          <w:del w:id="6873" w:author="Sayali Dev" w:date="2018-02-21T13:28:00Z"/>
        </w:rPr>
      </w:pPr>
      <w:del w:id="6874" w:author="Sayali Dev" w:date="2018-02-21T13:28:00Z">
        <w:r w:rsidDel="00327F2C">
          <w:delText xml:space="preserve">To generate a workflow process report for biospecimens that are associated with a workflow: </w:delText>
        </w:r>
      </w:del>
    </w:p>
    <w:p w14:paraId="3F3B466B" w14:textId="39A3985D" w:rsidR="00D31CB1" w:rsidDel="00327F2C" w:rsidRDefault="00D31CB1" w:rsidP="00D31CB1">
      <w:pPr>
        <w:rPr>
          <w:del w:id="6875" w:author="Sayali Dev" w:date="2018-02-21T13:28:00Z"/>
        </w:rPr>
      </w:pPr>
    </w:p>
    <w:p w14:paraId="60094CF6" w14:textId="754A2735" w:rsidR="00D31CB1" w:rsidDel="00327F2C" w:rsidRDefault="00D31CB1" w:rsidP="00D31CB1">
      <w:pPr>
        <w:numPr>
          <w:ilvl w:val="0"/>
          <w:numId w:val="291"/>
        </w:numPr>
        <w:ind w:right="720"/>
        <w:rPr>
          <w:del w:id="6876" w:author="Sayali Dev" w:date="2018-02-21T13:28:00Z"/>
        </w:rPr>
      </w:pPr>
      <w:del w:id="6877" w:author="Sayali Dev" w:date="2018-01-31T17:54:00Z">
        <w:r w:rsidDel="009A119E">
          <w:delText>Log on</w:delText>
        </w:r>
      </w:del>
      <w:del w:id="6878" w:author="Sayali Dev" w:date="2018-02-21T13:28:00Z">
        <w:r w:rsidDel="00327F2C">
          <w:delText xml:space="preserve"> to the application using your </w:delText>
        </w:r>
      </w:del>
      <w:del w:id="6879" w:author="Sayali Dev" w:date="2018-01-31T17:55:00Z">
        <w:r w:rsidDel="00A62626">
          <w:delText>logon</w:delText>
        </w:r>
      </w:del>
      <w:del w:id="6880" w:author="Sayali Dev" w:date="2018-02-21T13:28:00Z">
        <w:r w:rsidDel="00327F2C">
          <w:delText xml:space="preserve"> credentials. </w:delText>
        </w:r>
      </w:del>
    </w:p>
    <w:p w14:paraId="5FDA6E41" w14:textId="2776462D" w:rsidR="00D31CB1" w:rsidDel="00327F2C" w:rsidRDefault="00D31CB1" w:rsidP="00D31CB1">
      <w:pPr>
        <w:ind w:left="720" w:right="720"/>
        <w:rPr>
          <w:del w:id="6881" w:author="Sayali Dev" w:date="2018-02-21T13:28:00Z"/>
        </w:rPr>
      </w:pPr>
      <w:del w:id="6882" w:author="Sayali Dev" w:date="2018-02-21T13:28:00Z">
        <w:r w:rsidDel="00327F2C">
          <w:delText xml:space="preserve">The CIRRASPEC home page appears. </w:delText>
        </w:r>
      </w:del>
    </w:p>
    <w:p w14:paraId="59C49B3D" w14:textId="7F6EE9B6" w:rsidR="00D31CB1" w:rsidDel="00327F2C" w:rsidRDefault="00D31CB1" w:rsidP="00D31CB1">
      <w:pPr>
        <w:ind w:left="720" w:right="720"/>
        <w:rPr>
          <w:del w:id="6883" w:author="Sayali Dev" w:date="2018-02-21T13:28:00Z"/>
        </w:rPr>
      </w:pPr>
    </w:p>
    <w:p w14:paraId="66845504" w14:textId="241616FB" w:rsidR="00D31CB1" w:rsidDel="00327F2C" w:rsidRDefault="00D31CB1" w:rsidP="00D31CB1">
      <w:pPr>
        <w:numPr>
          <w:ilvl w:val="0"/>
          <w:numId w:val="291"/>
        </w:numPr>
        <w:ind w:right="720"/>
        <w:rPr>
          <w:del w:id="6884" w:author="Sayali Dev" w:date="2018-02-21T13:28:00Z"/>
        </w:rPr>
      </w:pPr>
      <w:del w:id="6885"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7DBE5CD5" w14:textId="0213AD93" w:rsidR="00D31CB1" w:rsidDel="00327F2C" w:rsidRDefault="00D31CB1" w:rsidP="00D31CB1">
      <w:pPr>
        <w:ind w:left="720" w:right="720"/>
        <w:rPr>
          <w:del w:id="6886" w:author="Sayali Dev" w:date="2018-02-21T13:28:00Z"/>
        </w:rPr>
      </w:pPr>
      <w:del w:id="6887" w:author="Sayali Dev" w:date="2018-02-21T13:28:00Z">
        <w:r w:rsidDel="00327F2C">
          <w:delText xml:space="preserve">The </w:delText>
        </w:r>
        <w:r w:rsidDel="00327F2C">
          <w:rPr>
            <w:b/>
          </w:rPr>
          <w:delText>Workflow S</w:delText>
        </w:r>
        <w:r w:rsidRPr="00956556" w:rsidDel="00327F2C">
          <w:rPr>
            <w:b/>
          </w:rPr>
          <w:delText>earch</w:delText>
        </w:r>
        <w:r w:rsidDel="00327F2C">
          <w:delText xml:space="preserve"> page appears.</w:delText>
        </w:r>
      </w:del>
    </w:p>
    <w:p w14:paraId="0AFC442E" w14:textId="47F69753" w:rsidR="00D31CB1" w:rsidDel="00327F2C" w:rsidRDefault="00D31CB1" w:rsidP="00D31CB1">
      <w:pPr>
        <w:ind w:left="720" w:right="720"/>
        <w:rPr>
          <w:del w:id="6888" w:author="Sayali Dev" w:date="2018-02-21T13:28:00Z"/>
        </w:rPr>
      </w:pPr>
    </w:p>
    <w:p w14:paraId="0AD0424D" w14:textId="7E9D9312" w:rsidR="00D31CB1" w:rsidDel="00327F2C" w:rsidRDefault="00D31CB1" w:rsidP="00D31CB1">
      <w:pPr>
        <w:numPr>
          <w:ilvl w:val="0"/>
          <w:numId w:val="291"/>
        </w:numPr>
        <w:ind w:right="720"/>
        <w:rPr>
          <w:del w:id="6889" w:author="Sayali Dev" w:date="2018-02-21T13:28:00Z"/>
        </w:rPr>
      </w:pPr>
      <w:del w:id="6890" w:author="Sayali Dev" w:date="2018-02-21T13:28:00Z">
        <w:r w:rsidDel="00327F2C">
          <w:delText xml:space="preserve">Click </w:delText>
        </w:r>
        <w:r w:rsidRPr="0068184B" w:rsidDel="00327F2C">
          <w:rPr>
            <w:b/>
          </w:rPr>
          <w:delText>SEARCH</w:delText>
        </w:r>
        <w:r w:rsidDel="00327F2C">
          <w:delText xml:space="preserve">. </w:delText>
        </w:r>
      </w:del>
    </w:p>
    <w:p w14:paraId="728C302D" w14:textId="3FB0FC2F" w:rsidR="00D31CB1" w:rsidDel="00327F2C" w:rsidRDefault="00D31CB1" w:rsidP="00D31CB1">
      <w:pPr>
        <w:ind w:left="720" w:right="720"/>
        <w:rPr>
          <w:del w:id="6891" w:author="Sayali Dev" w:date="2018-02-21T13:28:00Z"/>
        </w:rPr>
      </w:pPr>
      <w:del w:id="6892" w:author="Sayali Dev" w:date="2018-02-21T13:28:00Z">
        <w:r w:rsidDel="00327F2C">
          <w:delText xml:space="preserve">The </w:delText>
        </w:r>
        <w:r w:rsidRPr="00D55563" w:rsidDel="00327F2C">
          <w:rPr>
            <w:b/>
          </w:rPr>
          <w:delText>Workflow Search</w:delText>
        </w:r>
        <w:r w:rsidDel="00327F2C">
          <w:delText xml:space="preserve"> page displays a list of workflows.</w:delText>
        </w:r>
        <w:r w:rsidDel="00327F2C">
          <w:br/>
        </w:r>
        <w:r w:rsidRPr="00694441" w:rsidDel="00327F2C">
          <w:rPr>
            <w:b/>
          </w:rPr>
          <w:delText>Note:</w:delText>
        </w:r>
        <w:r w:rsidRPr="00694441" w:rsidDel="00327F2C">
          <w:delText xml:space="preserve"> The list displays all workflows that are accessible based on your login location.</w:delText>
        </w:r>
      </w:del>
    </w:p>
    <w:p w14:paraId="072134FF" w14:textId="03C75F16" w:rsidR="00D31CB1" w:rsidDel="00327F2C" w:rsidRDefault="00D31CB1" w:rsidP="00D31CB1">
      <w:pPr>
        <w:ind w:left="720" w:right="720"/>
        <w:rPr>
          <w:del w:id="6893" w:author="Sayali Dev" w:date="2018-02-21T13:28:00Z"/>
        </w:rPr>
      </w:pPr>
    </w:p>
    <w:p w14:paraId="1FFADDDA" w14:textId="56E8849F" w:rsidR="00D31CB1" w:rsidDel="00327F2C" w:rsidRDefault="00D31CB1" w:rsidP="00D31CB1">
      <w:pPr>
        <w:numPr>
          <w:ilvl w:val="0"/>
          <w:numId w:val="291"/>
        </w:numPr>
        <w:ind w:right="360"/>
        <w:rPr>
          <w:del w:id="6894" w:author="Sayali Dev" w:date="2018-02-21T13:28:00Z"/>
        </w:rPr>
      </w:pPr>
      <w:del w:id="6895" w:author="Sayali Dev" w:date="2018-02-21T13:28:00Z">
        <w:r w:rsidDel="00327F2C">
          <w:delText>Click the row of the workflow for which you want to generate a report.</w:delText>
        </w:r>
      </w:del>
    </w:p>
    <w:p w14:paraId="761DA50C" w14:textId="4A528A56" w:rsidR="00D31CB1" w:rsidDel="00327F2C" w:rsidRDefault="00D31CB1" w:rsidP="00D31CB1">
      <w:pPr>
        <w:ind w:left="720" w:right="360"/>
        <w:rPr>
          <w:del w:id="6896" w:author="Sayali Dev" w:date="2018-02-21T13:28:00Z"/>
        </w:rPr>
      </w:pPr>
      <w:del w:id="6897" w:author="Sayali Dev" w:date="2018-02-21T13:28:00Z">
        <w:r w:rsidDel="00327F2C">
          <w:delText xml:space="preserve">The </w:delText>
        </w:r>
        <w:r w:rsidRPr="00702B3D" w:rsidDel="00327F2C">
          <w:rPr>
            <w:b/>
          </w:rPr>
          <w:delText>View Workflow</w:delText>
        </w:r>
        <w:r w:rsidDel="00327F2C">
          <w:delText xml:space="preserve"> page appears.</w:delText>
        </w:r>
      </w:del>
    </w:p>
    <w:p w14:paraId="6A51A7AE" w14:textId="5B91E2E7" w:rsidR="00D31CB1" w:rsidDel="00327F2C" w:rsidRDefault="00D31CB1" w:rsidP="00D31CB1">
      <w:pPr>
        <w:ind w:left="720" w:right="360"/>
        <w:rPr>
          <w:del w:id="6898" w:author="Sayali Dev" w:date="2018-02-21T13:28:00Z"/>
        </w:rPr>
      </w:pPr>
    </w:p>
    <w:p w14:paraId="599AB4D2" w14:textId="0CD09053" w:rsidR="00D31CB1" w:rsidRPr="00E61AFD" w:rsidDel="00327F2C" w:rsidRDefault="00D31CB1" w:rsidP="00D31CB1">
      <w:pPr>
        <w:pStyle w:val="BodyText"/>
        <w:numPr>
          <w:ilvl w:val="0"/>
          <w:numId w:val="291"/>
        </w:numPr>
        <w:ind w:right="720"/>
        <w:rPr>
          <w:del w:id="6899" w:author="Sayali Dev" w:date="2018-02-21T13:28:00Z"/>
        </w:rPr>
      </w:pPr>
      <w:del w:id="6900" w:author="Sayali Dev" w:date="2018-02-21T13:28:00Z">
        <w:r w:rsidDel="00327F2C">
          <w:delText>Select the check</w:delText>
        </w:r>
        <w:r w:rsidRPr="00E61AFD" w:rsidDel="00327F2C">
          <w:delText xml:space="preserve">boxes of the </w:delText>
        </w:r>
        <w:r w:rsidDel="00327F2C">
          <w:delText>biospecimen</w:delText>
        </w:r>
        <w:r w:rsidRPr="00E61AFD" w:rsidDel="00327F2C">
          <w:delText xml:space="preserve">s </w:delText>
        </w:r>
        <w:r w:rsidDel="00327F2C">
          <w:delText>for which you want to generate a report</w:delText>
        </w:r>
        <w:r w:rsidRPr="00E61AFD" w:rsidDel="00327F2C">
          <w:delText xml:space="preserve">. </w:delText>
        </w:r>
      </w:del>
    </w:p>
    <w:p w14:paraId="1F17CABC" w14:textId="254400D7" w:rsidR="00D31CB1" w:rsidRPr="00E61AFD" w:rsidDel="00327F2C" w:rsidRDefault="00D31CB1" w:rsidP="00D31CB1">
      <w:pPr>
        <w:pStyle w:val="BodyText"/>
        <w:ind w:left="720" w:right="720"/>
        <w:rPr>
          <w:del w:id="6901" w:author="Sayali Dev" w:date="2018-02-21T13:28:00Z"/>
        </w:rPr>
      </w:pPr>
      <w:del w:id="6902" w:author="Sayali Dev" w:date="2018-02-21T13:28:00Z">
        <w:r w:rsidRPr="00E61AFD" w:rsidDel="00327F2C">
          <w:rPr>
            <w:b/>
          </w:rPr>
          <w:delText>Note:</w:delText>
        </w:r>
        <w:r w:rsidRPr="00E61AFD" w:rsidDel="00327F2C">
          <w:delText xml:space="preserve"> To </w:delText>
        </w:r>
        <w:r w:rsidDel="00327F2C">
          <w:delText xml:space="preserve">generate a report for </w:delText>
        </w:r>
        <w:r w:rsidRPr="00E61AFD" w:rsidDel="00327F2C">
          <w:delText xml:space="preserve">all the </w:delText>
        </w:r>
        <w:r w:rsidDel="00327F2C">
          <w:delText>biospecimen</w:delText>
        </w:r>
        <w:r w:rsidRPr="00E61AFD" w:rsidDel="00327F2C">
          <w:delText>s, sel</w:delText>
        </w:r>
        <w:r w:rsidDel="00327F2C">
          <w:delText>ect the check</w:delText>
        </w:r>
        <w:r w:rsidRPr="00E61AFD" w:rsidDel="00327F2C">
          <w:delText>box on the header.</w:delText>
        </w:r>
      </w:del>
    </w:p>
    <w:p w14:paraId="6EC95E18" w14:textId="3CE10CB3" w:rsidR="00D31CB1" w:rsidDel="00327F2C" w:rsidRDefault="00D31CB1" w:rsidP="00D31CB1">
      <w:pPr>
        <w:pStyle w:val="BodyText"/>
        <w:ind w:left="720" w:right="720"/>
        <w:rPr>
          <w:del w:id="6903" w:author="Sayali Dev" w:date="2018-02-21T13:28:00Z"/>
        </w:rPr>
      </w:pPr>
    </w:p>
    <w:p w14:paraId="3E2BA9B7" w14:textId="007667ED" w:rsidR="00D31CB1" w:rsidDel="00327F2C" w:rsidRDefault="00D31CB1">
      <w:pPr>
        <w:pStyle w:val="BodyText"/>
        <w:numPr>
          <w:ilvl w:val="0"/>
          <w:numId w:val="291"/>
        </w:numPr>
        <w:ind w:right="720"/>
        <w:rPr>
          <w:del w:id="6904" w:author="Sayali Dev" w:date="2018-02-21T13:28:00Z"/>
        </w:rPr>
      </w:pPr>
      <w:del w:id="6905" w:author="Sayali Dev" w:date="2018-02-21T13:28:00Z">
        <w:r w:rsidDel="00327F2C">
          <w:delText xml:space="preserve">In the </w:delText>
        </w:r>
        <w:r w:rsidRPr="00956556" w:rsidDel="00327F2C">
          <w:rPr>
            <w:b/>
          </w:rPr>
          <w:delText>Actions</w:delText>
        </w:r>
        <w:r w:rsidDel="00327F2C">
          <w:delText xml:space="preserve"> list, click </w:delText>
        </w:r>
        <w:r w:rsidRPr="00956556" w:rsidDel="00327F2C">
          <w:rPr>
            <w:b/>
          </w:rPr>
          <w:delText>Generate Report</w:delText>
        </w:r>
        <w:r w:rsidDel="00327F2C">
          <w:delText xml:space="preserve">, and then click </w:delText>
        </w:r>
        <w:r w:rsidRPr="00956556" w:rsidDel="00327F2C">
          <w:rPr>
            <w:b/>
          </w:rPr>
          <w:delText>INITIATE</w:delText>
        </w:r>
        <w:r w:rsidDel="00327F2C">
          <w:delText xml:space="preserve">. </w:delText>
        </w:r>
        <w:r w:rsidDel="00327F2C">
          <w:br/>
          <w:delText>The workflow process report appears in a new window.</w:delText>
        </w:r>
        <w:r w:rsidDel="00327F2C">
          <w:br/>
        </w:r>
      </w:del>
    </w:p>
    <w:p w14:paraId="2C1ABA02" w14:textId="79384AB4" w:rsidR="00D31CB1" w:rsidDel="00327F2C" w:rsidRDefault="00D31CB1" w:rsidP="00D31CB1">
      <w:pPr>
        <w:pStyle w:val="BodyText"/>
        <w:numPr>
          <w:ilvl w:val="0"/>
          <w:numId w:val="291"/>
        </w:numPr>
        <w:ind w:right="720"/>
        <w:rPr>
          <w:del w:id="6906" w:author="Sayali Dev" w:date="2018-02-21T13:28:00Z"/>
        </w:rPr>
      </w:pPr>
      <w:del w:id="6907" w:author="Sayali Dev" w:date="2018-02-21T13:28:00Z">
        <w:r w:rsidDel="00327F2C">
          <w:delText xml:space="preserve">View, print and/or save the file, as needed. </w:delText>
        </w:r>
      </w:del>
    </w:p>
    <w:p w14:paraId="40B68A2E" w14:textId="581C4E67" w:rsidR="00AB4546" w:rsidRPr="00AB4546" w:rsidDel="00327F2C" w:rsidRDefault="00E52906" w:rsidP="00D31CB1">
      <w:pPr>
        <w:pStyle w:val="BodyText"/>
        <w:ind w:left="720" w:right="720"/>
        <w:rPr>
          <w:del w:id="6908" w:author="Sayali Dev" w:date="2018-02-21T13:28:00Z"/>
          <w:b/>
          <w:lang w:val="en-US"/>
          <w:rPrChange w:id="6909" w:author="Sayali Dev" w:date="2018-02-12T15:09:00Z">
            <w:rPr>
              <w:del w:id="6910" w:author="Sayali Dev" w:date="2018-02-21T13:28:00Z"/>
            </w:rPr>
          </w:rPrChange>
        </w:rPr>
      </w:pPr>
      <w:del w:id="6911" w:author="Sayali Dev" w:date="2018-02-21T13:28:00Z">
        <w:r w:rsidDel="00327F2C">
          <w:rPr>
            <w:b/>
          </w:rPr>
          <w:fldChar w:fldCharType="begin"/>
        </w:r>
        <w:r w:rsidDel="00327F2C">
          <w:rPr>
            <w:b/>
          </w:rPr>
          <w:fldChar w:fldCharType="end"/>
        </w:r>
      </w:del>
    </w:p>
    <w:p w14:paraId="0157ACD5" w14:textId="6F723C95" w:rsidR="00D31CB1" w:rsidDel="00327F2C" w:rsidRDefault="00D31CB1" w:rsidP="00D31CB1">
      <w:pPr>
        <w:pStyle w:val="Heading3"/>
        <w:rPr>
          <w:del w:id="6912" w:author="Sayali Dev" w:date="2018-02-21T13:28:00Z"/>
        </w:rPr>
      </w:pPr>
      <w:del w:id="6913" w:author="Sayali Dev" w:date="2018-02-21T13:28:00Z">
        <w:r w:rsidDel="00327F2C">
          <w:br w:type="page"/>
        </w:r>
        <w:bookmarkStart w:id="6914" w:name="_Generating_a_Barcode_1"/>
        <w:bookmarkStart w:id="6915" w:name="_Generating_a_Barcode"/>
        <w:bookmarkStart w:id="6916" w:name="PrintLabels"/>
        <w:bookmarkStart w:id="6917" w:name="_Toc452631897"/>
        <w:bookmarkEnd w:id="6914"/>
        <w:bookmarkEnd w:id="6915"/>
        <w:bookmarkEnd w:id="6916"/>
        <w:r w:rsidDel="00327F2C">
          <w:delText>Generating a Barcode Label for a Workflow Biospecimen</w:delText>
        </w:r>
        <w:bookmarkEnd w:id="6917"/>
      </w:del>
    </w:p>
    <w:p w14:paraId="1B8E0BF2" w14:textId="1805DEE0" w:rsidR="00D31CB1" w:rsidDel="00327F2C" w:rsidRDefault="00D31CB1" w:rsidP="00D31CB1">
      <w:pPr>
        <w:rPr>
          <w:del w:id="6918" w:author="Sayali Dev" w:date="2018-02-21T13:28:00Z"/>
        </w:rPr>
      </w:pPr>
    </w:p>
    <w:p w14:paraId="336D0EF8" w14:textId="2CE31B60" w:rsidR="00D31CB1" w:rsidDel="00327F2C" w:rsidRDefault="00D31CB1" w:rsidP="00D31CB1">
      <w:pPr>
        <w:rPr>
          <w:del w:id="6919" w:author="Sayali Dev" w:date="2018-02-21T13:28:00Z"/>
        </w:rPr>
      </w:pPr>
      <w:del w:id="6920" w:author="Sayali Dev" w:date="2018-02-21T13:28:00Z">
        <w:r w:rsidDel="00327F2C">
          <w:delText>To generate a barcode label for a biospecimen that is associated with a workflow:</w:delText>
        </w:r>
      </w:del>
    </w:p>
    <w:p w14:paraId="79E40D14" w14:textId="1F9E0F17" w:rsidR="00D31CB1" w:rsidDel="00327F2C" w:rsidRDefault="00D31CB1" w:rsidP="00D31CB1">
      <w:pPr>
        <w:rPr>
          <w:del w:id="6921" w:author="Sayali Dev" w:date="2018-02-21T13:28:00Z"/>
        </w:rPr>
      </w:pPr>
    </w:p>
    <w:p w14:paraId="3CD6BDAD" w14:textId="5AA2F436" w:rsidR="00D31CB1" w:rsidDel="00327F2C" w:rsidRDefault="00D31CB1" w:rsidP="00D31CB1">
      <w:pPr>
        <w:numPr>
          <w:ilvl w:val="0"/>
          <w:numId w:val="292"/>
        </w:numPr>
        <w:ind w:right="720"/>
        <w:rPr>
          <w:del w:id="6922" w:author="Sayali Dev" w:date="2018-02-21T13:28:00Z"/>
        </w:rPr>
      </w:pPr>
      <w:del w:id="6923" w:author="Sayali Dev" w:date="2018-01-31T17:54:00Z">
        <w:r w:rsidDel="009A119E">
          <w:delText>Log on</w:delText>
        </w:r>
      </w:del>
      <w:del w:id="6924" w:author="Sayali Dev" w:date="2018-02-21T13:28:00Z">
        <w:r w:rsidDel="00327F2C">
          <w:delText xml:space="preserve"> to the application using your </w:delText>
        </w:r>
      </w:del>
      <w:del w:id="6925" w:author="Sayali Dev" w:date="2018-01-31T17:55:00Z">
        <w:r w:rsidDel="00A62626">
          <w:delText>logon</w:delText>
        </w:r>
      </w:del>
      <w:del w:id="6926" w:author="Sayali Dev" w:date="2018-02-21T13:28:00Z">
        <w:r w:rsidDel="00327F2C">
          <w:delText xml:space="preserve"> credentials. </w:delText>
        </w:r>
      </w:del>
    </w:p>
    <w:p w14:paraId="15376C65" w14:textId="13C601F6" w:rsidR="00D31CB1" w:rsidDel="00327F2C" w:rsidRDefault="00D31CB1" w:rsidP="00D31CB1">
      <w:pPr>
        <w:ind w:left="720" w:right="720"/>
        <w:rPr>
          <w:del w:id="6927" w:author="Sayali Dev" w:date="2018-02-21T13:28:00Z"/>
        </w:rPr>
      </w:pPr>
      <w:del w:id="6928" w:author="Sayali Dev" w:date="2018-02-21T13:28:00Z">
        <w:r w:rsidDel="00327F2C">
          <w:delText xml:space="preserve">The CIRRASPEC home page appears. </w:delText>
        </w:r>
      </w:del>
    </w:p>
    <w:p w14:paraId="0A460A4E" w14:textId="2E45EF6B" w:rsidR="00D31CB1" w:rsidDel="00327F2C" w:rsidRDefault="00D31CB1" w:rsidP="00D31CB1">
      <w:pPr>
        <w:ind w:left="720" w:right="720"/>
        <w:rPr>
          <w:del w:id="6929" w:author="Sayali Dev" w:date="2018-02-21T13:28:00Z"/>
        </w:rPr>
      </w:pPr>
    </w:p>
    <w:p w14:paraId="3C05FADF" w14:textId="4F44FE07" w:rsidR="00D31CB1" w:rsidDel="00327F2C" w:rsidRDefault="00D31CB1" w:rsidP="00D31CB1">
      <w:pPr>
        <w:numPr>
          <w:ilvl w:val="0"/>
          <w:numId w:val="292"/>
        </w:numPr>
        <w:ind w:right="720"/>
        <w:rPr>
          <w:del w:id="6930" w:author="Sayali Dev" w:date="2018-02-21T13:28:00Z"/>
        </w:rPr>
      </w:pPr>
      <w:del w:id="6931"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4C76211E" w14:textId="410C73D5" w:rsidR="00D31CB1" w:rsidDel="00327F2C" w:rsidRDefault="00D31CB1" w:rsidP="00D31CB1">
      <w:pPr>
        <w:ind w:left="720" w:right="720"/>
        <w:rPr>
          <w:del w:id="6932" w:author="Sayali Dev" w:date="2018-02-21T13:28:00Z"/>
        </w:rPr>
      </w:pPr>
      <w:del w:id="6933" w:author="Sayali Dev" w:date="2018-02-21T13:28:00Z">
        <w:r w:rsidDel="00327F2C">
          <w:delText xml:space="preserve">The </w:delText>
        </w:r>
        <w:r w:rsidDel="00327F2C">
          <w:rPr>
            <w:b/>
          </w:rPr>
          <w:delText>Workflow S</w:delText>
        </w:r>
        <w:r w:rsidRPr="009D1A0A" w:rsidDel="00327F2C">
          <w:rPr>
            <w:b/>
          </w:rPr>
          <w:delText>earch</w:delText>
        </w:r>
        <w:r w:rsidDel="00327F2C">
          <w:delText xml:space="preserve"> page appears.</w:delText>
        </w:r>
      </w:del>
    </w:p>
    <w:p w14:paraId="6AE14926" w14:textId="15C48E9E" w:rsidR="00D31CB1" w:rsidDel="00327F2C" w:rsidRDefault="00D31CB1" w:rsidP="00D31CB1">
      <w:pPr>
        <w:ind w:left="720" w:right="720"/>
        <w:rPr>
          <w:del w:id="6934" w:author="Sayali Dev" w:date="2018-02-21T13:28:00Z"/>
        </w:rPr>
      </w:pPr>
    </w:p>
    <w:p w14:paraId="5FC01B0F" w14:textId="31503C3A" w:rsidR="00D31CB1" w:rsidDel="00327F2C" w:rsidRDefault="00D31CB1" w:rsidP="00D31CB1">
      <w:pPr>
        <w:numPr>
          <w:ilvl w:val="0"/>
          <w:numId w:val="292"/>
        </w:numPr>
        <w:ind w:right="720"/>
        <w:rPr>
          <w:del w:id="6935" w:author="Sayali Dev" w:date="2018-02-21T13:28:00Z"/>
        </w:rPr>
      </w:pPr>
      <w:del w:id="6936" w:author="Sayali Dev" w:date="2018-02-21T13:28:00Z">
        <w:r w:rsidDel="00327F2C">
          <w:delText xml:space="preserve">Click </w:delText>
        </w:r>
        <w:r w:rsidRPr="0068184B" w:rsidDel="00327F2C">
          <w:rPr>
            <w:b/>
          </w:rPr>
          <w:delText>SEARCH</w:delText>
        </w:r>
        <w:r w:rsidDel="00327F2C">
          <w:delText xml:space="preserve">. </w:delText>
        </w:r>
      </w:del>
    </w:p>
    <w:p w14:paraId="67DAE9C9" w14:textId="07CF98DE" w:rsidR="00D31CB1" w:rsidDel="00327F2C" w:rsidRDefault="00D31CB1" w:rsidP="00D31CB1">
      <w:pPr>
        <w:ind w:left="720" w:right="720"/>
        <w:rPr>
          <w:del w:id="6937" w:author="Sayali Dev" w:date="2018-02-21T13:28:00Z"/>
        </w:rPr>
      </w:pPr>
      <w:del w:id="6938" w:author="Sayali Dev" w:date="2018-02-21T13:28:00Z">
        <w:r w:rsidDel="00327F2C">
          <w:delText xml:space="preserve">The </w:delText>
        </w:r>
        <w:r w:rsidRPr="00C047A0" w:rsidDel="00327F2C">
          <w:rPr>
            <w:b/>
          </w:rPr>
          <w:delText>Workflow Search</w:delText>
        </w:r>
        <w:r w:rsidDel="00327F2C">
          <w:delText xml:space="preserve"> page displays a list of workflows.</w:delText>
        </w:r>
        <w:r w:rsidRPr="00694441" w:rsidDel="00327F2C">
          <w:delText xml:space="preserve"> </w:delText>
        </w:r>
        <w:r w:rsidDel="00327F2C">
          <w:br/>
        </w:r>
        <w:r w:rsidRPr="00694441" w:rsidDel="00327F2C">
          <w:rPr>
            <w:b/>
          </w:rPr>
          <w:delText>Note:</w:delText>
        </w:r>
        <w:r w:rsidRPr="00694441" w:rsidDel="00327F2C">
          <w:delText xml:space="preserve"> The list displays all workflows that are accessible based on your login location.</w:delText>
        </w:r>
      </w:del>
    </w:p>
    <w:p w14:paraId="5447ADF8" w14:textId="42282DE0" w:rsidR="00D31CB1" w:rsidDel="00327F2C" w:rsidRDefault="00D31CB1" w:rsidP="00D31CB1">
      <w:pPr>
        <w:ind w:right="360"/>
        <w:rPr>
          <w:del w:id="6939" w:author="Sayali Dev" w:date="2018-02-21T13:28:00Z"/>
        </w:rPr>
      </w:pPr>
    </w:p>
    <w:p w14:paraId="5CE9D6CA" w14:textId="0E898D48" w:rsidR="00D31CB1" w:rsidDel="00327F2C" w:rsidRDefault="00D31CB1" w:rsidP="00D31CB1">
      <w:pPr>
        <w:numPr>
          <w:ilvl w:val="0"/>
          <w:numId w:val="292"/>
        </w:numPr>
        <w:ind w:right="360"/>
        <w:rPr>
          <w:del w:id="6940" w:author="Sayali Dev" w:date="2018-02-21T13:28:00Z"/>
        </w:rPr>
      </w:pPr>
      <w:del w:id="6941" w:author="Sayali Dev" w:date="2018-02-21T13:28:00Z">
        <w:r w:rsidDel="00327F2C">
          <w:delText>Click the row of the workflow for which you want to generate a barcode label for a biospecimen.</w:delText>
        </w:r>
      </w:del>
    </w:p>
    <w:p w14:paraId="11E1D91B" w14:textId="5D0B36BC" w:rsidR="00D31CB1" w:rsidDel="00327F2C" w:rsidRDefault="00D31CB1" w:rsidP="00D31CB1">
      <w:pPr>
        <w:ind w:left="720" w:right="360"/>
        <w:rPr>
          <w:del w:id="6942" w:author="Sayali Dev" w:date="2018-02-21T13:28:00Z"/>
        </w:rPr>
      </w:pPr>
      <w:del w:id="6943" w:author="Sayali Dev" w:date="2018-02-21T13:28:00Z">
        <w:r w:rsidDel="00327F2C">
          <w:delText xml:space="preserve">The </w:delText>
        </w:r>
        <w:r w:rsidRPr="00702B3D" w:rsidDel="00327F2C">
          <w:rPr>
            <w:b/>
          </w:rPr>
          <w:delText>View Workflow</w:delText>
        </w:r>
        <w:r w:rsidDel="00327F2C">
          <w:delText xml:space="preserve"> page appears.</w:delText>
        </w:r>
      </w:del>
    </w:p>
    <w:p w14:paraId="20528C7E" w14:textId="123FBC6A" w:rsidR="00D31CB1" w:rsidDel="00327F2C" w:rsidRDefault="00D31CB1" w:rsidP="00D31CB1">
      <w:pPr>
        <w:ind w:left="720" w:right="360"/>
        <w:rPr>
          <w:del w:id="6944" w:author="Sayali Dev" w:date="2018-02-21T13:28:00Z"/>
        </w:rPr>
      </w:pPr>
    </w:p>
    <w:p w14:paraId="19E493A5" w14:textId="2A1A3A0D" w:rsidR="00D31CB1" w:rsidRPr="00E61AFD" w:rsidDel="00327F2C" w:rsidRDefault="00D31CB1" w:rsidP="00D31CB1">
      <w:pPr>
        <w:pStyle w:val="BodyText"/>
        <w:numPr>
          <w:ilvl w:val="0"/>
          <w:numId w:val="292"/>
        </w:numPr>
        <w:ind w:right="720"/>
        <w:rPr>
          <w:del w:id="6945" w:author="Sayali Dev" w:date="2018-02-21T13:28:00Z"/>
        </w:rPr>
      </w:pPr>
      <w:del w:id="6946" w:author="Sayali Dev" w:date="2018-02-21T13:28:00Z">
        <w:r w:rsidRPr="00E61AFD" w:rsidDel="00327F2C">
          <w:delText>Select the c</w:delText>
        </w:r>
        <w:r w:rsidDel="00327F2C">
          <w:delText>heck</w:delText>
        </w:r>
        <w:r w:rsidRPr="00E61AFD" w:rsidDel="00327F2C">
          <w:delText xml:space="preserve">boxes of the </w:delText>
        </w:r>
        <w:r w:rsidDel="00327F2C">
          <w:delText>biospecimen</w:delText>
        </w:r>
        <w:r w:rsidRPr="00E61AFD" w:rsidDel="00327F2C">
          <w:delText xml:space="preserve">s </w:delText>
        </w:r>
        <w:r w:rsidDel="00327F2C">
          <w:delText>for which you want to generate a barcode label</w:delText>
        </w:r>
        <w:r w:rsidRPr="00E61AFD" w:rsidDel="00327F2C">
          <w:delText xml:space="preserve">. </w:delText>
        </w:r>
      </w:del>
    </w:p>
    <w:p w14:paraId="7100DA8F" w14:textId="7592DE78" w:rsidR="00D31CB1" w:rsidRPr="00E61AFD" w:rsidDel="00327F2C" w:rsidRDefault="00D31CB1" w:rsidP="00D31CB1">
      <w:pPr>
        <w:pStyle w:val="BodyText"/>
        <w:ind w:left="720" w:right="720"/>
        <w:rPr>
          <w:del w:id="6947" w:author="Sayali Dev" w:date="2018-02-21T13:28:00Z"/>
        </w:rPr>
      </w:pPr>
      <w:del w:id="6948" w:author="Sayali Dev" w:date="2018-02-21T13:28:00Z">
        <w:r w:rsidRPr="00E61AFD" w:rsidDel="00327F2C">
          <w:rPr>
            <w:b/>
          </w:rPr>
          <w:delText>Note:</w:delText>
        </w:r>
        <w:r w:rsidRPr="00E61AFD" w:rsidDel="00327F2C">
          <w:delText xml:space="preserve"> To </w:delText>
        </w:r>
        <w:r w:rsidDel="00327F2C">
          <w:delText xml:space="preserve">generate a bar code label for </w:delText>
        </w:r>
        <w:r w:rsidRPr="00E61AFD" w:rsidDel="00327F2C">
          <w:delText xml:space="preserve">all the </w:delText>
        </w:r>
        <w:r w:rsidDel="00327F2C">
          <w:delText>biospecimens, select the check</w:delText>
        </w:r>
        <w:r w:rsidRPr="00E61AFD" w:rsidDel="00327F2C">
          <w:delText>box on the header.</w:delText>
        </w:r>
      </w:del>
    </w:p>
    <w:p w14:paraId="48CD93F0" w14:textId="1E6D9E21" w:rsidR="00D31CB1" w:rsidDel="00327F2C" w:rsidRDefault="00D31CB1" w:rsidP="00D31CB1">
      <w:pPr>
        <w:pStyle w:val="BodyText"/>
        <w:ind w:left="720" w:right="720"/>
        <w:rPr>
          <w:del w:id="6949" w:author="Sayali Dev" w:date="2018-02-21T13:28:00Z"/>
        </w:rPr>
      </w:pPr>
    </w:p>
    <w:p w14:paraId="11B13EEC" w14:textId="244C9DE6" w:rsidR="00D31CB1" w:rsidDel="00327F2C" w:rsidRDefault="00D31CB1" w:rsidP="00D31CB1">
      <w:pPr>
        <w:pStyle w:val="BodyText"/>
        <w:numPr>
          <w:ilvl w:val="0"/>
          <w:numId w:val="292"/>
        </w:numPr>
        <w:ind w:right="720"/>
        <w:rPr>
          <w:del w:id="6950" w:author="Sayali Dev" w:date="2018-02-21T13:28:00Z"/>
        </w:rPr>
      </w:pPr>
      <w:del w:id="6951" w:author="Sayali Dev" w:date="2018-02-21T13:28:00Z">
        <w:r w:rsidDel="00327F2C">
          <w:delText xml:space="preserve">In the </w:delText>
        </w:r>
        <w:r w:rsidRPr="00AE3884" w:rsidDel="00327F2C">
          <w:rPr>
            <w:b/>
          </w:rPr>
          <w:delText>Actions</w:delText>
        </w:r>
        <w:r w:rsidDel="00327F2C">
          <w:delText xml:space="preserve"> list, click </w:delText>
        </w:r>
        <w:r w:rsidRPr="00AE3884" w:rsidDel="00327F2C">
          <w:rPr>
            <w:b/>
          </w:rPr>
          <w:delText xml:space="preserve">Generate </w:delText>
        </w:r>
        <w:r w:rsidDel="00327F2C">
          <w:rPr>
            <w:b/>
          </w:rPr>
          <w:delText>Labels</w:delText>
        </w:r>
        <w:r w:rsidDel="00327F2C">
          <w:delText xml:space="preserve">, and then click </w:delText>
        </w:r>
        <w:r w:rsidRPr="00EB66EC" w:rsidDel="00327F2C">
          <w:rPr>
            <w:b/>
          </w:rPr>
          <w:delText>INITIATE</w:delText>
        </w:r>
        <w:r w:rsidDel="00327F2C">
          <w:delText xml:space="preserve">. </w:delText>
        </w:r>
      </w:del>
    </w:p>
    <w:p w14:paraId="57C7AA51" w14:textId="2EC85DE7" w:rsidR="00D31CB1" w:rsidDel="00327F2C" w:rsidRDefault="00D31CB1" w:rsidP="00D31CB1">
      <w:pPr>
        <w:ind w:left="720"/>
        <w:rPr>
          <w:del w:id="6952" w:author="Sayali Dev" w:date="2018-02-21T13:28:00Z"/>
        </w:rPr>
      </w:pPr>
      <w:del w:id="6953" w:author="Sayali Dev" w:date="2018-02-21T13:28:00Z">
        <w:r w:rsidDel="00327F2C">
          <w:delText>The print window appears.</w:delText>
        </w:r>
      </w:del>
    </w:p>
    <w:p w14:paraId="21DDC350" w14:textId="57C72808" w:rsidR="00D31CB1" w:rsidDel="00327F2C" w:rsidRDefault="00D31CB1" w:rsidP="00D31CB1">
      <w:pPr>
        <w:ind w:left="720"/>
        <w:rPr>
          <w:del w:id="6954" w:author="Sayali Dev" w:date="2018-02-21T13:28:00Z"/>
        </w:rPr>
      </w:pPr>
    </w:p>
    <w:p w14:paraId="539A9E64" w14:textId="36F32817" w:rsidR="00D31CB1" w:rsidDel="00327F2C" w:rsidRDefault="00D31CB1" w:rsidP="00D31CB1">
      <w:pPr>
        <w:numPr>
          <w:ilvl w:val="0"/>
          <w:numId w:val="292"/>
        </w:numPr>
        <w:rPr>
          <w:del w:id="6955" w:author="Sayali Dev" w:date="2018-02-21T13:28:00Z"/>
        </w:rPr>
      </w:pPr>
      <w:del w:id="6956" w:author="Sayali Dev" w:date="2018-02-21T13:28:00Z">
        <w:r w:rsidDel="00327F2C">
          <w:delText xml:space="preserve">To print labels to a PDF file, click </w:delText>
        </w:r>
        <w:r w:rsidRPr="00B0754F" w:rsidDel="00327F2C">
          <w:rPr>
            <w:b/>
          </w:rPr>
          <w:delText>PDF</w:delText>
        </w:r>
        <w:r w:rsidDel="00327F2C">
          <w:delText xml:space="preserve"> for the appropriate template name, and then click </w:delText>
        </w:r>
        <w:r w:rsidRPr="00B0754F" w:rsidDel="00327F2C">
          <w:rPr>
            <w:b/>
          </w:rPr>
          <w:delText>SUBMIT</w:delText>
        </w:r>
        <w:r w:rsidDel="00327F2C">
          <w:delText>.</w:delText>
        </w:r>
      </w:del>
    </w:p>
    <w:p w14:paraId="6DBB435C" w14:textId="5415F13A" w:rsidR="00D31CB1" w:rsidDel="00327F2C" w:rsidRDefault="00D31CB1" w:rsidP="00D31CB1">
      <w:pPr>
        <w:ind w:left="720"/>
        <w:rPr>
          <w:del w:id="6957" w:author="Sayali Dev" w:date="2018-02-21T13:28:00Z"/>
        </w:rPr>
      </w:pPr>
      <w:del w:id="6958" w:author="Sayali Dev" w:date="2018-02-21T13:28:00Z">
        <w:r w:rsidRPr="00DC6FC5" w:rsidDel="00327F2C">
          <w:delText>The image of the barcode label</w:delText>
        </w:r>
        <w:r w:rsidDel="00327F2C">
          <w:delText>s</w:delText>
        </w:r>
        <w:r w:rsidRPr="00DC6FC5" w:rsidDel="00327F2C">
          <w:delText xml:space="preserve"> that </w:delText>
        </w:r>
        <w:r w:rsidDel="00327F2C">
          <w:delText>are</w:delText>
        </w:r>
        <w:r w:rsidRPr="00DC6FC5" w:rsidDel="00327F2C">
          <w:delText xml:space="preserve"> associated with the </w:delText>
        </w:r>
        <w:r w:rsidDel="00327F2C">
          <w:delText xml:space="preserve">biospecimens </w:delText>
        </w:r>
        <w:r w:rsidRPr="00DC6FC5" w:rsidDel="00327F2C">
          <w:delText>appears below</w:delText>
        </w:r>
        <w:r w:rsidDel="00327F2C">
          <w:delText>.</w:delText>
        </w:r>
      </w:del>
    </w:p>
    <w:p w14:paraId="441402E1" w14:textId="68D41655" w:rsidR="00D31CB1" w:rsidDel="00327F2C" w:rsidRDefault="00D31CB1" w:rsidP="00D31CB1">
      <w:pPr>
        <w:rPr>
          <w:del w:id="6959" w:author="Sayali Dev" w:date="2018-02-21T13:28:00Z"/>
        </w:rPr>
      </w:pPr>
    </w:p>
    <w:p w14:paraId="4EBF3F4A" w14:textId="1212A81D" w:rsidR="00D31CB1" w:rsidDel="00327F2C" w:rsidRDefault="00D31CB1" w:rsidP="00D31CB1">
      <w:pPr>
        <w:ind w:left="720"/>
        <w:rPr>
          <w:del w:id="6960" w:author="Sayali Dev" w:date="2018-02-21T13:28:00Z"/>
        </w:rPr>
      </w:pPr>
      <w:del w:id="6961" w:author="Sayali Dev" w:date="2018-02-21T13:28:00Z">
        <w:r w:rsidRPr="006454BE" w:rsidDel="00327F2C">
          <w:rPr>
            <w:noProof/>
          </w:rPr>
          <w:drawing>
            <wp:inline distT="0" distB="0" distL="0" distR="0" wp14:anchorId="7DDEED99" wp14:editId="6C4E09DB">
              <wp:extent cx="2377440" cy="3141980"/>
              <wp:effectExtent l="19050" t="19050" r="22860" b="20320"/>
              <wp:docPr id="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77440" cy="3141980"/>
                      </a:xfrm>
                      <a:prstGeom prst="rect">
                        <a:avLst/>
                      </a:prstGeom>
                      <a:noFill/>
                      <a:ln w="3175">
                        <a:solidFill>
                          <a:schemeClr val="tx1"/>
                        </a:solidFill>
                      </a:ln>
                    </pic:spPr>
                  </pic:pic>
                </a:graphicData>
              </a:graphic>
            </wp:inline>
          </w:drawing>
        </w:r>
      </w:del>
    </w:p>
    <w:p w14:paraId="19EBD3A6" w14:textId="3EDD4233" w:rsidR="00D31CB1" w:rsidDel="00327F2C" w:rsidRDefault="00D31CB1" w:rsidP="00D31CB1">
      <w:pPr>
        <w:pStyle w:val="Figure"/>
        <w:tabs>
          <w:tab w:val="clear" w:pos="1080"/>
          <w:tab w:val="clear" w:pos="1710"/>
          <w:tab w:val="clear" w:pos="1980"/>
          <w:tab w:val="left" w:pos="1800"/>
          <w:tab w:val="num" w:pos="4230"/>
        </w:tabs>
        <w:ind w:left="1800" w:hanging="1170"/>
        <w:rPr>
          <w:del w:id="6962" w:author="Sayali Dev" w:date="2018-02-21T13:28:00Z"/>
        </w:rPr>
      </w:pPr>
      <w:del w:id="6963" w:author="Sayali Dev" w:date="2018-02-21T13:28:00Z">
        <w:r w:rsidDel="00327F2C">
          <w:delText>Print barcode labels window</w:delText>
        </w:r>
        <w:r w:rsidDel="00327F2C">
          <w:br/>
        </w:r>
      </w:del>
    </w:p>
    <w:p w14:paraId="07235203" w14:textId="552E1FD6" w:rsidR="00D31CB1" w:rsidDel="00327F2C" w:rsidRDefault="00D31CB1" w:rsidP="00D31CB1">
      <w:pPr>
        <w:pStyle w:val="BodyText"/>
        <w:ind w:left="720"/>
        <w:rPr>
          <w:del w:id="6964" w:author="Sayali Dev" w:date="2018-02-21T13:28:00Z"/>
        </w:rPr>
      </w:pPr>
      <w:del w:id="6965" w:author="Sayali Dev" w:date="2018-02-21T13:28:00Z">
        <w:r w:rsidRPr="00AF38DA" w:rsidDel="00327F2C">
          <w:rPr>
            <w:b/>
          </w:rPr>
          <w:delText>Note</w:delText>
        </w:r>
        <w:r w:rsidDel="00327F2C">
          <w:delText xml:space="preserve">: To identify tools for viewing multiple labels, printing labels and saving the file to your machine, click the arrow icon </w:delText>
        </w:r>
        <w:r w:rsidRPr="006454BE" w:rsidDel="00327F2C">
          <w:rPr>
            <w:noProof/>
          </w:rPr>
          <w:drawing>
            <wp:inline distT="0" distB="0" distL="0" distR="0" wp14:anchorId="08DCF965" wp14:editId="20583B49">
              <wp:extent cx="266065" cy="215900"/>
              <wp:effectExtent l="0" t="0" r="635" b="0"/>
              <wp:docPr id="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065" cy="215900"/>
                      </a:xfrm>
                      <a:prstGeom prst="rect">
                        <a:avLst/>
                      </a:prstGeom>
                      <a:noFill/>
                      <a:ln>
                        <a:noFill/>
                      </a:ln>
                    </pic:spPr>
                  </pic:pic>
                </a:graphicData>
              </a:graphic>
            </wp:inline>
          </w:drawing>
        </w:r>
        <w:r w:rsidDel="00327F2C">
          <w:delText xml:space="preserve">.       </w:delText>
        </w:r>
      </w:del>
    </w:p>
    <w:p w14:paraId="710DF43C" w14:textId="361948A9" w:rsidR="00D31CB1" w:rsidDel="00327F2C" w:rsidRDefault="00D31CB1" w:rsidP="00D31CB1">
      <w:pPr>
        <w:pStyle w:val="Heading3"/>
        <w:rPr>
          <w:del w:id="6966" w:author="Sayali Dev" w:date="2018-02-21T13:28:00Z"/>
        </w:rPr>
      </w:pPr>
      <w:del w:id="6967" w:author="Sayali Dev" w:date="2018-02-21T13:28:00Z">
        <w:r w:rsidDel="00327F2C">
          <w:br w:type="page"/>
        </w:r>
        <w:bookmarkStart w:id="6968" w:name="MoveToBulkContainer"/>
        <w:bookmarkStart w:id="6969" w:name="UploadFiles"/>
        <w:bookmarkStart w:id="6970" w:name="_Toc452631898"/>
        <w:bookmarkEnd w:id="6968"/>
        <w:bookmarkEnd w:id="6969"/>
        <w:r w:rsidDel="00327F2C">
          <w:delText>Uploading Files for Workflow Biospecimens</w:delText>
        </w:r>
        <w:bookmarkEnd w:id="6970"/>
      </w:del>
    </w:p>
    <w:p w14:paraId="3F5F9603" w14:textId="7F7CEFAE" w:rsidR="00D31CB1" w:rsidDel="00327F2C" w:rsidRDefault="00D31CB1" w:rsidP="00D31CB1">
      <w:pPr>
        <w:rPr>
          <w:del w:id="6971" w:author="Sayali Dev" w:date="2018-02-21T13:28:00Z"/>
        </w:rPr>
      </w:pPr>
    </w:p>
    <w:p w14:paraId="510AC070" w14:textId="2CD973EA" w:rsidR="00D31CB1" w:rsidDel="00327F2C" w:rsidRDefault="00D31CB1" w:rsidP="00D31CB1">
      <w:pPr>
        <w:rPr>
          <w:del w:id="6972" w:author="Sayali Dev" w:date="2018-02-21T13:28:00Z"/>
        </w:rPr>
      </w:pPr>
      <w:del w:id="6973" w:author="Sayali Dev" w:date="2018-02-21T13:28:00Z">
        <w:r w:rsidDel="00327F2C">
          <w:delText>To upload files for biospecimen</w:delText>
        </w:r>
        <w:r w:rsidRPr="00B8080A" w:rsidDel="00327F2C">
          <w:delText>s</w:delText>
        </w:r>
        <w:r w:rsidDel="00327F2C">
          <w:delText xml:space="preserve"> associated with a workflow:</w:delText>
        </w:r>
      </w:del>
    </w:p>
    <w:p w14:paraId="2485703E" w14:textId="2D409C92" w:rsidR="00D31CB1" w:rsidDel="00327F2C" w:rsidRDefault="00D31CB1" w:rsidP="00D31CB1">
      <w:pPr>
        <w:rPr>
          <w:del w:id="6974" w:author="Sayali Dev" w:date="2018-02-21T13:28:00Z"/>
        </w:rPr>
      </w:pPr>
    </w:p>
    <w:p w14:paraId="2E2FAF0D" w14:textId="6E5C8A92" w:rsidR="00D31CB1" w:rsidDel="00327F2C" w:rsidRDefault="00D31CB1" w:rsidP="00D31CB1">
      <w:pPr>
        <w:numPr>
          <w:ilvl w:val="0"/>
          <w:numId w:val="296"/>
        </w:numPr>
        <w:ind w:right="720"/>
        <w:rPr>
          <w:del w:id="6975" w:author="Sayali Dev" w:date="2018-02-21T13:28:00Z"/>
        </w:rPr>
      </w:pPr>
      <w:del w:id="6976" w:author="Sayali Dev" w:date="2018-01-31T17:54:00Z">
        <w:r w:rsidDel="009A119E">
          <w:delText>Log on</w:delText>
        </w:r>
      </w:del>
      <w:del w:id="6977" w:author="Sayali Dev" w:date="2018-02-21T13:28:00Z">
        <w:r w:rsidDel="00327F2C">
          <w:delText xml:space="preserve"> to the application using your </w:delText>
        </w:r>
      </w:del>
      <w:del w:id="6978" w:author="Sayali Dev" w:date="2018-01-31T17:55:00Z">
        <w:r w:rsidDel="00A62626">
          <w:delText>logon</w:delText>
        </w:r>
      </w:del>
      <w:del w:id="6979" w:author="Sayali Dev" w:date="2018-02-21T13:28:00Z">
        <w:r w:rsidDel="00327F2C">
          <w:delText xml:space="preserve"> credentials. </w:delText>
        </w:r>
      </w:del>
    </w:p>
    <w:p w14:paraId="765B45DC" w14:textId="0E2EA743" w:rsidR="00D31CB1" w:rsidDel="00327F2C" w:rsidRDefault="00D31CB1" w:rsidP="00D31CB1">
      <w:pPr>
        <w:ind w:left="720" w:right="720"/>
        <w:rPr>
          <w:del w:id="6980" w:author="Sayali Dev" w:date="2018-02-21T13:28:00Z"/>
        </w:rPr>
      </w:pPr>
      <w:del w:id="6981" w:author="Sayali Dev" w:date="2018-02-21T13:28:00Z">
        <w:r w:rsidDel="00327F2C">
          <w:delText xml:space="preserve">The CIRRASPEC home page appears. </w:delText>
        </w:r>
      </w:del>
    </w:p>
    <w:p w14:paraId="2693F558" w14:textId="2ED37674" w:rsidR="00D31CB1" w:rsidDel="00327F2C" w:rsidRDefault="00D31CB1" w:rsidP="00D31CB1">
      <w:pPr>
        <w:ind w:left="720" w:right="720"/>
        <w:rPr>
          <w:del w:id="6982" w:author="Sayali Dev" w:date="2018-02-21T13:28:00Z"/>
        </w:rPr>
      </w:pPr>
    </w:p>
    <w:p w14:paraId="15380484" w14:textId="6D12B9C7" w:rsidR="00D31CB1" w:rsidDel="00327F2C" w:rsidRDefault="00D31CB1" w:rsidP="00D31CB1">
      <w:pPr>
        <w:numPr>
          <w:ilvl w:val="0"/>
          <w:numId w:val="296"/>
        </w:numPr>
        <w:ind w:right="720"/>
        <w:rPr>
          <w:del w:id="6983" w:author="Sayali Dev" w:date="2018-02-21T13:28:00Z"/>
        </w:rPr>
      </w:pPr>
      <w:del w:id="6984" w:author="Sayali Dev" w:date="2018-02-21T13:28:00Z">
        <w:r w:rsidDel="00327F2C">
          <w:delText xml:space="preserve">Point to the arrow of the </w:delText>
        </w:r>
        <w:r w:rsidRPr="00E238C4" w:rsidDel="00327F2C">
          <w:rPr>
            <w:b/>
          </w:rPr>
          <w:delText>LIMS</w:delText>
        </w:r>
        <w:r w:rsidDel="00327F2C">
          <w:delText xml:space="preserve"> tab, and then click </w:delText>
        </w:r>
        <w:r w:rsidRPr="00E238C4" w:rsidDel="00327F2C">
          <w:rPr>
            <w:b/>
          </w:rPr>
          <w:delText>Workflows</w:delText>
        </w:r>
        <w:r w:rsidDel="00327F2C">
          <w:delText>.</w:delText>
        </w:r>
      </w:del>
    </w:p>
    <w:p w14:paraId="211203BD" w14:textId="44615E58" w:rsidR="00D31CB1" w:rsidDel="00327F2C" w:rsidRDefault="00D31CB1" w:rsidP="00D31CB1">
      <w:pPr>
        <w:ind w:left="720" w:right="720"/>
        <w:rPr>
          <w:del w:id="6985" w:author="Sayali Dev" w:date="2018-02-21T13:28:00Z"/>
        </w:rPr>
      </w:pPr>
      <w:del w:id="6986" w:author="Sayali Dev" w:date="2018-02-21T13:28:00Z">
        <w:r w:rsidDel="00327F2C">
          <w:delText xml:space="preserve">The </w:delText>
        </w:r>
        <w:r w:rsidDel="00327F2C">
          <w:rPr>
            <w:b/>
          </w:rPr>
          <w:delText>Workflow S</w:delText>
        </w:r>
        <w:r w:rsidRPr="00581B7B" w:rsidDel="00327F2C">
          <w:rPr>
            <w:b/>
          </w:rPr>
          <w:delText>earch</w:delText>
        </w:r>
        <w:r w:rsidDel="00327F2C">
          <w:delText xml:space="preserve"> page appears.</w:delText>
        </w:r>
      </w:del>
    </w:p>
    <w:p w14:paraId="4B261D96" w14:textId="666D3247" w:rsidR="00D31CB1" w:rsidDel="00327F2C" w:rsidRDefault="00D31CB1" w:rsidP="00D31CB1">
      <w:pPr>
        <w:ind w:left="720" w:right="720"/>
        <w:rPr>
          <w:del w:id="6987" w:author="Sayali Dev" w:date="2018-02-21T13:28:00Z"/>
        </w:rPr>
      </w:pPr>
    </w:p>
    <w:p w14:paraId="1049D89D" w14:textId="51D062DF" w:rsidR="00D31CB1" w:rsidDel="00327F2C" w:rsidRDefault="00D31CB1" w:rsidP="00D31CB1">
      <w:pPr>
        <w:numPr>
          <w:ilvl w:val="0"/>
          <w:numId w:val="296"/>
        </w:numPr>
        <w:ind w:right="720"/>
        <w:rPr>
          <w:del w:id="6988" w:author="Sayali Dev" w:date="2018-02-21T13:28:00Z"/>
        </w:rPr>
      </w:pPr>
      <w:del w:id="6989" w:author="Sayali Dev" w:date="2018-02-21T13:28:00Z">
        <w:r w:rsidDel="00327F2C">
          <w:delText xml:space="preserve">Click </w:delText>
        </w:r>
        <w:r w:rsidRPr="0068184B" w:rsidDel="00327F2C">
          <w:rPr>
            <w:b/>
          </w:rPr>
          <w:delText>SEARCH</w:delText>
        </w:r>
        <w:r w:rsidDel="00327F2C">
          <w:delText xml:space="preserve">. </w:delText>
        </w:r>
      </w:del>
    </w:p>
    <w:p w14:paraId="7C07BFB2" w14:textId="6D53DCF0" w:rsidR="00D31CB1" w:rsidDel="00327F2C" w:rsidRDefault="00D31CB1" w:rsidP="00D31CB1">
      <w:pPr>
        <w:ind w:left="720" w:right="720"/>
        <w:rPr>
          <w:del w:id="6990" w:author="Sayali Dev" w:date="2018-02-21T13:28:00Z"/>
        </w:rPr>
      </w:pPr>
      <w:del w:id="6991" w:author="Sayali Dev" w:date="2018-02-21T13:28:00Z">
        <w:r w:rsidDel="00327F2C">
          <w:delText xml:space="preserve">The </w:delText>
        </w:r>
        <w:r w:rsidRPr="00161EAE" w:rsidDel="00327F2C">
          <w:rPr>
            <w:b/>
          </w:rPr>
          <w:delText>Workflow Search</w:delText>
        </w:r>
        <w:r w:rsidDel="00327F2C">
          <w:delText xml:space="preserve"> page displays a list of workflows.</w:delText>
        </w:r>
        <w:r w:rsidDel="00327F2C">
          <w:br/>
        </w:r>
        <w:r w:rsidRPr="00694441" w:rsidDel="00327F2C">
          <w:rPr>
            <w:b/>
          </w:rPr>
          <w:delText>Note:</w:delText>
        </w:r>
        <w:r w:rsidRPr="00694441" w:rsidDel="00327F2C">
          <w:delText xml:space="preserve"> The list displays all workflows that are accessible based on your login location.</w:delText>
        </w:r>
      </w:del>
    </w:p>
    <w:p w14:paraId="50520680" w14:textId="454FE4BD" w:rsidR="00D31CB1" w:rsidDel="00327F2C" w:rsidRDefault="00D31CB1" w:rsidP="00D31CB1">
      <w:pPr>
        <w:ind w:left="720" w:right="720"/>
        <w:rPr>
          <w:del w:id="6992" w:author="Sayali Dev" w:date="2018-02-21T13:28:00Z"/>
        </w:rPr>
      </w:pPr>
    </w:p>
    <w:p w14:paraId="75D039A2" w14:textId="19013C4B" w:rsidR="00D31CB1" w:rsidDel="00327F2C" w:rsidRDefault="00D31CB1" w:rsidP="00D31CB1">
      <w:pPr>
        <w:numPr>
          <w:ilvl w:val="0"/>
          <w:numId w:val="296"/>
        </w:numPr>
        <w:ind w:right="360"/>
        <w:rPr>
          <w:del w:id="6993" w:author="Sayali Dev" w:date="2018-02-21T13:28:00Z"/>
        </w:rPr>
      </w:pPr>
      <w:del w:id="6994" w:author="Sayali Dev" w:date="2018-02-21T13:28:00Z">
        <w:r w:rsidDel="00327F2C">
          <w:delText>Click the row of the workflow for which you want to upload files for multiple biospecimens.</w:delText>
        </w:r>
      </w:del>
    </w:p>
    <w:p w14:paraId="503FF396" w14:textId="1C3142B3" w:rsidR="00D31CB1" w:rsidDel="00327F2C" w:rsidRDefault="00D31CB1" w:rsidP="00D31CB1">
      <w:pPr>
        <w:ind w:left="720" w:right="360"/>
        <w:rPr>
          <w:del w:id="6995" w:author="Sayali Dev" w:date="2018-02-21T13:28:00Z"/>
        </w:rPr>
      </w:pPr>
      <w:del w:id="6996" w:author="Sayali Dev" w:date="2018-02-21T13:28:00Z">
        <w:r w:rsidDel="00327F2C">
          <w:delText xml:space="preserve">The </w:delText>
        </w:r>
        <w:r w:rsidRPr="00702B3D" w:rsidDel="00327F2C">
          <w:rPr>
            <w:b/>
          </w:rPr>
          <w:delText>View Workflow</w:delText>
        </w:r>
        <w:r w:rsidDel="00327F2C">
          <w:delText xml:space="preserve"> page appears.</w:delText>
        </w:r>
      </w:del>
    </w:p>
    <w:p w14:paraId="4070A586" w14:textId="28D89962" w:rsidR="00D31CB1" w:rsidDel="00327F2C" w:rsidRDefault="00D31CB1" w:rsidP="00D31CB1">
      <w:pPr>
        <w:ind w:left="720" w:right="360"/>
        <w:rPr>
          <w:del w:id="6997" w:author="Sayali Dev" w:date="2018-02-21T13:28:00Z"/>
        </w:rPr>
      </w:pPr>
    </w:p>
    <w:p w14:paraId="3C8ACBF7" w14:textId="7B8A38E4" w:rsidR="00D31CB1" w:rsidRPr="00E61AFD" w:rsidDel="00327F2C" w:rsidRDefault="00D31CB1" w:rsidP="00D31CB1">
      <w:pPr>
        <w:pStyle w:val="BodyText"/>
        <w:numPr>
          <w:ilvl w:val="0"/>
          <w:numId w:val="296"/>
        </w:numPr>
        <w:ind w:right="720"/>
        <w:rPr>
          <w:del w:id="6998" w:author="Sayali Dev" w:date="2018-02-21T13:28:00Z"/>
        </w:rPr>
      </w:pPr>
      <w:del w:id="6999" w:author="Sayali Dev" w:date="2018-02-21T13:28:00Z">
        <w:r w:rsidRPr="00E61AFD" w:rsidDel="00327F2C">
          <w:delText xml:space="preserve">To </w:delText>
        </w:r>
        <w:r w:rsidDel="00327F2C">
          <w:delText>upload files</w:delText>
        </w:r>
        <w:r w:rsidRPr="00E61AFD" w:rsidDel="00327F2C">
          <w:delText xml:space="preserve"> for a single </w:delText>
        </w:r>
        <w:r w:rsidDel="00327F2C">
          <w:delText>biospecimen</w:delText>
        </w:r>
        <w:r w:rsidRPr="00E61AFD" w:rsidDel="00327F2C">
          <w:delText xml:space="preserve">, click the </w:delText>
        </w:r>
        <w:r w:rsidDel="00327F2C">
          <w:rPr>
            <w:b/>
          </w:rPr>
          <w:delText>Add Attachment</w:delText>
        </w:r>
        <w:r w:rsidRPr="00581B7B" w:rsidDel="00327F2C">
          <w:rPr>
            <w:b/>
          </w:rPr>
          <w:delText xml:space="preserve"> </w:delText>
        </w:r>
        <w:r w:rsidRPr="00E61AFD" w:rsidDel="00327F2C">
          <w:delText xml:space="preserve">icon </w:delText>
        </w:r>
        <w:r w:rsidDel="00327F2C">
          <w:rPr>
            <w:noProof/>
          </w:rPr>
          <w:drawing>
            <wp:inline distT="0" distB="0" distL="0" distR="0" wp14:anchorId="73E71DB5" wp14:editId="046B9FD2">
              <wp:extent cx="199390" cy="207645"/>
              <wp:effectExtent l="0" t="0" r="0" b="1905"/>
              <wp:docPr id="9281" name="Picture 9281" descr="fi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s ic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9390" cy="207645"/>
                      </a:xfrm>
                      <a:prstGeom prst="rect">
                        <a:avLst/>
                      </a:prstGeom>
                      <a:noFill/>
                      <a:ln>
                        <a:noFill/>
                      </a:ln>
                    </pic:spPr>
                  </pic:pic>
                </a:graphicData>
              </a:graphic>
            </wp:inline>
          </w:drawing>
        </w:r>
        <w:r w:rsidDel="00327F2C">
          <w:delText xml:space="preserve"> </w:delText>
        </w:r>
        <w:r w:rsidRPr="00E61AFD" w:rsidDel="00327F2C">
          <w:delText xml:space="preserve">for the appropriate </w:delText>
        </w:r>
        <w:r w:rsidDel="00327F2C">
          <w:delText>biospecimen</w:delText>
        </w:r>
        <w:r w:rsidRPr="00E61AFD" w:rsidDel="00327F2C">
          <w:delText xml:space="preserve">. </w:delText>
        </w:r>
        <w:r w:rsidDel="00327F2C">
          <w:br/>
          <w:delText>OR</w:delText>
        </w:r>
        <w:r w:rsidDel="00327F2C">
          <w:br/>
          <w:delText>To upload files for multiple biospecimens, select the check</w:delText>
        </w:r>
        <w:r w:rsidRPr="00E61AFD" w:rsidDel="00327F2C">
          <w:delText xml:space="preserve">boxes of </w:delText>
        </w:r>
        <w:r w:rsidDel="00327F2C">
          <w:delText>each biospecimen</w:delText>
        </w:r>
        <w:r w:rsidRPr="00E61AFD" w:rsidDel="00327F2C">
          <w:delText xml:space="preserve"> for which you want to </w:delText>
        </w:r>
        <w:r w:rsidDel="00327F2C">
          <w:delText>upload files</w:delText>
        </w:r>
        <w:r w:rsidRPr="00E61AFD" w:rsidDel="00327F2C">
          <w:delText xml:space="preserve">. </w:delText>
        </w:r>
        <w:r w:rsidDel="00327F2C">
          <w:delText>Then, i</w:delText>
        </w:r>
        <w:r w:rsidRPr="00E61AFD" w:rsidDel="00327F2C">
          <w:delText xml:space="preserve">n the </w:delText>
        </w:r>
        <w:r w:rsidRPr="00E61AFD" w:rsidDel="00327F2C">
          <w:rPr>
            <w:b/>
          </w:rPr>
          <w:delText>Actions</w:delText>
        </w:r>
        <w:r w:rsidRPr="00E61AFD" w:rsidDel="00327F2C">
          <w:delText xml:space="preserve"> list, click</w:delText>
        </w:r>
        <w:r w:rsidDel="00327F2C">
          <w:delText xml:space="preserve"> </w:delText>
        </w:r>
        <w:r w:rsidRPr="0032523D" w:rsidDel="00327F2C">
          <w:rPr>
            <w:b/>
          </w:rPr>
          <w:delText>Upload Files</w:delText>
        </w:r>
        <w:r w:rsidRPr="00E61AFD" w:rsidDel="00327F2C">
          <w:delText xml:space="preserve">, and then click </w:delText>
        </w:r>
        <w:r w:rsidRPr="00E61AFD" w:rsidDel="00327F2C">
          <w:rPr>
            <w:b/>
          </w:rPr>
          <w:delText>INITIATE</w:delText>
        </w:r>
        <w:r w:rsidRPr="00E61AFD" w:rsidDel="00327F2C">
          <w:delText>.</w:delText>
        </w:r>
      </w:del>
    </w:p>
    <w:p w14:paraId="33BF84BE" w14:textId="056FF4F9" w:rsidR="00D31CB1" w:rsidRPr="00E61AFD" w:rsidDel="00327F2C" w:rsidRDefault="00D31CB1" w:rsidP="00D31CB1">
      <w:pPr>
        <w:pStyle w:val="BodyText"/>
        <w:ind w:left="720" w:right="720"/>
        <w:rPr>
          <w:del w:id="7000" w:author="Sayali Dev" w:date="2018-02-21T13:28:00Z"/>
        </w:rPr>
      </w:pPr>
      <w:del w:id="7001" w:author="Sayali Dev" w:date="2018-02-21T13:28:00Z">
        <w:r w:rsidDel="00327F2C">
          <w:delText>OR</w:delText>
        </w:r>
        <w:r w:rsidDel="00327F2C">
          <w:br/>
        </w:r>
        <w:r w:rsidRPr="00E61AFD" w:rsidDel="00327F2C">
          <w:delText xml:space="preserve">To </w:delText>
        </w:r>
        <w:r w:rsidDel="00327F2C">
          <w:delText>upload files</w:delText>
        </w:r>
        <w:r w:rsidRPr="00E61AFD" w:rsidDel="00327F2C">
          <w:delText xml:space="preserve"> for all the </w:delText>
        </w:r>
        <w:r w:rsidDel="00327F2C">
          <w:delText>biospecimens, select the check</w:delText>
        </w:r>
        <w:r w:rsidRPr="00E61AFD" w:rsidDel="00327F2C">
          <w:delText>box on the header.</w:delText>
        </w:r>
        <w:r w:rsidRPr="00581B7B" w:rsidDel="00327F2C">
          <w:delText xml:space="preserve"> </w:delText>
        </w:r>
        <w:r w:rsidDel="00327F2C">
          <w:delText>Then, i</w:delText>
        </w:r>
        <w:r w:rsidRPr="00E61AFD" w:rsidDel="00327F2C">
          <w:delText xml:space="preserve">n the </w:delText>
        </w:r>
        <w:r w:rsidRPr="00E61AFD" w:rsidDel="00327F2C">
          <w:rPr>
            <w:b/>
          </w:rPr>
          <w:delText>Actions</w:delText>
        </w:r>
        <w:r w:rsidRPr="00E61AFD" w:rsidDel="00327F2C">
          <w:delText xml:space="preserve"> list, click</w:delText>
        </w:r>
        <w:r w:rsidDel="00327F2C">
          <w:delText xml:space="preserve"> </w:delText>
        </w:r>
        <w:r w:rsidRPr="0032523D" w:rsidDel="00327F2C">
          <w:rPr>
            <w:b/>
          </w:rPr>
          <w:delText>Upload Files</w:delText>
        </w:r>
        <w:r w:rsidRPr="00E61AFD" w:rsidDel="00327F2C">
          <w:delText xml:space="preserve">, and then click </w:delText>
        </w:r>
        <w:r w:rsidRPr="00E61AFD" w:rsidDel="00327F2C">
          <w:rPr>
            <w:b/>
          </w:rPr>
          <w:delText>INITIATE</w:delText>
        </w:r>
        <w:r w:rsidRPr="00E61AFD" w:rsidDel="00327F2C">
          <w:delText>.</w:delText>
        </w:r>
      </w:del>
    </w:p>
    <w:p w14:paraId="555447D6" w14:textId="4C1005ED" w:rsidR="00D31CB1" w:rsidDel="00327F2C" w:rsidRDefault="00D31CB1" w:rsidP="00D31CB1">
      <w:pPr>
        <w:pStyle w:val="BodyText"/>
        <w:ind w:left="720" w:right="720"/>
        <w:rPr>
          <w:del w:id="7002" w:author="Sayali Dev" w:date="2018-02-21T13:28:00Z"/>
        </w:rPr>
      </w:pPr>
      <w:del w:id="7003" w:author="Sayali Dev" w:date="2018-02-21T13:28:00Z">
        <w:r w:rsidDel="00327F2C">
          <w:br/>
          <w:delText xml:space="preserve">The </w:delText>
        </w:r>
        <w:r w:rsidRPr="001A38E9" w:rsidDel="00327F2C">
          <w:rPr>
            <w:b/>
          </w:rPr>
          <w:delText xml:space="preserve">MANAGE </w:delText>
        </w:r>
        <w:r w:rsidDel="00327F2C">
          <w:rPr>
            <w:b/>
          </w:rPr>
          <w:delText>ATTACHMENTS</w:delText>
        </w:r>
        <w:r w:rsidDel="00327F2C">
          <w:delText xml:space="preserve"> window appears and displays the identifiers of the biospecimens that you selected.</w:delText>
        </w:r>
      </w:del>
    </w:p>
    <w:p w14:paraId="1D54BC47" w14:textId="1DC044D1" w:rsidR="00D31CB1" w:rsidDel="00327F2C" w:rsidRDefault="00D31CB1" w:rsidP="00D31CB1">
      <w:pPr>
        <w:pStyle w:val="BodyText"/>
        <w:ind w:left="720" w:right="720"/>
        <w:rPr>
          <w:del w:id="7004" w:author="Sayali Dev" w:date="2018-02-21T13:28:00Z"/>
        </w:rPr>
      </w:pPr>
    </w:p>
    <w:p w14:paraId="56C7B9F9" w14:textId="11C15F63" w:rsidR="00D31CB1" w:rsidDel="00327F2C" w:rsidRDefault="00D31CB1" w:rsidP="00D31CB1">
      <w:pPr>
        <w:pStyle w:val="Caption"/>
        <w:ind w:firstLine="720"/>
        <w:rPr>
          <w:del w:id="7005" w:author="Sayali Dev" w:date="2018-02-21T13:28:00Z"/>
        </w:rPr>
      </w:pPr>
      <w:del w:id="7006" w:author="Sayali Dev" w:date="2018-02-21T13:28:00Z">
        <w:r w:rsidDel="00327F2C">
          <w:rPr>
            <w:b w:val="0"/>
            <w:bCs w:val="0"/>
            <w:noProof/>
          </w:rPr>
          <w:drawing>
            <wp:inline distT="0" distB="0" distL="0" distR="0" wp14:anchorId="2FDEE088" wp14:editId="14587F73">
              <wp:extent cx="3632835" cy="4214495"/>
              <wp:effectExtent l="19050" t="19050" r="24765" b="14605"/>
              <wp:docPr id="9282" name="Picture 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32835" cy="4214495"/>
                      </a:xfrm>
                      <a:prstGeom prst="rect">
                        <a:avLst/>
                      </a:prstGeom>
                      <a:noFill/>
                      <a:ln w="3175">
                        <a:solidFill>
                          <a:schemeClr val="tx1"/>
                        </a:solidFill>
                      </a:ln>
                    </pic:spPr>
                  </pic:pic>
                </a:graphicData>
              </a:graphic>
            </wp:inline>
          </w:drawing>
        </w:r>
      </w:del>
    </w:p>
    <w:p w14:paraId="4736588D" w14:textId="5AEDBAD6" w:rsidR="00D31CB1" w:rsidDel="00327F2C" w:rsidRDefault="00D31CB1" w:rsidP="00D31CB1">
      <w:pPr>
        <w:pStyle w:val="Figure"/>
        <w:tabs>
          <w:tab w:val="clear" w:pos="1080"/>
          <w:tab w:val="clear" w:pos="1710"/>
          <w:tab w:val="clear" w:pos="1980"/>
          <w:tab w:val="left" w:pos="1800"/>
          <w:tab w:val="num" w:pos="4230"/>
        </w:tabs>
        <w:ind w:left="1800" w:hanging="1170"/>
        <w:rPr>
          <w:del w:id="7007" w:author="Sayali Dev" w:date="2018-02-21T13:28:00Z"/>
        </w:rPr>
      </w:pPr>
      <w:del w:id="7008" w:author="Sayali Dev" w:date="2018-02-21T13:28:00Z">
        <w:r w:rsidDel="00327F2C">
          <w:delText>Manage Attachments window</w:delText>
        </w:r>
      </w:del>
    </w:p>
    <w:p w14:paraId="0AF003ED" w14:textId="6D258DFD" w:rsidR="00D31CB1" w:rsidDel="00327F2C" w:rsidRDefault="00D31CB1" w:rsidP="00D31CB1">
      <w:pPr>
        <w:pStyle w:val="BodyText"/>
        <w:ind w:right="720"/>
        <w:rPr>
          <w:del w:id="7009" w:author="Sayali Dev" w:date="2018-02-21T13:28:00Z"/>
        </w:rPr>
      </w:pPr>
    </w:p>
    <w:p w14:paraId="34D34163" w14:textId="2762BDFE" w:rsidR="00D31CB1" w:rsidDel="00327F2C" w:rsidRDefault="00D31CB1" w:rsidP="00D31CB1">
      <w:pPr>
        <w:pStyle w:val="BodyText"/>
        <w:numPr>
          <w:ilvl w:val="0"/>
          <w:numId w:val="323"/>
        </w:numPr>
        <w:ind w:right="720"/>
        <w:rPr>
          <w:del w:id="7010" w:author="Sayali Dev" w:date="2018-02-21T13:28:00Z"/>
        </w:rPr>
      </w:pPr>
      <w:del w:id="7011" w:author="Sayali Dev" w:date="2018-02-21T13:28:00Z">
        <w:r w:rsidDel="00327F2C">
          <w:delText xml:space="preserve">Enter appropriate information in each field. Following table lists each field and its description. </w:delText>
        </w:r>
      </w:del>
    </w:p>
    <w:p w14:paraId="278045D6" w14:textId="3AEECD03" w:rsidR="00D31CB1" w:rsidDel="00327F2C" w:rsidRDefault="00D31CB1" w:rsidP="00D31CB1">
      <w:pPr>
        <w:pStyle w:val="BodyText"/>
        <w:ind w:left="720" w:right="270"/>
        <w:rPr>
          <w:del w:id="7012" w:author="Sayali Dev" w:date="2018-02-21T13:28:00Z"/>
        </w:rPr>
      </w:pPr>
      <w:del w:id="7013" w:author="Sayali Dev" w:date="2018-02-21T13:28:00Z">
        <w:r w:rsidRPr="006744E4" w:rsidDel="00327F2C">
          <w:rPr>
            <w:b/>
          </w:rPr>
          <w:delText>Note:</w:delText>
        </w:r>
        <w:r w:rsidDel="00327F2C">
          <w:rPr>
            <w:b/>
          </w:rPr>
          <w:delText xml:space="preserve"> </w:delText>
        </w:r>
        <w:r w:rsidRPr="006744E4" w:rsidDel="00327F2C">
          <w:delText>Fields that are marked with the red asterisk (</w:delText>
        </w:r>
        <w:r w:rsidRPr="006744E4" w:rsidDel="00327F2C">
          <w:rPr>
            <w:color w:val="FF0000"/>
          </w:rPr>
          <w:delText>*</w:delText>
        </w:r>
        <w:r w:rsidRPr="006744E4" w:rsidDel="00327F2C">
          <w:delText>) are mandatory.</w:delText>
        </w:r>
      </w:del>
    </w:p>
    <w:p w14:paraId="7F03F888" w14:textId="763BB777" w:rsidR="00D31CB1" w:rsidDel="00327F2C" w:rsidRDefault="00D31CB1" w:rsidP="00D31CB1">
      <w:pPr>
        <w:pStyle w:val="Caption"/>
        <w:ind w:firstLine="720"/>
        <w:rPr>
          <w:del w:id="7014" w:author="Sayali Dev" w:date="2018-02-21T13:28:00Z"/>
        </w:rPr>
      </w:pPr>
    </w:p>
    <w:p w14:paraId="566278C9" w14:textId="4673AAB4" w:rsidR="00D31CB1" w:rsidDel="00327F2C" w:rsidRDefault="00D31CB1" w:rsidP="00D31CB1">
      <w:pPr>
        <w:pStyle w:val="Caption"/>
        <w:ind w:firstLine="720"/>
        <w:rPr>
          <w:del w:id="7015" w:author="Sayali Dev" w:date="2018-02-21T13:28:00Z"/>
        </w:rPr>
      </w:pPr>
      <w:del w:id="7016" w:author="Sayali Dev" w:date="2018-02-21T13:28:00Z">
        <w:r w:rsidDel="00327F2C">
          <w:delText xml:space="preserve">Table </w:delText>
        </w:r>
        <w:r w:rsidR="006C608D" w:rsidDel="00327F2C">
          <w:rPr>
            <w:b w:val="0"/>
            <w:bCs w:val="0"/>
          </w:rPr>
          <w:fldChar w:fldCharType="begin"/>
        </w:r>
        <w:r w:rsidR="006C608D" w:rsidDel="00327F2C">
          <w:delInstrText xml:space="preserve"> SEQ Figure \* ARABIC </w:delInstrText>
        </w:r>
        <w:r w:rsidR="006C608D" w:rsidDel="00327F2C">
          <w:rPr>
            <w:b w:val="0"/>
            <w:bCs w:val="0"/>
          </w:rPr>
          <w:fldChar w:fldCharType="separate"/>
        </w:r>
      </w:del>
      <w:del w:id="7017" w:author="Sayali Dev" w:date="2018-02-02T13:47:00Z">
        <w:r w:rsidDel="00EB76E3">
          <w:rPr>
            <w:noProof/>
          </w:rPr>
          <w:delText>12</w:delText>
        </w:r>
      </w:del>
      <w:del w:id="7018" w:author="Sayali Dev" w:date="2018-02-21T13:28:00Z">
        <w:r w:rsidR="006C608D" w:rsidDel="00327F2C">
          <w:rPr>
            <w:b w:val="0"/>
            <w:bCs w:val="0"/>
            <w:noProof/>
          </w:rPr>
          <w:fldChar w:fldCharType="end"/>
        </w:r>
        <w:r w:rsidDel="00327F2C">
          <w:delText xml:space="preserve">: Uploading files for workflow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D31CB1" w:rsidRPr="007A152E" w:rsidDel="00327F2C" w14:paraId="5C68096A" w14:textId="6A5B0542" w:rsidTr="007E1303">
        <w:trPr>
          <w:cantSplit/>
          <w:trHeight w:val="288"/>
          <w:tblHeader/>
          <w:del w:id="7019" w:author="Sayali Dev" w:date="2018-02-21T13:28:00Z"/>
        </w:trPr>
        <w:tc>
          <w:tcPr>
            <w:tcW w:w="3150" w:type="dxa"/>
            <w:shd w:val="clear" w:color="auto" w:fill="BFBFBF"/>
            <w:vAlign w:val="center"/>
          </w:tcPr>
          <w:p w14:paraId="1AC088C5" w14:textId="6CB06FEC" w:rsidR="00D31CB1" w:rsidRPr="007A152E" w:rsidDel="00327F2C" w:rsidRDefault="00D31CB1" w:rsidP="007E1303">
            <w:pPr>
              <w:rPr>
                <w:del w:id="7020" w:author="Sayali Dev" w:date="2018-02-21T13:28:00Z"/>
                <w:b/>
              </w:rPr>
            </w:pPr>
            <w:del w:id="7021" w:author="Sayali Dev" w:date="2018-02-21T13:28:00Z">
              <w:r w:rsidDel="00327F2C">
                <w:rPr>
                  <w:b/>
                </w:rPr>
                <w:delText>Field</w:delText>
              </w:r>
            </w:del>
          </w:p>
        </w:tc>
        <w:tc>
          <w:tcPr>
            <w:tcW w:w="6660" w:type="dxa"/>
            <w:shd w:val="clear" w:color="auto" w:fill="BFBFBF"/>
            <w:vAlign w:val="center"/>
          </w:tcPr>
          <w:p w14:paraId="674BA78F" w14:textId="120524A2" w:rsidR="00D31CB1" w:rsidRPr="007A152E" w:rsidDel="00327F2C" w:rsidRDefault="00D31CB1" w:rsidP="007E1303">
            <w:pPr>
              <w:rPr>
                <w:del w:id="7022" w:author="Sayali Dev" w:date="2018-02-21T13:28:00Z"/>
                <w:b/>
              </w:rPr>
            </w:pPr>
            <w:del w:id="7023" w:author="Sayali Dev" w:date="2018-02-21T13:28:00Z">
              <w:r w:rsidRPr="007A152E" w:rsidDel="00327F2C">
                <w:rPr>
                  <w:b/>
                </w:rPr>
                <w:delText>Description</w:delText>
              </w:r>
            </w:del>
          </w:p>
        </w:tc>
      </w:tr>
      <w:tr w:rsidR="00D31CB1" w:rsidDel="00327F2C" w14:paraId="526766C8" w14:textId="0AF04918" w:rsidTr="007E1303">
        <w:trPr>
          <w:cantSplit/>
          <w:trHeight w:val="288"/>
          <w:del w:id="7024" w:author="Sayali Dev" w:date="2018-02-21T13:28:00Z"/>
        </w:trPr>
        <w:tc>
          <w:tcPr>
            <w:tcW w:w="3150" w:type="dxa"/>
            <w:vAlign w:val="center"/>
          </w:tcPr>
          <w:p w14:paraId="1E3E1A00" w14:textId="464AC40F" w:rsidR="00D31CB1" w:rsidRPr="007A152E" w:rsidDel="00327F2C" w:rsidRDefault="00D31CB1" w:rsidP="007E1303">
            <w:pPr>
              <w:rPr>
                <w:del w:id="7025" w:author="Sayali Dev" w:date="2018-02-21T13:28:00Z"/>
                <w:b/>
              </w:rPr>
            </w:pPr>
            <w:del w:id="7026" w:author="Sayali Dev" w:date="2018-02-21T13:28:00Z">
              <w:r w:rsidDel="00327F2C">
                <w:rPr>
                  <w:b/>
                </w:rPr>
                <w:delText>File Description</w:delText>
              </w:r>
            </w:del>
          </w:p>
        </w:tc>
        <w:tc>
          <w:tcPr>
            <w:tcW w:w="6660" w:type="dxa"/>
            <w:vAlign w:val="center"/>
          </w:tcPr>
          <w:p w14:paraId="4F783A74" w14:textId="49E901A1" w:rsidR="00D31CB1" w:rsidDel="00327F2C" w:rsidRDefault="00D31CB1" w:rsidP="007E1303">
            <w:pPr>
              <w:rPr>
                <w:del w:id="7027" w:author="Sayali Dev" w:date="2018-02-21T13:28:00Z"/>
              </w:rPr>
            </w:pPr>
            <w:del w:id="7028" w:author="Sayali Dev" w:date="2018-02-21T13:28:00Z">
              <w:r w:rsidDel="00327F2C">
                <w:delText>Type a description of the file, if applicable.</w:delText>
              </w:r>
            </w:del>
          </w:p>
        </w:tc>
      </w:tr>
      <w:tr w:rsidR="00D31CB1" w:rsidDel="00327F2C" w14:paraId="74AA8C9E" w14:textId="797D3219" w:rsidTr="007E1303">
        <w:trPr>
          <w:cantSplit/>
          <w:trHeight w:val="288"/>
          <w:del w:id="7029" w:author="Sayali Dev" w:date="2018-02-21T13:28:00Z"/>
        </w:trPr>
        <w:tc>
          <w:tcPr>
            <w:tcW w:w="3150" w:type="dxa"/>
            <w:vAlign w:val="center"/>
          </w:tcPr>
          <w:p w14:paraId="63DEDD0C" w14:textId="48B109B7" w:rsidR="00D31CB1" w:rsidRPr="00ED62DF" w:rsidDel="00327F2C" w:rsidRDefault="00D31CB1" w:rsidP="007E1303">
            <w:pPr>
              <w:rPr>
                <w:del w:id="7030" w:author="Sayali Dev" w:date="2018-02-21T13:28:00Z"/>
                <w:b/>
              </w:rPr>
            </w:pPr>
            <w:del w:id="7031" w:author="Sayali Dev" w:date="2018-02-21T13:28:00Z">
              <w:r w:rsidDel="00327F2C">
                <w:rPr>
                  <w:b/>
                </w:rPr>
                <w:delText>Created By</w:delText>
              </w:r>
              <w:r w:rsidRPr="006744E4" w:rsidDel="00327F2C">
                <w:rPr>
                  <w:color w:val="FF0000"/>
                </w:rPr>
                <w:delText>*</w:delText>
              </w:r>
            </w:del>
          </w:p>
        </w:tc>
        <w:tc>
          <w:tcPr>
            <w:tcW w:w="6660" w:type="dxa"/>
            <w:vAlign w:val="center"/>
          </w:tcPr>
          <w:p w14:paraId="77D2FFC1" w14:textId="7130D58B" w:rsidR="00D31CB1" w:rsidDel="00327F2C" w:rsidRDefault="00D31CB1" w:rsidP="007E1303">
            <w:pPr>
              <w:rPr>
                <w:del w:id="7032" w:author="Sayali Dev" w:date="2018-02-21T13:28:00Z"/>
              </w:rPr>
            </w:pPr>
            <w:del w:id="7033" w:author="Sayali Dev" w:date="2018-02-21T13:28:00Z">
              <w:r w:rsidDel="00327F2C">
                <w:delText>Type the name of the person who created the file.</w:delText>
              </w:r>
            </w:del>
          </w:p>
        </w:tc>
      </w:tr>
      <w:tr w:rsidR="00D31CB1" w:rsidDel="00327F2C" w14:paraId="40CA52A5" w14:textId="6D401750" w:rsidTr="007E1303">
        <w:trPr>
          <w:cantSplit/>
          <w:trHeight w:val="288"/>
          <w:del w:id="7034" w:author="Sayali Dev" w:date="2018-02-21T13:28:00Z"/>
        </w:trPr>
        <w:tc>
          <w:tcPr>
            <w:tcW w:w="3150" w:type="dxa"/>
            <w:vAlign w:val="center"/>
          </w:tcPr>
          <w:p w14:paraId="4DE16CD4" w14:textId="7E16601F" w:rsidR="00D31CB1" w:rsidDel="00327F2C" w:rsidRDefault="00D31CB1" w:rsidP="007E1303">
            <w:pPr>
              <w:rPr>
                <w:del w:id="7035" w:author="Sayali Dev" w:date="2018-02-21T13:28:00Z"/>
                <w:b/>
              </w:rPr>
            </w:pPr>
            <w:del w:id="7036" w:author="Sayali Dev" w:date="2018-02-21T13:28:00Z">
              <w:r w:rsidDel="00327F2C">
                <w:rPr>
                  <w:b/>
                </w:rPr>
                <w:delText>Date Created</w:delText>
              </w:r>
              <w:r w:rsidRPr="006744E4" w:rsidDel="00327F2C">
                <w:rPr>
                  <w:color w:val="FF0000"/>
                </w:rPr>
                <w:delText>*</w:delText>
              </w:r>
            </w:del>
          </w:p>
        </w:tc>
        <w:tc>
          <w:tcPr>
            <w:tcW w:w="6660" w:type="dxa"/>
            <w:vAlign w:val="center"/>
          </w:tcPr>
          <w:p w14:paraId="5C18DC5A" w14:textId="3138DB41" w:rsidR="00D31CB1" w:rsidDel="00327F2C" w:rsidRDefault="00D31CB1" w:rsidP="007E1303">
            <w:pPr>
              <w:rPr>
                <w:del w:id="7037" w:author="Sayali Dev" w:date="2018-02-21T13:28:00Z"/>
              </w:rPr>
            </w:pPr>
            <w:del w:id="7038" w:author="Sayali Dev" w:date="2018-02-21T13:28:00Z">
              <w:r w:rsidDel="00327F2C">
                <w:delText>Click the date icon</w:delText>
              </w:r>
              <w:r w:rsidDel="00327F2C">
                <w:rPr>
                  <w:noProof/>
                </w:rPr>
                <w:drawing>
                  <wp:inline distT="0" distB="0" distL="0" distR="0" wp14:anchorId="221E218A" wp14:editId="78F97EE6">
                    <wp:extent cx="191135" cy="191135"/>
                    <wp:effectExtent l="0" t="0" r="0" b="0"/>
                    <wp:docPr id="9283" name="Picture 9283"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Del="00327F2C">
                <w:delText xml:space="preserve">, and then click the date when the file was created. </w:delText>
              </w:r>
            </w:del>
          </w:p>
        </w:tc>
      </w:tr>
      <w:tr w:rsidR="00D31CB1" w:rsidDel="00327F2C" w14:paraId="317B3A98" w14:textId="31E1413E" w:rsidTr="007E1303">
        <w:trPr>
          <w:cantSplit/>
          <w:trHeight w:val="288"/>
          <w:del w:id="7039" w:author="Sayali Dev" w:date="2018-02-21T13:28:00Z"/>
        </w:trPr>
        <w:tc>
          <w:tcPr>
            <w:tcW w:w="3150" w:type="dxa"/>
            <w:vAlign w:val="center"/>
          </w:tcPr>
          <w:p w14:paraId="2CD157A3" w14:textId="1DDD52E9" w:rsidR="00D31CB1" w:rsidDel="00327F2C" w:rsidRDefault="00D31CB1" w:rsidP="007E1303">
            <w:pPr>
              <w:rPr>
                <w:del w:id="7040" w:author="Sayali Dev" w:date="2018-02-21T13:28:00Z"/>
                <w:b/>
              </w:rPr>
            </w:pPr>
            <w:del w:id="7041" w:author="Sayali Dev" w:date="2018-02-21T13:28:00Z">
              <w:r w:rsidDel="00327F2C">
                <w:rPr>
                  <w:b/>
                </w:rPr>
                <w:delText>File Location</w:delText>
              </w:r>
              <w:r w:rsidRPr="006744E4" w:rsidDel="00327F2C">
                <w:rPr>
                  <w:color w:val="FF0000"/>
                </w:rPr>
                <w:delText>*</w:delText>
              </w:r>
            </w:del>
          </w:p>
        </w:tc>
        <w:tc>
          <w:tcPr>
            <w:tcW w:w="6660" w:type="dxa"/>
            <w:vAlign w:val="center"/>
          </w:tcPr>
          <w:p w14:paraId="761BDDEE" w14:textId="2FB2AE75" w:rsidR="00D31CB1" w:rsidDel="00327F2C" w:rsidRDefault="00D31CB1" w:rsidP="007E1303">
            <w:pPr>
              <w:rPr>
                <w:del w:id="7042" w:author="Sayali Dev" w:date="2018-02-21T13:28:00Z"/>
              </w:rPr>
            </w:pPr>
            <w:del w:id="7043" w:author="Sayali Dev" w:date="2018-02-21T13:28:00Z">
              <w:r w:rsidDel="00327F2C">
                <w:delText xml:space="preserve">1. Click </w:delText>
              </w:r>
              <w:r w:rsidRPr="004271AE" w:rsidDel="00327F2C">
                <w:rPr>
                  <w:b/>
                </w:rPr>
                <w:delText>Browse</w:delText>
              </w:r>
              <w:r w:rsidDel="00327F2C">
                <w:delText xml:space="preserve">, and then select the file that you want to upload. </w:delText>
              </w:r>
            </w:del>
          </w:p>
          <w:p w14:paraId="261DEBDF" w14:textId="38071407" w:rsidR="00D31CB1" w:rsidDel="00327F2C" w:rsidRDefault="00D31CB1" w:rsidP="007E1303">
            <w:pPr>
              <w:rPr>
                <w:del w:id="7044" w:author="Sayali Dev" w:date="2018-02-21T13:28:00Z"/>
              </w:rPr>
            </w:pPr>
            <w:del w:id="7045" w:author="Sayali Dev" w:date="2018-02-21T13:28:00Z">
              <w:r w:rsidDel="00327F2C">
                <w:delText xml:space="preserve">2. Click </w:delText>
              </w:r>
              <w:r w:rsidRPr="004271AE" w:rsidDel="00327F2C">
                <w:rPr>
                  <w:b/>
                </w:rPr>
                <w:delText>Open</w:delText>
              </w:r>
              <w:r w:rsidDel="00327F2C">
                <w:delText>.</w:delText>
              </w:r>
            </w:del>
          </w:p>
          <w:p w14:paraId="64EE9FF4" w14:textId="0E3F6A64" w:rsidR="00D31CB1" w:rsidDel="00327F2C" w:rsidRDefault="00D31CB1" w:rsidP="007E1303">
            <w:pPr>
              <w:ind w:left="252"/>
              <w:rPr>
                <w:del w:id="7046" w:author="Sayali Dev" w:date="2018-02-21T13:28:00Z"/>
              </w:rPr>
            </w:pPr>
            <w:del w:id="7047" w:author="Sayali Dev" w:date="2018-02-21T13:28:00Z">
              <w:r w:rsidDel="00327F2C">
                <w:delText xml:space="preserve">The file name appears in a progress bar box below the </w:delText>
              </w:r>
              <w:r w:rsidRPr="00BC3A95" w:rsidDel="00327F2C">
                <w:rPr>
                  <w:b/>
                </w:rPr>
                <w:delText>File Location</w:delText>
              </w:r>
              <w:r w:rsidDel="00327F2C">
                <w:delText xml:space="preserve"> box.</w:delText>
              </w:r>
            </w:del>
          </w:p>
        </w:tc>
      </w:tr>
    </w:tbl>
    <w:p w14:paraId="5F83A2B9" w14:textId="2CC4F318" w:rsidR="00D31CB1" w:rsidDel="00327F2C" w:rsidRDefault="00D31CB1" w:rsidP="00D31CB1">
      <w:pPr>
        <w:pStyle w:val="BodyText"/>
        <w:ind w:left="720"/>
        <w:rPr>
          <w:del w:id="7048" w:author="Sayali Dev" w:date="2018-02-21T13:28:00Z"/>
        </w:rPr>
      </w:pPr>
      <w:del w:id="7049" w:author="Sayali Dev" w:date="2018-02-21T13:28:00Z">
        <w:r w:rsidDel="00327F2C">
          <w:br/>
        </w:r>
      </w:del>
    </w:p>
    <w:p w14:paraId="58067450" w14:textId="48235F8E" w:rsidR="00D31CB1" w:rsidDel="00327F2C" w:rsidRDefault="00D31CB1" w:rsidP="00D31CB1">
      <w:pPr>
        <w:pStyle w:val="BodyText"/>
        <w:numPr>
          <w:ilvl w:val="0"/>
          <w:numId w:val="323"/>
        </w:numPr>
        <w:rPr>
          <w:del w:id="7050" w:author="Sayali Dev" w:date="2018-02-21T13:28:00Z"/>
        </w:rPr>
      </w:pPr>
      <w:del w:id="7051" w:author="Sayali Dev" w:date="2018-02-21T13:28:00Z">
        <w:r w:rsidDel="00327F2C">
          <w:delText xml:space="preserve">Click </w:delText>
        </w:r>
        <w:r w:rsidRPr="00916688" w:rsidDel="00327F2C">
          <w:rPr>
            <w:b/>
          </w:rPr>
          <w:delText>UPLOAD</w:delText>
        </w:r>
        <w:r w:rsidDel="00327F2C">
          <w:delText>.</w:delText>
        </w:r>
        <w:r w:rsidDel="00327F2C">
          <w:br/>
          <w:delText xml:space="preserve">The file is uploaded and appears in the </w:delText>
        </w:r>
        <w:r w:rsidRPr="004271AE" w:rsidDel="00327F2C">
          <w:rPr>
            <w:b/>
          </w:rPr>
          <w:delText>Bulk File Upload</w:delText>
        </w:r>
        <w:r w:rsidDel="00327F2C">
          <w:delText xml:space="preserve"> area.</w:delText>
        </w:r>
        <w:r w:rsidDel="00327F2C">
          <w:br/>
        </w:r>
        <w:r w:rsidRPr="00AB077F" w:rsidDel="00327F2C">
          <w:rPr>
            <w:b/>
          </w:rPr>
          <w:delText>Note:</w:delText>
        </w:r>
        <w:r w:rsidDel="00327F2C">
          <w:delText xml:space="preserve"> You can add multiple files to the biospecimens but you must browse and select the files one at a time.</w:delText>
        </w:r>
        <w:r w:rsidDel="00327F2C">
          <w:br/>
        </w:r>
      </w:del>
    </w:p>
    <w:p w14:paraId="0AA90A7D" w14:textId="79494586" w:rsidR="00D31CB1" w:rsidDel="00327F2C" w:rsidRDefault="00D31CB1" w:rsidP="00D31CB1">
      <w:pPr>
        <w:pStyle w:val="BodyText"/>
        <w:numPr>
          <w:ilvl w:val="0"/>
          <w:numId w:val="323"/>
        </w:numPr>
        <w:rPr>
          <w:del w:id="7052" w:author="Sayali Dev" w:date="2018-02-21T13:28:00Z"/>
        </w:rPr>
      </w:pPr>
      <w:del w:id="7053" w:author="Sayali Dev" w:date="2018-02-21T13:28:00Z">
        <w:r w:rsidDel="00327F2C">
          <w:delText xml:space="preserve">To delete a file from the </w:delText>
        </w:r>
        <w:r w:rsidRPr="004271AE" w:rsidDel="00327F2C">
          <w:rPr>
            <w:b/>
          </w:rPr>
          <w:delText>Bulk File Upload</w:delText>
        </w:r>
        <w:r w:rsidDel="00327F2C">
          <w:delText xml:space="preserve"> area: </w:delText>
        </w:r>
      </w:del>
    </w:p>
    <w:p w14:paraId="120426B1" w14:textId="75AEA81F" w:rsidR="00D31CB1" w:rsidDel="00327F2C" w:rsidRDefault="00D31CB1" w:rsidP="00D31CB1">
      <w:pPr>
        <w:pStyle w:val="BodyText"/>
        <w:numPr>
          <w:ilvl w:val="0"/>
          <w:numId w:val="344"/>
        </w:numPr>
        <w:rPr>
          <w:del w:id="7054" w:author="Sayali Dev" w:date="2018-02-21T13:28:00Z"/>
        </w:rPr>
      </w:pPr>
      <w:del w:id="7055" w:author="Sayali Dev" w:date="2018-02-21T13:28:00Z">
        <w:r w:rsidDel="00327F2C">
          <w:delText>Select the checkbox of the appropriate file.</w:delText>
        </w:r>
      </w:del>
    </w:p>
    <w:p w14:paraId="444D2081" w14:textId="51D793D3" w:rsidR="00D31CB1" w:rsidDel="00327F2C" w:rsidRDefault="00D31CB1" w:rsidP="00D31CB1">
      <w:pPr>
        <w:pStyle w:val="BodyText"/>
        <w:ind w:left="1080" w:right="360"/>
        <w:rPr>
          <w:del w:id="7056" w:author="Sayali Dev" w:date="2018-02-21T13:28:00Z"/>
        </w:rPr>
      </w:pPr>
      <w:del w:id="7057" w:author="Sayali Dev" w:date="2018-02-21T13:28:00Z">
        <w:r w:rsidRPr="00606AFD" w:rsidDel="00327F2C">
          <w:rPr>
            <w:b/>
          </w:rPr>
          <w:delText>Note:</w:delText>
        </w:r>
        <w:r w:rsidDel="00327F2C">
          <w:delText xml:space="preserve"> To delete all files in this area, select the checkbox on the header. </w:delText>
        </w:r>
        <w:r w:rsidDel="00327F2C">
          <w:br/>
        </w:r>
      </w:del>
    </w:p>
    <w:p w14:paraId="5DE4C449" w14:textId="15554D32" w:rsidR="00D31CB1" w:rsidDel="00327F2C" w:rsidRDefault="00D31CB1" w:rsidP="00D31CB1">
      <w:pPr>
        <w:pStyle w:val="BodyText"/>
        <w:numPr>
          <w:ilvl w:val="0"/>
          <w:numId w:val="322"/>
        </w:numPr>
        <w:tabs>
          <w:tab w:val="left" w:pos="1080"/>
        </w:tabs>
        <w:ind w:right="360"/>
        <w:rPr>
          <w:del w:id="7058" w:author="Sayali Dev" w:date="2018-02-21T13:28:00Z"/>
        </w:rPr>
      </w:pPr>
      <w:del w:id="7059" w:author="Sayali Dev" w:date="2018-02-21T13:28:00Z">
        <w:r w:rsidDel="00327F2C">
          <w:delText xml:space="preserve">Click </w:delText>
        </w:r>
        <w:r w:rsidRPr="00AB2ABC" w:rsidDel="00327F2C">
          <w:rPr>
            <w:b/>
          </w:rPr>
          <w:delText>DELETE</w:delText>
        </w:r>
        <w:r w:rsidDel="00327F2C">
          <w:delText>.</w:delText>
        </w:r>
      </w:del>
    </w:p>
    <w:p w14:paraId="2C4B130A" w14:textId="3ECF6F73" w:rsidR="00D31CB1" w:rsidDel="00327F2C" w:rsidRDefault="00D31CB1" w:rsidP="00D31CB1">
      <w:pPr>
        <w:pStyle w:val="BodyText"/>
        <w:tabs>
          <w:tab w:val="left" w:pos="1080"/>
        </w:tabs>
        <w:ind w:left="1080" w:right="360"/>
        <w:rPr>
          <w:del w:id="7060" w:author="Sayali Dev" w:date="2018-02-21T13:28:00Z"/>
        </w:rPr>
      </w:pPr>
      <w:del w:id="7061" w:author="Sayali Dev" w:date="2018-02-21T13:28:00Z">
        <w:r w:rsidRPr="00EF52CA" w:rsidDel="00327F2C">
          <w:delText>A confirmation window appears.</w:delText>
        </w:r>
        <w:r w:rsidDel="00327F2C">
          <w:br/>
        </w:r>
      </w:del>
    </w:p>
    <w:p w14:paraId="57263D66" w14:textId="59566194" w:rsidR="00D31CB1" w:rsidDel="00327F2C" w:rsidRDefault="00D31CB1" w:rsidP="00D31CB1">
      <w:pPr>
        <w:pStyle w:val="BodyText"/>
        <w:numPr>
          <w:ilvl w:val="0"/>
          <w:numId w:val="322"/>
        </w:numPr>
        <w:tabs>
          <w:tab w:val="left" w:pos="1080"/>
        </w:tabs>
        <w:ind w:right="360"/>
        <w:rPr>
          <w:del w:id="7062" w:author="Sayali Dev" w:date="2018-02-21T13:28:00Z"/>
        </w:rPr>
      </w:pPr>
      <w:del w:id="7063" w:author="Sayali Dev" w:date="2018-02-21T13:28:00Z">
        <w:r w:rsidDel="00327F2C">
          <w:delText xml:space="preserve">Click </w:delText>
        </w:r>
        <w:r w:rsidRPr="00EF52CA" w:rsidDel="00327F2C">
          <w:rPr>
            <w:b/>
          </w:rPr>
          <w:delText>OK</w:delText>
        </w:r>
        <w:r w:rsidDel="00327F2C">
          <w:delText xml:space="preserve">. </w:delText>
        </w:r>
      </w:del>
    </w:p>
    <w:p w14:paraId="710E58EE" w14:textId="75D4E344" w:rsidR="00D31CB1" w:rsidDel="00327F2C" w:rsidRDefault="00D31CB1" w:rsidP="00D31CB1">
      <w:pPr>
        <w:pStyle w:val="BodyText"/>
        <w:ind w:left="1080" w:right="360"/>
        <w:rPr>
          <w:del w:id="7064" w:author="Sayali Dev" w:date="2018-02-21T13:28:00Z"/>
        </w:rPr>
      </w:pPr>
      <w:del w:id="7065" w:author="Sayali Dev" w:date="2018-02-21T13:28:00Z">
        <w:r w:rsidDel="00327F2C">
          <w:delText xml:space="preserve">The file(s) are deleted.   </w:delText>
        </w:r>
      </w:del>
    </w:p>
    <w:p w14:paraId="4E768B5C" w14:textId="031FAD4E" w:rsidR="00D31CB1" w:rsidDel="00327F2C" w:rsidRDefault="00D31CB1" w:rsidP="00D31CB1">
      <w:pPr>
        <w:pStyle w:val="BodyText"/>
        <w:rPr>
          <w:del w:id="7066" w:author="Sayali Dev" w:date="2018-02-21T13:28:00Z"/>
        </w:rPr>
      </w:pPr>
    </w:p>
    <w:p w14:paraId="34CD2DA7" w14:textId="10A65BE9" w:rsidR="00D31CB1" w:rsidDel="00327F2C" w:rsidRDefault="00D31CB1" w:rsidP="00D31CB1">
      <w:pPr>
        <w:pStyle w:val="BodyText"/>
        <w:numPr>
          <w:ilvl w:val="0"/>
          <w:numId w:val="323"/>
        </w:numPr>
        <w:rPr>
          <w:del w:id="7067" w:author="Sayali Dev" w:date="2018-02-21T13:28:00Z"/>
        </w:rPr>
      </w:pPr>
      <w:del w:id="7068" w:author="Sayali Dev" w:date="2018-02-21T13:28:00Z">
        <w:r w:rsidDel="00327F2C">
          <w:delText xml:space="preserve">Click </w:delText>
        </w:r>
        <w:r w:rsidRPr="00BC59BC" w:rsidDel="00327F2C">
          <w:rPr>
            <w:b/>
          </w:rPr>
          <w:delText>CLOSE</w:delText>
        </w:r>
        <w:r w:rsidDel="00327F2C">
          <w:delText xml:space="preserve"> to close the </w:delText>
        </w:r>
        <w:r w:rsidRPr="00BC59BC" w:rsidDel="00327F2C">
          <w:rPr>
            <w:b/>
          </w:rPr>
          <w:delText xml:space="preserve">Manage </w:delText>
        </w:r>
        <w:r w:rsidDel="00327F2C">
          <w:rPr>
            <w:b/>
          </w:rPr>
          <w:delText>Attachments</w:delText>
        </w:r>
        <w:r w:rsidDel="00327F2C">
          <w:delText xml:space="preserve"> window.</w:delText>
        </w:r>
      </w:del>
    </w:p>
    <w:p w14:paraId="3E5D225B" w14:textId="5920C240" w:rsidR="00D31CB1" w:rsidDel="00327F2C" w:rsidRDefault="00D31CB1" w:rsidP="00D31CB1">
      <w:pPr>
        <w:pStyle w:val="BodyText"/>
        <w:ind w:left="720"/>
        <w:rPr>
          <w:del w:id="7069" w:author="Sayali Dev" w:date="2018-02-21T13:28:00Z"/>
        </w:rPr>
      </w:pPr>
    </w:p>
    <w:p w14:paraId="15FBC9DD" w14:textId="489182F4" w:rsidR="00D31CB1" w:rsidDel="00327F2C" w:rsidRDefault="00D31CB1" w:rsidP="00D31CB1">
      <w:pPr>
        <w:pStyle w:val="Heading3"/>
        <w:rPr>
          <w:del w:id="7070" w:author="Sayali Dev" w:date="2018-02-21T13:28:00Z"/>
        </w:rPr>
      </w:pPr>
      <w:del w:id="7071" w:author="Sayali Dev" w:date="2018-02-21T13:28:00Z">
        <w:r w:rsidDel="00327F2C">
          <w:br w:type="page"/>
        </w:r>
        <w:bookmarkStart w:id="7072" w:name="ViewingProcessingForms"/>
        <w:bookmarkStart w:id="7073" w:name="_Toc452631899"/>
        <w:bookmarkEnd w:id="7072"/>
        <w:r w:rsidDel="00327F2C">
          <w:delText>Accessing a Workflow Processing Form</w:delText>
        </w:r>
        <w:bookmarkEnd w:id="7073"/>
        <w:r w:rsidRPr="00423C6A" w:rsidDel="00327F2C">
          <w:delText xml:space="preserve"> </w:delText>
        </w:r>
      </w:del>
    </w:p>
    <w:p w14:paraId="777BDDBA" w14:textId="1159A528" w:rsidR="00D31CB1" w:rsidDel="00327F2C" w:rsidRDefault="00D31CB1" w:rsidP="00D31CB1">
      <w:pPr>
        <w:rPr>
          <w:del w:id="7074" w:author="Sayali Dev" w:date="2018-02-21T13:28:00Z"/>
        </w:rPr>
      </w:pPr>
    </w:p>
    <w:p w14:paraId="65F61C7B" w14:textId="22E43977" w:rsidR="00D31CB1" w:rsidDel="00327F2C" w:rsidRDefault="00D31CB1" w:rsidP="00D31CB1">
      <w:pPr>
        <w:rPr>
          <w:del w:id="7075" w:author="Sayali Dev" w:date="2018-02-21T13:28:00Z"/>
        </w:rPr>
      </w:pPr>
      <w:del w:id="7076" w:author="Sayali Dev" w:date="2018-02-21T13:28:00Z">
        <w:r w:rsidDel="00327F2C">
          <w:delText>To view a processing form associated with a workflow:</w:delText>
        </w:r>
        <w:r w:rsidDel="00327F2C">
          <w:br/>
        </w:r>
      </w:del>
    </w:p>
    <w:p w14:paraId="2DAF9AE3" w14:textId="041C94AE" w:rsidR="00D31CB1" w:rsidDel="00327F2C" w:rsidRDefault="00D31CB1" w:rsidP="00D31CB1">
      <w:pPr>
        <w:pStyle w:val="BodyText"/>
        <w:numPr>
          <w:ilvl w:val="0"/>
          <w:numId w:val="181"/>
        </w:numPr>
        <w:ind w:right="720"/>
        <w:rPr>
          <w:del w:id="7077" w:author="Sayali Dev" w:date="2018-02-21T13:28:00Z"/>
        </w:rPr>
      </w:pPr>
      <w:del w:id="7078" w:author="Sayali Dev" w:date="2018-01-31T17:54:00Z">
        <w:r w:rsidDel="009A119E">
          <w:delText>Log on</w:delText>
        </w:r>
      </w:del>
      <w:del w:id="7079" w:author="Sayali Dev" w:date="2018-02-21T13:28:00Z">
        <w:r w:rsidDel="00327F2C">
          <w:delText xml:space="preserve"> to the application using your </w:delText>
        </w:r>
      </w:del>
      <w:del w:id="7080" w:author="Sayali Dev" w:date="2018-01-31T17:55:00Z">
        <w:r w:rsidDel="00A62626">
          <w:delText>logon</w:delText>
        </w:r>
      </w:del>
      <w:del w:id="7081" w:author="Sayali Dev" w:date="2018-02-21T13:28:00Z">
        <w:r w:rsidDel="00327F2C">
          <w:delText xml:space="preserve"> credentials. </w:delText>
        </w:r>
      </w:del>
    </w:p>
    <w:p w14:paraId="44D5C823" w14:textId="7721ECF4" w:rsidR="00D31CB1" w:rsidDel="00327F2C" w:rsidRDefault="00D31CB1" w:rsidP="00D31CB1">
      <w:pPr>
        <w:pStyle w:val="BodyText"/>
        <w:ind w:left="720" w:right="720"/>
        <w:rPr>
          <w:del w:id="7082" w:author="Sayali Dev" w:date="2018-02-21T13:28:00Z"/>
        </w:rPr>
      </w:pPr>
      <w:del w:id="7083" w:author="Sayali Dev" w:date="2018-02-21T13:28:00Z">
        <w:r w:rsidDel="00327F2C">
          <w:delText xml:space="preserve">The home page appears. </w:delText>
        </w:r>
      </w:del>
    </w:p>
    <w:p w14:paraId="586BC01A" w14:textId="6B8C4E7D" w:rsidR="00D31CB1" w:rsidDel="00327F2C" w:rsidRDefault="00D31CB1" w:rsidP="00D31CB1">
      <w:pPr>
        <w:pStyle w:val="BodyText"/>
        <w:ind w:left="720" w:right="720"/>
        <w:rPr>
          <w:del w:id="7084" w:author="Sayali Dev" w:date="2018-02-21T13:28:00Z"/>
        </w:rPr>
      </w:pPr>
    </w:p>
    <w:p w14:paraId="38B59A09" w14:textId="0212F04A" w:rsidR="00D31CB1" w:rsidDel="00327F2C" w:rsidRDefault="00D31CB1" w:rsidP="00D31CB1">
      <w:pPr>
        <w:pStyle w:val="BodyText"/>
        <w:numPr>
          <w:ilvl w:val="0"/>
          <w:numId w:val="181"/>
        </w:numPr>
        <w:ind w:right="720"/>
        <w:rPr>
          <w:del w:id="7085" w:author="Sayali Dev" w:date="2018-02-21T13:28:00Z"/>
        </w:rPr>
      </w:pPr>
      <w:del w:id="7086" w:author="Sayali Dev" w:date="2018-02-21T13:28:00Z">
        <w:r w:rsidDel="00327F2C">
          <w:delText xml:space="preserve">Point to the arrow of the </w:delText>
        </w:r>
        <w:r w:rsidDel="00327F2C">
          <w:rPr>
            <w:b/>
          </w:rPr>
          <w:delText>LIMS</w:delText>
        </w:r>
        <w:r w:rsidDel="00327F2C">
          <w:delText xml:space="preserve"> tab and then click </w:delText>
        </w:r>
        <w:r w:rsidDel="00327F2C">
          <w:rPr>
            <w:b/>
          </w:rPr>
          <w:delText>Workflow</w:delText>
        </w:r>
        <w:r w:rsidDel="00327F2C">
          <w:delText>.</w:delText>
        </w:r>
      </w:del>
    </w:p>
    <w:p w14:paraId="29E31706" w14:textId="2DC0A378" w:rsidR="00D31CB1" w:rsidDel="00327F2C" w:rsidRDefault="00D31CB1" w:rsidP="00D31CB1">
      <w:pPr>
        <w:pStyle w:val="BodyText"/>
        <w:ind w:left="720" w:right="720"/>
        <w:rPr>
          <w:del w:id="7087" w:author="Sayali Dev" w:date="2018-02-21T13:28:00Z"/>
        </w:rPr>
      </w:pPr>
      <w:del w:id="7088" w:author="Sayali Dev" w:date="2018-02-21T13:28:00Z">
        <w:r w:rsidDel="00327F2C">
          <w:delText xml:space="preserve">The </w:delText>
        </w:r>
        <w:r w:rsidDel="00327F2C">
          <w:rPr>
            <w:b/>
          </w:rPr>
          <w:delText>Workflow</w:delText>
        </w:r>
        <w:r w:rsidRPr="00FA2700" w:rsidDel="00327F2C">
          <w:rPr>
            <w:b/>
          </w:rPr>
          <w:delText xml:space="preserve"> Search</w:delText>
        </w:r>
        <w:r w:rsidDel="00327F2C">
          <w:delText xml:space="preserve"> page appears.</w:delText>
        </w:r>
      </w:del>
    </w:p>
    <w:p w14:paraId="07F70D29" w14:textId="524BEF49" w:rsidR="00D31CB1" w:rsidDel="00327F2C" w:rsidRDefault="00D31CB1" w:rsidP="00D31CB1">
      <w:pPr>
        <w:pStyle w:val="BodyText"/>
        <w:ind w:left="720" w:right="720"/>
        <w:rPr>
          <w:del w:id="7089" w:author="Sayali Dev" w:date="2018-02-21T13:28:00Z"/>
        </w:rPr>
      </w:pPr>
    </w:p>
    <w:p w14:paraId="2BC0986A" w14:textId="0463DBDC" w:rsidR="00D31CB1" w:rsidDel="00327F2C" w:rsidRDefault="00D31CB1" w:rsidP="00D31CB1">
      <w:pPr>
        <w:pStyle w:val="BodyText"/>
        <w:numPr>
          <w:ilvl w:val="0"/>
          <w:numId w:val="181"/>
        </w:numPr>
        <w:ind w:right="720"/>
        <w:rPr>
          <w:del w:id="7090" w:author="Sayali Dev" w:date="2018-02-21T13:28:00Z"/>
        </w:rPr>
      </w:pPr>
      <w:del w:id="7091" w:author="Sayali Dev" w:date="2018-02-21T13:28:00Z">
        <w:r w:rsidDel="00327F2C">
          <w:delText xml:space="preserve">Click </w:delText>
        </w:r>
        <w:r w:rsidRPr="000E25BD" w:rsidDel="00327F2C">
          <w:rPr>
            <w:b/>
          </w:rPr>
          <w:delText>SEARCH</w:delText>
        </w:r>
        <w:r w:rsidDel="00327F2C">
          <w:delText xml:space="preserve">. </w:delText>
        </w:r>
      </w:del>
    </w:p>
    <w:p w14:paraId="16A3EF08" w14:textId="562DC8E6" w:rsidR="00D31CB1" w:rsidDel="00327F2C" w:rsidRDefault="00D31CB1" w:rsidP="00D31CB1">
      <w:pPr>
        <w:pStyle w:val="BodyText"/>
        <w:ind w:left="720" w:right="720"/>
        <w:rPr>
          <w:del w:id="7092" w:author="Sayali Dev" w:date="2018-02-21T13:28:00Z"/>
        </w:rPr>
      </w:pPr>
      <w:del w:id="7093" w:author="Sayali Dev" w:date="2018-02-21T13:28:00Z">
        <w:r w:rsidDel="00327F2C">
          <w:delText xml:space="preserve">The </w:delText>
        </w:r>
        <w:r w:rsidRPr="000E25BD" w:rsidDel="00327F2C">
          <w:rPr>
            <w:b/>
          </w:rPr>
          <w:delText>Workflow Search</w:delText>
        </w:r>
        <w:r w:rsidDel="00327F2C">
          <w:delText xml:space="preserve"> page displays a list of workflows.</w:delText>
        </w:r>
        <w:r w:rsidDel="00327F2C">
          <w:br/>
        </w:r>
        <w:r w:rsidRPr="000E25BD" w:rsidDel="00327F2C">
          <w:rPr>
            <w:b/>
          </w:rPr>
          <w:delText>Note</w:delText>
        </w:r>
        <w:r w:rsidRPr="000E25BD" w:rsidDel="00327F2C">
          <w:delText>:</w:delText>
        </w:r>
        <w:r w:rsidRPr="0071159F" w:rsidDel="00327F2C">
          <w:delText xml:space="preserve"> The list displays all workflows that are accessible based on your login location.</w:delText>
        </w:r>
      </w:del>
    </w:p>
    <w:p w14:paraId="2A15B530" w14:textId="35810263" w:rsidR="00D31CB1" w:rsidDel="00327F2C" w:rsidRDefault="00D31CB1" w:rsidP="00D31CB1">
      <w:pPr>
        <w:pStyle w:val="BodyText"/>
        <w:ind w:left="720" w:right="720"/>
        <w:rPr>
          <w:del w:id="7094" w:author="Sayali Dev" w:date="2018-02-21T13:28:00Z"/>
        </w:rPr>
      </w:pPr>
    </w:p>
    <w:p w14:paraId="1DD4BD85" w14:textId="7A8D9AE7" w:rsidR="00D31CB1" w:rsidDel="00327F2C" w:rsidRDefault="00D31CB1" w:rsidP="00D31CB1">
      <w:pPr>
        <w:pStyle w:val="BodyText"/>
        <w:numPr>
          <w:ilvl w:val="0"/>
          <w:numId w:val="181"/>
        </w:numPr>
        <w:ind w:right="720"/>
        <w:rPr>
          <w:del w:id="7095" w:author="Sayali Dev" w:date="2018-02-21T13:28:00Z"/>
        </w:rPr>
      </w:pPr>
      <w:del w:id="7096" w:author="Sayali Dev" w:date="2018-02-21T13:28:00Z">
        <w:r w:rsidDel="00327F2C">
          <w:delText>Click the row of the workflow for which you want to access the processing forms of the biospecimens.</w:delText>
        </w:r>
      </w:del>
    </w:p>
    <w:p w14:paraId="05774AF2" w14:textId="079A465C" w:rsidR="00D31CB1" w:rsidDel="00327F2C" w:rsidRDefault="00D31CB1" w:rsidP="00D31CB1">
      <w:pPr>
        <w:pStyle w:val="BodyText"/>
        <w:ind w:left="720" w:right="720"/>
        <w:rPr>
          <w:del w:id="7097" w:author="Sayali Dev" w:date="2018-02-21T13:28:00Z"/>
        </w:rPr>
      </w:pPr>
      <w:del w:id="7098" w:author="Sayali Dev" w:date="2018-02-21T13:28:00Z">
        <w:r w:rsidDel="00327F2C">
          <w:delText xml:space="preserve">The </w:delText>
        </w:r>
        <w:r w:rsidRPr="000E25BD" w:rsidDel="00327F2C">
          <w:rPr>
            <w:b/>
          </w:rPr>
          <w:delText>View Workflow</w:delText>
        </w:r>
        <w:r w:rsidDel="00327F2C">
          <w:delText xml:space="preserve"> page appears.</w:delText>
        </w:r>
      </w:del>
    </w:p>
    <w:p w14:paraId="4C82DF29" w14:textId="4489DCF6" w:rsidR="00D31CB1" w:rsidDel="00327F2C" w:rsidRDefault="00D31CB1" w:rsidP="00D31CB1">
      <w:pPr>
        <w:pStyle w:val="BodyText"/>
        <w:ind w:left="720" w:right="720"/>
        <w:rPr>
          <w:del w:id="7099" w:author="Sayali Dev" w:date="2018-02-21T13:28:00Z"/>
        </w:rPr>
      </w:pPr>
    </w:p>
    <w:p w14:paraId="53B7F90A" w14:textId="28BEB091" w:rsidR="00D31CB1" w:rsidDel="00327F2C" w:rsidRDefault="00D31CB1" w:rsidP="00D31CB1">
      <w:pPr>
        <w:pStyle w:val="BodyText"/>
        <w:numPr>
          <w:ilvl w:val="0"/>
          <w:numId w:val="181"/>
        </w:numPr>
        <w:ind w:right="720"/>
        <w:rPr>
          <w:del w:id="7100" w:author="Sayali Dev" w:date="2018-02-21T13:28:00Z"/>
        </w:rPr>
      </w:pPr>
      <w:del w:id="7101" w:author="Sayali Dev" w:date="2018-02-21T13:28:00Z">
        <w:r w:rsidDel="00327F2C">
          <w:delText>Click the</w:delText>
        </w:r>
        <w:r w:rsidRPr="00E46463" w:rsidDel="00327F2C">
          <w:rPr>
            <w:b/>
          </w:rPr>
          <w:delText xml:space="preserve"> </w:delText>
        </w:r>
        <w:r w:rsidDel="00327F2C">
          <w:rPr>
            <w:b/>
          </w:rPr>
          <w:delText>Processing</w:delText>
        </w:r>
        <w:r w:rsidRPr="0059398E" w:rsidDel="00327F2C">
          <w:rPr>
            <w:b/>
          </w:rPr>
          <w:delText xml:space="preserve"> Forms</w:delText>
        </w:r>
        <w:r w:rsidDel="00327F2C">
          <w:delText xml:space="preserve"> link in the </w:delText>
        </w:r>
        <w:r w:rsidDel="00327F2C">
          <w:rPr>
            <w:b/>
          </w:rPr>
          <w:delText>Processing</w:delText>
        </w:r>
        <w:r w:rsidRPr="0059398E" w:rsidDel="00327F2C">
          <w:rPr>
            <w:b/>
          </w:rPr>
          <w:delText xml:space="preserve"> Forms</w:delText>
        </w:r>
        <w:r w:rsidDel="00327F2C">
          <w:delText xml:space="preserve"> column of the inputs/outputs list for the biospecimen for which you want to view the form.</w:delText>
        </w:r>
        <w:r w:rsidDel="00327F2C">
          <w:br/>
          <w:delText xml:space="preserve">The </w:delText>
        </w:r>
        <w:r w:rsidRPr="0059398E" w:rsidDel="00327F2C">
          <w:rPr>
            <w:b/>
          </w:rPr>
          <w:delText>Forms</w:delText>
        </w:r>
        <w:r w:rsidDel="00327F2C">
          <w:delText xml:space="preserve"> window appears.</w:delText>
        </w:r>
        <w:r w:rsidDel="00327F2C">
          <w:br/>
        </w:r>
        <w:r w:rsidDel="00327F2C">
          <w:br/>
        </w:r>
        <w:r w:rsidRPr="006454BE" w:rsidDel="00327F2C">
          <w:rPr>
            <w:noProof/>
          </w:rPr>
          <w:drawing>
            <wp:inline distT="0" distB="0" distL="0" distR="0" wp14:anchorId="1686409B" wp14:editId="3769484F">
              <wp:extent cx="5685790" cy="4821555"/>
              <wp:effectExtent l="19050" t="19050" r="10160" b="17145"/>
              <wp:docPr id="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5790" cy="4821555"/>
                      </a:xfrm>
                      <a:prstGeom prst="rect">
                        <a:avLst/>
                      </a:prstGeom>
                      <a:noFill/>
                      <a:ln w="3175">
                        <a:solidFill>
                          <a:schemeClr val="tx1"/>
                        </a:solidFill>
                      </a:ln>
                    </pic:spPr>
                  </pic:pic>
                </a:graphicData>
              </a:graphic>
            </wp:inline>
          </w:drawing>
        </w:r>
      </w:del>
    </w:p>
    <w:p w14:paraId="53D9E9F8" w14:textId="47FDD84D" w:rsidR="00D31CB1" w:rsidRPr="007C4212" w:rsidDel="00327F2C" w:rsidRDefault="00D31CB1" w:rsidP="00D31CB1">
      <w:pPr>
        <w:pStyle w:val="Figure"/>
        <w:tabs>
          <w:tab w:val="num" w:pos="1890"/>
        </w:tabs>
        <w:rPr>
          <w:del w:id="7102" w:author="Sayali Dev" w:date="2018-02-21T13:28:00Z"/>
        </w:rPr>
      </w:pPr>
      <w:del w:id="7103" w:author="Sayali Dev" w:date="2018-02-21T13:28:00Z">
        <w:r w:rsidDel="00327F2C">
          <w:delText>Processing Forms link - Forms window</w:delText>
        </w:r>
      </w:del>
    </w:p>
    <w:p w14:paraId="69F1BA2A" w14:textId="705FD4B1" w:rsidR="00D31CB1" w:rsidDel="00327F2C" w:rsidRDefault="00D31CB1" w:rsidP="00D31CB1">
      <w:pPr>
        <w:pStyle w:val="BodyText"/>
        <w:ind w:right="720"/>
        <w:rPr>
          <w:del w:id="7104" w:author="Sayali Dev" w:date="2018-02-21T13:28:00Z"/>
        </w:rPr>
      </w:pPr>
    </w:p>
    <w:p w14:paraId="797FCCBF" w14:textId="3152DC09" w:rsidR="00D31CB1" w:rsidDel="00327F2C" w:rsidRDefault="00D31CB1" w:rsidP="00D31CB1">
      <w:pPr>
        <w:pStyle w:val="BodyText"/>
        <w:numPr>
          <w:ilvl w:val="0"/>
          <w:numId w:val="181"/>
        </w:numPr>
        <w:ind w:right="720"/>
        <w:rPr>
          <w:del w:id="7105" w:author="Sayali Dev" w:date="2018-02-21T13:28:00Z"/>
        </w:rPr>
      </w:pPr>
      <w:del w:id="7106" w:author="Sayali Dev" w:date="2018-02-21T13:28:00Z">
        <w:r w:rsidDel="00327F2C">
          <w:delText xml:space="preserve">Click the </w:delText>
        </w:r>
        <w:r w:rsidRPr="00F41D5E" w:rsidDel="00327F2C">
          <w:rPr>
            <w:b/>
          </w:rPr>
          <w:delText>Expand All</w:delText>
        </w:r>
        <w:r w:rsidDel="00327F2C">
          <w:delText xml:space="preserve"> link to show all forms.</w:delText>
        </w:r>
        <w:r w:rsidDel="00327F2C">
          <w:br/>
          <w:delText>The forms list expands.</w:delText>
        </w:r>
        <w:r w:rsidDel="00327F2C">
          <w:br/>
        </w:r>
        <w:r w:rsidRPr="00526459" w:rsidDel="00327F2C">
          <w:rPr>
            <w:b/>
          </w:rPr>
          <w:delText>Note:</w:delText>
        </w:r>
        <w:r w:rsidDel="00327F2C">
          <w:delText xml:space="preserve"> </w:delText>
        </w:r>
      </w:del>
    </w:p>
    <w:p w14:paraId="36DEC661" w14:textId="279341AD" w:rsidR="00D31CB1" w:rsidDel="00327F2C" w:rsidRDefault="00D31CB1" w:rsidP="00D31CB1">
      <w:pPr>
        <w:pStyle w:val="BodyText"/>
        <w:numPr>
          <w:ilvl w:val="0"/>
          <w:numId w:val="227"/>
        </w:numPr>
        <w:ind w:right="720"/>
        <w:rPr>
          <w:del w:id="7107" w:author="Sayali Dev" w:date="2018-02-21T13:28:00Z"/>
        </w:rPr>
      </w:pPr>
      <w:del w:id="7108" w:author="Sayali Dev" w:date="2018-02-21T13:28:00Z">
        <w:r w:rsidDel="00327F2C">
          <w:delText xml:space="preserve">Only processing forms assigned in the </w:delText>
        </w:r>
        <w:r w:rsidRPr="00526459" w:rsidDel="00327F2C">
          <w:rPr>
            <w:b/>
          </w:rPr>
          <w:delText>Research Project Management System (RPMS)</w:delText>
        </w:r>
        <w:r w:rsidDel="00327F2C">
          <w:delText xml:space="preserve"> module during project setup and configuration appear on this list.</w:delText>
        </w:r>
      </w:del>
    </w:p>
    <w:p w14:paraId="1B6D4EFB" w14:textId="425B9E4D" w:rsidR="00D31CB1" w:rsidDel="00327F2C" w:rsidRDefault="00D31CB1" w:rsidP="00D31CB1">
      <w:pPr>
        <w:pStyle w:val="BodyText"/>
        <w:numPr>
          <w:ilvl w:val="0"/>
          <w:numId w:val="227"/>
        </w:numPr>
        <w:ind w:right="720"/>
        <w:rPr>
          <w:del w:id="7109" w:author="Sayali Dev" w:date="2018-02-21T13:28:00Z"/>
        </w:rPr>
      </w:pPr>
      <w:del w:id="7110" w:author="Sayali Dev" w:date="2018-02-21T13:28:00Z">
        <w:r w:rsidDel="00327F2C">
          <w:delText xml:space="preserve">If a form is not assigned in </w:delText>
        </w:r>
        <w:r w:rsidRPr="00526459" w:rsidDel="00327F2C">
          <w:rPr>
            <w:b/>
          </w:rPr>
          <w:delText>RPMS</w:delText>
        </w:r>
        <w:r w:rsidDel="00327F2C">
          <w:delText xml:space="preserve"> to the processing template that was used when initiating this workflow, no forms will be listed in the </w:delText>
        </w:r>
        <w:r w:rsidRPr="000E25BD" w:rsidDel="00327F2C">
          <w:rPr>
            <w:b/>
          </w:rPr>
          <w:delText>Forms</w:delText>
        </w:r>
        <w:r w:rsidDel="00327F2C">
          <w:delText xml:space="preserve"> window.</w:delText>
        </w:r>
        <w:r w:rsidDel="00327F2C">
          <w:br/>
        </w:r>
      </w:del>
    </w:p>
    <w:p w14:paraId="4B7BC18F" w14:textId="3309AE52" w:rsidR="00D31CB1" w:rsidDel="00327F2C" w:rsidRDefault="00D31CB1" w:rsidP="00D31CB1">
      <w:pPr>
        <w:pStyle w:val="BodyText"/>
        <w:numPr>
          <w:ilvl w:val="0"/>
          <w:numId w:val="181"/>
        </w:numPr>
        <w:ind w:right="720"/>
        <w:rPr>
          <w:del w:id="7111" w:author="Sayali Dev" w:date="2018-02-21T13:28:00Z"/>
        </w:rPr>
      </w:pPr>
      <w:del w:id="7112" w:author="Sayali Dev" w:date="2018-02-21T13:28:00Z">
        <w:r w:rsidDel="00327F2C">
          <w:delText>On the list, click the form section you want to view.</w:delText>
        </w:r>
        <w:r w:rsidDel="00327F2C">
          <w:br/>
          <w:delText>The information for the specified form section appears on the right.</w:delText>
        </w:r>
      </w:del>
    </w:p>
    <w:p w14:paraId="65BD64A3" w14:textId="1273CA2A" w:rsidR="00D31CB1" w:rsidDel="00327F2C" w:rsidRDefault="00D31CB1" w:rsidP="00D31CB1">
      <w:pPr>
        <w:pStyle w:val="BodyText"/>
        <w:ind w:left="720" w:right="720"/>
        <w:rPr>
          <w:del w:id="7113" w:author="Sayali Dev" w:date="2018-02-21T13:28:00Z"/>
        </w:rPr>
      </w:pPr>
      <w:del w:id="7114" w:author="Sayali Dev" w:date="2018-02-21T13:28:00Z">
        <w:r w:rsidRPr="0003258D" w:rsidDel="00327F2C">
          <w:rPr>
            <w:b/>
          </w:rPr>
          <w:delText>Note</w:delText>
        </w:r>
        <w:r w:rsidDel="00327F2C">
          <w:delText>: PHI questions (if any) in the form section will be marked with a hash sign (#).</w:delText>
        </w:r>
      </w:del>
    </w:p>
    <w:p w14:paraId="2DCAAB51" w14:textId="7019F1A0" w:rsidR="00D31CB1" w:rsidDel="00327F2C" w:rsidRDefault="00D31CB1" w:rsidP="00D31CB1">
      <w:pPr>
        <w:pStyle w:val="BodyText"/>
        <w:numPr>
          <w:ilvl w:val="0"/>
          <w:numId w:val="227"/>
        </w:numPr>
        <w:ind w:right="720"/>
        <w:rPr>
          <w:del w:id="7115" w:author="Sayali Dev" w:date="2018-02-21T13:28:00Z"/>
        </w:rPr>
      </w:pPr>
      <w:del w:id="7116" w:author="Sayali Dev" w:date="2018-02-21T13:28:00Z">
        <w:r w:rsidDel="00327F2C">
          <w:delText>If the form section contains PHI questions, then the answers (if already filled up) for these are displayed differently for PHI authorized and Non-PHI authorized users.</w:delText>
        </w:r>
      </w:del>
    </w:p>
    <w:p w14:paraId="531AFDB1" w14:textId="0B6DBFC0" w:rsidR="00D31CB1" w:rsidDel="00327F2C" w:rsidRDefault="00D31CB1" w:rsidP="00D31CB1">
      <w:pPr>
        <w:pStyle w:val="BodyText"/>
        <w:numPr>
          <w:ilvl w:val="1"/>
          <w:numId w:val="227"/>
        </w:numPr>
        <w:ind w:right="720"/>
        <w:rPr>
          <w:del w:id="7117" w:author="Sayali Dev" w:date="2018-02-21T13:28:00Z"/>
        </w:rPr>
      </w:pPr>
      <w:del w:id="7118" w:author="Sayali Dev" w:date="2018-02-21T13:28:00Z">
        <w:r w:rsidDel="00327F2C">
          <w:delText>The PHI authorized users are allowed to answer PHI as well as Non-PHI questions. Hence they can also view the answers (if already filled up) to all the questions.</w:delText>
        </w:r>
      </w:del>
    </w:p>
    <w:p w14:paraId="4D836324" w14:textId="5308A57A" w:rsidR="00D31CB1" w:rsidRPr="00734AE4" w:rsidDel="00327F2C" w:rsidRDefault="00D31CB1" w:rsidP="00D31CB1">
      <w:pPr>
        <w:pStyle w:val="BodyText"/>
        <w:numPr>
          <w:ilvl w:val="1"/>
          <w:numId w:val="227"/>
        </w:numPr>
        <w:ind w:right="720"/>
        <w:rPr>
          <w:del w:id="7119" w:author="Sayali Dev" w:date="2018-02-21T13:28:00Z"/>
        </w:rPr>
      </w:pPr>
      <w:del w:id="7120" w:author="Sayali Dev" w:date="2018-02-21T13:28:00Z">
        <w:r w:rsidDel="00327F2C">
          <w:delText>However, the Non-PHI authorized users are allowed to answer only the Non-PHI questions. If answers to PHI questions have already been filled up by some PHI user, then these are shown as hashed out (in case of textboxes) and blanked out (in case of radio buttons, dropdowns and checkboxes) to the Non-PHI authorized users.</w:delText>
        </w:r>
      </w:del>
    </w:p>
    <w:p w14:paraId="447F2EE0" w14:textId="0DC12D03" w:rsidR="00D31CB1" w:rsidDel="00327F2C" w:rsidRDefault="00D31CB1" w:rsidP="00D31CB1">
      <w:pPr>
        <w:pStyle w:val="BodyText"/>
        <w:ind w:left="720" w:right="720"/>
        <w:rPr>
          <w:del w:id="7121" w:author="Sayali Dev" w:date="2018-02-21T13:28:00Z"/>
        </w:rPr>
      </w:pPr>
    </w:p>
    <w:p w14:paraId="5E361633" w14:textId="67EFF119" w:rsidR="00D31CB1" w:rsidRPr="00F41D5E" w:rsidDel="00327F2C" w:rsidRDefault="00D31CB1" w:rsidP="00D31CB1">
      <w:pPr>
        <w:numPr>
          <w:ilvl w:val="0"/>
          <w:numId w:val="181"/>
        </w:numPr>
        <w:rPr>
          <w:del w:id="7122" w:author="Sayali Dev" w:date="2018-02-21T13:28:00Z"/>
          <w:lang w:eastAsia="x-none"/>
        </w:rPr>
      </w:pPr>
      <w:del w:id="7123" w:author="Sayali Dev" w:date="2018-02-21T13:28:00Z">
        <w:r w:rsidDel="00327F2C">
          <w:rPr>
            <w:lang w:eastAsia="x-none"/>
          </w:rPr>
          <w:delText xml:space="preserve">To print the form, click on the </w:delText>
        </w:r>
        <w:r w:rsidRPr="006454BE" w:rsidDel="00327F2C">
          <w:rPr>
            <w:noProof/>
          </w:rPr>
          <w:drawing>
            <wp:inline distT="0" distB="0" distL="0" distR="0" wp14:anchorId="5D07DBE9" wp14:editId="118C51FD">
              <wp:extent cx="324485" cy="324485"/>
              <wp:effectExtent l="0" t="0" r="0" b="0"/>
              <wp:docPr id="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4485" cy="324485"/>
                      </a:xfrm>
                      <a:prstGeom prst="rect">
                        <a:avLst/>
                      </a:prstGeom>
                      <a:noFill/>
                      <a:ln>
                        <a:noFill/>
                      </a:ln>
                    </pic:spPr>
                  </pic:pic>
                </a:graphicData>
              </a:graphic>
            </wp:inline>
          </w:drawing>
        </w:r>
        <w:r w:rsidDel="00327F2C">
          <w:rPr>
            <w:lang w:eastAsia="x-none"/>
          </w:rPr>
          <w:delText>icon.</w:delText>
        </w:r>
        <w:r w:rsidDel="00327F2C">
          <w:rPr>
            <w:lang w:eastAsia="x-none"/>
          </w:rPr>
          <w:br/>
          <w:delText xml:space="preserve">The form appears in a new window that allows you to select </w:delText>
        </w:r>
        <w:r w:rsidRPr="00F41D5E" w:rsidDel="00327F2C">
          <w:rPr>
            <w:b/>
            <w:lang w:eastAsia="x-none"/>
          </w:rPr>
          <w:delText>File</w:delText>
        </w:r>
        <w:r w:rsidDel="00327F2C">
          <w:rPr>
            <w:b/>
            <w:lang w:eastAsia="x-none"/>
          </w:rPr>
          <w:delText xml:space="preserve"> </w:delText>
        </w:r>
        <w:r w:rsidRPr="00F41D5E" w:rsidDel="00327F2C">
          <w:rPr>
            <w:b/>
            <w:lang w:eastAsia="x-none"/>
          </w:rPr>
          <w:delText>&gt;</w:delText>
        </w:r>
        <w:r w:rsidDel="00327F2C">
          <w:rPr>
            <w:b/>
            <w:lang w:eastAsia="x-none"/>
          </w:rPr>
          <w:delText xml:space="preserve"> </w:delText>
        </w:r>
        <w:r w:rsidRPr="00F41D5E" w:rsidDel="00327F2C">
          <w:rPr>
            <w:b/>
            <w:lang w:eastAsia="x-none"/>
          </w:rPr>
          <w:delText>Print</w:delText>
        </w:r>
        <w:r w:rsidDel="00327F2C">
          <w:rPr>
            <w:lang w:eastAsia="x-none"/>
          </w:rPr>
          <w:delText xml:space="preserve"> to print or </w:delText>
        </w:r>
        <w:r w:rsidRPr="00F41D5E" w:rsidDel="00327F2C">
          <w:rPr>
            <w:b/>
            <w:lang w:eastAsia="x-none"/>
          </w:rPr>
          <w:delText>File</w:delText>
        </w:r>
        <w:r w:rsidDel="00327F2C">
          <w:rPr>
            <w:b/>
            <w:lang w:eastAsia="x-none"/>
          </w:rPr>
          <w:delText xml:space="preserve"> </w:delText>
        </w:r>
        <w:r w:rsidRPr="00F41D5E" w:rsidDel="00327F2C">
          <w:rPr>
            <w:b/>
            <w:lang w:eastAsia="x-none"/>
          </w:rPr>
          <w:delText>&gt;</w:delText>
        </w:r>
        <w:r w:rsidDel="00327F2C">
          <w:rPr>
            <w:b/>
            <w:lang w:eastAsia="x-none"/>
          </w:rPr>
          <w:delText xml:space="preserve"> </w:delText>
        </w:r>
        <w:r w:rsidRPr="00F41D5E" w:rsidDel="00327F2C">
          <w:rPr>
            <w:b/>
            <w:lang w:eastAsia="x-none"/>
          </w:rPr>
          <w:delText>Save As</w:delText>
        </w:r>
        <w:r w:rsidDel="00327F2C">
          <w:rPr>
            <w:b/>
            <w:lang w:eastAsia="x-none"/>
          </w:rPr>
          <w:delText xml:space="preserve"> </w:delText>
        </w:r>
        <w:r w:rsidRPr="00F41D5E" w:rsidDel="00327F2C">
          <w:rPr>
            <w:lang w:eastAsia="x-none"/>
          </w:rPr>
          <w:delText>to save</w:delText>
        </w:r>
        <w:r w:rsidDel="00327F2C">
          <w:rPr>
            <w:lang w:eastAsia="x-none"/>
          </w:rPr>
          <w:delText xml:space="preserve"> the form to your machine</w:delText>
        </w:r>
        <w:r w:rsidRPr="00F41D5E" w:rsidDel="00327F2C">
          <w:rPr>
            <w:lang w:eastAsia="x-none"/>
          </w:rPr>
          <w:delText>.</w:delText>
        </w:r>
        <w:r w:rsidDel="00327F2C">
          <w:rPr>
            <w:lang w:eastAsia="x-none"/>
          </w:rPr>
          <w:br/>
        </w:r>
      </w:del>
    </w:p>
    <w:p w14:paraId="5BFE7FA9" w14:textId="7B1D8698" w:rsidR="00D31CB1" w:rsidDel="00327F2C" w:rsidRDefault="00D31CB1" w:rsidP="00D31CB1">
      <w:pPr>
        <w:pStyle w:val="BodyText"/>
        <w:numPr>
          <w:ilvl w:val="0"/>
          <w:numId w:val="181"/>
        </w:numPr>
        <w:ind w:right="720"/>
        <w:rPr>
          <w:del w:id="7124" w:author="Sayali Dev" w:date="2018-02-21T13:28:00Z"/>
        </w:rPr>
      </w:pPr>
      <w:del w:id="7125" w:author="Sayali Dev" w:date="2018-02-21T13:28:00Z">
        <w:r w:rsidDel="00327F2C">
          <w:delText>To update information on the processing form:</w:delText>
        </w:r>
      </w:del>
    </w:p>
    <w:p w14:paraId="4D746E21" w14:textId="527F0089" w:rsidR="00D31CB1" w:rsidDel="00327F2C" w:rsidRDefault="00D31CB1" w:rsidP="00D31CB1">
      <w:pPr>
        <w:pStyle w:val="BodyText"/>
        <w:numPr>
          <w:ilvl w:val="0"/>
          <w:numId w:val="346"/>
        </w:numPr>
        <w:ind w:left="1080" w:right="720"/>
        <w:rPr>
          <w:del w:id="7126" w:author="Sayali Dev" w:date="2018-02-21T13:28:00Z"/>
        </w:rPr>
      </w:pPr>
      <w:del w:id="7127" w:author="Sayali Dev" w:date="2018-02-21T13:28:00Z">
        <w:r w:rsidDel="00327F2C">
          <w:delText xml:space="preserve">Click </w:delText>
        </w:r>
        <w:r w:rsidRPr="007C4212" w:rsidDel="00327F2C">
          <w:rPr>
            <w:b/>
          </w:rPr>
          <w:delText>MODIF</w:delText>
        </w:r>
        <w:r w:rsidDel="00327F2C">
          <w:rPr>
            <w:b/>
          </w:rPr>
          <w:delText>Y.</w:delText>
        </w:r>
        <w:r w:rsidDel="00327F2C">
          <w:br/>
          <w:delText xml:space="preserve">The form data entry fields appear for input. </w:delText>
        </w:r>
        <w:r w:rsidDel="00327F2C">
          <w:br/>
        </w:r>
        <w:r w:rsidRPr="005743D2" w:rsidDel="00327F2C">
          <w:rPr>
            <w:b/>
          </w:rPr>
          <w:delText>Note:</w:delText>
        </w:r>
        <w:r w:rsidDel="00327F2C">
          <w:delText xml:space="preserve"> </w:delText>
        </w:r>
      </w:del>
    </w:p>
    <w:p w14:paraId="06B1CBDF" w14:textId="2F5A69FD" w:rsidR="00D31CB1" w:rsidDel="00327F2C" w:rsidRDefault="00D31CB1" w:rsidP="00D31CB1">
      <w:pPr>
        <w:pStyle w:val="BodyText"/>
        <w:numPr>
          <w:ilvl w:val="0"/>
          <w:numId w:val="227"/>
        </w:numPr>
        <w:ind w:right="720"/>
        <w:rPr>
          <w:del w:id="7128" w:author="Sayali Dev" w:date="2018-02-21T13:28:00Z"/>
        </w:rPr>
      </w:pPr>
      <w:del w:id="7129" w:author="Sayali Dev" w:date="2018-02-21T13:28:00Z">
        <w:r w:rsidDel="00327F2C">
          <w:delText xml:space="preserve">You can only modify a form when the section status is </w:delText>
        </w:r>
        <w:r w:rsidRPr="00E638CE" w:rsidDel="00327F2C">
          <w:rPr>
            <w:b/>
          </w:rPr>
          <w:delText>Not Started</w:delText>
        </w:r>
        <w:r w:rsidDel="00327F2C">
          <w:delText xml:space="preserve"> or </w:delText>
        </w:r>
        <w:r w:rsidDel="00327F2C">
          <w:rPr>
            <w:b/>
          </w:rPr>
          <w:delText xml:space="preserve">Data Entry </w:delText>
        </w:r>
        <w:r w:rsidRPr="00E638CE" w:rsidDel="00327F2C">
          <w:rPr>
            <w:b/>
          </w:rPr>
          <w:delText>Started</w:delText>
        </w:r>
        <w:r w:rsidRPr="00F41D5E" w:rsidDel="00327F2C">
          <w:delText>.</w:delText>
        </w:r>
      </w:del>
    </w:p>
    <w:p w14:paraId="6DE6E25B" w14:textId="489DEFFA" w:rsidR="00D31CB1" w:rsidDel="00327F2C" w:rsidRDefault="00D31CB1" w:rsidP="00D31CB1">
      <w:pPr>
        <w:pStyle w:val="BodyText"/>
        <w:numPr>
          <w:ilvl w:val="0"/>
          <w:numId w:val="227"/>
        </w:numPr>
        <w:ind w:right="720"/>
        <w:rPr>
          <w:del w:id="7130" w:author="Sayali Dev" w:date="2018-02-21T13:28:00Z"/>
        </w:rPr>
      </w:pPr>
      <w:del w:id="7131" w:author="Sayali Dev" w:date="2018-02-21T13:28:00Z">
        <w:r w:rsidDel="00327F2C">
          <w:delText>PHI questions (if any) in the form section will be marked with a hash sign (#).</w:delText>
        </w:r>
      </w:del>
    </w:p>
    <w:p w14:paraId="4D86ADAD" w14:textId="62EBE437" w:rsidR="00D31CB1" w:rsidDel="00327F2C" w:rsidRDefault="00D31CB1" w:rsidP="00D31CB1">
      <w:pPr>
        <w:pStyle w:val="BodyText"/>
        <w:numPr>
          <w:ilvl w:val="1"/>
          <w:numId w:val="227"/>
        </w:numPr>
        <w:ind w:right="720"/>
        <w:rPr>
          <w:del w:id="7132" w:author="Sayali Dev" w:date="2018-02-21T13:28:00Z"/>
        </w:rPr>
      </w:pPr>
      <w:del w:id="7133" w:author="Sayali Dev" w:date="2018-02-21T13:28:00Z">
        <w:r w:rsidDel="00327F2C">
          <w:delText>If the form contains PHI questions, then the input fields for these are displayed differently for PHI authorized and Non-PHI authorized users.</w:delText>
        </w:r>
      </w:del>
    </w:p>
    <w:p w14:paraId="42C19FFD" w14:textId="0405AF3B" w:rsidR="00D31CB1" w:rsidDel="00327F2C" w:rsidRDefault="00D31CB1" w:rsidP="00D31CB1">
      <w:pPr>
        <w:pStyle w:val="BodyText"/>
        <w:numPr>
          <w:ilvl w:val="2"/>
          <w:numId w:val="227"/>
        </w:numPr>
        <w:ind w:right="720"/>
        <w:rPr>
          <w:del w:id="7134" w:author="Sayali Dev" w:date="2018-02-21T13:28:00Z"/>
        </w:rPr>
      </w:pPr>
      <w:del w:id="7135" w:author="Sayali Dev" w:date="2018-02-21T13:28:00Z">
        <w:r w:rsidDel="00327F2C">
          <w:delText>The PHI authorized users are allowed to answer PHI as well as Non-PHI questions. Hence all input fields are displayed in an active mode to these users.</w:delText>
        </w:r>
      </w:del>
    </w:p>
    <w:p w14:paraId="19237418" w14:textId="3B3BBD93" w:rsidR="00D31CB1" w:rsidDel="00327F2C" w:rsidRDefault="00D31CB1" w:rsidP="00D31CB1">
      <w:pPr>
        <w:pStyle w:val="BodyText"/>
        <w:ind w:left="2520" w:right="720"/>
        <w:rPr>
          <w:del w:id="7136" w:author="Sayali Dev" w:date="2018-02-21T13:28:00Z"/>
          <w:b/>
        </w:rPr>
      </w:pPr>
      <w:del w:id="7137" w:author="Sayali Dev" w:date="2018-02-21T13:28:00Z">
        <w:r w:rsidDel="00327F2C">
          <w:delText>They can also view the answers (if already filled up) to all the questions.</w:delText>
        </w:r>
      </w:del>
    </w:p>
    <w:p w14:paraId="002985A1" w14:textId="4F1E1CF9" w:rsidR="00D31CB1" w:rsidRPr="00D460E0" w:rsidDel="00327F2C" w:rsidRDefault="00D31CB1" w:rsidP="00D31CB1">
      <w:pPr>
        <w:pStyle w:val="BodyText"/>
        <w:numPr>
          <w:ilvl w:val="2"/>
          <w:numId w:val="227"/>
        </w:numPr>
        <w:ind w:right="720"/>
        <w:rPr>
          <w:del w:id="7138" w:author="Sayali Dev" w:date="2018-02-21T13:28:00Z"/>
          <w:b/>
        </w:rPr>
      </w:pPr>
      <w:del w:id="7139" w:author="Sayali Dev" w:date="2018-02-21T13:28:00Z">
        <w:r w:rsidDel="00327F2C">
          <w:delText>However, the Non-PHI authorized users are allowed to answer only the Non-PHI questions. Hence input fields for PHI questions appear in a greyed out mode for such users. The input fields for Non-PHI questions are displayed in an active mode.</w:delText>
        </w:r>
        <w:r w:rsidRPr="00D460E0" w:rsidDel="00327F2C">
          <w:delText xml:space="preserve"> </w:delText>
        </w:r>
        <w:r w:rsidDel="00327F2C">
          <w:delText>If answers to PHI questions have already been filled up by some PHI user, then these are shown as hashed out (in case of textboxes) and blanked out (in case of radio buttons, dropdowns and checkboxes) to the Non-PHI authorized users.</w:delText>
        </w:r>
      </w:del>
    </w:p>
    <w:p w14:paraId="53F81AD9" w14:textId="514A49EF" w:rsidR="00D31CB1" w:rsidRPr="00F41D5E" w:rsidDel="00327F2C" w:rsidRDefault="00D31CB1" w:rsidP="00D31CB1">
      <w:pPr>
        <w:pStyle w:val="BodyText"/>
        <w:ind w:left="1080" w:right="720"/>
        <w:rPr>
          <w:del w:id="7140" w:author="Sayali Dev" w:date="2018-02-21T13:28:00Z"/>
        </w:rPr>
      </w:pPr>
    </w:p>
    <w:p w14:paraId="702ADADC" w14:textId="2A03289F" w:rsidR="00D31CB1" w:rsidDel="00327F2C" w:rsidRDefault="00D31CB1" w:rsidP="00D31CB1">
      <w:pPr>
        <w:pStyle w:val="BodyText"/>
        <w:ind w:left="1080" w:right="720" w:hanging="360"/>
        <w:rPr>
          <w:del w:id="7141" w:author="Sayali Dev" w:date="2018-02-21T13:28:00Z"/>
        </w:rPr>
      </w:pPr>
    </w:p>
    <w:p w14:paraId="371B24F4" w14:textId="00403458" w:rsidR="00D31CB1" w:rsidDel="00327F2C" w:rsidRDefault="00D31CB1" w:rsidP="00D31CB1">
      <w:pPr>
        <w:pStyle w:val="BodyText"/>
        <w:numPr>
          <w:ilvl w:val="0"/>
          <w:numId w:val="346"/>
        </w:numPr>
        <w:ind w:left="1080" w:right="720"/>
        <w:rPr>
          <w:del w:id="7142" w:author="Sayali Dev" w:date="2018-02-21T13:28:00Z"/>
        </w:rPr>
      </w:pPr>
      <w:del w:id="7143" w:author="Sayali Dev" w:date="2018-02-21T13:28:00Z">
        <w:r w:rsidDel="00327F2C">
          <w:delText xml:space="preserve">Make the necessary changes to the form and click </w:delText>
        </w:r>
        <w:r w:rsidRPr="00D67FEB" w:rsidDel="00327F2C">
          <w:rPr>
            <w:b/>
          </w:rPr>
          <w:delText>SAVE.</w:delText>
        </w:r>
        <w:r w:rsidDel="00327F2C">
          <w:br/>
          <w:delText xml:space="preserve">Changes are saved and the section status appears as </w:delText>
        </w:r>
        <w:r w:rsidRPr="004A6ECA" w:rsidDel="00327F2C">
          <w:rPr>
            <w:b/>
          </w:rPr>
          <w:delText>Data Entry Started</w:delText>
        </w:r>
        <w:r w:rsidRPr="00E638CE" w:rsidDel="00327F2C">
          <w:delText xml:space="preserve"> in the</w:delText>
        </w:r>
        <w:r w:rsidRPr="00E638CE" w:rsidDel="00327F2C">
          <w:rPr>
            <w:b/>
          </w:rPr>
          <w:delText xml:space="preserve"> Forms </w:delText>
        </w:r>
        <w:r w:rsidRPr="00E638CE" w:rsidDel="00327F2C">
          <w:delText>window</w:delText>
        </w:r>
        <w:r w:rsidDel="00327F2C">
          <w:delText>.</w:delText>
        </w:r>
      </w:del>
    </w:p>
    <w:p w14:paraId="2765885F" w14:textId="3A24BE27" w:rsidR="00D31CB1" w:rsidDel="00327F2C" w:rsidRDefault="00D31CB1" w:rsidP="00D31CB1">
      <w:pPr>
        <w:pStyle w:val="ListParagraph"/>
        <w:rPr>
          <w:del w:id="7144" w:author="Sayali Dev" w:date="2018-02-21T13:28:00Z"/>
        </w:rPr>
      </w:pPr>
    </w:p>
    <w:p w14:paraId="7D2D7548" w14:textId="497766AB" w:rsidR="00D31CB1" w:rsidDel="00327F2C" w:rsidRDefault="00D31CB1" w:rsidP="00D31CB1">
      <w:pPr>
        <w:pStyle w:val="BodyText"/>
        <w:numPr>
          <w:ilvl w:val="0"/>
          <w:numId w:val="181"/>
        </w:numPr>
        <w:ind w:right="720"/>
        <w:rPr>
          <w:del w:id="7145" w:author="Sayali Dev" w:date="2018-02-21T13:28:00Z"/>
        </w:rPr>
      </w:pPr>
      <w:del w:id="7146" w:author="Sayali Dev" w:date="2018-02-21T13:28:00Z">
        <w:r w:rsidDel="00327F2C">
          <w:delText>Once all data entry is completed on the form, c</w:delText>
        </w:r>
        <w:r w:rsidRPr="00E638CE" w:rsidDel="00327F2C">
          <w:delText xml:space="preserve">lick </w:delText>
        </w:r>
        <w:r w:rsidRPr="00C72BC9" w:rsidDel="00327F2C">
          <w:rPr>
            <w:b/>
            <w:caps/>
          </w:rPr>
          <w:delText>Data Entry Completed</w:delText>
        </w:r>
        <w:r w:rsidRPr="00E638CE" w:rsidDel="00327F2C">
          <w:delText>.</w:delText>
        </w:r>
        <w:r w:rsidRPr="00E638CE" w:rsidDel="00327F2C">
          <w:br/>
          <w:delText xml:space="preserve">The form status appears as </w:delText>
        </w:r>
        <w:r w:rsidRPr="00C72BC9" w:rsidDel="00327F2C">
          <w:rPr>
            <w:b/>
          </w:rPr>
          <w:delText>Data Entry</w:delText>
        </w:r>
        <w:r w:rsidRPr="00E638CE" w:rsidDel="00327F2C">
          <w:delText xml:space="preserve"> </w:delText>
        </w:r>
        <w:r w:rsidRPr="00C72BC9" w:rsidDel="00327F2C">
          <w:rPr>
            <w:b/>
          </w:rPr>
          <w:delText xml:space="preserve">Completed </w:delText>
        </w:r>
        <w:r w:rsidRPr="00E638CE" w:rsidDel="00327F2C">
          <w:delText>in the</w:delText>
        </w:r>
        <w:r w:rsidRPr="00C72BC9" w:rsidDel="00327F2C">
          <w:rPr>
            <w:b/>
          </w:rPr>
          <w:delText xml:space="preserve"> Forms </w:delText>
        </w:r>
        <w:r w:rsidRPr="00E638CE" w:rsidDel="00327F2C">
          <w:delText>window</w:delText>
        </w:r>
        <w:r w:rsidRPr="00C72BC9" w:rsidDel="00327F2C">
          <w:rPr>
            <w:b/>
          </w:rPr>
          <w:delText>.</w:delText>
        </w:r>
        <w:r w:rsidRPr="00E638CE" w:rsidDel="00327F2C">
          <w:delText xml:space="preserve"> </w:delText>
        </w:r>
        <w:r w:rsidDel="00327F2C">
          <w:br/>
        </w:r>
        <w:r w:rsidRPr="00C72BC9" w:rsidDel="00327F2C">
          <w:rPr>
            <w:b/>
          </w:rPr>
          <w:delText>Note:</w:delText>
        </w:r>
        <w:r w:rsidDel="00327F2C">
          <w:delText xml:space="preserve"> </w:delText>
        </w:r>
      </w:del>
    </w:p>
    <w:p w14:paraId="53F94404" w14:textId="5DF655CD" w:rsidR="00D31CB1" w:rsidDel="00327F2C" w:rsidRDefault="00D31CB1" w:rsidP="00D31CB1">
      <w:pPr>
        <w:pStyle w:val="BodyText"/>
        <w:numPr>
          <w:ilvl w:val="0"/>
          <w:numId w:val="349"/>
        </w:numPr>
        <w:ind w:right="720"/>
        <w:rPr>
          <w:del w:id="7147" w:author="Sayali Dev" w:date="2018-02-21T13:28:00Z"/>
        </w:rPr>
      </w:pPr>
      <w:del w:id="7148" w:author="Sayali Dev" w:date="2018-02-21T13:28:00Z">
        <w:r w:rsidDel="00327F2C">
          <w:delText xml:space="preserve">You can only perform this task when the form status is </w:delText>
        </w:r>
        <w:r w:rsidRPr="00C72BC9" w:rsidDel="00327F2C">
          <w:rPr>
            <w:b/>
          </w:rPr>
          <w:delText>Data Entry Started</w:delText>
        </w:r>
        <w:r w:rsidDel="00327F2C">
          <w:delText>.</w:delText>
        </w:r>
      </w:del>
    </w:p>
    <w:p w14:paraId="1CB326D8" w14:textId="7FF65367" w:rsidR="00D31CB1" w:rsidDel="00327F2C" w:rsidRDefault="00D31CB1" w:rsidP="00D31CB1">
      <w:pPr>
        <w:pStyle w:val="BodyText"/>
        <w:numPr>
          <w:ilvl w:val="0"/>
          <w:numId w:val="349"/>
        </w:numPr>
        <w:ind w:right="720"/>
        <w:rPr>
          <w:del w:id="7149" w:author="Sayali Dev" w:date="2018-02-21T13:28:00Z"/>
        </w:rPr>
      </w:pPr>
      <w:del w:id="7150" w:author="Sayali Dev" w:date="2018-02-21T13:28:00Z">
        <w:r w:rsidDel="00327F2C">
          <w:delText>In case of forms with one or more PHI questions, this button is displayed only for the PHI authorized users.</w:delText>
        </w:r>
        <w:r w:rsidDel="00327F2C">
          <w:br/>
        </w:r>
      </w:del>
    </w:p>
    <w:p w14:paraId="1FE5FAB2" w14:textId="1BF5FB80" w:rsidR="00D31CB1" w:rsidRPr="00E638CE" w:rsidDel="00327F2C" w:rsidRDefault="00D31CB1" w:rsidP="00D31CB1">
      <w:pPr>
        <w:pStyle w:val="BodyText"/>
        <w:numPr>
          <w:ilvl w:val="0"/>
          <w:numId w:val="181"/>
        </w:numPr>
        <w:ind w:right="720"/>
        <w:rPr>
          <w:del w:id="7151" w:author="Sayali Dev" w:date="2018-02-21T13:28:00Z"/>
        </w:rPr>
      </w:pPr>
      <w:del w:id="7152" w:author="Sayali Dev" w:date="2018-02-21T13:28:00Z">
        <w:r w:rsidDel="00327F2C">
          <w:delText xml:space="preserve">To change the status of a </w:delText>
        </w:r>
        <w:r w:rsidRPr="00002F6D" w:rsidDel="00327F2C">
          <w:rPr>
            <w:b/>
          </w:rPr>
          <w:delText>Data Entry</w:delText>
        </w:r>
        <w:r w:rsidDel="00327F2C">
          <w:delText xml:space="preserve"> </w:delText>
        </w:r>
        <w:r w:rsidRPr="00C72BC9" w:rsidDel="00327F2C">
          <w:rPr>
            <w:b/>
          </w:rPr>
          <w:delText>Completed</w:delText>
        </w:r>
        <w:r w:rsidDel="00327F2C">
          <w:delText xml:space="preserve"> form so you can modify the form information, click </w:delText>
        </w:r>
        <w:r w:rsidRPr="00C72BC9" w:rsidDel="00327F2C">
          <w:rPr>
            <w:b/>
          </w:rPr>
          <w:delText>DATA ENTRY NOT COMPLETED</w:delText>
        </w:r>
        <w:r w:rsidDel="00327F2C">
          <w:delText>.</w:delText>
        </w:r>
      </w:del>
    </w:p>
    <w:p w14:paraId="54CF4A6A" w14:textId="65252577" w:rsidR="00D31CB1" w:rsidDel="00327F2C" w:rsidRDefault="00D31CB1" w:rsidP="00D31CB1">
      <w:pPr>
        <w:pStyle w:val="BodyText"/>
        <w:ind w:left="720" w:right="720"/>
        <w:rPr>
          <w:del w:id="7153" w:author="Sayali Dev" w:date="2018-02-21T13:28:00Z"/>
          <w:b/>
        </w:rPr>
      </w:pPr>
      <w:del w:id="7154" w:author="Sayali Dev" w:date="2018-02-21T13:28:00Z">
        <w:r w:rsidRPr="00E638CE" w:rsidDel="00327F2C">
          <w:delText xml:space="preserve">The form status appears as </w:delText>
        </w:r>
        <w:r w:rsidRPr="00E638CE" w:rsidDel="00327F2C">
          <w:rPr>
            <w:b/>
          </w:rPr>
          <w:delText>Data Entr</w:delText>
        </w:r>
        <w:r w:rsidDel="00327F2C">
          <w:rPr>
            <w:b/>
          </w:rPr>
          <w:delText>y Start</w:delText>
        </w:r>
        <w:r w:rsidRPr="00E638CE" w:rsidDel="00327F2C">
          <w:rPr>
            <w:b/>
          </w:rPr>
          <w:delText xml:space="preserve">ed </w:delText>
        </w:r>
        <w:r w:rsidRPr="00E638CE" w:rsidDel="00327F2C">
          <w:delText>in the</w:delText>
        </w:r>
        <w:r w:rsidRPr="00E638CE" w:rsidDel="00327F2C">
          <w:rPr>
            <w:b/>
          </w:rPr>
          <w:delText xml:space="preserve"> Forms </w:delText>
        </w:r>
        <w:r w:rsidRPr="00E638CE" w:rsidDel="00327F2C">
          <w:delText>window</w:delText>
        </w:r>
        <w:r w:rsidRPr="00E638CE" w:rsidDel="00327F2C">
          <w:rPr>
            <w:b/>
          </w:rPr>
          <w:delText>.</w:delText>
        </w:r>
        <w:r w:rsidDel="00327F2C">
          <w:rPr>
            <w:b/>
          </w:rPr>
          <w:br/>
          <w:delText xml:space="preserve">Note: </w:delText>
        </w:r>
      </w:del>
    </w:p>
    <w:p w14:paraId="2F66B6DA" w14:textId="6690EF58" w:rsidR="00D31CB1" w:rsidDel="00327F2C" w:rsidRDefault="00D31CB1" w:rsidP="00D31CB1">
      <w:pPr>
        <w:pStyle w:val="BodyText"/>
        <w:numPr>
          <w:ilvl w:val="0"/>
          <w:numId w:val="350"/>
        </w:numPr>
        <w:ind w:right="720"/>
        <w:rPr>
          <w:del w:id="7155" w:author="Sayali Dev" w:date="2018-02-21T13:28:00Z"/>
          <w:b/>
        </w:rPr>
      </w:pPr>
      <w:del w:id="7156" w:author="Sayali Dev" w:date="2018-02-21T13:28:00Z">
        <w:r w:rsidDel="00327F2C">
          <w:delText xml:space="preserve">You can only perform this task </w:delText>
        </w:r>
        <w:r w:rsidRPr="00D661C2" w:rsidDel="00327F2C">
          <w:delText>when the form status is</w:delText>
        </w:r>
        <w:r w:rsidDel="00327F2C">
          <w:rPr>
            <w:b/>
          </w:rPr>
          <w:delText xml:space="preserve"> Data Entry Completed.</w:delText>
        </w:r>
      </w:del>
    </w:p>
    <w:p w14:paraId="128183B8" w14:textId="71174D7C" w:rsidR="00D31CB1" w:rsidDel="00327F2C" w:rsidRDefault="00D31CB1" w:rsidP="00D31CB1">
      <w:pPr>
        <w:pStyle w:val="BodyText"/>
        <w:numPr>
          <w:ilvl w:val="0"/>
          <w:numId w:val="350"/>
        </w:numPr>
        <w:ind w:right="720"/>
        <w:rPr>
          <w:del w:id="7157" w:author="Sayali Dev" w:date="2018-02-21T13:28:00Z"/>
        </w:rPr>
      </w:pPr>
      <w:del w:id="7158" w:author="Sayali Dev" w:date="2018-02-21T13:28:00Z">
        <w:r w:rsidDel="00327F2C">
          <w:delText>In case of forms with one or more PHI questions, this button is displayed only for the PHI authorized users.</w:delText>
        </w:r>
      </w:del>
    </w:p>
    <w:p w14:paraId="0DA6D801" w14:textId="260476B9" w:rsidR="00D31CB1" w:rsidDel="00327F2C" w:rsidRDefault="00D31CB1" w:rsidP="00D31CB1">
      <w:pPr>
        <w:pStyle w:val="BodyText"/>
        <w:ind w:right="720"/>
        <w:rPr>
          <w:del w:id="7159" w:author="Sayali Dev" w:date="2018-02-21T13:28:00Z"/>
        </w:rPr>
      </w:pPr>
    </w:p>
    <w:p w14:paraId="54B94DA4" w14:textId="1C51E272" w:rsidR="00D31CB1" w:rsidRPr="00E638CE" w:rsidDel="00327F2C" w:rsidRDefault="00D31CB1" w:rsidP="00D31CB1">
      <w:pPr>
        <w:pStyle w:val="BodyText"/>
        <w:numPr>
          <w:ilvl w:val="0"/>
          <w:numId w:val="181"/>
        </w:numPr>
        <w:ind w:right="720"/>
        <w:rPr>
          <w:del w:id="7160" w:author="Sayali Dev" w:date="2018-02-21T13:28:00Z"/>
        </w:rPr>
      </w:pPr>
      <w:del w:id="7161" w:author="Sayali Dev" w:date="2018-02-21T13:28:00Z">
        <w:r w:rsidDel="00327F2C">
          <w:delText xml:space="preserve">To approve a </w:delText>
        </w:r>
        <w:r w:rsidRPr="00002F6D" w:rsidDel="00327F2C">
          <w:rPr>
            <w:b/>
          </w:rPr>
          <w:delText>Data Entry</w:delText>
        </w:r>
        <w:r w:rsidDel="00327F2C">
          <w:delText xml:space="preserve"> </w:delText>
        </w:r>
        <w:r w:rsidDel="00327F2C">
          <w:rPr>
            <w:b/>
          </w:rPr>
          <w:delText>C</w:delText>
        </w:r>
        <w:r w:rsidRPr="00002F6D" w:rsidDel="00327F2C">
          <w:rPr>
            <w:b/>
          </w:rPr>
          <w:delText>ompleted</w:delText>
        </w:r>
        <w:r w:rsidDel="00327F2C">
          <w:delText xml:space="preserve"> form, click </w:delText>
        </w:r>
        <w:r w:rsidRPr="00C72BC9" w:rsidDel="00327F2C">
          <w:rPr>
            <w:b/>
          </w:rPr>
          <w:delText>APPROVE</w:delText>
        </w:r>
        <w:r w:rsidDel="00327F2C">
          <w:delText>.</w:delText>
        </w:r>
      </w:del>
    </w:p>
    <w:p w14:paraId="63E47E05" w14:textId="55EAF2D6" w:rsidR="00D31CB1" w:rsidDel="00327F2C" w:rsidRDefault="00D31CB1" w:rsidP="00D31CB1">
      <w:pPr>
        <w:pStyle w:val="BodyText"/>
        <w:tabs>
          <w:tab w:val="left" w:pos="720"/>
        </w:tabs>
        <w:ind w:left="720" w:right="720"/>
        <w:rPr>
          <w:del w:id="7162" w:author="Sayali Dev" w:date="2018-02-21T13:28:00Z"/>
          <w:b/>
        </w:rPr>
      </w:pPr>
      <w:del w:id="7163" w:author="Sayali Dev" w:date="2018-02-21T13:28:00Z">
        <w:r w:rsidRPr="00E638CE" w:rsidDel="00327F2C">
          <w:delText xml:space="preserve">The form status appears as </w:delText>
        </w:r>
        <w:r w:rsidDel="00327F2C">
          <w:rPr>
            <w:b/>
          </w:rPr>
          <w:delText>Approved</w:delText>
        </w:r>
        <w:r w:rsidRPr="00E638CE" w:rsidDel="00327F2C">
          <w:rPr>
            <w:b/>
          </w:rPr>
          <w:delText xml:space="preserve"> </w:delText>
        </w:r>
        <w:r w:rsidRPr="00E638CE" w:rsidDel="00327F2C">
          <w:delText>in the</w:delText>
        </w:r>
        <w:r w:rsidRPr="00E638CE" w:rsidDel="00327F2C">
          <w:rPr>
            <w:b/>
          </w:rPr>
          <w:delText xml:space="preserve"> Forms </w:delText>
        </w:r>
        <w:r w:rsidRPr="00E638CE" w:rsidDel="00327F2C">
          <w:delText>window</w:delText>
        </w:r>
        <w:r w:rsidRPr="00E638CE" w:rsidDel="00327F2C">
          <w:rPr>
            <w:b/>
          </w:rPr>
          <w:delText>.</w:delText>
        </w:r>
        <w:r w:rsidDel="00327F2C">
          <w:rPr>
            <w:b/>
          </w:rPr>
          <w:br/>
          <w:delText xml:space="preserve">Note: </w:delText>
        </w:r>
      </w:del>
    </w:p>
    <w:p w14:paraId="4FC35FCE" w14:textId="135F8383" w:rsidR="00D31CB1" w:rsidDel="00327F2C" w:rsidRDefault="00D31CB1" w:rsidP="00D31CB1">
      <w:pPr>
        <w:pStyle w:val="BodyText"/>
        <w:numPr>
          <w:ilvl w:val="0"/>
          <w:numId w:val="351"/>
        </w:numPr>
        <w:tabs>
          <w:tab w:val="left" w:pos="720"/>
        </w:tabs>
        <w:ind w:right="720"/>
        <w:rPr>
          <w:del w:id="7164" w:author="Sayali Dev" w:date="2018-02-21T13:28:00Z"/>
          <w:b/>
        </w:rPr>
      </w:pPr>
      <w:del w:id="7165" w:author="Sayali Dev" w:date="2018-02-21T13:28:00Z">
        <w:r w:rsidDel="00327F2C">
          <w:delText xml:space="preserve">You can only perform this task </w:delText>
        </w:r>
        <w:r w:rsidRPr="00D661C2" w:rsidDel="00327F2C">
          <w:delText>when the form status is</w:delText>
        </w:r>
        <w:r w:rsidDel="00327F2C">
          <w:rPr>
            <w:b/>
          </w:rPr>
          <w:delText xml:space="preserve"> Data Entry Completed.</w:delText>
        </w:r>
      </w:del>
    </w:p>
    <w:p w14:paraId="153F4173" w14:textId="379D16CF" w:rsidR="00D31CB1" w:rsidDel="00327F2C" w:rsidRDefault="00D31CB1" w:rsidP="00D31CB1">
      <w:pPr>
        <w:pStyle w:val="BodyText"/>
        <w:numPr>
          <w:ilvl w:val="0"/>
          <w:numId w:val="351"/>
        </w:numPr>
        <w:tabs>
          <w:tab w:val="left" w:pos="720"/>
        </w:tabs>
        <w:ind w:right="720"/>
        <w:rPr>
          <w:del w:id="7166" w:author="Sayali Dev" w:date="2018-02-21T13:28:00Z"/>
        </w:rPr>
      </w:pPr>
      <w:del w:id="7167" w:author="Sayali Dev" w:date="2018-02-21T13:28:00Z">
        <w:r w:rsidDel="00327F2C">
          <w:delText>In case of forms with one or more PHI questions, this button is displayed only for the PHI authorized users.</w:delText>
        </w:r>
      </w:del>
    </w:p>
    <w:p w14:paraId="36BE8390" w14:textId="2080D82C" w:rsidR="00D31CB1" w:rsidDel="00327F2C" w:rsidRDefault="00D31CB1" w:rsidP="00D31CB1">
      <w:pPr>
        <w:pStyle w:val="BodyText"/>
        <w:ind w:right="720"/>
        <w:rPr>
          <w:del w:id="7168" w:author="Sayali Dev" w:date="2018-02-21T13:28:00Z"/>
        </w:rPr>
      </w:pPr>
    </w:p>
    <w:p w14:paraId="45C9FA49" w14:textId="19F3B3ED" w:rsidR="00D31CB1" w:rsidRPr="00E638CE" w:rsidDel="00327F2C" w:rsidRDefault="00D31CB1" w:rsidP="00D31CB1">
      <w:pPr>
        <w:pStyle w:val="BodyText"/>
        <w:numPr>
          <w:ilvl w:val="0"/>
          <w:numId w:val="181"/>
        </w:numPr>
        <w:ind w:right="720"/>
        <w:rPr>
          <w:del w:id="7169" w:author="Sayali Dev" w:date="2018-02-21T13:28:00Z"/>
        </w:rPr>
      </w:pPr>
      <w:del w:id="7170" w:author="Sayali Dev" w:date="2018-02-21T13:28:00Z">
        <w:r w:rsidDel="00327F2C">
          <w:delText xml:space="preserve">To remove approval of an </w:delText>
        </w:r>
        <w:r w:rsidRPr="00002F6D" w:rsidDel="00327F2C">
          <w:rPr>
            <w:b/>
          </w:rPr>
          <w:delText>Approved</w:delText>
        </w:r>
        <w:r w:rsidDel="00327F2C">
          <w:delText xml:space="preserve"> form, click </w:delText>
        </w:r>
        <w:r w:rsidRPr="00C72BC9" w:rsidDel="00327F2C">
          <w:rPr>
            <w:b/>
          </w:rPr>
          <w:delText>REMOVE APPROVAL</w:delText>
        </w:r>
        <w:r w:rsidDel="00327F2C">
          <w:delText>.</w:delText>
        </w:r>
      </w:del>
    </w:p>
    <w:p w14:paraId="7093AD97" w14:textId="32926494" w:rsidR="00D31CB1" w:rsidDel="00327F2C" w:rsidRDefault="00D31CB1" w:rsidP="00D31CB1">
      <w:pPr>
        <w:pStyle w:val="BodyText"/>
        <w:ind w:left="720" w:right="720"/>
        <w:rPr>
          <w:del w:id="7171" w:author="Sayali Dev" w:date="2018-02-21T13:28:00Z"/>
          <w:b/>
        </w:rPr>
      </w:pPr>
      <w:del w:id="7172" w:author="Sayali Dev" w:date="2018-02-21T13:28:00Z">
        <w:r w:rsidRPr="00E638CE" w:rsidDel="00327F2C">
          <w:delText xml:space="preserve">The form status appears as </w:delText>
        </w:r>
        <w:r w:rsidRPr="00E638CE" w:rsidDel="00327F2C">
          <w:rPr>
            <w:b/>
          </w:rPr>
          <w:delText>Data Entry</w:delText>
        </w:r>
        <w:r w:rsidRPr="00E638CE" w:rsidDel="00327F2C">
          <w:delText xml:space="preserve"> </w:delText>
        </w:r>
        <w:r w:rsidRPr="00E638CE" w:rsidDel="00327F2C">
          <w:rPr>
            <w:b/>
          </w:rPr>
          <w:delText xml:space="preserve">Completed </w:delText>
        </w:r>
        <w:r w:rsidRPr="00E638CE" w:rsidDel="00327F2C">
          <w:delText>in the</w:delText>
        </w:r>
        <w:r w:rsidRPr="00E638CE" w:rsidDel="00327F2C">
          <w:rPr>
            <w:b/>
          </w:rPr>
          <w:delText xml:space="preserve"> Forms </w:delText>
        </w:r>
        <w:r w:rsidRPr="00E638CE" w:rsidDel="00327F2C">
          <w:delText>window</w:delText>
        </w:r>
        <w:r w:rsidRPr="00E638CE" w:rsidDel="00327F2C">
          <w:rPr>
            <w:b/>
          </w:rPr>
          <w:delText>.</w:delText>
        </w:r>
        <w:r w:rsidDel="00327F2C">
          <w:rPr>
            <w:b/>
          </w:rPr>
          <w:br/>
          <w:delText xml:space="preserve">Note: </w:delText>
        </w:r>
      </w:del>
    </w:p>
    <w:p w14:paraId="6C776959" w14:textId="68B3BDF5" w:rsidR="00D31CB1" w:rsidDel="00327F2C" w:rsidRDefault="00D31CB1" w:rsidP="00D31CB1">
      <w:pPr>
        <w:pStyle w:val="BodyText"/>
        <w:numPr>
          <w:ilvl w:val="0"/>
          <w:numId w:val="352"/>
        </w:numPr>
        <w:ind w:right="720"/>
        <w:rPr>
          <w:del w:id="7173" w:author="Sayali Dev" w:date="2018-02-21T13:28:00Z"/>
          <w:b/>
        </w:rPr>
      </w:pPr>
      <w:del w:id="7174" w:author="Sayali Dev" w:date="2018-02-21T13:28:00Z">
        <w:r w:rsidDel="00327F2C">
          <w:delText xml:space="preserve">You can only perform this task </w:delText>
        </w:r>
        <w:r w:rsidRPr="00D661C2" w:rsidDel="00327F2C">
          <w:delText>when the form status is</w:delText>
        </w:r>
        <w:r w:rsidDel="00327F2C">
          <w:rPr>
            <w:b/>
          </w:rPr>
          <w:delText xml:space="preserve"> Approved.</w:delText>
        </w:r>
      </w:del>
    </w:p>
    <w:p w14:paraId="3C115FF6" w14:textId="44D786E1" w:rsidR="00D31CB1" w:rsidDel="00327F2C" w:rsidRDefault="00D31CB1" w:rsidP="00D31CB1">
      <w:pPr>
        <w:pStyle w:val="BodyText"/>
        <w:numPr>
          <w:ilvl w:val="0"/>
          <w:numId w:val="352"/>
        </w:numPr>
        <w:ind w:right="720"/>
        <w:rPr>
          <w:del w:id="7175" w:author="Sayali Dev" w:date="2018-02-21T13:28:00Z"/>
        </w:rPr>
      </w:pPr>
      <w:del w:id="7176" w:author="Sayali Dev" w:date="2018-02-21T13:28:00Z">
        <w:r w:rsidDel="00327F2C">
          <w:delText>In case of forms with one or more PHI questions, this button is displayed only for the PHI authorized users.</w:delText>
        </w:r>
      </w:del>
    </w:p>
    <w:p w14:paraId="019B381D" w14:textId="77777777" w:rsidR="00D31CB1" w:rsidDel="00327F2C" w:rsidRDefault="00D31CB1" w:rsidP="00D31CB1">
      <w:pPr>
        <w:pStyle w:val="BodyText"/>
        <w:rPr>
          <w:del w:id="7177" w:author="Sayali Dev" w:date="2018-02-21T13:28:00Z"/>
          <w:rFonts w:cs="Arial"/>
          <w:lang w:val="en-US" w:eastAsia="en-US"/>
        </w:rPr>
      </w:pPr>
    </w:p>
    <w:p w14:paraId="3AC4588C" w14:textId="77777777" w:rsidR="00D31CB1" w:rsidDel="00327F2C" w:rsidRDefault="00D31CB1" w:rsidP="00D31CB1">
      <w:pPr>
        <w:pStyle w:val="BodyText"/>
        <w:rPr>
          <w:del w:id="7178" w:author="Sayali Dev" w:date="2018-02-21T13:28:00Z"/>
          <w:rFonts w:cs="Arial"/>
          <w:lang w:val="en-US" w:eastAsia="en-US"/>
        </w:rPr>
      </w:pPr>
    </w:p>
    <w:p w14:paraId="1985CC8D" w14:textId="77777777" w:rsidR="00D31CB1" w:rsidDel="00327F2C" w:rsidRDefault="00D31CB1" w:rsidP="00D31CB1">
      <w:pPr>
        <w:pStyle w:val="BodyText"/>
        <w:rPr>
          <w:del w:id="7179" w:author="Sayali Dev" w:date="2018-02-21T13:28:00Z"/>
          <w:rFonts w:cs="Arial"/>
          <w:lang w:val="en-US" w:eastAsia="en-US"/>
        </w:rPr>
      </w:pPr>
    </w:p>
    <w:p w14:paraId="3D050C6C" w14:textId="77777777" w:rsidR="00D31CB1" w:rsidDel="00327F2C" w:rsidRDefault="00D31CB1" w:rsidP="00D31CB1">
      <w:pPr>
        <w:pStyle w:val="BodyText"/>
        <w:rPr>
          <w:del w:id="7180" w:author="Sayali Dev" w:date="2018-02-21T13:28:00Z"/>
          <w:rFonts w:cs="Arial"/>
          <w:lang w:val="en-US" w:eastAsia="en-US"/>
        </w:rPr>
      </w:pPr>
    </w:p>
    <w:p w14:paraId="05BA64DA" w14:textId="77777777" w:rsidR="00D31CB1" w:rsidDel="00327F2C" w:rsidRDefault="00D31CB1" w:rsidP="00D31CB1">
      <w:pPr>
        <w:pStyle w:val="BodyText"/>
        <w:rPr>
          <w:del w:id="7181" w:author="Sayali Dev" w:date="2018-02-21T13:28:00Z"/>
          <w:rFonts w:cs="Arial"/>
          <w:lang w:val="en-US" w:eastAsia="en-US"/>
        </w:rPr>
      </w:pPr>
    </w:p>
    <w:p w14:paraId="5ABBBBF6" w14:textId="77777777" w:rsidR="00D31CB1" w:rsidDel="00327F2C" w:rsidRDefault="00D31CB1" w:rsidP="00D31CB1">
      <w:pPr>
        <w:pStyle w:val="BodyText"/>
        <w:rPr>
          <w:del w:id="7182" w:author="Sayali Dev" w:date="2018-02-21T13:28:00Z"/>
          <w:rFonts w:cs="Arial"/>
          <w:lang w:val="en-US" w:eastAsia="en-US"/>
        </w:rPr>
      </w:pPr>
    </w:p>
    <w:p w14:paraId="6F26B21E" w14:textId="77777777" w:rsidR="00D31CB1" w:rsidDel="00327F2C" w:rsidRDefault="00D31CB1" w:rsidP="00D31CB1">
      <w:pPr>
        <w:pStyle w:val="BodyText"/>
        <w:rPr>
          <w:del w:id="7183" w:author="Sayali Dev" w:date="2018-02-21T13:28:00Z"/>
          <w:rFonts w:cs="Arial"/>
          <w:lang w:val="en-US" w:eastAsia="en-US"/>
        </w:rPr>
      </w:pPr>
    </w:p>
    <w:p w14:paraId="3A8C1C5D" w14:textId="77777777" w:rsidR="00D31CB1" w:rsidDel="00327F2C" w:rsidRDefault="00D31CB1" w:rsidP="00D31CB1">
      <w:pPr>
        <w:pStyle w:val="BodyText"/>
        <w:rPr>
          <w:del w:id="7184" w:author="Sayali Dev" w:date="2018-02-21T13:28:00Z"/>
          <w:rFonts w:cs="Arial"/>
          <w:lang w:val="en-US" w:eastAsia="en-US"/>
        </w:rPr>
      </w:pPr>
    </w:p>
    <w:p w14:paraId="2C28F22E" w14:textId="77777777" w:rsidR="00D31CB1" w:rsidDel="00327F2C" w:rsidRDefault="00D31CB1" w:rsidP="00D31CB1">
      <w:pPr>
        <w:pStyle w:val="BodyText"/>
        <w:rPr>
          <w:del w:id="7185" w:author="Sayali Dev" w:date="2018-02-21T13:28:00Z"/>
          <w:rFonts w:cs="Arial"/>
          <w:lang w:val="en-US" w:eastAsia="en-US"/>
        </w:rPr>
      </w:pPr>
    </w:p>
    <w:p w14:paraId="39DF92BF" w14:textId="77777777" w:rsidR="00D31CB1" w:rsidDel="00327F2C" w:rsidRDefault="00D31CB1" w:rsidP="00D31CB1">
      <w:pPr>
        <w:pStyle w:val="BodyText"/>
        <w:rPr>
          <w:del w:id="7186" w:author="Sayali Dev" w:date="2018-02-21T13:28:00Z"/>
          <w:rFonts w:cs="Arial"/>
          <w:lang w:val="en-US" w:eastAsia="en-US"/>
        </w:rPr>
      </w:pPr>
    </w:p>
    <w:p w14:paraId="510D8087" w14:textId="77777777" w:rsidR="00D31CB1" w:rsidDel="00327F2C" w:rsidRDefault="00D31CB1" w:rsidP="00D31CB1">
      <w:pPr>
        <w:pStyle w:val="BodyText"/>
        <w:rPr>
          <w:del w:id="7187" w:author="Sayali Dev" w:date="2018-02-21T13:28:00Z"/>
          <w:rFonts w:cs="Arial"/>
          <w:lang w:val="en-US" w:eastAsia="en-US"/>
        </w:rPr>
      </w:pPr>
    </w:p>
    <w:p w14:paraId="0E089E67" w14:textId="77777777" w:rsidR="00D31CB1" w:rsidDel="00327F2C" w:rsidRDefault="00D31CB1" w:rsidP="00D31CB1">
      <w:pPr>
        <w:pStyle w:val="BodyText"/>
        <w:rPr>
          <w:del w:id="7188" w:author="Sayali Dev" w:date="2018-02-21T13:28:00Z"/>
          <w:rFonts w:cs="Arial"/>
          <w:lang w:val="en-US" w:eastAsia="en-US"/>
        </w:rPr>
      </w:pPr>
    </w:p>
    <w:p w14:paraId="7BB18358" w14:textId="77777777" w:rsidR="00D31CB1" w:rsidDel="00327F2C" w:rsidRDefault="00D31CB1" w:rsidP="00D31CB1">
      <w:pPr>
        <w:pStyle w:val="BodyText"/>
        <w:rPr>
          <w:del w:id="7189" w:author="Sayali Dev" w:date="2018-02-21T13:28:00Z"/>
          <w:rFonts w:cs="Arial"/>
          <w:lang w:val="en-US" w:eastAsia="en-US"/>
        </w:rPr>
      </w:pPr>
    </w:p>
    <w:p w14:paraId="6408D46E" w14:textId="77777777" w:rsidR="00D31CB1" w:rsidDel="00327F2C" w:rsidRDefault="00D31CB1" w:rsidP="00D31CB1">
      <w:pPr>
        <w:pStyle w:val="BodyText"/>
        <w:rPr>
          <w:del w:id="7190" w:author="Sayali Dev" w:date="2018-02-21T13:28:00Z"/>
          <w:rFonts w:cs="Arial"/>
          <w:lang w:val="en-US" w:eastAsia="en-US"/>
        </w:rPr>
      </w:pPr>
    </w:p>
    <w:p w14:paraId="41CA7DC4" w14:textId="77777777" w:rsidR="00D31CB1" w:rsidDel="00327F2C" w:rsidRDefault="00D31CB1" w:rsidP="00D31CB1">
      <w:pPr>
        <w:pStyle w:val="BodyText"/>
        <w:rPr>
          <w:del w:id="7191" w:author="Sayali Dev" w:date="2018-02-21T13:28:00Z"/>
          <w:rFonts w:cs="Arial"/>
          <w:lang w:val="en-US" w:eastAsia="en-US"/>
        </w:rPr>
      </w:pPr>
    </w:p>
    <w:p w14:paraId="1047A112" w14:textId="77777777" w:rsidR="00D31CB1" w:rsidDel="00327F2C" w:rsidRDefault="00D31CB1" w:rsidP="00D31CB1">
      <w:pPr>
        <w:pStyle w:val="BodyText"/>
        <w:rPr>
          <w:del w:id="7192" w:author="Sayali Dev" w:date="2018-02-21T13:28:00Z"/>
          <w:rFonts w:cs="Arial"/>
          <w:lang w:val="en-US" w:eastAsia="en-US"/>
        </w:rPr>
      </w:pPr>
    </w:p>
    <w:p w14:paraId="26FAF35A" w14:textId="77777777" w:rsidR="00D31CB1" w:rsidDel="00327F2C" w:rsidRDefault="00D31CB1" w:rsidP="00D31CB1">
      <w:pPr>
        <w:pStyle w:val="BodyText"/>
        <w:rPr>
          <w:del w:id="7193" w:author="Sayali Dev" w:date="2018-02-21T13:28:00Z"/>
          <w:rFonts w:cs="Arial"/>
          <w:lang w:val="en-US" w:eastAsia="en-US"/>
        </w:rPr>
      </w:pPr>
    </w:p>
    <w:p w14:paraId="045685F0" w14:textId="77777777" w:rsidR="00D31CB1" w:rsidDel="00327F2C" w:rsidRDefault="00D31CB1" w:rsidP="00D31CB1">
      <w:pPr>
        <w:pStyle w:val="BodyText"/>
        <w:rPr>
          <w:del w:id="7194" w:author="Sayali Dev" w:date="2018-02-21T13:28:00Z"/>
          <w:rFonts w:cs="Arial"/>
          <w:lang w:val="en-US" w:eastAsia="en-US"/>
        </w:rPr>
      </w:pPr>
    </w:p>
    <w:p w14:paraId="065CEB2F" w14:textId="77777777" w:rsidR="00D31CB1" w:rsidDel="00327F2C" w:rsidRDefault="00D31CB1" w:rsidP="00D31CB1">
      <w:pPr>
        <w:pStyle w:val="BodyText"/>
        <w:rPr>
          <w:del w:id="7195" w:author="Sayali Dev" w:date="2018-02-21T13:28:00Z"/>
          <w:rFonts w:cs="Arial"/>
          <w:lang w:val="en-US" w:eastAsia="en-US"/>
        </w:rPr>
      </w:pPr>
    </w:p>
    <w:p w14:paraId="35B716E2" w14:textId="77777777" w:rsidR="00D31CB1" w:rsidRDefault="00D31CB1" w:rsidP="00D31CB1">
      <w:pPr>
        <w:pStyle w:val="Caption"/>
      </w:pPr>
    </w:p>
    <w:p w14:paraId="6308B6DD" w14:textId="77777777" w:rsidR="00612749" w:rsidRDefault="009A4291">
      <w:pPr>
        <w:pStyle w:val="Heading1"/>
        <w:rPr>
          <w:ins w:id="7196" w:author="Sayali Dev" w:date="2018-02-21T16:15:00Z"/>
        </w:rPr>
        <w:pPrChange w:id="7197" w:author="Sayali Dev" w:date="2018-02-15T18:34:00Z">
          <w:pPr/>
        </w:pPrChange>
      </w:pPr>
      <w:bookmarkStart w:id="7198" w:name="_Toc506996679"/>
      <w:ins w:id="7199" w:author="Sayali Dev" w:date="2018-02-15T18:34:00Z">
        <w:r w:rsidRPr="009A4291">
          <w:lastRenderedPageBreak/>
          <w:t xml:space="preserve">Upload the </w:t>
        </w:r>
      </w:ins>
      <w:ins w:id="7200" w:author="Sayali Dev" w:date="2018-02-15T19:15:00Z">
        <w:r w:rsidR="009301B7">
          <w:rPr>
            <w:lang w:val="en-US"/>
          </w:rPr>
          <w:t xml:space="preserve">lab </w:t>
        </w:r>
      </w:ins>
      <w:ins w:id="7201" w:author="Sayali Dev" w:date="2018-02-15T18:34:00Z">
        <w:r w:rsidRPr="009A4291">
          <w:t>report into the system to the patient enrolled</w:t>
        </w:r>
      </w:ins>
      <w:bookmarkEnd w:id="7198"/>
    </w:p>
    <w:p w14:paraId="4BF5A767" w14:textId="5A46A3DA" w:rsidR="00D31CB1" w:rsidRPr="009A4291" w:rsidDel="009A4291" w:rsidRDefault="00D31CB1">
      <w:pPr>
        <w:pStyle w:val="Heading1"/>
        <w:rPr>
          <w:del w:id="7202" w:author="Sayali Dev" w:date="2018-02-15T18:34:00Z"/>
          <w:rPrChange w:id="7203" w:author="Sayali Dev" w:date="2018-02-15T18:34:00Z">
            <w:rPr>
              <w:del w:id="7204" w:author="Sayali Dev" w:date="2018-02-15T18:34:00Z"/>
              <w:lang w:val="en-US"/>
            </w:rPr>
          </w:rPrChange>
        </w:rPr>
      </w:pPr>
      <w:del w:id="7205" w:author="Sayali Dev" w:date="2018-02-15T18:34:00Z">
        <w:r w:rsidDel="009A4291">
          <w:delText>Enroll Subjects/Donor/Patients</w:delText>
        </w:r>
        <w:r w:rsidDel="009A4291">
          <w:rPr>
            <w:lang w:val="en-US"/>
          </w:rPr>
          <w:delText xml:space="preserve"> and View subjects, Modify Forms, Update</w:delText>
        </w:r>
      </w:del>
      <w:del w:id="7206" w:author="Sayali Dev" w:date="2018-02-15T18:33:00Z">
        <w:r w:rsidDel="009A4291">
          <w:rPr>
            <w:lang w:val="en-US"/>
          </w:rPr>
          <w:delText xml:space="preserve"> Collection Event,</w:delText>
        </w:r>
      </w:del>
      <w:del w:id="7207" w:author="Sayali Dev" w:date="2018-02-15T18:34:00Z">
        <w:r w:rsidDel="009A4291">
          <w:rPr>
            <w:lang w:val="en-US"/>
          </w:rPr>
          <w:delText xml:space="preserve"> Attach Files:</w:delText>
        </w:r>
      </w:del>
    </w:p>
    <w:p w14:paraId="2A240950" w14:textId="77777777" w:rsidR="00D31CB1" w:rsidRPr="00585562" w:rsidRDefault="00D31CB1">
      <w:pPr>
        <w:pStyle w:val="Heading1"/>
        <w:pPrChange w:id="7208" w:author="Sayali Dev" w:date="2018-02-15T18:34:00Z">
          <w:pPr/>
        </w:pPrChange>
      </w:pPr>
    </w:p>
    <w:p w14:paraId="4386154F" w14:textId="77777777" w:rsidR="00D31CB1" w:rsidRDefault="00D31CB1" w:rsidP="00D31CB1">
      <w:pPr>
        <w:pStyle w:val="Heading3"/>
      </w:pPr>
      <w:bookmarkStart w:id="7209" w:name="_Toc295139495"/>
      <w:bookmarkStart w:id="7210" w:name="_Toc452553477"/>
      <w:bookmarkStart w:id="7211" w:name="_Toc506996680"/>
      <w:r>
        <w:t>Viewing a list of Subject</w:t>
      </w:r>
      <w:bookmarkEnd w:id="7209"/>
      <w:r>
        <w:t>s</w:t>
      </w:r>
      <w:bookmarkEnd w:id="7210"/>
      <w:bookmarkEnd w:id="7211"/>
    </w:p>
    <w:p w14:paraId="09EC49F9" w14:textId="77777777" w:rsidR="00D31CB1" w:rsidRPr="00AA4482" w:rsidRDefault="00D31CB1" w:rsidP="00D31CB1"/>
    <w:p w14:paraId="48DE99DE" w14:textId="77777777" w:rsidR="00D31CB1" w:rsidRDefault="00D31CB1" w:rsidP="00D31CB1">
      <w:r>
        <w:t>To view a list of subjects:</w:t>
      </w:r>
    </w:p>
    <w:p w14:paraId="1EC1AD45" w14:textId="77777777" w:rsidR="00D31CB1" w:rsidRDefault="00D31CB1" w:rsidP="00D31CB1"/>
    <w:p w14:paraId="0720FED2" w14:textId="1B6C1ED5" w:rsidR="00D31CB1" w:rsidRDefault="00D31CB1" w:rsidP="00D31CB1">
      <w:pPr>
        <w:numPr>
          <w:ilvl w:val="0"/>
          <w:numId w:val="353"/>
        </w:numPr>
        <w:ind w:right="540"/>
      </w:pPr>
      <w:del w:id="7212" w:author="Sayali Dev" w:date="2018-01-31T17:54:00Z">
        <w:r w:rsidDel="009A119E">
          <w:delText>Log on</w:delText>
        </w:r>
      </w:del>
      <w:ins w:id="7213" w:author="Sayali Dev" w:date="2018-01-31T17:54:00Z">
        <w:r w:rsidR="009A119E">
          <w:t>Log in</w:t>
        </w:r>
      </w:ins>
      <w:r>
        <w:t xml:space="preserve"> to the application using your </w:t>
      </w:r>
      <w:del w:id="7214" w:author="Sayali Dev" w:date="2018-01-31T17:55:00Z">
        <w:r w:rsidDel="00A62626">
          <w:delText>logon</w:delText>
        </w:r>
      </w:del>
      <w:ins w:id="7215" w:author="Sayali Dev" w:date="2018-01-31T17:55:00Z">
        <w:r w:rsidR="00A62626">
          <w:t>log in</w:t>
        </w:r>
      </w:ins>
      <w:r>
        <w:t xml:space="preserve"> credentials. </w:t>
      </w:r>
    </w:p>
    <w:p w14:paraId="17DC6E19" w14:textId="77777777" w:rsidR="00D31CB1" w:rsidRDefault="00D31CB1" w:rsidP="00D31CB1">
      <w:pPr>
        <w:ind w:left="720" w:right="540"/>
      </w:pPr>
      <w:r>
        <w:t xml:space="preserve">The CIRRASPEC home page appears. </w:t>
      </w:r>
    </w:p>
    <w:p w14:paraId="7E786435" w14:textId="77777777" w:rsidR="00D31CB1" w:rsidRDefault="00D31CB1" w:rsidP="00D31CB1">
      <w:pPr>
        <w:ind w:left="720" w:right="540"/>
      </w:pPr>
    </w:p>
    <w:p w14:paraId="6BA94F1F" w14:textId="77777777" w:rsidR="00D31CB1" w:rsidRPr="007051E5" w:rsidRDefault="00D31CB1" w:rsidP="00D31CB1">
      <w:pPr>
        <w:numPr>
          <w:ilvl w:val="0"/>
          <w:numId w:val="353"/>
        </w:numPr>
        <w:ind w:right="540"/>
      </w:pPr>
      <w:r>
        <w:t xml:space="preserve">Point to the arrow of the </w:t>
      </w:r>
      <w:r>
        <w:rPr>
          <w:b/>
        </w:rPr>
        <w:t xml:space="preserve">CIMS </w:t>
      </w:r>
      <w:r w:rsidRPr="007051E5">
        <w:t>tab, and then click</w:t>
      </w:r>
      <w:r>
        <w:rPr>
          <w:b/>
        </w:rPr>
        <w:t xml:space="preserve"> Subject Centric View</w:t>
      </w:r>
      <w:r w:rsidRPr="007051E5">
        <w:t>.</w:t>
      </w:r>
    </w:p>
    <w:p w14:paraId="594D3A7E" w14:textId="77777777" w:rsidR="00D31CB1" w:rsidRPr="007051E5" w:rsidRDefault="00D31CB1" w:rsidP="00D31CB1">
      <w:pPr>
        <w:ind w:left="720" w:right="540"/>
      </w:pPr>
      <w:r w:rsidRPr="007051E5">
        <w:t xml:space="preserve">The </w:t>
      </w:r>
      <w:r>
        <w:rPr>
          <w:b/>
        </w:rPr>
        <w:t>S</w:t>
      </w:r>
      <w:r w:rsidRPr="007B2265">
        <w:rPr>
          <w:b/>
        </w:rPr>
        <w:t xml:space="preserve">ubject </w:t>
      </w:r>
      <w:r>
        <w:rPr>
          <w:b/>
        </w:rPr>
        <w:t>S</w:t>
      </w:r>
      <w:r w:rsidRPr="007B2265">
        <w:rPr>
          <w:b/>
        </w:rPr>
        <w:t>earch</w:t>
      </w:r>
      <w:r w:rsidRPr="007051E5">
        <w:t xml:space="preserve"> page appears. </w:t>
      </w:r>
    </w:p>
    <w:p w14:paraId="02C9D2B6" w14:textId="77777777" w:rsidR="00D31CB1" w:rsidRPr="007051E5" w:rsidRDefault="00D31CB1" w:rsidP="00D31CB1">
      <w:pPr>
        <w:ind w:left="720" w:right="540"/>
      </w:pPr>
    </w:p>
    <w:p w14:paraId="13A548EA" w14:textId="77777777" w:rsidR="00D31CB1" w:rsidRPr="007051E5" w:rsidRDefault="00D31CB1" w:rsidP="00D31CB1">
      <w:pPr>
        <w:numPr>
          <w:ilvl w:val="0"/>
          <w:numId w:val="353"/>
        </w:numPr>
        <w:ind w:right="540"/>
      </w:pPr>
      <w:r w:rsidRPr="007051E5">
        <w:t>Click</w:t>
      </w:r>
      <w:r>
        <w:rPr>
          <w:b/>
        </w:rPr>
        <w:t xml:space="preserve"> SEARCH</w:t>
      </w:r>
      <w:r w:rsidRPr="007051E5">
        <w:t>.</w:t>
      </w:r>
      <w:r>
        <w:rPr>
          <w:b/>
        </w:rPr>
        <w:t xml:space="preserve"> </w:t>
      </w:r>
    </w:p>
    <w:p w14:paraId="46EB06B6" w14:textId="77777777" w:rsidR="00D31CB1" w:rsidRDefault="00D31CB1" w:rsidP="00D31CB1">
      <w:pPr>
        <w:ind w:left="720"/>
      </w:pPr>
      <w:r w:rsidRPr="007051E5">
        <w:t>The</w:t>
      </w:r>
      <w:r>
        <w:rPr>
          <w:b/>
        </w:rPr>
        <w:t xml:space="preserve"> </w:t>
      </w:r>
      <w:r>
        <w:t xml:space="preserve">subject </w:t>
      </w:r>
      <w:r w:rsidRPr="007051E5">
        <w:t>search page</w:t>
      </w:r>
      <w:r>
        <w:t xml:space="preserve"> displays a list of subjects.</w:t>
      </w:r>
      <w:r>
        <w:br/>
      </w:r>
    </w:p>
    <w:p w14:paraId="416D4C75" w14:textId="77777777" w:rsidR="00D31CB1" w:rsidRDefault="00D31CB1" w:rsidP="00D31CB1">
      <w:pPr>
        <w:ind w:left="720"/>
      </w:pPr>
      <w:r w:rsidRPr="004D6084">
        <w:rPr>
          <w:noProof/>
        </w:rPr>
        <w:drawing>
          <wp:inline distT="0" distB="0" distL="0" distR="0" wp14:anchorId="4F32104E" wp14:editId="4EA85F6B">
            <wp:extent cx="6268085" cy="2934335"/>
            <wp:effectExtent l="19050" t="19050" r="18415" b="18415"/>
            <wp:docPr id="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68085" cy="2934335"/>
                    </a:xfrm>
                    <a:prstGeom prst="rect">
                      <a:avLst/>
                    </a:prstGeom>
                    <a:noFill/>
                    <a:ln w="3175">
                      <a:solidFill>
                        <a:schemeClr val="tx1"/>
                      </a:solidFill>
                    </a:ln>
                  </pic:spPr>
                </pic:pic>
              </a:graphicData>
            </a:graphic>
          </wp:inline>
        </w:drawing>
      </w:r>
    </w:p>
    <w:p w14:paraId="191B0444" w14:textId="713F476E" w:rsidR="00D31CB1" w:rsidDel="009A4291" w:rsidRDefault="00D31CB1">
      <w:pPr>
        <w:pStyle w:val="Figure"/>
        <w:numPr>
          <w:ilvl w:val="0"/>
          <w:numId w:val="0"/>
        </w:numPr>
        <w:tabs>
          <w:tab w:val="clear" w:pos="1080"/>
          <w:tab w:val="clear" w:pos="1980"/>
        </w:tabs>
        <w:ind w:left="1080" w:hanging="360"/>
        <w:rPr>
          <w:del w:id="7216" w:author="Sayali Dev" w:date="2018-02-15T18:34:00Z"/>
        </w:rPr>
        <w:pPrChange w:id="7217" w:author="Sayali Dev" w:date="2018-02-21T16:45:00Z">
          <w:pPr>
            <w:pStyle w:val="Figure"/>
            <w:tabs>
              <w:tab w:val="clear" w:pos="1080"/>
              <w:tab w:val="clear" w:pos="1710"/>
              <w:tab w:val="clear" w:pos="1980"/>
            </w:tabs>
            <w:ind w:left="1800" w:hanging="1080"/>
          </w:pPr>
        </w:pPrChange>
      </w:pPr>
      <w:del w:id="7218" w:author="Sayali Dev" w:date="2018-02-21T16:45:00Z">
        <w:r w:rsidDel="00E3549B">
          <w:delText>Subject Search page</w:delText>
        </w:r>
      </w:del>
      <w:r>
        <w:br/>
      </w:r>
    </w:p>
    <w:p w14:paraId="3C7F5D6D" w14:textId="43351EC7" w:rsidR="00D31CB1" w:rsidDel="009A4291" w:rsidRDefault="00D31CB1">
      <w:pPr>
        <w:pStyle w:val="Figure"/>
        <w:numPr>
          <w:ilvl w:val="0"/>
          <w:numId w:val="0"/>
        </w:numPr>
        <w:tabs>
          <w:tab w:val="clear" w:pos="1080"/>
          <w:tab w:val="clear" w:pos="1980"/>
        </w:tabs>
        <w:ind w:left="1080" w:hanging="360"/>
        <w:rPr>
          <w:del w:id="7219" w:author="Sayali Dev" w:date="2018-02-15T18:34:00Z"/>
        </w:rPr>
        <w:pPrChange w:id="7220" w:author="Sayali Dev" w:date="2018-02-21T16:45:00Z">
          <w:pPr/>
        </w:pPrChange>
      </w:pPr>
      <w:del w:id="7221" w:author="Sayali Dev" w:date="2018-02-15T18:34:00Z">
        <w:r w:rsidDel="009A4291">
          <w:delText>On the subject search page, you can perform the following tasks:</w:delText>
        </w:r>
        <w:r w:rsidDel="009A4291">
          <w:br/>
        </w:r>
      </w:del>
    </w:p>
    <w:p w14:paraId="7D2FE554" w14:textId="17CCDC54" w:rsidR="00D31CB1" w:rsidDel="009A4291" w:rsidRDefault="00D31CB1">
      <w:pPr>
        <w:pStyle w:val="Figure"/>
        <w:numPr>
          <w:ilvl w:val="0"/>
          <w:numId w:val="0"/>
        </w:numPr>
        <w:ind w:left="1080" w:hanging="360"/>
        <w:rPr>
          <w:del w:id="7222" w:author="Sayali Dev" w:date="2018-02-15T18:34:00Z"/>
        </w:rPr>
        <w:pPrChange w:id="7223" w:author="Sayali Dev" w:date="2018-02-21T16:45:00Z">
          <w:pPr>
            <w:numPr>
              <w:numId w:val="129"/>
            </w:numPr>
            <w:tabs>
              <w:tab w:val="num" w:pos="720"/>
            </w:tabs>
            <w:ind w:left="720" w:right="360" w:hanging="360"/>
          </w:pPr>
        </w:pPrChange>
      </w:pPr>
      <w:del w:id="7224" w:author="Sayali Dev" w:date="2018-02-15T18:34:00Z">
        <w:r w:rsidRPr="003911AD" w:rsidDel="009A4291">
          <w:delText xml:space="preserve">View </w:delText>
        </w:r>
        <w:r w:rsidDel="009A4291">
          <w:delText xml:space="preserve">details for a </w:delText>
        </w:r>
        <w:r w:rsidRPr="003911AD" w:rsidDel="009A4291">
          <w:delText>subject:</w:delText>
        </w:r>
        <w:r w:rsidDel="009A4291">
          <w:delText xml:space="preserve"> For more information about how to view the details of a subject, see </w:delText>
        </w:r>
        <w:r w:rsidR="006C608D" w:rsidDel="009A4291">
          <w:fldChar w:fldCharType="begin"/>
        </w:r>
        <w:r w:rsidR="006C608D" w:rsidDel="009A4291">
          <w:delInstrText xml:space="preserve"> HYPERLINK \l "ViewingSubjectDetails" </w:delInstrText>
        </w:r>
        <w:r w:rsidR="006C608D" w:rsidDel="009A4291">
          <w:fldChar w:fldCharType="separate"/>
        </w:r>
        <w:r w:rsidRPr="00337283" w:rsidDel="009A4291">
          <w:rPr>
            <w:rStyle w:val="Hyperlink"/>
            <w:b w:val="0"/>
          </w:rPr>
          <w:delText xml:space="preserve">Viewing </w:delText>
        </w:r>
        <w:r w:rsidDel="009A4291">
          <w:rPr>
            <w:rStyle w:val="Hyperlink"/>
            <w:b w:val="0"/>
          </w:rPr>
          <w:delText xml:space="preserve">the </w:delText>
        </w:r>
        <w:r w:rsidRPr="00337283" w:rsidDel="009A4291">
          <w:rPr>
            <w:rStyle w:val="Hyperlink"/>
            <w:b w:val="0"/>
          </w:rPr>
          <w:delText>Subject Details</w:delText>
        </w:r>
        <w:r w:rsidR="006C608D" w:rsidDel="009A4291">
          <w:rPr>
            <w:rStyle w:val="Hyperlink"/>
            <w:i w:val="0"/>
          </w:rPr>
          <w:fldChar w:fldCharType="end"/>
        </w:r>
        <w:r w:rsidDel="009A4291">
          <w:delText>.</w:delText>
        </w:r>
        <w:r w:rsidDel="009A4291">
          <w:br/>
        </w:r>
      </w:del>
    </w:p>
    <w:p w14:paraId="317DB357" w14:textId="1E19F4C9" w:rsidR="00D31CB1" w:rsidRDefault="00D31CB1">
      <w:pPr>
        <w:pStyle w:val="Figure"/>
        <w:numPr>
          <w:ilvl w:val="0"/>
          <w:numId w:val="0"/>
        </w:numPr>
        <w:tabs>
          <w:tab w:val="clear" w:pos="1080"/>
          <w:tab w:val="clear" w:pos="1980"/>
        </w:tabs>
        <w:ind w:left="1080" w:hanging="360"/>
        <w:pPrChange w:id="7225" w:author="Sayali Dev" w:date="2018-02-21T16:45:00Z">
          <w:pPr>
            <w:numPr>
              <w:numId w:val="129"/>
            </w:numPr>
            <w:tabs>
              <w:tab w:val="num" w:pos="720"/>
            </w:tabs>
            <w:ind w:left="720" w:right="360" w:hanging="360"/>
          </w:pPr>
        </w:pPrChange>
      </w:pPr>
      <w:del w:id="7226" w:author="Sayali Dev" w:date="2018-02-15T18:34:00Z">
        <w:r w:rsidDel="009A4291">
          <w:delText xml:space="preserve">Create a subject: For more information about how to create a subject, see </w:delText>
        </w:r>
        <w:r w:rsidR="006C608D" w:rsidDel="009A4291">
          <w:fldChar w:fldCharType="begin"/>
        </w:r>
        <w:r w:rsidR="006C608D" w:rsidDel="009A4291">
          <w:delInstrText xml:space="preserve"> HYPERLINK \l "CreatingEnrollingSubject" </w:delInstrText>
        </w:r>
        <w:r w:rsidR="006C608D" w:rsidDel="009A4291">
          <w:fldChar w:fldCharType="separate"/>
        </w:r>
        <w:r w:rsidRPr="006B5826" w:rsidDel="009A4291">
          <w:rPr>
            <w:rStyle w:val="Hyperlink"/>
            <w:b w:val="0"/>
          </w:rPr>
          <w:delText>Creating</w:delText>
        </w:r>
        <w:r w:rsidDel="009A4291">
          <w:rPr>
            <w:rStyle w:val="Hyperlink"/>
            <w:b w:val="0"/>
          </w:rPr>
          <w:delText xml:space="preserve"> </w:delText>
        </w:r>
        <w:r w:rsidRPr="006B5826" w:rsidDel="009A4291">
          <w:rPr>
            <w:rStyle w:val="Hyperlink"/>
            <w:b w:val="0"/>
          </w:rPr>
          <w:delText>a Subject</w:delText>
        </w:r>
        <w:r w:rsidR="006C608D" w:rsidDel="009A4291">
          <w:rPr>
            <w:rStyle w:val="Hyperlink"/>
            <w:b w:val="0"/>
          </w:rPr>
          <w:fldChar w:fldCharType="end"/>
        </w:r>
        <w:r w:rsidDel="009A4291">
          <w:delText>.</w:delText>
        </w:r>
      </w:del>
    </w:p>
    <w:p w14:paraId="3E55D2C5" w14:textId="77777777" w:rsidR="00D31CB1" w:rsidRDefault="00D31CB1" w:rsidP="00D31CB1">
      <w:pPr>
        <w:ind w:left="720" w:right="360"/>
        <w:rPr>
          <w:b/>
        </w:rPr>
      </w:pPr>
    </w:p>
    <w:p w14:paraId="7D8391F3" w14:textId="77777777" w:rsidR="00D31CB1" w:rsidRDefault="00D31CB1" w:rsidP="00D31CB1">
      <w:pPr>
        <w:pStyle w:val="Heading3"/>
      </w:pPr>
      <w:r>
        <w:rPr>
          <w:b w:val="0"/>
        </w:rPr>
        <w:br w:type="page"/>
      </w:r>
      <w:bookmarkStart w:id="7227" w:name="_Toc452553478"/>
      <w:bookmarkStart w:id="7228" w:name="_Toc506996681"/>
      <w:r>
        <w:lastRenderedPageBreak/>
        <w:t>Searching for a Subject</w:t>
      </w:r>
      <w:bookmarkEnd w:id="7227"/>
      <w:bookmarkEnd w:id="7228"/>
    </w:p>
    <w:p w14:paraId="3B8314EF" w14:textId="77777777" w:rsidR="00D31CB1" w:rsidRDefault="00D31CB1" w:rsidP="00D31CB1"/>
    <w:p w14:paraId="2EC6DFD4" w14:textId="77777777" w:rsidR="00D31CB1" w:rsidRDefault="00D31CB1" w:rsidP="00D31CB1">
      <w:r>
        <w:t>To search for a specific subject or a group of subjects:</w:t>
      </w:r>
    </w:p>
    <w:p w14:paraId="1E859B0A" w14:textId="77777777" w:rsidR="00D31CB1" w:rsidRDefault="00D31CB1" w:rsidP="00D31CB1">
      <w:pPr>
        <w:ind w:right="540"/>
      </w:pPr>
    </w:p>
    <w:p w14:paraId="06998C01" w14:textId="77777777" w:rsidR="00D31CB1" w:rsidRPr="007051E5" w:rsidRDefault="00D31CB1" w:rsidP="00D31CB1">
      <w:pPr>
        <w:numPr>
          <w:ilvl w:val="0"/>
          <w:numId w:val="363"/>
        </w:numPr>
        <w:ind w:right="540"/>
      </w:pPr>
      <w:r>
        <w:t xml:space="preserve">Point to the arrow of the </w:t>
      </w:r>
      <w:r>
        <w:rPr>
          <w:b/>
        </w:rPr>
        <w:t xml:space="preserve">CIMS </w:t>
      </w:r>
      <w:r w:rsidRPr="007051E5">
        <w:t>tab, and then click</w:t>
      </w:r>
      <w:r>
        <w:rPr>
          <w:b/>
        </w:rPr>
        <w:t xml:space="preserve"> Subject Centric View</w:t>
      </w:r>
      <w:r w:rsidRPr="007051E5">
        <w:t>.</w:t>
      </w:r>
    </w:p>
    <w:p w14:paraId="4B9CACC6" w14:textId="77777777" w:rsidR="00D31CB1" w:rsidRPr="007051E5" w:rsidRDefault="00D31CB1" w:rsidP="00D31CB1">
      <w:pPr>
        <w:ind w:left="720" w:right="540"/>
      </w:pPr>
      <w:r w:rsidRPr="007051E5">
        <w:t xml:space="preserve">The </w:t>
      </w:r>
      <w:r>
        <w:rPr>
          <w:b/>
        </w:rPr>
        <w:t>S</w:t>
      </w:r>
      <w:r w:rsidRPr="007B2265">
        <w:rPr>
          <w:b/>
        </w:rPr>
        <w:t xml:space="preserve">ubject </w:t>
      </w:r>
      <w:r>
        <w:rPr>
          <w:b/>
        </w:rPr>
        <w:t>S</w:t>
      </w:r>
      <w:r w:rsidRPr="007B2265">
        <w:rPr>
          <w:b/>
        </w:rPr>
        <w:t>earch</w:t>
      </w:r>
      <w:r w:rsidRPr="007051E5">
        <w:t xml:space="preserve"> page appears. </w:t>
      </w:r>
    </w:p>
    <w:p w14:paraId="549CFA6D" w14:textId="77777777" w:rsidR="00D31CB1" w:rsidRPr="007051E5" w:rsidRDefault="00D31CB1" w:rsidP="00D31CB1">
      <w:pPr>
        <w:ind w:left="720" w:right="540"/>
      </w:pPr>
    </w:p>
    <w:p w14:paraId="254000EA" w14:textId="77777777" w:rsidR="00D31CB1" w:rsidRPr="007051E5" w:rsidRDefault="00D31CB1" w:rsidP="00D31CB1">
      <w:pPr>
        <w:numPr>
          <w:ilvl w:val="0"/>
          <w:numId w:val="363"/>
        </w:numPr>
        <w:ind w:right="540"/>
      </w:pPr>
      <w:r w:rsidRPr="007051E5">
        <w:t>Click</w:t>
      </w:r>
      <w:r>
        <w:rPr>
          <w:b/>
        </w:rPr>
        <w:t xml:space="preserve"> SEARCH</w:t>
      </w:r>
      <w:r w:rsidRPr="007051E5">
        <w:t>.</w:t>
      </w:r>
      <w:r>
        <w:rPr>
          <w:b/>
        </w:rPr>
        <w:t xml:space="preserve"> </w:t>
      </w:r>
    </w:p>
    <w:p w14:paraId="236FD844" w14:textId="77777777" w:rsidR="00D31CB1" w:rsidRDefault="00D31CB1" w:rsidP="00D31CB1">
      <w:pPr>
        <w:ind w:left="720"/>
      </w:pPr>
      <w:r>
        <w:rPr>
          <w:noProof/>
        </w:rPr>
        <mc:AlternateContent>
          <mc:Choice Requires="wps">
            <w:drawing>
              <wp:anchor distT="0" distB="0" distL="114300" distR="114300" simplePos="0" relativeHeight="251741696" behindDoc="0" locked="0" layoutInCell="1" allowOverlap="1" wp14:anchorId="2C6178F8" wp14:editId="326A878E">
                <wp:simplePos x="0" y="0"/>
                <wp:positionH relativeFrom="column">
                  <wp:posOffset>464185</wp:posOffset>
                </wp:positionH>
                <wp:positionV relativeFrom="paragraph">
                  <wp:posOffset>318135</wp:posOffset>
                </wp:positionV>
                <wp:extent cx="1742440" cy="393065"/>
                <wp:effectExtent l="0" t="1905" r="3175" b="0"/>
                <wp:wrapNone/>
                <wp:docPr id="9286" name="Text Box 8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EA404" w14:textId="77777777" w:rsidR="00CE5E77" w:rsidRPr="002622E4" w:rsidRDefault="00CE5E77" w:rsidP="00D31CB1">
                            <w:r>
                              <w:t>Arrow hides/displays the Subject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6178F8" id="Text Box 8311" o:spid="_x0000_s1042" type="#_x0000_t202" style="position:absolute;left:0;text-align:left;margin-left:36.55pt;margin-top:25.05pt;width:137.2pt;height:30.9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" stroked="f">
                <v:textbox>
                  <w:txbxContent>
                    <w:p w14:paraId="130EA404" w14:textId="77777777" w:rsidR="00CE5E77" w:rsidRPr="002622E4" w:rsidRDefault="00CE5E77" w:rsidP="00D31CB1">
                      <w:r>
                        <w:t>Arrow hides/displays the Subject Search pane</w:t>
                      </w:r>
                    </w:p>
                  </w:txbxContent>
                </v:textbox>
              </v:shape>
            </w:pict>
          </mc:Fallback>
        </mc:AlternateContent>
      </w:r>
      <w:r w:rsidRPr="007051E5">
        <w:t>The</w:t>
      </w:r>
      <w:r>
        <w:rPr>
          <w:b/>
        </w:rPr>
        <w:t xml:space="preserve"> </w:t>
      </w:r>
      <w:r w:rsidRPr="00155208">
        <w:rPr>
          <w:b/>
        </w:rPr>
        <w:t>Subject Search</w:t>
      </w:r>
      <w:r w:rsidRPr="007051E5">
        <w:t xml:space="preserve"> page</w:t>
      </w:r>
      <w:r>
        <w:t xml:space="preserve"> displays the </w:t>
      </w:r>
      <w:r w:rsidRPr="00976694">
        <w:rPr>
          <w:b/>
        </w:rPr>
        <w:t>Subject Search</w:t>
      </w:r>
      <w:r>
        <w:t xml:space="preserve"> pane.</w:t>
      </w:r>
      <w:r>
        <w:br/>
      </w:r>
      <w:r>
        <w:br/>
      </w:r>
    </w:p>
    <w:p w14:paraId="14C87894" w14:textId="77777777" w:rsidR="00D31CB1" w:rsidRDefault="00D31CB1" w:rsidP="00D31CB1">
      <w:pPr>
        <w:ind w:left="720"/>
      </w:pPr>
    </w:p>
    <w:p w14:paraId="69C6915E" w14:textId="77777777" w:rsidR="00D31CB1" w:rsidRDefault="00D31CB1" w:rsidP="00D31CB1">
      <w:pPr>
        <w:ind w:left="720"/>
      </w:pPr>
      <w:r>
        <w:rPr>
          <w:noProof/>
        </w:rPr>
        <mc:AlternateContent>
          <mc:Choice Requires="wps">
            <w:drawing>
              <wp:anchor distT="0" distB="0" distL="114300" distR="114300" simplePos="0" relativeHeight="251742720" behindDoc="0" locked="0" layoutInCell="1" allowOverlap="1" wp14:anchorId="3BDF14AC" wp14:editId="7828EC43">
                <wp:simplePos x="0" y="0"/>
                <wp:positionH relativeFrom="column">
                  <wp:posOffset>1248410</wp:posOffset>
                </wp:positionH>
                <wp:positionV relativeFrom="line">
                  <wp:posOffset>55880</wp:posOffset>
                </wp:positionV>
                <wp:extent cx="152400" cy="559435"/>
                <wp:effectExtent l="10160" t="10795" r="56515" b="29845"/>
                <wp:wrapNone/>
                <wp:docPr id="9287" name="Line 8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55943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B53E5C" id="Line 8312"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8.3pt,4.4pt" to="110.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">
                <v:stroke endarrow="block"/>
                <w10:wrap anchory="line"/>
              </v:line>
            </w:pict>
          </mc:Fallback>
        </mc:AlternateContent>
      </w:r>
    </w:p>
    <w:p w14:paraId="01C3A78E" w14:textId="77777777" w:rsidR="00D31CB1" w:rsidRDefault="00D31CB1" w:rsidP="00D31CB1">
      <w:pPr>
        <w:ind w:left="720"/>
      </w:pPr>
      <w:r w:rsidRPr="004D6084">
        <w:rPr>
          <w:noProof/>
        </w:rPr>
        <w:drawing>
          <wp:inline distT="0" distB="0" distL="0" distR="0" wp14:anchorId="54FCC81D" wp14:editId="0095F175">
            <wp:extent cx="6268085" cy="2934335"/>
            <wp:effectExtent l="19050" t="19050" r="18415" b="18415"/>
            <wp:docPr id="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68085" cy="2934335"/>
                    </a:xfrm>
                    <a:prstGeom prst="rect">
                      <a:avLst/>
                    </a:prstGeom>
                    <a:noFill/>
                    <a:ln w="3175">
                      <a:solidFill>
                        <a:schemeClr val="tx1"/>
                      </a:solidFill>
                    </a:ln>
                  </pic:spPr>
                </pic:pic>
              </a:graphicData>
            </a:graphic>
          </wp:inline>
        </w:drawing>
      </w:r>
    </w:p>
    <w:p w14:paraId="49FFB559" w14:textId="112CF0C5" w:rsidR="00D31CB1" w:rsidDel="00E3549B" w:rsidRDefault="00D31CB1" w:rsidP="00D31CB1">
      <w:pPr>
        <w:pStyle w:val="Figure"/>
        <w:tabs>
          <w:tab w:val="clear" w:pos="1710"/>
        </w:tabs>
        <w:ind w:left="2070" w:hanging="1350"/>
        <w:rPr>
          <w:del w:id="7229" w:author="Sayali Dev" w:date="2018-02-21T16:45:00Z"/>
        </w:rPr>
      </w:pPr>
      <w:del w:id="7230" w:author="Sayali Dev" w:date="2018-02-21T16:45:00Z">
        <w:r w:rsidDel="00E3549B">
          <w:delText>Subject</w:delText>
        </w:r>
        <w:r w:rsidRPr="00E63C3C" w:rsidDel="00E3549B">
          <w:delText xml:space="preserve"> </w:delText>
        </w:r>
        <w:r w:rsidDel="00E3549B">
          <w:delText>Search page</w:delText>
        </w:r>
      </w:del>
    </w:p>
    <w:p w14:paraId="71DCEB1A" w14:textId="77777777" w:rsidR="00D31CB1" w:rsidRDefault="00D31CB1" w:rsidP="00D31CB1">
      <w:pPr>
        <w:ind w:left="720" w:right="540"/>
      </w:pPr>
      <w:r>
        <w:br/>
      </w:r>
    </w:p>
    <w:p w14:paraId="43343822" w14:textId="77777777" w:rsidR="00D31CB1" w:rsidRDefault="00D31CB1" w:rsidP="00D31CB1">
      <w:pPr>
        <w:numPr>
          <w:ilvl w:val="0"/>
          <w:numId w:val="363"/>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 xml:space="preserve">Subject </w:t>
      </w:r>
      <w:r w:rsidRPr="00EC7BEA">
        <w:rPr>
          <w:b/>
        </w:rPr>
        <w:t>Search</w:t>
      </w:r>
      <w:r>
        <w:t xml:space="preserve"> pane. </w:t>
      </w:r>
    </w:p>
    <w:p w14:paraId="455A5B93" w14:textId="77777777" w:rsidR="00D31CB1" w:rsidRPr="0070334C" w:rsidRDefault="00D31CB1" w:rsidP="00D31CB1">
      <w:pPr>
        <w:ind w:left="720" w:right="540"/>
        <w:rPr>
          <w:b/>
        </w:rPr>
      </w:pPr>
      <w:r w:rsidRPr="0070334C">
        <w:rPr>
          <w:b/>
        </w:rPr>
        <w:t xml:space="preserve">Note: </w:t>
      </w:r>
    </w:p>
    <w:p w14:paraId="3677ED78" w14:textId="77777777" w:rsidR="00D31CB1" w:rsidRDefault="00D31CB1" w:rsidP="00D31CB1">
      <w:pPr>
        <w:numPr>
          <w:ilvl w:val="0"/>
          <w:numId w:val="19"/>
        </w:numPr>
        <w:ind w:left="1440" w:right="540"/>
      </w:pPr>
      <w:r>
        <w:t xml:space="preserve">You can use one field or a combination of fields to search for subjects. </w:t>
      </w:r>
    </w:p>
    <w:p w14:paraId="31DDF0FB" w14:textId="77777777" w:rsidR="00D31CB1" w:rsidRDefault="00D31CB1" w:rsidP="00D31CB1">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2A72A59A" w14:textId="77777777" w:rsidR="00D31CB1" w:rsidRDefault="00D31CB1" w:rsidP="00D31CB1">
      <w:pPr>
        <w:ind w:left="720" w:right="540"/>
      </w:pPr>
    </w:p>
    <w:p w14:paraId="0B47C550" w14:textId="77777777" w:rsidR="00D31CB1" w:rsidRDefault="00D31CB1" w:rsidP="00D31CB1">
      <w:pPr>
        <w:ind w:left="720" w:right="540"/>
      </w:pPr>
      <w:r>
        <w:t>Following table lists each search field and its description.</w:t>
      </w:r>
      <w:r>
        <w:br/>
      </w:r>
    </w:p>
    <w:p w14:paraId="5B6942A9" w14:textId="1A190926" w:rsidR="00D31CB1" w:rsidRDefault="00D31CB1" w:rsidP="00D31CB1">
      <w:pPr>
        <w:pStyle w:val="Caption"/>
        <w:ind w:firstLine="720"/>
      </w:pPr>
      <w:r>
        <w:t xml:space="preserve">Table </w:t>
      </w:r>
      <w:fldSimple w:instr=" SEQ Figure \* ARABIC ">
        <w:ins w:id="7231" w:author="Sayali Dev" w:date="2018-02-02T13:47:00Z">
          <w:r w:rsidR="00EB76E3">
            <w:rPr>
              <w:noProof/>
            </w:rPr>
            <w:t>39</w:t>
          </w:r>
        </w:ins>
        <w:del w:id="7232" w:author="Sayali Dev" w:date="2018-02-02T13:47:00Z">
          <w:r w:rsidDel="00EB76E3">
            <w:rPr>
              <w:noProof/>
            </w:rPr>
            <w:delText>2</w:delText>
          </w:r>
        </w:del>
      </w:fldSimple>
      <w:r>
        <w:t>: Subject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830"/>
      </w:tblGrid>
      <w:tr w:rsidR="00D31CB1" w:rsidRPr="007A152E" w14:paraId="08A60657" w14:textId="77777777" w:rsidTr="007E1303">
        <w:trPr>
          <w:cantSplit/>
          <w:trHeight w:val="288"/>
          <w:tblHeader/>
        </w:trPr>
        <w:tc>
          <w:tcPr>
            <w:tcW w:w="1980" w:type="dxa"/>
            <w:shd w:val="clear" w:color="auto" w:fill="BFBFBF"/>
            <w:vAlign w:val="center"/>
          </w:tcPr>
          <w:p w14:paraId="702F3ADD" w14:textId="77777777" w:rsidR="00D31CB1" w:rsidRPr="007A152E" w:rsidRDefault="00D31CB1" w:rsidP="007E1303">
            <w:pPr>
              <w:rPr>
                <w:b/>
              </w:rPr>
            </w:pPr>
            <w:r>
              <w:rPr>
                <w:b/>
              </w:rPr>
              <w:t>Field</w:t>
            </w:r>
          </w:p>
        </w:tc>
        <w:tc>
          <w:tcPr>
            <w:tcW w:w="7830" w:type="dxa"/>
            <w:shd w:val="clear" w:color="auto" w:fill="BFBFBF"/>
            <w:vAlign w:val="center"/>
          </w:tcPr>
          <w:p w14:paraId="5EF21895" w14:textId="77777777" w:rsidR="00D31CB1" w:rsidRPr="007A152E" w:rsidRDefault="00D31CB1" w:rsidP="007E1303">
            <w:pPr>
              <w:rPr>
                <w:b/>
              </w:rPr>
            </w:pPr>
            <w:r w:rsidRPr="007A152E">
              <w:rPr>
                <w:b/>
              </w:rPr>
              <w:t>Description</w:t>
            </w:r>
          </w:p>
        </w:tc>
      </w:tr>
      <w:tr w:rsidR="00D31CB1" w14:paraId="5943D10A" w14:textId="77777777" w:rsidTr="007E1303">
        <w:trPr>
          <w:cantSplit/>
          <w:trHeight w:val="288"/>
        </w:trPr>
        <w:tc>
          <w:tcPr>
            <w:tcW w:w="1980" w:type="dxa"/>
            <w:vAlign w:val="center"/>
          </w:tcPr>
          <w:p w14:paraId="644DF4E5" w14:textId="77777777" w:rsidR="00D31CB1" w:rsidRPr="007A152E" w:rsidRDefault="00D31CB1" w:rsidP="007E1303">
            <w:pPr>
              <w:rPr>
                <w:b/>
              </w:rPr>
            </w:pPr>
            <w:r>
              <w:rPr>
                <w:b/>
              </w:rPr>
              <w:t>Identifier</w:t>
            </w:r>
            <w:r>
              <w:rPr>
                <w:b/>
              </w:rPr>
              <w:br/>
            </w:r>
          </w:p>
        </w:tc>
        <w:tc>
          <w:tcPr>
            <w:tcW w:w="7830" w:type="dxa"/>
            <w:vAlign w:val="center"/>
          </w:tcPr>
          <w:p w14:paraId="1DB8E55D" w14:textId="77777777" w:rsidR="00D31CB1" w:rsidRDefault="00D31CB1" w:rsidP="007E1303">
            <w:r>
              <w:t xml:space="preserve">Type identifier of the subject you want to search for. </w:t>
            </w:r>
          </w:p>
        </w:tc>
      </w:tr>
      <w:tr w:rsidR="00D31CB1" w14:paraId="1FF76188" w14:textId="77777777" w:rsidTr="007E1303">
        <w:trPr>
          <w:cantSplit/>
          <w:trHeight w:val="288"/>
        </w:trPr>
        <w:tc>
          <w:tcPr>
            <w:tcW w:w="1980" w:type="dxa"/>
            <w:vAlign w:val="center"/>
          </w:tcPr>
          <w:p w14:paraId="19B74593" w14:textId="77777777" w:rsidR="00D31CB1" w:rsidRPr="007A152E" w:rsidRDefault="00D31CB1" w:rsidP="007E1303">
            <w:pPr>
              <w:rPr>
                <w:b/>
              </w:rPr>
            </w:pPr>
            <w:r>
              <w:rPr>
                <w:b/>
              </w:rPr>
              <w:t>Identifier Type</w:t>
            </w:r>
          </w:p>
        </w:tc>
        <w:tc>
          <w:tcPr>
            <w:tcW w:w="7830" w:type="dxa"/>
            <w:vAlign w:val="center"/>
          </w:tcPr>
          <w:p w14:paraId="26F4E32F" w14:textId="77777777" w:rsidR="00D31CB1" w:rsidRDefault="00D31CB1" w:rsidP="007E1303">
            <w:r>
              <w:t xml:space="preserve">Click appropriate type to search for subjects with that type of Identifier. </w:t>
            </w:r>
          </w:p>
          <w:p w14:paraId="1BBC4031" w14:textId="77777777" w:rsidR="00D31CB1" w:rsidRDefault="00D31CB1" w:rsidP="007E1303">
            <w:r w:rsidRPr="00C755B5">
              <w:rPr>
                <w:b/>
              </w:rPr>
              <w:t xml:space="preserve">Note: </w:t>
            </w:r>
            <w:r>
              <w:t xml:space="preserve">To search for subjects associated with all types, click </w:t>
            </w:r>
            <w:r w:rsidRPr="00C755B5">
              <w:rPr>
                <w:b/>
              </w:rPr>
              <w:t>All</w:t>
            </w:r>
            <w:r>
              <w:t>.</w:t>
            </w:r>
          </w:p>
        </w:tc>
      </w:tr>
      <w:tr w:rsidR="00D31CB1" w14:paraId="1D81F113" w14:textId="77777777" w:rsidTr="007E1303">
        <w:trPr>
          <w:cantSplit/>
          <w:trHeight w:val="288"/>
        </w:trPr>
        <w:tc>
          <w:tcPr>
            <w:tcW w:w="1980" w:type="dxa"/>
            <w:vAlign w:val="center"/>
          </w:tcPr>
          <w:p w14:paraId="70656E0D" w14:textId="77777777" w:rsidR="00D31CB1" w:rsidRDefault="00D31CB1" w:rsidP="007E1303">
            <w:pPr>
              <w:rPr>
                <w:b/>
              </w:rPr>
            </w:pPr>
            <w:r>
              <w:rPr>
                <w:b/>
              </w:rPr>
              <w:t>Subject Status</w:t>
            </w:r>
          </w:p>
        </w:tc>
        <w:tc>
          <w:tcPr>
            <w:tcW w:w="7830" w:type="dxa"/>
            <w:vAlign w:val="center"/>
          </w:tcPr>
          <w:p w14:paraId="7E3BEC25" w14:textId="77777777" w:rsidR="00D31CB1" w:rsidRDefault="00D31CB1" w:rsidP="007E1303">
            <w:r>
              <w:t xml:space="preserve">Click appropriate status to search for subjects with this subject status. </w:t>
            </w:r>
          </w:p>
          <w:p w14:paraId="5BDF385B" w14:textId="77777777" w:rsidR="00D31CB1" w:rsidRDefault="00D31CB1" w:rsidP="007E1303">
            <w:r w:rsidRPr="00C755B5">
              <w:rPr>
                <w:b/>
              </w:rPr>
              <w:t xml:space="preserve">Note: </w:t>
            </w:r>
            <w:r>
              <w:t xml:space="preserve">To search for subjects associated with all statuses, click </w:t>
            </w:r>
            <w:r w:rsidRPr="00C755B5">
              <w:rPr>
                <w:b/>
              </w:rPr>
              <w:t>All</w:t>
            </w:r>
            <w:r>
              <w:t>.</w:t>
            </w:r>
          </w:p>
        </w:tc>
      </w:tr>
      <w:tr w:rsidR="00D31CB1" w14:paraId="4FF7FB37" w14:textId="77777777" w:rsidTr="007E1303">
        <w:trPr>
          <w:cantSplit/>
          <w:trHeight w:val="288"/>
        </w:trPr>
        <w:tc>
          <w:tcPr>
            <w:tcW w:w="1980" w:type="dxa"/>
          </w:tcPr>
          <w:p w14:paraId="1D0A1C9A" w14:textId="77777777" w:rsidR="00D31CB1" w:rsidRDefault="00D31CB1" w:rsidP="007E1303">
            <w:pPr>
              <w:rPr>
                <w:b/>
              </w:rPr>
            </w:pPr>
            <w:r>
              <w:rPr>
                <w:b/>
              </w:rPr>
              <w:lastRenderedPageBreak/>
              <w:t>Collections</w:t>
            </w:r>
          </w:p>
        </w:tc>
        <w:tc>
          <w:tcPr>
            <w:tcW w:w="7830" w:type="dxa"/>
            <w:vAlign w:val="center"/>
          </w:tcPr>
          <w:p w14:paraId="27F80A5A" w14:textId="77777777" w:rsidR="00D31CB1" w:rsidRDefault="00D31CB1" w:rsidP="007E1303">
            <w:r>
              <w:t xml:space="preserve">Click appropriate Collection to search for subjects associated with this Collection. </w:t>
            </w:r>
          </w:p>
          <w:p w14:paraId="71B1E054" w14:textId="77777777" w:rsidR="00D31CB1" w:rsidRDefault="00D31CB1" w:rsidP="007E1303">
            <w:r w:rsidRPr="00C755B5">
              <w:rPr>
                <w:b/>
              </w:rPr>
              <w:t xml:space="preserve">Note: </w:t>
            </w:r>
            <w:r>
              <w:t xml:space="preserve">To search for subjects associated with all Collections, click </w:t>
            </w:r>
            <w:r w:rsidRPr="00C755B5">
              <w:rPr>
                <w:b/>
              </w:rPr>
              <w:t>All</w:t>
            </w:r>
            <w:r>
              <w:t>.</w:t>
            </w:r>
          </w:p>
        </w:tc>
      </w:tr>
      <w:tr w:rsidR="00D31CB1" w14:paraId="320D4D00" w14:textId="77777777" w:rsidTr="007E1303">
        <w:trPr>
          <w:cantSplit/>
          <w:trHeight w:val="288"/>
        </w:trPr>
        <w:tc>
          <w:tcPr>
            <w:tcW w:w="1980" w:type="dxa"/>
          </w:tcPr>
          <w:p w14:paraId="776D3AD4" w14:textId="77777777" w:rsidR="00D31CB1" w:rsidRDefault="00D31CB1" w:rsidP="007E1303">
            <w:pPr>
              <w:rPr>
                <w:b/>
              </w:rPr>
            </w:pPr>
            <w:r>
              <w:rPr>
                <w:b/>
              </w:rPr>
              <w:t>Collection Sites</w:t>
            </w:r>
          </w:p>
        </w:tc>
        <w:tc>
          <w:tcPr>
            <w:tcW w:w="7830" w:type="dxa"/>
            <w:vAlign w:val="center"/>
          </w:tcPr>
          <w:p w14:paraId="3476CCA7" w14:textId="77777777" w:rsidR="00D31CB1" w:rsidRDefault="00D31CB1" w:rsidP="007E1303">
            <w:r>
              <w:t xml:space="preserve">Click appropriate Site to search for subjects associated with this Collection Site </w:t>
            </w:r>
          </w:p>
          <w:p w14:paraId="4C960366" w14:textId="77777777" w:rsidR="00D31CB1" w:rsidRDefault="00D31CB1" w:rsidP="007E1303">
            <w:r w:rsidRPr="00C755B5">
              <w:rPr>
                <w:b/>
              </w:rPr>
              <w:t xml:space="preserve">Note: </w:t>
            </w:r>
            <w:r>
              <w:t xml:space="preserve">To search for subjects associated with all Collection Sites, click </w:t>
            </w:r>
            <w:r w:rsidRPr="00C755B5">
              <w:rPr>
                <w:b/>
              </w:rPr>
              <w:t>All</w:t>
            </w:r>
            <w:r>
              <w:t>.</w:t>
            </w:r>
          </w:p>
        </w:tc>
      </w:tr>
      <w:tr w:rsidR="00D31CB1" w:rsidRPr="00D515B3" w14:paraId="626D28C7" w14:textId="77777777" w:rsidTr="007E1303">
        <w:trPr>
          <w:cantSplit/>
          <w:trHeight w:val="288"/>
        </w:trPr>
        <w:tc>
          <w:tcPr>
            <w:tcW w:w="1980" w:type="dxa"/>
          </w:tcPr>
          <w:p w14:paraId="434FD6E3" w14:textId="77777777" w:rsidR="00D31CB1" w:rsidRDefault="00D31CB1" w:rsidP="007E1303">
            <w:pPr>
              <w:rPr>
                <w:b/>
              </w:rPr>
            </w:pPr>
            <w:r>
              <w:rPr>
                <w:b/>
              </w:rPr>
              <w:t>Collection Event Date Range</w:t>
            </w:r>
          </w:p>
        </w:tc>
        <w:tc>
          <w:tcPr>
            <w:tcW w:w="7830" w:type="dxa"/>
            <w:vAlign w:val="center"/>
          </w:tcPr>
          <w:p w14:paraId="7D43E055" w14:textId="77777777" w:rsidR="00556E76" w:rsidRDefault="00D31CB1" w:rsidP="007E1303">
            <w:pPr>
              <w:rPr>
                <w:ins w:id="7233" w:author="Sayali Dev" w:date="2018-02-21T16:51:00Z"/>
              </w:rPr>
            </w:pPr>
            <w:r>
              <w:t xml:space="preserve">Click the date icon and then in the pop-up, select appropriate date option to search for Collection Events scheduled in this timeframe.  </w:t>
            </w:r>
          </w:p>
          <w:p w14:paraId="68F38CCB" w14:textId="45C6F8CE" w:rsidR="00D31CB1" w:rsidRPr="00D515B3" w:rsidRDefault="00D31CB1" w:rsidP="007E1303">
            <w:r>
              <w:t xml:space="preserve">For more information, see </w:t>
            </w:r>
            <w:hyperlink w:anchor="DateRangeSearches" w:history="1">
              <w:r w:rsidRPr="004F6D37">
                <w:rPr>
                  <w:rStyle w:val="Hyperlink"/>
                  <w:b/>
                </w:rPr>
                <w:t>Understanding the Date Range Options</w:t>
              </w:r>
            </w:hyperlink>
            <w:del w:id="7234"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D31CB1" w:rsidRPr="00D515B3" w14:paraId="77CC26FE" w14:textId="77777777" w:rsidTr="007E1303">
        <w:trPr>
          <w:cantSplit/>
          <w:trHeight w:val="288"/>
        </w:trPr>
        <w:tc>
          <w:tcPr>
            <w:tcW w:w="1980" w:type="dxa"/>
          </w:tcPr>
          <w:p w14:paraId="10C23CC0" w14:textId="77777777" w:rsidR="00D31CB1" w:rsidRDefault="00D31CB1" w:rsidP="007E1303">
            <w:pPr>
              <w:rPr>
                <w:b/>
              </w:rPr>
            </w:pPr>
            <w:r>
              <w:rPr>
                <w:b/>
              </w:rPr>
              <w:t>Date Modified Range</w:t>
            </w:r>
          </w:p>
        </w:tc>
        <w:tc>
          <w:tcPr>
            <w:tcW w:w="7830" w:type="dxa"/>
            <w:vAlign w:val="center"/>
          </w:tcPr>
          <w:p w14:paraId="2FCA32BD" w14:textId="77777777" w:rsidR="00556E76" w:rsidRDefault="00D31CB1" w:rsidP="007E1303">
            <w:pPr>
              <w:rPr>
                <w:ins w:id="7235" w:author="Sayali Dev" w:date="2018-02-21T16:51:00Z"/>
              </w:rPr>
            </w:pPr>
            <w:r>
              <w:t xml:space="preserve">Click the date icon and then in the pop-up, select appropriate date option to search for subjects modified in this timeframe.  </w:t>
            </w:r>
          </w:p>
          <w:p w14:paraId="06A15F28" w14:textId="6B54D05B" w:rsidR="00D31CB1" w:rsidRPr="00D515B3" w:rsidRDefault="00D31CB1" w:rsidP="007E1303">
            <w:r>
              <w:t xml:space="preserve">For more information, see </w:t>
            </w:r>
            <w:hyperlink w:anchor="DateRangeSearches" w:history="1">
              <w:r w:rsidRPr="004F6D37">
                <w:rPr>
                  <w:rStyle w:val="Hyperlink"/>
                  <w:b/>
                </w:rPr>
                <w:t>Understanding the Date Range Options</w:t>
              </w:r>
            </w:hyperlink>
            <w:del w:id="7236"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D31CB1" w:rsidRPr="00D515B3" w14:paraId="167E1EAC" w14:textId="77777777" w:rsidTr="007E1303">
        <w:trPr>
          <w:cantSplit/>
          <w:trHeight w:val="288"/>
        </w:trPr>
        <w:tc>
          <w:tcPr>
            <w:tcW w:w="1980" w:type="dxa"/>
            <w:vAlign w:val="center"/>
          </w:tcPr>
          <w:p w14:paraId="6E00D794" w14:textId="77777777" w:rsidR="00D31CB1" w:rsidRDefault="00D31CB1" w:rsidP="007E1303">
            <w:pPr>
              <w:rPr>
                <w:b/>
              </w:rPr>
            </w:pPr>
            <w:r>
              <w:rPr>
                <w:b/>
              </w:rPr>
              <w:t>Modified By</w:t>
            </w:r>
            <w:r>
              <w:rPr>
                <w:b/>
              </w:rPr>
              <w:br/>
            </w:r>
          </w:p>
        </w:tc>
        <w:tc>
          <w:tcPr>
            <w:tcW w:w="7830" w:type="dxa"/>
            <w:vAlign w:val="center"/>
          </w:tcPr>
          <w:p w14:paraId="315B4BF7" w14:textId="1DE7A4DA" w:rsidR="00D31CB1" w:rsidRPr="00D515B3" w:rsidRDefault="00D31CB1" w:rsidP="007E1303">
            <w:r>
              <w:t xml:space="preserve">Type </w:t>
            </w:r>
            <w:del w:id="7237" w:author="Sayali Dev" w:date="2018-01-31T17:55:00Z">
              <w:r w:rsidDel="00A62626">
                <w:delText>logon</w:delText>
              </w:r>
            </w:del>
            <w:ins w:id="7238" w:author="Sayali Dev" w:date="2018-01-31T17:55:00Z">
              <w:r w:rsidR="00A62626">
                <w:t>log in</w:t>
              </w:r>
            </w:ins>
            <w:r>
              <w:t xml:space="preserve"> ID of the user to search for subjects modified by that user.</w:t>
            </w:r>
          </w:p>
        </w:tc>
      </w:tr>
    </w:tbl>
    <w:p w14:paraId="7F6B5B16" w14:textId="77777777" w:rsidR="00D31CB1" w:rsidRPr="00E63C3C" w:rsidRDefault="00D31CB1" w:rsidP="00D31CB1">
      <w:r>
        <w:br/>
      </w:r>
    </w:p>
    <w:p w14:paraId="54925A72" w14:textId="77777777" w:rsidR="00D31CB1" w:rsidRDefault="00D31CB1" w:rsidP="00D31CB1">
      <w:pPr>
        <w:numPr>
          <w:ilvl w:val="0"/>
          <w:numId w:val="363"/>
        </w:numPr>
      </w:pPr>
      <w:r w:rsidRPr="002557B0">
        <w:t xml:space="preserve">Click </w:t>
      </w:r>
      <w:r w:rsidRPr="00413008">
        <w:rPr>
          <w:b/>
        </w:rPr>
        <w:t>SEARCH</w:t>
      </w:r>
      <w:r w:rsidRPr="002557B0">
        <w:t>.</w:t>
      </w:r>
      <w:r>
        <w:br/>
        <w:t xml:space="preserve">The search results appear. </w:t>
      </w:r>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 w:history="1">
        <w:r w:rsidRPr="00413008">
          <w:rPr>
            <w:rStyle w:val="Hyperlink"/>
            <w:b/>
          </w:rPr>
          <w:t>Sorting Search Results</w:t>
        </w:r>
      </w:hyperlink>
      <w:del w:id="7239"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p>
    <w:p w14:paraId="0DA4A035" w14:textId="77777777" w:rsidR="00D31CB1" w:rsidRDefault="00D31CB1" w:rsidP="00D31CB1">
      <w:pPr>
        <w:ind w:left="720"/>
      </w:pPr>
    </w:p>
    <w:p w14:paraId="7FA2CE18" w14:textId="77777777" w:rsidR="00D31CB1" w:rsidRDefault="00D31CB1" w:rsidP="00D31CB1">
      <w:pPr>
        <w:pStyle w:val="Heading3"/>
      </w:pPr>
      <w:r>
        <w:br w:type="page"/>
      </w:r>
      <w:bookmarkStart w:id="7240" w:name="ViewingSubjectDetails"/>
      <w:bookmarkStart w:id="7241" w:name="_Toc452553479"/>
      <w:bookmarkStart w:id="7242" w:name="_Toc506996682"/>
      <w:bookmarkEnd w:id="7240"/>
      <w:r>
        <w:lastRenderedPageBreak/>
        <w:t>Viewing the Subject Details</w:t>
      </w:r>
      <w:bookmarkEnd w:id="7241"/>
      <w:bookmarkEnd w:id="7242"/>
    </w:p>
    <w:p w14:paraId="23C95B71" w14:textId="77777777" w:rsidR="00D31CB1" w:rsidRDefault="00D31CB1" w:rsidP="00D31CB1"/>
    <w:p w14:paraId="7EC5C71A" w14:textId="77777777" w:rsidR="00D31CB1" w:rsidRDefault="00D31CB1" w:rsidP="00D31CB1">
      <w:r>
        <w:t>To view the details of a subject</w:t>
      </w:r>
      <w:r w:rsidRPr="00585562">
        <w:t>:</w:t>
      </w:r>
    </w:p>
    <w:p w14:paraId="04743479" w14:textId="77777777" w:rsidR="00D31CB1" w:rsidRPr="00585562" w:rsidRDefault="00D31CB1" w:rsidP="00D31CB1"/>
    <w:p w14:paraId="790DBB87" w14:textId="5AAC0002" w:rsidR="00D31CB1" w:rsidRDefault="00D31CB1" w:rsidP="00D31CB1">
      <w:pPr>
        <w:numPr>
          <w:ilvl w:val="0"/>
          <w:numId w:val="355"/>
        </w:numPr>
        <w:ind w:right="540"/>
      </w:pPr>
      <w:del w:id="7243" w:author="Sayali Dev" w:date="2018-01-31T17:54:00Z">
        <w:r w:rsidDel="009A119E">
          <w:delText>Log on</w:delText>
        </w:r>
      </w:del>
      <w:ins w:id="7244" w:author="Sayali Dev" w:date="2018-01-31T17:54:00Z">
        <w:r w:rsidR="009A119E">
          <w:t>Log in</w:t>
        </w:r>
      </w:ins>
      <w:r>
        <w:t xml:space="preserve"> to the application using your </w:t>
      </w:r>
      <w:del w:id="7245" w:author="Sayali Dev" w:date="2018-01-31T17:55:00Z">
        <w:r w:rsidDel="00A62626">
          <w:delText>logon</w:delText>
        </w:r>
      </w:del>
      <w:ins w:id="7246" w:author="Sayali Dev" w:date="2018-01-31T17:55:00Z">
        <w:r w:rsidR="00A62626">
          <w:t>log in</w:t>
        </w:r>
      </w:ins>
      <w:r>
        <w:t xml:space="preserve"> credentials. </w:t>
      </w:r>
    </w:p>
    <w:p w14:paraId="1EE02561" w14:textId="77777777" w:rsidR="00D31CB1" w:rsidRDefault="00D31CB1" w:rsidP="00D31CB1">
      <w:pPr>
        <w:ind w:left="720" w:right="540"/>
      </w:pPr>
      <w:r>
        <w:t xml:space="preserve">The CIRRASPEC home page appears. </w:t>
      </w:r>
    </w:p>
    <w:p w14:paraId="1806AD1E" w14:textId="77777777" w:rsidR="00D31CB1" w:rsidRDefault="00D31CB1" w:rsidP="00D31CB1">
      <w:pPr>
        <w:ind w:left="720" w:right="540"/>
      </w:pPr>
    </w:p>
    <w:p w14:paraId="532C1830" w14:textId="77777777" w:rsidR="00D31CB1" w:rsidRPr="007051E5" w:rsidRDefault="00D31CB1" w:rsidP="00D31CB1">
      <w:pPr>
        <w:numPr>
          <w:ilvl w:val="0"/>
          <w:numId w:val="355"/>
        </w:numPr>
        <w:ind w:right="540"/>
      </w:pPr>
      <w:r>
        <w:t xml:space="preserve">Point to the arrow of the </w:t>
      </w:r>
      <w:r>
        <w:rPr>
          <w:b/>
        </w:rPr>
        <w:t xml:space="preserve">CIMS </w:t>
      </w:r>
      <w:r w:rsidRPr="007051E5">
        <w:t>tab, and then click</w:t>
      </w:r>
      <w:r>
        <w:rPr>
          <w:b/>
        </w:rPr>
        <w:t xml:space="preserve"> Subject Centric View</w:t>
      </w:r>
      <w:r w:rsidRPr="007051E5">
        <w:t>.</w:t>
      </w:r>
    </w:p>
    <w:p w14:paraId="5DA8BD6E" w14:textId="77777777" w:rsidR="00D31CB1" w:rsidRPr="007051E5" w:rsidRDefault="00D31CB1" w:rsidP="00D31CB1">
      <w:pPr>
        <w:ind w:left="720" w:right="540"/>
      </w:pPr>
      <w:r w:rsidRPr="007051E5">
        <w:t xml:space="preserve">The </w:t>
      </w:r>
      <w:r>
        <w:t xml:space="preserve">subject </w:t>
      </w:r>
      <w:r w:rsidRPr="007051E5">
        <w:t xml:space="preserve">search page appears. </w:t>
      </w:r>
    </w:p>
    <w:p w14:paraId="2D78168E" w14:textId="77777777" w:rsidR="00D31CB1" w:rsidRPr="007051E5" w:rsidRDefault="00D31CB1" w:rsidP="00D31CB1">
      <w:pPr>
        <w:ind w:left="720" w:right="540"/>
      </w:pPr>
    </w:p>
    <w:p w14:paraId="73060725" w14:textId="77777777" w:rsidR="00D31CB1" w:rsidRPr="007051E5" w:rsidRDefault="00D31CB1" w:rsidP="00D31CB1">
      <w:pPr>
        <w:numPr>
          <w:ilvl w:val="0"/>
          <w:numId w:val="355"/>
        </w:numPr>
        <w:ind w:right="540"/>
      </w:pPr>
      <w:r w:rsidRPr="007051E5">
        <w:t>Click</w:t>
      </w:r>
      <w:r>
        <w:rPr>
          <w:b/>
        </w:rPr>
        <w:t xml:space="preserve"> SEARCH</w:t>
      </w:r>
      <w:r w:rsidRPr="007051E5">
        <w:t>.</w:t>
      </w:r>
      <w:r>
        <w:rPr>
          <w:b/>
        </w:rPr>
        <w:t xml:space="preserve"> </w:t>
      </w:r>
    </w:p>
    <w:p w14:paraId="494D142C" w14:textId="77777777" w:rsidR="00D31CB1" w:rsidRDefault="00D31CB1" w:rsidP="00D31CB1">
      <w:pPr>
        <w:ind w:left="720" w:right="540"/>
      </w:pPr>
      <w:r w:rsidRPr="007051E5">
        <w:t>The</w:t>
      </w:r>
      <w:r>
        <w:rPr>
          <w:b/>
        </w:rPr>
        <w:t xml:space="preserve"> S</w:t>
      </w:r>
      <w:r w:rsidRPr="001479EF">
        <w:rPr>
          <w:b/>
        </w:rPr>
        <w:t xml:space="preserve">ubject </w:t>
      </w:r>
      <w:r>
        <w:rPr>
          <w:b/>
        </w:rPr>
        <w:t>S</w:t>
      </w:r>
      <w:r w:rsidRPr="001479EF">
        <w:rPr>
          <w:b/>
        </w:rPr>
        <w:t>earch</w:t>
      </w:r>
      <w:r w:rsidRPr="007051E5">
        <w:t xml:space="preserve"> page</w:t>
      </w:r>
      <w:r>
        <w:t xml:space="preserve"> displays a list of subjects.</w:t>
      </w:r>
    </w:p>
    <w:p w14:paraId="2D0BAE08" w14:textId="77777777" w:rsidR="00D31CB1" w:rsidRDefault="00D31CB1" w:rsidP="00D31CB1">
      <w:pPr>
        <w:ind w:left="720" w:right="540"/>
      </w:pPr>
    </w:p>
    <w:p w14:paraId="34203EC6" w14:textId="77777777" w:rsidR="00D31CB1" w:rsidRDefault="00D31CB1" w:rsidP="00D31CB1">
      <w:pPr>
        <w:numPr>
          <w:ilvl w:val="0"/>
          <w:numId w:val="355"/>
        </w:numPr>
        <w:ind w:right="540"/>
      </w:pPr>
      <w:r>
        <w:t xml:space="preserve">Click the row of the subject for which you want to view the details. </w:t>
      </w:r>
    </w:p>
    <w:p w14:paraId="541511E9" w14:textId="77777777" w:rsidR="00D31CB1" w:rsidRPr="00DC6CD1" w:rsidDel="00556E76" w:rsidRDefault="00D31CB1" w:rsidP="00D31CB1">
      <w:pPr>
        <w:ind w:left="720" w:right="540"/>
        <w:rPr>
          <w:del w:id="7247" w:author="Sayali Dev" w:date="2018-02-21T16:52:00Z"/>
        </w:rPr>
      </w:pPr>
      <w:r w:rsidRPr="00DC6CD1">
        <w:t xml:space="preserve">The </w:t>
      </w:r>
      <w:r w:rsidRPr="00DC6CD1">
        <w:rPr>
          <w:b/>
        </w:rPr>
        <w:t>Subject View</w:t>
      </w:r>
      <w:r w:rsidRPr="00DC6CD1">
        <w:t xml:space="preserve"> page appears</w:t>
      </w:r>
      <w:r>
        <w:t xml:space="preserve"> with the details of the subject you selected</w:t>
      </w:r>
      <w:r w:rsidRPr="00DC6CD1">
        <w:t xml:space="preserve">. </w:t>
      </w:r>
    </w:p>
    <w:p w14:paraId="475D0BA2" w14:textId="77777777" w:rsidR="00D31CB1" w:rsidRPr="00DC6CD1" w:rsidRDefault="00D31CB1">
      <w:pPr>
        <w:ind w:left="720" w:right="540"/>
      </w:pPr>
    </w:p>
    <w:p w14:paraId="57942695" w14:textId="0D13BC94" w:rsidR="00D31CB1" w:rsidRDefault="00D31CB1">
      <w:pPr>
        <w:pStyle w:val="Caption"/>
        <w:ind w:firstLine="720"/>
      </w:pPr>
      <w:del w:id="7248" w:author="Sayali Dev" w:date="2018-02-08T18:48:00Z">
        <w:r w:rsidDel="00F60220">
          <w:rPr>
            <w:noProof/>
          </w:rPr>
          <w:drawing>
            <wp:inline distT="0" distB="0" distL="0" distR="0" wp14:anchorId="135CBEB8" wp14:editId="6B2C7E7D">
              <wp:extent cx="6359235" cy="2967643"/>
              <wp:effectExtent l="19050" t="19050" r="22860" b="23495"/>
              <wp:docPr id="9291" name="Picture 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5761" cy="2984689"/>
                      </a:xfrm>
                      <a:prstGeom prst="rect">
                        <a:avLst/>
                      </a:prstGeom>
                      <a:noFill/>
                      <a:ln w="3175">
                        <a:solidFill>
                          <a:schemeClr val="tx1"/>
                        </a:solidFill>
                      </a:ln>
                    </pic:spPr>
                  </pic:pic>
                </a:graphicData>
              </a:graphic>
            </wp:inline>
          </w:drawing>
        </w:r>
      </w:del>
      <w:ins w:id="7249" w:author="Sayali Dev" w:date="2018-02-08T18:48:00Z">
        <w:r w:rsidR="00F60220" w:rsidRPr="00F60220">
          <w:rPr>
            <w:noProof/>
          </w:rPr>
          <w:t xml:space="preserve"> </w:t>
        </w:r>
        <w:r w:rsidR="00F60220">
          <w:rPr>
            <w:noProof/>
          </w:rPr>
          <w:drawing>
            <wp:inline distT="0" distB="0" distL="0" distR="0" wp14:anchorId="12595784" wp14:editId="358857BD">
              <wp:extent cx="6457950" cy="27146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130" t="11808" r="3107" b="10818"/>
                      <a:stretch/>
                    </pic:blipFill>
                    <pic:spPr bwMode="auto">
                      <a:xfrm>
                        <a:off x="0" y="0"/>
                        <a:ext cx="6457950" cy="2714625"/>
                      </a:xfrm>
                      <a:prstGeom prst="rect">
                        <a:avLst/>
                      </a:prstGeom>
                      <a:ln>
                        <a:noFill/>
                      </a:ln>
                      <a:extLst>
                        <a:ext uri="{53640926-AAD7-44D8-BBD7-CCE9431645EC}">
                          <a14:shadowObscured xmlns:a14="http://schemas.microsoft.com/office/drawing/2010/main"/>
                        </a:ext>
                      </a:extLst>
                    </pic:spPr>
                  </pic:pic>
                </a:graphicData>
              </a:graphic>
            </wp:inline>
          </w:drawing>
        </w:r>
      </w:ins>
    </w:p>
    <w:p w14:paraId="69990F13" w14:textId="6DFDF667" w:rsidR="00D31CB1" w:rsidDel="00E3549B" w:rsidRDefault="00D31CB1" w:rsidP="00D31CB1">
      <w:pPr>
        <w:pStyle w:val="Figure"/>
        <w:tabs>
          <w:tab w:val="clear" w:pos="1080"/>
          <w:tab w:val="clear" w:pos="1710"/>
          <w:tab w:val="clear" w:pos="1980"/>
        </w:tabs>
        <w:ind w:left="1800" w:hanging="1080"/>
        <w:rPr>
          <w:del w:id="7250" w:author="Sayali Dev" w:date="2018-02-21T16:45:00Z"/>
        </w:rPr>
      </w:pPr>
      <w:del w:id="7251" w:author="Sayali Dev" w:date="2018-02-21T16:45:00Z">
        <w:r w:rsidDel="00E3549B">
          <w:delText>Subject Centric View page</w:delText>
        </w:r>
      </w:del>
    </w:p>
    <w:p w14:paraId="2FE429CA" w14:textId="77777777" w:rsidR="00D31CB1" w:rsidRDefault="00D31CB1" w:rsidP="00D31CB1">
      <w:r>
        <w:br/>
      </w:r>
      <w:r w:rsidRPr="000907F9">
        <w:rPr>
          <w:b/>
        </w:rPr>
        <w:t>Note:</w:t>
      </w:r>
      <w:r>
        <w:t xml:space="preserve"> </w:t>
      </w:r>
    </w:p>
    <w:p w14:paraId="5F23F4B6" w14:textId="77777777" w:rsidR="00D31CB1" w:rsidRDefault="00D31CB1" w:rsidP="00D31CB1">
      <w:pPr>
        <w:numPr>
          <w:ilvl w:val="0"/>
          <w:numId w:val="364"/>
        </w:numPr>
      </w:pPr>
      <w:r>
        <w:t xml:space="preserve">You can expand the subject hierarchy tree displayed on the left by clicking on the </w:t>
      </w:r>
      <w:r w:rsidRPr="000907F9">
        <w:rPr>
          <w:b/>
        </w:rPr>
        <w:t>Expand All</w:t>
      </w:r>
      <w:r>
        <w:t xml:space="preserve"> link, or by clicking on the arrow icon </w:t>
      </w:r>
      <w:r>
        <w:rPr>
          <w:b/>
          <w:bCs/>
          <w:noProof/>
        </w:rPr>
        <w:drawing>
          <wp:inline distT="0" distB="0" distL="0" distR="0" wp14:anchorId="60A6096D" wp14:editId="5CC490D5">
            <wp:extent cx="241300" cy="266065"/>
            <wp:effectExtent l="0" t="0" r="6350" b="635"/>
            <wp:docPr id="9292" name="Picture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l="4051" t="29042" r="94328" b="69583"/>
                    <a:stretch>
                      <a:fillRect/>
                    </a:stretch>
                  </pic:blipFill>
                  <pic:spPr bwMode="auto">
                    <a:xfrm>
                      <a:off x="0" y="0"/>
                      <a:ext cx="241300" cy="266065"/>
                    </a:xfrm>
                    <a:prstGeom prst="rect">
                      <a:avLst/>
                    </a:prstGeom>
                    <a:noFill/>
                    <a:ln>
                      <a:noFill/>
                    </a:ln>
                  </pic:spPr>
                </pic:pic>
              </a:graphicData>
            </a:graphic>
          </wp:inline>
        </w:drawing>
      </w:r>
      <w:r>
        <w:t>for the level you want to expand.</w:t>
      </w:r>
      <w:del w:id="7252" w:author="Sayali Dev" w:date="2018-02-21T16:52:00Z">
        <w:r w:rsidDel="00556E76">
          <w:br/>
        </w:r>
      </w:del>
    </w:p>
    <w:p w14:paraId="016FCB27" w14:textId="77777777" w:rsidR="00D31CB1" w:rsidDel="00BC5511" w:rsidRDefault="00D31CB1" w:rsidP="00D31CB1">
      <w:pPr>
        <w:numPr>
          <w:ilvl w:val="0"/>
          <w:numId w:val="364"/>
        </w:numPr>
        <w:rPr>
          <w:del w:id="7253" w:author="Sayali Dev" w:date="2018-02-15T18:41:00Z"/>
        </w:rPr>
      </w:pPr>
      <w:r>
        <w:t>You can click on the various hierarchy tree levels on the left side of the page, to display information for the selected level.</w:t>
      </w:r>
      <w:r>
        <w:br/>
        <w:t>For example, if you click on the Collection level, information for this Collection appears on the right side of the page. If you click on a form level, information for this form appears on the right side of the page.</w:t>
      </w:r>
    </w:p>
    <w:p w14:paraId="38D15343" w14:textId="77777777" w:rsidR="00D31CB1" w:rsidRDefault="00D31CB1">
      <w:pPr>
        <w:numPr>
          <w:ilvl w:val="0"/>
          <w:numId w:val="364"/>
        </w:numPr>
        <w:pPrChange w:id="7254" w:author="Sayali Dev" w:date="2018-02-15T18:41:00Z">
          <w:pPr>
            <w:ind w:left="720"/>
          </w:pPr>
        </w:pPrChange>
      </w:pPr>
    </w:p>
    <w:p w14:paraId="5173FEBE" w14:textId="77777777" w:rsidR="00D31CB1" w:rsidDel="00BC5511" w:rsidRDefault="00D31CB1" w:rsidP="00D31CB1">
      <w:pPr>
        <w:ind w:left="720"/>
        <w:rPr>
          <w:del w:id="7255" w:author="Sayali Dev" w:date="2018-02-15T18:41:00Z"/>
        </w:rPr>
      </w:pPr>
      <w:r>
        <w:t>OR</w:t>
      </w:r>
    </w:p>
    <w:p w14:paraId="6A009650" w14:textId="77777777" w:rsidR="00D31CB1" w:rsidRDefault="00D31CB1">
      <w:pPr>
        <w:ind w:left="720"/>
      </w:pPr>
    </w:p>
    <w:p w14:paraId="67178905" w14:textId="1E5EF71D" w:rsidR="00BC5511" w:rsidRDefault="00D31CB1">
      <w:pPr>
        <w:ind w:left="720"/>
      </w:pPr>
      <w:r>
        <w:t>You can click on the links provided on the right side of the page, to display information for various different levels.</w:t>
      </w:r>
    </w:p>
    <w:p w14:paraId="39B0AB1D" w14:textId="77777777" w:rsidR="00D31CB1" w:rsidRDefault="00D31CB1" w:rsidP="00D31CB1">
      <w:pPr>
        <w:ind w:left="720"/>
      </w:pPr>
      <w:r>
        <w:t xml:space="preserve">For example, if you click on a </w:t>
      </w:r>
      <w:r>
        <w:rPr>
          <w:b/>
        </w:rPr>
        <w:t xml:space="preserve">Visit </w:t>
      </w:r>
      <w:r>
        <w:t xml:space="preserve">link under the </w:t>
      </w:r>
      <w:r w:rsidRPr="00E30A06">
        <w:rPr>
          <w:b/>
        </w:rPr>
        <w:t>Subject Visit / Collection Events</w:t>
      </w:r>
      <w:r>
        <w:t xml:space="preserve"> section (which in turn is under the </w:t>
      </w:r>
      <w:r w:rsidRPr="002C6D39">
        <w:rPr>
          <w:b/>
        </w:rPr>
        <w:t>Enrollment</w:t>
      </w:r>
      <w:r>
        <w:t xml:space="preserve"> section), the </w:t>
      </w:r>
      <w:r>
        <w:rPr>
          <w:b/>
        </w:rPr>
        <w:t>View Collection Event</w:t>
      </w:r>
      <w:r>
        <w:t xml:space="preserve"> page is displayed on the right side. </w:t>
      </w:r>
    </w:p>
    <w:p w14:paraId="49A13906" w14:textId="77777777" w:rsidR="00D31CB1" w:rsidRDefault="00D31CB1" w:rsidP="00D31CB1">
      <w:pPr>
        <w:ind w:left="720"/>
      </w:pPr>
      <w:r>
        <w:t xml:space="preserve">If you click on a form section link under the </w:t>
      </w:r>
      <w:r w:rsidRPr="00E30A06">
        <w:rPr>
          <w:b/>
        </w:rPr>
        <w:t>Forms</w:t>
      </w:r>
      <w:r>
        <w:t xml:space="preserve"> section (which in turn is under the </w:t>
      </w:r>
      <w:r w:rsidRPr="002C6D39">
        <w:rPr>
          <w:b/>
        </w:rPr>
        <w:t>Enrollment</w:t>
      </w:r>
      <w:r>
        <w:t xml:space="preserve"> section), the form section appears on the right side of the page.</w:t>
      </w:r>
    </w:p>
    <w:p w14:paraId="49156B94" w14:textId="77777777" w:rsidR="00D31CB1" w:rsidRDefault="00D31CB1" w:rsidP="00D31CB1">
      <w:pPr>
        <w:ind w:left="720"/>
      </w:pPr>
      <w:r w:rsidRPr="002C6D39">
        <w:rPr>
          <w:b/>
        </w:rPr>
        <w:t>Note</w:t>
      </w:r>
      <w:r>
        <w:t xml:space="preserve">: To go back to the homepage with links, click the </w:t>
      </w:r>
      <w:r w:rsidRPr="002C6D39">
        <w:rPr>
          <w:b/>
        </w:rPr>
        <w:t>Back to Subject Homepage</w:t>
      </w:r>
      <w:r>
        <w:t xml:space="preserve"> link towards the center-upper side of the page.</w:t>
      </w:r>
    </w:p>
    <w:p w14:paraId="55CCE2C8" w14:textId="250630C7" w:rsidR="00D31CB1" w:rsidDel="00556E76" w:rsidRDefault="00D31CB1" w:rsidP="00D31CB1">
      <w:pPr>
        <w:rPr>
          <w:del w:id="7256" w:author="Sayali Dev" w:date="2018-02-21T16:53:00Z"/>
        </w:rPr>
      </w:pPr>
    </w:p>
    <w:p w14:paraId="30250094" w14:textId="7AF4C686" w:rsidR="00D31CB1" w:rsidDel="00BC5511" w:rsidRDefault="00D31CB1" w:rsidP="00D31CB1">
      <w:pPr>
        <w:rPr>
          <w:del w:id="7257" w:author="Sayali Dev" w:date="2018-02-15T18:41:00Z"/>
        </w:rPr>
      </w:pPr>
      <w:del w:id="7258" w:author="Sayali Dev" w:date="2018-02-15T18:41:00Z">
        <w:r w:rsidDel="00BC5511">
          <w:delText xml:space="preserve">On the </w:delText>
        </w:r>
        <w:r w:rsidRPr="00DC6CD1" w:rsidDel="00BC5511">
          <w:rPr>
            <w:b/>
          </w:rPr>
          <w:delText>Subject Centric View</w:delText>
        </w:r>
        <w:r w:rsidDel="00BC5511">
          <w:delText xml:space="preserve"> page, you can perform the following tasks:</w:delText>
        </w:r>
      </w:del>
    </w:p>
    <w:p w14:paraId="1693F327" w14:textId="1B710488" w:rsidR="00D31CB1" w:rsidDel="00BC5511" w:rsidRDefault="00D31CB1" w:rsidP="00D31CB1">
      <w:pPr>
        <w:ind w:left="450"/>
        <w:rPr>
          <w:del w:id="7259" w:author="Sayali Dev" w:date="2018-02-15T18:41:00Z"/>
        </w:rPr>
      </w:pPr>
    </w:p>
    <w:p w14:paraId="44E3DA49" w14:textId="28A3FB9C" w:rsidR="00D31CB1" w:rsidRPr="002A1EDA" w:rsidDel="00BC5511" w:rsidRDefault="00D31CB1" w:rsidP="00D31CB1">
      <w:pPr>
        <w:numPr>
          <w:ilvl w:val="0"/>
          <w:numId w:val="39"/>
        </w:numPr>
        <w:ind w:left="720" w:hanging="270"/>
        <w:rPr>
          <w:del w:id="7260" w:author="Sayali Dev" w:date="2018-02-15T18:41:00Z"/>
        </w:rPr>
      </w:pPr>
      <w:del w:id="7261" w:author="Sayali Dev" w:date="2018-02-15T18:41:00Z">
        <w:r w:rsidDel="00BC5511">
          <w:rPr>
            <w:b/>
          </w:rPr>
          <w:delText>Add Attachment</w:delText>
        </w:r>
        <w:r w:rsidRPr="00263A76" w:rsidDel="00BC5511">
          <w:rPr>
            <w:b/>
          </w:rPr>
          <w:delText>:</w:delText>
        </w:r>
        <w:r w:rsidDel="00BC5511">
          <w:delText xml:space="preserve"> You can upload, download, and delete files that are attached to a subject by clicking the </w:delText>
        </w:r>
        <w:r w:rsidDel="00BC5511">
          <w:rPr>
            <w:b/>
          </w:rPr>
          <w:delText>Add Attachment</w:delText>
        </w:r>
        <w:r w:rsidDel="00BC5511">
          <w:delText xml:space="preserve"> link. For more information about how to attach files, see </w:delText>
        </w:r>
        <w:r w:rsidR="006C608D" w:rsidDel="00BC5511">
          <w:fldChar w:fldCharType="begin"/>
        </w:r>
        <w:r w:rsidR="006C608D" w:rsidDel="00BC5511">
          <w:delInstrText xml:space="preserve"> HYPERLINK \l "CommonFileUpload" </w:delInstrText>
        </w:r>
        <w:r w:rsidR="006C608D" w:rsidDel="00BC5511">
          <w:fldChar w:fldCharType="separate"/>
        </w:r>
        <w:r w:rsidRPr="00C74C0A" w:rsidDel="00BC5511">
          <w:rPr>
            <w:rStyle w:val="Hyperlink"/>
            <w:b/>
          </w:rPr>
          <w:delText>Common File Upload</w:delText>
        </w:r>
        <w:r w:rsidR="006C608D" w:rsidDel="00BC5511">
          <w:rPr>
            <w:rStyle w:val="Hyperlink"/>
            <w:b/>
          </w:rPr>
          <w:fldChar w:fldCharType="end"/>
        </w:r>
      </w:del>
      <w:del w:id="7262" w:author="Sayali Dev" w:date="2018-02-12T18:53:00Z">
        <w:r w:rsidDel="00EC05B3">
          <w:rPr>
            <w:b/>
          </w:rPr>
          <w:delText xml:space="preserve"> </w:delText>
        </w:r>
        <w:r w:rsidRPr="00B368A2" w:rsidDel="00EC05B3">
          <w:delText xml:space="preserve">in </w:delText>
        </w:r>
        <w:r w:rsidRPr="0033438F" w:rsidDel="00EC05B3">
          <w:rPr>
            <w:b/>
          </w:rPr>
          <w:delText>Managing</w:delText>
        </w:r>
        <w:r w:rsidDel="00EC05B3">
          <w:rPr>
            <w:b/>
          </w:rPr>
          <w:delText xml:space="preserve"> the</w:delText>
        </w:r>
        <w:r w:rsidRPr="0033438F" w:rsidDel="00EC05B3">
          <w:rPr>
            <w:b/>
          </w:rPr>
          <w:delText xml:space="preserve"> Common Application Functions</w:delText>
        </w:r>
        <w:r w:rsidDel="00EC05B3">
          <w:delText xml:space="preserve"> section.</w:delText>
        </w:r>
      </w:del>
      <w:del w:id="7263" w:author="Sayali Dev" w:date="2018-02-15T18:41:00Z">
        <w:r w:rsidDel="00BC5511">
          <w:br/>
        </w:r>
      </w:del>
    </w:p>
    <w:p w14:paraId="743A086B" w14:textId="0AAEE52A" w:rsidR="00D31CB1" w:rsidDel="00BC5511" w:rsidRDefault="00D31CB1">
      <w:pPr>
        <w:ind w:left="720"/>
        <w:rPr>
          <w:del w:id="7264" w:author="Sayali Dev" w:date="2018-02-15T18:41:00Z"/>
        </w:rPr>
        <w:pPrChange w:id="7265" w:author="Sayali Dev" w:date="2018-02-15T18:40:00Z">
          <w:pPr>
            <w:numPr>
              <w:numId w:val="39"/>
            </w:numPr>
            <w:ind w:left="720" w:hanging="270"/>
          </w:pPr>
        </w:pPrChange>
      </w:pPr>
      <w:del w:id="7266" w:author="Sayali Dev" w:date="2018-02-15T18:40:00Z">
        <w:r w:rsidRPr="00DC6CD1" w:rsidDel="00BC5511">
          <w:rPr>
            <w:b/>
          </w:rPr>
          <w:delText xml:space="preserve">Add a new </w:delText>
        </w:r>
        <w:r w:rsidDel="00BC5511">
          <w:rPr>
            <w:b/>
          </w:rPr>
          <w:delText xml:space="preserve">subject </w:delText>
        </w:r>
        <w:r w:rsidRPr="00DC6CD1" w:rsidDel="00BC5511">
          <w:rPr>
            <w:b/>
          </w:rPr>
          <w:delText>identifier:</w:delText>
        </w:r>
        <w:r w:rsidDel="00BC5511">
          <w:delText xml:space="preserve"> For more information about how to add a new identifier, see </w:delText>
        </w:r>
        <w:r w:rsidR="006C608D" w:rsidDel="00BC5511">
          <w:fldChar w:fldCharType="begin"/>
        </w:r>
        <w:r w:rsidR="006C608D" w:rsidDel="00BC5511">
          <w:delInstrText xml:space="preserve"> HYPERLINK \l "AddingIdentifier" </w:delInstrText>
        </w:r>
        <w:r w:rsidR="006C608D" w:rsidDel="00BC5511">
          <w:fldChar w:fldCharType="separate"/>
        </w:r>
        <w:r w:rsidRPr="006B5826" w:rsidDel="00BC5511">
          <w:rPr>
            <w:rStyle w:val="Hyperlink"/>
            <w:b/>
          </w:rPr>
          <w:delText>Adding a New Identifie</w:delText>
        </w:r>
        <w:r w:rsidDel="00BC5511">
          <w:rPr>
            <w:rStyle w:val="Hyperlink"/>
            <w:b/>
          </w:rPr>
          <w:delText>r to a Subject</w:delText>
        </w:r>
        <w:r w:rsidR="006C608D" w:rsidDel="00BC5511">
          <w:rPr>
            <w:rStyle w:val="Hyperlink"/>
            <w:b/>
          </w:rPr>
          <w:fldChar w:fldCharType="end"/>
        </w:r>
        <w:r w:rsidDel="00BC5511">
          <w:delText>.</w:delText>
        </w:r>
      </w:del>
      <w:del w:id="7267" w:author="Sayali Dev" w:date="2018-02-15T18:41:00Z">
        <w:r w:rsidDel="00BC5511">
          <w:br/>
        </w:r>
      </w:del>
    </w:p>
    <w:p w14:paraId="7161F245" w14:textId="3735EE63" w:rsidR="00D31CB1" w:rsidDel="00BC5511" w:rsidRDefault="00D31CB1">
      <w:pPr>
        <w:ind w:left="720"/>
        <w:rPr>
          <w:del w:id="7268" w:author="Sayali Dev" w:date="2018-02-15T18:41:00Z"/>
          <w:b/>
        </w:rPr>
        <w:pPrChange w:id="7269" w:author="Sayali Dev" w:date="2018-02-15T18:41:00Z">
          <w:pPr>
            <w:numPr>
              <w:numId w:val="39"/>
            </w:numPr>
            <w:ind w:left="720" w:hanging="270"/>
          </w:pPr>
        </w:pPrChange>
      </w:pPr>
      <w:del w:id="7270" w:author="Sayali Dev" w:date="2018-02-15T18:41:00Z">
        <w:r w:rsidRPr="00FC2F2C" w:rsidDel="00BC5511">
          <w:rPr>
            <w:b/>
          </w:rPr>
          <w:delText>Print a subject label:</w:delText>
        </w:r>
        <w:r w:rsidDel="00BC5511">
          <w:delText xml:space="preserve"> For more information about how to print a subject label, see </w:delText>
        </w:r>
        <w:r w:rsidR="006C608D" w:rsidDel="00BC5511">
          <w:fldChar w:fldCharType="begin"/>
        </w:r>
        <w:r w:rsidR="006C608D" w:rsidDel="00BC5511">
          <w:delInstrText xml:space="preserve"> HYPERLINK \l "PrintBarcodeLabels" </w:delInstrText>
        </w:r>
        <w:r w:rsidR="006C608D" w:rsidDel="00BC5511">
          <w:fldChar w:fldCharType="separate"/>
        </w:r>
        <w:r w:rsidDel="00BC5511">
          <w:rPr>
            <w:rStyle w:val="Hyperlink"/>
            <w:b/>
          </w:rPr>
          <w:delText xml:space="preserve">Printing a Subject </w:delText>
        </w:r>
        <w:r w:rsidRPr="007228F5" w:rsidDel="00BC5511">
          <w:rPr>
            <w:rStyle w:val="Hyperlink"/>
            <w:b/>
          </w:rPr>
          <w:delText>Label</w:delText>
        </w:r>
        <w:r w:rsidR="006C608D" w:rsidDel="00BC5511">
          <w:rPr>
            <w:rStyle w:val="Hyperlink"/>
            <w:b/>
          </w:rPr>
          <w:fldChar w:fldCharType="end"/>
        </w:r>
        <w:r w:rsidDel="00BC5511">
          <w:delText>.</w:delText>
        </w:r>
        <w:r w:rsidDel="00BC5511">
          <w:br/>
        </w:r>
      </w:del>
    </w:p>
    <w:p w14:paraId="55983594" w14:textId="28C9F238" w:rsidR="00D31CB1" w:rsidDel="00BC5511" w:rsidRDefault="00D31CB1">
      <w:pPr>
        <w:pStyle w:val="Heading3"/>
        <w:rPr>
          <w:del w:id="7271" w:author="Sayali Dev" w:date="2018-02-15T18:35:00Z"/>
        </w:rPr>
      </w:pPr>
      <w:del w:id="7272" w:author="Sayali Dev" w:date="2018-02-15T18:36:00Z">
        <w:r w:rsidDel="00BC5511">
          <w:rPr>
            <w:b w:val="0"/>
          </w:rPr>
          <w:br w:type="page"/>
        </w:r>
      </w:del>
      <w:bookmarkStart w:id="7273" w:name="CreatingNominativeSubject"/>
      <w:bookmarkStart w:id="7274" w:name="CreatingEnrollingSubject"/>
      <w:bookmarkStart w:id="7275" w:name="_Toc452553480"/>
      <w:bookmarkEnd w:id="7273"/>
      <w:bookmarkEnd w:id="7274"/>
      <w:del w:id="7276" w:author="Sayali Dev" w:date="2018-02-15T18:35:00Z">
        <w:r w:rsidDel="00BC5511">
          <w:delText>Creating a Subject</w:delText>
        </w:r>
        <w:bookmarkEnd w:id="7275"/>
      </w:del>
    </w:p>
    <w:p w14:paraId="4B4C59FD" w14:textId="6BA4270E" w:rsidR="00D31CB1" w:rsidDel="00BC5511" w:rsidRDefault="00D31CB1">
      <w:pPr>
        <w:pStyle w:val="Heading3"/>
        <w:rPr>
          <w:del w:id="7277" w:author="Sayali Dev" w:date="2018-02-15T18:35:00Z"/>
        </w:rPr>
        <w:pPrChange w:id="7278" w:author="Sayali Dev" w:date="2018-02-15T18:35:00Z">
          <w:pPr/>
        </w:pPrChange>
      </w:pPr>
    </w:p>
    <w:p w14:paraId="4B2515FA" w14:textId="129A8DD8" w:rsidR="00D31CB1" w:rsidDel="00BC5511" w:rsidRDefault="00D31CB1">
      <w:pPr>
        <w:pStyle w:val="Heading3"/>
        <w:rPr>
          <w:del w:id="7279" w:author="Sayali Dev" w:date="2018-02-15T18:35:00Z"/>
        </w:rPr>
        <w:pPrChange w:id="7280" w:author="Sayali Dev" w:date="2018-02-15T18:35:00Z">
          <w:pPr/>
        </w:pPrChange>
      </w:pPr>
      <w:del w:id="7281" w:author="Sayali Dev" w:date="2018-02-15T18:35:00Z">
        <w:r w:rsidDel="00BC5511">
          <w:delText xml:space="preserve">The </w:delText>
        </w:r>
        <w:r w:rsidDel="00BC5511">
          <w:rPr>
            <w:b w:val="0"/>
          </w:rPr>
          <w:delText>Enroll</w:delText>
        </w:r>
        <w:r w:rsidRPr="00C6642E" w:rsidDel="00BC5511">
          <w:rPr>
            <w:b w:val="0"/>
          </w:rPr>
          <w:delText xml:space="preserve"> </w:delText>
        </w:r>
        <w:r w:rsidDel="00BC5511">
          <w:rPr>
            <w:b w:val="0"/>
          </w:rPr>
          <w:delText>New Subject</w:delText>
        </w:r>
        <w:r w:rsidDel="00BC5511">
          <w:delText xml:space="preserve"> link on the </w:delText>
        </w:r>
        <w:r w:rsidRPr="00C6642E" w:rsidDel="00BC5511">
          <w:rPr>
            <w:b w:val="0"/>
          </w:rPr>
          <w:delText>Subject Search</w:delText>
        </w:r>
        <w:r w:rsidDel="00BC5511">
          <w:delText xml:space="preserve"> page allows the user to create and enroll a subject to a collection.</w:delText>
        </w:r>
        <w:r w:rsidDel="00BC5511">
          <w:br/>
        </w:r>
      </w:del>
    </w:p>
    <w:p w14:paraId="68C8F434" w14:textId="13B8D564" w:rsidR="00D31CB1" w:rsidRPr="00585562" w:rsidDel="00BC5511" w:rsidRDefault="00D31CB1">
      <w:pPr>
        <w:pStyle w:val="Heading3"/>
        <w:rPr>
          <w:del w:id="7282" w:author="Sayali Dev" w:date="2018-02-15T18:35:00Z"/>
        </w:rPr>
        <w:pPrChange w:id="7283" w:author="Sayali Dev" w:date="2018-02-15T18:35:00Z">
          <w:pPr/>
        </w:pPrChange>
      </w:pPr>
      <w:del w:id="7284" w:author="Sayali Dev" w:date="2018-02-15T18:35:00Z">
        <w:r w:rsidDel="00BC5511">
          <w:delText>To create a subject:</w:delText>
        </w:r>
        <w:r w:rsidDel="00BC5511">
          <w:br/>
        </w:r>
      </w:del>
    </w:p>
    <w:p w14:paraId="004D6DAC" w14:textId="37318074" w:rsidR="00D31CB1" w:rsidDel="00BC5511" w:rsidRDefault="00D31CB1">
      <w:pPr>
        <w:pStyle w:val="Heading3"/>
        <w:rPr>
          <w:del w:id="7285" w:author="Sayali Dev" w:date="2018-02-15T18:35:00Z"/>
        </w:rPr>
        <w:pPrChange w:id="7286" w:author="Sayali Dev" w:date="2018-02-15T18:35:00Z">
          <w:pPr>
            <w:numPr>
              <w:numId w:val="356"/>
            </w:numPr>
            <w:ind w:left="720" w:right="540" w:hanging="360"/>
          </w:pPr>
        </w:pPrChange>
      </w:pPr>
      <w:del w:id="7287" w:author="Sayali Dev" w:date="2018-01-31T17:54:00Z">
        <w:r w:rsidDel="009A119E">
          <w:delText>Log on</w:delText>
        </w:r>
      </w:del>
      <w:del w:id="7288" w:author="Sayali Dev" w:date="2018-02-15T18:35:00Z">
        <w:r w:rsidDel="00BC5511">
          <w:delText xml:space="preserve"> to the application using your </w:delText>
        </w:r>
      </w:del>
      <w:del w:id="7289" w:author="Sayali Dev" w:date="2018-01-31T17:55:00Z">
        <w:r w:rsidDel="00A62626">
          <w:delText>logon</w:delText>
        </w:r>
      </w:del>
      <w:del w:id="7290" w:author="Sayali Dev" w:date="2018-02-15T18:35:00Z">
        <w:r w:rsidDel="00BC5511">
          <w:delText xml:space="preserve"> credentials. </w:delText>
        </w:r>
      </w:del>
    </w:p>
    <w:p w14:paraId="35751FD9" w14:textId="0119BC82" w:rsidR="00D31CB1" w:rsidDel="00BC5511" w:rsidRDefault="00D31CB1">
      <w:pPr>
        <w:pStyle w:val="Heading3"/>
        <w:rPr>
          <w:del w:id="7291" w:author="Sayali Dev" w:date="2018-02-15T18:35:00Z"/>
        </w:rPr>
        <w:pPrChange w:id="7292" w:author="Sayali Dev" w:date="2018-02-15T18:35:00Z">
          <w:pPr>
            <w:ind w:left="720" w:right="540"/>
          </w:pPr>
        </w:pPrChange>
      </w:pPr>
      <w:del w:id="7293" w:author="Sayali Dev" w:date="2018-02-15T18:35:00Z">
        <w:r w:rsidDel="00BC5511">
          <w:delText xml:space="preserve">The CIRRASPEC home page appears. </w:delText>
        </w:r>
      </w:del>
    </w:p>
    <w:p w14:paraId="6953A2CB" w14:textId="53617CF3" w:rsidR="00D31CB1" w:rsidDel="00BC5511" w:rsidRDefault="00D31CB1">
      <w:pPr>
        <w:pStyle w:val="Heading3"/>
        <w:rPr>
          <w:del w:id="7294" w:author="Sayali Dev" w:date="2018-02-15T18:35:00Z"/>
        </w:rPr>
        <w:pPrChange w:id="7295" w:author="Sayali Dev" w:date="2018-02-15T18:35:00Z">
          <w:pPr>
            <w:ind w:left="720" w:right="540"/>
          </w:pPr>
        </w:pPrChange>
      </w:pPr>
    </w:p>
    <w:p w14:paraId="4899419A" w14:textId="161D7FEB" w:rsidR="00D31CB1" w:rsidRPr="007051E5" w:rsidDel="00BC5511" w:rsidRDefault="00D31CB1">
      <w:pPr>
        <w:pStyle w:val="Heading3"/>
        <w:rPr>
          <w:del w:id="7296" w:author="Sayali Dev" w:date="2018-02-15T18:35:00Z"/>
        </w:rPr>
        <w:pPrChange w:id="7297" w:author="Sayali Dev" w:date="2018-02-15T18:35:00Z">
          <w:pPr>
            <w:numPr>
              <w:numId w:val="356"/>
            </w:numPr>
            <w:ind w:left="720" w:right="540" w:hanging="360"/>
          </w:pPr>
        </w:pPrChange>
      </w:pPr>
      <w:del w:id="7298" w:author="Sayali Dev" w:date="2018-02-15T18:35:00Z">
        <w:r w:rsidDel="00BC5511">
          <w:delText xml:space="preserve">Point to the arrow of the </w:delText>
        </w:r>
        <w:r w:rsidDel="00BC5511">
          <w:rPr>
            <w:b w:val="0"/>
          </w:rPr>
          <w:delText xml:space="preserve">CIMS </w:delText>
        </w:r>
        <w:r w:rsidRPr="007051E5" w:rsidDel="00BC5511">
          <w:delText>tab, and then click</w:delText>
        </w:r>
        <w:r w:rsidDel="00BC5511">
          <w:rPr>
            <w:b w:val="0"/>
          </w:rPr>
          <w:delText xml:space="preserve"> Subject Centric View</w:delText>
        </w:r>
        <w:r w:rsidRPr="007051E5" w:rsidDel="00BC5511">
          <w:delText>.</w:delText>
        </w:r>
      </w:del>
    </w:p>
    <w:p w14:paraId="3A769473" w14:textId="45813FFE" w:rsidR="00D31CB1" w:rsidDel="00BC5511" w:rsidRDefault="00D31CB1">
      <w:pPr>
        <w:pStyle w:val="Heading3"/>
        <w:rPr>
          <w:del w:id="7299" w:author="Sayali Dev" w:date="2018-02-15T18:35:00Z"/>
        </w:rPr>
        <w:pPrChange w:id="7300" w:author="Sayali Dev" w:date="2018-02-15T18:35:00Z">
          <w:pPr>
            <w:ind w:right="540" w:firstLine="720"/>
          </w:pPr>
        </w:pPrChange>
      </w:pPr>
      <w:del w:id="7301" w:author="Sayali Dev" w:date="2018-02-15T18:35:00Z">
        <w:r w:rsidRPr="007051E5" w:rsidDel="00BC5511">
          <w:delText xml:space="preserve">The </w:delText>
        </w:r>
        <w:r w:rsidRPr="00155208" w:rsidDel="00BC5511">
          <w:rPr>
            <w:b w:val="0"/>
          </w:rPr>
          <w:delText>Subject Search</w:delText>
        </w:r>
        <w:r w:rsidRPr="007051E5" w:rsidDel="00BC5511">
          <w:delText xml:space="preserve"> page appears.</w:delText>
        </w:r>
      </w:del>
    </w:p>
    <w:p w14:paraId="7229E201" w14:textId="0A80C77F" w:rsidR="00D31CB1" w:rsidDel="00BC5511" w:rsidRDefault="00D31CB1">
      <w:pPr>
        <w:pStyle w:val="Heading3"/>
        <w:rPr>
          <w:del w:id="7302" w:author="Sayali Dev" w:date="2018-02-15T18:35:00Z"/>
        </w:rPr>
        <w:pPrChange w:id="7303" w:author="Sayali Dev" w:date="2018-02-15T18:35:00Z">
          <w:pPr>
            <w:ind w:right="540" w:firstLine="720"/>
          </w:pPr>
        </w:pPrChange>
      </w:pPr>
    </w:p>
    <w:p w14:paraId="4BD04596" w14:textId="6451BE62" w:rsidR="00D31CB1" w:rsidDel="00BC5511" w:rsidRDefault="00D31CB1">
      <w:pPr>
        <w:pStyle w:val="Heading3"/>
        <w:rPr>
          <w:del w:id="7304" w:author="Sayali Dev" w:date="2018-02-15T18:35:00Z"/>
        </w:rPr>
        <w:pPrChange w:id="7305" w:author="Sayali Dev" w:date="2018-02-15T18:35:00Z">
          <w:pPr>
            <w:numPr>
              <w:numId w:val="356"/>
            </w:numPr>
            <w:ind w:left="720" w:right="540" w:hanging="360"/>
          </w:pPr>
        </w:pPrChange>
      </w:pPr>
      <w:del w:id="7306" w:author="Sayali Dev" w:date="2018-02-15T18:35:00Z">
        <w:r w:rsidDel="00BC5511">
          <w:delText xml:space="preserve">Click the </w:delText>
        </w:r>
        <w:r w:rsidDel="00BC5511">
          <w:rPr>
            <w:b w:val="0"/>
          </w:rPr>
          <w:delText>Enroll</w:delText>
        </w:r>
        <w:r w:rsidRPr="00C50291" w:rsidDel="00BC5511">
          <w:rPr>
            <w:b w:val="0"/>
          </w:rPr>
          <w:delText xml:space="preserve"> </w:delText>
        </w:r>
        <w:r w:rsidDel="00BC5511">
          <w:rPr>
            <w:b w:val="0"/>
          </w:rPr>
          <w:delText>N</w:delText>
        </w:r>
        <w:r w:rsidRPr="00C50291" w:rsidDel="00BC5511">
          <w:rPr>
            <w:b w:val="0"/>
          </w:rPr>
          <w:delText>ew Subject</w:delText>
        </w:r>
        <w:r w:rsidDel="00BC5511">
          <w:delText xml:space="preserve"> link</w:delText>
        </w:r>
      </w:del>
    </w:p>
    <w:p w14:paraId="100A63D6" w14:textId="2ACC0F17" w:rsidR="00D31CB1" w:rsidDel="00BC5511" w:rsidRDefault="00D31CB1">
      <w:pPr>
        <w:pStyle w:val="Heading3"/>
        <w:rPr>
          <w:del w:id="7307" w:author="Sayali Dev" w:date="2018-02-15T18:35:00Z"/>
        </w:rPr>
        <w:pPrChange w:id="7308" w:author="Sayali Dev" w:date="2018-02-15T18:35:00Z">
          <w:pPr>
            <w:ind w:left="720" w:right="540"/>
          </w:pPr>
        </w:pPrChange>
      </w:pPr>
      <w:del w:id="7309" w:author="Sayali Dev" w:date="2018-02-15T18:35:00Z">
        <w:r w:rsidDel="00BC5511">
          <w:delText xml:space="preserve">The </w:delText>
        </w:r>
        <w:r w:rsidRPr="008E4FEA" w:rsidDel="00BC5511">
          <w:rPr>
            <w:b w:val="0"/>
          </w:rPr>
          <w:delText>Create/Enroll Subject</w:delText>
        </w:r>
        <w:r w:rsidDel="00BC5511">
          <w:delText xml:space="preserve"> page appears.</w:delText>
        </w:r>
      </w:del>
    </w:p>
    <w:p w14:paraId="79A4C222" w14:textId="30598683" w:rsidR="00D31CB1" w:rsidRPr="00BC5511" w:rsidDel="00BC5511" w:rsidRDefault="00D31CB1">
      <w:pPr>
        <w:rPr>
          <w:del w:id="7310" w:author="Sayali Dev" w:date="2018-02-15T18:41:00Z"/>
          <w:rPrChange w:id="7311" w:author="Sayali Dev" w:date="2018-02-15T18:41:00Z">
            <w:rPr>
              <w:del w:id="7312" w:author="Sayali Dev" w:date="2018-02-15T18:41:00Z"/>
            </w:rPr>
          </w:rPrChange>
        </w:rPr>
        <w:pPrChange w:id="7313" w:author="Sayali Dev" w:date="2018-02-15T18:41:00Z">
          <w:pPr>
            <w:pStyle w:val="Caption"/>
            <w:ind w:left="720"/>
          </w:pPr>
        </w:pPrChange>
      </w:pPr>
      <w:del w:id="7314" w:author="Sayali Dev" w:date="2018-02-15T18:35:00Z">
        <w:r w:rsidDel="00BC5511">
          <w:br/>
        </w:r>
        <w:r w:rsidDel="00BC5511">
          <w:rPr>
            <w:noProof/>
          </w:rPr>
          <w:drawing>
            <wp:inline distT="0" distB="0" distL="0" distR="0" wp14:anchorId="7BF52D57" wp14:editId="3F4437D2">
              <wp:extent cx="6226298" cy="2876204"/>
              <wp:effectExtent l="19050" t="19050" r="22225" b="19685"/>
              <wp:docPr id="9293" name="Picture 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33237" cy="2879409"/>
                      </a:xfrm>
                      <a:prstGeom prst="rect">
                        <a:avLst/>
                      </a:prstGeom>
                      <a:ln w="3175">
                        <a:solidFill>
                          <a:schemeClr val="tx1"/>
                        </a:solidFill>
                      </a:ln>
                    </pic:spPr>
                  </pic:pic>
                </a:graphicData>
              </a:graphic>
            </wp:inline>
          </w:drawing>
        </w:r>
      </w:del>
    </w:p>
    <w:p w14:paraId="40B897CD" w14:textId="2BB4F2EB" w:rsidR="00D31CB1" w:rsidDel="00BC5511" w:rsidRDefault="00D31CB1">
      <w:pPr>
        <w:rPr>
          <w:del w:id="7315" w:author="Sayali Dev" w:date="2018-02-15T18:35:00Z"/>
        </w:rPr>
        <w:pPrChange w:id="7316" w:author="Sayali Dev" w:date="2018-02-15T18:41:00Z">
          <w:pPr>
            <w:pStyle w:val="Figure"/>
            <w:tabs>
              <w:tab w:val="clear" w:pos="1080"/>
              <w:tab w:val="clear" w:pos="1710"/>
              <w:tab w:val="clear" w:pos="1980"/>
            </w:tabs>
            <w:ind w:left="1800" w:hanging="1080"/>
          </w:pPr>
        </w:pPrChange>
      </w:pPr>
      <w:del w:id="7317" w:author="Sayali Dev" w:date="2018-02-15T18:35:00Z">
        <w:r w:rsidDel="00BC5511">
          <w:delText>Create/Enroll Subject page</w:delText>
        </w:r>
      </w:del>
    </w:p>
    <w:p w14:paraId="04A45A49" w14:textId="57D7FA29" w:rsidR="00D31CB1" w:rsidRPr="004F0ED9" w:rsidDel="00BC5511" w:rsidRDefault="00D31CB1">
      <w:pPr>
        <w:rPr>
          <w:del w:id="7318" w:author="Sayali Dev" w:date="2018-02-15T18:35:00Z"/>
        </w:rPr>
        <w:pPrChange w:id="7319" w:author="Sayali Dev" w:date="2018-02-15T18:41:00Z">
          <w:pPr>
            <w:ind w:left="720" w:right="540"/>
          </w:pPr>
        </w:pPrChange>
      </w:pPr>
    </w:p>
    <w:p w14:paraId="30284896" w14:textId="30FCF0D1" w:rsidR="00D31CB1" w:rsidDel="00BC5511" w:rsidRDefault="00D31CB1">
      <w:pPr>
        <w:rPr>
          <w:del w:id="7320" w:author="Sayali Dev" w:date="2018-02-15T18:35:00Z"/>
        </w:rPr>
        <w:pPrChange w:id="7321" w:author="Sayali Dev" w:date="2018-02-15T18:41:00Z">
          <w:pPr>
            <w:numPr>
              <w:numId w:val="356"/>
            </w:numPr>
            <w:ind w:left="720" w:right="540" w:hanging="360"/>
          </w:pPr>
        </w:pPrChange>
      </w:pPr>
      <w:del w:id="7322" w:author="Sayali Dev" w:date="2018-02-15T18:35:00Z">
        <w:r w:rsidDel="00BC5511">
          <w:delText xml:space="preserve">In the </w:delText>
        </w:r>
        <w:r w:rsidDel="00BC5511">
          <w:rPr>
            <w:b/>
          </w:rPr>
          <w:delText>Collection</w:delText>
        </w:r>
        <w:r w:rsidDel="00BC5511">
          <w:delText xml:space="preserve"> list, click the appropriate Collection.</w:delText>
        </w:r>
      </w:del>
    </w:p>
    <w:p w14:paraId="14756076" w14:textId="7386C036" w:rsidR="00D31CB1" w:rsidDel="00BC5511" w:rsidRDefault="00D31CB1">
      <w:pPr>
        <w:rPr>
          <w:del w:id="7323" w:author="Sayali Dev" w:date="2018-02-15T18:35:00Z"/>
        </w:rPr>
        <w:pPrChange w:id="7324" w:author="Sayali Dev" w:date="2018-02-15T18:41:00Z">
          <w:pPr>
            <w:ind w:left="720" w:right="540"/>
          </w:pPr>
        </w:pPrChange>
      </w:pPr>
      <w:del w:id="7325" w:author="Sayali Dev" w:date="2018-02-15T18:35:00Z">
        <w:r w:rsidRPr="00A63978" w:rsidDel="00BC5511">
          <w:rPr>
            <w:b/>
          </w:rPr>
          <w:delText>Note</w:delText>
        </w:r>
        <w:r w:rsidDel="00BC5511">
          <w:delText xml:space="preserve">: A dropdown named </w:delText>
        </w:r>
        <w:r w:rsidRPr="00A63978" w:rsidDel="00BC5511">
          <w:rPr>
            <w:b/>
          </w:rPr>
          <w:delText>Visit Site</w:delText>
        </w:r>
        <w:r w:rsidDel="00BC5511">
          <w:delText xml:space="preserve"> is displayed for BRT users.</w:delText>
        </w:r>
      </w:del>
    </w:p>
    <w:p w14:paraId="76024AA8" w14:textId="1388DF64" w:rsidR="00D31CB1" w:rsidDel="00BC5511" w:rsidRDefault="00D31CB1">
      <w:pPr>
        <w:rPr>
          <w:del w:id="7326" w:author="Sayali Dev" w:date="2018-02-15T18:35:00Z"/>
        </w:rPr>
        <w:pPrChange w:id="7327" w:author="Sayali Dev" w:date="2018-02-15T18:41:00Z">
          <w:pPr>
            <w:ind w:left="720" w:right="540"/>
          </w:pPr>
        </w:pPrChange>
      </w:pPr>
    </w:p>
    <w:p w14:paraId="50F70D49" w14:textId="5296F769" w:rsidR="00D31CB1" w:rsidDel="00BC5511" w:rsidRDefault="00D31CB1">
      <w:pPr>
        <w:rPr>
          <w:del w:id="7328" w:author="Sayali Dev" w:date="2018-02-15T18:35:00Z"/>
        </w:rPr>
        <w:pPrChange w:id="7329" w:author="Sayali Dev" w:date="2018-02-15T18:41:00Z">
          <w:pPr>
            <w:numPr>
              <w:numId w:val="356"/>
            </w:numPr>
            <w:ind w:left="720" w:right="540" w:hanging="360"/>
          </w:pPr>
        </w:pPrChange>
      </w:pPr>
      <w:del w:id="7330" w:author="Sayali Dev" w:date="2018-02-15T18:35:00Z">
        <w:r w:rsidDel="00BC5511">
          <w:delText xml:space="preserve">If required, you can specify the </w:delText>
        </w:r>
        <w:r w:rsidDel="00BC5511">
          <w:rPr>
            <w:b/>
          </w:rPr>
          <w:delText>Subject</w:delText>
        </w:r>
        <w:r w:rsidRPr="00030530" w:rsidDel="00BC5511">
          <w:rPr>
            <w:b/>
          </w:rPr>
          <w:delText xml:space="preserve"> Identifier</w:delText>
        </w:r>
        <w:r w:rsidDel="00BC5511">
          <w:delText xml:space="preserve"> in the textbox provided.</w:delText>
        </w:r>
      </w:del>
    </w:p>
    <w:p w14:paraId="30C585E8" w14:textId="049E5FF9" w:rsidR="00D31CB1" w:rsidDel="00BC5511" w:rsidRDefault="00D31CB1">
      <w:pPr>
        <w:rPr>
          <w:del w:id="7331" w:author="Sayali Dev" w:date="2018-02-15T18:35:00Z"/>
        </w:rPr>
        <w:pPrChange w:id="7332" w:author="Sayali Dev" w:date="2018-02-15T18:41:00Z">
          <w:pPr>
            <w:ind w:left="720" w:right="540"/>
          </w:pPr>
        </w:pPrChange>
      </w:pPr>
    </w:p>
    <w:p w14:paraId="24AEEDB3" w14:textId="3FDC5913" w:rsidR="00D31CB1" w:rsidDel="00BC5511" w:rsidRDefault="00D31CB1">
      <w:pPr>
        <w:rPr>
          <w:del w:id="7333" w:author="Sayali Dev" w:date="2018-02-15T18:35:00Z"/>
        </w:rPr>
        <w:pPrChange w:id="7334" w:author="Sayali Dev" w:date="2018-02-15T18:41:00Z">
          <w:pPr>
            <w:numPr>
              <w:numId w:val="356"/>
            </w:numPr>
            <w:ind w:left="720" w:right="540" w:hanging="360"/>
          </w:pPr>
        </w:pPrChange>
      </w:pPr>
      <w:del w:id="7335" w:author="Sayali Dev" w:date="2018-02-15T18:35:00Z">
        <w:r w:rsidDel="00BC5511">
          <w:delText xml:space="preserve">Select the </w:delText>
        </w:r>
        <w:r w:rsidRPr="00EC5502" w:rsidDel="00BC5511">
          <w:rPr>
            <w:b/>
          </w:rPr>
          <w:delText>Initial Visit Date</w:delText>
        </w:r>
        <w:r w:rsidDel="00BC5511">
          <w:delText xml:space="preserve"> (optional) from the calendar. By default it shows the current date.</w:delText>
        </w:r>
      </w:del>
    </w:p>
    <w:p w14:paraId="65E1AC64" w14:textId="0352123C" w:rsidR="00D31CB1" w:rsidDel="00BC5511" w:rsidRDefault="00D31CB1">
      <w:pPr>
        <w:rPr>
          <w:del w:id="7336" w:author="Sayali Dev" w:date="2018-02-15T18:35:00Z"/>
        </w:rPr>
        <w:pPrChange w:id="7337" w:author="Sayali Dev" w:date="2018-02-15T18:41:00Z">
          <w:pPr>
            <w:pStyle w:val="ListParagraph"/>
          </w:pPr>
        </w:pPrChange>
      </w:pPr>
    </w:p>
    <w:p w14:paraId="1D9F534B" w14:textId="1429C5B4" w:rsidR="00D31CB1" w:rsidDel="00BC5511" w:rsidRDefault="00D31CB1">
      <w:pPr>
        <w:rPr>
          <w:del w:id="7338" w:author="Sayali Dev" w:date="2018-02-15T18:35:00Z"/>
        </w:rPr>
        <w:pPrChange w:id="7339" w:author="Sayali Dev" w:date="2018-02-15T18:41:00Z">
          <w:pPr>
            <w:numPr>
              <w:numId w:val="356"/>
            </w:numPr>
            <w:ind w:left="720" w:right="540" w:hanging="360"/>
          </w:pPr>
        </w:pPrChange>
      </w:pPr>
      <w:del w:id="7340" w:author="Sayali Dev" w:date="2018-02-15T18:35:00Z">
        <w:r w:rsidDel="00BC5511">
          <w:delText xml:space="preserve">Click </w:delText>
        </w:r>
        <w:r w:rsidRPr="0044689C" w:rsidDel="00BC5511">
          <w:rPr>
            <w:b/>
          </w:rPr>
          <w:delText>CREATE</w:delText>
        </w:r>
        <w:r w:rsidDel="00BC5511">
          <w:delText>.</w:delText>
        </w:r>
      </w:del>
    </w:p>
    <w:p w14:paraId="044B2B5B" w14:textId="41790E3C" w:rsidR="00D31CB1" w:rsidDel="00BC5511" w:rsidRDefault="00D31CB1">
      <w:pPr>
        <w:rPr>
          <w:del w:id="7341" w:author="Sayali Dev" w:date="2018-02-15T18:36:00Z"/>
        </w:rPr>
        <w:pPrChange w:id="7342" w:author="Sayali Dev" w:date="2018-02-15T18:41:00Z">
          <w:pPr>
            <w:ind w:left="720" w:right="540"/>
          </w:pPr>
        </w:pPrChange>
      </w:pPr>
      <w:del w:id="7343" w:author="Sayali Dev" w:date="2018-02-15T18:35:00Z">
        <w:r w:rsidDel="00BC5511">
          <w:delText xml:space="preserve">The subject is created and enrolled to the </w:delText>
        </w:r>
        <w:r w:rsidRPr="001455F8" w:rsidDel="00BC5511">
          <w:rPr>
            <w:b/>
          </w:rPr>
          <w:delText>Collection</w:delText>
        </w:r>
        <w:r w:rsidDel="00BC5511">
          <w:delText xml:space="preserve"> you selected. The status of this subject is set to </w:delText>
        </w:r>
        <w:r w:rsidRPr="004F0ED9" w:rsidDel="00BC5511">
          <w:rPr>
            <w:b/>
          </w:rPr>
          <w:delText>Enrolled</w:delText>
        </w:r>
        <w:r w:rsidDel="00BC5511">
          <w:rPr>
            <w:b/>
          </w:rPr>
          <w:delText xml:space="preserve"> </w:delText>
        </w:r>
        <w:r w:rsidRPr="005F5A57" w:rsidDel="00BC5511">
          <w:delText xml:space="preserve">and the </w:delText>
        </w:r>
        <w:r w:rsidDel="00BC5511">
          <w:delText xml:space="preserve">new </w:delText>
        </w:r>
        <w:r w:rsidRPr="005F5A57" w:rsidDel="00BC5511">
          <w:delText>subject information appears on the</w:delText>
        </w:r>
        <w:r w:rsidDel="00BC5511">
          <w:rPr>
            <w:b/>
          </w:rPr>
          <w:delText xml:space="preserve"> Subject View </w:delText>
        </w:r>
        <w:r w:rsidRPr="005F5A57" w:rsidDel="00BC5511">
          <w:delText>page</w:delText>
        </w:r>
        <w:r w:rsidDel="00BC5511">
          <w:delText>.</w:delText>
        </w:r>
      </w:del>
      <w:del w:id="7344" w:author="Sayali Dev" w:date="2018-02-15T18:36:00Z">
        <w:r w:rsidDel="00BC5511">
          <w:br/>
        </w:r>
      </w:del>
    </w:p>
    <w:p w14:paraId="52CB03FF" w14:textId="77777777" w:rsidR="00D31CB1" w:rsidDel="00BC5511" w:rsidRDefault="00D31CB1">
      <w:pPr>
        <w:rPr>
          <w:del w:id="7345" w:author="Sayali Dev" w:date="2018-02-15T18:36:00Z"/>
        </w:rPr>
        <w:pPrChange w:id="7346" w:author="Sayali Dev" w:date="2018-02-15T18:41:00Z">
          <w:pPr>
            <w:pStyle w:val="Heading3"/>
          </w:pPr>
        </w:pPrChange>
      </w:pPr>
      <w:bookmarkStart w:id="7347" w:name="EnrollingSubject"/>
      <w:bookmarkEnd w:id="7347"/>
    </w:p>
    <w:p w14:paraId="5165217B" w14:textId="77777777" w:rsidR="00D31CB1" w:rsidDel="00BC5511" w:rsidRDefault="00D31CB1">
      <w:pPr>
        <w:rPr>
          <w:del w:id="7348" w:author="Sayali Dev" w:date="2018-02-15T18:36:00Z"/>
        </w:rPr>
        <w:pPrChange w:id="7349" w:author="Sayali Dev" w:date="2018-02-15T18:41:00Z">
          <w:pPr>
            <w:ind w:left="720" w:right="540"/>
          </w:pPr>
        </w:pPrChange>
      </w:pPr>
    </w:p>
    <w:p w14:paraId="2FC24F57" w14:textId="4052AEF2" w:rsidR="00D31CB1" w:rsidDel="00BC5511" w:rsidRDefault="00D31CB1">
      <w:pPr>
        <w:rPr>
          <w:del w:id="7350" w:author="Sayali Dev" w:date="2018-02-15T18:35:00Z"/>
        </w:rPr>
        <w:pPrChange w:id="7351" w:author="Sayali Dev" w:date="2018-02-15T18:41:00Z">
          <w:pPr>
            <w:pStyle w:val="Heading3"/>
          </w:pPr>
        </w:pPrChange>
      </w:pPr>
      <w:del w:id="7352" w:author="Sayali Dev" w:date="2018-02-15T18:36:00Z">
        <w:r w:rsidDel="00BC5511">
          <w:br w:type="page"/>
        </w:r>
      </w:del>
      <w:bookmarkStart w:id="7353" w:name="ModifyingSubject"/>
      <w:bookmarkStart w:id="7354" w:name="AddingIdentifier"/>
      <w:bookmarkStart w:id="7355" w:name="_Toc452553481"/>
      <w:bookmarkEnd w:id="7353"/>
      <w:bookmarkEnd w:id="7354"/>
      <w:del w:id="7356" w:author="Sayali Dev" w:date="2018-02-15T18:35:00Z">
        <w:r w:rsidRPr="00BB5F2A" w:rsidDel="00BC5511">
          <w:delText>Adding a New Identifier</w:delText>
        </w:r>
        <w:r w:rsidDel="00BC5511">
          <w:delText xml:space="preserve"> to a Subject</w:delText>
        </w:r>
        <w:bookmarkEnd w:id="7355"/>
        <w:r w:rsidDel="00BC5511">
          <w:delText xml:space="preserve"> </w:delText>
        </w:r>
      </w:del>
    </w:p>
    <w:p w14:paraId="4C6A8669" w14:textId="4706CBA6" w:rsidR="00D31CB1" w:rsidRPr="009A0C74" w:rsidDel="00BC5511" w:rsidRDefault="00D31CB1">
      <w:pPr>
        <w:rPr>
          <w:del w:id="7357" w:author="Sayali Dev" w:date="2018-02-15T18:35:00Z"/>
        </w:rPr>
      </w:pPr>
      <w:del w:id="7358" w:author="Sayali Dev" w:date="2018-02-15T18:35:00Z">
        <w:r w:rsidDel="00BC5511">
          <w:delText xml:space="preserve"> </w:delText>
        </w:r>
      </w:del>
    </w:p>
    <w:p w14:paraId="2DB340C3" w14:textId="354853E7" w:rsidR="00D31CB1" w:rsidRPr="00585562" w:rsidDel="00BC5511" w:rsidRDefault="00D31CB1">
      <w:pPr>
        <w:rPr>
          <w:del w:id="7359" w:author="Sayali Dev" w:date="2018-02-15T18:35:00Z"/>
        </w:rPr>
      </w:pPr>
      <w:del w:id="7360" w:author="Sayali Dev" w:date="2018-02-15T18:35:00Z">
        <w:r w:rsidDel="00BC5511">
          <w:delText>To add a new identifier for the subject</w:delText>
        </w:r>
        <w:r w:rsidRPr="00585562" w:rsidDel="00BC5511">
          <w:delText>:</w:delText>
        </w:r>
        <w:r w:rsidDel="00BC5511">
          <w:br/>
        </w:r>
      </w:del>
    </w:p>
    <w:p w14:paraId="50C851C7" w14:textId="664119FA" w:rsidR="00D31CB1" w:rsidDel="00BC5511" w:rsidRDefault="00D31CB1">
      <w:pPr>
        <w:rPr>
          <w:del w:id="7361" w:author="Sayali Dev" w:date="2018-02-15T18:35:00Z"/>
        </w:rPr>
        <w:pPrChange w:id="7362" w:author="Sayali Dev" w:date="2018-02-15T18:41:00Z">
          <w:pPr>
            <w:numPr>
              <w:numId w:val="357"/>
            </w:numPr>
            <w:ind w:left="720" w:right="540" w:hanging="360"/>
          </w:pPr>
        </w:pPrChange>
      </w:pPr>
      <w:del w:id="7363" w:author="Sayali Dev" w:date="2018-01-31T17:54:00Z">
        <w:r w:rsidDel="009A119E">
          <w:delText>Log on</w:delText>
        </w:r>
      </w:del>
      <w:del w:id="7364" w:author="Sayali Dev" w:date="2018-02-15T18:35:00Z">
        <w:r w:rsidDel="00BC5511">
          <w:delText xml:space="preserve"> to the application using your </w:delText>
        </w:r>
      </w:del>
      <w:del w:id="7365" w:author="Sayali Dev" w:date="2018-01-31T17:55:00Z">
        <w:r w:rsidDel="00A62626">
          <w:delText>logon</w:delText>
        </w:r>
      </w:del>
      <w:del w:id="7366" w:author="Sayali Dev" w:date="2018-02-15T18:35:00Z">
        <w:r w:rsidDel="00BC5511">
          <w:delText xml:space="preserve"> credentials. </w:delText>
        </w:r>
      </w:del>
    </w:p>
    <w:p w14:paraId="2FF63070" w14:textId="6A8E893F" w:rsidR="00D31CB1" w:rsidDel="00BC5511" w:rsidRDefault="00D31CB1">
      <w:pPr>
        <w:rPr>
          <w:del w:id="7367" w:author="Sayali Dev" w:date="2018-02-15T18:35:00Z"/>
        </w:rPr>
        <w:pPrChange w:id="7368" w:author="Sayali Dev" w:date="2018-02-15T18:41:00Z">
          <w:pPr>
            <w:ind w:left="720" w:right="540"/>
          </w:pPr>
        </w:pPrChange>
      </w:pPr>
      <w:del w:id="7369" w:author="Sayali Dev" w:date="2018-02-15T18:35:00Z">
        <w:r w:rsidDel="00BC5511">
          <w:delText xml:space="preserve">The CIRRASPEC home page appears. </w:delText>
        </w:r>
      </w:del>
    </w:p>
    <w:p w14:paraId="12ACF6CE" w14:textId="793438A2" w:rsidR="00D31CB1" w:rsidDel="00BC5511" w:rsidRDefault="00D31CB1">
      <w:pPr>
        <w:rPr>
          <w:del w:id="7370" w:author="Sayali Dev" w:date="2018-02-15T18:35:00Z"/>
        </w:rPr>
        <w:pPrChange w:id="7371" w:author="Sayali Dev" w:date="2018-02-15T18:41:00Z">
          <w:pPr>
            <w:ind w:left="720" w:right="540"/>
          </w:pPr>
        </w:pPrChange>
      </w:pPr>
    </w:p>
    <w:p w14:paraId="10850692" w14:textId="22A78EDC" w:rsidR="00D31CB1" w:rsidRPr="007051E5" w:rsidDel="00BC5511" w:rsidRDefault="00D31CB1">
      <w:pPr>
        <w:rPr>
          <w:del w:id="7372" w:author="Sayali Dev" w:date="2018-02-15T18:35:00Z"/>
        </w:rPr>
        <w:pPrChange w:id="7373" w:author="Sayali Dev" w:date="2018-02-15T18:41:00Z">
          <w:pPr>
            <w:numPr>
              <w:numId w:val="357"/>
            </w:numPr>
            <w:ind w:left="720" w:right="540" w:hanging="360"/>
          </w:pPr>
        </w:pPrChange>
      </w:pPr>
      <w:del w:id="7374" w:author="Sayali Dev" w:date="2018-02-15T18:35: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5A59B853" w14:textId="155D7D41" w:rsidR="00D31CB1" w:rsidDel="00BC5511" w:rsidRDefault="00D31CB1">
      <w:pPr>
        <w:rPr>
          <w:del w:id="7375" w:author="Sayali Dev" w:date="2018-02-15T18:35:00Z"/>
        </w:rPr>
        <w:pPrChange w:id="7376" w:author="Sayali Dev" w:date="2018-02-15T18:41:00Z">
          <w:pPr>
            <w:ind w:left="720" w:right="540"/>
          </w:pPr>
        </w:pPrChange>
      </w:pPr>
      <w:del w:id="7377" w:author="Sayali Dev" w:date="2018-02-15T18:35:00Z">
        <w:r w:rsidRPr="007051E5" w:rsidDel="00BC5511">
          <w:delText xml:space="preserve">The </w:delText>
        </w:r>
        <w:r w:rsidDel="00BC5511">
          <w:rPr>
            <w:b/>
          </w:rPr>
          <w:delText>S</w:delText>
        </w:r>
        <w:r w:rsidRPr="00735448" w:rsidDel="00BC5511">
          <w:rPr>
            <w:b/>
          </w:rPr>
          <w:delText xml:space="preserve">ubject </w:delText>
        </w:r>
        <w:r w:rsidDel="00BC5511">
          <w:rPr>
            <w:b/>
          </w:rPr>
          <w:delText>S</w:delText>
        </w:r>
        <w:r w:rsidRPr="00735448" w:rsidDel="00BC5511">
          <w:rPr>
            <w:b/>
          </w:rPr>
          <w:delText>earch</w:delText>
        </w:r>
        <w:r w:rsidRPr="007051E5" w:rsidDel="00BC5511">
          <w:delText xml:space="preserve"> page appears.</w:delText>
        </w:r>
      </w:del>
    </w:p>
    <w:p w14:paraId="3F012537" w14:textId="3E9ADFDC" w:rsidR="00D31CB1" w:rsidDel="00BC5511" w:rsidRDefault="00D31CB1">
      <w:pPr>
        <w:rPr>
          <w:del w:id="7378" w:author="Sayali Dev" w:date="2018-02-15T18:35:00Z"/>
        </w:rPr>
        <w:pPrChange w:id="7379" w:author="Sayali Dev" w:date="2018-02-15T18:41:00Z">
          <w:pPr>
            <w:ind w:left="720" w:right="540"/>
          </w:pPr>
        </w:pPrChange>
      </w:pPr>
    </w:p>
    <w:p w14:paraId="29FD7963" w14:textId="6444E017" w:rsidR="00D31CB1" w:rsidRPr="007051E5" w:rsidDel="00BC5511" w:rsidRDefault="00D31CB1">
      <w:pPr>
        <w:rPr>
          <w:del w:id="7380" w:author="Sayali Dev" w:date="2018-02-15T18:35:00Z"/>
        </w:rPr>
        <w:pPrChange w:id="7381" w:author="Sayali Dev" w:date="2018-02-15T18:41:00Z">
          <w:pPr>
            <w:numPr>
              <w:numId w:val="357"/>
            </w:numPr>
            <w:ind w:left="720" w:right="540" w:hanging="360"/>
          </w:pPr>
        </w:pPrChange>
      </w:pPr>
      <w:del w:id="7382" w:author="Sayali Dev" w:date="2018-02-15T18:35: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7C268C99" w14:textId="61739602" w:rsidR="00D31CB1" w:rsidDel="00BC5511" w:rsidRDefault="00D31CB1">
      <w:pPr>
        <w:rPr>
          <w:del w:id="7383" w:author="Sayali Dev" w:date="2018-02-15T18:35:00Z"/>
        </w:rPr>
        <w:pPrChange w:id="7384" w:author="Sayali Dev" w:date="2018-02-15T18:41:00Z">
          <w:pPr>
            <w:ind w:left="720" w:right="540"/>
          </w:pPr>
        </w:pPrChange>
      </w:pPr>
      <w:del w:id="7385" w:author="Sayali Dev" w:date="2018-02-15T18:35:00Z">
        <w:r w:rsidRPr="007051E5" w:rsidDel="00BC5511">
          <w:delText>The</w:delText>
        </w:r>
        <w:r w:rsidDel="00BC5511">
          <w:rPr>
            <w:b/>
          </w:rPr>
          <w:delText xml:space="preserve"> </w:delText>
        </w:r>
        <w:r w:rsidRPr="00AF4A13" w:rsidDel="00BC5511">
          <w:rPr>
            <w:b/>
          </w:rPr>
          <w:delText>Subject Search</w:delText>
        </w:r>
        <w:r w:rsidRPr="007051E5" w:rsidDel="00BC5511">
          <w:delText xml:space="preserve"> page</w:delText>
        </w:r>
        <w:r w:rsidDel="00BC5511">
          <w:delText xml:space="preserve"> displays a list of subjects.</w:delText>
        </w:r>
      </w:del>
    </w:p>
    <w:p w14:paraId="6DECCE47" w14:textId="2A4EC3E3" w:rsidR="00D31CB1" w:rsidDel="00BC5511" w:rsidRDefault="00D31CB1">
      <w:pPr>
        <w:rPr>
          <w:del w:id="7386" w:author="Sayali Dev" w:date="2018-02-15T18:35:00Z"/>
        </w:rPr>
        <w:pPrChange w:id="7387" w:author="Sayali Dev" w:date="2018-02-15T18:41:00Z">
          <w:pPr>
            <w:ind w:left="720" w:right="540"/>
          </w:pPr>
        </w:pPrChange>
      </w:pPr>
    </w:p>
    <w:p w14:paraId="30B26E02" w14:textId="2ABDAA4B" w:rsidR="00D31CB1" w:rsidDel="00BC5511" w:rsidRDefault="00D31CB1">
      <w:pPr>
        <w:rPr>
          <w:del w:id="7388" w:author="Sayali Dev" w:date="2018-02-15T18:35:00Z"/>
        </w:rPr>
        <w:pPrChange w:id="7389" w:author="Sayali Dev" w:date="2018-02-15T18:41:00Z">
          <w:pPr>
            <w:numPr>
              <w:numId w:val="357"/>
            </w:numPr>
            <w:ind w:left="720" w:right="540" w:hanging="360"/>
          </w:pPr>
        </w:pPrChange>
      </w:pPr>
      <w:del w:id="7390" w:author="Sayali Dev" w:date="2018-02-15T18:35:00Z">
        <w:r w:rsidDel="00BC5511">
          <w:delText xml:space="preserve">Click the row of the subject for which you want to add a new identifier. </w:delText>
        </w:r>
      </w:del>
    </w:p>
    <w:p w14:paraId="48331213" w14:textId="2B8C0A36" w:rsidR="00D31CB1" w:rsidDel="00BC5511" w:rsidRDefault="00D31CB1">
      <w:pPr>
        <w:rPr>
          <w:del w:id="7391" w:author="Sayali Dev" w:date="2018-02-15T18:35:00Z"/>
        </w:rPr>
        <w:pPrChange w:id="7392" w:author="Sayali Dev" w:date="2018-02-15T18:41:00Z">
          <w:pPr>
            <w:ind w:left="720" w:right="540"/>
          </w:pPr>
        </w:pPrChange>
      </w:pPr>
      <w:del w:id="7393" w:author="Sayali Dev" w:date="2018-02-15T18:35:00Z">
        <w:r w:rsidRPr="00DC6CD1" w:rsidDel="00BC5511">
          <w:delText xml:space="preserve">The </w:delText>
        </w:r>
        <w:r w:rsidRPr="00DC6CD1" w:rsidDel="00BC5511">
          <w:rPr>
            <w:b/>
          </w:rPr>
          <w:delText>Subject View</w:delText>
        </w:r>
        <w:r w:rsidRPr="00DC6CD1" w:rsidDel="00BC5511">
          <w:delText xml:space="preserve"> page appears. </w:delText>
        </w:r>
      </w:del>
    </w:p>
    <w:p w14:paraId="6A494A73" w14:textId="36708AD7" w:rsidR="00D31CB1" w:rsidDel="00BC5511" w:rsidRDefault="00D31CB1">
      <w:pPr>
        <w:rPr>
          <w:del w:id="7394" w:author="Sayali Dev" w:date="2018-02-15T18:35:00Z"/>
        </w:rPr>
        <w:pPrChange w:id="7395" w:author="Sayali Dev" w:date="2018-02-15T18:41:00Z">
          <w:pPr>
            <w:ind w:left="720" w:right="540"/>
          </w:pPr>
        </w:pPrChange>
      </w:pPr>
    </w:p>
    <w:p w14:paraId="18BA1F08" w14:textId="047004DD" w:rsidR="00D31CB1" w:rsidDel="00BC5511" w:rsidRDefault="00D31CB1">
      <w:pPr>
        <w:rPr>
          <w:del w:id="7396" w:author="Sayali Dev" w:date="2018-02-15T18:35:00Z"/>
        </w:rPr>
        <w:pPrChange w:id="7397" w:author="Sayali Dev" w:date="2018-02-15T18:41:00Z">
          <w:pPr>
            <w:numPr>
              <w:numId w:val="357"/>
            </w:numPr>
            <w:ind w:left="720" w:right="540" w:hanging="360"/>
          </w:pPr>
        </w:pPrChange>
      </w:pPr>
      <w:del w:id="7398" w:author="Sayali Dev" w:date="2018-02-15T18:35:00Z">
        <w:r w:rsidDel="00BC5511">
          <w:delText xml:space="preserve">From the header area of the page, click the </w:delText>
        </w:r>
        <w:r w:rsidRPr="005C4040" w:rsidDel="00BC5511">
          <w:rPr>
            <w:b/>
            <w:noProof/>
          </w:rPr>
          <w:delText>Subject Identifier</w:delText>
        </w:r>
        <w:r w:rsidDel="00BC5511">
          <w:rPr>
            <w:noProof/>
          </w:rPr>
          <w:delText xml:space="preserve"> link</w:delText>
        </w:r>
        <w:r w:rsidDel="00BC5511">
          <w:delText xml:space="preserve">. </w:delText>
        </w:r>
      </w:del>
    </w:p>
    <w:p w14:paraId="3745360C" w14:textId="516F030C" w:rsidR="00D31CB1" w:rsidDel="00BC5511" w:rsidRDefault="00D31CB1">
      <w:pPr>
        <w:rPr>
          <w:del w:id="7399" w:author="Sayali Dev" w:date="2018-02-15T18:35:00Z"/>
        </w:rPr>
        <w:pPrChange w:id="7400" w:author="Sayali Dev" w:date="2018-02-15T18:41:00Z">
          <w:pPr>
            <w:ind w:left="720" w:right="540"/>
          </w:pPr>
        </w:pPrChange>
      </w:pPr>
      <w:del w:id="7401" w:author="Sayali Dev" w:date="2018-02-15T18:35:00Z">
        <w:r w:rsidDel="00BC5511">
          <w:delText xml:space="preserve">The </w:delText>
        </w:r>
        <w:r w:rsidRPr="00BB5F2A" w:rsidDel="00BC5511">
          <w:rPr>
            <w:b/>
          </w:rPr>
          <w:delText>Add Identifier(s)</w:delText>
        </w:r>
        <w:r w:rsidDel="00BC5511">
          <w:delText xml:space="preserve"> window appears.</w:delText>
        </w:r>
      </w:del>
    </w:p>
    <w:p w14:paraId="7537306A" w14:textId="2AD4D5C7" w:rsidR="00D31CB1" w:rsidDel="00BC5511" w:rsidRDefault="00D31CB1">
      <w:pPr>
        <w:rPr>
          <w:del w:id="7402" w:author="Sayali Dev" w:date="2018-02-15T18:35:00Z"/>
        </w:rPr>
        <w:pPrChange w:id="7403" w:author="Sayali Dev" w:date="2018-02-15T18:41:00Z">
          <w:pPr>
            <w:ind w:left="720" w:right="540"/>
          </w:pPr>
        </w:pPrChange>
      </w:pPr>
    </w:p>
    <w:p w14:paraId="61494C57" w14:textId="0B868765" w:rsidR="00D31CB1" w:rsidDel="00BC5511" w:rsidRDefault="00D31CB1">
      <w:pPr>
        <w:rPr>
          <w:del w:id="7404" w:author="Sayali Dev" w:date="2018-02-15T18:35:00Z"/>
        </w:rPr>
        <w:pPrChange w:id="7405" w:author="Sayali Dev" w:date="2018-02-15T18:41:00Z">
          <w:pPr>
            <w:numPr>
              <w:numId w:val="357"/>
            </w:numPr>
            <w:ind w:left="720" w:hanging="360"/>
          </w:pPr>
        </w:pPrChange>
      </w:pPr>
      <w:del w:id="7406" w:author="Sayali Dev" w:date="2018-02-15T18:35:00Z">
        <w:r w:rsidDel="00BC5511">
          <w:delText xml:space="preserve">Click the add icon </w:delText>
        </w:r>
        <w:r w:rsidDel="00BC5511">
          <w:rPr>
            <w:noProof/>
          </w:rPr>
          <w:drawing>
            <wp:inline distT="0" distB="0" distL="0" distR="0" wp14:anchorId="3B45BEA3" wp14:editId="7DAF46FB">
              <wp:extent cx="241300" cy="233045"/>
              <wp:effectExtent l="0" t="0" r="6350" b="0"/>
              <wp:docPr id="9294" name="Picture 9294"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rsidDel="00BC5511">
          <w:delText xml:space="preserve">. </w:delText>
        </w:r>
        <w:r w:rsidDel="00BC5511">
          <w:br/>
          <w:delText>The new identifier and type fields appear.</w:delText>
        </w:r>
      </w:del>
    </w:p>
    <w:p w14:paraId="54028CEE" w14:textId="77777777" w:rsidR="00D31CB1" w:rsidDel="00BC5511" w:rsidRDefault="00D31CB1">
      <w:pPr>
        <w:rPr>
          <w:del w:id="7407" w:author="Sayali Dev" w:date="2018-02-15T18:36:00Z"/>
        </w:rPr>
        <w:pPrChange w:id="7408" w:author="Sayali Dev" w:date="2018-02-15T18:41:00Z">
          <w:pPr>
            <w:ind w:left="720"/>
          </w:pPr>
        </w:pPrChange>
      </w:pPr>
    </w:p>
    <w:p w14:paraId="00E572D0" w14:textId="052BEDC0" w:rsidR="00D31CB1" w:rsidDel="00BC5511" w:rsidRDefault="00D31CB1">
      <w:pPr>
        <w:rPr>
          <w:del w:id="7409" w:author="Sayali Dev" w:date="2018-02-15T18:41:00Z"/>
        </w:rPr>
        <w:pPrChange w:id="7410" w:author="Sayali Dev" w:date="2018-02-15T18:41:00Z">
          <w:pPr>
            <w:ind w:left="720"/>
          </w:pPr>
        </w:pPrChange>
      </w:pPr>
      <w:del w:id="7411" w:author="Sayali Dev" w:date="2018-02-15T18:35:00Z">
        <w:r w:rsidDel="00BC5511">
          <w:rPr>
            <w:noProof/>
          </w:rPr>
          <w:drawing>
            <wp:inline distT="0" distB="0" distL="0" distR="0" wp14:anchorId="48430E3C" wp14:editId="014C9C32">
              <wp:extent cx="3095214" cy="2228850"/>
              <wp:effectExtent l="19050" t="19050" r="10160" b="19050"/>
              <wp:docPr id="9295" name="Picture 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05888" cy="2236536"/>
                      </a:xfrm>
                      <a:prstGeom prst="rect">
                        <a:avLst/>
                      </a:prstGeom>
                      <a:ln w="3175">
                        <a:solidFill>
                          <a:schemeClr val="tx1"/>
                        </a:solidFill>
                      </a:ln>
                    </pic:spPr>
                  </pic:pic>
                </a:graphicData>
              </a:graphic>
            </wp:inline>
          </w:drawing>
        </w:r>
      </w:del>
    </w:p>
    <w:p w14:paraId="7D723BB3" w14:textId="75609D6A" w:rsidR="00D31CB1" w:rsidDel="00BC5511" w:rsidRDefault="00D31CB1">
      <w:pPr>
        <w:rPr>
          <w:del w:id="7412" w:author="Sayali Dev" w:date="2018-02-15T18:35:00Z"/>
        </w:rPr>
        <w:pPrChange w:id="7413" w:author="Sayali Dev" w:date="2018-02-15T18:41:00Z">
          <w:pPr>
            <w:pStyle w:val="Figure"/>
            <w:tabs>
              <w:tab w:val="clear" w:pos="1080"/>
              <w:tab w:val="clear" w:pos="1710"/>
              <w:tab w:val="clear" w:pos="1980"/>
            </w:tabs>
            <w:ind w:left="1800" w:hanging="1080"/>
          </w:pPr>
        </w:pPrChange>
      </w:pPr>
      <w:del w:id="7414" w:author="Sayali Dev" w:date="2018-02-15T18:35:00Z">
        <w:r w:rsidDel="00BC5511">
          <w:delText>Add Identifier(s) window</w:delText>
        </w:r>
      </w:del>
    </w:p>
    <w:p w14:paraId="22692D54" w14:textId="4D8A4C37" w:rsidR="00D31CB1" w:rsidDel="00BC5511" w:rsidRDefault="00D31CB1">
      <w:pPr>
        <w:rPr>
          <w:del w:id="7415" w:author="Sayali Dev" w:date="2018-02-15T18:35:00Z"/>
        </w:rPr>
        <w:pPrChange w:id="7416" w:author="Sayali Dev" w:date="2018-02-15T18:41:00Z">
          <w:pPr>
            <w:ind w:left="720"/>
          </w:pPr>
        </w:pPrChange>
      </w:pPr>
    </w:p>
    <w:p w14:paraId="37FCB2BA" w14:textId="46B4AE55" w:rsidR="00D31CB1" w:rsidDel="00BC5511" w:rsidRDefault="00D31CB1">
      <w:pPr>
        <w:rPr>
          <w:del w:id="7417" w:author="Sayali Dev" w:date="2018-02-15T18:35:00Z"/>
        </w:rPr>
        <w:pPrChange w:id="7418" w:author="Sayali Dev" w:date="2018-02-15T18:41:00Z">
          <w:pPr>
            <w:numPr>
              <w:numId w:val="357"/>
            </w:numPr>
            <w:ind w:left="720" w:hanging="360"/>
          </w:pPr>
        </w:pPrChange>
      </w:pPr>
      <w:del w:id="7419" w:author="Sayali Dev" w:date="2018-02-15T18:35:00Z">
        <w:r w:rsidDel="00BC5511">
          <w:delText xml:space="preserve">In the </w:delText>
        </w:r>
        <w:r w:rsidRPr="00735448" w:rsidDel="00BC5511">
          <w:rPr>
            <w:b/>
          </w:rPr>
          <w:delText>Source Identifier</w:delText>
        </w:r>
        <w:r w:rsidDel="00BC5511">
          <w:delText xml:space="preserve"> box, type the identifier you want to add.</w:delText>
        </w:r>
      </w:del>
    </w:p>
    <w:p w14:paraId="746160C9" w14:textId="1C90D45D" w:rsidR="00D31CB1" w:rsidDel="00BC5511" w:rsidRDefault="00D31CB1">
      <w:pPr>
        <w:rPr>
          <w:del w:id="7420" w:author="Sayali Dev" w:date="2018-02-15T18:35:00Z"/>
        </w:rPr>
        <w:pPrChange w:id="7421" w:author="Sayali Dev" w:date="2018-02-15T18:41:00Z">
          <w:pPr>
            <w:ind w:left="360"/>
          </w:pPr>
        </w:pPrChange>
      </w:pPr>
    </w:p>
    <w:p w14:paraId="56CAE957" w14:textId="49D88D91" w:rsidR="00D31CB1" w:rsidDel="00BC5511" w:rsidRDefault="00D31CB1">
      <w:pPr>
        <w:rPr>
          <w:del w:id="7422" w:author="Sayali Dev" w:date="2018-02-15T18:35:00Z"/>
        </w:rPr>
        <w:pPrChange w:id="7423" w:author="Sayali Dev" w:date="2018-02-15T18:41:00Z">
          <w:pPr>
            <w:numPr>
              <w:numId w:val="357"/>
            </w:numPr>
            <w:ind w:left="720" w:hanging="360"/>
          </w:pPr>
        </w:pPrChange>
      </w:pPr>
      <w:del w:id="7424" w:author="Sayali Dev" w:date="2018-02-15T18:35:00Z">
        <w:r w:rsidDel="00BC5511">
          <w:delText xml:space="preserve">In the </w:delText>
        </w:r>
        <w:r w:rsidRPr="00AF36FE" w:rsidDel="00BC5511">
          <w:rPr>
            <w:b/>
          </w:rPr>
          <w:delText>Identifier Type</w:delText>
        </w:r>
        <w:r w:rsidDel="00BC5511">
          <w:delText xml:space="preserve"> list, click the appropriate type. Then click the check mark icon </w:delText>
        </w:r>
        <w:r w:rsidDel="00BC5511">
          <w:rPr>
            <w:noProof/>
          </w:rPr>
          <w:drawing>
            <wp:inline distT="0" distB="0" distL="0" distR="0" wp14:anchorId="5E342C52" wp14:editId="12951E22">
              <wp:extent cx="182880" cy="166370"/>
              <wp:effectExtent l="0" t="0" r="7620" b="5080"/>
              <wp:docPr id="9296" name="Picture 9296"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rsidDel="00BC5511">
          <w:delText>.</w:delText>
        </w:r>
      </w:del>
    </w:p>
    <w:p w14:paraId="4166A538" w14:textId="5E730B1A" w:rsidR="00D31CB1" w:rsidDel="00BC5511" w:rsidRDefault="00D31CB1">
      <w:pPr>
        <w:rPr>
          <w:del w:id="7425" w:author="Sayali Dev" w:date="2018-02-15T18:35:00Z"/>
        </w:rPr>
        <w:pPrChange w:id="7426" w:author="Sayali Dev" w:date="2018-02-15T18:41:00Z">
          <w:pPr>
            <w:pStyle w:val="ListParagraph"/>
          </w:pPr>
        </w:pPrChange>
      </w:pPr>
      <w:del w:id="7427" w:author="Sayali Dev" w:date="2018-02-15T18:35:00Z">
        <w:r w:rsidDel="00BC5511">
          <w:delText xml:space="preserve">The new identifier and identifier type appear in the list below. </w:delText>
        </w:r>
      </w:del>
    </w:p>
    <w:p w14:paraId="19DD1D6D" w14:textId="7E7DBF42" w:rsidR="00D31CB1" w:rsidDel="00BC5511" w:rsidRDefault="00D31CB1">
      <w:pPr>
        <w:rPr>
          <w:del w:id="7428" w:author="Sayali Dev" w:date="2018-02-15T18:35:00Z"/>
        </w:rPr>
        <w:pPrChange w:id="7429" w:author="Sayali Dev" w:date="2018-02-15T18:41:00Z">
          <w:pPr>
            <w:pStyle w:val="ListParagraph"/>
          </w:pPr>
        </w:pPrChange>
      </w:pPr>
    </w:p>
    <w:p w14:paraId="52BEAE65" w14:textId="2D28588B" w:rsidR="00D31CB1" w:rsidDel="00BC5511" w:rsidRDefault="00D31CB1">
      <w:pPr>
        <w:rPr>
          <w:del w:id="7430" w:author="Sayali Dev" w:date="2018-02-15T18:35:00Z"/>
        </w:rPr>
        <w:pPrChange w:id="7431" w:author="Sayali Dev" w:date="2018-02-15T18:41:00Z">
          <w:pPr>
            <w:pStyle w:val="ListParagraph"/>
            <w:numPr>
              <w:numId w:val="357"/>
            </w:numPr>
            <w:ind w:hanging="360"/>
          </w:pPr>
        </w:pPrChange>
      </w:pPr>
      <w:del w:id="7432" w:author="Sayali Dev" w:date="2018-02-15T18:35:00Z">
        <w:r w:rsidDel="00BC5511">
          <w:delText xml:space="preserve">Click </w:delText>
        </w:r>
        <w:r w:rsidRPr="00FA0B82" w:rsidDel="00BC5511">
          <w:rPr>
            <w:b/>
          </w:rPr>
          <w:delText>SAVE</w:delText>
        </w:r>
        <w:r w:rsidDel="00BC5511">
          <w:delText xml:space="preserve">. </w:delText>
        </w:r>
      </w:del>
    </w:p>
    <w:p w14:paraId="783543B0" w14:textId="289088B9" w:rsidR="00D31CB1" w:rsidDel="00BC5511" w:rsidRDefault="00D31CB1">
      <w:pPr>
        <w:rPr>
          <w:del w:id="7433" w:author="Sayali Dev" w:date="2018-02-15T18:35:00Z"/>
        </w:rPr>
        <w:pPrChange w:id="7434" w:author="Sayali Dev" w:date="2018-02-15T18:41:00Z">
          <w:pPr>
            <w:pStyle w:val="ListParagraph"/>
          </w:pPr>
        </w:pPrChange>
      </w:pPr>
      <w:del w:id="7435" w:author="Sayali Dev" w:date="2018-02-15T18:35:00Z">
        <w:r w:rsidDel="00BC5511">
          <w:delText xml:space="preserve">The new identifier is added for the subject and appears on the </w:delText>
        </w:r>
        <w:r w:rsidRPr="00FA0B82" w:rsidDel="00BC5511">
          <w:rPr>
            <w:b/>
          </w:rPr>
          <w:delText>Subject View</w:delText>
        </w:r>
        <w:r w:rsidDel="00BC5511">
          <w:delText xml:space="preserve"> page.</w:delText>
        </w:r>
      </w:del>
    </w:p>
    <w:p w14:paraId="2E729F77" w14:textId="7989FE4F" w:rsidR="00D31CB1" w:rsidDel="00556E76" w:rsidRDefault="00D31CB1">
      <w:pPr>
        <w:ind w:left="720"/>
        <w:rPr>
          <w:del w:id="7436" w:author="Sayali Dev" w:date="2018-02-21T16:53:00Z"/>
        </w:rPr>
        <w:pPrChange w:id="7437" w:author="Sayali Dev" w:date="2018-02-15T18:41:00Z">
          <w:pPr>
            <w:pStyle w:val="ListParagraph"/>
          </w:pPr>
        </w:pPrChange>
      </w:pPr>
    </w:p>
    <w:p w14:paraId="7E5C5AB0" w14:textId="0292A99B" w:rsidR="00D31CB1" w:rsidDel="00BC5511" w:rsidRDefault="00D31CB1" w:rsidP="00D31CB1">
      <w:pPr>
        <w:pStyle w:val="Heading3"/>
        <w:rPr>
          <w:del w:id="7438" w:author="Sayali Dev" w:date="2018-02-15T18:36:00Z"/>
        </w:rPr>
      </w:pPr>
      <w:del w:id="7439" w:author="Sayali Dev" w:date="2018-02-15T18:36:00Z">
        <w:r w:rsidDel="00BC5511">
          <w:br w:type="page"/>
        </w:r>
        <w:bookmarkStart w:id="7440" w:name="PrintBarcodeLabels"/>
        <w:bookmarkStart w:id="7441" w:name="_Toc452553482"/>
        <w:bookmarkEnd w:id="7440"/>
        <w:r w:rsidDel="00BC5511">
          <w:delText>Printing a Subject Label</w:delText>
        </w:r>
        <w:bookmarkEnd w:id="7441"/>
      </w:del>
    </w:p>
    <w:p w14:paraId="38101690" w14:textId="2CF615DB" w:rsidR="00D31CB1" w:rsidRPr="009A0C74" w:rsidDel="00BC5511" w:rsidRDefault="00D31CB1" w:rsidP="00D31CB1">
      <w:pPr>
        <w:rPr>
          <w:del w:id="7442" w:author="Sayali Dev" w:date="2018-02-15T18:36:00Z"/>
        </w:rPr>
      </w:pPr>
      <w:del w:id="7443" w:author="Sayali Dev" w:date="2018-02-15T18:36:00Z">
        <w:r w:rsidDel="00BC5511">
          <w:delText xml:space="preserve"> </w:delText>
        </w:r>
      </w:del>
    </w:p>
    <w:p w14:paraId="5C3E5945" w14:textId="77B12BA7" w:rsidR="00D31CB1" w:rsidDel="00BC5511" w:rsidRDefault="00D31CB1" w:rsidP="00D31CB1">
      <w:pPr>
        <w:rPr>
          <w:del w:id="7444" w:author="Sayali Dev" w:date="2018-02-15T18:36:00Z"/>
        </w:rPr>
      </w:pPr>
      <w:del w:id="7445" w:author="Sayali Dev" w:date="2018-02-15T18:36:00Z">
        <w:r w:rsidDel="00BC5511">
          <w:delText>To print a subject label:</w:delText>
        </w:r>
      </w:del>
    </w:p>
    <w:p w14:paraId="5EF3866E" w14:textId="62E48F3D" w:rsidR="00D31CB1" w:rsidDel="00BC5511" w:rsidRDefault="00D31CB1" w:rsidP="00D31CB1">
      <w:pPr>
        <w:rPr>
          <w:del w:id="7446" w:author="Sayali Dev" w:date="2018-02-15T18:36:00Z"/>
        </w:rPr>
      </w:pPr>
    </w:p>
    <w:p w14:paraId="3F79060C" w14:textId="20AAB186" w:rsidR="00D31CB1" w:rsidDel="00BC5511" w:rsidRDefault="00D31CB1" w:rsidP="00D31CB1">
      <w:pPr>
        <w:numPr>
          <w:ilvl w:val="0"/>
          <w:numId w:val="354"/>
        </w:numPr>
        <w:ind w:right="540"/>
        <w:rPr>
          <w:del w:id="7447" w:author="Sayali Dev" w:date="2018-02-15T18:36:00Z"/>
        </w:rPr>
      </w:pPr>
      <w:del w:id="7448" w:author="Sayali Dev" w:date="2018-01-31T17:54:00Z">
        <w:r w:rsidDel="009A119E">
          <w:delText>Log on</w:delText>
        </w:r>
      </w:del>
      <w:del w:id="7449" w:author="Sayali Dev" w:date="2018-02-15T18:36:00Z">
        <w:r w:rsidDel="00BC5511">
          <w:delText xml:space="preserve"> to the application using your </w:delText>
        </w:r>
      </w:del>
      <w:del w:id="7450" w:author="Sayali Dev" w:date="2018-01-31T17:55:00Z">
        <w:r w:rsidDel="00A62626">
          <w:delText>logon</w:delText>
        </w:r>
      </w:del>
      <w:del w:id="7451" w:author="Sayali Dev" w:date="2018-02-15T18:36:00Z">
        <w:r w:rsidDel="00BC5511">
          <w:delText xml:space="preserve"> credentials. </w:delText>
        </w:r>
      </w:del>
    </w:p>
    <w:p w14:paraId="20E9DD44" w14:textId="4F693214" w:rsidR="00D31CB1" w:rsidDel="00BC5511" w:rsidRDefault="00D31CB1" w:rsidP="00D31CB1">
      <w:pPr>
        <w:ind w:left="720" w:right="540"/>
        <w:rPr>
          <w:del w:id="7452" w:author="Sayali Dev" w:date="2018-02-15T18:36:00Z"/>
        </w:rPr>
      </w:pPr>
      <w:del w:id="7453" w:author="Sayali Dev" w:date="2018-02-15T18:36:00Z">
        <w:r w:rsidDel="00BC5511">
          <w:delText xml:space="preserve">The CIRRASPEC home page appears. </w:delText>
        </w:r>
      </w:del>
    </w:p>
    <w:p w14:paraId="46DA4A8D" w14:textId="11B2FF49" w:rsidR="00D31CB1" w:rsidDel="00BC5511" w:rsidRDefault="00D31CB1" w:rsidP="00D31CB1">
      <w:pPr>
        <w:ind w:left="720" w:right="540"/>
        <w:rPr>
          <w:del w:id="7454" w:author="Sayali Dev" w:date="2018-02-15T18:36:00Z"/>
        </w:rPr>
      </w:pPr>
    </w:p>
    <w:p w14:paraId="3F6ADCB0" w14:textId="415854C6" w:rsidR="00D31CB1" w:rsidRPr="007051E5" w:rsidDel="00BC5511" w:rsidRDefault="00D31CB1" w:rsidP="00D31CB1">
      <w:pPr>
        <w:numPr>
          <w:ilvl w:val="0"/>
          <w:numId w:val="354"/>
        </w:numPr>
        <w:ind w:right="540"/>
        <w:rPr>
          <w:del w:id="7455" w:author="Sayali Dev" w:date="2018-02-15T18:36:00Z"/>
        </w:rPr>
      </w:pPr>
      <w:del w:id="7456" w:author="Sayali Dev" w:date="2018-02-15T18:36: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01A12123" w14:textId="07615BCF" w:rsidR="00D31CB1" w:rsidDel="00BC5511" w:rsidRDefault="00D31CB1" w:rsidP="00D31CB1">
      <w:pPr>
        <w:ind w:left="720" w:right="540"/>
        <w:rPr>
          <w:del w:id="7457" w:author="Sayali Dev" w:date="2018-02-15T18:36:00Z"/>
        </w:rPr>
      </w:pPr>
      <w:del w:id="7458" w:author="Sayali Dev" w:date="2018-02-15T18:36:00Z">
        <w:r w:rsidRPr="007051E5" w:rsidDel="00BC5511">
          <w:delText xml:space="preserve">The </w:delText>
        </w:r>
        <w:r w:rsidDel="00BC5511">
          <w:rPr>
            <w:b/>
          </w:rPr>
          <w:delText>S</w:delText>
        </w:r>
        <w:r w:rsidRPr="00ED39FD" w:rsidDel="00BC5511">
          <w:rPr>
            <w:b/>
          </w:rPr>
          <w:delText xml:space="preserve">ubject </w:delText>
        </w:r>
        <w:r w:rsidDel="00BC5511">
          <w:rPr>
            <w:b/>
          </w:rPr>
          <w:delText>S</w:delText>
        </w:r>
        <w:r w:rsidRPr="00ED39FD" w:rsidDel="00BC5511">
          <w:rPr>
            <w:b/>
          </w:rPr>
          <w:delText>earch</w:delText>
        </w:r>
        <w:r w:rsidRPr="007051E5" w:rsidDel="00BC5511">
          <w:delText xml:space="preserve"> page appears.</w:delText>
        </w:r>
      </w:del>
    </w:p>
    <w:p w14:paraId="1D80DCFC" w14:textId="3D0BD2EA" w:rsidR="00D31CB1" w:rsidDel="00BC5511" w:rsidRDefault="00D31CB1" w:rsidP="00D31CB1">
      <w:pPr>
        <w:ind w:left="720" w:right="540"/>
        <w:rPr>
          <w:del w:id="7459" w:author="Sayali Dev" w:date="2018-02-15T18:36:00Z"/>
        </w:rPr>
      </w:pPr>
    </w:p>
    <w:p w14:paraId="73AA7BE6" w14:textId="186DCFE0" w:rsidR="00D31CB1" w:rsidRPr="007051E5" w:rsidDel="00BC5511" w:rsidRDefault="00D31CB1" w:rsidP="00D31CB1">
      <w:pPr>
        <w:numPr>
          <w:ilvl w:val="0"/>
          <w:numId w:val="354"/>
        </w:numPr>
        <w:ind w:right="540"/>
        <w:rPr>
          <w:del w:id="7460" w:author="Sayali Dev" w:date="2018-02-15T18:36:00Z"/>
        </w:rPr>
      </w:pPr>
      <w:del w:id="7461" w:author="Sayali Dev" w:date="2018-02-15T18:36: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6E600F6A" w14:textId="3CF90F2D" w:rsidR="00D31CB1" w:rsidDel="00BC5511" w:rsidRDefault="00D31CB1" w:rsidP="00D31CB1">
      <w:pPr>
        <w:ind w:left="720" w:right="540"/>
        <w:rPr>
          <w:del w:id="7462" w:author="Sayali Dev" w:date="2018-02-15T18:36:00Z"/>
        </w:rPr>
      </w:pPr>
      <w:del w:id="7463" w:author="Sayali Dev" w:date="2018-02-15T18:36:00Z">
        <w:r w:rsidRPr="007051E5" w:rsidDel="00BC5511">
          <w:delText>The</w:delText>
        </w:r>
        <w:r w:rsidDel="00BC5511">
          <w:rPr>
            <w:b/>
          </w:rPr>
          <w:delText xml:space="preserve"> </w:delText>
        </w:r>
        <w:r w:rsidRPr="00A8659F" w:rsidDel="00BC5511">
          <w:rPr>
            <w:b/>
          </w:rPr>
          <w:delText>Subject Search</w:delText>
        </w:r>
        <w:r w:rsidRPr="007051E5" w:rsidDel="00BC5511">
          <w:delText xml:space="preserve"> page</w:delText>
        </w:r>
        <w:r w:rsidDel="00BC5511">
          <w:delText xml:space="preserve"> displays a list of subjects.</w:delText>
        </w:r>
      </w:del>
    </w:p>
    <w:p w14:paraId="763C4A78" w14:textId="39C7F588" w:rsidR="00D31CB1" w:rsidDel="00BC5511" w:rsidRDefault="00D31CB1" w:rsidP="00D31CB1">
      <w:pPr>
        <w:ind w:left="720" w:right="540"/>
        <w:rPr>
          <w:del w:id="7464" w:author="Sayali Dev" w:date="2018-02-15T18:36:00Z"/>
        </w:rPr>
      </w:pPr>
    </w:p>
    <w:p w14:paraId="0201CC44" w14:textId="2F7A3B29" w:rsidR="00D31CB1" w:rsidDel="00BC5511" w:rsidRDefault="00D31CB1" w:rsidP="00D31CB1">
      <w:pPr>
        <w:numPr>
          <w:ilvl w:val="0"/>
          <w:numId w:val="354"/>
        </w:numPr>
        <w:ind w:right="540"/>
        <w:rPr>
          <w:del w:id="7465" w:author="Sayali Dev" w:date="2018-02-15T18:36:00Z"/>
        </w:rPr>
      </w:pPr>
      <w:del w:id="7466" w:author="Sayali Dev" w:date="2018-02-15T18:36:00Z">
        <w:r w:rsidDel="00BC5511">
          <w:delText xml:space="preserve">Click the row of the subject for which you want to print a label. </w:delText>
        </w:r>
      </w:del>
    </w:p>
    <w:p w14:paraId="1A060B1F" w14:textId="76FBF309" w:rsidR="00D31CB1" w:rsidDel="00BC5511" w:rsidRDefault="00D31CB1" w:rsidP="00D31CB1">
      <w:pPr>
        <w:ind w:left="720" w:right="540"/>
        <w:rPr>
          <w:del w:id="7467" w:author="Sayali Dev" w:date="2018-02-15T18:36:00Z"/>
        </w:rPr>
      </w:pPr>
      <w:del w:id="7468" w:author="Sayali Dev" w:date="2018-02-15T18:36:00Z">
        <w:r w:rsidRPr="00DC6CD1" w:rsidDel="00BC5511">
          <w:delText xml:space="preserve">The </w:delText>
        </w:r>
        <w:r w:rsidRPr="00DC6CD1" w:rsidDel="00BC5511">
          <w:rPr>
            <w:b/>
          </w:rPr>
          <w:delText>Subject View</w:delText>
        </w:r>
        <w:r w:rsidRPr="00DC6CD1" w:rsidDel="00BC5511">
          <w:delText xml:space="preserve"> page appears. </w:delText>
        </w:r>
      </w:del>
    </w:p>
    <w:p w14:paraId="74E56380" w14:textId="3AA78559" w:rsidR="00D31CB1" w:rsidDel="00BC5511" w:rsidRDefault="00D31CB1" w:rsidP="00D31CB1">
      <w:pPr>
        <w:ind w:left="720" w:right="540"/>
        <w:rPr>
          <w:del w:id="7469" w:author="Sayali Dev" w:date="2018-02-15T18:36:00Z"/>
        </w:rPr>
      </w:pPr>
    </w:p>
    <w:p w14:paraId="1F272208" w14:textId="24E9E674" w:rsidR="00D31CB1" w:rsidDel="00BC5511" w:rsidRDefault="00D31CB1" w:rsidP="00D31CB1">
      <w:pPr>
        <w:numPr>
          <w:ilvl w:val="0"/>
          <w:numId w:val="354"/>
        </w:numPr>
        <w:ind w:right="540"/>
        <w:rPr>
          <w:del w:id="7470" w:author="Sayali Dev" w:date="2018-02-15T18:36:00Z"/>
        </w:rPr>
      </w:pPr>
      <w:del w:id="7471" w:author="Sayali Dev" w:date="2018-02-15T18:36:00Z">
        <w:r w:rsidDel="00BC5511">
          <w:delText xml:space="preserve">From the header area of the page, click the barcode icon </w:delText>
        </w:r>
        <w:r w:rsidRPr="004D6084" w:rsidDel="00BC5511">
          <w:rPr>
            <w:noProof/>
          </w:rPr>
          <w:drawing>
            <wp:inline distT="0" distB="0" distL="0" distR="0" wp14:anchorId="7DB1B7BE" wp14:editId="25E2F979">
              <wp:extent cx="374015" cy="191135"/>
              <wp:effectExtent l="0" t="0" r="6985" b="0"/>
              <wp:docPr id="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4015" cy="191135"/>
                      </a:xfrm>
                      <a:prstGeom prst="rect">
                        <a:avLst/>
                      </a:prstGeom>
                      <a:noFill/>
                      <a:ln>
                        <a:noFill/>
                      </a:ln>
                    </pic:spPr>
                  </pic:pic>
                </a:graphicData>
              </a:graphic>
            </wp:inline>
          </w:drawing>
        </w:r>
        <w:r w:rsidDel="00BC5511">
          <w:delText xml:space="preserve">. </w:delText>
        </w:r>
      </w:del>
    </w:p>
    <w:p w14:paraId="3B51628D" w14:textId="09A082A2" w:rsidR="00D31CB1" w:rsidDel="00BC5511" w:rsidRDefault="00D31CB1" w:rsidP="00D31CB1">
      <w:pPr>
        <w:ind w:left="720" w:right="540"/>
        <w:rPr>
          <w:del w:id="7472" w:author="Sayali Dev" w:date="2018-02-15T18:36:00Z"/>
        </w:rPr>
      </w:pPr>
      <w:del w:id="7473" w:author="Sayali Dev" w:date="2018-02-15T18:36:00Z">
        <w:r w:rsidDel="00BC5511">
          <w:delText xml:space="preserve">The print label window appears. </w:delText>
        </w:r>
      </w:del>
    </w:p>
    <w:p w14:paraId="3C3E864D" w14:textId="04CEE7B9" w:rsidR="00D31CB1" w:rsidDel="00BC5511" w:rsidRDefault="00D31CB1" w:rsidP="00D31CB1">
      <w:pPr>
        <w:pStyle w:val="ListNumber"/>
        <w:numPr>
          <w:ilvl w:val="0"/>
          <w:numId w:val="0"/>
        </w:numPr>
        <w:tabs>
          <w:tab w:val="left" w:pos="720"/>
        </w:tabs>
        <w:ind w:left="720"/>
        <w:rPr>
          <w:del w:id="7474" w:author="Sayali Dev" w:date="2018-02-15T18:36:00Z"/>
        </w:rPr>
      </w:pPr>
      <w:del w:id="7475" w:author="Sayali Dev" w:date="2018-02-15T18:36:00Z">
        <w:r w:rsidDel="00BC5511">
          <w:rPr>
            <w:noProof/>
          </w:rPr>
          <w:drawing>
            <wp:inline distT="0" distB="0" distL="0" distR="0" wp14:anchorId="0F895DC4" wp14:editId="23DEF4A2">
              <wp:extent cx="2715255" cy="3590925"/>
              <wp:effectExtent l="19050" t="19050" r="28575" b="9525"/>
              <wp:docPr id="9298" name="Picture 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22736" cy="3600818"/>
                      </a:xfrm>
                      <a:prstGeom prst="rect">
                        <a:avLst/>
                      </a:prstGeom>
                      <a:ln w="3175">
                        <a:solidFill>
                          <a:schemeClr val="tx1"/>
                        </a:solidFill>
                      </a:ln>
                    </pic:spPr>
                  </pic:pic>
                </a:graphicData>
              </a:graphic>
            </wp:inline>
          </w:drawing>
        </w:r>
      </w:del>
    </w:p>
    <w:p w14:paraId="45B311F6" w14:textId="429C1001" w:rsidR="00D31CB1" w:rsidDel="00BC5511" w:rsidRDefault="00D31CB1" w:rsidP="00D31CB1">
      <w:pPr>
        <w:pStyle w:val="Figure"/>
        <w:tabs>
          <w:tab w:val="clear" w:pos="1080"/>
          <w:tab w:val="clear" w:pos="1710"/>
          <w:tab w:val="clear" w:pos="1980"/>
        </w:tabs>
        <w:ind w:left="1800" w:hanging="1080"/>
        <w:rPr>
          <w:del w:id="7476" w:author="Sayali Dev" w:date="2018-02-15T18:36:00Z"/>
        </w:rPr>
      </w:pPr>
      <w:del w:id="7477" w:author="Sayali Dev" w:date="2018-02-15T18:36:00Z">
        <w:r w:rsidDel="00BC5511">
          <w:delText>Print window</w:delText>
        </w:r>
      </w:del>
    </w:p>
    <w:p w14:paraId="01C4E9FB" w14:textId="781EE09C" w:rsidR="00D31CB1" w:rsidDel="00BC5511" w:rsidRDefault="00D31CB1" w:rsidP="00D31CB1">
      <w:pPr>
        <w:ind w:left="720"/>
        <w:rPr>
          <w:del w:id="7478" w:author="Sayali Dev" w:date="2018-02-15T18:36:00Z"/>
        </w:rPr>
      </w:pPr>
    </w:p>
    <w:p w14:paraId="7A50ECF7" w14:textId="5C64D684" w:rsidR="00D31CB1" w:rsidDel="00BC5511" w:rsidRDefault="00D31CB1" w:rsidP="00D31CB1">
      <w:pPr>
        <w:numPr>
          <w:ilvl w:val="0"/>
          <w:numId w:val="354"/>
        </w:numPr>
        <w:rPr>
          <w:del w:id="7479" w:author="Sayali Dev" w:date="2018-02-15T18:36:00Z"/>
        </w:rPr>
      </w:pPr>
      <w:del w:id="7480" w:author="Sayali Dev" w:date="2018-02-15T18:36:00Z">
        <w:r w:rsidDel="00BC5511">
          <w:delText xml:space="preserve">To print the label to a PDF file, click </w:delText>
        </w:r>
        <w:r w:rsidRPr="00B0754F" w:rsidDel="00BC5511">
          <w:rPr>
            <w:b/>
          </w:rPr>
          <w:delText>PDF</w:delText>
        </w:r>
        <w:r w:rsidDel="00BC5511">
          <w:delText xml:space="preserve"> for the appropriate template name, and then click </w:delText>
        </w:r>
        <w:r w:rsidRPr="00B0754F" w:rsidDel="00BC5511">
          <w:rPr>
            <w:b/>
          </w:rPr>
          <w:delText>SUBMIT</w:delText>
        </w:r>
        <w:r w:rsidDel="00BC5511">
          <w:delText>.</w:delText>
        </w:r>
      </w:del>
    </w:p>
    <w:p w14:paraId="0D9FB513" w14:textId="461C771B" w:rsidR="00D31CB1" w:rsidDel="00BC5511" w:rsidRDefault="00D31CB1" w:rsidP="00D31CB1">
      <w:pPr>
        <w:ind w:left="720"/>
        <w:rPr>
          <w:del w:id="7481" w:author="Sayali Dev" w:date="2018-02-15T18:36:00Z"/>
        </w:rPr>
      </w:pPr>
      <w:del w:id="7482" w:author="Sayali Dev" w:date="2018-02-15T18:36:00Z">
        <w:r w:rsidDel="00BC5511">
          <w:delText xml:space="preserve">A PDF file is created with image of the </w:delText>
        </w:r>
        <w:r w:rsidRPr="005F2511" w:rsidDel="00BC5511">
          <w:delText>barcode label</w:delText>
        </w:r>
        <w:r w:rsidDel="00BC5511">
          <w:delText>.</w:delText>
        </w:r>
        <w:r w:rsidDel="00BC5511">
          <w:br/>
        </w:r>
      </w:del>
    </w:p>
    <w:p w14:paraId="42F24F54" w14:textId="3F9C7C14" w:rsidR="00D31CB1" w:rsidDel="00BC5511" w:rsidRDefault="00D31CB1" w:rsidP="00D31CB1">
      <w:pPr>
        <w:pStyle w:val="BodyText"/>
        <w:ind w:left="720"/>
        <w:rPr>
          <w:del w:id="7483" w:author="Sayali Dev" w:date="2018-02-15T18:36:00Z"/>
        </w:rPr>
      </w:pPr>
      <w:del w:id="7484" w:author="Sayali Dev" w:date="2018-02-15T18:36:00Z">
        <w:r w:rsidRPr="00AF38DA" w:rsidDel="00BC5511">
          <w:rPr>
            <w:b/>
          </w:rPr>
          <w:delText>Note</w:delText>
        </w:r>
        <w:r w:rsidDel="00BC5511">
          <w:delText>: To identify tools for viewing multiple labels, printing labels and saving the file to your machine, hover the cursor over the icons in the horizontal and vertical navigation bars in the window.</w:delText>
        </w:r>
      </w:del>
    </w:p>
    <w:p w14:paraId="64DA108C" w14:textId="77777777" w:rsidR="00D31CB1" w:rsidDel="00BC5511" w:rsidRDefault="00D31CB1" w:rsidP="00D31CB1">
      <w:pPr>
        <w:pStyle w:val="BodyText"/>
        <w:ind w:left="720"/>
        <w:rPr>
          <w:del w:id="7485" w:author="Sayali Dev" w:date="2018-02-15T18:36:00Z"/>
        </w:rPr>
      </w:pPr>
    </w:p>
    <w:p w14:paraId="1CB9AC32" w14:textId="4BC21BEE" w:rsidR="00D31CB1" w:rsidDel="00977F91" w:rsidRDefault="00D31CB1" w:rsidP="00D31CB1">
      <w:pPr>
        <w:pStyle w:val="Heading3"/>
        <w:rPr>
          <w:del w:id="7486" w:author="Sayali Dev" w:date="2018-02-15T19:18:00Z"/>
        </w:rPr>
      </w:pPr>
      <w:del w:id="7487" w:author="Sayali Dev" w:date="2018-02-15T18:36:00Z">
        <w:r w:rsidDel="00BC5511">
          <w:br w:type="page"/>
        </w:r>
      </w:del>
      <w:bookmarkStart w:id="7488" w:name="ViewProject"/>
      <w:bookmarkStart w:id="7489" w:name="GenerateSubjectReport"/>
      <w:bookmarkStart w:id="7490" w:name="_Toc452553483"/>
      <w:bookmarkEnd w:id="7488"/>
      <w:bookmarkEnd w:id="7489"/>
      <w:del w:id="7491" w:author="Sayali Dev" w:date="2018-02-15T19:18:00Z">
        <w:r w:rsidDel="00977F91">
          <w:delText>Viewing the Collection Event Details</w:delText>
        </w:r>
        <w:bookmarkEnd w:id="7490"/>
      </w:del>
    </w:p>
    <w:p w14:paraId="1A0FABC5" w14:textId="70B6571E" w:rsidR="00D31CB1" w:rsidDel="00977F91" w:rsidRDefault="00D31CB1" w:rsidP="00D31CB1">
      <w:pPr>
        <w:rPr>
          <w:del w:id="7492" w:author="Sayali Dev" w:date="2018-02-15T19:18:00Z"/>
        </w:rPr>
      </w:pPr>
      <w:del w:id="7493" w:author="Sayali Dev" w:date="2018-02-15T19:18:00Z">
        <w:r w:rsidDel="00977F91">
          <w:delText xml:space="preserve"> </w:delText>
        </w:r>
      </w:del>
    </w:p>
    <w:p w14:paraId="663D617B" w14:textId="1E391C0D" w:rsidR="00D31CB1" w:rsidDel="00977F91" w:rsidRDefault="00D31CB1" w:rsidP="00D31CB1">
      <w:pPr>
        <w:rPr>
          <w:del w:id="7494" w:author="Sayali Dev" w:date="2018-02-15T19:18:00Z"/>
        </w:rPr>
      </w:pPr>
      <w:del w:id="7495" w:author="Sayali Dev" w:date="2018-02-15T19:18:00Z">
        <w:r w:rsidDel="00977F91">
          <w:delText>To view the collection event details for a subject:</w:delText>
        </w:r>
        <w:r w:rsidDel="00977F91">
          <w:br/>
        </w:r>
      </w:del>
    </w:p>
    <w:p w14:paraId="5BD19F5F" w14:textId="365543B9" w:rsidR="00D31CB1" w:rsidDel="00977F91" w:rsidRDefault="00D31CB1" w:rsidP="00D31CB1">
      <w:pPr>
        <w:numPr>
          <w:ilvl w:val="0"/>
          <w:numId w:val="358"/>
        </w:numPr>
        <w:ind w:right="540"/>
        <w:rPr>
          <w:del w:id="7496" w:author="Sayali Dev" w:date="2018-02-15T19:18:00Z"/>
        </w:rPr>
      </w:pPr>
      <w:del w:id="7497" w:author="Sayali Dev" w:date="2018-01-31T17:54:00Z">
        <w:r w:rsidDel="009A119E">
          <w:delText>Log on</w:delText>
        </w:r>
      </w:del>
      <w:del w:id="7498" w:author="Sayali Dev" w:date="2018-02-15T19:18:00Z">
        <w:r w:rsidDel="00977F91">
          <w:delText xml:space="preserve"> to the application using your </w:delText>
        </w:r>
      </w:del>
      <w:del w:id="7499" w:author="Sayali Dev" w:date="2018-01-31T17:55:00Z">
        <w:r w:rsidDel="00A62626">
          <w:delText>logon</w:delText>
        </w:r>
      </w:del>
      <w:del w:id="7500" w:author="Sayali Dev" w:date="2018-02-15T19:18:00Z">
        <w:r w:rsidDel="00977F91">
          <w:delText xml:space="preserve"> credentials. </w:delText>
        </w:r>
      </w:del>
    </w:p>
    <w:p w14:paraId="13DBEABD" w14:textId="0013DA04" w:rsidR="00D31CB1" w:rsidDel="00977F91" w:rsidRDefault="00D31CB1" w:rsidP="00D31CB1">
      <w:pPr>
        <w:ind w:left="720" w:right="540"/>
        <w:rPr>
          <w:del w:id="7501" w:author="Sayali Dev" w:date="2018-02-15T19:18:00Z"/>
        </w:rPr>
      </w:pPr>
      <w:del w:id="7502" w:author="Sayali Dev" w:date="2018-02-15T19:18:00Z">
        <w:r w:rsidDel="00977F91">
          <w:delText xml:space="preserve">The CIRRASPEC home page appears. </w:delText>
        </w:r>
      </w:del>
    </w:p>
    <w:p w14:paraId="76C9055C" w14:textId="149F7BB6" w:rsidR="00D31CB1" w:rsidDel="00977F91" w:rsidRDefault="00D31CB1" w:rsidP="00D31CB1">
      <w:pPr>
        <w:ind w:left="720" w:right="540"/>
        <w:rPr>
          <w:del w:id="7503" w:author="Sayali Dev" w:date="2018-02-15T19:18:00Z"/>
        </w:rPr>
      </w:pPr>
    </w:p>
    <w:p w14:paraId="18DF9D2D" w14:textId="0ADFC5CC" w:rsidR="00D31CB1" w:rsidRPr="007051E5" w:rsidDel="00977F91" w:rsidRDefault="00D31CB1" w:rsidP="00D31CB1">
      <w:pPr>
        <w:numPr>
          <w:ilvl w:val="0"/>
          <w:numId w:val="358"/>
        </w:numPr>
        <w:ind w:right="540"/>
        <w:rPr>
          <w:del w:id="7504" w:author="Sayali Dev" w:date="2018-02-15T19:18:00Z"/>
        </w:rPr>
      </w:pPr>
      <w:del w:id="7505" w:author="Sayali Dev" w:date="2018-02-15T19:18:00Z">
        <w:r w:rsidDel="00977F91">
          <w:delText xml:space="preserve">Point to the arrow of the </w:delText>
        </w:r>
        <w:r w:rsidDel="00977F91">
          <w:rPr>
            <w:b/>
          </w:rPr>
          <w:delText xml:space="preserve">CIMS </w:delText>
        </w:r>
        <w:r w:rsidRPr="007051E5" w:rsidDel="00977F91">
          <w:delText>tab, and then click</w:delText>
        </w:r>
        <w:r w:rsidDel="00977F91">
          <w:rPr>
            <w:b/>
          </w:rPr>
          <w:delText xml:space="preserve"> Subject Centric View</w:delText>
        </w:r>
        <w:r w:rsidRPr="007051E5" w:rsidDel="00977F91">
          <w:delText>.</w:delText>
        </w:r>
      </w:del>
    </w:p>
    <w:p w14:paraId="559D7979" w14:textId="58C50359" w:rsidR="00D31CB1" w:rsidDel="00977F91" w:rsidRDefault="00D31CB1" w:rsidP="00D31CB1">
      <w:pPr>
        <w:ind w:left="720" w:right="540"/>
        <w:rPr>
          <w:del w:id="7506" w:author="Sayali Dev" w:date="2018-02-15T19:18:00Z"/>
        </w:rPr>
      </w:pPr>
      <w:del w:id="7507" w:author="Sayali Dev" w:date="2018-02-15T19:18:00Z">
        <w:r w:rsidRPr="007051E5" w:rsidDel="00977F91">
          <w:delText xml:space="preserve">The </w:delText>
        </w:r>
        <w:r w:rsidDel="00977F91">
          <w:rPr>
            <w:b/>
          </w:rPr>
          <w:delText>S</w:delText>
        </w:r>
        <w:r w:rsidRPr="007B4658" w:rsidDel="00977F91">
          <w:rPr>
            <w:b/>
          </w:rPr>
          <w:delText xml:space="preserve">ubject </w:delText>
        </w:r>
        <w:r w:rsidDel="00977F91">
          <w:rPr>
            <w:b/>
          </w:rPr>
          <w:delText>S</w:delText>
        </w:r>
        <w:r w:rsidRPr="007B4658" w:rsidDel="00977F91">
          <w:rPr>
            <w:b/>
          </w:rPr>
          <w:delText>earch</w:delText>
        </w:r>
        <w:r w:rsidRPr="007051E5" w:rsidDel="00977F91">
          <w:delText xml:space="preserve"> page appears.</w:delText>
        </w:r>
      </w:del>
    </w:p>
    <w:p w14:paraId="154A04A8" w14:textId="191E5662" w:rsidR="00D31CB1" w:rsidDel="00977F91" w:rsidRDefault="00D31CB1" w:rsidP="00D31CB1">
      <w:pPr>
        <w:ind w:left="720" w:right="540"/>
        <w:rPr>
          <w:del w:id="7508" w:author="Sayali Dev" w:date="2018-02-15T19:18:00Z"/>
        </w:rPr>
      </w:pPr>
    </w:p>
    <w:p w14:paraId="53A15182" w14:textId="4FA736BF" w:rsidR="00D31CB1" w:rsidRPr="007051E5" w:rsidDel="00977F91" w:rsidRDefault="00D31CB1" w:rsidP="00D31CB1">
      <w:pPr>
        <w:numPr>
          <w:ilvl w:val="0"/>
          <w:numId w:val="358"/>
        </w:numPr>
        <w:ind w:right="540"/>
        <w:rPr>
          <w:del w:id="7509" w:author="Sayali Dev" w:date="2018-02-15T19:18:00Z"/>
        </w:rPr>
      </w:pPr>
      <w:del w:id="7510" w:author="Sayali Dev" w:date="2018-02-15T19:18:00Z">
        <w:r w:rsidRPr="007051E5" w:rsidDel="00977F91">
          <w:delText>Click</w:delText>
        </w:r>
        <w:r w:rsidDel="00977F91">
          <w:rPr>
            <w:b/>
          </w:rPr>
          <w:delText xml:space="preserve"> SEARCH</w:delText>
        </w:r>
        <w:r w:rsidRPr="007051E5" w:rsidDel="00977F91">
          <w:delText>.</w:delText>
        </w:r>
        <w:r w:rsidDel="00977F91">
          <w:rPr>
            <w:b/>
          </w:rPr>
          <w:delText xml:space="preserve"> </w:delText>
        </w:r>
      </w:del>
    </w:p>
    <w:p w14:paraId="6EC0D612" w14:textId="3374D422" w:rsidR="00D31CB1" w:rsidDel="00977F91" w:rsidRDefault="00D31CB1" w:rsidP="00D31CB1">
      <w:pPr>
        <w:ind w:left="720" w:right="540"/>
        <w:rPr>
          <w:del w:id="7511" w:author="Sayali Dev" w:date="2018-02-15T19:18:00Z"/>
        </w:rPr>
      </w:pPr>
      <w:del w:id="7512" w:author="Sayali Dev" w:date="2018-02-15T19:18:00Z">
        <w:r w:rsidRPr="007051E5" w:rsidDel="00977F91">
          <w:delText>The</w:delText>
        </w:r>
        <w:r w:rsidDel="00977F91">
          <w:rPr>
            <w:b/>
          </w:rPr>
          <w:delText xml:space="preserve"> </w:delText>
        </w:r>
        <w:r w:rsidDel="00977F91">
          <w:delText xml:space="preserve">subject </w:delText>
        </w:r>
        <w:r w:rsidRPr="007051E5" w:rsidDel="00977F91">
          <w:delText>search page</w:delText>
        </w:r>
        <w:r w:rsidDel="00977F91">
          <w:delText xml:space="preserve"> displays a list of subjects.</w:delText>
        </w:r>
      </w:del>
    </w:p>
    <w:p w14:paraId="76E15551" w14:textId="23FADC1E" w:rsidR="00D31CB1" w:rsidDel="00977F91" w:rsidRDefault="00D31CB1" w:rsidP="00D31CB1">
      <w:pPr>
        <w:ind w:left="720" w:right="540"/>
        <w:rPr>
          <w:del w:id="7513" w:author="Sayali Dev" w:date="2018-02-15T19:18:00Z"/>
        </w:rPr>
      </w:pPr>
    </w:p>
    <w:p w14:paraId="3D92EA1B" w14:textId="69DB347A" w:rsidR="00D31CB1" w:rsidDel="00977F91" w:rsidRDefault="00D31CB1" w:rsidP="00D31CB1">
      <w:pPr>
        <w:numPr>
          <w:ilvl w:val="0"/>
          <w:numId w:val="358"/>
        </w:numPr>
        <w:ind w:right="540"/>
        <w:rPr>
          <w:del w:id="7514" w:author="Sayali Dev" w:date="2018-02-15T19:18:00Z"/>
        </w:rPr>
      </w:pPr>
      <w:del w:id="7515" w:author="Sayali Dev" w:date="2018-02-15T19:18:00Z">
        <w:r w:rsidDel="00977F91">
          <w:delText xml:space="preserve">Click the row of the subject for which you want to view the collection event details. </w:delText>
        </w:r>
      </w:del>
    </w:p>
    <w:p w14:paraId="482BD404" w14:textId="54C8E8ED" w:rsidR="00D31CB1" w:rsidDel="00977F91" w:rsidRDefault="00D31CB1" w:rsidP="00D31CB1">
      <w:pPr>
        <w:ind w:left="720"/>
        <w:rPr>
          <w:del w:id="7516" w:author="Sayali Dev" w:date="2018-02-15T19:18:00Z"/>
        </w:rPr>
      </w:pPr>
      <w:del w:id="7517" w:author="Sayali Dev" w:date="2018-02-15T19:18:00Z">
        <w:r w:rsidRPr="00DC6CD1" w:rsidDel="00977F91">
          <w:delText xml:space="preserve">The </w:delText>
        </w:r>
        <w:r w:rsidRPr="00DC6CD1" w:rsidDel="00977F91">
          <w:rPr>
            <w:b/>
          </w:rPr>
          <w:delText>Subject View</w:delText>
        </w:r>
        <w:r w:rsidRPr="00DC6CD1" w:rsidDel="00977F91">
          <w:delText xml:space="preserve"> page appears.</w:delText>
        </w:r>
      </w:del>
    </w:p>
    <w:p w14:paraId="54717EDC" w14:textId="3A9CAD6E" w:rsidR="00D31CB1" w:rsidDel="00977F91" w:rsidRDefault="00D31CB1" w:rsidP="00D31CB1">
      <w:pPr>
        <w:ind w:left="720"/>
        <w:rPr>
          <w:del w:id="7518" w:author="Sayali Dev" w:date="2018-02-15T19:18:00Z"/>
        </w:rPr>
      </w:pPr>
    </w:p>
    <w:p w14:paraId="211C9CDC" w14:textId="4DCF7889" w:rsidR="00D31CB1" w:rsidDel="00977F91" w:rsidRDefault="00D31CB1" w:rsidP="00D31CB1">
      <w:pPr>
        <w:numPr>
          <w:ilvl w:val="0"/>
          <w:numId w:val="358"/>
        </w:numPr>
        <w:rPr>
          <w:del w:id="7519" w:author="Sayali Dev" w:date="2018-02-15T19:18:00Z"/>
        </w:rPr>
      </w:pPr>
      <w:del w:id="7520" w:author="Sayali Dev" w:date="2018-02-15T19:18:00Z">
        <w:r w:rsidDel="00977F91">
          <w:delText xml:space="preserve">Click the collection event link under the </w:delText>
        </w:r>
        <w:r w:rsidRPr="0073059B" w:rsidDel="00977F91">
          <w:rPr>
            <w:b/>
          </w:rPr>
          <w:delText>Subject Visit / Collection Events</w:delText>
        </w:r>
        <w:r w:rsidDel="00977F91">
          <w:delText xml:space="preserve"> section on the RHS of the page.</w:delText>
        </w:r>
      </w:del>
    </w:p>
    <w:p w14:paraId="61BA5CB7" w14:textId="2B4FF6D6" w:rsidR="00D31CB1" w:rsidDel="00977F91" w:rsidRDefault="00D31CB1" w:rsidP="00D31CB1">
      <w:pPr>
        <w:ind w:left="720"/>
        <w:rPr>
          <w:del w:id="7521" w:author="Sayali Dev" w:date="2018-02-15T19:18:00Z"/>
        </w:rPr>
      </w:pPr>
      <w:del w:id="7522" w:author="Sayali Dev" w:date="2018-02-15T19:18:00Z">
        <w:r w:rsidDel="00977F91">
          <w:delText xml:space="preserve">Alternatively, you can select the required collection event node from the LHS tree view. </w:delText>
        </w:r>
      </w:del>
    </w:p>
    <w:p w14:paraId="4583CC8B" w14:textId="7EF4EEE2" w:rsidR="00D31CB1" w:rsidDel="00977F91" w:rsidRDefault="00D31CB1" w:rsidP="00D31CB1">
      <w:pPr>
        <w:ind w:firstLine="720"/>
        <w:rPr>
          <w:del w:id="7523" w:author="Sayali Dev" w:date="2018-02-15T19:18:00Z"/>
        </w:rPr>
      </w:pPr>
      <w:del w:id="7524" w:author="Sayali Dev" w:date="2018-02-15T19:18:00Z">
        <w:r w:rsidDel="00977F91">
          <w:delText xml:space="preserve">The </w:delText>
        </w:r>
        <w:r w:rsidRPr="00176855" w:rsidDel="00977F91">
          <w:rPr>
            <w:b/>
          </w:rPr>
          <w:delText xml:space="preserve">View </w:delText>
        </w:r>
        <w:r w:rsidDel="00977F91">
          <w:rPr>
            <w:b/>
          </w:rPr>
          <w:delText xml:space="preserve">Collection Event </w:delText>
        </w:r>
        <w:r w:rsidDel="00977F91">
          <w:delText>area appears on the right, and displays the details of the collection event.</w:delText>
        </w:r>
      </w:del>
    </w:p>
    <w:p w14:paraId="6C4AD832" w14:textId="3DEE097F" w:rsidR="00D31CB1" w:rsidDel="00556E76" w:rsidRDefault="00D31CB1" w:rsidP="00D31CB1">
      <w:pPr>
        <w:rPr>
          <w:del w:id="7525" w:author="Sayali Dev" w:date="2018-02-21T16:53:00Z"/>
        </w:rPr>
      </w:pPr>
    </w:p>
    <w:p w14:paraId="0E54DEFE" w14:textId="6FEF1D15" w:rsidR="00D31CB1" w:rsidDel="00556E76" w:rsidRDefault="00D31CB1" w:rsidP="00D31CB1">
      <w:pPr>
        <w:pStyle w:val="Caption"/>
        <w:ind w:firstLine="720"/>
        <w:rPr>
          <w:del w:id="7526" w:author="Sayali Dev" w:date="2018-02-21T16:53:00Z"/>
        </w:rPr>
      </w:pPr>
      <w:del w:id="7527" w:author="Sayali Dev" w:date="2018-02-15T19:18:00Z">
        <w:r w:rsidDel="00977F91">
          <w:rPr>
            <w:b w:val="0"/>
            <w:bCs w:val="0"/>
            <w:noProof/>
          </w:rPr>
          <w:drawing>
            <wp:inline distT="0" distB="0" distL="0" distR="0" wp14:anchorId="3B5BA8D1" wp14:editId="5AA07FB5">
              <wp:extent cx="6305550" cy="2912814"/>
              <wp:effectExtent l="19050" t="19050" r="19050" b="20955"/>
              <wp:docPr id="9299" name="Picture 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15536" cy="2917427"/>
                      </a:xfrm>
                      <a:prstGeom prst="rect">
                        <a:avLst/>
                      </a:prstGeom>
                      <a:ln w="3175">
                        <a:solidFill>
                          <a:schemeClr val="tx1"/>
                        </a:solidFill>
                      </a:ln>
                    </pic:spPr>
                  </pic:pic>
                </a:graphicData>
              </a:graphic>
            </wp:inline>
          </w:drawing>
        </w:r>
      </w:del>
    </w:p>
    <w:p w14:paraId="68FB6E3E" w14:textId="179E1E1E" w:rsidR="00D31CB1" w:rsidDel="00977F91" w:rsidRDefault="00D31CB1" w:rsidP="00D31CB1">
      <w:pPr>
        <w:pStyle w:val="Figure"/>
        <w:tabs>
          <w:tab w:val="clear" w:pos="1080"/>
          <w:tab w:val="clear" w:pos="1710"/>
          <w:tab w:val="clear" w:pos="1980"/>
        </w:tabs>
        <w:ind w:left="1800" w:hanging="1080"/>
        <w:rPr>
          <w:del w:id="7528" w:author="Sayali Dev" w:date="2018-02-15T19:18:00Z"/>
        </w:rPr>
      </w:pPr>
      <w:del w:id="7529" w:author="Sayali Dev" w:date="2018-02-15T19:18:00Z">
        <w:r w:rsidDel="00977F91">
          <w:delText>View Collection Event area</w:delText>
        </w:r>
      </w:del>
    </w:p>
    <w:p w14:paraId="10C134AA" w14:textId="3A1D7290" w:rsidR="00D31CB1" w:rsidDel="00BC5511" w:rsidRDefault="00D31CB1" w:rsidP="00D31CB1">
      <w:pPr>
        <w:rPr>
          <w:del w:id="7530" w:author="Sayali Dev" w:date="2018-02-15T18:40:00Z"/>
        </w:rPr>
      </w:pPr>
    </w:p>
    <w:p w14:paraId="5F0E2610" w14:textId="3D462FC7" w:rsidR="00D31CB1" w:rsidDel="00BC5511" w:rsidRDefault="00D31CB1" w:rsidP="00D31CB1">
      <w:pPr>
        <w:pStyle w:val="Heading3"/>
        <w:pageBreakBefore/>
        <w:rPr>
          <w:del w:id="7531" w:author="Sayali Dev" w:date="2018-02-15T18:40:00Z"/>
        </w:rPr>
      </w:pPr>
      <w:bookmarkStart w:id="7532" w:name="_Toc452553484"/>
      <w:del w:id="7533" w:author="Sayali Dev" w:date="2018-02-15T18:40:00Z">
        <w:r w:rsidDel="00BC5511">
          <w:delText>Modifying the Collection Event Details</w:delText>
        </w:r>
        <w:bookmarkEnd w:id="7532"/>
      </w:del>
    </w:p>
    <w:p w14:paraId="3CD71884" w14:textId="48A3C86C" w:rsidR="00D31CB1" w:rsidRPr="00B146A8" w:rsidDel="00BC5511" w:rsidRDefault="00D31CB1" w:rsidP="00D31CB1">
      <w:pPr>
        <w:rPr>
          <w:del w:id="7534" w:author="Sayali Dev" w:date="2018-02-15T18:40:00Z"/>
        </w:rPr>
      </w:pPr>
    </w:p>
    <w:p w14:paraId="22D45E97" w14:textId="4E4CBCFD" w:rsidR="00D31CB1" w:rsidDel="00BC5511" w:rsidRDefault="00D31CB1" w:rsidP="00D31CB1">
      <w:pPr>
        <w:rPr>
          <w:del w:id="7535" w:author="Sayali Dev" w:date="2018-02-15T18:40:00Z"/>
        </w:rPr>
      </w:pPr>
      <w:del w:id="7536" w:author="Sayali Dev" w:date="2018-02-15T18:40:00Z">
        <w:r w:rsidDel="00BC5511">
          <w:delText>To modify the collection event details for a subject:</w:delText>
        </w:r>
      </w:del>
    </w:p>
    <w:p w14:paraId="483D8A24" w14:textId="70FB0302" w:rsidR="00D31CB1" w:rsidDel="00BC5511" w:rsidRDefault="00D31CB1" w:rsidP="00D31CB1">
      <w:pPr>
        <w:rPr>
          <w:del w:id="7537" w:author="Sayali Dev" w:date="2018-02-15T18:40:00Z"/>
        </w:rPr>
      </w:pPr>
    </w:p>
    <w:p w14:paraId="7BE96542" w14:textId="51D365B8" w:rsidR="00D31CB1" w:rsidDel="00BC5511" w:rsidRDefault="00D31CB1" w:rsidP="00D31CB1">
      <w:pPr>
        <w:numPr>
          <w:ilvl w:val="0"/>
          <w:numId w:val="359"/>
        </w:numPr>
        <w:ind w:right="540"/>
        <w:rPr>
          <w:del w:id="7538" w:author="Sayali Dev" w:date="2018-02-15T18:40:00Z"/>
        </w:rPr>
      </w:pPr>
      <w:del w:id="7539" w:author="Sayali Dev" w:date="2018-01-31T17:54:00Z">
        <w:r w:rsidDel="009A119E">
          <w:delText>Log on</w:delText>
        </w:r>
      </w:del>
      <w:del w:id="7540" w:author="Sayali Dev" w:date="2018-02-15T18:40:00Z">
        <w:r w:rsidDel="00BC5511">
          <w:delText xml:space="preserve"> to the application using your </w:delText>
        </w:r>
      </w:del>
      <w:del w:id="7541" w:author="Sayali Dev" w:date="2018-01-31T17:55:00Z">
        <w:r w:rsidDel="00A62626">
          <w:delText>logon</w:delText>
        </w:r>
      </w:del>
      <w:del w:id="7542" w:author="Sayali Dev" w:date="2018-02-15T18:40:00Z">
        <w:r w:rsidDel="00BC5511">
          <w:delText xml:space="preserve"> credentials. </w:delText>
        </w:r>
      </w:del>
    </w:p>
    <w:p w14:paraId="43DEA18B" w14:textId="241ED79C" w:rsidR="00D31CB1" w:rsidDel="00BC5511" w:rsidRDefault="00D31CB1" w:rsidP="00D31CB1">
      <w:pPr>
        <w:ind w:left="720" w:right="540"/>
        <w:rPr>
          <w:del w:id="7543" w:author="Sayali Dev" w:date="2018-02-15T18:40:00Z"/>
        </w:rPr>
      </w:pPr>
      <w:del w:id="7544" w:author="Sayali Dev" w:date="2018-02-15T18:40:00Z">
        <w:r w:rsidDel="00BC5511">
          <w:delText xml:space="preserve">The CIRRASPEC home page appears. </w:delText>
        </w:r>
      </w:del>
    </w:p>
    <w:p w14:paraId="4EE8220B" w14:textId="4E424D1E" w:rsidR="00D31CB1" w:rsidDel="00BC5511" w:rsidRDefault="00D31CB1" w:rsidP="00D31CB1">
      <w:pPr>
        <w:ind w:left="720" w:right="540"/>
        <w:rPr>
          <w:del w:id="7545" w:author="Sayali Dev" w:date="2018-02-15T18:40:00Z"/>
        </w:rPr>
      </w:pPr>
    </w:p>
    <w:p w14:paraId="3A6EE3F3" w14:textId="3CDE0DC3" w:rsidR="00D31CB1" w:rsidRPr="007051E5" w:rsidDel="00BC5511" w:rsidRDefault="00D31CB1" w:rsidP="00D31CB1">
      <w:pPr>
        <w:numPr>
          <w:ilvl w:val="0"/>
          <w:numId w:val="359"/>
        </w:numPr>
        <w:ind w:right="540"/>
        <w:rPr>
          <w:del w:id="7546" w:author="Sayali Dev" w:date="2018-02-15T18:40:00Z"/>
        </w:rPr>
      </w:pPr>
      <w:del w:id="7547"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4B2BC6F4" w14:textId="30E6B5B0" w:rsidR="00D31CB1" w:rsidDel="00BC5511" w:rsidRDefault="00D31CB1" w:rsidP="00D31CB1">
      <w:pPr>
        <w:ind w:left="720" w:right="540"/>
        <w:rPr>
          <w:del w:id="7548" w:author="Sayali Dev" w:date="2018-02-15T18:40:00Z"/>
        </w:rPr>
      </w:pPr>
      <w:del w:id="7549" w:author="Sayali Dev" w:date="2018-02-15T18:40:00Z">
        <w:r w:rsidRPr="007051E5" w:rsidDel="00BC5511">
          <w:delText xml:space="preserve">The </w:delText>
        </w:r>
        <w:r w:rsidDel="00BC5511">
          <w:rPr>
            <w:b/>
          </w:rPr>
          <w:delText>S</w:delText>
        </w:r>
        <w:r w:rsidRPr="00BC0E80" w:rsidDel="00BC5511">
          <w:rPr>
            <w:b/>
          </w:rPr>
          <w:delText xml:space="preserve">ubject </w:delText>
        </w:r>
        <w:r w:rsidDel="00BC5511">
          <w:rPr>
            <w:b/>
          </w:rPr>
          <w:delText>S</w:delText>
        </w:r>
        <w:r w:rsidRPr="00BC0E80" w:rsidDel="00BC5511">
          <w:rPr>
            <w:b/>
          </w:rPr>
          <w:delText>earch</w:delText>
        </w:r>
        <w:r w:rsidRPr="007051E5" w:rsidDel="00BC5511">
          <w:delText xml:space="preserve"> page appears.</w:delText>
        </w:r>
      </w:del>
    </w:p>
    <w:p w14:paraId="697C6B22" w14:textId="1DD4F5E9" w:rsidR="00D31CB1" w:rsidDel="00BC5511" w:rsidRDefault="00D31CB1" w:rsidP="00D31CB1">
      <w:pPr>
        <w:ind w:left="720" w:right="540"/>
        <w:rPr>
          <w:del w:id="7550" w:author="Sayali Dev" w:date="2018-02-15T18:40:00Z"/>
        </w:rPr>
      </w:pPr>
    </w:p>
    <w:p w14:paraId="6526F827" w14:textId="7C002642" w:rsidR="00D31CB1" w:rsidRPr="007051E5" w:rsidDel="00BC5511" w:rsidRDefault="00D31CB1" w:rsidP="00D31CB1">
      <w:pPr>
        <w:numPr>
          <w:ilvl w:val="0"/>
          <w:numId w:val="359"/>
        </w:numPr>
        <w:ind w:right="540"/>
        <w:rPr>
          <w:del w:id="7551" w:author="Sayali Dev" w:date="2018-02-15T18:40:00Z"/>
        </w:rPr>
      </w:pPr>
      <w:del w:id="7552"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230AD33A" w14:textId="403B1586" w:rsidR="00D31CB1" w:rsidDel="00BC5511" w:rsidRDefault="00D31CB1" w:rsidP="00D31CB1">
      <w:pPr>
        <w:ind w:left="720" w:right="540"/>
        <w:rPr>
          <w:del w:id="7553" w:author="Sayali Dev" w:date="2018-02-15T18:40:00Z"/>
        </w:rPr>
      </w:pPr>
      <w:del w:id="7554" w:author="Sayali Dev" w:date="2018-02-15T18:40:00Z">
        <w:r w:rsidRPr="007051E5" w:rsidDel="00BC5511">
          <w:delText>The</w:delText>
        </w:r>
        <w:r w:rsidDel="00BC5511">
          <w:rPr>
            <w:b/>
          </w:rPr>
          <w:delText xml:space="preserve"> </w:delText>
        </w:r>
        <w:r w:rsidDel="00BC5511">
          <w:delText xml:space="preserve">subject </w:delText>
        </w:r>
        <w:r w:rsidRPr="007051E5" w:rsidDel="00BC5511">
          <w:delText>search page</w:delText>
        </w:r>
        <w:r w:rsidDel="00BC5511">
          <w:delText xml:space="preserve"> displays a list of subjects.</w:delText>
        </w:r>
      </w:del>
    </w:p>
    <w:p w14:paraId="7156107D" w14:textId="35B59D4E" w:rsidR="00D31CB1" w:rsidDel="00BC5511" w:rsidRDefault="00D31CB1" w:rsidP="00D31CB1">
      <w:pPr>
        <w:ind w:left="720" w:right="540"/>
        <w:rPr>
          <w:del w:id="7555" w:author="Sayali Dev" w:date="2018-02-15T18:40:00Z"/>
        </w:rPr>
      </w:pPr>
    </w:p>
    <w:p w14:paraId="0DC38300" w14:textId="7C2E892E" w:rsidR="00D31CB1" w:rsidDel="00BC5511" w:rsidRDefault="00D31CB1" w:rsidP="00D31CB1">
      <w:pPr>
        <w:numPr>
          <w:ilvl w:val="0"/>
          <w:numId w:val="359"/>
        </w:numPr>
        <w:ind w:right="540"/>
        <w:rPr>
          <w:del w:id="7556" w:author="Sayali Dev" w:date="2018-02-15T18:40:00Z"/>
        </w:rPr>
      </w:pPr>
      <w:del w:id="7557" w:author="Sayali Dev" w:date="2018-02-15T18:40:00Z">
        <w:r w:rsidDel="00BC5511">
          <w:delText xml:space="preserve">Click the row of the subject for which you want to modify the collection event details. </w:delText>
        </w:r>
      </w:del>
    </w:p>
    <w:p w14:paraId="20854695" w14:textId="722D38CD" w:rsidR="00D31CB1" w:rsidDel="00BC5511" w:rsidRDefault="00D31CB1" w:rsidP="00D31CB1">
      <w:pPr>
        <w:ind w:left="720"/>
        <w:rPr>
          <w:del w:id="7558" w:author="Sayali Dev" w:date="2018-02-15T18:40:00Z"/>
        </w:rPr>
      </w:pPr>
      <w:del w:id="7559" w:author="Sayali Dev" w:date="2018-02-15T18:40:00Z">
        <w:r w:rsidRPr="00DC6CD1" w:rsidDel="00BC5511">
          <w:delText xml:space="preserve">The </w:delText>
        </w:r>
        <w:r w:rsidRPr="00DC6CD1" w:rsidDel="00BC5511">
          <w:rPr>
            <w:b/>
          </w:rPr>
          <w:delText>Subject View</w:delText>
        </w:r>
        <w:r w:rsidRPr="00DC6CD1" w:rsidDel="00BC5511">
          <w:delText xml:space="preserve"> page appears.</w:delText>
        </w:r>
      </w:del>
    </w:p>
    <w:p w14:paraId="33F182B8" w14:textId="4BE907E8" w:rsidR="00D31CB1" w:rsidDel="00BC5511" w:rsidRDefault="00D31CB1" w:rsidP="00D31CB1">
      <w:pPr>
        <w:ind w:left="720"/>
        <w:rPr>
          <w:del w:id="7560" w:author="Sayali Dev" w:date="2018-02-15T18:40:00Z"/>
        </w:rPr>
      </w:pPr>
    </w:p>
    <w:p w14:paraId="53309659" w14:textId="1C04E30A" w:rsidR="00D31CB1" w:rsidDel="00BC5511" w:rsidRDefault="00D31CB1" w:rsidP="00D31CB1">
      <w:pPr>
        <w:numPr>
          <w:ilvl w:val="0"/>
          <w:numId w:val="359"/>
        </w:numPr>
        <w:rPr>
          <w:del w:id="7561" w:author="Sayali Dev" w:date="2018-02-15T18:40:00Z"/>
        </w:rPr>
      </w:pPr>
      <w:del w:id="7562" w:author="Sayali Dev" w:date="2018-02-15T18:40:00Z">
        <w:r w:rsidDel="00BC5511">
          <w:delText xml:space="preserve">Click the collection event link under the </w:delText>
        </w:r>
        <w:r w:rsidRPr="0073059B" w:rsidDel="00BC5511">
          <w:rPr>
            <w:b/>
          </w:rPr>
          <w:delText>Subject Visit / Collection Events</w:delText>
        </w:r>
        <w:r w:rsidDel="00BC5511">
          <w:delText xml:space="preserve"> section on the RHS of the page.</w:delText>
        </w:r>
      </w:del>
    </w:p>
    <w:p w14:paraId="0A04B571" w14:textId="0286B940" w:rsidR="00D31CB1" w:rsidDel="00BC5511" w:rsidRDefault="00D31CB1" w:rsidP="00D31CB1">
      <w:pPr>
        <w:ind w:left="720"/>
        <w:rPr>
          <w:del w:id="7563" w:author="Sayali Dev" w:date="2018-02-15T18:40:00Z"/>
        </w:rPr>
      </w:pPr>
      <w:del w:id="7564" w:author="Sayali Dev" w:date="2018-02-15T18:40:00Z">
        <w:r w:rsidDel="00BC5511">
          <w:delText xml:space="preserve">Alternatively, you can select the required collection event node from the LHS tree view. </w:delText>
        </w:r>
      </w:del>
    </w:p>
    <w:p w14:paraId="71B1731C" w14:textId="2553E746" w:rsidR="00D31CB1" w:rsidDel="00BC5511" w:rsidRDefault="00D31CB1" w:rsidP="00D31CB1">
      <w:pPr>
        <w:ind w:firstLine="720"/>
        <w:rPr>
          <w:del w:id="7565" w:author="Sayali Dev" w:date="2018-02-15T18:40:00Z"/>
        </w:rPr>
      </w:pPr>
      <w:del w:id="7566" w:author="Sayali Dev" w:date="2018-02-15T18:40:00Z">
        <w:r w:rsidDel="00BC5511">
          <w:delText xml:space="preserve">The </w:delText>
        </w:r>
        <w:r w:rsidRPr="00176855" w:rsidDel="00BC5511">
          <w:rPr>
            <w:b/>
          </w:rPr>
          <w:delText xml:space="preserve">View </w:delText>
        </w:r>
        <w:r w:rsidDel="00BC5511">
          <w:rPr>
            <w:b/>
          </w:rPr>
          <w:delText xml:space="preserve">Collection Event </w:delText>
        </w:r>
        <w:r w:rsidDel="00BC5511">
          <w:delText>area appears on the right, and displays the details of the collection event.</w:delText>
        </w:r>
      </w:del>
    </w:p>
    <w:p w14:paraId="3F99E8D1" w14:textId="1EDC40B3" w:rsidR="00D31CB1" w:rsidDel="00BC5511" w:rsidRDefault="00D31CB1" w:rsidP="00D31CB1">
      <w:pPr>
        <w:ind w:firstLine="720"/>
        <w:rPr>
          <w:del w:id="7567" w:author="Sayali Dev" w:date="2018-02-15T18:40:00Z"/>
        </w:rPr>
      </w:pPr>
    </w:p>
    <w:p w14:paraId="0E856648" w14:textId="19DCDAB2" w:rsidR="00D31CB1" w:rsidDel="00BC5511" w:rsidRDefault="00D31CB1" w:rsidP="00D31CB1">
      <w:pPr>
        <w:numPr>
          <w:ilvl w:val="0"/>
          <w:numId w:val="359"/>
        </w:numPr>
        <w:rPr>
          <w:del w:id="7568" w:author="Sayali Dev" w:date="2018-02-15T18:40:00Z"/>
        </w:rPr>
      </w:pPr>
      <w:del w:id="7569" w:author="Sayali Dev" w:date="2018-02-15T18:40:00Z">
        <w:r w:rsidDel="00BC5511">
          <w:delText xml:space="preserve">Click </w:delText>
        </w:r>
        <w:r w:rsidRPr="003B253C" w:rsidDel="00BC5511">
          <w:rPr>
            <w:b/>
          </w:rPr>
          <w:delText>MODIFY</w:delText>
        </w:r>
        <w:r w:rsidDel="00BC5511">
          <w:delText xml:space="preserve">. </w:delText>
        </w:r>
      </w:del>
    </w:p>
    <w:p w14:paraId="2EB18F28" w14:textId="16C0C62C" w:rsidR="00D31CB1" w:rsidDel="00BC5511" w:rsidRDefault="00D31CB1" w:rsidP="00D31CB1">
      <w:pPr>
        <w:ind w:left="720"/>
        <w:rPr>
          <w:del w:id="7570" w:author="Sayali Dev" w:date="2018-02-15T18:40:00Z"/>
        </w:rPr>
      </w:pPr>
      <w:del w:id="7571" w:author="Sayali Dev" w:date="2018-02-15T18:40:00Z">
        <w:r w:rsidDel="00BC5511">
          <w:rPr>
            <w:noProof/>
          </w:rPr>
          <w:drawing>
            <wp:inline distT="0" distB="0" distL="0" distR="0" wp14:anchorId="27D5C986" wp14:editId="4D7012FA">
              <wp:extent cx="6305550" cy="2912814"/>
              <wp:effectExtent l="19050" t="19050" r="19050" b="20955"/>
              <wp:docPr id="9300" name="Picture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19548" cy="2919280"/>
                      </a:xfrm>
                      <a:prstGeom prst="rect">
                        <a:avLst/>
                      </a:prstGeom>
                      <a:ln w="3175">
                        <a:solidFill>
                          <a:schemeClr val="tx1"/>
                        </a:solidFill>
                      </a:ln>
                    </pic:spPr>
                  </pic:pic>
                </a:graphicData>
              </a:graphic>
            </wp:inline>
          </w:drawing>
        </w:r>
      </w:del>
    </w:p>
    <w:p w14:paraId="6CCDB171" w14:textId="6C8A6574" w:rsidR="00D31CB1" w:rsidDel="00BC5511" w:rsidRDefault="00D31CB1" w:rsidP="00D31CB1">
      <w:pPr>
        <w:pStyle w:val="Figure"/>
        <w:tabs>
          <w:tab w:val="clear" w:pos="1080"/>
          <w:tab w:val="clear" w:pos="1710"/>
          <w:tab w:val="clear" w:pos="1980"/>
        </w:tabs>
        <w:ind w:left="1800" w:hanging="1080"/>
        <w:rPr>
          <w:del w:id="7572" w:author="Sayali Dev" w:date="2018-02-15T18:40:00Z"/>
        </w:rPr>
      </w:pPr>
      <w:del w:id="7573" w:author="Sayali Dev" w:date="2018-02-15T18:40:00Z">
        <w:r w:rsidDel="00BC5511">
          <w:delText>View Collection Event area</w:delText>
        </w:r>
      </w:del>
    </w:p>
    <w:p w14:paraId="2A1D39EF" w14:textId="1462FF31" w:rsidR="00D31CB1" w:rsidDel="00BC5511" w:rsidRDefault="00D31CB1" w:rsidP="00D31CB1">
      <w:pPr>
        <w:rPr>
          <w:del w:id="7574" w:author="Sayali Dev" w:date="2018-02-15T18:40:00Z"/>
        </w:rPr>
      </w:pPr>
    </w:p>
    <w:p w14:paraId="3E443F4B" w14:textId="34E4AB95" w:rsidR="00D31CB1" w:rsidDel="00BC5511" w:rsidRDefault="00D31CB1" w:rsidP="00D31CB1">
      <w:pPr>
        <w:numPr>
          <w:ilvl w:val="0"/>
          <w:numId w:val="359"/>
        </w:numPr>
        <w:rPr>
          <w:del w:id="7575" w:author="Sayali Dev" w:date="2018-02-15T18:40:00Z"/>
        </w:rPr>
      </w:pPr>
      <w:del w:id="7576" w:author="Sayali Dev" w:date="2018-02-15T18:40:00Z">
        <w:r w:rsidDel="00BC5511">
          <w:delText xml:space="preserve">Enter appropriate information in each field. Following table lists each field and its description. </w:delText>
        </w:r>
      </w:del>
    </w:p>
    <w:p w14:paraId="5B3D064C" w14:textId="36CBD0BE" w:rsidR="00D31CB1" w:rsidDel="00BC5511" w:rsidRDefault="00D31CB1" w:rsidP="00D31CB1">
      <w:pPr>
        <w:pStyle w:val="BodyText"/>
        <w:ind w:left="720" w:right="270"/>
        <w:rPr>
          <w:del w:id="7577" w:author="Sayali Dev" w:date="2018-02-15T18:40:00Z"/>
        </w:rPr>
      </w:pPr>
      <w:del w:id="7578" w:author="Sayali Dev" w:date="2018-02-15T18:40:00Z">
        <w:r w:rsidRPr="006744E4" w:rsidDel="00BC5511">
          <w:rPr>
            <w:b/>
          </w:rPr>
          <w:delText>Note:</w:delText>
        </w:r>
        <w:r w:rsidDel="00BC5511">
          <w:rPr>
            <w:b/>
          </w:rPr>
          <w:delText xml:space="preserve"> </w:delText>
        </w:r>
        <w:r w:rsidRPr="006744E4" w:rsidDel="00BC5511">
          <w:delText>Fields that are marked with the red asterisk (</w:delText>
        </w:r>
        <w:r w:rsidRPr="006744E4" w:rsidDel="00BC5511">
          <w:rPr>
            <w:color w:val="FF0000"/>
          </w:rPr>
          <w:delText>*</w:delText>
        </w:r>
        <w:r w:rsidRPr="006744E4" w:rsidDel="00BC5511">
          <w:delText>) are madatory.</w:delText>
        </w:r>
      </w:del>
    </w:p>
    <w:p w14:paraId="4F277A95" w14:textId="4413CA49" w:rsidR="00D31CB1" w:rsidDel="00BC5511" w:rsidRDefault="00D31CB1" w:rsidP="00D31CB1">
      <w:pPr>
        <w:ind w:left="720"/>
        <w:rPr>
          <w:del w:id="7579" w:author="Sayali Dev" w:date="2018-02-15T18:40:00Z"/>
        </w:rPr>
      </w:pPr>
    </w:p>
    <w:p w14:paraId="38969253" w14:textId="39FE6DC2" w:rsidR="00D31CB1" w:rsidDel="00BC5511" w:rsidRDefault="00D31CB1" w:rsidP="00D31CB1">
      <w:pPr>
        <w:pStyle w:val="Caption"/>
        <w:ind w:firstLine="720"/>
        <w:rPr>
          <w:del w:id="7580" w:author="Sayali Dev" w:date="2018-02-15T18:40:00Z"/>
        </w:rPr>
      </w:pPr>
      <w:del w:id="7581" w:author="Sayali Dev" w:date="2018-02-15T18:40:00Z">
        <w:r w:rsidDel="00BC5511">
          <w:delText xml:space="preserve">Table </w:delText>
        </w:r>
        <w:r w:rsidR="006C608D" w:rsidDel="00BC5511">
          <w:rPr>
            <w:b w:val="0"/>
            <w:bCs w:val="0"/>
          </w:rPr>
          <w:fldChar w:fldCharType="begin"/>
        </w:r>
        <w:r w:rsidR="006C608D" w:rsidDel="00BC5511">
          <w:delInstrText xml:space="preserve"> SEQ Figure \* ARABIC </w:delInstrText>
        </w:r>
        <w:r w:rsidR="006C608D" w:rsidDel="00BC5511">
          <w:rPr>
            <w:b w:val="0"/>
            <w:bCs w:val="0"/>
          </w:rPr>
          <w:fldChar w:fldCharType="separate"/>
        </w:r>
      </w:del>
      <w:del w:id="7582" w:author="Sayali Dev" w:date="2018-02-02T13:47:00Z">
        <w:r w:rsidDel="00EB76E3">
          <w:rPr>
            <w:noProof/>
          </w:rPr>
          <w:delText>3</w:delText>
        </w:r>
      </w:del>
      <w:del w:id="7583" w:author="Sayali Dev" w:date="2018-02-15T18:40:00Z">
        <w:r w:rsidR="006C608D" w:rsidDel="00BC5511">
          <w:rPr>
            <w:b w:val="0"/>
            <w:bCs w:val="0"/>
            <w:noProof/>
          </w:rPr>
          <w:fldChar w:fldCharType="end"/>
        </w:r>
        <w:r w:rsidDel="00BC5511">
          <w:delText>: Modifying the collection event details</w:delText>
        </w:r>
      </w:del>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6570"/>
      </w:tblGrid>
      <w:tr w:rsidR="00D31CB1" w:rsidRPr="007A152E" w:rsidDel="00BC5511" w14:paraId="46883D1F" w14:textId="61D0C3F8" w:rsidTr="00612749">
        <w:trPr>
          <w:cantSplit/>
          <w:trHeight w:val="288"/>
          <w:tblHeader/>
          <w:del w:id="7584" w:author="Sayali Dev" w:date="2018-02-15T18:40:00Z"/>
        </w:trPr>
        <w:tc>
          <w:tcPr>
            <w:tcW w:w="3240" w:type="dxa"/>
            <w:shd w:val="clear" w:color="auto" w:fill="BFBFBF"/>
            <w:vAlign w:val="center"/>
          </w:tcPr>
          <w:p w14:paraId="03785F16" w14:textId="632856A6" w:rsidR="00D31CB1" w:rsidRPr="007A152E" w:rsidDel="00BC5511" w:rsidRDefault="00D31CB1" w:rsidP="007E1303">
            <w:pPr>
              <w:rPr>
                <w:del w:id="7585" w:author="Sayali Dev" w:date="2018-02-15T18:40:00Z"/>
                <w:b/>
              </w:rPr>
            </w:pPr>
            <w:del w:id="7586" w:author="Sayali Dev" w:date="2018-02-15T18:40:00Z">
              <w:r w:rsidDel="00BC5511">
                <w:rPr>
                  <w:b/>
                </w:rPr>
                <w:delText>Field</w:delText>
              </w:r>
            </w:del>
          </w:p>
        </w:tc>
        <w:tc>
          <w:tcPr>
            <w:tcW w:w="6570" w:type="dxa"/>
            <w:shd w:val="clear" w:color="auto" w:fill="BFBFBF"/>
            <w:vAlign w:val="center"/>
          </w:tcPr>
          <w:p w14:paraId="3BE475CE" w14:textId="1D91149E" w:rsidR="00D31CB1" w:rsidRPr="007A152E" w:rsidDel="00BC5511" w:rsidRDefault="00D31CB1" w:rsidP="007E1303">
            <w:pPr>
              <w:rPr>
                <w:del w:id="7587" w:author="Sayali Dev" w:date="2018-02-15T18:40:00Z"/>
                <w:b/>
              </w:rPr>
            </w:pPr>
            <w:del w:id="7588" w:author="Sayali Dev" w:date="2018-02-15T18:40:00Z">
              <w:r w:rsidRPr="007A152E" w:rsidDel="00BC5511">
                <w:rPr>
                  <w:b/>
                </w:rPr>
                <w:delText>Description</w:delText>
              </w:r>
            </w:del>
          </w:p>
        </w:tc>
      </w:tr>
      <w:tr w:rsidR="00D31CB1" w:rsidDel="00BC5511" w14:paraId="6132ED61" w14:textId="650680DB" w:rsidTr="00612749">
        <w:trPr>
          <w:cantSplit/>
          <w:trHeight w:val="288"/>
          <w:del w:id="7589" w:author="Sayali Dev" w:date="2018-02-15T18:40:00Z"/>
        </w:trPr>
        <w:tc>
          <w:tcPr>
            <w:tcW w:w="3240" w:type="dxa"/>
            <w:vAlign w:val="center"/>
          </w:tcPr>
          <w:p w14:paraId="739DAD91" w14:textId="7D65781F" w:rsidR="00D31CB1" w:rsidRPr="007A152E" w:rsidDel="00BC5511" w:rsidRDefault="00D31CB1" w:rsidP="007E1303">
            <w:pPr>
              <w:rPr>
                <w:del w:id="7590" w:author="Sayali Dev" w:date="2018-02-15T18:40:00Z"/>
                <w:b/>
              </w:rPr>
            </w:pPr>
            <w:del w:id="7591" w:author="Sayali Dev" w:date="2018-02-15T18:40:00Z">
              <w:r w:rsidDel="00BC5511">
                <w:rPr>
                  <w:b/>
                </w:rPr>
                <w:delText>Visit Date</w:delText>
              </w:r>
              <w:r w:rsidRPr="006744E4" w:rsidDel="00BC5511">
                <w:rPr>
                  <w:color w:val="FF0000"/>
                </w:rPr>
                <w:delText>*</w:delText>
              </w:r>
            </w:del>
          </w:p>
        </w:tc>
        <w:tc>
          <w:tcPr>
            <w:tcW w:w="6570" w:type="dxa"/>
            <w:vAlign w:val="center"/>
          </w:tcPr>
          <w:p w14:paraId="031895AE" w14:textId="0A3D1976" w:rsidR="00D31CB1" w:rsidDel="00BC5511" w:rsidRDefault="00D31CB1" w:rsidP="007E1303">
            <w:pPr>
              <w:rPr>
                <w:del w:id="7592" w:author="Sayali Dev" w:date="2018-02-15T18:40:00Z"/>
              </w:rPr>
            </w:pPr>
            <w:del w:id="7593" w:author="Sayali Dev" w:date="2018-02-15T18:40:00Z">
              <w:r w:rsidDel="00BC5511">
                <w:delText xml:space="preserve">Click the date icon </w:delText>
              </w:r>
              <w:r w:rsidDel="00BC5511">
                <w:rPr>
                  <w:noProof/>
                </w:rPr>
                <w:drawing>
                  <wp:inline distT="0" distB="0" distL="0" distR="0" wp14:anchorId="674A24EF" wp14:editId="2277CFAD">
                    <wp:extent cx="174625" cy="174625"/>
                    <wp:effectExtent l="0" t="0" r="0" b="0"/>
                    <wp:docPr id="9301" name="Picture 9301"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Del="00BC5511">
                <w:delText>, and then click the date the collection event occurred or is scheduled for.</w:delText>
              </w:r>
            </w:del>
          </w:p>
        </w:tc>
      </w:tr>
      <w:tr w:rsidR="00D31CB1" w:rsidDel="00BC5511" w14:paraId="355789BF" w14:textId="7CEE1A11" w:rsidTr="00612749">
        <w:trPr>
          <w:cantSplit/>
          <w:trHeight w:val="288"/>
          <w:del w:id="7594" w:author="Sayali Dev" w:date="2018-02-15T18:40:00Z"/>
        </w:trPr>
        <w:tc>
          <w:tcPr>
            <w:tcW w:w="3240" w:type="dxa"/>
            <w:vAlign w:val="center"/>
          </w:tcPr>
          <w:p w14:paraId="79C992C8" w14:textId="458A4C37" w:rsidR="00D31CB1" w:rsidDel="00BC5511" w:rsidRDefault="00D31CB1" w:rsidP="007E1303">
            <w:pPr>
              <w:rPr>
                <w:del w:id="7595" w:author="Sayali Dev" w:date="2018-02-15T18:40:00Z"/>
                <w:b/>
              </w:rPr>
            </w:pPr>
            <w:del w:id="7596" w:author="Sayali Dev" w:date="2018-02-15T18:40:00Z">
              <w:r w:rsidDel="00BC5511">
                <w:rPr>
                  <w:b/>
                </w:rPr>
                <w:delText>Collection Event Comments</w:delText>
              </w:r>
            </w:del>
          </w:p>
        </w:tc>
        <w:tc>
          <w:tcPr>
            <w:tcW w:w="6570" w:type="dxa"/>
            <w:vAlign w:val="center"/>
          </w:tcPr>
          <w:p w14:paraId="4510ECC1" w14:textId="659AC114" w:rsidR="00D31CB1" w:rsidDel="00BC5511" w:rsidRDefault="00D31CB1" w:rsidP="007E1303">
            <w:pPr>
              <w:rPr>
                <w:del w:id="7597" w:author="Sayali Dev" w:date="2018-02-15T18:40:00Z"/>
              </w:rPr>
            </w:pPr>
            <w:del w:id="7598" w:author="Sayali Dev" w:date="2018-02-15T18:40:00Z">
              <w:r w:rsidDel="00BC5511">
                <w:delText>Type your comments regarding this modification, if applicable.</w:delText>
              </w:r>
            </w:del>
          </w:p>
        </w:tc>
      </w:tr>
    </w:tbl>
    <w:p w14:paraId="7A4C31DC" w14:textId="09811335" w:rsidR="00D31CB1" w:rsidDel="00977F91" w:rsidRDefault="00D31CB1">
      <w:pPr>
        <w:rPr>
          <w:del w:id="7599" w:author="Sayali Dev" w:date="2018-02-15T18:40:00Z"/>
        </w:rPr>
        <w:pPrChange w:id="7600" w:author="Sayali Dev" w:date="2018-02-21T16:53:00Z">
          <w:pPr>
            <w:ind w:left="720"/>
          </w:pPr>
        </w:pPrChange>
      </w:pPr>
    </w:p>
    <w:p w14:paraId="5821BE14" w14:textId="7F9FBCA3" w:rsidR="00D31CB1" w:rsidDel="00BC5511" w:rsidRDefault="00D31CB1">
      <w:pPr>
        <w:numPr>
          <w:ilvl w:val="0"/>
          <w:numId w:val="359"/>
        </w:numPr>
        <w:ind w:left="0"/>
        <w:rPr>
          <w:del w:id="7601" w:author="Sayali Dev" w:date="2018-02-15T18:40:00Z"/>
        </w:rPr>
        <w:pPrChange w:id="7602" w:author="Sayali Dev" w:date="2018-02-21T16:53:00Z">
          <w:pPr>
            <w:numPr>
              <w:numId w:val="359"/>
            </w:numPr>
            <w:ind w:left="720" w:hanging="360"/>
          </w:pPr>
        </w:pPrChange>
      </w:pPr>
      <w:del w:id="7603" w:author="Sayali Dev" w:date="2018-02-15T18:40:00Z">
        <w:r w:rsidDel="00BC5511">
          <w:delText xml:space="preserve">Click </w:delText>
        </w:r>
        <w:r w:rsidRPr="001B4343" w:rsidDel="00BC5511">
          <w:rPr>
            <w:b/>
          </w:rPr>
          <w:delText>SAVE</w:delText>
        </w:r>
        <w:r w:rsidDel="00BC5511">
          <w:delText xml:space="preserve">. </w:delText>
        </w:r>
      </w:del>
    </w:p>
    <w:p w14:paraId="2185FA88" w14:textId="31A76CC4" w:rsidR="00D31CB1" w:rsidDel="00BC5511" w:rsidRDefault="00D31CB1">
      <w:pPr>
        <w:rPr>
          <w:del w:id="7604" w:author="Sayali Dev" w:date="2018-02-15T18:40:00Z"/>
        </w:rPr>
        <w:pPrChange w:id="7605" w:author="Sayali Dev" w:date="2018-02-21T16:53:00Z">
          <w:pPr>
            <w:ind w:left="720"/>
          </w:pPr>
        </w:pPrChange>
      </w:pPr>
      <w:del w:id="7606" w:author="Sayali Dev" w:date="2018-02-15T18:40:00Z">
        <w:r w:rsidDel="00BC5511">
          <w:delText xml:space="preserve">The collection event details are modified, and the new information appears in the </w:delText>
        </w:r>
        <w:r w:rsidRPr="004C3AC2" w:rsidDel="00BC5511">
          <w:rPr>
            <w:b/>
          </w:rPr>
          <w:delText>View Collection</w:delText>
        </w:r>
        <w:r w:rsidRPr="005A68D4" w:rsidDel="00BC5511">
          <w:rPr>
            <w:b/>
          </w:rPr>
          <w:delText xml:space="preserve"> Event</w:delText>
        </w:r>
        <w:r w:rsidDel="00BC5511">
          <w:delText xml:space="preserve"> area.</w:delText>
        </w:r>
      </w:del>
    </w:p>
    <w:p w14:paraId="2BE8F126" w14:textId="5E55049F" w:rsidR="00D31CB1" w:rsidDel="00556E76" w:rsidRDefault="00D31CB1">
      <w:pPr>
        <w:rPr>
          <w:del w:id="7607" w:author="Sayali Dev" w:date="2018-02-21T16:53:00Z"/>
        </w:rPr>
        <w:pPrChange w:id="7608" w:author="Sayali Dev" w:date="2018-02-21T16:53:00Z">
          <w:pPr>
            <w:ind w:left="720"/>
          </w:pPr>
        </w:pPrChange>
      </w:pPr>
    </w:p>
    <w:p w14:paraId="22780C0F" w14:textId="0AF32AFC" w:rsidR="00D31CB1" w:rsidDel="00BC5511" w:rsidRDefault="00D31CB1">
      <w:pPr>
        <w:pStyle w:val="Heading3"/>
        <w:pageBreakBefore/>
        <w:rPr>
          <w:del w:id="7609" w:author="Sayali Dev" w:date="2018-02-15T18:40:00Z"/>
        </w:rPr>
      </w:pPr>
      <w:bookmarkStart w:id="7610" w:name="_Toc452553485"/>
      <w:del w:id="7611" w:author="Sayali Dev" w:date="2018-02-15T18:40:00Z">
        <w:r w:rsidDel="00BC5511">
          <w:delText>Assigning a Kit to a Collection Event</w:delText>
        </w:r>
        <w:bookmarkEnd w:id="7610"/>
      </w:del>
    </w:p>
    <w:p w14:paraId="72735956" w14:textId="0FA850F1" w:rsidR="00D31CB1" w:rsidDel="00BC5511" w:rsidRDefault="00D31CB1">
      <w:pPr>
        <w:rPr>
          <w:del w:id="7612" w:author="Sayali Dev" w:date="2018-02-15T18:40:00Z"/>
        </w:rPr>
      </w:pPr>
    </w:p>
    <w:p w14:paraId="4E3739CB" w14:textId="4735F029" w:rsidR="00D31CB1" w:rsidDel="00BC5511" w:rsidRDefault="00D31CB1">
      <w:pPr>
        <w:rPr>
          <w:del w:id="7613" w:author="Sayali Dev" w:date="2018-02-15T18:40:00Z"/>
        </w:rPr>
      </w:pPr>
      <w:del w:id="7614" w:author="Sayali Dev" w:date="2018-02-15T18:40:00Z">
        <w:r w:rsidDel="00BC5511">
          <w:delText>Once you have enrolled a subject, you can assign kits to each collection event for the subject.</w:delText>
        </w:r>
      </w:del>
    </w:p>
    <w:p w14:paraId="37B0FCD5" w14:textId="7B4B4116" w:rsidR="00D31CB1" w:rsidDel="00BC5511" w:rsidRDefault="00D31CB1">
      <w:pPr>
        <w:rPr>
          <w:del w:id="7615" w:author="Sayali Dev" w:date="2018-02-15T18:40:00Z"/>
        </w:rPr>
      </w:pPr>
    </w:p>
    <w:p w14:paraId="1BE05A49" w14:textId="053AA169" w:rsidR="00D31CB1" w:rsidRPr="00AD4B6B" w:rsidDel="00BC5511" w:rsidRDefault="00D31CB1">
      <w:pPr>
        <w:rPr>
          <w:del w:id="7616" w:author="Sayali Dev" w:date="2018-02-15T18:40:00Z"/>
        </w:rPr>
      </w:pPr>
      <w:del w:id="7617" w:author="Sayali Dev" w:date="2018-02-15T18:40:00Z">
        <w:r w:rsidRPr="00B644A7" w:rsidDel="00BC5511">
          <w:rPr>
            <w:b/>
          </w:rPr>
          <w:delText>Note:</w:delText>
        </w:r>
        <w:r w:rsidDel="00BC5511">
          <w:delText xml:space="preserve"> You can only assign a kit that has the </w:delText>
        </w:r>
        <w:r w:rsidRPr="00B644A7" w:rsidDel="00BC5511">
          <w:rPr>
            <w:b/>
          </w:rPr>
          <w:delText>Received-Not Used</w:delText>
        </w:r>
        <w:r w:rsidDel="00BC5511">
          <w:delText xml:space="preserve"> status. </w:delText>
        </w:r>
      </w:del>
    </w:p>
    <w:p w14:paraId="08F4735F" w14:textId="354EF5B0" w:rsidR="00D31CB1" w:rsidDel="00BC5511" w:rsidRDefault="00D31CB1">
      <w:pPr>
        <w:rPr>
          <w:del w:id="7618" w:author="Sayali Dev" w:date="2018-02-15T18:40:00Z"/>
        </w:rPr>
      </w:pPr>
    </w:p>
    <w:p w14:paraId="24FAB69D" w14:textId="313431C9" w:rsidR="00D31CB1" w:rsidDel="00BC5511" w:rsidRDefault="00D31CB1">
      <w:pPr>
        <w:rPr>
          <w:del w:id="7619" w:author="Sayali Dev" w:date="2018-02-15T18:40:00Z"/>
        </w:rPr>
      </w:pPr>
      <w:del w:id="7620" w:author="Sayali Dev" w:date="2018-02-15T18:40:00Z">
        <w:r w:rsidDel="00BC5511">
          <w:delText>To assign a kit to a collection event:</w:delText>
        </w:r>
      </w:del>
    </w:p>
    <w:p w14:paraId="413C7A3B" w14:textId="3A66C57C" w:rsidR="00D31CB1" w:rsidDel="00BC5511" w:rsidRDefault="00D31CB1">
      <w:pPr>
        <w:rPr>
          <w:del w:id="7621" w:author="Sayali Dev" w:date="2018-02-15T18:40:00Z"/>
        </w:rPr>
      </w:pPr>
    </w:p>
    <w:p w14:paraId="4829F111" w14:textId="55576325" w:rsidR="00D31CB1" w:rsidDel="00BC5511" w:rsidRDefault="00D31CB1">
      <w:pPr>
        <w:numPr>
          <w:ilvl w:val="0"/>
          <w:numId w:val="360"/>
        </w:numPr>
        <w:ind w:left="0" w:right="540"/>
        <w:rPr>
          <w:del w:id="7622" w:author="Sayali Dev" w:date="2018-02-15T18:40:00Z"/>
        </w:rPr>
        <w:pPrChange w:id="7623" w:author="Sayali Dev" w:date="2018-02-21T16:53:00Z">
          <w:pPr>
            <w:numPr>
              <w:numId w:val="360"/>
            </w:numPr>
            <w:ind w:left="720" w:right="540" w:hanging="360"/>
          </w:pPr>
        </w:pPrChange>
      </w:pPr>
      <w:del w:id="7624" w:author="Sayali Dev" w:date="2018-01-31T17:54:00Z">
        <w:r w:rsidDel="009A119E">
          <w:delText>Log on</w:delText>
        </w:r>
      </w:del>
      <w:del w:id="7625" w:author="Sayali Dev" w:date="2018-02-15T18:40:00Z">
        <w:r w:rsidDel="00BC5511">
          <w:delText xml:space="preserve"> to the application using your </w:delText>
        </w:r>
      </w:del>
      <w:del w:id="7626" w:author="Sayali Dev" w:date="2018-01-31T17:55:00Z">
        <w:r w:rsidDel="00A62626">
          <w:delText>logon</w:delText>
        </w:r>
      </w:del>
      <w:del w:id="7627" w:author="Sayali Dev" w:date="2018-02-15T18:40:00Z">
        <w:r w:rsidDel="00BC5511">
          <w:delText xml:space="preserve"> credentials. </w:delText>
        </w:r>
      </w:del>
    </w:p>
    <w:p w14:paraId="0C11E588" w14:textId="148359F6" w:rsidR="00D31CB1" w:rsidDel="00BC5511" w:rsidRDefault="00D31CB1">
      <w:pPr>
        <w:ind w:right="540"/>
        <w:rPr>
          <w:del w:id="7628" w:author="Sayali Dev" w:date="2018-02-15T18:40:00Z"/>
        </w:rPr>
        <w:pPrChange w:id="7629" w:author="Sayali Dev" w:date="2018-02-21T16:53:00Z">
          <w:pPr>
            <w:ind w:left="720" w:right="540"/>
          </w:pPr>
        </w:pPrChange>
      </w:pPr>
      <w:del w:id="7630" w:author="Sayali Dev" w:date="2018-02-15T18:40:00Z">
        <w:r w:rsidDel="00BC5511">
          <w:delText xml:space="preserve">The CIRRASPEC home page appears. </w:delText>
        </w:r>
      </w:del>
    </w:p>
    <w:p w14:paraId="259F4968" w14:textId="0E1EEBD7" w:rsidR="00D31CB1" w:rsidDel="00BC5511" w:rsidRDefault="00D31CB1">
      <w:pPr>
        <w:ind w:right="540"/>
        <w:rPr>
          <w:del w:id="7631" w:author="Sayali Dev" w:date="2018-02-15T18:40:00Z"/>
        </w:rPr>
        <w:pPrChange w:id="7632" w:author="Sayali Dev" w:date="2018-02-21T16:53:00Z">
          <w:pPr>
            <w:ind w:left="720" w:right="540"/>
          </w:pPr>
        </w:pPrChange>
      </w:pPr>
    </w:p>
    <w:p w14:paraId="6ACFDAB1" w14:textId="5186467D" w:rsidR="00D31CB1" w:rsidRPr="007051E5" w:rsidDel="00BC5511" w:rsidRDefault="00D31CB1">
      <w:pPr>
        <w:numPr>
          <w:ilvl w:val="0"/>
          <w:numId w:val="360"/>
        </w:numPr>
        <w:ind w:left="0" w:right="540"/>
        <w:rPr>
          <w:del w:id="7633" w:author="Sayali Dev" w:date="2018-02-15T18:40:00Z"/>
        </w:rPr>
        <w:pPrChange w:id="7634" w:author="Sayali Dev" w:date="2018-02-21T16:53:00Z">
          <w:pPr>
            <w:numPr>
              <w:numId w:val="360"/>
            </w:numPr>
            <w:ind w:left="720" w:right="540" w:hanging="360"/>
          </w:pPr>
        </w:pPrChange>
      </w:pPr>
      <w:del w:id="7635"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4305B62E" w14:textId="42C7C079" w:rsidR="00D31CB1" w:rsidDel="00BC5511" w:rsidRDefault="00D31CB1">
      <w:pPr>
        <w:ind w:right="540"/>
        <w:rPr>
          <w:del w:id="7636" w:author="Sayali Dev" w:date="2018-02-15T18:40:00Z"/>
        </w:rPr>
        <w:pPrChange w:id="7637" w:author="Sayali Dev" w:date="2018-02-21T16:53:00Z">
          <w:pPr>
            <w:ind w:left="720" w:right="540"/>
          </w:pPr>
        </w:pPrChange>
      </w:pPr>
      <w:del w:id="7638" w:author="Sayali Dev" w:date="2018-02-15T18:40:00Z">
        <w:r w:rsidRPr="007051E5" w:rsidDel="00BC5511">
          <w:delText xml:space="preserve">The </w:delText>
        </w:r>
        <w:r w:rsidDel="00BC5511">
          <w:rPr>
            <w:b/>
          </w:rPr>
          <w:delText>S</w:delText>
        </w:r>
        <w:r w:rsidRPr="00657077" w:rsidDel="00BC5511">
          <w:rPr>
            <w:b/>
          </w:rPr>
          <w:delText xml:space="preserve">ubject </w:delText>
        </w:r>
        <w:r w:rsidDel="00BC5511">
          <w:rPr>
            <w:b/>
          </w:rPr>
          <w:delText>S</w:delText>
        </w:r>
        <w:r w:rsidRPr="00657077" w:rsidDel="00BC5511">
          <w:rPr>
            <w:b/>
          </w:rPr>
          <w:delText>earch</w:delText>
        </w:r>
        <w:r w:rsidRPr="007051E5" w:rsidDel="00BC5511">
          <w:delText xml:space="preserve"> page appears.</w:delText>
        </w:r>
      </w:del>
    </w:p>
    <w:p w14:paraId="4D2AE28B" w14:textId="042FAE03" w:rsidR="00D31CB1" w:rsidDel="00BC5511" w:rsidRDefault="00D31CB1">
      <w:pPr>
        <w:ind w:right="540"/>
        <w:rPr>
          <w:del w:id="7639" w:author="Sayali Dev" w:date="2018-02-15T18:40:00Z"/>
        </w:rPr>
        <w:pPrChange w:id="7640" w:author="Sayali Dev" w:date="2018-02-21T16:53:00Z">
          <w:pPr>
            <w:ind w:left="720" w:right="540"/>
          </w:pPr>
        </w:pPrChange>
      </w:pPr>
    </w:p>
    <w:p w14:paraId="0141D48D" w14:textId="329E8A14" w:rsidR="00D31CB1" w:rsidRPr="007051E5" w:rsidDel="00BC5511" w:rsidRDefault="00D31CB1">
      <w:pPr>
        <w:numPr>
          <w:ilvl w:val="0"/>
          <w:numId w:val="360"/>
        </w:numPr>
        <w:ind w:left="0" w:right="540"/>
        <w:rPr>
          <w:del w:id="7641" w:author="Sayali Dev" w:date="2018-02-15T18:40:00Z"/>
        </w:rPr>
        <w:pPrChange w:id="7642" w:author="Sayali Dev" w:date="2018-02-21T16:53:00Z">
          <w:pPr>
            <w:numPr>
              <w:numId w:val="360"/>
            </w:numPr>
            <w:ind w:left="720" w:right="540" w:hanging="360"/>
          </w:pPr>
        </w:pPrChange>
      </w:pPr>
      <w:del w:id="7643"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5583E7D5" w14:textId="18F3AB1E" w:rsidR="00D31CB1" w:rsidDel="00BC5511" w:rsidRDefault="00D31CB1">
      <w:pPr>
        <w:ind w:right="540"/>
        <w:rPr>
          <w:del w:id="7644" w:author="Sayali Dev" w:date="2018-02-15T18:40:00Z"/>
        </w:rPr>
        <w:pPrChange w:id="7645" w:author="Sayali Dev" w:date="2018-02-21T16:53:00Z">
          <w:pPr>
            <w:ind w:left="720" w:right="540"/>
          </w:pPr>
        </w:pPrChange>
      </w:pPr>
      <w:del w:id="7646" w:author="Sayali Dev" w:date="2018-02-15T18:40:00Z">
        <w:r w:rsidRPr="007051E5" w:rsidDel="00BC5511">
          <w:delText>The</w:delText>
        </w:r>
        <w:r w:rsidDel="00BC5511">
          <w:rPr>
            <w:b/>
          </w:rPr>
          <w:delText xml:space="preserve"> </w:delText>
        </w:r>
        <w:r w:rsidRPr="007973E7" w:rsidDel="00BC5511">
          <w:rPr>
            <w:b/>
          </w:rPr>
          <w:delText>Subject Search</w:delText>
        </w:r>
        <w:r w:rsidRPr="007051E5" w:rsidDel="00BC5511">
          <w:delText xml:space="preserve"> page</w:delText>
        </w:r>
        <w:r w:rsidDel="00BC5511">
          <w:delText xml:space="preserve"> displays a list of subjects.</w:delText>
        </w:r>
      </w:del>
    </w:p>
    <w:p w14:paraId="4061C294" w14:textId="56F86F45" w:rsidR="00D31CB1" w:rsidDel="00BC5511" w:rsidRDefault="00D31CB1">
      <w:pPr>
        <w:ind w:right="540"/>
        <w:rPr>
          <w:del w:id="7647" w:author="Sayali Dev" w:date="2018-02-15T18:40:00Z"/>
        </w:rPr>
        <w:pPrChange w:id="7648" w:author="Sayali Dev" w:date="2018-02-21T16:53:00Z">
          <w:pPr>
            <w:ind w:left="720" w:right="540"/>
          </w:pPr>
        </w:pPrChange>
      </w:pPr>
    </w:p>
    <w:p w14:paraId="017271CD" w14:textId="693F5B9F" w:rsidR="00D31CB1" w:rsidDel="00BC5511" w:rsidRDefault="00D31CB1">
      <w:pPr>
        <w:numPr>
          <w:ilvl w:val="0"/>
          <w:numId w:val="360"/>
        </w:numPr>
        <w:ind w:left="0" w:right="540"/>
        <w:rPr>
          <w:del w:id="7649" w:author="Sayali Dev" w:date="2018-02-15T18:40:00Z"/>
        </w:rPr>
        <w:pPrChange w:id="7650" w:author="Sayali Dev" w:date="2018-02-21T16:53:00Z">
          <w:pPr>
            <w:numPr>
              <w:numId w:val="360"/>
            </w:numPr>
            <w:ind w:left="720" w:right="540" w:hanging="360"/>
          </w:pPr>
        </w:pPrChange>
      </w:pPr>
      <w:del w:id="7651" w:author="Sayali Dev" w:date="2018-02-15T18:40:00Z">
        <w:r w:rsidDel="00BC5511">
          <w:delText xml:space="preserve">Click the row of the subject for which you want to assign a kit. </w:delText>
        </w:r>
      </w:del>
    </w:p>
    <w:p w14:paraId="1E846445" w14:textId="08687841" w:rsidR="00D31CB1" w:rsidDel="00BC5511" w:rsidRDefault="00D31CB1">
      <w:pPr>
        <w:rPr>
          <w:del w:id="7652" w:author="Sayali Dev" w:date="2018-02-15T18:40:00Z"/>
        </w:rPr>
        <w:pPrChange w:id="7653" w:author="Sayali Dev" w:date="2018-02-21T16:53:00Z">
          <w:pPr>
            <w:ind w:left="720"/>
          </w:pPr>
        </w:pPrChange>
      </w:pPr>
      <w:del w:id="7654" w:author="Sayali Dev" w:date="2018-02-15T18:40:00Z">
        <w:r w:rsidRPr="00DC6CD1" w:rsidDel="00BC5511">
          <w:delText xml:space="preserve">The </w:delText>
        </w:r>
        <w:r w:rsidRPr="00DC6CD1" w:rsidDel="00BC5511">
          <w:rPr>
            <w:b/>
          </w:rPr>
          <w:delText>Subject View</w:delText>
        </w:r>
        <w:r w:rsidRPr="00DC6CD1" w:rsidDel="00BC5511">
          <w:delText xml:space="preserve"> page appears.</w:delText>
        </w:r>
      </w:del>
    </w:p>
    <w:p w14:paraId="580777A5" w14:textId="2AD9FE9A" w:rsidR="00D31CB1" w:rsidDel="00BC5511" w:rsidRDefault="00D31CB1">
      <w:pPr>
        <w:rPr>
          <w:del w:id="7655" w:author="Sayali Dev" w:date="2018-02-15T18:40:00Z"/>
        </w:rPr>
        <w:pPrChange w:id="7656" w:author="Sayali Dev" w:date="2018-02-21T16:53:00Z">
          <w:pPr>
            <w:ind w:left="720"/>
          </w:pPr>
        </w:pPrChange>
      </w:pPr>
    </w:p>
    <w:p w14:paraId="3185CC59" w14:textId="47C284A9" w:rsidR="00D31CB1" w:rsidDel="00BC5511" w:rsidRDefault="00D31CB1">
      <w:pPr>
        <w:numPr>
          <w:ilvl w:val="0"/>
          <w:numId w:val="360"/>
        </w:numPr>
        <w:ind w:left="0"/>
        <w:rPr>
          <w:del w:id="7657" w:author="Sayali Dev" w:date="2018-02-15T18:40:00Z"/>
        </w:rPr>
        <w:pPrChange w:id="7658" w:author="Sayali Dev" w:date="2018-02-21T16:53:00Z">
          <w:pPr>
            <w:numPr>
              <w:numId w:val="360"/>
            </w:numPr>
            <w:ind w:left="720" w:hanging="360"/>
          </w:pPr>
        </w:pPrChange>
      </w:pPr>
      <w:del w:id="7659" w:author="Sayali Dev" w:date="2018-02-15T18:40:00Z">
        <w:r w:rsidDel="00BC5511">
          <w:delText xml:space="preserve">Click the </w:delText>
        </w:r>
        <w:r w:rsidRPr="0012348A" w:rsidDel="00BC5511">
          <w:rPr>
            <w:b/>
          </w:rPr>
          <w:delText>ADD KIT/SPECIMEN</w:delText>
        </w:r>
        <w:r w:rsidDel="00BC5511">
          <w:delText xml:space="preserve"> button on the right hand bottom side of the page.</w:delText>
        </w:r>
      </w:del>
    </w:p>
    <w:p w14:paraId="74FD3491" w14:textId="0C6833D2" w:rsidR="00D31CB1" w:rsidDel="00BC5511" w:rsidRDefault="00D31CB1">
      <w:pPr>
        <w:rPr>
          <w:del w:id="7660" w:author="Sayali Dev" w:date="2018-02-15T18:40:00Z"/>
        </w:rPr>
        <w:pPrChange w:id="7661" w:author="Sayali Dev" w:date="2018-02-21T16:53:00Z">
          <w:pPr>
            <w:ind w:left="720"/>
          </w:pPr>
        </w:pPrChange>
      </w:pPr>
      <w:del w:id="7662" w:author="Sayali Dev" w:date="2018-02-15T18:40:00Z">
        <w:r w:rsidDel="00BC5511">
          <w:delText>The ‘Add Kit/Specimen’ pop-up is displayed.</w:delText>
        </w:r>
      </w:del>
    </w:p>
    <w:p w14:paraId="30D68E65" w14:textId="1498AC66" w:rsidR="00D31CB1" w:rsidDel="00BC5511" w:rsidRDefault="00D31CB1">
      <w:pPr>
        <w:rPr>
          <w:del w:id="7663" w:author="Sayali Dev" w:date="2018-02-15T18:40:00Z"/>
        </w:rPr>
        <w:pPrChange w:id="7664" w:author="Sayali Dev" w:date="2018-02-21T16:53:00Z">
          <w:pPr>
            <w:ind w:left="720"/>
          </w:pPr>
        </w:pPrChange>
      </w:pPr>
    </w:p>
    <w:p w14:paraId="32218BF0" w14:textId="548E740F" w:rsidR="00D31CB1" w:rsidDel="00BC5511" w:rsidRDefault="00D31CB1">
      <w:pPr>
        <w:ind w:firstLine="720"/>
        <w:rPr>
          <w:del w:id="7665" w:author="Sayali Dev" w:date="2018-02-15T18:40:00Z"/>
        </w:rPr>
      </w:pPr>
      <w:del w:id="7666" w:author="Sayali Dev" w:date="2018-02-15T18:40:00Z">
        <w:r w:rsidDel="00BC5511">
          <w:rPr>
            <w:noProof/>
          </w:rPr>
          <w:drawing>
            <wp:inline distT="0" distB="0" distL="0" distR="0" wp14:anchorId="6966D412" wp14:editId="28E2A788">
              <wp:extent cx="6257925" cy="2890814"/>
              <wp:effectExtent l="19050" t="19050" r="9525" b="24130"/>
              <wp:docPr id="9302" name="Picture 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70170" cy="2896471"/>
                      </a:xfrm>
                      <a:prstGeom prst="rect">
                        <a:avLst/>
                      </a:prstGeom>
                      <a:ln w="3175">
                        <a:solidFill>
                          <a:schemeClr val="tx1"/>
                        </a:solidFill>
                      </a:ln>
                    </pic:spPr>
                  </pic:pic>
                </a:graphicData>
              </a:graphic>
            </wp:inline>
          </w:drawing>
        </w:r>
      </w:del>
    </w:p>
    <w:p w14:paraId="4C024875" w14:textId="5FF9BCCD" w:rsidR="00D31CB1" w:rsidDel="00BC5511" w:rsidRDefault="00D31CB1">
      <w:pPr>
        <w:pStyle w:val="Figure"/>
        <w:tabs>
          <w:tab w:val="clear" w:pos="1080"/>
          <w:tab w:val="clear" w:pos="1710"/>
          <w:tab w:val="clear" w:pos="1980"/>
        </w:tabs>
        <w:ind w:left="0" w:hanging="1080"/>
        <w:rPr>
          <w:del w:id="7667" w:author="Sayali Dev" w:date="2018-02-15T18:40:00Z"/>
        </w:rPr>
        <w:pPrChange w:id="7668" w:author="Sayali Dev" w:date="2018-02-21T16:53:00Z">
          <w:pPr>
            <w:pStyle w:val="Figure"/>
            <w:tabs>
              <w:tab w:val="clear" w:pos="1080"/>
              <w:tab w:val="clear" w:pos="1710"/>
              <w:tab w:val="clear" w:pos="1980"/>
            </w:tabs>
            <w:ind w:left="1800" w:hanging="1080"/>
          </w:pPr>
        </w:pPrChange>
      </w:pPr>
      <w:del w:id="7669" w:author="Sayali Dev" w:date="2018-02-15T18:40:00Z">
        <w:r w:rsidDel="00BC5511">
          <w:delText>Add Kit/Specimen pop-up</w:delText>
        </w:r>
        <w:r w:rsidDel="00BC5511">
          <w:br/>
        </w:r>
      </w:del>
    </w:p>
    <w:p w14:paraId="0EA29B48" w14:textId="113706AC" w:rsidR="00D31CB1" w:rsidDel="00BC5511" w:rsidRDefault="00D31CB1">
      <w:pPr>
        <w:rPr>
          <w:del w:id="7670" w:author="Sayali Dev" w:date="2018-02-15T18:40:00Z"/>
        </w:rPr>
        <w:pPrChange w:id="7671" w:author="Sayali Dev" w:date="2018-02-21T16:53:00Z">
          <w:pPr>
            <w:ind w:left="720"/>
          </w:pPr>
        </w:pPrChange>
      </w:pPr>
      <w:del w:id="7672" w:author="Sayali Dev" w:date="2018-02-15T18:40:00Z">
        <w:r w:rsidRPr="004270F6" w:rsidDel="00BC5511">
          <w:rPr>
            <w:b/>
          </w:rPr>
          <w:delText>Note</w:delText>
        </w:r>
        <w:r w:rsidDel="00BC5511">
          <w:delText xml:space="preserve">: User can select the collection event first from the LHS tree view and then click </w:delText>
        </w:r>
        <w:r w:rsidRPr="004270F6" w:rsidDel="00BC5511">
          <w:rPr>
            <w:b/>
          </w:rPr>
          <w:delText>ADD KIT/SPECIMEN</w:delText>
        </w:r>
        <w:r w:rsidDel="00BC5511">
          <w:delText xml:space="preserve"> button. This will automatically select that collection event in the </w:delText>
        </w:r>
        <w:r w:rsidRPr="004270F6" w:rsidDel="00BC5511">
          <w:rPr>
            <w:b/>
          </w:rPr>
          <w:delText>Collection Event</w:delText>
        </w:r>
        <w:r w:rsidDel="00BC5511">
          <w:delText xml:space="preserve"> dropdown.</w:delText>
        </w:r>
      </w:del>
    </w:p>
    <w:p w14:paraId="0F2BC66B" w14:textId="0707C051" w:rsidR="00D31CB1" w:rsidDel="00BC5511" w:rsidRDefault="00D31CB1">
      <w:pPr>
        <w:rPr>
          <w:del w:id="7673" w:author="Sayali Dev" w:date="2018-02-15T18:40:00Z"/>
        </w:rPr>
        <w:pPrChange w:id="7674" w:author="Sayali Dev" w:date="2018-02-21T16:53:00Z">
          <w:pPr>
            <w:ind w:left="720"/>
          </w:pPr>
        </w:pPrChange>
      </w:pPr>
    </w:p>
    <w:p w14:paraId="1D679F43" w14:textId="6C08B26D" w:rsidR="00D31CB1" w:rsidDel="00BC5511" w:rsidRDefault="00D31CB1">
      <w:pPr>
        <w:numPr>
          <w:ilvl w:val="0"/>
          <w:numId w:val="360"/>
        </w:numPr>
        <w:ind w:left="0"/>
        <w:rPr>
          <w:del w:id="7675" w:author="Sayali Dev" w:date="2018-02-15T18:40:00Z"/>
        </w:rPr>
        <w:pPrChange w:id="7676" w:author="Sayali Dev" w:date="2018-02-21T16:53:00Z">
          <w:pPr>
            <w:numPr>
              <w:numId w:val="360"/>
            </w:numPr>
            <w:ind w:left="720" w:hanging="360"/>
          </w:pPr>
        </w:pPrChange>
      </w:pPr>
      <w:del w:id="7677" w:author="Sayali Dev" w:date="2018-02-15T18:40:00Z">
        <w:r w:rsidDel="00BC5511">
          <w:delText xml:space="preserve">In the </w:delText>
        </w:r>
        <w:r w:rsidRPr="00673E5E" w:rsidDel="00BC5511">
          <w:rPr>
            <w:b/>
          </w:rPr>
          <w:delText xml:space="preserve">Source </w:delText>
        </w:r>
        <w:r w:rsidRPr="00B644A7" w:rsidDel="00BC5511">
          <w:rPr>
            <w:b/>
          </w:rPr>
          <w:delText>Identifier</w:delText>
        </w:r>
        <w:r w:rsidDel="00BC5511">
          <w:delText xml:space="preserve"> </w:delText>
        </w:r>
        <w:r w:rsidRPr="00367F41" w:rsidDel="00BC5511">
          <w:delText xml:space="preserve">box, type </w:delText>
        </w:r>
        <w:r w:rsidDel="00BC5511">
          <w:delText xml:space="preserve">the </w:delText>
        </w:r>
        <w:r w:rsidRPr="00673E5E" w:rsidDel="00BC5511">
          <w:rPr>
            <w:b/>
          </w:rPr>
          <w:delText>Kit Identifier</w:delText>
        </w:r>
        <w:r w:rsidDel="00BC5511">
          <w:delText xml:space="preserve"> you want to assign.</w:delText>
        </w:r>
      </w:del>
    </w:p>
    <w:p w14:paraId="2B557D25" w14:textId="4CE657E3" w:rsidR="00D31CB1" w:rsidDel="00BC5511" w:rsidRDefault="00D31CB1">
      <w:pPr>
        <w:rPr>
          <w:del w:id="7678" w:author="Sayali Dev" w:date="2018-02-15T18:40:00Z"/>
        </w:rPr>
        <w:pPrChange w:id="7679" w:author="Sayali Dev" w:date="2018-02-21T16:53:00Z">
          <w:pPr>
            <w:ind w:left="720"/>
          </w:pPr>
        </w:pPrChange>
      </w:pPr>
      <w:del w:id="7680" w:author="Sayali Dev" w:date="2018-02-15T18:40:00Z">
        <w:r w:rsidDel="00BC5511">
          <w:delText xml:space="preserve">Select a </w:delText>
        </w:r>
        <w:r w:rsidRPr="001B25AE" w:rsidDel="00BC5511">
          <w:rPr>
            <w:b/>
          </w:rPr>
          <w:delText>Collection Event</w:delText>
        </w:r>
        <w:r w:rsidDel="00BC5511">
          <w:delText xml:space="preserve"> from the dropdown list provided for the same.</w:delText>
        </w:r>
      </w:del>
    </w:p>
    <w:p w14:paraId="09AEC9F0" w14:textId="56F9EF07" w:rsidR="00D31CB1" w:rsidDel="00BC5511" w:rsidRDefault="00D31CB1">
      <w:pPr>
        <w:rPr>
          <w:del w:id="7681" w:author="Sayali Dev" w:date="2018-02-15T18:40:00Z"/>
        </w:rPr>
        <w:pPrChange w:id="7682" w:author="Sayali Dev" w:date="2018-02-21T16:53:00Z">
          <w:pPr>
            <w:ind w:left="720"/>
          </w:pPr>
        </w:pPrChange>
      </w:pPr>
      <w:del w:id="7683" w:author="Sayali Dev" w:date="2018-02-15T18:40:00Z">
        <w:r w:rsidDel="00BC5511">
          <w:delText xml:space="preserve">Click </w:delText>
        </w:r>
        <w:r w:rsidDel="00BC5511">
          <w:rPr>
            <w:b/>
          </w:rPr>
          <w:delText>NEXT</w:delText>
        </w:r>
        <w:r w:rsidDel="00BC5511">
          <w:delText>.</w:delText>
        </w:r>
      </w:del>
    </w:p>
    <w:p w14:paraId="1185B955" w14:textId="56E45551" w:rsidR="00D31CB1" w:rsidDel="00BC5511" w:rsidRDefault="00D31CB1">
      <w:pPr>
        <w:rPr>
          <w:del w:id="7684" w:author="Sayali Dev" w:date="2018-02-15T18:40:00Z"/>
        </w:rPr>
        <w:pPrChange w:id="7685" w:author="Sayali Dev" w:date="2018-02-21T16:53:00Z">
          <w:pPr>
            <w:ind w:left="720"/>
          </w:pPr>
        </w:pPrChange>
      </w:pPr>
      <w:del w:id="7686" w:author="Sayali Dev" w:date="2018-02-15T18:40:00Z">
        <w:r w:rsidDel="00BC5511">
          <w:delText xml:space="preserve">The pop-up closes and the </w:delText>
        </w:r>
        <w:r w:rsidRPr="00247871" w:rsidDel="00BC5511">
          <w:rPr>
            <w:b/>
          </w:rPr>
          <w:delText>Assign Kits/Specimen</w:delText>
        </w:r>
        <w:r w:rsidDel="00BC5511">
          <w:delText xml:space="preserve"> page is displayed.</w:delText>
        </w:r>
      </w:del>
    </w:p>
    <w:p w14:paraId="5223ADBF" w14:textId="53A231A4" w:rsidR="00D31CB1" w:rsidDel="00BC5511" w:rsidRDefault="00D31CB1">
      <w:pPr>
        <w:rPr>
          <w:del w:id="7687" w:author="Sayali Dev" w:date="2018-02-15T18:40:00Z"/>
        </w:rPr>
        <w:pPrChange w:id="7688" w:author="Sayali Dev" w:date="2018-02-21T16:53:00Z">
          <w:pPr>
            <w:ind w:left="720"/>
          </w:pPr>
        </w:pPrChange>
      </w:pPr>
      <w:del w:id="7689" w:author="Sayali Dev" w:date="2018-02-15T18:40:00Z">
        <w:r w:rsidDel="00BC5511">
          <w:delText xml:space="preserve">The kit items appear in the kits cart under the </w:delText>
        </w:r>
        <w:r w:rsidRPr="009233A2" w:rsidDel="00BC5511">
          <w:rPr>
            <w:b/>
          </w:rPr>
          <w:delText>Total Items</w:delText>
        </w:r>
        <w:r w:rsidDel="00BC5511">
          <w:delText xml:space="preserve"> header.</w:delText>
        </w:r>
        <w:r w:rsidDel="00BC5511">
          <w:br/>
        </w:r>
      </w:del>
    </w:p>
    <w:p w14:paraId="3DCD573F" w14:textId="044700BF" w:rsidR="00D31CB1" w:rsidDel="00BC5511" w:rsidRDefault="00D31CB1">
      <w:pPr>
        <w:numPr>
          <w:ilvl w:val="0"/>
          <w:numId w:val="360"/>
        </w:numPr>
        <w:ind w:left="0"/>
        <w:rPr>
          <w:del w:id="7690" w:author="Sayali Dev" w:date="2018-02-15T18:40:00Z"/>
        </w:rPr>
        <w:pPrChange w:id="7691" w:author="Sayali Dev" w:date="2018-02-21T16:53:00Z">
          <w:pPr>
            <w:numPr>
              <w:numId w:val="360"/>
            </w:numPr>
            <w:ind w:left="720" w:hanging="360"/>
          </w:pPr>
        </w:pPrChange>
      </w:pPr>
      <w:del w:id="7692" w:author="Sayali Dev" w:date="2018-02-15T18:40:00Z">
        <w:r w:rsidDel="00BC5511">
          <w:delText xml:space="preserve">To delete a kit item from the kits cart, click the trash icon </w:delText>
        </w:r>
        <w:r w:rsidDel="00BC5511">
          <w:rPr>
            <w:noProof/>
          </w:rPr>
          <w:drawing>
            <wp:inline distT="0" distB="0" distL="0" distR="0" wp14:anchorId="1A41E2F3" wp14:editId="6CAC563F">
              <wp:extent cx="215900" cy="199390"/>
              <wp:effectExtent l="0" t="0" r="0" b="0"/>
              <wp:docPr id="9303" name="Picture 930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900" cy="199390"/>
                      </a:xfrm>
                      <a:prstGeom prst="rect">
                        <a:avLst/>
                      </a:prstGeom>
                      <a:noFill/>
                      <a:ln>
                        <a:noFill/>
                      </a:ln>
                    </pic:spPr>
                  </pic:pic>
                </a:graphicData>
              </a:graphic>
            </wp:inline>
          </w:drawing>
        </w:r>
        <w:r w:rsidDel="00BC5511">
          <w:delText xml:space="preserve"> for the appropriate item. </w:delText>
        </w:r>
      </w:del>
    </w:p>
    <w:p w14:paraId="0998E415" w14:textId="23E6C383" w:rsidR="00D31CB1" w:rsidDel="00BC5511" w:rsidRDefault="00D31CB1">
      <w:pPr>
        <w:spacing w:after="120"/>
        <w:rPr>
          <w:del w:id="7693" w:author="Sayali Dev" w:date="2018-02-15T18:40:00Z"/>
        </w:rPr>
        <w:pPrChange w:id="7694" w:author="Sayali Dev" w:date="2018-02-21T16:53:00Z">
          <w:pPr>
            <w:spacing w:after="120"/>
            <w:ind w:left="720"/>
          </w:pPr>
        </w:pPrChange>
      </w:pPr>
      <w:del w:id="7695" w:author="Sayali Dev" w:date="2018-02-15T18:40:00Z">
        <w:r w:rsidRPr="004448C0" w:rsidDel="00BC5511">
          <w:rPr>
            <w:b/>
          </w:rPr>
          <w:delText>Note:</w:delText>
        </w:r>
        <w:r w:rsidDel="00BC5511">
          <w:delText xml:space="preserve"> To delete all kit items, click the trash can icon </w:delText>
        </w:r>
        <w:r w:rsidDel="00BC5511">
          <w:rPr>
            <w:noProof/>
          </w:rPr>
          <w:drawing>
            <wp:inline distT="0" distB="0" distL="0" distR="0" wp14:anchorId="2A75A427" wp14:editId="7E2729FB">
              <wp:extent cx="215900" cy="199390"/>
              <wp:effectExtent l="0" t="0" r="0" b="0"/>
              <wp:docPr id="9304" name="Picture 930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900" cy="199390"/>
                      </a:xfrm>
                      <a:prstGeom prst="rect">
                        <a:avLst/>
                      </a:prstGeom>
                      <a:noFill/>
                      <a:ln>
                        <a:noFill/>
                      </a:ln>
                    </pic:spPr>
                  </pic:pic>
                </a:graphicData>
              </a:graphic>
            </wp:inline>
          </w:drawing>
        </w:r>
        <w:r w:rsidDel="00BC5511">
          <w:delText xml:space="preserve"> in the header row.  </w:delText>
        </w:r>
        <w:r w:rsidDel="00BC5511">
          <w:br/>
        </w:r>
      </w:del>
    </w:p>
    <w:p w14:paraId="4972A516" w14:textId="2FA9EFB6" w:rsidR="00D31CB1" w:rsidDel="00BC5511" w:rsidRDefault="00D31CB1">
      <w:pPr>
        <w:numPr>
          <w:ilvl w:val="0"/>
          <w:numId w:val="360"/>
        </w:numPr>
        <w:ind w:left="0"/>
        <w:rPr>
          <w:del w:id="7696" w:author="Sayali Dev" w:date="2018-02-15T18:40:00Z"/>
        </w:rPr>
        <w:pPrChange w:id="7697" w:author="Sayali Dev" w:date="2018-02-21T16:53:00Z">
          <w:pPr>
            <w:numPr>
              <w:numId w:val="360"/>
            </w:numPr>
            <w:ind w:left="720" w:hanging="360"/>
          </w:pPr>
        </w:pPrChange>
      </w:pPr>
      <w:del w:id="7698" w:author="Sayali Dev" w:date="2018-02-15T18:40:00Z">
        <w:r w:rsidDel="00BC5511">
          <w:delText xml:space="preserve">To add a comment to a kit item: </w:delText>
        </w:r>
      </w:del>
    </w:p>
    <w:p w14:paraId="4E342451" w14:textId="3EAF486B" w:rsidR="00D31CB1" w:rsidDel="00BC5511" w:rsidRDefault="00D31CB1">
      <w:pPr>
        <w:numPr>
          <w:ilvl w:val="0"/>
          <w:numId w:val="362"/>
        </w:numPr>
        <w:ind w:left="0"/>
        <w:rPr>
          <w:del w:id="7699" w:author="Sayali Dev" w:date="2018-02-15T18:40:00Z"/>
        </w:rPr>
        <w:pPrChange w:id="7700" w:author="Sayali Dev" w:date="2018-02-21T16:53:00Z">
          <w:pPr>
            <w:numPr>
              <w:numId w:val="362"/>
            </w:numPr>
            <w:ind w:left="1080" w:hanging="360"/>
          </w:pPr>
        </w:pPrChange>
      </w:pPr>
      <w:del w:id="7701" w:author="Sayali Dev" w:date="2018-02-15T18:40:00Z">
        <w:r w:rsidDel="00BC5511">
          <w:delText xml:space="preserve">Click the comments icon </w:delText>
        </w:r>
        <w:r w:rsidDel="00BC5511">
          <w:rPr>
            <w:noProof/>
          </w:rPr>
          <w:drawing>
            <wp:inline distT="0" distB="0" distL="0" distR="0" wp14:anchorId="3F827CC4" wp14:editId="0BF94B57">
              <wp:extent cx="257810" cy="215900"/>
              <wp:effectExtent l="0" t="0" r="8890" b="0"/>
              <wp:docPr id="9305" name="Picture 9305"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ents ic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7810" cy="215900"/>
                      </a:xfrm>
                      <a:prstGeom prst="rect">
                        <a:avLst/>
                      </a:prstGeom>
                      <a:noFill/>
                      <a:ln>
                        <a:noFill/>
                      </a:ln>
                    </pic:spPr>
                  </pic:pic>
                </a:graphicData>
              </a:graphic>
            </wp:inline>
          </w:drawing>
        </w:r>
        <w:r w:rsidDel="00BC5511">
          <w:delText xml:space="preserve"> for the appropriate item. </w:delText>
        </w:r>
      </w:del>
    </w:p>
    <w:p w14:paraId="416223C6" w14:textId="31F61594" w:rsidR="00D31CB1" w:rsidDel="00BC5511" w:rsidRDefault="00D31CB1">
      <w:pPr>
        <w:rPr>
          <w:del w:id="7702" w:author="Sayali Dev" w:date="2018-02-15T18:40:00Z"/>
        </w:rPr>
        <w:pPrChange w:id="7703" w:author="Sayali Dev" w:date="2018-02-21T16:53:00Z">
          <w:pPr>
            <w:ind w:left="1080"/>
          </w:pPr>
        </w:pPrChange>
      </w:pPr>
      <w:del w:id="7704" w:author="Sayali Dev" w:date="2018-02-15T18:40:00Z">
        <w:r w:rsidDel="00BC5511">
          <w:delText xml:space="preserve">The </w:delText>
        </w:r>
        <w:r w:rsidRPr="00013176" w:rsidDel="00BC5511">
          <w:rPr>
            <w:b/>
          </w:rPr>
          <w:delText>Comments</w:delText>
        </w:r>
        <w:r w:rsidDel="00BC5511">
          <w:delText xml:space="preserve"> window appears. </w:delText>
        </w:r>
      </w:del>
    </w:p>
    <w:p w14:paraId="6D032F6E" w14:textId="48A69BCB" w:rsidR="00D31CB1" w:rsidDel="00BC5511" w:rsidRDefault="00D31CB1">
      <w:pPr>
        <w:rPr>
          <w:del w:id="7705" w:author="Sayali Dev" w:date="2018-02-15T18:40:00Z"/>
        </w:rPr>
        <w:pPrChange w:id="7706" w:author="Sayali Dev" w:date="2018-02-21T16:53:00Z">
          <w:pPr>
            <w:ind w:left="1080"/>
          </w:pPr>
        </w:pPrChange>
      </w:pPr>
    </w:p>
    <w:p w14:paraId="2E3F7A42" w14:textId="14C5A246" w:rsidR="00D31CB1" w:rsidDel="00BC5511" w:rsidRDefault="00D31CB1">
      <w:pPr>
        <w:rPr>
          <w:del w:id="7707" w:author="Sayali Dev" w:date="2018-02-15T18:40:00Z"/>
        </w:rPr>
        <w:pPrChange w:id="7708" w:author="Sayali Dev" w:date="2018-02-21T16:53:00Z">
          <w:pPr>
            <w:ind w:left="720"/>
          </w:pPr>
        </w:pPrChange>
      </w:pPr>
      <w:del w:id="7709" w:author="Sayali Dev" w:date="2018-02-15T18:40:00Z">
        <w:r w:rsidDel="00BC5511">
          <w:rPr>
            <w:noProof/>
          </w:rPr>
          <w:drawing>
            <wp:inline distT="0" distB="0" distL="0" distR="0" wp14:anchorId="75CBFDCD" wp14:editId="2DD4A054">
              <wp:extent cx="6362700" cy="2976330"/>
              <wp:effectExtent l="19050" t="19050" r="19050" b="14605"/>
              <wp:docPr id="9306" name="Picture 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66659" cy="2978182"/>
                      </a:xfrm>
                      <a:prstGeom prst="rect">
                        <a:avLst/>
                      </a:prstGeom>
                      <a:ln w="3175">
                        <a:solidFill>
                          <a:schemeClr val="tx1"/>
                        </a:solidFill>
                      </a:ln>
                    </pic:spPr>
                  </pic:pic>
                </a:graphicData>
              </a:graphic>
            </wp:inline>
          </w:drawing>
        </w:r>
      </w:del>
    </w:p>
    <w:p w14:paraId="54421403" w14:textId="4839805E" w:rsidR="00D31CB1" w:rsidDel="00BC5511" w:rsidRDefault="00D31CB1">
      <w:pPr>
        <w:pStyle w:val="Figure"/>
        <w:tabs>
          <w:tab w:val="clear" w:pos="1080"/>
          <w:tab w:val="clear" w:pos="1710"/>
          <w:tab w:val="clear" w:pos="1980"/>
        </w:tabs>
        <w:ind w:left="0" w:hanging="1080"/>
        <w:rPr>
          <w:del w:id="7710" w:author="Sayali Dev" w:date="2018-02-15T18:40:00Z"/>
        </w:rPr>
        <w:pPrChange w:id="7711" w:author="Sayali Dev" w:date="2018-02-21T16:53:00Z">
          <w:pPr>
            <w:pStyle w:val="Figure"/>
            <w:tabs>
              <w:tab w:val="clear" w:pos="1080"/>
              <w:tab w:val="clear" w:pos="1710"/>
              <w:tab w:val="clear" w:pos="1980"/>
            </w:tabs>
            <w:ind w:left="1800" w:hanging="1080"/>
          </w:pPr>
        </w:pPrChange>
      </w:pPr>
      <w:del w:id="7712" w:author="Sayali Dev" w:date="2018-02-15T18:40:00Z">
        <w:r w:rsidDel="00BC5511">
          <w:delText>Comments window</w:delText>
        </w:r>
      </w:del>
    </w:p>
    <w:p w14:paraId="06068F5C" w14:textId="60FE6B44" w:rsidR="00D31CB1" w:rsidRPr="00013176" w:rsidDel="00BC5511" w:rsidRDefault="00D31CB1">
      <w:pPr>
        <w:rPr>
          <w:del w:id="7713" w:author="Sayali Dev" w:date="2018-02-15T18:40:00Z"/>
        </w:rPr>
      </w:pPr>
    </w:p>
    <w:p w14:paraId="44B66ED9" w14:textId="0CF2F720" w:rsidR="00D31CB1" w:rsidDel="00BC5511" w:rsidRDefault="00D31CB1">
      <w:pPr>
        <w:numPr>
          <w:ilvl w:val="0"/>
          <w:numId w:val="362"/>
        </w:numPr>
        <w:ind w:left="0"/>
        <w:rPr>
          <w:del w:id="7714" w:author="Sayali Dev" w:date="2018-02-15T18:40:00Z"/>
        </w:rPr>
        <w:pPrChange w:id="7715" w:author="Sayali Dev" w:date="2018-02-21T16:53:00Z">
          <w:pPr>
            <w:numPr>
              <w:numId w:val="362"/>
            </w:numPr>
            <w:ind w:left="1080" w:hanging="360"/>
          </w:pPr>
        </w:pPrChange>
      </w:pPr>
      <w:del w:id="7716" w:author="Sayali Dev" w:date="2018-02-15T18:40:00Z">
        <w:r w:rsidDel="00BC5511">
          <w:delText xml:space="preserve">In the </w:delText>
        </w:r>
        <w:r w:rsidRPr="00013176" w:rsidDel="00BC5511">
          <w:rPr>
            <w:b/>
          </w:rPr>
          <w:delText>Comments</w:delText>
        </w:r>
        <w:r w:rsidDel="00BC5511">
          <w:delText xml:space="preserve"> box, type your comment regarding the kit item, and then click </w:delText>
        </w:r>
        <w:r w:rsidRPr="00013176" w:rsidDel="00BC5511">
          <w:rPr>
            <w:b/>
          </w:rPr>
          <w:delText>SUBMIT</w:delText>
        </w:r>
        <w:r w:rsidDel="00BC5511">
          <w:delText xml:space="preserve">.  </w:delText>
        </w:r>
      </w:del>
    </w:p>
    <w:p w14:paraId="25C75E0A" w14:textId="5FFF3E38" w:rsidR="00D31CB1" w:rsidDel="00BC5511" w:rsidRDefault="00D31CB1">
      <w:pPr>
        <w:rPr>
          <w:del w:id="7717" w:author="Sayali Dev" w:date="2018-02-15T18:40:00Z"/>
        </w:rPr>
        <w:pPrChange w:id="7718" w:author="Sayali Dev" w:date="2018-02-21T16:53:00Z">
          <w:pPr>
            <w:ind w:left="1080"/>
          </w:pPr>
        </w:pPrChange>
      </w:pPr>
      <w:del w:id="7719" w:author="Sayali Dev" w:date="2018-02-15T18:40:00Z">
        <w:r w:rsidDel="00BC5511">
          <w:delText>The comment is added to the kit item.</w:delText>
        </w:r>
        <w:r w:rsidDel="00BC5511">
          <w:br/>
        </w:r>
      </w:del>
    </w:p>
    <w:p w14:paraId="6C6F6BFD" w14:textId="5E02E201" w:rsidR="00D31CB1" w:rsidDel="00BC5511" w:rsidRDefault="00D31CB1">
      <w:pPr>
        <w:rPr>
          <w:del w:id="7720" w:author="Sayali Dev" w:date="2018-02-15T18:40:00Z"/>
        </w:rPr>
        <w:pPrChange w:id="7721" w:author="Sayali Dev" w:date="2018-02-21T16:53:00Z">
          <w:pPr>
            <w:ind w:left="720"/>
          </w:pPr>
        </w:pPrChange>
      </w:pPr>
    </w:p>
    <w:p w14:paraId="098EB842" w14:textId="5CE17938" w:rsidR="00D31CB1" w:rsidDel="00BC5511" w:rsidRDefault="00D31CB1">
      <w:pPr>
        <w:numPr>
          <w:ilvl w:val="0"/>
          <w:numId w:val="360"/>
        </w:numPr>
        <w:ind w:left="0"/>
        <w:rPr>
          <w:del w:id="7722" w:author="Sayali Dev" w:date="2018-02-15T18:40:00Z"/>
        </w:rPr>
        <w:pPrChange w:id="7723" w:author="Sayali Dev" w:date="2018-02-21T16:53:00Z">
          <w:pPr>
            <w:numPr>
              <w:numId w:val="360"/>
            </w:numPr>
            <w:ind w:left="720" w:hanging="360"/>
          </w:pPr>
        </w:pPrChange>
      </w:pPr>
      <w:del w:id="7724" w:author="Sayali Dev" w:date="2018-02-15T18:40:00Z">
        <w:r w:rsidDel="00BC5511">
          <w:delText xml:space="preserve">Click </w:delText>
        </w:r>
        <w:r w:rsidRPr="00931431" w:rsidDel="00BC5511">
          <w:rPr>
            <w:b/>
          </w:rPr>
          <w:delText>SAVE</w:delText>
        </w:r>
        <w:r w:rsidDel="00BC5511">
          <w:delText xml:space="preserve">. </w:delText>
        </w:r>
      </w:del>
    </w:p>
    <w:p w14:paraId="433F6C75" w14:textId="50F43714" w:rsidR="00D31CB1" w:rsidDel="00BC5511" w:rsidRDefault="00D31CB1">
      <w:pPr>
        <w:rPr>
          <w:del w:id="7725" w:author="Sayali Dev" w:date="2018-02-15T18:40:00Z"/>
        </w:rPr>
        <w:pPrChange w:id="7726" w:author="Sayali Dev" w:date="2018-02-21T16:53:00Z">
          <w:pPr>
            <w:ind w:left="720"/>
          </w:pPr>
        </w:pPrChange>
      </w:pPr>
      <w:del w:id="7727" w:author="Sayali Dev" w:date="2018-02-15T18:40:00Z">
        <w:r w:rsidDel="00BC5511">
          <w:delText>The kit is assigned to the collection event.</w:delText>
        </w:r>
      </w:del>
    </w:p>
    <w:p w14:paraId="73308BFC" w14:textId="71112099" w:rsidR="00D31CB1" w:rsidDel="00556E76" w:rsidRDefault="00D31CB1">
      <w:pPr>
        <w:rPr>
          <w:del w:id="7728" w:author="Sayali Dev" w:date="2018-02-21T16:53:00Z"/>
        </w:rPr>
        <w:pPrChange w:id="7729" w:author="Sayali Dev" w:date="2018-02-21T16:53:00Z">
          <w:pPr>
            <w:ind w:left="720"/>
          </w:pPr>
        </w:pPrChange>
      </w:pPr>
    </w:p>
    <w:p w14:paraId="28772754" w14:textId="15595A28" w:rsidR="00D31CB1" w:rsidDel="00BC5511" w:rsidRDefault="00D31CB1" w:rsidP="00D31CB1">
      <w:pPr>
        <w:pStyle w:val="Heading3"/>
        <w:pageBreakBefore/>
        <w:rPr>
          <w:del w:id="7730" w:author="Sayali Dev" w:date="2018-02-15T18:40:00Z"/>
        </w:rPr>
      </w:pPr>
      <w:bookmarkStart w:id="7731" w:name="AssignKitsSpecimen"/>
      <w:bookmarkStart w:id="7732" w:name="_Toc452553486"/>
      <w:bookmarkEnd w:id="7731"/>
      <w:del w:id="7733" w:author="Sayali Dev" w:date="2018-02-15T18:40:00Z">
        <w:r w:rsidDel="00BC5511">
          <w:delText>Assigning a Non Kit Item to a Collection Event</w:delText>
        </w:r>
        <w:bookmarkEnd w:id="7732"/>
        <w:r w:rsidDel="00BC5511">
          <w:delText xml:space="preserve"> </w:delText>
        </w:r>
      </w:del>
    </w:p>
    <w:p w14:paraId="7E2C80D4" w14:textId="1FE46F19" w:rsidR="00D31CB1" w:rsidDel="00BC5511" w:rsidRDefault="00D31CB1" w:rsidP="00D31CB1">
      <w:pPr>
        <w:rPr>
          <w:del w:id="7734" w:author="Sayali Dev" w:date="2018-02-15T18:40:00Z"/>
        </w:rPr>
      </w:pPr>
    </w:p>
    <w:p w14:paraId="0C573184" w14:textId="662FC443" w:rsidR="00D31CB1" w:rsidDel="00BC5511" w:rsidRDefault="00D31CB1" w:rsidP="00D31CB1">
      <w:pPr>
        <w:rPr>
          <w:del w:id="7735" w:author="Sayali Dev" w:date="2018-02-15T18:40:00Z"/>
        </w:rPr>
      </w:pPr>
      <w:del w:id="7736" w:author="Sayali Dev" w:date="2018-02-15T18:40:00Z">
        <w:r w:rsidDel="00BC5511">
          <w:delText xml:space="preserve">If a subject’s biospecimen is collected that is not associated with the kit assigned to a collection event, you can assign the biospecimen to the event as a non kit item. </w:delText>
        </w:r>
      </w:del>
    </w:p>
    <w:p w14:paraId="08134908" w14:textId="51891DA6" w:rsidR="00D31CB1" w:rsidDel="00BC5511" w:rsidRDefault="00D31CB1" w:rsidP="00D31CB1">
      <w:pPr>
        <w:rPr>
          <w:del w:id="7737" w:author="Sayali Dev" w:date="2018-02-15T18:40:00Z"/>
        </w:rPr>
      </w:pPr>
    </w:p>
    <w:p w14:paraId="66E57499" w14:textId="144344F2" w:rsidR="00D31CB1" w:rsidDel="00BC5511" w:rsidRDefault="00D31CB1" w:rsidP="00D31CB1">
      <w:pPr>
        <w:rPr>
          <w:del w:id="7738" w:author="Sayali Dev" w:date="2018-02-15T18:40:00Z"/>
        </w:rPr>
      </w:pPr>
      <w:del w:id="7739" w:author="Sayali Dev" w:date="2018-02-15T18:40:00Z">
        <w:r w:rsidDel="00BC5511">
          <w:delText>To assign a non kit item to a collection event:</w:delText>
        </w:r>
      </w:del>
    </w:p>
    <w:p w14:paraId="0BB6F05F" w14:textId="73B8B102" w:rsidR="00D31CB1" w:rsidDel="00BC5511" w:rsidRDefault="00D31CB1" w:rsidP="00D31CB1">
      <w:pPr>
        <w:rPr>
          <w:del w:id="7740" w:author="Sayali Dev" w:date="2018-02-15T18:40:00Z"/>
        </w:rPr>
      </w:pPr>
    </w:p>
    <w:p w14:paraId="04301760" w14:textId="3869FAC5" w:rsidR="00D31CB1" w:rsidDel="00BC5511" w:rsidRDefault="00D31CB1" w:rsidP="00D31CB1">
      <w:pPr>
        <w:numPr>
          <w:ilvl w:val="0"/>
          <w:numId w:val="361"/>
        </w:numPr>
        <w:ind w:right="540"/>
        <w:rPr>
          <w:del w:id="7741" w:author="Sayali Dev" w:date="2018-02-15T18:40:00Z"/>
        </w:rPr>
      </w:pPr>
      <w:del w:id="7742" w:author="Sayali Dev" w:date="2018-01-31T17:54:00Z">
        <w:r w:rsidDel="009A119E">
          <w:delText>Log on</w:delText>
        </w:r>
      </w:del>
      <w:del w:id="7743" w:author="Sayali Dev" w:date="2018-02-15T18:40:00Z">
        <w:r w:rsidDel="00BC5511">
          <w:delText xml:space="preserve"> to the application using your </w:delText>
        </w:r>
      </w:del>
      <w:del w:id="7744" w:author="Sayali Dev" w:date="2018-01-31T17:55:00Z">
        <w:r w:rsidDel="00A62626">
          <w:delText>logon</w:delText>
        </w:r>
      </w:del>
      <w:del w:id="7745" w:author="Sayali Dev" w:date="2018-02-15T18:40:00Z">
        <w:r w:rsidDel="00BC5511">
          <w:delText xml:space="preserve"> credentials. </w:delText>
        </w:r>
      </w:del>
    </w:p>
    <w:p w14:paraId="43FD6D74" w14:textId="54C627F7" w:rsidR="00D31CB1" w:rsidDel="00BC5511" w:rsidRDefault="00D31CB1" w:rsidP="00D31CB1">
      <w:pPr>
        <w:ind w:left="720" w:right="540"/>
        <w:rPr>
          <w:del w:id="7746" w:author="Sayali Dev" w:date="2018-02-15T18:40:00Z"/>
        </w:rPr>
      </w:pPr>
      <w:del w:id="7747" w:author="Sayali Dev" w:date="2018-02-15T18:40:00Z">
        <w:r w:rsidDel="00BC5511">
          <w:delText xml:space="preserve">The CIRRASPEC home page appears. </w:delText>
        </w:r>
      </w:del>
    </w:p>
    <w:p w14:paraId="6C5CE217" w14:textId="50F804BF" w:rsidR="00D31CB1" w:rsidDel="00BC5511" w:rsidRDefault="00D31CB1" w:rsidP="00D31CB1">
      <w:pPr>
        <w:ind w:left="720" w:right="540"/>
        <w:rPr>
          <w:del w:id="7748" w:author="Sayali Dev" w:date="2018-02-15T18:40:00Z"/>
        </w:rPr>
      </w:pPr>
    </w:p>
    <w:p w14:paraId="425A7C39" w14:textId="7223C7F0" w:rsidR="00D31CB1" w:rsidRPr="007051E5" w:rsidDel="00BC5511" w:rsidRDefault="00D31CB1" w:rsidP="00D31CB1">
      <w:pPr>
        <w:numPr>
          <w:ilvl w:val="0"/>
          <w:numId w:val="361"/>
        </w:numPr>
        <w:ind w:right="540"/>
        <w:rPr>
          <w:del w:id="7749" w:author="Sayali Dev" w:date="2018-02-15T18:40:00Z"/>
        </w:rPr>
      </w:pPr>
      <w:del w:id="7750"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245C77E4" w14:textId="01DA4B81" w:rsidR="00D31CB1" w:rsidDel="00BC5511" w:rsidRDefault="00D31CB1" w:rsidP="00D31CB1">
      <w:pPr>
        <w:ind w:left="720" w:right="540"/>
        <w:rPr>
          <w:del w:id="7751" w:author="Sayali Dev" w:date="2018-02-15T18:40:00Z"/>
        </w:rPr>
      </w:pPr>
      <w:del w:id="7752" w:author="Sayali Dev" w:date="2018-02-15T18:40:00Z">
        <w:r w:rsidRPr="007051E5" w:rsidDel="00BC5511">
          <w:delText xml:space="preserve">The </w:delText>
        </w:r>
        <w:r w:rsidDel="00BC5511">
          <w:delText xml:space="preserve">subject </w:delText>
        </w:r>
        <w:r w:rsidRPr="007051E5" w:rsidDel="00BC5511">
          <w:delText>search page appears.</w:delText>
        </w:r>
      </w:del>
    </w:p>
    <w:p w14:paraId="0A702FDC" w14:textId="2E8F49E3" w:rsidR="00D31CB1" w:rsidDel="00BC5511" w:rsidRDefault="00D31CB1" w:rsidP="00D31CB1">
      <w:pPr>
        <w:ind w:left="720" w:right="540"/>
        <w:rPr>
          <w:del w:id="7753" w:author="Sayali Dev" w:date="2018-02-15T18:40:00Z"/>
        </w:rPr>
      </w:pPr>
    </w:p>
    <w:p w14:paraId="0CE8D016" w14:textId="569FF59E" w:rsidR="00D31CB1" w:rsidRPr="007051E5" w:rsidDel="00BC5511" w:rsidRDefault="00D31CB1" w:rsidP="00D31CB1">
      <w:pPr>
        <w:numPr>
          <w:ilvl w:val="0"/>
          <w:numId w:val="361"/>
        </w:numPr>
        <w:ind w:right="540"/>
        <w:rPr>
          <w:del w:id="7754" w:author="Sayali Dev" w:date="2018-02-15T18:40:00Z"/>
        </w:rPr>
      </w:pPr>
      <w:del w:id="7755"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5A838234" w14:textId="61E2CEF1" w:rsidR="00D31CB1" w:rsidDel="00BC5511" w:rsidRDefault="00D31CB1" w:rsidP="00D31CB1">
      <w:pPr>
        <w:ind w:left="720" w:right="540"/>
        <w:rPr>
          <w:del w:id="7756" w:author="Sayali Dev" w:date="2018-02-15T18:40:00Z"/>
        </w:rPr>
      </w:pPr>
      <w:del w:id="7757" w:author="Sayali Dev" w:date="2018-02-15T18:40:00Z">
        <w:r w:rsidRPr="007051E5" w:rsidDel="00BC5511">
          <w:delText>The</w:delText>
        </w:r>
        <w:r w:rsidDel="00BC5511">
          <w:rPr>
            <w:b/>
          </w:rPr>
          <w:delText xml:space="preserve"> </w:delText>
        </w:r>
        <w:r w:rsidRPr="00931431" w:rsidDel="00BC5511">
          <w:rPr>
            <w:b/>
          </w:rPr>
          <w:delText>Subject Search</w:delText>
        </w:r>
        <w:r w:rsidRPr="007051E5" w:rsidDel="00BC5511">
          <w:delText xml:space="preserve"> page</w:delText>
        </w:r>
        <w:r w:rsidDel="00BC5511">
          <w:delText xml:space="preserve"> displays a list of subjects.</w:delText>
        </w:r>
      </w:del>
    </w:p>
    <w:p w14:paraId="0226F729" w14:textId="5529E6F0" w:rsidR="00D31CB1" w:rsidDel="00BC5511" w:rsidRDefault="00D31CB1" w:rsidP="00D31CB1">
      <w:pPr>
        <w:ind w:left="720" w:right="540"/>
        <w:rPr>
          <w:del w:id="7758" w:author="Sayali Dev" w:date="2018-02-15T18:40:00Z"/>
        </w:rPr>
      </w:pPr>
    </w:p>
    <w:p w14:paraId="2BE49372" w14:textId="25B0B11C" w:rsidR="00D31CB1" w:rsidDel="00BC5511" w:rsidRDefault="00D31CB1" w:rsidP="00D31CB1">
      <w:pPr>
        <w:numPr>
          <w:ilvl w:val="0"/>
          <w:numId w:val="361"/>
        </w:numPr>
        <w:ind w:right="540"/>
        <w:rPr>
          <w:del w:id="7759" w:author="Sayali Dev" w:date="2018-02-15T18:40:00Z"/>
        </w:rPr>
      </w:pPr>
      <w:del w:id="7760" w:author="Sayali Dev" w:date="2018-02-15T18:40:00Z">
        <w:r w:rsidDel="00BC5511">
          <w:delText xml:space="preserve">Click the row of the appropriate subject. </w:delText>
        </w:r>
      </w:del>
    </w:p>
    <w:p w14:paraId="7AF9550E" w14:textId="4B614BAE" w:rsidR="00D31CB1" w:rsidDel="00BC5511" w:rsidRDefault="00D31CB1" w:rsidP="00D31CB1">
      <w:pPr>
        <w:ind w:left="720"/>
        <w:rPr>
          <w:del w:id="7761" w:author="Sayali Dev" w:date="2018-02-15T18:40:00Z"/>
        </w:rPr>
      </w:pPr>
      <w:del w:id="7762" w:author="Sayali Dev" w:date="2018-02-15T18:40:00Z">
        <w:r w:rsidRPr="00DC6CD1" w:rsidDel="00BC5511">
          <w:delText xml:space="preserve">The </w:delText>
        </w:r>
        <w:r w:rsidRPr="00DC6CD1" w:rsidDel="00BC5511">
          <w:rPr>
            <w:b/>
          </w:rPr>
          <w:delText>Subject View</w:delText>
        </w:r>
        <w:r w:rsidRPr="00DC6CD1" w:rsidDel="00BC5511">
          <w:delText xml:space="preserve"> page appears.</w:delText>
        </w:r>
      </w:del>
    </w:p>
    <w:p w14:paraId="4A40E65B" w14:textId="6EA13962" w:rsidR="00D31CB1" w:rsidDel="00BC5511" w:rsidRDefault="00D31CB1" w:rsidP="00D31CB1">
      <w:pPr>
        <w:ind w:left="720"/>
        <w:rPr>
          <w:del w:id="7763" w:author="Sayali Dev" w:date="2018-02-15T18:40:00Z"/>
        </w:rPr>
      </w:pPr>
    </w:p>
    <w:p w14:paraId="36D21D08" w14:textId="1F8403F3" w:rsidR="00D31CB1" w:rsidDel="00BC5511" w:rsidRDefault="00D31CB1" w:rsidP="00D31CB1">
      <w:pPr>
        <w:numPr>
          <w:ilvl w:val="0"/>
          <w:numId w:val="361"/>
        </w:numPr>
        <w:rPr>
          <w:del w:id="7764" w:author="Sayali Dev" w:date="2018-02-15T18:40:00Z"/>
        </w:rPr>
      </w:pPr>
      <w:del w:id="7765" w:author="Sayali Dev" w:date="2018-02-15T18:40:00Z">
        <w:r w:rsidDel="00BC5511">
          <w:delText xml:space="preserve">Click the </w:delText>
        </w:r>
        <w:r w:rsidRPr="0012348A" w:rsidDel="00BC5511">
          <w:rPr>
            <w:b/>
          </w:rPr>
          <w:delText>ADD KIT/SPECIMEN</w:delText>
        </w:r>
        <w:r w:rsidDel="00BC5511">
          <w:delText xml:space="preserve"> button on the right hand bottom side of the page.</w:delText>
        </w:r>
      </w:del>
    </w:p>
    <w:p w14:paraId="35B08BEE" w14:textId="26984025" w:rsidR="00D31CB1" w:rsidDel="00BC5511" w:rsidRDefault="00D31CB1" w:rsidP="00D31CB1">
      <w:pPr>
        <w:ind w:left="720"/>
        <w:rPr>
          <w:del w:id="7766" w:author="Sayali Dev" w:date="2018-02-15T18:40:00Z"/>
        </w:rPr>
      </w:pPr>
      <w:del w:id="7767" w:author="Sayali Dev" w:date="2018-02-15T18:40:00Z">
        <w:r w:rsidDel="00BC5511">
          <w:delText>The ‘Add Kit/Specimen’ pop-up is displayed.</w:delText>
        </w:r>
      </w:del>
    </w:p>
    <w:p w14:paraId="50F50300" w14:textId="39E18E21" w:rsidR="00D31CB1" w:rsidDel="00BC5511" w:rsidRDefault="00D31CB1" w:rsidP="00D31CB1">
      <w:pPr>
        <w:ind w:left="1440"/>
        <w:rPr>
          <w:del w:id="7768" w:author="Sayali Dev" w:date="2018-02-15T18:40:00Z"/>
        </w:rPr>
      </w:pPr>
    </w:p>
    <w:p w14:paraId="6280F329" w14:textId="7CBFAA30" w:rsidR="00D31CB1" w:rsidDel="00BC5511" w:rsidRDefault="00D31CB1" w:rsidP="00D31CB1">
      <w:pPr>
        <w:ind w:left="720"/>
        <w:rPr>
          <w:del w:id="7769" w:author="Sayali Dev" w:date="2018-02-15T18:40:00Z"/>
        </w:rPr>
      </w:pPr>
      <w:del w:id="7770" w:author="Sayali Dev" w:date="2018-02-15T18:40:00Z">
        <w:r w:rsidDel="00BC5511">
          <w:rPr>
            <w:noProof/>
          </w:rPr>
          <w:drawing>
            <wp:inline distT="0" distB="0" distL="0" distR="0" wp14:anchorId="51177DEC" wp14:editId="0D46A48C">
              <wp:extent cx="6334125" cy="2926014"/>
              <wp:effectExtent l="19050" t="19050" r="9525" b="27305"/>
              <wp:docPr id="9307" name="Picture 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40402" cy="2928914"/>
                      </a:xfrm>
                      <a:prstGeom prst="rect">
                        <a:avLst/>
                      </a:prstGeom>
                      <a:ln w="3175">
                        <a:solidFill>
                          <a:schemeClr val="tx1"/>
                        </a:solidFill>
                      </a:ln>
                    </pic:spPr>
                  </pic:pic>
                </a:graphicData>
              </a:graphic>
            </wp:inline>
          </w:drawing>
        </w:r>
      </w:del>
    </w:p>
    <w:p w14:paraId="07FD55C6" w14:textId="50D48B46" w:rsidR="00D31CB1" w:rsidDel="00BC5511" w:rsidRDefault="00D31CB1" w:rsidP="00D31CB1">
      <w:pPr>
        <w:pStyle w:val="Figure"/>
        <w:tabs>
          <w:tab w:val="clear" w:pos="1080"/>
          <w:tab w:val="clear" w:pos="1710"/>
          <w:tab w:val="clear" w:pos="1980"/>
        </w:tabs>
        <w:ind w:left="1800" w:hanging="1080"/>
        <w:rPr>
          <w:del w:id="7771" w:author="Sayali Dev" w:date="2018-02-15T18:40:00Z"/>
        </w:rPr>
      </w:pPr>
      <w:del w:id="7772" w:author="Sayali Dev" w:date="2018-02-15T18:40:00Z">
        <w:r w:rsidDel="00BC5511">
          <w:delText>Add Kit/Specimen pop-up</w:delText>
        </w:r>
      </w:del>
    </w:p>
    <w:p w14:paraId="1CD0334C" w14:textId="04EFEE8D" w:rsidR="00D31CB1" w:rsidDel="00BC5511" w:rsidRDefault="00D31CB1" w:rsidP="00D31CB1">
      <w:pPr>
        <w:ind w:left="720"/>
        <w:rPr>
          <w:del w:id="7773" w:author="Sayali Dev" w:date="2018-02-15T18:40:00Z"/>
        </w:rPr>
      </w:pPr>
    </w:p>
    <w:p w14:paraId="7A4C9E15" w14:textId="419EE0D0" w:rsidR="00D31CB1" w:rsidDel="00BC5511" w:rsidRDefault="00D31CB1" w:rsidP="00D31CB1">
      <w:pPr>
        <w:numPr>
          <w:ilvl w:val="0"/>
          <w:numId w:val="361"/>
        </w:numPr>
        <w:rPr>
          <w:del w:id="7774" w:author="Sayali Dev" w:date="2018-02-15T18:40:00Z"/>
        </w:rPr>
      </w:pPr>
      <w:del w:id="7775" w:author="Sayali Dev" w:date="2018-02-15T18:40:00Z">
        <w:r w:rsidDel="00BC5511">
          <w:delText xml:space="preserve">In the </w:delText>
        </w:r>
        <w:r w:rsidRPr="00673E5E" w:rsidDel="00BC5511">
          <w:rPr>
            <w:b/>
          </w:rPr>
          <w:delText xml:space="preserve">Source </w:delText>
        </w:r>
        <w:r w:rsidRPr="00B644A7" w:rsidDel="00BC5511">
          <w:rPr>
            <w:b/>
          </w:rPr>
          <w:delText>Identifier</w:delText>
        </w:r>
        <w:r w:rsidDel="00BC5511">
          <w:delText xml:space="preserve"> </w:delText>
        </w:r>
        <w:r w:rsidRPr="00367F41" w:rsidDel="00BC5511">
          <w:delText xml:space="preserve">box, type </w:delText>
        </w:r>
        <w:r w:rsidDel="00BC5511">
          <w:delText xml:space="preserve">the </w:delText>
        </w:r>
        <w:r w:rsidDel="00BC5511">
          <w:rPr>
            <w:b/>
          </w:rPr>
          <w:delText>Specimen</w:delText>
        </w:r>
        <w:r w:rsidRPr="00673E5E" w:rsidDel="00BC5511">
          <w:rPr>
            <w:b/>
          </w:rPr>
          <w:delText xml:space="preserve"> Identifier</w:delText>
        </w:r>
        <w:r w:rsidDel="00BC5511">
          <w:delText xml:space="preserve"> you want to assign to the non kit item.</w:delText>
        </w:r>
      </w:del>
    </w:p>
    <w:p w14:paraId="685983A9" w14:textId="2DFEF821" w:rsidR="00D31CB1" w:rsidDel="00BC5511" w:rsidRDefault="00D31CB1" w:rsidP="00D31CB1">
      <w:pPr>
        <w:ind w:left="720"/>
        <w:rPr>
          <w:del w:id="7776" w:author="Sayali Dev" w:date="2018-02-15T18:40:00Z"/>
        </w:rPr>
      </w:pPr>
      <w:del w:id="7777" w:author="Sayali Dev" w:date="2018-02-15T18:40:00Z">
        <w:r w:rsidDel="00BC5511">
          <w:delText xml:space="preserve">Select a </w:delText>
        </w:r>
        <w:r w:rsidRPr="001B25AE" w:rsidDel="00BC5511">
          <w:rPr>
            <w:b/>
          </w:rPr>
          <w:delText>Collection Event</w:delText>
        </w:r>
        <w:r w:rsidDel="00BC5511">
          <w:delText xml:space="preserve"> from the dropdown list to which this non kit item needs to be assigned.</w:delText>
        </w:r>
      </w:del>
    </w:p>
    <w:p w14:paraId="4D1CEA4C" w14:textId="56130501" w:rsidR="00D31CB1" w:rsidDel="00BC5511" w:rsidRDefault="00D31CB1" w:rsidP="00D31CB1">
      <w:pPr>
        <w:ind w:left="720"/>
        <w:rPr>
          <w:del w:id="7778" w:author="Sayali Dev" w:date="2018-02-15T18:40:00Z"/>
        </w:rPr>
      </w:pPr>
      <w:del w:id="7779" w:author="Sayali Dev" w:date="2018-02-15T18:40:00Z">
        <w:r w:rsidDel="00BC5511">
          <w:delText xml:space="preserve">Click </w:delText>
        </w:r>
        <w:r w:rsidDel="00BC5511">
          <w:rPr>
            <w:b/>
          </w:rPr>
          <w:delText>NEXT</w:delText>
        </w:r>
        <w:r w:rsidDel="00BC5511">
          <w:delText>.</w:delText>
        </w:r>
      </w:del>
    </w:p>
    <w:p w14:paraId="695541C5" w14:textId="30964FEE" w:rsidR="00D31CB1" w:rsidDel="00BC5511" w:rsidRDefault="00D31CB1" w:rsidP="00D31CB1">
      <w:pPr>
        <w:ind w:left="720"/>
        <w:rPr>
          <w:del w:id="7780" w:author="Sayali Dev" w:date="2018-02-15T18:40:00Z"/>
        </w:rPr>
      </w:pPr>
      <w:del w:id="7781" w:author="Sayali Dev" w:date="2018-02-15T18:40:00Z">
        <w:r w:rsidDel="00BC5511">
          <w:delText xml:space="preserve">The </w:delText>
        </w:r>
        <w:r w:rsidRPr="00194E04" w:rsidDel="00BC5511">
          <w:rPr>
            <w:b/>
          </w:rPr>
          <w:delText xml:space="preserve">Add </w:delText>
        </w:r>
        <w:r w:rsidDel="00BC5511">
          <w:rPr>
            <w:b/>
          </w:rPr>
          <w:delText>Kit/</w:delText>
        </w:r>
        <w:r w:rsidRPr="00194E04" w:rsidDel="00BC5511">
          <w:rPr>
            <w:b/>
          </w:rPr>
          <w:delText>Specimen</w:delText>
        </w:r>
        <w:r w:rsidDel="00BC5511">
          <w:delText xml:space="preserve"> pop-up refreshes to show dropdowns for specimen details. </w:delText>
        </w:r>
      </w:del>
    </w:p>
    <w:p w14:paraId="06C90C72" w14:textId="118528FE" w:rsidR="00D31CB1" w:rsidDel="00BC5511" w:rsidRDefault="00D31CB1" w:rsidP="00D31CB1">
      <w:pPr>
        <w:ind w:left="720"/>
        <w:rPr>
          <w:del w:id="7782" w:author="Sayali Dev" w:date="2018-02-15T18:40:00Z"/>
        </w:rPr>
      </w:pPr>
    </w:p>
    <w:p w14:paraId="69EF17C6" w14:textId="6E2AD036" w:rsidR="00D31CB1" w:rsidDel="00BC5511" w:rsidRDefault="00D31CB1" w:rsidP="00D31CB1">
      <w:pPr>
        <w:ind w:left="720"/>
        <w:rPr>
          <w:del w:id="7783" w:author="Sayali Dev" w:date="2018-02-15T18:40:00Z"/>
          <w:noProof/>
        </w:rPr>
      </w:pPr>
      <w:del w:id="7784" w:author="Sayali Dev" w:date="2018-02-15T18:40:00Z">
        <w:r w:rsidDel="00BC5511">
          <w:rPr>
            <w:noProof/>
          </w:rPr>
          <w:drawing>
            <wp:inline distT="0" distB="0" distL="0" distR="0" wp14:anchorId="6A235238" wp14:editId="6816137F">
              <wp:extent cx="6305550" cy="2912814"/>
              <wp:effectExtent l="19050" t="19050" r="19050" b="20955"/>
              <wp:docPr id="9308" name="Picture 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28038" cy="2923202"/>
                      </a:xfrm>
                      <a:prstGeom prst="rect">
                        <a:avLst/>
                      </a:prstGeom>
                      <a:ln w="3175">
                        <a:solidFill>
                          <a:schemeClr val="tx1"/>
                        </a:solidFill>
                      </a:ln>
                    </pic:spPr>
                  </pic:pic>
                </a:graphicData>
              </a:graphic>
            </wp:inline>
          </w:drawing>
        </w:r>
      </w:del>
    </w:p>
    <w:p w14:paraId="14700723" w14:textId="42DE3809" w:rsidR="00D31CB1" w:rsidDel="00BC5511" w:rsidRDefault="00D31CB1" w:rsidP="00D31CB1">
      <w:pPr>
        <w:pStyle w:val="Figure"/>
        <w:tabs>
          <w:tab w:val="clear" w:pos="1080"/>
          <w:tab w:val="clear" w:pos="1710"/>
          <w:tab w:val="clear" w:pos="1980"/>
        </w:tabs>
        <w:ind w:left="1800" w:hanging="1080"/>
        <w:rPr>
          <w:del w:id="7785" w:author="Sayali Dev" w:date="2018-02-15T18:40:00Z"/>
        </w:rPr>
      </w:pPr>
      <w:del w:id="7786" w:author="Sayali Dev" w:date="2018-02-15T18:40:00Z">
        <w:r w:rsidDel="00BC5511">
          <w:delText>Add Kit/Specimen pop-up with specimen details</w:delText>
        </w:r>
      </w:del>
    </w:p>
    <w:p w14:paraId="28CE7506" w14:textId="621898BE" w:rsidR="00D31CB1" w:rsidDel="00BC5511" w:rsidRDefault="00D31CB1" w:rsidP="00D31CB1">
      <w:pPr>
        <w:ind w:left="720"/>
        <w:rPr>
          <w:del w:id="7787" w:author="Sayali Dev" w:date="2018-02-15T18:40:00Z"/>
        </w:rPr>
      </w:pPr>
    </w:p>
    <w:p w14:paraId="136C4092" w14:textId="64A8AB4E" w:rsidR="00D31CB1" w:rsidDel="00BC5511" w:rsidRDefault="00D31CB1" w:rsidP="00D31CB1">
      <w:pPr>
        <w:numPr>
          <w:ilvl w:val="0"/>
          <w:numId w:val="361"/>
        </w:numPr>
        <w:rPr>
          <w:del w:id="7788" w:author="Sayali Dev" w:date="2018-02-15T18:40:00Z"/>
        </w:rPr>
      </w:pPr>
      <w:del w:id="7789" w:author="Sayali Dev" w:date="2018-02-15T18:40:00Z">
        <w:r w:rsidDel="00BC5511">
          <w:delText xml:space="preserve">Enter appropriate information in each field. Following table lists each field and its description. </w:delText>
        </w:r>
      </w:del>
    </w:p>
    <w:p w14:paraId="3AF5EF44" w14:textId="60062AB5" w:rsidR="00D31CB1" w:rsidDel="00BC5511" w:rsidRDefault="00D31CB1" w:rsidP="00D31CB1">
      <w:pPr>
        <w:pStyle w:val="BodyText"/>
        <w:ind w:left="720" w:right="270"/>
        <w:rPr>
          <w:del w:id="7790" w:author="Sayali Dev" w:date="2018-02-15T18:40:00Z"/>
        </w:rPr>
      </w:pPr>
      <w:del w:id="7791" w:author="Sayali Dev" w:date="2018-02-15T18:40:00Z">
        <w:r w:rsidRPr="006744E4" w:rsidDel="00BC5511">
          <w:rPr>
            <w:b/>
          </w:rPr>
          <w:delText>Note:</w:delText>
        </w:r>
        <w:r w:rsidDel="00BC5511">
          <w:rPr>
            <w:b/>
          </w:rPr>
          <w:delText xml:space="preserve"> </w:delText>
        </w:r>
        <w:r w:rsidRPr="006744E4" w:rsidDel="00BC5511">
          <w:delText>Fields that are marked with the red asterisk (</w:delText>
        </w:r>
        <w:r w:rsidRPr="006744E4" w:rsidDel="00BC5511">
          <w:rPr>
            <w:color w:val="FF0000"/>
          </w:rPr>
          <w:delText>*</w:delText>
        </w:r>
        <w:r w:rsidRPr="006744E4" w:rsidDel="00BC5511">
          <w:delText>) are madatory.</w:delText>
        </w:r>
      </w:del>
    </w:p>
    <w:p w14:paraId="07E8CF76" w14:textId="67A1403D" w:rsidR="00D31CB1" w:rsidDel="00BC5511" w:rsidRDefault="00D31CB1" w:rsidP="00D31CB1">
      <w:pPr>
        <w:ind w:left="720"/>
        <w:rPr>
          <w:del w:id="7792" w:author="Sayali Dev" w:date="2018-02-15T18:40:00Z"/>
        </w:rPr>
      </w:pPr>
    </w:p>
    <w:p w14:paraId="096B877C" w14:textId="2B11267C" w:rsidR="00D31CB1" w:rsidDel="00BC5511" w:rsidRDefault="00D31CB1" w:rsidP="00D31CB1">
      <w:pPr>
        <w:pStyle w:val="Caption"/>
        <w:ind w:firstLine="720"/>
        <w:rPr>
          <w:del w:id="7793" w:author="Sayali Dev" w:date="2018-02-15T18:40:00Z"/>
        </w:rPr>
      </w:pPr>
      <w:del w:id="7794" w:author="Sayali Dev" w:date="2018-02-15T18:40:00Z">
        <w:r w:rsidDel="00BC5511">
          <w:delText xml:space="preserve">Table </w:delText>
        </w:r>
        <w:r w:rsidR="006C608D" w:rsidDel="00BC5511">
          <w:rPr>
            <w:b w:val="0"/>
            <w:bCs w:val="0"/>
          </w:rPr>
          <w:fldChar w:fldCharType="begin"/>
        </w:r>
        <w:r w:rsidR="006C608D" w:rsidDel="00BC5511">
          <w:delInstrText xml:space="preserve"> SEQ Figure \* ARABIC </w:delInstrText>
        </w:r>
        <w:r w:rsidR="006C608D" w:rsidDel="00BC5511">
          <w:rPr>
            <w:b w:val="0"/>
            <w:bCs w:val="0"/>
          </w:rPr>
          <w:fldChar w:fldCharType="separate"/>
        </w:r>
      </w:del>
      <w:del w:id="7795" w:author="Sayali Dev" w:date="2018-02-02T13:47:00Z">
        <w:r w:rsidDel="00EB76E3">
          <w:rPr>
            <w:noProof/>
          </w:rPr>
          <w:delText>4</w:delText>
        </w:r>
      </w:del>
      <w:del w:id="7796" w:author="Sayali Dev" w:date="2018-02-15T18:40:00Z">
        <w:r w:rsidR="006C608D" w:rsidDel="00BC5511">
          <w:rPr>
            <w:b w:val="0"/>
            <w:bCs w:val="0"/>
            <w:noProof/>
          </w:rPr>
          <w:fldChar w:fldCharType="end"/>
        </w:r>
        <w:r w:rsidDel="00BC5511">
          <w:delText>: Assigning a non kit item to a collection event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6570"/>
      </w:tblGrid>
      <w:tr w:rsidR="00D31CB1" w:rsidRPr="007A152E" w:rsidDel="00BC5511" w14:paraId="6755F0CE" w14:textId="253F4A90" w:rsidTr="007E1303">
        <w:trPr>
          <w:cantSplit/>
          <w:trHeight w:val="288"/>
          <w:tblHeader/>
          <w:del w:id="7797" w:author="Sayali Dev" w:date="2018-02-15T18:40:00Z"/>
        </w:trPr>
        <w:tc>
          <w:tcPr>
            <w:tcW w:w="3240" w:type="dxa"/>
            <w:shd w:val="clear" w:color="auto" w:fill="BFBFBF"/>
            <w:vAlign w:val="center"/>
          </w:tcPr>
          <w:p w14:paraId="7D395A90" w14:textId="7208726E" w:rsidR="00D31CB1" w:rsidRPr="007A152E" w:rsidDel="00BC5511" w:rsidRDefault="00D31CB1" w:rsidP="007E1303">
            <w:pPr>
              <w:rPr>
                <w:del w:id="7798" w:author="Sayali Dev" w:date="2018-02-15T18:40:00Z"/>
                <w:b/>
              </w:rPr>
            </w:pPr>
            <w:del w:id="7799" w:author="Sayali Dev" w:date="2018-02-15T18:40:00Z">
              <w:r w:rsidDel="00BC5511">
                <w:rPr>
                  <w:b/>
                </w:rPr>
                <w:delText>Field</w:delText>
              </w:r>
            </w:del>
          </w:p>
        </w:tc>
        <w:tc>
          <w:tcPr>
            <w:tcW w:w="6570" w:type="dxa"/>
            <w:shd w:val="clear" w:color="auto" w:fill="BFBFBF"/>
            <w:vAlign w:val="center"/>
          </w:tcPr>
          <w:p w14:paraId="1C544133" w14:textId="491AD3E1" w:rsidR="00D31CB1" w:rsidRPr="007A152E" w:rsidDel="00BC5511" w:rsidRDefault="00D31CB1" w:rsidP="007E1303">
            <w:pPr>
              <w:rPr>
                <w:del w:id="7800" w:author="Sayali Dev" w:date="2018-02-15T18:40:00Z"/>
                <w:b/>
              </w:rPr>
            </w:pPr>
            <w:del w:id="7801" w:author="Sayali Dev" w:date="2018-02-15T18:40:00Z">
              <w:r w:rsidRPr="007A152E" w:rsidDel="00BC5511">
                <w:rPr>
                  <w:b/>
                </w:rPr>
                <w:delText>Description</w:delText>
              </w:r>
            </w:del>
          </w:p>
        </w:tc>
      </w:tr>
      <w:tr w:rsidR="00D31CB1" w:rsidDel="00BC5511" w14:paraId="45654144" w14:textId="2EE6BF91" w:rsidTr="007E1303">
        <w:trPr>
          <w:cantSplit/>
          <w:trHeight w:val="288"/>
          <w:del w:id="7802" w:author="Sayali Dev" w:date="2018-02-15T18:40:00Z"/>
        </w:trPr>
        <w:tc>
          <w:tcPr>
            <w:tcW w:w="3240" w:type="dxa"/>
            <w:vAlign w:val="center"/>
          </w:tcPr>
          <w:p w14:paraId="67040046" w14:textId="1E242728" w:rsidR="00D31CB1" w:rsidRPr="007A152E" w:rsidDel="00BC5511" w:rsidRDefault="00D31CB1" w:rsidP="007E1303">
            <w:pPr>
              <w:rPr>
                <w:del w:id="7803" w:author="Sayali Dev" w:date="2018-02-15T18:40:00Z"/>
                <w:b/>
              </w:rPr>
            </w:pPr>
            <w:del w:id="7804" w:author="Sayali Dev" w:date="2018-02-15T18:40:00Z">
              <w:r w:rsidDel="00BC5511">
                <w:rPr>
                  <w:b/>
                </w:rPr>
                <w:delText>Specimen Type</w:delText>
              </w:r>
              <w:r w:rsidRPr="006744E4" w:rsidDel="00BC5511">
                <w:rPr>
                  <w:color w:val="FF0000"/>
                </w:rPr>
                <w:delText>*</w:delText>
              </w:r>
            </w:del>
          </w:p>
        </w:tc>
        <w:tc>
          <w:tcPr>
            <w:tcW w:w="6570" w:type="dxa"/>
            <w:vAlign w:val="center"/>
          </w:tcPr>
          <w:p w14:paraId="1F8B7DC9" w14:textId="6BFEF415" w:rsidR="00D31CB1" w:rsidDel="00BC5511" w:rsidRDefault="00D31CB1" w:rsidP="007E1303">
            <w:pPr>
              <w:rPr>
                <w:del w:id="7805" w:author="Sayali Dev" w:date="2018-02-15T18:40:00Z"/>
              </w:rPr>
            </w:pPr>
            <w:del w:id="7806" w:author="Sayali Dev" w:date="2018-02-15T18:40:00Z">
              <w:r w:rsidDel="00BC5511">
                <w:delText>Click appropriate specimen type for the specimen you want to add.</w:delText>
              </w:r>
            </w:del>
          </w:p>
        </w:tc>
      </w:tr>
      <w:tr w:rsidR="00D31CB1" w:rsidDel="00BC5511" w14:paraId="4343BCB2" w14:textId="578B1BC0" w:rsidTr="007E1303">
        <w:trPr>
          <w:cantSplit/>
          <w:trHeight w:val="288"/>
          <w:del w:id="7807" w:author="Sayali Dev" w:date="2018-02-15T18:40:00Z"/>
        </w:trPr>
        <w:tc>
          <w:tcPr>
            <w:tcW w:w="3240" w:type="dxa"/>
            <w:vAlign w:val="center"/>
          </w:tcPr>
          <w:p w14:paraId="58859ED9" w14:textId="7DA27CC2" w:rsidR="00D31CB1" w:rsidRPr="007A152E" w:rsidDel="00BC5511" w:rsidRDefault="00D31CB1" w:rsidP="007E1303">
            <w:pPr>
              <w:rPr>
                <w:del w:id="7808" w:author="Sayali Dev" w:date="2018-02-15T18:40:00Z"/>
                <w:b/>
              </w:rPr>
            </w:pPr>
            <w:del w:id="7809" w:author="Sayali Dev" w:date="2018-02-15T18:40:00Z">
              <w:r w:rsidDel="00BC5511">
                <w:rPr>
                  <w:b/>
                </w:rPr>
                <w:delText>Sample Type</w:delText>
              </w:r>
              <w:r w:rsidRPr="006744E4" w:rsidDel="00BC5511">
                <w:rPr>
                  <w:color w:val="FF0000"/>
                </w:rPr>
                <w:delText>*</w:delText>
              </w:r>
            </w:del>
          </w:p>
        </w:tc>
        <w:tc>
          <w:tcPr>
            <w:tcW w:w="6570" w:type="dxa"/>
            <w:vAlign w:val="center"/>
          </w:tcPr>
          <w:p w14:paraId="192BE02C" w14:textId="5D992772" w:rsidR="00D31CB1" w:rsidDel="00BC5511" w:rsidRDefault="00D31CB1" w:rsidP="007E1303">
            <w:pPr>
              <w:rPr>
                <w:del w:id="7810" w:author="Sayali Dev" w:date="2018-02-15T18:40:00Z"/>
              </w:rPr>
            </w:pPr>
            <w:del w:id="7811" w:author="Sayali Dev" w:date="2018-02-15T18:40:00Z">
              <w:r w:rsidDel="00BC5511">
                <w:delText>Click appropriate sample type for the specimen you want to add.</w:delText>
              </w:r>
            </w:del>
          </w:p>
        </w:tc>
      </w:tr>
      <w:tr w:rsidR="00D31CB1" w:rsidDel="00BC5511" w14:paraId="5545D38A" w14:textId="4B216BAF" w:rsidTr="007E1303">
        <w:trPr>
          <w:cantSplit/>
          <w:trHeight w:val="288"/>
          <w:del w:id="7812" w:author="Sayali Dev" w:date="2018-02-15T18:40:00Z"/>
        </w:trPr>
        <w:tc>
          <w:tcPr>
            <w:tcW w:w="3240" w:type="dxa"/>
            <w:vAlign w:val="center"/>
          </w:tcPr>
          <w:p w14:paraId="18AAC1CC" w14:textId="29F0CAED" w:rsidR="00D31CB1" w:rsidDel="00BC5511" w:rsidRDefault="00D31CB1" w:rsidP="007E1303">
            <w:pPr>
              <w:rPr>
                <w:del w:id="7813" w:author="Sayali Dev" w:date="2018-02-15T18:40:00Z"/>
                <w:b/>
              </w:rPr>
            </w:pPr>
            <w:del w:id="7814" w:author="Sayali Dev" w:date="2018-02-15T18:40:00Z">
              <w:r w:rsidDel="00BC5511">
                <w:rPr>
                  <w:b/>
                </w:rPr>
                <w:delText>Container Type</w:delText>
              </w:r>
              <w:r w:rsidRPr="006744E4" w:rsidDel="00BC5511">
                <w:rPr>
                  <w:color w:val="FF0000"/>
                </w:rPr>
                <w:delText>*</w:delText>
              </w:r>
            </w:del>
          </w:p>
        </w:tc>
        <w:tc>
          <w:tcPr>
            <w:tcW w:w="6570" w:type="dxa"/>
            <w:vAlign w:val="center"/>
          </w:tcPr>
          <w:p w14:paraId="69D96D5F" w14:textId="11963950" w:rsidR="00D31CB1" w:rsidDel="00BC5511" w:rsidRDefault="00D31CB1" w:rsidP="007E1303">
            <w:pPr>
              <w:rPr>
                <w:del w:id="7815" w:author="Sayali Dev" w:date="2018-02-15T18:40:00Z"/>
              </w:rPr>
            </w:pPr>
            <w:del w:id="7816" w:author="Sayali Dev" w:date="2018-02-15T18:40:00Z">
              <w:r w:rsidDel="00BC5511">
                <w:delText>Click appropriate container type for the specimen you want to add.</w:delText>
              </w:r>
            </w:del>
          </w:p>
        </w:tc>
      </w:tr>
      <w:tr w:rsidR="00D31CB1" w:rsidDel="00BC5511" w14:paraId="517C0466" w14:textId="5F1A70F1" w:rsidTr="007E1303">
        <w:trPr>
          <w:cantSplit/>
          <w:trHeight w:val="288"/>
          <w:del w:id="7817" w:author="Sayali Dev" w:date="2018-02-15T18:40:00Z"/>
        </w:trPr>
        <w:tc>
          <w:tcPr>
            <w:tcW w:w="3240" w:type="dxa"/>
            <w:vAlign w:val="center"/>
          </w:tcPr>
          <w:p w14:paraId="72D142E6" w14:textId="5C2CE633" w:rsidR="00D31CB1" w:rsidDel="00BC5511" w:rsidRDefault="00D31CB1" w:rsidP="007E1303">
            <w:pPr>
              <w:rPr>
                <w:del w:id="7818" w:author="Sayali Dev" w:date="2018-02-15T18:40:00Z"/>
                <w:b/>
              </w:rPr>
            </w:pPr>
            <w:del w:id="7819" w:author="Sayali Dev" w:date="2018-02-15T18:40:00Z">
              <w:r w:rsidDel="00BC5511">
                <w:rPr>
                  <w:b/>
                </w:rPr>
                <w:delText>Sample Collection Date</w:delText>
              </w:r>
            </w:del>
          </w:p>
        </w:tc>
        <w:tc>
          <w:tcPr>
            <w:tcW w:w="6570" w:type="dxa"/>
            <w:vAlign w:val="center"/>
          </w:tcPr>
          <w:p w14:paraId="610075BA" w14:textId="41881343" w:rsidR="00D31CB1" w:rsidDel="00BC5511" w:rsidRDefault="00D31CB1" w:rsidP="007E1303">
            <w:pPr>
              <w:rPr>
                <w:del w:id="7820" w:author="Sayali Dev" w:date="2018-02-15T18:40:00Z"/>
              </w:rPr>
            </w:pPr>
            <w:del w:id="7821" w:author="Sayali Dev" w:date="2018-02-15T18:40:00Z">
              <w:r w:rsidDel="00BC5511">
                <w:delText>Click the calendar and select the collection date of the specimen you want to add.</w:delText>
              </w:r>
            </w:del>
          </w:p>
          <w:p w14:paraId="69B14A4B" w14:textId="3065BC18" w:rsidR="00D31CB1" w:rsidDel="00BC5511" w:rsidRDefault="00D31CB1" w:rsidP="007E1303">
            <w:pPr>
              <w:rPr>
                <w:del w:id="7822" w:author="Sayali Dev" w:date="2018-02-15T18:40:00Z"/>
              </w:rPr>
            </w:pPr>
            <w:del w:id="7823" w:author="Sayali Dev" w:date="2018-02-15T18:40:00Z">
              <w:r w:rsidDel="00BC5511">
                <w:delText xml:space="preserve">Then click the up or down arrow icon </w:delText>
              </w:r>
              <w:r w:rsidDel="00BC5511">
                <w:rPr>
                  <w:noProof/>
                </w:rPr>
                <w:drawing>
                  <wp:inline distT="0" distB="0" distL="0" distR="0" wp14:anchorId="31F6D138" wp14:editId="64C52244">
                    <wp:extent cx="199390" cy="357505"/>
                    <wp:effectExtent l="0" t="0" r="0" b="4445"/>
                    <wp:docPr id="9309" name="Picture 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l="57886" t="32840" r="40445" b="62962"/>
                            <a:stretch>
                              <a:fillRect/>
                            </a:stretch>
                          </pic:blipFill>
                          <pic:spPr bwMode="auto">
                            <a:xfrm>
                              <a:off x="0" y="0"/>
                              <a:ext cx="199390" cy="357505"/>
                            </a:xfrm>
                            <a:prstGeom prst="rect">
                              <a:avLst/>
                            </a:prstGeom>
                            <a:noFill/>
                            <a:ln>
                              <a:noFill/>
                            </a:ln>
                          </pic:spPr>
                        </pic:pic>
                      </a:graphicData>
                    </a:graphic>
                  </wp:inline>
                </w:drawing>
              </w:r>
              <w:r w:rsidDel="00BC5511">
                <w:delText>to specify the time when the biospecimen was collected.</w:delText>
              </w:r>
            </w:del>
          </w:p>
        </w:tc>
      </w:tr>
    </w:tbl>
    <w:p w14:paraId="1DC19F23" w14:textId="7C5EAD14" w:rsidR="00D31CB1" w:rsidRPr="00D85436" w:rsidDel="00A97064" w:rsidRDefault="00A97064">
      <w:pPr>
        <w:pStyle w:val="Heading3"/>
        <w:rPr>
          <w:del w:id="7824" w:author="Sayali Dev" w:date="2018-02-15T18:40:00Z"/>
          <w:lang w:val="en-US"/>
          <w:rPrChange w:id="7825" w:author="Sayali Dev" w:date="2018-02-15T19:16:00Z">
            <w:rPr>
              <w:del w:id="7826" w:author="Sayali Dev" w:date="2018-02-15T18:40:00Z"/>
            </w:rPr>
          </w:rPrChange>
        </w:rPr>
      </w:pPr>
      <w:bookmarkStart w:id="7827" w:name="_Toc506996683"/>
      <w:ins w:id="7828" w:author="Sayali Dev" w:date="2018-02-15T18:42:00Z">
        <w:r>
          <w:lastRenderedPageBreak/>
          <w:t>Upload patient test report into the system</w:t>
        </w:r>
      </w:ins>
      <w:bookmarkEnd w:id="7827"/>
    </w:p>
    <w:p w14:paraId="610ACAC5" w14:textId="77777777" w:rsidR="00A97064" w:rsidRPr="00A97064" w:rsidRDefault="00A97064">
      <w:pPr>
        <w:pStyle w:val="Heading3"/>
        <w:rPr>
          <w:ins w:id="7829" w:author="Sayali Dev" w:date="2018-02-15T18:43:00Z"/>
          <w:rPrChange w:id="7830" w:author="Sayali Dev" w:date="2018-02-15T18:43:00Z">
            <w:rPr>
              <w:ins w:id="7831" w:author="Sayali Dev" w:date="2018-02-15T18:43:00Z"/>
            </w:rPr>
          </w:rPrChange>
        </w:rPr>
        <w:pPrChange w:id="7832" w:author="Sayali Dev" w:date="2018-02-15T19:16:00Z">
          <w:pPr>
            <w:ind w:left="720"/>
          </w:pPr>
        </w:pPrChange>
      </w:pPr>
    </w:p>
    <w:p w14:paraId="331BBA4F" w14:textId="3B81371A" w:rsidR="00053F77" w:rsidRDefault="00053F77" w:rsidP="00053F77">
      <w:pPr>
        <w:pStyle w:val="BodyText"/>
        <w:rPr>
          <w:ins w:id="7833" w:author="Sayali Dev" w:date="2018-02-15T18:52:00Z"/>
        </w:rPr>
      </w:pPr>
    </w:p>
    <w:p w14:paraId="672BA9F3" w14:textId="46850A5A" w:rsidR="004F0031" w:rsidRPr="004F0031" w:rsidRDefault="004F0031" w:rsidP="00053F77">
      <w:pPr>
        <w:pStyle w:val="BodyText"/>
        <w:rPr>
          <w:ins w:id="7834" w:author="Sayali Dev" w:date="2018-02-15T18:46:00Z"/>
          <w:lang w:val="en-US"/>
          <w:rPrChange w:id="7835" w:author="Sayali Dev" w:date="2018-02-15T18:52:00Z">
            <w:rPr>
              <w:ins w:id="7836" w:author="Sayali Dev" w:date="2018-02-15T18:46:00Z"/>
            </w:rPr>
          </w:rPrChange>
        </w:rPr>
      </w:pPr>
      <w:ins w:id="7837" w:author="Sayali Dev" w:date="2018-02-15T18:52:00Z">
        <w:r>
          <w:rPr>
            <w:lang w:val="en-US"/>
          </w:rPr>
          <w:t>Once you receive the patient test report, To upload</w:t>
        </w:r>
      </w:ins>
      <w:ins w:id="7838" w:author="Sayali Dev" w:date="2018-02-21T15:53:00Z">
        <w:r w:rsidR="00286A32">
          <w:rPr>
            <w:lang w:val="en-US"/>
          </w:rPr>
          <w:t xml:space="preserve"> onto the patient follow below steps</w:t>
        </w:r>
      </w:ins>
      <w:ins w:id="7839" w:author="Sayali Dev" w:date="2018-02-15T18:52:00Z">
        <w:r>
          <w:rPr>
            <w:lang w:val="en-US"/>
          </w:rPr>
          <w:t xml:space="preserve"> </w:t>
        </w:r>
      </w:ins>
      <w:ins w:id="7840" w:author="Sayali Dev" w:date="2018-02-21T15:52:00Z">
        <w:r w:rsidR="006A51A1">
          <w:rPr>
            <w:lang w:val="en-US"/>
          </w:rPr>
          <w:t>:</w:t>
        </w:r>
      </w:ins>
    </w:p>
    <w:p w14:paraId="7240B9A6" w14:textId="77777777" w:rsidR="0060346F" w:rsidRDefault="0060346F" w:rsidP="00D31CB1">
      <w:pPr>
        <w:pStyle w:val="Heading3"/>
        <w:rPr>
          <w:ins w:id="7841" w:author="Sayali Dev" w:date="2018-02-15T18:50:00Z"/>
        </w:rPr>
      </w:pPr>
    </w:p>
    <w:p w14:paraId="0E44A1FE" w14:textId="77777777" w:rsidR="004F0031" w:rsidRDefault="004F0031" w:rsidP="004F0031">
      <w:pPr>
        <w:numPr>
          <w:ilvl w:val="0"/>
          <w:numId w:val="382"/>
        </w:numPr>
        <w:ind w:right="540"/>
        <w:rPr>
          <w:ins w:id="7842" w:author="Sayali Dev" w:date="2018-02-15T18:52:00Z"/>
        </w:rPr>
      </w:pPr>
      <w:ins w:id="7843" w:author="Sayali Dev" w:date="2018-02-15T18:52:00Z">
        <w:r>
          <w:t xml:space="preserve">Log in to the application using your log in credentials. </w:t>
        </w:r>
      </w:ins>
    </w:p>
    <w:p w14:paraId="7A0743BE" w14:textId="77777777" w:rsidR="004F0031" w:rsidRDefault="004F0031" w:rsidP="004F0031">
      <w:pPr>
        <w:ind w:left="720" w:right="540"/>
        <w:rPr>
          <w:ins w:id="7844" w:author="Sayali Dev" w:date="2018-02-15T18:52:00Z"/>
        </w:rPr>
      </w:pPr>
      <w:ins w:id="7845" w:author="Sayali Dev" w:date="2018-02-15T18:52:00Z">
        <w:r>
          <w:t xml:space="preserve">The </w:t>
        </w:r>
        <w:r w:rsidRPr="005912CA">
          <w:rPr>
            <w:b/>
            <w:rPrChange w:id="7846" w:author="Sayali Dev" w:date="2018-02-15T18:53:00Z">
              <w:rPr/>
            </w:rPrChange>
          </w:rPr>
          <w:t>CIRRASPEC</w:t>
        </w:r>
        <w:r>
          <w:t xml:space="preserve"> </w:t>
        </w:r>
        <w:r w:rsidRPr="005912CA">
          <w:rPr>
            <w:b/>
            <w:rPrChange w:id="7847" w:author="Sayali Dev" w:date="2018-02-15T18:53:00Z">
              <w:rPr/>
            </w:rPrChange>
          </w:rPr>
          <w:t>home</w:t>
        </w:r>
        <w:r>
          <w:t xml:space="preserve"> page appears. </w:t>
        </w:r>
      </w:ins>
    </w:p>
    <w:p w14:paraId="03BED241" w14:textId="77777777" w:rsidR="004F0031" w:rsidRDefault="004F0031" w:rsidP="004F0031">
      <w:pPr>
        <w:ind w:left="720" w:right="540"/>
        <w:rPr>
          <w:ins w:id="7848" w:author="Sayali Dev" w:date="2018-02-15T18:52:00Z"/>
        </w:rPr>
      </w:pPr>
    </w:p>
    <w:p w14:paraId="4A94AF66" w14:textId="77777777" w:rsidR="004F0031" w:rsidRPr="007051E5" w:rsidRDefault="004F0031" w:rsidP="004F0031">
      <w:pPr>
        <w:numPr>
          <w:ilvl w:val="0"/>
          <w:numId w:val="382"/>
        </w:numPr>
        <w:ind w:right="540"/>
        <w:rPr>
          <w:ins w:id="7849" w:author="Sayali Dev" w:date="2018-02-15T18:52:00Z"/>
        </w:rPr>
      </w:pPr>
      <w:ins w:id="7850" w:author="Sayali Dev" w:date="2018-02-15T18:52:00Z">
        <w:r>
          <w:t xml:space="preserve">Point to the arrow of the </w:t>
        </w:r>
        <w:r>
          <w:rPr>
            <w:b/>
          </w:rPr>
          <w:t xml:space="preserve">CIMS </w:t>
        </w:r>
        <w:r w:rsidRPr="007051E5">
          <w:t>tab, and then click</w:t>
        </w:r>
        <w:r>
          <w:rPr>
            <w:b/>
          </w:rPr>
          <w:t xml:space="preserve"> Subject Centric View</w:t>
        </w:r>
        <w:r w:rsidRPr="007051E5">
          <w:t>.</w:t>
        </w:r>
      </w:ins>
    </w:p>
    <w:p w14:paraId="4519C734" w14:textId="77777777" w:rsidR="004F0031" w:rsidRDefault="004F0031" w:rsidP="004F0031">
      <w:pPr>
        <w:ind w:left="720" w:right="540"/>
        <w:rPr>
          <w:ins w:id="7851" w:author="Sayali Dev" w:date="2018-02-15T18:52:00Z"/>
        </w:rPr>
      </w:pPr>
      <w:ins w:id="7852" w:author="Sayali Dev" w:date="2018-02-15T18:52:00Z">
        <w:r w:rsidRPr="007051E5">
          <w:t xml:space="preserve">The </w:t>
        </w:r>
        <w:r>
          <w:rPr>
            <w:b/>
          </w:rPr>
          <w:t>S</w:t>
        </w:r>
        <w:r w:rsidRPr="007B4658">
          <w:rPr>
            <w:b/>
          </w:rPr>
          <w:t xml:space="preserve">ubject </w:t>
        </w:r>
        <w:r>
          <w:rPr>
            <w:b/>
          </w:rPr>
          <w:t>S</w:t>
        </w:r>
        <w:r w:rsidRPr="007B4658">
          <w:rPr>
            <w:b/>
          </w:rPr>
          <w:t>earch</w:t>
        </w:r>
        <w:r w:rsidRPr="007051E5">
          <w:t xml:space="preserve"> page appears.</w:t>
        </w:r>
      </w:ins>
    </w:p>
    <w:p w14:paraId="08FBE5FE" w14:textId="77777777" w:rsidR="004F0031" w:rsidRDefault="004F0031" w:rsidP="004F0031">
      <w:pPr>
        <w:ind w:left="720" w:right="540"/>
        <w:rPr>
          <w:ins w:id="7853" w:author="Sayali Dev" w:date="2018-02-15T18:52:00Z"/>
        </w:rPr>
      </w:pPr>
    </w:p>
    <w:p w14:paraId="42B2FB6B" w14:textId="77777777" w:rsidR="004F0031" w:rsidRPr="007051E5" w:rsidRDefault="004F0031" w:rsidP="004F0031">
      <w:pPr>
        <w:numPr>
          <w:ilvl w:val="0"/>
          <w:numId w:val="382"/>
        </w:numPr>
        <w:ind w:right="540"/>
        <w:rPr>
          <w:ins w:id="7854" w:author="Sayali Dev" w:date="2018-02-15T18:52:00Z"/>
        </w:rPr>
      </w:pPr>
      <w:ins w:id="7855" w:author="Sayali Dev" w:date="2018-02-15T18:52:00Z">
        <w:r w:rsidRPr="007051E5">
          <w:t>Click</w:t>
        </w:r>
        <w:r>
          <w:rPr>
            <w:b/>
          </w:rPr>
          <w:t xml:space="preserve"> SEARCH</w:t>
        </w:r>
        <w:r w:rsidRPr="007051E5">
          <w:t>.</w:t>
        </w:r>
        <w:r>
          <w:rPr>
            <w:b/>
          </w:rPr>
          <w:t xml:space="preserve"> </w:t>
        </w:r>
      </w:ins>
    </w:p>
    <w:p w14:paraId="67640FE9" w14:textId="77777777" w:rsidR="004F0031" w:rsidRDefault="004F0031" w:rsidP="004F0031">
      <w:pPr>
        <w:ind w:left="720" w:right="540"/>
        <w:rPr>
          <w:ins w:id="7856" w:author="Sayali Dev" w:date="2018-02-15T18:52:00Z"/>
        </w:rPr>
      </w:pPr>
      <w:ins w:id="7857" w:author="Sayali Dev" w:date="2018-02-15T18:52:00Z">
        <w:r w:rsidRPr="007051E5">
          <w:t>The</w:t>
        </w:r>
        <w:r>
          <w:rPr>
            <w:b/>
          </w:rPr>
          <w:t xml:space="preserve"> </w:t>
        </w:r>
        <w:r>
          <w:t xml:space="preserve">subject </w:t>
        </w:r>
        <w:r w:rsidRPr="007051E5">
          <w:t>search page</w:t>
        </w:r>
        <w:r>
          <w:t xml:space="preserve"> displays a list of subjects.</w:t>
        </w:r>
      </w:ins>
    </w:p>
    <w:p w14:paraId="04C347E6" w14:textId="77777777" w:rsidR="004F0031" w:rsidRDefault="004F0031" w:rsidP="004F0031">
      <w:pPr>
        <w:ind w:left="720" w:right="540"/>
        <w:rPr>
          <w:ins w:id="7858" w:author="Sayali Dev" w:date="2018-02-15T18:52:00Z"/>
        </w:rPr>
      </w:pPr>
    </w:p>
    <w:p w14:paraId="52A9E565" w14:textId="77777777" w:rsidR="004F0031" w:rsidRDefault="004F0031" w:rsidP="004F0031">
      <w:pPr>
        <w:numPr>
          <w:ilvl w:val="0"/>
          <w:numId w:val="382"/>
        </w:numPr>
        <w:ind w:right="540"/>
        <w:rPr>
          <w:ins w:id="7859" w:author="Sayali Dev" w:date="2018-02-15T18:52:00Z"/>
        </w:rPr>
      </w:pPr>
      <w:ins w:id="7860" w:author="Sayali Dev" w:date="2018-02-15T18:52:00Z">
        <w:r>
          <w:t xml:space="preserve">Click the row of the subject for which you want to view the collection event details. </w:t>
        </w:r>
      </w:ins>
    </w:p>
    <w:p w14:paraId="5AD23F4A" w14:textId="0086A117" w:rsidR="004F0031" w:rsidRDefault="004F0031" w:rsidP="004F0031">
      <w:pPr>
        <w:ind w:left="720"/>
        <w:rPr>
          <w:ins w:id="7861" w:author="Sayali Dev" w:date="2018-02-15T18:53:00Z"/>
        </w:rPr>
      </w:pPr>
      <w:ins w:id="7862" w:author="Sayali Dev" w:date="2018-02-15T18:52:00Z">
        <w:r w:rsidRPr="00DC6CD1">
          <w:t xml:space="preserve">The </w:t>
        </w:r>
        <w:r w:rsidRPr="00DC6CD1">
          <w:rPr>
            <w:b/>
          </w:rPr>
          <w:t>Subject View</w:t>
        </w:r>
        <w:r w:rsidRPr="00DC6CD1">
          <w:t xml:space="preserve"> page appears.</w:t>
        </w:r>
      </w:ins>
    </w:p>
    <w:p w14:paraId="672B4AB1" w14:textId="09622724" w:rsidR="005912CA" w:rsidRDefault="005912CA">
      <w:pPr>
        <w:ind w:firstLine="720"/>
        <w:rPr>
          <w:ins w:id="7863" w:author="Sayali Dev" w:date="2018-02-15T18:55:00Z"/>
        </w:rPr>
        <w:pPrChange w:id="7864" w:author="Sayali Dev" w:date="2018-02-15T18:53:00Z">
          <w:pPr>
            <w:ind w:left="720"/>
          </w:pPr>
        </w:pPrChange>
      </w:pPr>
      <w:ins w:id="7865" w:author="Sayali Dev" w:date="2018-02-15T18:53:00Z">
        <w:r>
          <w:t xml:space="preserve">On the right pane, </w:t>
        </w:r>
        <w:r w:rsidR="00B70188">
          <w:rPr>
            <w:b/>
          </w:rPr>
          <w:t xml:space="preserve">Forms, Patient </w:t>
        </w:r>
        <w:r w:rsidRPr="00B70188">
          <w:rPr>
            <w:b/>
            <w:rPrChange w:id="7866" w:author="Sayali Dev" w:date="2018-02-15T18:57:00Z">
              <w:rPr/>
            </w:rPrChange>
          </w:rPr>
          <w:t>Visits, Documents</w:t>
        </w:r>
        <w:r>
          <w:t xml:space="preserve"> section</w:t>
        </w:r>
      </w:ins>
      <w:ins w:id="7867" w:author="Sayali Dev" w:date="2018-02-15T18:54:00Z">
        <w:r>
          <w:t>s appear.</w:t>
        </w:r>
      </w:ins>
    </w:p>
    <w:p w14:paraId="7DC091CB" w14:textId="20801C30" w:rsidR="00B70188" w:rsidRDefault="00B70188">
      <w:pPr>
        <w:ind w:firstLine="720"/>
        <w:rPr>
          <w:ins w:id="7868" w:author="Sayali Dev" w:date="2018-02-15T18:55:00Z"/>
        </w:rPr>
        <w:pPrChange w:id="7869" w:author="Sayali Dev" w:date="2018-02-15T18:53:00Z">
          <w:pPr>
            <w:ind w:left="720"/>
          </w:pPr>
        </w:pPrChange>
      </w:pPr>
    </w:p>
    <w:p w14:paraId="6DC63075" w14:textId="2958A289" w:rsidR="00B70188" w:rsidRDefault="00B70188">
      <w:pPr>
        <w:pStyle w:val="ListParagraph"/>
        <w:numPr>
          <w:ilvl w:val="0"/>
          <w:numId w:val="382"/>
        </w:numPr>
        <w:rPr>
          <w:ins w:id="7870" w:author="Sayali Dev" w:date="2018-02-15T18:55:00Z"/>
        </w:rPr>
        <w:pPrChange w:id="7871" w:author="Sayali Dev" w:date="2018-02-15T18:55:00Z">
          <w:pPr>
            <w:ind w:left="720"/>
          </w:pPr>
        </w:pPrChange>
      </w:pPr>
      <w:ins w:id="7872" w:author="Sayali Dev" w:date="2018-02-15T18:55:00Z">
        <w:r>
          <w:t xml:space="preserve">On the Documents section, Click </w:t>
        </w:r>
        <w:r w:rsidRPr="00B15B79">
          <w:rPr>
            <w:b/>
            <w:rPrChange w:id="7873" w:author="Sayali Dev" w:date="2018-02-15T19:04:00Z">
              <w:rPr/>
            </w:rPrChange>
          </w:rPr>
          <w:t>Browse</w:t>
        </w:r>
      </w:ins>
      <w:ins w:id="7874" w:author="Sayali Dev" w:date="2018-02-15T19:04:00Z">
        <w:r w:rsidR="00B15B79">
          <w:t>…</w:t>
        </w:r>
      </w:ins>
    </w:p>
    <w:p w14:paraId="36C5E3C4" w14:textId="36422B1E" w:rsidR="00B70188" w:rsidRDefault="00B70188">
      <w:pPr>
        <w:pStyle w:val="ListParagraph"/>
        <w:rPr>
          <w:ins w:id="7875" w:author="Sayali Dev" w:date="2018-02-15T18:59:00Z"/>
        </w:rPr>
        <w:pPrChange w:id="7876" w:author="Sayali Dev" w:date="2018-02-15T18:55:00Z">
          <w:pPr>
            <w:ind w:left="720"/>
          </w:pPr>
        </w:pPrChange>
      </w:pPr>
      <w:ins w:id="7877" w:author="Sayali Dev" w:date="2018-02-15T18:55:00Z">
        <w:r w:rsidRPr="00B70188">
          <w:rPr>
            <w:b/>
            <w:rPrChange w:id="7878" w:author="Sayali Dev" w:date="2018-02-15T18:58:00Z">
              <w:rPr/>
            </w:rPrChange>
          </w:rPr>
          <w:t>Popup</w:t>
        </w:r>
        <w:r>
          <w:t xml:space="preserve"> to choose file for upload appears.</w:t>
        </w:r>
      </w:ins>
    </w:p>
    <w:p w14:paraId="237CEE00" w14:textId="77777777" w:rsidR="00B70188" w:rsidRDefault="00B70188">
      <w:pPr>
        <w:pStyle w:val="ListParagraph"/>
        <w:rPr>
          <w:ins w:id="7879" w:author="Sayali Dev" w:date="2018-02-15T18:55:00Z"/>
        </w:rPr>
        <w:pPrChange w:id="7880" w:author="Sayali Dev" w:date="2018-02-15T18:55:00Z">
          <w:pPr>
            <w:ind w:left="720"/>
          </w:pPr>
        </w:pPrChange>
      </w:pPr>
    </w:p>
    <w:p w14:paraId="2EB97364" w14:textId="5B8BDC6E" w:rsidR="00B70188" w:rsidRDefault="00B70188">
      <w:pPr>
        <w:pStyle w:val="ListParagraph"/>
        <w:numPr>
          <w:ilvl w:val="0"/>
          <w:numId w:val="382"/>
        </w:numPr>
        <w:rPr>
          <w:ins w:id="7881" w:author="Sayali Dev" w:date="2018-02-15T19:01:00Z"/>
        </w:rPr>
        <w:pPrChange w:id="7882" w:author="Sayali Dev" w:date="2018-02-15T18:59:00Z">
          <w:pPr>
            <w:ind w:left="720"/>
          </w:pPr>
        </w:pPrChange>
      </w:pPr>
      <w:ins w:id="7883" w:author="Sayali Dev" w:date="2018-02-15T18:59:00Z">
        <w:r>
          <w:t xml:space="preserve">On the pop-up, </w:t>
        </w:r>
      </w:ins>
      <w:ins w:id="7884" w:author="Sayali Dev" w:date="2018-02-15T18:58:00Z">
        <w:r>
          <w:t xml:space="preserve">Locate the path of file, </w:t>
        </w:r>
      </w:ins>
      <w:ins w:id="7885" w:author="Sayali Dev" w:date="2018-02-15T18:56:00Z">
        <w:r>
          <w:t>Select the file</w:t>
        </w:r>
      </w:ins>
      <w:ins w:id="7886" w:author="Sayali Dev" w:date="2018-02-15T18:59:00Z">
        <w:r>
          <w:t xml:space="preserve"> and Click </w:t>
        </w:r>
        <w:r w:rsidRPr="00B15B79">
          <w:rPr>
            <w:b/>
            <w:rPrChange w:id="7887" w:author="Sayali Dev" w:date="2018-02-15T19:04:00Z">
              <w:rPr/>
            </w:rPrChange>
          </w:rPr>
          <w:t>Open</w:t>
        </w:r>
        <w:r>
          <w:t>.</w:t>
        </w:r>
      </w:ins>
    </w:p>
    <w:p w14:paraId="098E8DF7" w14:textId="0519115A" w:rsidR="00796935" w:rsidRDefault="00B70188">
      <w:pPr>
        <w:pStyle w:val="ListParagraph"/>
        <w:rPr>
          <w:ins w:id="7888" w:author="Sayali Dev" w:date="2018-02-15T19:03:00Z"/>
        </w:rPr>
        <w:pPrChange w:id="7889" w:author="Sayali Dev" w:date="2018-02-15T19:03:00Z">
          <w:pPr>
            <w:pStyle w:val="Heading3"/>
          </w:pPr>
        </w:pPrChange>
      </w:pPr>
      <w:ins w:id="7890" w:author="Sayali Dev" w:date="2018-02-15T19:02:00Z">
        <w:r>
          <w:rPr>
            <w:noProof/>
          </w:rPr>
          <mc:AlternateContent>
            <mc:Choice Requires="wps">
              <w:drawing>
                <wp:anchor distT="0" distB="0" distL="114300" distR="114300" simplePos="0" relativeHeight="251759104" behindDoc="0" locked="0" layoutInCell="1" allowOverlap="1" wp14:anchorId="524E2BD8" wp14:editId="54EDB501">
                  <wp:simplePos x="0" y="0"/>
                  <wp:positionH relativeFrom="column">
                    <wp:posOffset>3390900</wp:posOffset>
                  </wp:positionH>
                  <wp:positionV relativeFrom="paragraph">
                    <wp:posOffset>153035</wp:posOffset>
                  </wp:positionV>
                  <wp:extent cx="9525" cy="2209800"/>
                  <wp:effectExtent l="38100" t="0" r="66675" b="57150"/>
                  <wp:wrapNone/>
                  <wp:docPr id="9607" name="Straight Arrow Connector 9607"/>
                  <wp:cNvGraphicFramePr/>
                  <a:graphic xmlns:a="http://schemas.openxmlformats.org/drawingml/2006/main">
                    <a:graphicData uri="http://schemas.microsoft.com/office/word/2010/wordprocessingShape">
                      <wps:wsp>
                        <wps:cNvCnPr/>
                        <wps:spPr>
                          <a:xfrm>
                            <a:off x="0" y="0"/>
                            <a:ext cx="9525" cy="2209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74D869" id="Straight Arrow Connector 9607" o:spid="_x0000_s1026" type="#_x0000_t32" style="position:absolute;margin-left:267pt;margin-top:12.05pt;width:.75pt;height:174pt;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" strokecolor="black [3200]" strokeweight=".5pt">
                  <v:stroke endarrow="block" joinstyle="miter"/>
                </v:shape>
              </w:pict>
            </mc:Fallback>
          </mc:AlternateContent>
        </w:r>
      </w:ins>
      <w:ins w:id="7891" w:author="Sayali Dev" w:date="2018-02-15T19:01:00Z">
        <w:r>
          <w:t>Filename appears on the screen as seen below</w:t>
        </w:r>
      </w:ins>
    </w:p>
    <w:p w14:paraId="2DBB5B13" w14:textId="77777777" w:rsidR="00796935" w:rsidRPr="00796935" w:rsidRDefault="00796935">
      <w:pPr>
        <w:pStyle w:val="ListParagraph"/>
        <w:rPr>
          <w:ins w:id="7892" w:author="Sayali Dev" w:date="2018-02-15T19:03:00Z"/>
          <w:rPrChange w:id="7893" w:author="Sayali Dev" w:date="2018-02-15T19:03:00Z">
            <w:rPr>
              <w:ins w:id="7894" w:author="Sayali Dev" w:date="2018-02-15T19:03:00Z"/>
            </w:rPr>
          </w:rPrChange>
        </w:rPr>
        <w:pPrChange w:id="7895" w:author="Sayali Dev" w:date="2018-02-15T19:03:00Z">
          <w:pPr>
            <w:pStyle w:val="Heading3"/>
          </w:pPr>
        </w:pPrChange>
      </w:pPr>
    </w:p>
    <w:p w14:paraId="251F6069" w14:textId="11E04D94" w:rsidR="00796935" w:rsidRDefault="00796935">
      <w:pPr>
        <w:ind w:left="720"/>
        <w:rPr>
          <w:ins w:id="7896" w:author="Sayali Dev" w:date="2018-02-15T19:03:00Z"/>
        </w:rPr>
        <w:pPrChange w:id="7897" w:author="Sayali Dev" w:date="2018-02-15T19:04:00Z">
          <w:pPr>
            <w:pStyle w:val="Heading3"/>
          </w:pPr>
        </w:pPrChange>
      </w:pPr>
      <w:ins w:id="7898" w:author="Sayali Dev" w:date="2018-02-15T19:03:00Z">
        <w:r>
          <w:rPr>
            <w:noProof/>
          </w:rPr>
          <w:drawing>
            <wp:inline distT="0" distB="0" distL="0" distR="0" wp14:anchorId="650CE1A9" wp14:editId="3A39ECE5">
              <wp:extent cx="6591300" cy="3219450"/>
              <wp:effectExtent l="0" t="0" r="0" b="0"/>
              <wp:docPr id="9605" name="Picture 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9546" r="2260" b="5543"/>
                      <a:stretch/>
                    </pic:blipFill>
                    <pic:spPr bwMode="auto">
                      <a:xfrm>
                        <a:off x="0" y="0"/>
                        <a:ext cx="6591300" cy="3219450"/>
                      </a:xfrm>
                      <a:prstGeom prst="rect">
                        <a:avLst/>
                      </a:prstGeom>
                      <a:ln>
                        <a:noFill/>
                      </a:ln>
                      <a:extLst>
                        <a:ext uri="{53640926-AAD7-44D8-BBD7-CCE9431645EC}">
                          <a14:shadowObscured xmlns:a14="http://schemas.microsoft.com/office/drawing/2010/main"/>
                        </a:ext>
                      </a:extLst>
                    </pic:spPr>
                  </pic:pic>
                </a:graphicData>
              </a:graphic>
            </wp:inline>
          </w:drawing>
        </w:r>
      </w:ins>
    </w:p>
    <w:p w14:paraId="7381FA3C" w14:textId="71C9B272" w:rsidR="00796935" w:rsidRDefault="00796935">
      <w:pPr>
        <w:rPr>
          <w:ins w:id="7899" w:author="Sayali Dev" w:date="2018-02-15T19:03:00Z"/>
        </w:rPr>
        <w:pPrChange w:id="7900" w:author="Sayali Dev" w:date="2018-02-15T19:03:00Z">
          <w:pPr>
            <w:pStyle w:val="Heading3"/>
          </w:pPr>
        </w:pPrChange>
      </w:pPr>
    </w:p>
    <w:p w14:paraId="51AC801D" w14:textId="481243F2" w:rsidR="00B15B79" w:rsidRDefault="00B15B79">
      <w:pPr>
        <w:pStyle w:val="ListParagraph"/>
        <w:numPr>
          <w:ilvl w:val="0"/>
          <w:numId w:val="382"/>
        </w:numPr>
        <w:rPr>
          <w:ins w:id="7901" w:author="Sayali Dev" w:date="2018-02-15T19:06:00Z"/>
        </w:rPr>
        <w:pPrChange w:id="7902" w:author="Sayali Dev" w:date="2018-02-15T19:04:00Z">
          <w:pPr>
            <w:pStyle w:val="Heading3"/>
          </w:pPr>
        </w:pPrChange>
      </w:pPr>
      <w:ins w:id="7903" w:author="Sayali Dev" w:date="2018-02-15T19:05:00Z">
        <w:r>
          <w:rPr>
            <w:lang w:eastAsia="x-none"/>
          </w:rPr>
          <w:t xml:space="preserve">( </w:t>
        </w:r>
      </w:ins>
      <w:ins w:id="7904" w:author="Sayali Dev" w:date="2018-02-15T19:04:00Z">
        <w:r>
          <w:rPr>
            <w:lang w:eastAsia="x-none"/>
          </w:rPr>
          <w:t>Optional )</w:t>
        </w:r>
      </w:ins>
      <w:ins w:id="7905" w:author="Sayali Dev" w:date="2018-02-15T19:05:00Z">
        <w:r>
          <w:rPr>
            <w:lang w:eastAsia="x-none"/>
          </w:rPr>
          <w:t xml:space="preserve"> Enter </w:t>
        </w:r>
        <w:r w:rsidRPr="00B15B79">
          <w:rPr>
            <w:b/>
            <w:lang w:eastAsia="x-none"/>
            <w:rPrChange w:id="7906" w:author="Sayali Dev" w:date="2018-02-15T19:05:00Z">
              <w:rPr>
                <w:b w:val="0"/>
              </w:rPr>
            </w:rPrChange>
          </w:rPr>
          <w:t>File Title</w:t>
        </w:r>
        <w:r>
          <w:rPr>
            <w:lang w:eastAsia="x-none"/>
          </w:rPr>
          <w:t xml:space="preserve"> in text box</w:t>
        </w:r>
      </w:ins>
    </w:p>
    <w:p w14:paraId="3A8D4DFE" w14:textId="77777777" w:rsidR="00B15B79" w:rsidRDefault="00B15B79">
      <w:pPr>
        <w:pStyle w:val="ListParagraph"/>
        <w:rPr>
          <w:ins w:id="7907" w:author="Sayali Dev" w:date="2018-02-15T19:07:00Z"/>
        </w:rPr>
        <w:pPrChange w:id="7908" w:author="Sayali Dev" w:date="2018-02-15T19:06:00Z">
          <w:pPr>
            <w:pStyle w:val="Heading3"/>
          </w:pPr>
        </w:pPrChange>
      </w:pPr>
      <w:ins w:id="7909" w:author="Sayali Dev" w:date="2018-02-15T19:06:00Z">
        <w:r>
          <w:rPr>
            <w:lang w:eastAsia="x-none"/>
          </w:rPr>
          <w:t xml:space="preserve">Filename on upload will be as entered </w:t>
        </w:r>
      </w:ins>
      <w:ins w:id="7910" w:author="Sayali Dev" w:date="2018-02-15T19:07:00Z">
        <w:r>
          <w:rPr>
            <w:lang w:eastAsia="x-none"/>
          </w:rPr>
          <w:t xml:space="preserve">in this field . </w:t>
        </w:r>
      </w:ins>
    </w:p>
    <w:p w14:paraId="7FC56D55" w14:textId="0A5D5B89" w:rsidR="00B15B79" w:rsidRDefault="00B15B79">
      <w:pPr>
        <w:pStyle w:val="ListParagraph"/>
        <w:rPr>
          <w:ins w:id="7911" w:author="Sayali Dev" w:date="2018-02-15T19:06:00Z"/>
        </w:rPr>
        <w:pPrChange w:id="7912" w:author="Sayali Dev" w:date="2018-02-15T19:06:00Z">
          <w:pPr>
            <w:pStyle w:val="Heading3"/>
          </w:pPr>
        </w:pPrChange>
      </w:pPr>
      <w:ins w:id="7913" w:author="Sayali Dev" w:date="2018-02-15T19:07:00Z">
        <w:r>
          <w:rPr>
            <w:lang w:eastAsia="x-none"/>
          </w:rPr>
          <w:t>If not entered, filename will be as the name of file uploaded.</w:t>
        </w:r>
      </w:ins>
    </w:p>
    <w:p w14:paraId="3248F95F" w14:textId="07928382" w:rsidR="00B15B79" w:rsidRDefault="00B15B79">
      <w:pPr>
        <w:pStyle w:val="ListParagraph"/>
        <w:rPr>
          <w:ins w:id="7914" w:author="Sayali Dev" w:date="2018-02-15T19:08:00Z"/>
        </w:rPr>
        <w:pPrChange w:id="7915" w:author="Sayali Dev" w:date="2018-02-15T19:06:00Z">
          <w:pPr>
            <w:pStyle w:val="Heading3"/>
          </w:pPr>
        </w:pPrChange>
      </w:pPr>
    </w:p>
    <w:p w14:paraId="252C04E1" w14:textId="2F8E316C" w:rsidR="00B15B79" w:rsidRPr="00B15B79" w:rsidRDefault="00B15B79">
      <w:pPr>
        <w:pStyle w:val="ListParagraph"/>
        <w:numPr>
          <w:ilvl w:val="0"/>
          <w:numId w:val="382"/>
        </w:numPr>
        <w:rPr>
          <w:ins w:id="7916" w:author="Sayali Dev" w:date="2018-02-15T19:09:00Z"/>
          <w:b/>
          <w:rPrChange w:id="7917" w:author="Sayali Dev" w:date="2018-02-15T19:09:00Z">
            <w:rPr>
              <w:ins w:id="7918" w:author="Sayali Dev" w:date="2018-02-15T19:09:00Z"/>
              <w:b w:val="0"/>
            </w:rPr>
          </w:rPrChange>
        </w:rPr>
        <w:pPrChange w:id="7919" w:author="Sayali Dev" w:date="2018-02-15T19:09:00Z">
          <w:pPr>
            <w:pStyle w:val="Heading3"/>
          </w:pPr>
        </w:pPrChange>
      </w:pPr>
      <w:ins w:id="7920" w:author="Sayali Dev" w:date="2018-02-15T19:09:00Z">
        <w:r>
          <w:rPr>
            <w:lang w:eastAsia="x-none"/>
          </w:rPr>
          <w:t>Select</w:t>
        </w:r>
      </w:ins>
      <w:ins w:id="7921" w:author="Sayali Dev" w:date="2018-02-15T19:08:00Z">
        <w:r>
          <w:rPr>
            <w:lang w:eastAsia="x-none"/>
          </w:rPr>
          <w:t xml:space="preserve"> </w:t>
        </w:r>
        <w:r w:rsidRPr="00B15B79">
          <w:rPr>
            <w:b/>
            <w:lang w:eastAsia="x-none"/>
            <w:rPrChange w:id="7922" w:author="Sayali Dev" w:date="2018-02-15T19:09:00Z">
              <w:rPr>
                <w:b w:val="0"/>
              </w:rPr>
            </w:rPrChange>
          </w:rPr>
          <w:t>Notify clinical site</w:t>
        </w:r>
      </w:ins>
      <w:ins w:id="7923" w:author="Sayali Dev" w:date="2018-02-15T19:09:00Z">
        <w:r w:rsidRPr="00B15B79">
          <w:rPr>
            <w:b/>
            <w:lang w:eastAsia="x-none"/>
            <w:rPrChange w:id="7924" w:author="Sayali Dev" w:date="2018-02-15T19:09:00Z">
              <w:rPr>
                <w:b w:val="0"/>
              </w:rPr>
            </w:rPrChange>
          </w:rPr>
          <w:t xml:space="preserve"> for this file upload</w:t>
        </w:r>
        <w:r>
          <w:rPr>
            <w:b/>
            <w:lang w:eastAsia="x-none"/>
          </w:rPr>
          <w:t xml:space="preserve"> </w:t>
        </w:r>
        <w:r w:rsidRPr="00B15B79">
          <w:rPr>
            <w:lang w:eastAsia="x-none"/>
            <w:rPrChange w:id="7925" w:author="Sayali Dev" w:date="2018-02-15T19:09:00Z">
              <w:rPr/>
            </w:rPrChange>
          </w:rPr>
          <w:t>checkbox</w:t>
        </w:r>
        <w:r>
          <w:rPr>
            <w:b/>
            <w:lang w:eastAsia="x-none"/>
          </w:rPr>
          <w:t>.</w:t>
        </w:r>
      </w:ins>
    </w:p>
    <w:p w14:paraId="0E0A1E94" w14:textId="77777777" w:rsidR="00B15B79" w:rsidRDefault="00B15B79">
      <w:pPr>
        <w:pStyle w:val="ListParagraph"/>
        <w:rPr>
          <w:ins w:id="7926" w:author="Sayali Dev" w:date="2018-02-15T19:09:00Z"/>
        </w:rPr>
        <w:pPrChange w:id="7927" w:author="Sayali Dev" w:date="2018-02-15T19:09:00Z">
          <w:pPr>
            <w:pStyle w:val="Heading3"/>
          </w:pPr>
        </w:pPrChange>
      </w:pPr>
    </w:p>
    <w:p w14:paraId="51490F7C" w14:textId="77777777" w:rsidR="00B15B79" w:rsidRDefault="00B15B79">
      <w:pPr>
        <w:pStyle w:val="ListParagraph"/>
        <w:rPr>
          <w:ins w:id="7928" w:author="Sayali Dev" w:date="2018-02-15T19:04:00Z"/>
        </w:rPr>
        <w:pPrChange w:id="7929" w:author="Sayali Dev" w:date="2018-02-15T19:06:00Z">
          <w:pPr>
            <w:pStyle w:val="Heading3"/>
          </w:pPr>
        </w:pPrChange>
      </w:pPr>
    </w:p>
    <w:p w14:paraId="61CFC10A" w14:textId="7DF8F034" w:rsidR="00796935" w:rsidRPr="00B15B79" w:rsidRDefault="00B15B79">
      <w:pPr>
        <w:pStyle w:val="ListParagraph"/>
        <w:numPr>
          <w:ilvl w:val="0"/>
          <w:numId w:val="382"/>
        </w:numPr>
        <w:rPr>
          <w:ins w:id="7930" w:author="Sayali Dev" w:date="2018-02-15T19:05:00Z"/>
          <w:b/>
          <w:rPrChange w:id="7931" w:author="Sayali Dev" w:date="2018-02-15T19:05:00Z">
            <w:rPr>
              <w:ins w:id="7932" w:author="Sayali Dev" w:date="2018-02-15T19:05:00Z"/>
              <w:b w:val="0"/>
            </w:rPr>
          </w:rPrChange>
        </w:rPr>
        <w:pPrChange w:id="7933" w:author="Sayali Dev" w:date="2018-02-15T19:04:00Z">
          <w:pPr>
            <w:pStyle w:val="Heading3"/>
          </w:pPr>
        </w:pPrChange>
      </w:pPr>
      <w:ins w:id="7934" w:author="Sayali Dev" w:date="2018-02-15T19:04:00Z">
        <w:r>
          <w:rPr>
            <w:lang w:eastAsia="x-none"/>
          </w:rPr>
          <w:t xml:space="preserve">Click </w:t>
        </w:r>
        <w:r w:rsidRPr="00B15B79">
          <w:rPr>
            <w:b/>
            <w:lang w:eastAsia="x-none"/>
            <w:rPrChange w:id="7935" w:author="Sayali Dev" w:date="2018-02-15T19:04:00Z">
              <w:rPr>
                <w:b w:val="0"/>
              </w:rPr>
            </w:rPrChange>
          </w:rPr>
          <w:t>UPLOAD</w:t>
        </w:r>
      </w:ins>
    </w:p>
    <w:p w14:paraId="5223E61D" w14:textId="45212162" w:rsidR="00B15B79" w:rsidRDefault="00B15B79">
      <w:pPr>
        <w:pStyle w:val="ListParagraph"/>
        <w:numPr>
          <w:ilvl w:val="1"/>
          <w:numId w:val="181"/>
        </w:numPr>
        <w:rPr>
          <w:ins w:id="7936" w:author="Sayali Dev" w:date="2018-02-15T19:10:00Z"/>
        </w:rPr>
        <w:pPrChange w:id="7937" w:author="Sayali Dev" w:date="2018-02-15T19:10:00Z">
          <w:pPr>
            <w:pStyle w:val="Heading3"/>
          </w:pPr>
        </w:pPrChange>
      </w:pPr>
      <w:ins w:id="7938" w:author="Sayali Dev" w:date="2018-02-15T19:05:00Z">
        <w:r w:rsidRPr="00B15B79">
          <w:rPr>
            <w:lang w:eastAsia="x-none"/>
            <w:rPrChange w:id="7939" w:author="Sayali Dev" w:date="2018-02-15T19:05:00Z">
              <w:rPr/>
            </w:rPrChange>
          </w:rPr>
          <w:lastRenderedPageBreak/>
          <w:t>The file gets uploaded and appears as link in Documents section.</w:t>
        </w:r>
      </w:ins>
    </w:p>
    <w:p w14:paraId="2C705086" w14:textId="1A345ADD" w:rsidR="00796935" w:rsidRDefault="00796935">
      <w:pPr>
        <w:rPr>
          <w:ins w:id="7940" w:author="Sayali Dev" w:date="2018-02-15T19:03:00Z"/>
        </w:rPr>
        <w:pPrChange w:id="7941" w:author="Sayali Dev" w:date="2018-02-15T19:03:00Z">
          <w:pPr>
            <w:pStyle w:val="Heading3"/>
          </w:pPr>
        </w:pPrChange>
      </w:pPr>
    </w:p>
    <w:p w14:paraId="658E8F73" w14:textId="4DC7FF1E" w:rsidR="00796935" w:rsidRDefault="00B15B79">
      <w:pPr>
        <w:ind w:left="1080"/>
        <w:rPr>
          <w:ins w:id="7942" w:author="Sayali Dev" w:date="2018-02-15T19:03:00Z"/>
        </w:rPr>
        <w:pPrChange w:id="7943" w:author="Sayali Dev" w:date="2018-02-15T19:10:00Z">
          <w:pPr>
            <w:pStyle w:val="Heading3"/>
          </w:pPr>
        </w:pPrChange>
      </w:pPr>
      <w:ins w:id="7944" w:author="Sayali Dev" w:date="2018-02-15T19:06:00Z">
        <w:r>
          <w:rPr>
            <w:noProof/>
          </w:rPr>
          <w:drawing>
            <wp:inline distT="0" distB="0" distL="0" distR="0" wp14:anchorId="0C930C4D" wp14:editId="604721E1">
              <wp:extent cx="6477000" cy="3219450"/>
              <wp:effectExtent l="0" t="0" r="0" b="0"/>
              <wp:docPr id="9608" name="Picture 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554" t="9546" r="2401" b="5543"/>
                      <a:stretch/>
                    </pic:blipFill>
                    <pic:spPr bwMode="auto">
                      <a:xfrm>
                        <a:off x="0" y="0"/>
                        <a:ext cx="6477000" cy="3219450"/>
                      </a:xfrm>
                      <a:prstGeom prst="rect">
                        <a:avLst/>
                      </a:prstGeom>
                      <a:ln>
                        <a:noFill/>
                      </a:ln>
                      <a:extLst>
                        <a:ext uri="{53640926-AAD7-44D8-BBD7-CCE9431645EC}">
                          <a14:shadowObscured xmlns:a14="http://schemas.microsoft.com/office/drawing/2010/main"/>
                        </a:ext>
                      </a:extLst>
                    </pic:spPr>
                  </pic:pic>
                </a:graphicData>
              </a:graphic>
            </wp:inline>
          </w:drawing>
        </w:r>
      </w:ins>
    </w:p>
    <w:p w14:paraId="1006D778" w14:textId="142B525D" w:rsidR="00796935" w:rsidRDefault="00796935">
      <w:pPr>
        <w:rPr>
          <w:ins w:id="7945" w:author="Sayali Dev" w:date="2018-02-15T19:03:00Z"/>
        </w:rPr>
        <w:pPrChange w:id="7946" w:author="Sayali Dev" w:date="2018-02-15T19:03:00Z">
          <w:pPr>
            <w:pStyle w:val="Heading3"/>
          </w:pPr>
        </w:pPrChange>
      </w:pPr>
    </w:p>
    <w:p w14:paraId="5D037EF1" w14:textId="28A755F2" w:rsidR="00796935" w:rsidRDefault="00B15B79">
      <w:pPr>
        <w:pStyle w:val="ListParagraph"/>
        <w:numPr>
          <w:ilvl w:val="1"/>
          <w:numId w:val="181"/>
        </w:numPr>
        <w:rPr>
          <w:ins w:id="7947" w:author="Sayali Dev" w:date="2018-02-15T19:11:00Z"/>
        </w:rPr>
        <w:pPrChange w:id="7948" w:author="Sayali Dev" w:date="2018-02-15T19:11:00Z">
          <w:pPr>
            <w:pStyle w:val="Heading3"/>
          </w:pPr>
        </w:pPrChange>
      </w:pPr>
      <w:ins w:id="7949" w:author="Sayali Dev" w:date="2018-02-15T19:10:00Z">
        <w:r>
          <w:rPr>
            <w:lang w:eastAsia="x-none"/>
          </w:rPr>
          <w:t xml:space="preserve">An email notification is sent to the Clinical Site to </w:t>
        </w:r>
      </w:ins>
      <w:ins w:id="7950" w:author="Sayali Dev" w:date="2018-02-15T19:12:00Z">
        <w:r w:rsidR="00725734">
          <w:rPr>
            <w:lang w:eastAsia="x-none"/>
          </w:rPr>
          <w:t>inform that patient lab</w:t>
        </w:r>
      </w:ins>
      <w:ins w:id="7951" w:author="Sayali Dev" w:date="2018-02-15T19:10:00Z">
        <w:r>
          <w:rPr>
            <w:lang w:eastAsia="x-none"/>
          </w:rPr>
          <w:t xml:space="preserve"> </w:t>
        </w:r>
      </w:ins>
      <w:ins w:id="7952" w:author="Sayali Dev" w:date="2018-02-15T19:11:00Z">
        <w:r>
          <w:rPr>
            <w:lang w:eastAsia="x-none"/>
          </w:rPr>
          <w:t>report is ready for review.</w:t>
        </w:r>
      </w:ins>
    </w:p>
    <w:p w14:paraId="541A8E87" w14:textId="77777777" w:rsidR="00725734" w:rsidRDefault="00725734">
      <w:pPr>
        <w:pStyle w:val="ListParagraph"/>
        <w:ind w:left="1440"/>
        <w:rPr>
          <w:ins w:id="7953" w:author="Sayali Dev" w:date="2018-02-15T19:11:00Z"/>
        </w:rPr>
        <w:pPrChange w:id="7954" w:author="Sayali Dev" w:date="2018-02-15T19:11:00Z">
          <w:pPr>
            <w:pStyle w:val="Heading3"/>
          </w:pPr>
        </w:pPrChange>
      </w:pPr>
    </w:p>
    <w:p w14:paraId="7D903935" w14:textId="77777777" w:rsidR="00B15B79" w:rsidRPr="00B15B79" w:rsidRDefault="00B15B79">
      <w:pPr>
        <w:pStyle w:val="ListParagraph"/>
        <w:ind w:left="1440"/>
        <w:rPr>
          <w:ins w:id="7955" w:author="Sayali Dev" w:date="2018-02-15T19:03:00Z"/>
          <w:rPrChange w:id="7956" w:author="Sayali Dev" w:date="2018-02-15T19:10:00Z">
            <w:rPr>
              <w:ins w:id="7957" w:author="Sayali Dev" w:date="2018-02-15T19:03:00Z"/>
            </w:rPr>
          </w:rPrChange>
        </w:rPr>
        <w:pPrChange w:id="7958" w:author="Sayali Dev" w:date="2018-02-15T19:11:00Z">
          <w:pPr>
            <w:pStyle w:val="Heading3"/>
          </w:pPr>
        </w:pPrChange>
      </w:pPr>
    </w:p>
    <w:p w14:paraId="1A416451" w14:textId="55723366" w:rsidR="00796935" w:rsidRPr="00B15B79" w:rsidRDefault="00725734">
      <w:pPr>
        <w:pStyle w:val="ListParagraph"/>
        <w:numPr>
          <w:ilvl w:val="0"/>
          <w:numId w:val="382"/>
        </w:numPr>
        <w:rPr>
          <w:ins w:id="7959" w:author="Sayali Dev" w:date="2018-02-15T19:03:00Z"/>
          <w:rPrChange w:id="7960" w:author="Sayali Dev" w:date="2018-02-15T19:08:00Z">
            <w:rPr>
              <w:ins w:id="7961" w:author="Sayali Dev" w:date="2018-02-15T19:03:00Z"/>
            </w:rPr>
          </w:rPrChange>
        </w:rPr>
        <w:pPrChange w:id="7962" w:author="Sayali Dev" w:date="2018-02-15T19:08:00Z">
          <w:pPr>
            <w:pStyle w:val="Heading3"/>
          </w:pPr>
        </w:pPrChange>
      </w:pPr>
      <w:ins w:id="7963" w:author="Sayali Dev" w:date="2018-02-15T19:12:00Z">
        <w:r>
          <w:rPr>
            <w:lang w:eastAsia="x-none"/>
          </w:rPr>
          <w:t xml:space="preserve">If in case you require to </w:t>
        </w:r>
      </w:ins>
      <w:ins w:id="7964" w:author="Sayali Dev" w:date="2018-02-15T19:08:00Z">
        <w:r w:rsidR="00B15B79">
          <w:rPr>
            <w:lang w:eastAsia="x-none"/>
          </w:rPr>
          <w:t xml:space="preserve">Delete Report </w:t>
        </w:r>
      </w:ins>
      <w:ins w:id="7965" w:author="Sayali Dev" w:date="2018-02-15T19:12:00Z">
        <w:r>
          <w:rPr>
            <w:lang w:eastAsia="x-none"/>
          </w:rPr>
          <w:t xml:space="preserve">in any circumstances, click </w:t>
        </w:r>
        <w:r w:rsidRPr="00871A2A">
          <w:rPr>
            <w:b/>
            <w:lang w:eastAsia="x-none"/>
            <w:rPrChange w:id="7966" w:author="Sayali Dev" w:date="2018-02-15T19:13:00Z">
              <w:rPr>
                <w:b w:val="0"/>
              </w:rPr>
            </w:rPrChange>
          </w:rPr>
          <w:t>Delete icon</w:t>
        </w:r>
        <w:r>
          <w:rPr>
            <w:lang w:eastAsia="x-none"/>
          </w:rPr>
          <w:t xml:space="preserve"> alongside the report llink you see on Documents section.</w:t>
        </w:r>
      </w:ins>
    </w:p>
    <w:p w14:paraId="432061C3" w14:textId="408FBF7E" w:rsidR="00796935" w:rsidRDefault="00796935">
      <w:pPr>
        <w:rPr>
          <w:ins w:id="7967" w:author="Sayali Dev" w:date="2018-02-15T19:03:00Z"/>
        </w:rPr>
        <w:pPrChange w:id="7968" w:author="Sayali Dev" w:date="2018-02-15T19:03:00Z">
          <w:pPr>
            <w:pStyle w:val="Heading3"/>
          </w:pPr>
        </w:pPrChange>
      </w:pPr>
    </w:p>
    <w:p w14:paraId="65B20FC6" w14:textId="64269E9E" w:rsidR="00796935" w:rsidRDefault="00796935">
      <w:pPr>
        <w:rPr>
          <w:ins w:id="7969" w:author="Sayali Dev" w:date="2018-02-15T19:03:00Z"/>
        </w:rPr>
        <w:pPrChange w:id="7970" w:author="Sayali Dev" w:date="2018-02-15T19:03:00Z">
          <w:pPr>
            <w:pStyle w:val="Heading3"/>
          </w:pPr>
        </w:pPrChange>
      </w:pPr>
    </w:p>
    <w:p w14:paraId="38A0049E" w14:textId="4B622B5C" w:rsidR="00796935" w:rsidRDefault="00796935">
      <w:pPr>
        <w:rPr>
          <w:ins w:id="7971" w:author="Sayali Dev" w:date="2018-02-15T19:03:00Z"/>
        </w:rPr>
        <w:pPrChange w:id="7972" w:author="Sayali Dev" w:date="2018-02-15T19:03:00Z">
          <w:pPr>
            <w:pStyle w:val="Heading3"/>
          </w:pPr>
        </w:pPrChange>
      </w:pPr>
    </w:p>
    <w:p w14:paraId="10264E7A" w14:textId="1D9040C4" w:rsidR="00796935" w:rsidRDefault="00796935">
      <w:pPr>
        <w:rPr>
          <w:ins w:id="7973" w:author="Sayali Dev" w:date="2018-02-15T19:03:00Z"/>
        </w:rPr>
        <w:pPrChange w:id="7974" w:author="Sayali Dev" w:date="2018-02-15T19:03:00Z">
          <w:pPr>
            <w:pStyle w:val="Heading3"/>
          </w:pPr>
        </w:pPrChange>
      </w:pPr>
    </w:p>
    <w:p w14:paraId="42116496" w14:textId="50D1CBBF" w:rsidR="00796935" w:rsidRDefault="00796935">
      <w:pPr>
        <w:rPr>
          <w:ins w:id="7975" w:author="Sayali Dev" w:date="2018-02-15T19:03:00Z"/>
        </w:rPr>
        <w:pPrChange w:id="7976" w:author="Sayali Dev" w:date="2018-02-15T19:03:00Z">
          <w:pPr>
            <w:pStyle w:val="Heading3"/>
          </w:pPr>
        </w:pPrChange>
      </w:pPr>
    </w:p>
    <w:p w14:paraId="7DB79417" w14:textId="77777777" w:rsidR="00612749" w:rsidRPr="0042149B" w:rsidRDefault="00612749" w:rsidP="00612749">
      <w:pPr>
        <w:rPr>
          <w:ins w:id="7977" w:author="Sayali Dev" w:date="2018-01-08T17:28:00Z"/>
          <w:i/>
          <w:sz w:val="24"/>
          <w:szCs w:val="24"/>
        </w:rPr>
      </w:pPr>
      <w:moveToRangeStart w:id="7978" w:author="Sayali Dev" w:date="2018-01-08T17:28:00Z" w:name="move503195817"/>
      <w:ins w:id="7979" w:author="Sayali Dev" w:date="2018-01-08T17:28:00Z">
        <w:r w:rsidRPr="0042149B">
          <w:rPr>
            <w:i/>
            <w:sz w:val="24"/>
            <w:szCs w:val="24"/>
          </w:rPr>
          <w:t>Alternative Path:</w:t>
        </w:r>
      </w:ins>
    </w:p>
    <w:p w14:paraId="06B92B66" w14:textId="4EE6560F" w:rsidR="00612749" w:rsidRPr="0042149B" w:rsidRDefault="00612749" w:rsidP="00612749">
      <w:pPr>
        <w:pStyle w:val="ListParagraph"/>
        <w:numPr>
          <w:ilvl w:val="0"/>
          <w:numId w:val="383"/>
        </w:numPr>
        <w:rPr>
          <w:ins w:id="7980" w:author="Sayali Dev" w:date="2018-01-08T17:28:00Z"/>
        </w:rPr>
      </w:pPr>
      <w:ins w:id="7981" w:author="Sayali Dev" w:date="2018-01-08T17:28:00Z">
        <w:r w:rsidRPr="0042149B">
          <w:t xml:space="preserve">On Home Page, click on </w:t>
        </w:r>
        <w:r>
          <w:t>“</w:t>
        </w:r>
      </w:ins>
      <w:ins w:id="7982" w:author="Sayali Dev" w:date="2018-02-21T16:18:00Z">
        <w:r>
          <w:t>Search Patients</w:t>
        </w:r>
      </w:ins>
      <w:ins w:id="7983" w:author="Sayali Dev" w:date="2018-01-08T17:28:00Z">
        <w:r>
          <w:t xml:space="preserve">” </w:t>
        </w:r>
        <w:r w:rsidRPr="0042149B">
          <w:t>link.</w:t>
        </w:r>
      </w:ins>
    </w:p>
    <w:p w14:paraId="08C2910B" w14:textId="2E5FBA54" w:rsidR="00612749" w:rsidRDefault="00612749" w:rsidP="00612749">
      <w:pPr>
        <w:pStyle w:val="ListParagraph"/>
        <w:rPr>
          <w:ins w:id="7984" w:author="Sayali Dev" w:date="2018-01-08T17:28:00Z"/>
        </w:rPr>
      </w:pPr>
      <w:ins w:id="7985" w:author="Sayali Dev" w:date="2018-01-08T17:28:00Z">
        <w:r w:rsidRPr="00655842">
          <w:t xml:space="preserve">The </w:t>
        </w:r>
        <w:r w:rsidRPr="00612749">
          <w:rPr>
            <w:b/>
            <w:rPrChange w:id="7986" w:author="Sayali Dev" w:date="2018-02-21T16:17:00Z">
              <w:rPr/>
            </w:rPrChange>
          </w:rPr>
          <w:t xml:space="preserve">Subject </w:t>
        </w:r>
      </w:ins>
      <w:ins w:id="7987" w:author="Sayali Dev" w:date="2018-02-21T16:17:00Z">
        <w:r>
          <w:rPr>
            <w:b/>
          </w:rPr>
          <w:t>Search</w:t>
        </w:r>
        <w:r>
          <w:t xml:space="preserve"> </w:t>
        </w:r>
      </w:ins>
      <w:ins w:id="7988" w:author="Sayali Dev" w:date="2018-01-08T17:28:00Z">
        <w:r w:rsidRPr="00655842">
          <w:t>page appears.</w:t>
        </w:r>
      </w:ins>
    </w:p>
    <w:p w14:paraId="00AE061A" w14:textId="2C18E85F" w:rsidR="00796935" w:rsidRDefault="00612749">
      <w:pPr>
        <w:pStyle w:val="ListParagraph"/>
        <w:rPr>
          <w:ins w:id="7989" w:author="Sayali Dev" w:date="2018-02-15T19:03:00Z"/>
        </w:rPr>
        <w:pPrChange w:id="7990" w:author="Sayali Dev" w:date="2018-02-21T16:19:00Z">
          <w:pPr>
            <w:pStyle w:val="Heading3"/>
          </w:pPr>
        </w:pPrChange>
      </w:pPr>
      <w:ins w:id="7991" w:author="Sayali Dev" w:date="2018-01-08T17:28:00Z">
        <w:r>
          <w:t xml:space="preserve">Follow same steps as above from step3 to </w:t>
        </w:r>
      </w:ins>
      <w:ins w:id="7992" w:author="Sayali Dev" w:date="2018-02-21T16:19:00Z">
        <w:r>
          <w:t>find the patient and upload his test report.</w:t>
        </w:r>
        <w:moveToRangeEnd w:id="7978"/>
        <w:r>
          <w:t xml:space="preserve"> </w:t>
        </w:r>
      </w:ins>
    </w:p>
    <w:p w14:paraId="7BD412C0" w14:textId="322001C5" w:rsidR="00796935" w:rsidRDefault="00796935">
      <w:pPr>
        <w:rPr>
          <w:ins w:id="7993" w:author="Sayali Dev" w:date="2018-02-15T19:03:00Z"/>
        </w:rPr>
        <w:pPrChange w:id="7994" w:author="Sayali Dev" w:date="2018-02-15T19:03:00Z">
          <w:pPr>
            <w:pStyle w:val="Heading3"/>
          </w:pPr>
        </w:pPrChange>
      </w:pPr>
    </w:p>
    <w:p w14:paraId="10F0C0FB" w14:textId="6A468DA2" w:rsidR="00796935" w:rsidRDefault="00796935">
      <w:pPr>
        <w:rPr>
          <w:ins w:id="7995" w:author="Sayali Dev" w:date="2018-02-15T19:03:00Z"/>
        </w:rPr>
        <w:pPrChange w:id="7996" w:author="Sayali Dev" w:date="2018-02-15T19:03:00Z">
          <w:pPr>
            <w:pStyle w:val="Heading3"/>
          </w:pPr>
        </w:pPrChange>
      </w:pPr>
    </w:p>
    <w:p w14:paraId="2FB4642F" w14:textId="610294FA" w:rsidR="00796935" w:rsidRDefault="00796935">
      <w:pPr>
        <w:rPr>
          <w:ins w:id="7997" w:author="Sayali Dev" w:date="2018-02-15T19:03:00Z"/>
        </w:rPr>
        <w:pPrChange w:id="7998" w:author="Sayali Dev" w:date="2018-02-15T19:03:00Z">
          <w:pPr>
            <w:pStyle w:val="Heading3"/>
          </w:pPr>
        </w:pPrChange>
      </w:pPr>
    </w:p>
    <w:p w14:paraId="3B1A33E8" w14:textId="6D26BF9C" w:rsidR="00796935" w:rsidRDefault="00796935">
      <w:pPr>
        <w:rPr>
          <w:ins w:id="7999" w:author="Sayali Dev" w:date="2018-02-15T19:03:00Z"/>
        </w:rPr>
        <w:pPrChange w:id="8000" w:author="Sayali Dev" w:date="2018-02-15T19:03:00Z">
          <w:pPr>
            <w:pStyle w:val="Heading3"/>
          </w:pPr>
        </w:pPrChange>
      </w:pPr>
    </w:p>
    <w:p w14:paraId="0291AF93" w14:textId="7C595BC2" w:rsidR="00796935" w:rsidRDefault="00796935">
      <w:pPr>
        <w:rPr>
          <w:ins w:id="8001" w:author="Sayali Dev" w:date="2018-02-15T19:03:00Z"/>
        </w:rPr>
        <w:pPrChange w:id="8002" w:author="Sayali Dev" w:date="2018-02-15T19:03:00Z">
          <w:pPr>
            <w:pStyle w:val="Heading3"/>
          </w:pPr>
        </w:pPrChange>
      </w:pPr>
    </w:p>
    <w:p w14:paraId="0B220E47" w14:textId="011E4190" w:rsidR="00796935" w:rsidRDefault="00796935">
      <w:pPr>
        <w:rPr>
          <w:ins w:id="8003" w:author="Sayali Dev" w:date="2018-02-15T19:03:00Z"/>
        </w:rPr>
        <w:pPrChange w:id="8004" w:author="Sayali Dev" w:date="2018-02-15T19:03:00Z">
          <w:pPr>
            <w:pStyle w:val="Heading3"/>
          </w:pPr>
        </w:pPrChange>
      </w:pPr>
    </w:p>
    <w:p w14:paraId="00C5ED1C" w14:textId="6E5CC410" w:rsidR="00796935" w:rsidRDefault="00796935">
      <w:pPr>
        <w:rPr>
          <w:ins w:id="8005" w:author="Sayali Dev" w:date="2018-02-15T19:03:00Z"/>
        </w:rPr>
        <w:pPrChange w:id="8006" w:author="Sayali Dev" w:date="2018-02-15T19:03:00Z">
          <w:pPr>
            <w:pStyle w:val="Heading3"/>
          </w:pPr>
        </w:pPrChange>
      </w:pPr>
    </w:p>
    <w:p w14:paraId="77DA8EC6" w14:textId="042E96FA" w:rsidR="00796935" w:rsidRDefault="00796935">
      <w:pPr>
        <w:rPr>
          <w:ins w:id="8007" w:author="Sayali Dev" w:date="2018-02-15T19:03:00Z"/>
        </w:rPr>
        <w:pPrChange w:id="8008" w:author="Sayali Dev" w:date="2018-02-15T19:03:00Z">
          <w:pPr>
            <w:pStyle w:val="Heading3"/>
          </w:pPr>
        </w:pPrChange>
      </w:pPr>
    </w:p>
    <w:p w14:paraId="0A62B8A2" w14:textId="60DFC979" w:rsidR="00796935" w:rsidRDefault="00796935">
      <w:pPr>
        <w:rPr>
          <w:ins w:id="8009" w:author="Sayali Dev" w:date="2018-02-15T19:03:00Z"/>
        </w:rPr>
        <w:pPrChange w:id="8010" w:author="Sayali Dev" w:date="2018-02-15T19:03:00Z">
          <w:pPr>
            <w:pStyle w:val="Heading3"/>
          </w:pPr>
        </w:pPrChange>
      </w:pPr>
    </w:p>
    <w:p w14:paraId="044105BF" w14:textId="4CB4268B" w:rsidR="00796935" w:rsidRDefault="00796935">
      <w:pPr>
        <w:rPr>
          <w:ins w:id="8011" w:author="Sayali Dev" w:date="2018-02-15T19:03:00Z"/>
        </w:rPr>
        <w:pPrChange w:id="8012" w:author="Sayali Dev" w:date="2018-02-15T19:03:00Z">
          <w:pPr>
            <w:pStyle w:val="Heading3"/>
          </w:pPr>
        </w:pPrChange>
      </w:pPr>
    </w:p>
    <w:p w14:paraId="363779DD" w14:textId="207D9927" w:rsidR="00796935" w:rsidRDefault="00796935">
      <w:pPr>
        <w:rPr>
          <w:ins w:id="8013" w:author="Sayali Dev" w:date="2018-02-15T19:03:00Z"/>
        </w:rPr>
        <w:pPrChange w:id="8014" w:author="Sayali Dev" w:date="2018-02-15T19:03:00Z">
          <w:pPr>
            <w:pStyle w:val="Heading3"/>
          </w:pPr>
        </w:pPrChange>
      </w:pPr>
    </w:p>
    <w:p w14:paraId="0D692897" w14:textId="38F167E3" w:rsidR="00796935" w:rsidRDefault="00796935">
      <w:pPr>
        <w:rPr>
          <w:ins w:id="8015" w:author="Sayali Dev" w:date="2018-02-15T19:03:00Z"/>
        </w:rPr>
        <w:pPrChange w:id="8016" w:author="Sayali Dev" w:date="2018-02-15T19:03:00Z">
          <w:pPr>
            <w:pStyle w:val="Heading3"/>
          </w:pPr>
        </w:pPrChange>
      </w:pPr>
    </w:p>
    <w:p w14:paraId="202B3740" w14:textId="0C54F465" w:rsidR="00796935" w:rsidRDefault="00796935">
      <w:pPr>
        <w:rPr>
          <w:ins w:id="8017" w:author="Sayali Dev" w:date="2018-02-15T19:03:00Z"/>
        </w:rPr>
        <w:pPrChange w:id="8018" w:author="Sayali Dev" w:date="2018-02-15T19:03:00Z">
          <w:pPr>
            <w:pStyle w:val="Heading3"/>
          </w:pPr>
        </w:pPrChange>
      </w:pPr>
    </w:p>
    <w:p w14:paraId="38ED8AD2" w14:textId="2C4E2469" w:rsidR="0060346F" w:rsidRDefault="0060346F" w:rsidP="00D31CB1">
      <w:pPr>
        <w:pStyle w:val="Heading3"/>
        <w:rPr>
          <w:ins w:id="8019" w:author="Sayali Dev" w:date="2018-02-15T18:51:00Z"/>
        </w:rPr>
      </w:pPr>
    </w:p>
    <w:p w14:paraId="2802D2A4" w14:textId="338C0822" w:rsidR="00D31CB1" w:rsidDel="00BC5511" w:rsidRDefault="00D31CB1" w:rsidP="00D31CB1">
      <w:pPr>
        <w:numPr>
          <w:ilvl w:val="0"/>
          <w:numId w:val="361"/>
        </w:numPr>
        <w:rPr>
          <w:del w:id="8020" w:author="Sayali Dev" w:date="2018-02-15T18:40:00Z"/>
        </w:rPr>
      </w:pPr>
      <w:del w:id="8021" w:author="Sayali Dev" w:date="2018-02-15T18:40:00Z">
        <w:r w:rsidDel="00BC5511">
          <w:delText xml:space="preserve">Click </w:delText>
        </w:r>
        <w:r w:rsidDel="00BC5511">
          <w:rPr>
            <w:b/>
          </w:rPr>
          <w:delText>CREATE</w:delText>
        </w:r>
        <w:r w:rsidDel="00BC5511">
          <w:delText xml:space="preserve">. </w:delText>
        </w:r>
      </w:del>
    </w:p>
    <w:p w14:paraId="0F5797A7" w14:textId="2F3A810F" w:rsidR="00D31CB1" w:rsidDel="00BC5511" w:rsidRDefault="00D31CB1" w:rsidP="00D31CB1">
      <w:pPr>
        <w:ind w:left="720"/>
        <w:rPr>
          <w:del w:id="8022" w:author="Sayali Dev" w:date="2018-02-15T18:40:00Z"/>
        </w:rPr>
      </w:pPr>
      <w:del w:id="8023" w:author="Sayali Dev" w:date="2018-02-15T18:40:00Z">
        <w:r w:rsidDel="00BC5511">
          <w:delText xml:space="preserve">The tree view on the LHS of the page refreshes to show the new non kit item under the </w:delText>
        </w:r>
        <w:r w:rsidRPr="00F33585" w:rsidDel="00BC5511">
          <w:rPr>
            <w:b/>
          </w:rPr>
          <w:delText xml:space="preserve">Non Kit Items </w:delText>
        </w:r>
        <w:r w:rsidDel="00BC5511">
          <w:delText>node for the respective Collection Event.</w:delText>
        </w:r>
      </w:del>
    </w:p>
    <w:p w14:paraId="2E618C61" w14:textId="2EBED15D" w:rsidR="00D31CB1" w:rsidRPr="00E4655D" w:rsidDel="00BC5511" w:rsidRDefault="00D31CB1" w:rsidP="00D31CB1">
      <w:pPr>
        <w:pStyle w:val="Heading3"/>
        <w:rPr>
          <w:del w:id="8024" w:author="Sayali Dev" w:date="2018-02-15T18:40:00Z"/>
        </w:rPr>
      </w:pPr>
      <w:del w:id="8025" w:author="Sayali Dev" w:date="2018-02-15T18:40:00Z">
        <w:r w:rsidDel="00BC5511">
          <w:br w:type="page"/>
        </w:r>
        <w:bookmarkStart w:id="8026" w:name="ViewSubjectKit"/>
        <w:bookmarkStart w:id="8027" w:name="CollectSpecimen"/>
        <w:bookmarkEnd w:id="8026"/>
        <w:bookmarkEnd w:id="8027"/>
      </w:del>
    </w:p>
    <w:p w14:paraId="6F532D3E" w14:textId="6E3A07CC" w:rsidR="00D31CB1" w:rsidDel="00BC5511" w:rsidRDefault="00D31CB1" w:rsidP="00D31CB1">
      <w:pPr>
        <w:pStyle w:val="Caption"/>
        <w:ind w:firstLine="720"/>
        <w:rPr>
          <w:del w:id="8028" w:author="Sayali Dev" w:date="2018-02-15T18:40:00Z"/>
        </w:rPr>
      </w:pPr>
      <w:del w:id="8029" w:author="Sayali Dev" w:date="2018-02-15T18:40:00Z">
        <w:r w:rsidRPr="00E4655D" w:rsidDel="00BC5511">
          <w:delText xml:space="preserve"> </w:delText>
        </w:r>
        <w:bookmarkStart w:id="8030" w:name="ViewForm"/>
        <w:bookmarkStart w:id="8031" w:name="_Toc452553488"/>
        <w:bookmarkEnd w:id="8030"/>
      </w:del>
    </w:p>
    <w:p w14:paraId="64FB92B7" w14:textId="2F753099" w:rsidR="00D31CB1" w:rsidDel="00BC5511" w:rsidRDefault="00D31CB1" w:rsidP="00D31CB1">
      <w:pPr>
        <w:pStyle w:val="Heading3"/>
        <w:rPr>
          <w:del w:id="8032" w:author="Sayali Dev" w:date="2018-02-15T18:40:00Z"/>
        </w:rPr>
      </w:pPr>
      <w:del w:id="8033" w:author="Sayali Dev" w:date="2018-02-15T18:40:00Z">
        <w:r w:rsidDel="00BC5511">
          <w:delText>Viewing the Form Details</w:delText>
        </w:r>
        <w:bookmarkEnd w:id="8031"/>
      </w:del>
    </w:p>
    <w:p w14:paraId="2238659A" w14:textId="3DD61721" w:rsidR="00D31CB1" w:rsidDel="00BC5511" w:rsidRDefault="00D31CB1" w:rsidP="00D31CB1">
      <w:pPr>
        <w:rPr>
          <w:del w:id="8034" w:author="Sayali Dev" w:date="2018-02-15T18:40:00Z"/>
        </w:rPr>
      </w:pPr>
      <w:del w:id="8035" w:author="Sayali Dev" w:date="2018-02-15T18:40:00Z">
        <w:r w:rsidDel="00BC5511">
          <w:delText xml:space="preserve"> </w:delText>
        </w:r>
      </w:del>
    </w:p>
    <w:p w14:paraId="689E86BB" w14:textId="56F885CB" w:rsidR="00D31CB1" w:rsidDel="00BC5511" w:rsidRDefault="00D31CB1" w:rsidP="00D31CB1">
      <w:pPr>
        <w:rPr>
          <w:del w:id="8036" w:author="Sayali Dev" w:date="2018-02-15T18:40:00Z"/>
        </w:rPr>
      </w:pPr>
      <w:del w:id="8037" w:author="Sayali Dev" w:date="2018-02-15T18:40:00Z">
        <w:r w:rsidDel="00BC5511">
          <w:delText>To view the details of a clinical form, consent form or a specimen collection form associated with a subject:</w:delText>
        </w:r>
      </w:del>
    </w:p>
    <w:p w14:paraId="24A3A035" w14:textId="1731A952" w:rsidR="00D31CB1" w:rsidDel="00BC5511" w:rsidRDefault="00D31CB1" w:rsidP="00D31CB1">
      <w:pPr>
        <w:rPr>
          <w:del w:id="8038" w:author="Sayali Dev" w:date="2018-02-15T18:40:00Z"/>
        </w:rPr>
      </w:pPr>
    </w:p>
    <w:p w14:paraId="3445D6CA" w14:textId="2A38EB69" w:rsidR="00D31CB1" w:rsidDel="00BC5511" w:rsidRDefault="00D31CB1" w:rsidP="00D31CB1">
      <w:pPr>
        <w:numPr>
          <w:ilvl w:val="0"/>
          <w:numId w:val="365"/>
        </w:numPr>
        <w:ind w:right="540"/>
        <w:rPr>
          <w:del w:id="8039" w:author="Sayali Dev" w:date="2018-02-15T18:40:00Z"/>
        </w:rPr>
      </w:pPr>
      <w:del w:id="8040" w:author="Sayali Dev" w:date="2018-01-31T17:54:00Z">
        <w:r w:rsidDel="009A119E">
          <w:delText>Log on</w:delText>
        </w:r>
      </w:del>
      <w:del w:id="8041" w:author="Sayali Dev" w:date="2018-02-15T18:40:00Z">
        <w:r w:rsidDel="00BC5511">
          <w:delText xml:space="preserve"> to the application using your </w:delText>
        </w:r>
      </w:del>
      <w:del w:id="8042" w:author="Sayali Dev" w:date="2018-01-31T17:55:00Z">
        <w:r w:rsidDel="00A62626">
          <w:delText>logon</w:delText>
        </w:r>
      </w:del>
      <w:del w:id="8043" w:author="Sayali Dev" w:date="2018-02-15T18:40:00Z">
        <w:r w:rsidDel="00BC5511">
          <w:delText xml:space="preserve"> credentials. </w:delText>
        </w:r>
      </w:del>
    </w:p>
    <w:p w14:paraId="764DCC6F" w14:textId="64ABDC7B" w:rsidR="00D31CB1" w:rsidDel="00BC5511" w:rsidRDefault="00D31CB1" w:rsidP="00D31CB1">
      <w:pPr>
        <w:ind w:left="720" w:right="540"/>
        <w:rPr>
          <w:del w:id="8044" w:author="Sayali Dev" w:date="2018-02-15T18:40:00Z"/>
        </w:rPr>
      </w:pPr>
      <w:del w:id="8045" w:author="Sayali Dev" w:date="2018-02-15T18:40:00Z">
        <w:r w:rsidDel="00BC5511">
          <w:delText xml:space="preserve">The CIRRASPEC home page appears. </w:delText>
        </w:r>
      </w:del>
    </w:p>
    <w:p w14:paraId="21A8C25A" w14:textId="30364382" w:rsidR="00D31CB1" w:rsidDel="00BC5511" w:rsidRDefault="00D31CB1" w:rsidP="00D31CB1">
      <w:pPr>
        <w:ind w:left="720" w:right="540"/>
        <w:rPr>
          <w:del w:id="8046" w:author="Sayali Dev" w:date="2018-02-15T18:40:00Z"/>
        </w:rPr>
      </w:pPr>
    </w:p>
    <w:p w14:paraId="6234AC44" w14:textId="1715425A" w:rsidR="00D31CB1" w:rsidRPr="007051E5" w:rsidDel="00BC5511" w:rsidRDefault="00D31CB1" w:rsidP="00D31CB1">
      <w:pPr>
        <w:numPr>
          <w:ilvl w:val="0"/>
          <w:numId w:val="365"/>
        </w:numPr>
        <w:ind w:right="540"/>
        <w:rPr>
          <w:del w:id="8047" w:author="Sayali Dev" w:date="2018-02-15T18:40:00Z"/>
        </w:rPr>
      </w:pPr>
      <w:del w:id="8048"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19C1A80A" w14:textId="251A2EBE" w:rsidR="00D31CB1" w:rsidDel="00BC5511" w:rsidRDefault="00D31CB1" w:rsidP="00D31CB1">
      <w:pPr>
        <w:ind w:left="720" w:right="540"/>
        <w:rPr>
          <w:del w:id="8049" w:author="Sayali Dev" w:date="2018-02-15T18:40:00Z"/>
        </w:rPr>
      </w:pPr>
      <w:del w:id="8050" w:author="Sayali Dev" w:date="2018-02-15T18:40:00Z">
        <w:r w:rsidRPr="007051E5" w:rsidDel="00BC5511">
          <w:delText xml:space="preserve">The </w:delText>
        </w:r>
        <w:r w:rsidDel="00BC5511">
          <w:rPr>
            <w:b/>
          </w:rPr>
          <w:delText>S</w:delText>
        </w:r>
        <w:r w:rsidRPr="00BC7615" w:rsidDel="00BC5511">
          <w:rPr>
            <w:b/>
          </w:rPr>
          <w:delText xml:space="preserve">ubject </w:delText>
        </w:r>
        <w:r w:rsidDel="00BC5511">
          <w:rPr>
            <w:b/>
          </w:rPr>
          <w:delText>S</w:delText>
        </w:r>
        <w:r w:rsidRPr="00BC7615" w:rsidDel="00BC5511">
          <w:rPr>
            <w:b/>
          </w:rPr>
          <w:delText>earch</w:delText>
        </w:r>
        <w:r w:rsidRPr="007051E5" w:rsidDel="00BC5511">
          <w:delText xml:space="preserve"> page appears.</w:delText>
        </w:r>
      </w:del>
    </w:p>
    <w:p w14:paraId="35583A5C" w14:textId="787FF048" w:rsidR="00D31CB1" w:rsidDel="00BC5511" w:rsidRDefault="00D31CB1" w:rsidP="00D31CB1">
      <w:pPr>
        <w:ind w:left="720" w:right="540"/>
        <w:rPr>
          <w:del w:id="8051" w:author="Sayali Dev" w:date="2018-02-15T18:40:00Z"/>
        </w:rPr>
      </w:pPr>
    </w:p>
    <w:p w14:paraId="14C3B424" w14:textId="592F5CB2" w:rsidR="00D31CB1" w:rsidRPr="007051E5" w:rsidDel="00BC5511" w:rsidRDefault="00D31CB1" w:rsidP="00D31CB1">
      <w:pPr>
        <w:numPr>
          <w:ilvl w:val="0"/>
          <w:numId w:val="365"/>
        </w:numPr>
        <w:ind w:right="540"/>
        <w:rPr>
          <w:del w:id="8052" w:author="Sayali Dev" w:date="2018-02-15T18:40:00Z"/>
        </w:rPr>
      </w:pPr>
      <w:del w:id="8053"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32E27EF4" w14:textId="5BDC8511" w:rsidR="00D31CB1" w:rsidDel="00BC5511" w:rsidRDefault="00D31CB1" w:rsidP="00D31CB1">
      <w:pPr>
        <w:ind w:left="720" w:right="540"/>
        <w:rPr>
          <w:del w:id="8054" w:author="Sayali Dev" w:date="2018-02-15T18:40:00Z"/>
        </w:rPr>
      </w:pPr>
      <w:del w:id="8055" w:author="Sayali Dev" w:date="2018-02-15T18:40:00Z">
        <w:r w:rsidRPr="007051E5" w:rsidDel="00BC5511">
          <w:delText>The</w:delText>
        </w:r>
        <w:r w:rsidDel="00BC5511">
          <w:rPr>
            <w:b/>
          </w:rPr>
          <w:delText xml:space="preserve"> </w:delText>
        </w:r>
        <w:r w:rsidRPr="00090DF5" w:rsidDel="00BC5511">
          <w:rPr>
            <w:b/>
          </w:rPr>
          <w:delText>Subject Search</w:delText>
        </w:r>
        <w:r w:rsidRPr="007051E5" w:rsidDel="00BC5511">
          <w:delText xml:space="preserve"> page</w:delText>
        </w:r>
        <w:r w:rsidDel="00BC5511">
          <w:delText xml:space="preserve"> displays a list of subjects.</w:delText>
        </w:r>
      </w:del>
    </w:p>
    <w:p w14:paraId="362D211F" w14:textId="35E9D5D0" w:rsidR="00D31CB1" w:rsidDel="00BC5511" w:rsidRDefault="00D31CB1" w:rsidP="00D31CB1">
      <w:pPr>
        <w:ind w:left="720" w:right="540"/>
        <w:rPr>
          <w:del w:id="8056" w:author="Sayali Dev" w:date="2018-02-15T18:40:00Z"/>
        </w:rPr>
      </w:pPr>
    </w:p>
    <w:p w14:paraId="7C5C6ADD" w14:textId="66BC50F8" w:rsidR="00D31CB1" w:rsidDel="00BC5511" w:rsidRDefault="00D31CB1" w:rsidP="00D31CB1">
      <w:pPr>
        <w:numPr>
          <w:ilvl w:val="0"/>
          <w:numId w:val="365"/>
        </w:numPr>
        <w:ind w:right="540"/>
        <w:rPr>
          <w:del w:id="8057" w:author="Sayali Dev" w:date="2018-02-15T18:40:00Z"/>
        </w:rPr>
      </w:pPr>
      <w:del w:id="8058" w:author="Sayali Dev" w:date="2018-02-15T18:40:00Z">
        <w:r w:rsidDel="00BC5511">
          <w:delText xml:space="preserve">Click the row of the appropriate subject. </w:delText>
        </w:r>
      </w:del>
    </w:p>
    <w:p w14:paraId="007CA0DE" w14:textId="0E06BE42" w:rsidR="00D31CB1" w:rsidDel="00BC5511" w:rsidRDefault="00D31CB1" w:rsidP="00D31CB1">
      <w:pPr>
        <w:ind w:left="720"/>
        <w:rPr>
          <w:del w:id="8059" w:author="Sayali Dev" w:date="2018-02-15T18:40:00Z"/>
        </w:rPr>
      </w:pPr>
      <w:del w:id="8060" w:author="Sayali Dev" w:date="2018-02-15T18:40:00Z">
        <w:r w:rsidRPr="00DC6CD1" w:rsidDel="00BC5511">
          <w:delText xml:space="preserve">The </w:delText>
        </w:r>
        <w:r w:rsidRPr="00DC6CD1" w:rsidDel="00BC5511">
          <w:rPr>
            <w:b/>
          </w:rPr>
          <w:delText>Subject View</w:delText>
        </w:r>
        <w:r w:rsidRPr="00DC6CD1" w:rsidDel="00BC5511">
          <w:delText xml:space="preserve"> page appears.</w:delText>
        </w:r>
      </w:del>
    </w:p>
    <w:p w14:paraId="48340C6F" w14:textId="33BDA71E" w:rsidR="00D31CB1" w:rsidDel="00BC5511" w:rsidRDefault="00D31CB1" w:rsidP="00D31CB1">
      <w:pPr>
        <w:ind w:left="720"/>
        <w:rPr>
          <w:del w:id="8061" w:author="Sayali Dev" w:date="2018-02-15T18:40:00Z"/>
        </w:rPr>
      </w:pPr>
    </w:p>
    <w:p w14:paraId="0FCDE97A" w14:textId="0BFE7C81" w:rsidR="00D31CB1" w:rsidDel="00BC5511" w:rsidRDefault="00D31CB1" w:rsidP="00D31CB1">
      <w:pPr>
        <w:numPr>
          <w:ilvl w:val="0"/>
          <w:numId w:val="365"/>
        </w:numPr>
        <w:rPr>
          <w:del w:id="8062" w:author="Sayali Dev" w:date="2018-02-15T18:40:00Z"/>
        </w:rPr>
      </w:pPr>
      <w:del w:id="8063" w:author="Sayali Dev" w:date="2018-02-15T18:40:00Z">
        <w:r w:rsidDel="00BC5511">
          <w:delText xml:space="preserve">From the </w:delText>
        </w:r>
        <w:r w:rsidRPr="00A06927" w:rsidDel="00BC5511">
          <w:rPr>
            <w:b/>
          </w:rPr>
          <w:delText>Subject Homepage</w:delText>
        </w:r>
        <w:r w:rsidDel="00BC5511">
          <w:delText xml:space="preserve"> on the right side of the page, under the </w:delText>
        </w:r>
        <w:r w:rsidRPr="007973E7" w:rsidDel="00BC5511">
          <w:rPr>
            <w:b/>
          </w:rPr>
          <w:delText>Enrollment</w:delText>
        </w:r>
        <w:r w:rsidDel="00BC5511">
          <w:delText xml:space="preserve"> section, click the link of the form section that you want to view.</w:delText>
        </w:r>
      </w:del>
    </w:p>
    <w:p w14:paraId="6982A284" w14:textId="3CFB0727" w:rsidR="00D31CB1" w:rsidDel="00BC5511" w:rsidRDefault="00D31CB1" w:rsidP="00D31CB1">
      <w:pPr>
        <w:ind w:left="720"/>
        <w:rPr>
          <w:del w:id="8064" w:author="Sayali Dev" w:date="2018-02-15T18:40:00Z"/>
        </w:rPr>
      </w:pPr>
      <w:del w:id="8065" w:author="Sayali Dev" w:date="2018-02-15T18:40:00Z">
        <w:r w:rsidDel="00BC5511">
          <w:delText>OR</w:delText>
        </w:r>
      </w:del>
    </w:p>
    <w:p w14:paraId="53A1A0CE" w14:textId="054E360B" w:rsidR="00D31CB1" w:rsidDel="00BC5511" w:rsidRDefault="00D31CB1" w:rsidP="00D31CB1">
      <w:pPr>
        <w:ind w:left="720"/>
        <w:rPr>
          <w:del w:id="8066" w:author="Sayali Dev" w:date="2018-02-15T18:40:00Z"/>
        </w:rPr>
      </w:pPr>
      <w:del w:id="8067" w:author="Sayali Dev" w:date="2018-02-15T18:40:00Z">
        <w:r w:rsidDel="00BC5511">
          <w:delText xml:space="preserve">In the hierarchy tree structure on the left side of the page, click the form section node for which you want to view the details. </w:delText>
        </w:r>
      </w:del>
    </w:p>
    <w:p w14:paraId="7AA2EC87" w14:textId="247BF36D" w:rsidR="00D31CB1" w:rsidDel="00BC5511" w:rsidRDefault="00D31CB1" w:rsidP="00D31CB1">
      <w:pPr>
        <w:ind w:left="720"/>
        <w:rPr>
          <w:del w:id="8068" w:author="Sayali Dev" w:date="2018-02-15T18:40:00Z"/>
        </w:rPr>
      </w:pPr>
    </w:p>
    <w:p w14:paraId="5758F43F" w14:textId="5891AE03" w:rsidR="00D31CB1" w:rsidDel="00BC5511" w:rsidRDefault="00D31CB1" w:rsidP="00D31CB1">
      <w:pPr>
        <w:ind w:left="720"/>
        <w:rPr>
          <w:del w:id="8069" w:author="Sayali Dev" w:date="2018-02-15T18:40:00Z"/>
        </w:rPr>
      </w:pPr>
      <w:del w:id="8070" w:author="Sayali Dev" w:date="2018-02-15T18:40:00Z">
        <w:r w:rsidDel="00BC5511">
          <w:delText>The name of the selected form section and the form section data appear on the RHS of the page.</w:delText>
        </w:r>
        <w:r w:rsidDel="00BC5511">
          <w:br/>
        </w:r>
        <w:r w:rsidDel="00BC5511">
          <w:br/>
        </w:r>
        <w:r w:rsidDel="00BC5511">
          <w:rPr>
            <w:noProof/>
          </w:rPr>
          <w:drawing>
            <wp:inline distT="0" distB="0" distL="0" distR="0" wp14:anchorId="79C06B22" wp14:editId="65DAEEC9">
              <wp:extent cx="6324600" cy="2958507"/>
              <wp:effectExtent l="19050" t="19050" r="19050" b="13335"/>
              <wp:docPr id="9313" name="Picture 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34996" cy="2963370"/>
                      </a:xfrm>
                      <a:prstGeom prst="rect">
                        <a:avLst/>
                      </a:prstGeom>
                      <a:ln w="3175">
                        <a:solidFill>
                          <a:schemeClr val="tx1"/>
                        </a:solidFill>
                      </a:ln>
                    </pic:spPr>
                  </pic:pic>
                </a:graphicData>
              </a:graphic>
            </wp:inline>
          </w:drawing>
        </w:r>
      </w:del>
    </w:p>
    <w:p w14:paraId="0A9F02CF" w14:textId="3731A0D4" w:rsidR="00D31CB1" w:rsidDel="00BC5511" w:rsidRDefault="00D31CB1" w:rsidP="00D31CB1">
      <w:pPr>
        <w:pStyle w:val="Figure"/>
        <w:tabs>
          <w:tab w:val="clear" w:pos="1080"/>
          <w:tab w:val="clear" w:pos="1710"/>
          <w:tab w:val="clear" w:pos="1980"/>
        </w:tabs>
        <w:ind w:left="1800" w:hanging="1080"/>
        <w:rPr>
          <w:del w:id="8071" w:author="Sayali Dev" w:date="2018-02-15T18:40:00Z"/>
        </w:rPr>
      </w:pPr>
      <w:del w:id="8072" w:author="Sayali Dev" w:date="2018-02-15T18:40:00Z">
        <w:r w:rsidDel="00BC5511">
          <w:delText>Data collection form</w:delText>
        </w:r>
      </w:del>
    </w:p>
    <w:p w14:paraId="113B8496" w14:textId="05F3B3EB" w:rsidR="00D31CB1" w:rsidDel="00BC5511" w:rsidRDefault="00D31CB1" w:rsidP="00D31CB1">
      <w:pPr>
        <w:rPr>
          <w:del w:id="8073" w:author="Sayali Dev" w:date="2018-02-15T18:40:00Z"/>
        </w:rPr>
      </w:pPr>
    </w:p>
    <w:p w14:paraId="335A299D" w14:textId="7149FC1C" w:rsidR="00D31CB1" w:rsidDel="00BC5511" w:rsidRDefault="00D31CB1" w:rsidP="00D31CB1">
      <w:pPr>
        <w:pStyle w:val="BodyText"/>
        <w:ind w:left="720" w:right="720"/>
        <w:rPr>
          <w:del w:id="8074" w:author="Sayali Dev" w:date="2018-02-15T18:40:00Z"/>
          <w:b/>
        </w:rPr>
      </w:pPr>
    </w:p>
    <w:p w14:paraId="24FB2B94" w14:textId="1206505A" w:rsidR="00D31CB1" w:rsidDel="00BC5511" w:rsidRDefault="00D31CB1" w:rsidP="00D31CB1">
      <w:pPr>
        <w:pStyle w:val="BodyText"/>
        <w:ind w:left="720" w:right="720"/>
        <w:rPr>
          <w:del w:id="8075" w:author="Sayali Dev" w:date="2018-02-15T18:40:00Z"/>
        </w:rPr>
      </w:pPr>
      <w:del w:id="8076" w:author="Sayali Dev" w:date="2018-02-15T18:40:00Z">
        <w:r w:rsidRPr="00734AE4" w:rsidDel="00BC5511">
          <w:rPr>
            <w:b/>
          </w:rPr>
          <w:delText>Note:</w:delText>
        </w:r>
        <w:r w:rsidDel="00BC5511">
          <w:delText xml:space="preserve"> PHI questions (if any) in the form section will be marked with a hash sign (#).</w:delText>
        </w:r>
      </w:del>
    </w:p>
    <w:p w14:paraId="52C38170" w14:textId="57FABB4D" w:rsidR="00D31CB1" w:rsidDel="00BC5511" w:rsidRDefault="00D31CB1" w:rsidP="00D31CB1">
      <w:pPr>
        <w:pStyle w:val="BodyText"/>
        <w:numPr>
          <w:ilvl w:val="0"/>
          <w:numId w:val="227"/>
        </w:numPr>
        <w:ind w:right="720"/>
        <w:rPr>
          <w:del w:id="8077" w:author="Sayali Dev" w:date="2018-02-15T18:40:00Z"/>
        </w:rPr>
      </w:pPr>
      <w:del w:id="8078" w:author="Sayali Dev" w:date="2018-02-15T18:40:00Z">
        <w:r w:rsidDel="00BC5511">
          <w:delText>If the form section contains PHI questions, then the answers (if already filled up) for these are displayed differently for PHI authorized and Non-PHI authorized users.</w:delText>
        </w:r>
      </w:del>
    </w:p>
    <w:p w14:paraId="31499A21" w14:textId="48F05549" w:rsidR="00D31CB1" w:rsidDel="00BC5511" w:rsidRDefault="00D31CB1" w:rsidP="00D31CB1">
      <w:pPr>
        <w:pStyle w:val="BodyText"/>
        <w:numPr>
          <w:ilvl w:val="1"/>
          <w:numId w:val="227"/>
        </w:numPr>
        <w:ind w:right="720"/>
        <w:rPr>
          <w:del w:id="8079" w:author="Sayali Dev" w:date="2018-02-15T18:40:00Z"/>
        </w:rPr>
      </w:pPr>
      <w:del w:id="8080" w:author="Sayali Dev" w:date="2018-02-15T18:40:00Z">
        <w:r w:rsidDel="00BC5511">
          <w:delText>The PHI authorized users are allowed to answer PHI as well as Non-PHI questions. Hence they can also view the answers (if already filled up) to all the questions.</w:delText>
        </w:r>
      </w:del>
    </w:p>
    <w:p w14:paraId="6FAAA1CD" w14:textId="71D7B05A" w:rsidR="00D31CB1" w:rsidRPr="00734AE4" w:rsidDel="00BC5511" w:rsidRDefault="00D31CB1" w:rsidP="00D31CB1">
      <w:pPr>
        <w:pStyle w:val="BodyText"/>
        <w:numPr>
          <w:ilvl w:val="1"/>
          <w:numId w:val="227"/>
        </w:numPr>
        <w:ind w:right="720"/>
        <w:rPr>
          <w:del w:id="8081" w:author="Sayali Dev" w:date="2018-02-15T18:40:00Z"/>
        </w:rPr>
      </w:pPr>
      <w:del w:id="8082" w:author="Sayali Dev" w:date="2018-02-15T18:40:00Z">
        <w:r w:rsidDel="00BC5511">
          <w:delText>However, the Non-PHI authorized users are allowed to answer only the Non-PHI questions. If answers to PHI questions have already been filled up by some PHI user, then these are shown as hashed out (in case of textboxes) and blanked out (in case of radio buttons, dropdowns and checkboxes) to the Non-PHI authorized users.</w:delText>
        </w:r>
      </w:del>
    </w:p>
    <w:p w14:paraId="000E300F" w14:textId="7A955DAF" w:rsidR="00D31CB1" w:rsidDel="00BC5511" w:rsidRDefault="00D31CB1" w:rsidP="00D31CB1">
      <w:pPr>
        <w:ind w:left="720"/>
        <w:rPr>
          <w:del w:id="8083" w:author="Sayali Dev" w:date="2018-02-15T18:40:00Z"/>
        </w:rPr>
      </w:pPr>
    </w:p>
    <w:p w14:paraId="3B566938" w14:textId="0417EE2A" w:rsidR="00D31CB1" w:rsidDel="00BC5511" w:rsidRDefault="00D31CB1" w:rsidP="00D31CB1">
      <w:pPr>
        <w:numPr>
          <w:ilvl w:val="0"/>
          <w:numId w:val="365"/>
        </w:numPr>
        <w:rPr>
          <w:del w:id="8084" w:author="Sayali Dev" w:date="2018-02-15T18:40:00Z"/>
        </w:rPr>
      </w:pPr>
      <w:del w:id="8085" w:author="Sayali Dev" w:date="2018-02-15T18:40:00Z">
        <w:r w:rsidDel="00BC5511">
          <w:delText xml:space="preserve">To view a PDF image of the actual form section, click the </w:delText>
        </w:r>
        <w:r w:rsidRPr="00011D50" w:rsidDel="00BC5511">
          <w:rPr>
            <w:b/>
          </w:rPr>
          <w:delText>print icon</w:delText>
        </w:r>
        <w:r w:rsidRPr="00BB267B" w:rsidDel="00BC5511">
          <w:rPr>
            <w:noProof/>
          </w:rPr>
          <w:delText xml:space="preserve"> </w:delText>
        </w:r>
        <w:r w:rsidRPr="004D6084" w:rsidDel="00BC5511">
          <w:rPr>
            <w:noProof/>
          </w:rPr>
          <w:drawing>
            <wp:inline distT="0" distB="0" distL="0" distR="0" wp14:anchorId="1B07838B" wp14:editId="0A4E1BE7">
              <wp:extent cx="324485" cy="307340"/>
              <wp:effectExtent l="0" t="0" r="0" b="0"/>
              <wp:docPr id="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485" cy="307340"/>
                      </a:xfrm>
                      <a:prstGeom prst="rect">
                        <a:avLst/>
                      </a:prstGeom>
                      <a:noFill/>
                      <a:ln>
                        <a:noFill/>
                      </a:ln>
                    </pic:spPr>
                  </pic:pic>
                </a:graphicData>
              </a:graphic>
            </wp:inline>
          </w:drawing>
        </w:r>
        <w:r w:rsidDel="00BC5511">
          <w:delText>.</w:delText>
        </w:r>
        <w:r w:rsidDel="00BC5511">
          <w:br/>
          <w:delText>The form section appears in a new window.</w:delText>
        </w:r>
        <w:r w:rsidDel="00BC5511">
          <w:br/>
        </w:r>
        <w:r w:rsidRPr="002128A4" w:rsidDel="00BC5511">
          <w:rPr>
            <w:b/>
          </w:rPr>
          <w:delText>Note:</w:delText>
        </w:r>
        <w:r w:rsidDel="00BC5511">
          <w:delText xml:space="preserve"> You can print the form section from this window.</w:delText>
        </w:r>
      </w:del>
    </w:p>
    <w:p w14:paraId="7D0F64E7" w14:textId="251866B9" w:rsidR="00D31CB1" w:rsidDel="00BC5511" w:rsidRDefault="00D31CB1" w:rsidP="00D31CB1">
      <w:pPr>
        <w:ind w:left="720"/>
        <w:rPr>
          <w:del w:id="8086" w:author="Sayali Dev" w:date="2018-02-15T18:40:00Z"/>
        </w:rPr>
      </w:pPr>
    </w:p>
    <w:p w14:paraId="529EFE68" w14:textId="34299A27" w:rsidR="00D31CB1" w:rsidDel="00BC5511" w:rsidRDefault="00D31CB1" w:rsidP="00D31CB1">
      <w:pPr>
        <w:pStyle w:val="Heading3"/>
        <w:pageBreakBefore/>
        <w:rPr>
          <w:del w:id="8087" w:author="Sayali Dev" w:date="2018-02-15T18:40:00Z"/>
        </w:rPr>
      </w:pPr>
      <w:bookmarkStart w:id="8088" w:name="ModifyingForm"/>
      <w:bookmarkStart w:id="8089" w:name="_Toc452553489"/>
      <w:bookmarkEnd w:id="8088"/>
      <w:del w:id="8090" w:author="Sayali Dev" w:date="2018-02-15T18:40:00Z">
        <w:r w:rsidDel="00BC5511">
          <w:delText>Modifying the Form Details</w:delText>
        </w:r>
        <w:bookmarkEnd w:id="8089"/>
      </w:del>
    </w:p>
    <w:p w14:paraId="3892CBCD" w14:textId="3792D1CC" w:rsidR="00D31CB1" w:rsidDel="00BC5511" w:rsidRDefault="00D31CB1" w:rsidP="00D31CB1">
      <w:pPr>
        <w:rPr>
          <w:del w:id="8091" w:author="Sayali Dev" w:date="2018-02-15T18:40:00Z"/>
        </w:rPr>
      </w:pPr>
    </w:p>
    <w:p w14:paraId="72A14026" w14:textId="761B6476" w:rsidR="00D31CB1" w:rsidDel="00BC5511" w:rsidRDefault="00D31CB1" w:rsidP="00D31CB1">
      <w:pPr>
        <w:rPr>
          <w:del w:id="8092" w:author="Sayali Dev" w:date="2018-02-15T18:40:00Z"/>
        </w:rPr>
      </w:pPr>
      <w:del w:id="8093" w:author="Sayali Dev" w:date="2018-02-15T18:40:00Z">
        <w:r w:rsidRPr="00C50291" w:rsidDel="00BC5511">
          <w:rPr>
            <w:b/>
          </w:rPr>
          <w:delText>Note</w:delText>
        </w:r>
        <w:r w:rsidRPr="00A64A31" w:rsidDel="00BC5511">
          <w:rPr>
            <w:b/>
          </w:rPr>
          <w:delText xml:space="preserve">: </w:delText>
        </w:r>
        <w:r w:rsidDel="00BC5511">
          <w:delText xml:space="preserve">You cannot modify a form with the status as </w:delText>
        </w:r>
        <w:r w:rsidRPr="003A15D8" w:rsidDel="00BC5511">
          <w:rPr>
            <w:b/>
          </w:rPr>
          <w:delText xml:space="preserve">Data Entry </w:delText>
        </w:r>
        <w:r w:rsidDel="00BC5511">
          <w:rPr>
            <w:b/>
          </w:rPr>
          <w:delText xml:space="preserve">Completed </w:delText>
        </w:r>
        <w:r w:rsidRPr="00197DC9" w:rsidDel="00BC5511">
          <w:delText>or</w:delText>
        </w:r>
        <w:r w:rsidDel="00BC5511">
          <w:rPr>
            <w:b/>
          </w:rPr>
          <w:delText xml:space="preserve"> Approved</w:delText>
        </w:r>
        <w:r w:rsidDel="00BC5511">
          <w:delText>.</w:delText>
        </w:r>
      </w:del>
    </w:p>
    <w:p w14:paraId="2F26F95A" w14:textId="71991F18" w:rsidR="00D31CB1" w:rsidRPr="003C46FF" w:rsidDel="00BC5511" w:rsidRDefault="00D31CB1" w:rsidP="00D31CB1">
      <w:pPr>
        <w:rPr>
          <w:del w:id="8094" w:author="Sayali Dev" w:date="2018-02-15T18:40:00Z"/>
        </w:rPr>
      </w:pPr>
      <w:del w:id="8095" w:author="Sayali Dev" w:date="2018-02-15T18:40:00Z">
        <w:r w:rsidDel="00BC5511">
          <w:delText xml:space="preserve">If the form status is </w:delText>
        </w:r>
        <w:r w:rsidRPr="003C46FF" w:rsidDel="00BC5511">
          <w:rPr>
            <w:b/>
          </w:rPr>
          <w:delText>Data Entry Completed</w:delText>
        </w:r>
        <w:r w:rsidDel="00BC5511">
          <w:delText xml:space="preserve"> or</w:delText>
        </w:r>
        <w:r w:rsidRPr="003C46FF" w:rsidDel="00BC5511">
          <w:rPr>
            <w:b/>
          </w:rPr>
          <w:delText xml:space="preserve"> Approved</w:delText>
        </w:r>
        <w:r w:rsidDel="00BC5511">
          <w:delText xml:space="preserve">, and you want to modify the form, see </w:delText>
        </w:r>
        <w:r w:rsidR="006C608D" w:rsidDel="00BC5511">
          <w:fldChar w:fldCharType="begin"/>
        </w:r>
        <w:r w:rsidR="006C608D" w:rsidDel="00BC5511">
          <w:delInstrText xml:space="preserve"> HYPERLINK \l "ChangeStatus" </w:delInstrText>
        </w:r>
        <w:r w:rsidR="006C608D" w:rsidDel="00BC5511">
          <w:fldChar w:fldCharType="separate"/>
        </w:r>
        <w:r w:rsidRPr="003A15D8" w:rsidDel="00BC5511">
          <w:rPr>
            <w:rStyle w:val="Hyperlink"/>
            <w:b/>
          </w:rPr>
          <w:delText>Changing the Status of a Form</w:delText>
        </w:r>
        <w:r w:rsidR="006C608D" w:rsidDel="00BC5511">
          <w:rPr>
            <w:rStyle w:val="Hyperlink"/>
            <w:b/>
          </w:rPr>
          <w:fldChar w:fldCharType="end"/>
        </w:r>
        <w:r w:rsidRPr="003C46FF" w:rsidDel="00BC5511">
          <w:delText>.</w:delText>
        </w:r>
      </w:del>
    </w:p>
    <w:p w14:paraId="0538BBCE" w14:textId="44796357" w:rsidR="00D31CB1" w:rsidDel="00BC5511" w:rsidRDefault="00D31CB1" w:rsidP="00D31CB1">
      <w:pPr>
        <w:rPr>
          <w:del w:id="8096" w:author="Sayali Dev" w:date="2018-02-15T18:40:00Z"/>
          <w:b/>
        </w:rPr>
      </w:pPr>
      <w:del w:id="8097" w:author="Sayali Dev" w:date="2018-02-15T18:40:00Z">
        <w:r w:rsidDel="00BC5511">
          <w:br/>
          <w:delText xml:space="preserve">To modify the form details: </w:delText>
        </w:r>
        <w:r w:rsidDel="00BC5511">
          <w:br/>
        </w:r>
      </w:del>
    </w:p>
    <w:p w14:paraId="6C897399" w14:textId="16816C49" w:rsidR="00D31CB1" w:rsidDel="00BC5511" w:rsidRDefault="00D31CB1" w:rsidP="00D31CB1">
      <w:pPr>
        <w:numPr>
          <w:ilvl w:val="0"/>
          <w:numId w:val="367"/>
        </w:numPr>
        <w:ind w:right="540"/>
        <w:rPr>
          <w:del w:id="8098" w:author="Sayali Dev" w:date="2018-02-15T18:40:00Z"/>
        </w:rPr>
      </w:pPr>
      <w:del w:id="8099" w:author="Sayali Dev" w:date="2018-01-31T17:54:00Z">
        <w:r w:rsidDel="009A119E">
          <w:delText>Log on</w:delText>
        </w:r>
      </w:del>
      <w:del w:id="8100" w:author="Sayali Dev" w:date="2018-02-15T18:40:00Z">
        <w:r w:rsidDel="00BC5511">
          <w:delText xml:space="preserve"> to the application using your </w:delText>
        </w:r>
      </w:del>
      <w:del w:id="8101" w:author="Sayali Dev" w:date="2018-01-31T17:55:00Z">
        <w:r w:rsidDel="00A62626">
          <w:delText>logon</w:delText>
        </w:r>
      </w:del>
      <w:del w:id="8102" w:author="Sayali Dev" w:date="2018-02-15T18:40:00Z">
        <w:r w:rsidDel="00BC5511">
          <w:delText xml:space="preserve"> credentials. </w:delText>
        </w:r>
      </w:del>
    </w:p>
    <w:p w14:paraId="7024A366" w14:textId="7E23DE1E" w:rsidR="00D31CB1" w:rsidDel="00BC5511" w:rsidRDefault="00D31CB1" w:rsidP="00D31CB1">
      <w:pPr>
        <w:ind w:left="720"/>
        <w:rPr>
          <w:del w:id="8103" w:author="Sayali Dev" w:date="2018-02-15T18:40:00Z"/>
        </w:rPr>
      </w:pPr>
      <w:del w:id="8104" w:author="Sayali Dev" w:date="2018-02-15T18:40:00Z">
        <w:r w:rsidDel="00BC5511">
          <w:delText xml:space="preserve">The CIRRASPEC home page appears. </w:delText>
        </w:r>
      </w:del>
    </w:p>
    <w:p w14:paraId="489D72C5" w14:textId="410D2E8B" w:rsidR="00D31CB1" w:rsidDel="00BC5511" w:rsidRDefault="00D31CB1" w:rsidP="00D31CB1">
      <w:pPr>
        <w:ind w:left="720" w:right="540"/>
        <w:rPr>
          <w:del w:id="8105" w:author="Sayali Dev" w:date="2018-02-15T18:40:00Z"/>
        </w:rPr>
      </w:pPr>
    </w:p>
    <w:p w14:paraId="5B48CD00" w14:textId="38682BA8" w:rsidR="00D31CB1" w:rsidRPr="007051E5" w:rsidDel="00BC5511" w:rsidRDefault="00D31CB1" w:rsidP="00D31CB1">
      <w:pPr>
        <w:numPr>
          <w:ilvl w:val="0"/>
          <w:numId w:val="367"/>
        </w:numPr>
        <w:ind w:right="540"/>
        <w:rPr>
          <w:del w:id="8106" w:author="Sayali Dev" w:date="2018-02-15T18:40:00Z"/>
        </w:rPr>
      </w:pPr>
      <w:del w:id="8107"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12ED6640" w14:textId="3985DB45" w:rsidR="00D31CB1" w:rsidDel="00BC5511" w:rsidRDefault="00D31CB1" w:rsidP="00D31CB1">
      <w:pPr>
        <w:ind w:left="720"/>
        <w:rPr>
          <w:del w:id="8108" w:author="Sayali Dev" w:date="2018-02-15T18:40:00Z"/>
        </w:rPr>
      </w:pPr>
      <w:del w:id="8109" w:author="Sayali Dev" w:date="2018-02-15T18:40:00Z">
        <w:r w:rsidRPr="007051E5" w:rsidDel="00BC5511">
          <w:delText xml:space="preserve">The </w:delText>
        </w:r>
        <w:r w:rsidDel="00BC5511">
          <w:rPr>
            <w:b/>
          </w:rPr>
          <w:delText>S</w:delText>
        </w:r>
        <w:r w:rsidRPr="008C7750" w:rsidDel="00BC5511">
          <w:rPr>
            <w:b/>
          </w:rPr>
          <w:delText xml:space="preserve">ubject </w:delText>
        </w:r>
        <w:r w:rsidDel="00BC5511">
          <w:rPr>
            <w:b/>
          </w:rPr>
          <w:delText>S</w:delText>
        </w:r>
        <w:r w:rsidRPr="008C7750" w:rsidDel="00BC5511">
          <w:rPr>
            <w:b/>
          </w:rPr>
          <w:delText>earch</w:delText>
        </w:r>
        <w:r w:rsidRPr="007051E5" w:rsidDel="00BC5511">
          <w:delText xml:space="preserve"> page appears.</w:delText>
        </w:r>
      </w:del>
    </w:p>
    <w:p w14:paraId="38785248" w14:textId="5F39B38A" w:rsidR="00D31CB1" w:rsidDel="00BC5511" w:rsidRDefault="00D31CB1" w:rsidP="00D31CB1">
      <w:pPr>
        <w:ind w:left="720" w:right="540"/>
        <w:rPr>
          <w:del w:id="8110" w:author="Sayali Dev" w:date="2018-02-15T18:40:00Z"/>
        </w:rPr>
      </w:pPr>
    </w:p>
    <w:p w14:paraId="7AF9745C" w14:textId="1C87DF3A" w:rsidR="00D31CB1" w:rsidRPr="007051E5" w:rsidDel="00BC5511" w:rsidRDefault="00D31CB1" w:rsidP="00D31CB1">
      <w:pPr>
        <w:numPr>
          <w:ilvl w:val="0"/>
          <w:numId w:val="367"/>
        </w:numPr>
        <w:ind w:right="540"/>
        <w:rPr>
          <w:del w:id="8111" w:author="Sayali Dev" w:date="2018-02-15T18:40:00Z"/>
        </w:rPr>
      </w:pPr>
      <w:del w:id="8112"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4EF1F651" w14:textId="4223DAFB" w:rsidR="00D31CB1" w:rsidDel="00BC5511" w:rsidRDefault="00D31CB1" w:rsidP="00D31CB1">
      <w:pPr>
        <w:ind w:left="720"/>
        <w:rPr>
          <w:del w:id="8113" w:author="Sayali Dev" w:date="2018-02-15T18:40:00Z"/>
        </w:rPr>
      </w:pPr>
      <w:del w:id="8114" w:author="Sayali Dev" w:date="2018-02-15T18:40:00Z">
        <w:r w:rsidRPr="007051E5" w:rsidDel="00BC5511">
          <w:delText>The</w:delText>
        </w:r>
        <w:r w:rsidDel="00BC5511">
          <w:rPr>
            <w:b/>
          </w:rPr>
          <w:delText xml:space="preserve"> </w:delText>
        </w:r>
        <w:r w:rsidRPr="00197DC9" w:rsidDel="00BC5511">
          <w:rPr>
            <w:b/>
          </w:rPr>
          <w:delText>Subject Search</w:delText>
        </w:r>
        <w:r w:rsidRPr="007051E5" w:rsidDel="00BC5511">
          <w:delText xml:space="preserve"> page</w:delText>
        </w:r>
        <w:r w:rsidDel="00BC5511">
          <w:delText xml:space="preserve"> displays a list of subjects.</w:delText>
        </w:r>
      </w:del>
    </w:p>
    <w:p w14:paraId="338355DF" w14:textId="74949E88" w:rsidR="00D31CB1" w:rsidDel="00BC5511" w:rsidRDefault="00D31CB1" w:rsidP="00D31CB1">
      <w:pPr>
        <w:ind w:left="720" w:right="540"/>
        <w:rPr>
          <w:del w:id="8115" w:author="Sayali Dev" w:date="2018-02-15T18:40:00Z"/>
        </w:rPr>
      </w:pPr>
    </w:p>
    <w:p w14:paraId="50821AB0" w14:textId="0A4EC80C" w:rsidR="00D31CB1" w:rsidDel="00BC5511" w:rsidRDefault="00D31CB1" w:rsidP="00D31CB1">
      <w:pPr>
        <w:numPr>
          <w:ilvl w:val="0"/>
          <w:numId w:val="367"/>
        </w:numPr>
        <w:ind w:right="540"/>
        <w:rPr>
          <w:del w:id="8116" w:author="Sayali Dev" w:date="2018-02-15T18:40:00Z"/>
        </w:rPr>
      </w:pPr>
      <w:del w:id="8117" w:author="Sayali Dev" w:date="2018-02-15T18:40:00Z">
        <w:r w:rsidDel="00BC5511">
          <w:delText xml:space="preserve">Click the row of the appropriate subject. </w:delText>
        </w:r>
      </w:del>
    </w:p>
    <w:p w14:paraId="2A46A123" w14:textId="2DB302F2" w:rsidR="00D31CB1" w:rsidDel="00BC5511" w:rsidRDefault="00D31CB1" w:rsidP="00D31CB1">
      <w:pPr>
        <w:ind w:left="720"/>
        <w:rPr>
          <w:del w:id="8118" w:author="Sayali Dev" w:date="2018-02-15T18:40:00Z"/>
        </w:rPr>
      </w:pPr>
      <w:del w:id="8119" w:author="Sayali Dev" w:date="2018-02-15T18:40:00Z">
        <w:r w:rsidRPr="00DC6CD1" w:rsidDel="00BC5511">
          <w:delText xml:space="preserve">The </w:delText>
        </w:r>
        <w:r w:rsidRPr="00197DC9" w:rsidDel="00BC5511">
          <w:rPr>
            <w:b/>
          </w:rPr>
          <w:delText>Subject View</w:delText>
        </w:r>
        <w:r w:rsidRPr="00DC6CD1" w:rsidDel="00BC5511">
          <w:delText xml:space="preserve"> page appears.</w:delText>
        </w:r>
      </w:del>
    </w:p>
    <w:p w14:paraId="72A09554" w14:textId="4784D97A" w:rsidR="00D31CB1" w:rsidDel="00BC5511" w:rsidRDefault="00D31CB1" w:rsidP="00D31CB1">
      <w:pPr>
        <w:ind w:left="720"/>
        <w:rPr>
          <w:del w:id="8120" w:author="Sayali Dev" w:date="2018-02-15T18:40:00Z"/>
        </w:rPr>
      </w:pPr>
    </w:p>
    <w:p w14:paraId="158D9AA6" w14:textId="49277187" w:rsidR="00D31CB1" w:rsidDel="00BC5511" w:rsidRDefault="00D31CB1" w:rsidP="00D31CB1">
      <w:pPr>
        <w:numPr>
          <w:ilvl w:val="0"/>
          <w:numId w:val="367"/>
        </w:numPr>
        <w:rPr>
          <w:del w:id="8121" w:author="Sayali Dev" w:date="2018-02-15T18:40:00Z"/>
        </w:rPr>
      </w:pPr>
      <w:del w:id="8122" w:author="Sayali Dev" w:date="2018-02-15T18:40:00Z">
        <w:r w:rsidDel="00BC5511">
          <w:delText xml:space="preserve">From the </w:delText>
        </w:r>
        <w:r w:rsidRPr="00A06927" w:rsidDel="00BC5511">
          <w:rPr>
            <w:b/>
          </w:rPr>
          <w:delText>Subject Homepage</w:delText>
        </w:r>
        <w:r w:rsidDel="00BC5511">
          <w:delText xml:space="preserve"> on the right side of the page, under the </w:delText>
        </w:r>
        <w:r w:rsidRPr="007973E7" w:rsidDel="00BC5511">
          <w:rPr>
            <w:b/>
          </w:rPr>
          <w:delText>Enrollment</w:delText>
        </w:r>
        <w:r w:rsidDel="00BC5511">
          <w:delText xml:space="preserve"> section, click the link of the form section that you want to modify.</w:delText>
        </w:r>
      </w:del>
    </w:p>
    <w:p w14:paraId="747291C4" w14:textId="093B2DB9" w:rsidR="00D31CB1" w:rsidDel="00BC5511" w:rsidRDefault="00D31CB1" w:rsidP="00D31CB1">
      <w:pPr>
        <w:ind w:left="720"/>
        <w:rPr>
          <w:del w:id="8123" w:author="Sayali Dev" w:date="2018-02-15T18:40:00Z"/>
        </w:rPr>
      </w:pPr>
      <w:del w:id="8124" w:author="Sayali Dev" w:date="2018-02-15T18:40:00Z">
        <w:r w:rsidDel="00BC5511">
          <w:delText>OR</w:delText>
        </w:r>
      </w:del>
    </w:p>
    <w:p w14:paraId="6A4F06A2" w14:textId="7E595C0A" w:rsidR="00D31CB1" w:rsidDel="00BC5511" w:rsidRDefault="00D31CB1" w:rsidP="00D31CB1">
      <w:pPr>
        <w:ind w:left="720"/>
        <w:rPr>
          <w:del w:id="8125" w:author="Sayali Dev" w:date="2018-02-15T18:40:00Z"/>
        </w:rPr>
      </w:pPr>
      <w:del w:id="8126" w:author="Sayali Dev" w:date="2018-02-15T18:40:00Z">
        <w:r w:rsidDel="00BC5511">
          <w:delText xml:space="preserve">In the hierarchy tree structure on the left side of the page, click the form section node for which you want to modify details. </w:delText>
        </w:r>
      </w:del>
    </w:p>
    <w:p w14:paraId="74BE6D8F" w14:textId="452CF50D" w:rsidR="00D31CB1" w:rsidDel="00BC5511" w:rsidRDefault="00D31CB1" w:rsidP="00D31CB1">
      <w:pPr>
        <w:ind w:left="720"/>
        <w:rPr>
          <w:del w:id="8127" w:author="Sayali Dev" w:date="2018-02-15T18:40:00Z"/>
        </w:rPr>
      </w:pPr>
    </w:p>
    <w:p w14:paraId="487DF8B1" w14:textId="68C1D2A8" w:rsidR="00D31CB1" w:rsidDel="00BC5511" w:rsidRDefault="00D31CB1" w:rsidP="00D31CB1">
      <w:pPr>
        <w:ind w:left="720"/>
        <w:rPr>
          <w:del w:id="8128" w:author="Sayali Dev" w:date="2018-02-15T18:40:00Z"/>
        </w:rPr>
      </w:pPr>
      <w:del w:id="8129" w:author="Sayali Dev" w:date="2018-02-15T18:40:00Z">
        <w:r w:rsidDel="00BC5511">
          <w:delText>The name of the selected form section and the form section data appear on the RHS of the page.</w:delText>
        </w:r>
        <w:r w:rsidDel="00BC5511">
          <w:br/>
        </w:r>
      </w:del>
    </w:p>
    <w:p w14:paraId="23BA6DF4" w14:textId="58840D46" w:rsidR="00D31CB1" w:rsidDel="00BC5511" w:rsidRDefault="00D31CB1" w:rsidP="00D31CB1">
      <w:pPr>
        <w:numPr>
          <w:ilvl w:val="0"/>
          <w:numId w:val="367"/>
        </w:numPr>
        <w:rPr>
          <w:del w:id="8130" w:author="Sayali Dev" w:date="2018-02-15T18:40:00Z"/>
        </w:rPr>
      </w:pPr>
      <w:del w:id="8131" w:author="Sayali Dev" w:date="2018-02-15T18:40:00Z">
        <w:r w:rsidDel="00BC5511">
          <w:delText xml:space="preserve">Click </w:delText>
        </w:r>
        <w:r w:rsidRPr="0088736F" w:rsidDel="00BC5511">
          <w:rPr>
            <w:b/>
          </w:rPr>
          <w:delText>MODIFY</w:delText>
        </w:r>
        <w:r w:rsidDel="00BC5511">
          <w:delText>.</w:delText>
        </w:r>
      </w:del>
    </w:p>
    <w:p w14:paraId="4218E057" w14:textId="5CFE2639" w:rsidR="00D31CB1" w:rsidDel="00BC5511" w:rsidRDefault="00D31CB1" w:rsidP="00D31CB1">
      <w:pPr>
        <w:ind w:left="720"/>
        <w:rPr>
          <w:del w:id="8132" w:author="Sayali Dev" w:date="2018-02-15T18:40:00Z"/>
        </w:rPr>
      </w:pPr>
      <w:del w:id="8133" w:author="Sayali Dev" w:date="2018-02-15T18:40:00Z">
        <w:r w:rsidDel="00BC5511">
          <w:delText xml:space="preserve">The form section data fields appear in modify mode. </w:delText>
        </w:r>
      </w:del>
    </w:p>
    <w:p w14:paraId="4F633402" w14:textId="1D0D32D9" w:rsidR="00D31CB1" w:rsidDel="00BC5511" w:rsidRDefault="00D31CB1" w:rsidP="00D31CB1">
      <w:pPr>
        <w:rPr>
          <w:del w:id="8134" w:author="Sayali Dev" w:date="2018-02-15T18:40:00Z"/>
        </w:rPr>
      </w:pPr>
    </w:p>
    <w:p w14:paraId="2BCF18BB" w14:textId="0F10405D" w:rsidR="00D31CB1" w:rsidDel="00BC5511" w:rsidRDefault="00D31CB1" w:rsidP="00D31CB1">
      <w:pPr>
        <w:ind w:left="720"/>
        <w:rPr>
          <w:del w:id="8135" w:author="Sayali Dev" w:date="2018-02-15T18:40:00Z"/>
        </w:rPr>
      </w:pPr>
      <w:del w:id="8136" w:author="Sayali Dev" w:date="2018-02-15T18:40:00Z">
        <w:r w:rsidDel="00BC5511">
          <w:rPr>
            <w:noProof/>
          </w:rPr>
          <w:drawing>
            <wp:inline distT="0" distB="0" distL="0" distR="0" wp14:anchorId="71912D6E" wp14:editId="6988BDDC">
              <wp:extent cx="6226771" cy="2912745"/>
              <wp:effectExtent l="19050" t="19050" r="22225" b="20955"/>
              <wp:docPr id="9315" name="Picture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33848" cy="2916055"/>
                      </a:xfrm>
                      <a:prstGeom prst="rect">
                        <a:avLst/>
                      </a:prstGeom>
                      <a:ln w="3175">
                        <a:solidFill>
                          <a:schemeClr val="tx1"/>
                        </a:solidFill>
                      </a:ln>
                    </pic:spPr>
                  </pic:pic>
                </a:graphicData>
              </a:graphic>
            </wp:inline>
          </w:drawing>
        </w:r>
      </w:del>
    </w:p>
    <w:p w14:paraId="42F475E8" w14:textId="1B26846C" w:rsidR="00D31CB1" w:rsidDel="00BC5511" w:rsidRDefault="00D31CB1" w:rsidP="00D31CB1">
      <w:pPr>
        <w:pStyle w:val="Figure"/>
        <w:tabs>
          <w:tab w:val="clear" w:pos="1080"/>
          <w:tab w:val="clear" w:pos="1710"/>
          <w:tab w:val="clear" w:pos="1980"/>
        </w:tabs>
        <w:ind w:left="1800" w:hanging="1080"/>
        <w:rPr>
          <w:del w:id="8137" w:author="Sayali Dev" w:date="2018-02-15T18:40:00Z"/>
        </w:rPr>
      </w:pPr>
      <w:del w:id="8138" w:author="Sayali Dev" w:date="2018-02-15T18:40:00Z">
        <w:r w:rsidDel="00BC5511">
          <w:delText>Form data – modify mode</w:delText>
        </w:r>
      </w:del>
    </w:p>
    <w:p w14:paraId="375C130F" w14:textId="2FB2DFB4" w:rsidR="00D31CB1" w:rsidDel="00BC5511" w:rsidRDefault="00D31CB1" w:rsidP="00D31CB1">
      <w:pPr>
        <w:ind w:left="720"/>
        <w:rPr>
          <w:del w:id="8139" w:author="Sayali Dev" w:date="2018-02-15T18:40:00Z"/>
        </w:rPr>
      </w:pPr>
    </w:p>
    <w:p w14:paraId="6253EEC1" w14:textId="7C3CC644" w:rsidR="00D31CB1" w:rsidDel="00BC5511" w:rsidRDefault="00D31CB1" w:rsidP="00D31CB1">
      <w:pPr>
        <w:rPr>
          <w:del w:id="8140" w:author="Sayali Dev" w:date="2018-02-15T18:40:00Z"/>
        </w:rPr>
      </w:pPr>
    </w:p>
    <w:p w14:paraId="48FB46D1" w14:textId="5F842A29" w:rsidR="00D31CB1" w:rsidDel="00BC5511" w:rsidRDefault="00D31CB1" w:rsidP="00D31CB1">
      <w:pPr>
        <w:numPr>
          <w:ilvl w:val="0"/>
          <w:numId w:val="367"/>
        </w:numPr>
        <w:rPr>
          <w:del w:id="8141" w:author="Sayali Dev" w:date="2018-02-15T18:40:00Z"/>
        </w:rPr>
      </w:pPr>
      <w:del w:id="8142" w:author="Sayali Dev" w:date="2018-02-15T18:40:00Z">
        <w:r w:rsidDel="00BC5511">
          <w:delText xml:space="preserve">Modify the form section data by entering new values in the appropriate fields, and then click </w:delText>
        </w:r>
        <w:r w:rsidRPr="006B6BF0" w:rsidDel="00BC5511">
          <w:rPr>
            <w:b/>
          </w:rPr>
          <w:delText>SAVE</w:delText>
        </w:r>
        <w:r w:rsidDel="00BC5511">
          <w:delText>.</w:delText>
        </w:r>
      </w:del>
    </w:p>
    <w:p w14:paraId="6AD89E8F" w14:textId="3A5EB49E" w:rsidR="00D31CB1" w:rsidDel="00BC5511" w:rsidRDefault="00D31CB1" w:rsidP="00D31CB1">
      <w:pPr>
        <w:ind w:left="720"/>
        <w:rPr>
          <w:del w:id="8143" w:author="Sayali Dev" w:date="2018-02-15T18:40:00Z"/>
        </w:rPr>
      </w:pPr>
      <w:del w:id="8144" w:author="Sayali Dev" w:date="2018-02-15T18:40:00Z">
        <w:r w:rsidDel="00BC5511">
          <w:delText xml:space="preserve">The form section is modified and the status appears as </w:delText>
        </w:r>
        <w:r w:rsidDel="00BC5511">
          <w:rPr>
            <w:b/>
          </w:rPr>
          <w:delText xml:space="preserve">Data Entry </w:delText>
        </w:r>
        <w:r w:rsidRPr="006B6BF0" w:rsidDel="00BC5511">
          <w:rPr>
            <w:b/>
          </w:rPr>
          <w:delText>Started</w:delText>
        </w:r>
        <w:r w:rsidDel="00BC5511">
          <w:delText xml:space="preserve">. </w:delText>
        </w:r>
      </w:del>
    </w:p>
    <w:p w14:paraId="1347BD9A" w14:textId="07F13626" w:rsidR="00D31CB1" w:rsidDel="00BC5511" w:rsidRDefault="00D31CB1" w:rsidP="00D31CB1">
      <w:pPr>
        <w:pStyle w:val="BodyText"/>
        <w:ind w:left="720" w:right="720"/>
        <w:rPr>
          <w:del w:id="8145" w:author="Sayali Dev" w:date="2018-02-15T18:40:00Z"/>
        </w:rPr>
      </w:pPr>
      <w:del w:id="8146" w:author="Sayali Dev" w:date="2018-02-15T18:40:00Z">
        <w:r w:rsidRPr="005743D2" w:rsidDel="00BC5511">
          <w:rPr>
            <w:b/>
          </w:rPr>
          <w:delText>Note:</w:delText>
        </w:r>
        <w:r w:rsidDel="00BC5511">
          <w:delText xml:space="preserve"> PHI questions (if any) in the form section will be marked with a hash sign (#).</w:delText>
        </w:r>
      </w:del>
    </w:p>
    <w:p w14:paraId="424174EB" w14:textId="4BB700BC" w:rsidR="00D31CB1" w:rsidDel="00BC5511" w:rsidRDefault="00D31CB1" w:rsidP="00D31CB1">
      <w:pPr>
        <w:pStyle w:val="BodyText"/>
        <w:numPr>
          <w:ilvl w:val="0"/>
          <w:numId w:val="236"/>
        </w:numPr>
        <w:ind w:right="720"/>
        <w:rPr>
          <w:del w:id="8147" w:author="Sayali Dev" w:date="2018-02-15T18:40:00Z"/>
        </w:rPr>
      </w:pPr>
      <w:del w:id="8148" w:author="Sayali Dev" w:date="2018-02-15T18:40:00Z">
        <w:r w:rsidDel="00BC5511">
          <w:delText>If the form contains PHI questions, then the input fields for these are displayed differently for PHI authorized and Non-PHI authorized users.</w:delText>
        </w:r>
      </w:del>
    </w:p>
    <w:p w14:paraId="642F2925" w14:textId="1B503820" w:rsidR="00D31CB1" w:rsidDel="00BC5511" w:rsidRDefault="00D31CB1" w:rsidP="00D31CB1">
      <w:pPr>
        <w:pStyle w:val="BodyText"/>
        <w:numPr>
          <w:ilvl w:val="1"/>
          <w:numId w:val="236"/>
        </w:numPr>
        <w:ind w:right="720"/>
        <w:rPr>
          <w:del w:id="8149" w:author="Sayali Dev" w:date="2018-02-15T18:40:00Z"/>
        </w:rPr>
      </w:pPr>
      <w:del w:id="8150" w:author="Sayali Dev" w:date="2018-02-15T18:40:00Z">
        <w:r w:rsidDel="00BC5511">
          <w:delText>The PHI authorized users are allowed to answer PHI as well as Non-PHI questions. Hence all input fields are displayed in an active mode to these users.</w:delText>
        </w:r>
      </w:del>
    </w:p>
    <w:p w14:paraId="004A5F1D" w14:textId="7EB359EE" w:rsidR="00D31CB1" w:rsidRPr="00D460E0" w:rsidDel="00BC5511" w:rsidRDefault="00D31CB1" w:rsidP="00D31CB1">
      <w:pPr>
        <w:pStyle w:val="BodyText"/>
        <w:ind w:left="2160" w:right="720"/>
        <w:rPr>
          <w:del w:id="8151" w:author="Sayali Dev" w:date="2018-02-15T18:40:00Z"/>
          <w:b/>
        </w:rPr>
      </w:pPr>
      <w:del w:id="8152" w:author="Sayali Dev" w:date="2018-02-15T18:40:00Z">
        <w:r w:rsidDel="00BC5511">
          <w:delText>They can also view the answers (if already filled up) to all the questions.</w:delText>
        </w:r>
      </w:del>
    </w:p>
    <w:p w14:paraId="402F99E0" w14:textId="27C64370" w:rsidR="00D31CB1" w:rsidRPr="00D460E0" w:rsidDel="00BC5511" w:rsidRDefault="00D31CB1" w:rsidP="00D31CB1">
      <w:pPr>
        <w:pStyle w:val="BodyText"/>
        <w:numPr>
          <w:ilvl w:val="1"/>
          <w:numId w:val="236"/>
        </w:numPr>
        <w:ind w:right="720"/>
        <w:rPr>
          <w:del w:id="8153" w:author="Sayali Dev" w:date="2018-02-15T18:40:00Z"/>
          <w:b/>
        </w:rPr>
      </w:pPr>
      <w:del w:id="8154" w:author="Sayali Dev" w:date="2018-02-15T18:40:00Z">
        <w:r w:rsidDel="00BC5511">
          <w:delText>However, the Non-PHI authorized users are allowed to answer only the Non-PHI questions. Hence input fields for PHI questions appear in a greyed out mode for such users. The input fields for Non-PHI questions are displayed in an active mode.</w:delText>
        </w:r>
        <w:r w:rsidRPr="00D460E0" w:rsidDel="00BC5511">
          <w:delText xml:space="preserve"> </w:delText>
        </w:r>
        <w:r w:rsidDel="00BC5511">
          <w:delText>If answers to PHI questions have already been filled up by some PHI user, then these are shown as hashed out (in case of textboxes) and blanked out (in case of radio buttons, dropdowns and checkboxes) to the Non-PHI authorized users.</w:delText>
        </w:r>
      </w:del>
    </w:p>
    <w:p w14:paraId="7D2F0502" w14:textId="7C15DB07" w:rsidR="00D31CB1" w:rsidDel="00BC5511" w:rsidRDefault="00D31CB1" w:rsidP="00D31CB1">
      <w:pPr>
        <w:ind w:left="720"/>
        <w:rPr>
          <w:del w:id="8155" w:author="Sayali Dev" w:date="2018-02-15T18:40:00Z"/>
        </w:rPr>
      </w:pPr>
    </w:p>
    <w:p w14:paraId="0FE015C4" w14:textId="29C01D0B" w:rsidR="00D31CB1" w:rsidDel="00BC5511" w:rsidRDefault="00D31CB1" w:rsidP="00D31CB1">
      <w:pPr>
        <w:pStyle w:val="BodyText"/>
        <w:numPr>
          <w:ilvl w:val="0"/>
          <w:numId w:val="367"/>
        </w:numPr>
        <w:ind w:right="720"/>
        <w:rPr>
          <w:del w:id="8156" w:author="Sayali Dev" w:date="2018-02-15T18:40:00Z"/>
        </w:rPr>
      </w:pPr>
      <w:del w:id="8157" w:author="Sayali Dev" w:date="2018-02-15T18:40:00Z">
        <w:r w:rsidDel="00BC5511">
          <w:delText xml:space="preserve">Make the necessary changes to the form and click </w:delText>
        </w:r>
        <w:r w:rsidRPr="00D67FEB" w:rsidDel="00BC5511">
          <w:rPr>
            <w:b/>
          </w:rPr>
          <w:delText>SAVE.</w:delText>
        </w:r>
        <w:r w:rsidDel="00BC5511">
          <w:br/>
          <w:delText xml:space="preserve">For form sections whose data entry had not started yet, changes are saved and the form status now appears as </w:delText>
        </w:r>
        <w:r w:rsidRPr="004A6ECA" w:rsidDel="00BC5511">
          <w:rPr>
            <w:b/>
          </w:rPr>
          <w:delText>Data Entry</w:delText>
        </w:r>
        <w:r w:rsidDel="00BC5511">
          <w:rPr>
            <w:b/>
          </w:rPr>
          <w:delText xml:space="preserve"> </w:delText>
        </w:r>
        <w:r w:rsidRPr="004A6ECA" w:rsidDel="00BC5511">
          <w:rPr>
            <w:b/>
          </w:rPr>
          <w:delText>Started</w:delText>
        </w:r>
        <w:r w:rsidDel="00BC5511">
          <w:delText>.</w:delText>
        </w:r>
      </w:del>
    </w:p>
    <w:p w14:paraId="22AFB362" w14:textId="5D78CFEE" w:rsidR="00D31CB1" w:rsidDel="00BC5511" w:rsidRDefault="00D31CB1" w:rsidP="00D31CB1">
      <w:pPr>
        <w:ind w:left="720"/>
        <w:rPr>
          <w:del w:id="8158" w:author="Sayali Dev" w:date="2018-02-15T18:40:00Z"/>
        </w:rPr>
      </w:pPr>
      <w:del w:id="8159" w:author="Sayali Dev" w:date="2018-02-15T18:40:00Z">
        <w:r w:rsidDel="00BC5511">
          <w:delText xml:space="preserve">There is no change in the status of the forms sections which already had the </w:delText>
        </w:r>
        <w:r w:rsidRPr="006B1DD1" w:rsidDel="00BC5511">
          <w:rPr>
            <w:b/>
          </w:rPr>
          <w:delText>Data Entry Started</w:delText>
        </w:r>
        <w:r w:rsidDel="00BC5511">
          <w:delText xml:space="preserve"> status.</w:delText>
        </w:r>
      </w:del>
    </w:p>
    <w:p w14:paraId="49816C66" w14:textId="7ECDBF64" w:rsidR="00D31CB1" w:rsidDel="00BC5511" w:rsidRDefault="00D31CB1" w:rsidP="00D31CB1">
      <w:pPr>
        <w:ind w:left="720"/>
        <w:rPr>
          <w:del w:id="8160" w:author="Sayali Dev" w:date="2018-02-15T18:40:00Z"/>
        </w:rPr>
      </w:pPr>
    </w:p>
    <w:p w14:paraId="05286EEF" w14:textId="734A733A" w:rsidR="00D31CB1" w:rsidDel="00BC5511" w:rsidRDefault="00D31CB1" w:rsidP="00D31CB1">
      <w:pPr>
        <w:numPr>
          <w:ilvl w:val="0"/>
          <w:numId w:val="367"/>
        </w:numPr>
        <w:rPr>
          <w:del w:id="8161" w:author="Sayali Dev" w:date="2018-02-15T18:40:00Z"/>
        </w:rPr>
      </w:pPr>
      <w:del w:id="8162" w:author="Sayali Dev" w:date="2018-02-15T18:40:00Z">
        <w:r w:rsidDel="00BC5511">
          <w:delText xml:space="preserve">User can click </w:delText>
        </w:r>
        <w:r w:rsidDel="00BC5511">
          <w:rPr>
            <w:b/>
          </w:rPr>
          <w:delText>CANC</w:delText>
        </w:r>
        <w:r w:rsidRPr="00E01E30" w:rsidDel="00BC5511">
          <w:rPr>
            <w:b/>
          </w:rPr>
          <w:delText>EL</w:delText>
        </w:r>
        <w:r w:rsidDel="00BC5511">
          <w:delText xml:space="preserve"> to exit the ‘modify’ mode.</w:delText>
        </w:r>
        <w:r w:rsidDel="00BC5511">
          <w:br/>
          <w:delText xml:space="preserve">The status of the form remains </w:delText>
        </w:r>
        <w:r w:rsidRPr="00695D62" w:rsidDel="00BC5511">
          <w:rPr>
            <w:b/>
          </w:rPr>
          <w:delText>Data Entry Started</w:delText>
        </w:r>
        <w:r w:rsidDel="00BC5511">
          <w:delText>.</w:delText>
        </w:r>
        <w:r w:rsidDel="00BC5511">
          <w:br/>
          <w:delText>OR</w:delText>
        </w:r>
        <w:r w:rsidDel="00BC5511">
          <w:br/>
          <w:delText>If the form is complete, do the following:</w:delText>
        </w:r>
      </w:del>
    </w:p>
    <w:p w14:paraId="7B346D2F" w14:textId="3F1FC88C" w:rsidR="00D31CB1" w:rsidDel="00BC5511" w:rsidRDefault="00D31CB1" w:rsidP="00D31CB1">
      <w:pPr>
        <w:numPr>
          <w:ilvl w:val="0"/>
          <w:numId w:val="366"/>
        </w:numPr>
        <w:ind w:left="1440"/>
        <w:rPr>
          <w:del w:id="8163" w:author="Sayali Dev" w:date="2018-02-15T18:40:00Z"/>
        </w:rPr>
      </w:pPr>
      <w:del w:id="8164" w:author="Sayali Dev" w:date="2018-02-15T18:40:00Z">
        <w:r w:rsidDel="00BC5511">
          <w:delText xml:space="preserve">Click </w:delText>
        </w:r>
        <w:r w:rsidRPr="00E01E30" w:rsidDel="00BC5511">
          <w:rPr>
            <w:b/>
          </w:rPr>
          <w:delText>DATA ENTRY COMPLETED</w:delText>
        </w:r>
        <w:r w:rsidDel="00BC5511">
          <w:delText>.</w:delText>
        </w:r>
      </w:del>
    </w:p>
    <w:p w14:paraId="254DA447" w14:textId="4D27C19C" w:rsidR="00D31CB1" w:rsidDel="00BC5511" w:rsidRDefault="00D31CB1" w:rsidP="00D31CB1">
      <w:pPr>
        <w:ind w:left="1440"/>
        <w:rPr>
          <w:del w:id="8165" w:author="Sayali Dev" w:date="2018-02-15T18:40:00Z"/>
        </w:rPr>
      </w:pPr>
      <w:del w:id="8166" w:author="Sayali Dev" w:date="2018-02-15T18:40:00Z">
        <w:r w:rsidDel="00BC5511">
          <w:delText xml:space="preserve">The status of the form appears as </w:delText>
        </w:r>
        <w:r w:rsidDel="00BC5511">
          <w:rPr>
            <w:b/>
          </w:rPr>
          <w:delText>Data Entry Completed</w:delText>
        </w:r>
        <w:r w:rsidDel="00BC5511">
          <w:delText>.</w:delText>
        </w:r>
      </w:del>
    </w:p>
    <w:p w14:paraId="2EA4098B" w14:textId="46C3D54D" w:rsidR="00D31CB1" w:rsidDel="00BC5511" w:rsidRDefault="00D31CB1" w:rsidP="00D31CB1">
      <w:pPr>
        <w:pStyle w:val="BodyText"/>
        <w:ind w:left="1440" w:right="720"/>
        <w:rPr>
          <w:del w:id="8167" w:author="Sayali Dev" w:date="2018-02-15T18:40:00Z"/>
        </w:rPr>
      </w:pPr>
      <w:del w:id="8168" w:author="Sayali Dev" w:date="2018-02-15T18:40:00Z">
        <w:r w:rsidRPr="005743D2" w:rsidDel="00BC5511">
          <w:rPr>
            <w:b/>
          </w:rPr>
          <w:delText>Note:</w:delText>
        </w:r>
        <w:r w:rsidDel="00BC5511">
          <w:delText xml:space="preserve"> In case of forms with one or more PHI questions, this button is displayed only for the PHI authorized users.</w:delText>
        </w:r>
        <w:r w:rsidDel="00BC5511">
          <w:br/>
          <w:delText xml:space="preserve"> </w:delText>
        </w:r>
      </w:del>
    </w:p>
    <w:p w14:paraId="660ED37D" w14:textId="031ED3DE" w:rsidR="00D31CB1" w:rsidDel="00BC5511" w:rsidRDefault="00D31CB1" w:rsidP="00D31CB1">
      <w:pPr>
        <w:numPr>
          <w:ilvl w:val="0"/>
          <w:numId w:val="366"/>
        </w:numPr>
        <w:tabs>
          <w:tab w:val="left" w:pos="1080"/>
        </w:tabs>
        <w:ind w:left="1440"/>
        <w:rPr>
          <w:del w:id="8169" w:author="Sayali Dev" w:date="2018-02-15T18:40:00Z"/>
        </w:rPr>
      </w:pPr>
      <w:del w:id="8170" w:author="Sayali Dev" w:date="2018-02-15T18:40:00Z">
        <w:r w:rsidDel="00BC5511">
          <w:delText xml:space="preserve">Click </w:delText>
        </w:r>
        <w:r w:rsidRPr="006B6BF0" w:rsidDel="00BC5511">
          <w:rPr>
            <w:b/>
          </w:rPr>
          <w:delText>APPROVE</w:delText>
        </w:r>
        <w:r w:rsidDel="00BC5511">
          <w:delText>.</w:delText>
        </w:r>
      </w:del>
    </w:p>
    <w:p w14:paraId="61D452E0" w14:textId="793A0D16" w:rsidR="00D31CB1" w:rsidDel="00BC5511" w:rsidRDefault="00D31CB1" w:rsidP="00D31CB1">
      <w:pPr>
        <w:tabs>
          <w:tab w:val="left" w:pos="1080"/>
        </w:tabs>
        <w:ind w:left="1440"/>
        <w:rPr>
          <w:del w:id="8171" w:author="Sayali Dev" w:date="2018-02-15T18:40:00Z"/>
        </w:rPr>
      </w:pPr>
      <w:del w:id="8172" w:author="Sayali Dev" w:date="2018-02-15T18:40:00Z">
        <w:r w:rsidDel="00BC5511">
          <w:delText xml:space="preserve">The status of the form appears as </w:delText>
        </w:r>
        <w:r w:rsidDel="00BC5511">
          <w:rPr>
            <w:b/>
          </w:rPr>
          <w:delText>Approved</w:delText>
        </w:r>
        <w:r w:rsidDel="00BC5511">
          <w:delText>.</w:delText>
        </w:r>
      </w:del>
    </w:p>
    <w:p w14:paraId="297C4DDE" w14:textId="170DD128" w:rsidR="00D31CB1" w:rsidDel="00BC5511" w:rsidRDefault="00D31CB1" w:rsidP="00D31CB1">
      <w:pPr>
        <w:tabs>
          <w:tab w:val="left" w:pos="1080"/>
        </w:tabs>
        <w:ind w:left="1440"/>
        <w:rPr>
          <w:del w:id="8173" w:author="Sayali Dev" w:date="2018-02-15T18:40:00Z"/>
        </w:rPr>
      </w:pPr>
      <w:del w:id="8174" w:author="Sayali Dev" w:date="2018-02-15T18:40:00Z">
        <w:r w:rsidRPr="005743D2" w:rsidDel="00BC5511">
          <w:rPr>
            <w:b/>
          </w:rPr>
          <w:delText>Note:</w:delText>
        </w:r>
        <w:r w:rsidDel="00BC5511">
          <w:delText xml:space="preserve"> In case of forms with one or more PHI questions, this button is displayed only for the PHI authorized users.</w:delText>
        </w:r>
      </w:del>
    </w:p>
    <w:p w14:paraId="20C4061B" w14:textId="081D968B" w:rsidR="00D31CB1" w:rsidDel="00BC5511" w:rsidRDefault="00D31CB1" w:rsidP="00D31CB1">
      <w:pPr>
        <w:tabs>
          <w:tab w:val="left" w:pos="1080"/>
        </w:tabs>
        <w:ind w:left="1440"/>
        <w:rPr>
          <w:del w:id="8175" w:author="Sayali Dev" w:date="2018-02-15T18:40:00Z"/>
        </w:rPr>
      </w:pPr>
    </w:p>
    <w:p w14:paraId="1B2B0617" w14:textId="12E421CD" w:rsidR="00D31CB1" w:rsidRPr="00F3736E" w:rsidDel="00BC5511" w:rsidRDefault="00D31CB1" w:rsidP="00D31CB1">
      <w:pPr>
        <w:pStyle w:val="Heading3"/>
        <w:rPr>
          <w:del w:id="8176" w:author="Sayali Dev" w:date="2018-02-15T18:40:00Z"/>
        </w:rPr>
      </w:pPr>
      <w:del w:id="8177" w:author="Sayali Dev" w:date="2018-02-15T18:40:00Z">
        <w:r w:rsidDel="00BC5511">
          <w:br w:type="page"/>
        </w:r>
        <w:bookmarkStart w:id="8178" w:name="ChangeStatus"/>
        <w:bookmarkStart w:id="8179" w:name="_Toc452553490"/>
        <w:bookmarkEnd w:id="8178"/>
        <w:r w:rsidRPr="00F3736E" w:rsidDel="00BC5511">
          <w:delText>Changing the Status of a Form</w:delText>
        </w:r>
        <w:bookmarkEnd w:id="8179"/>
      </w:del>
    </w:p>
    <w:p w14:paraId="5C955062" w14:textId="59848242" w:rsidR="00D31CB1" w:rsidDel="00BC5511" w:rsidRDefault="00D31CB1" w:rsidP="00D31CB1">
      <w:pPr>
        <w:rPr>
          <w:del w:id="8180" w:author="Sayali Dev" w:date="2018-02-15T18:40:00Z"/>
        </w:rPr>
      </w:pPr>
    </w:p>
    <w:p w14:paraId="6739A9FF" w14:textId="11A3B26D" w:rsidR="00D31CB1" w:rsidDel="00BC5511" w:rsidRDefault="00D31CB1" w:rsidP="00D31CB1">
      <w:pPr>
        <w:rPr>
          <w:del w:id="8181" w:author="Sayali Dev" w:date="2018-02-15T18:40:00Z"/>
        </w:rPr>
      </w:pPr>
      <w:del w:id="8182" w:author="Sayali Dev" w:date="2018-02-15T18:40:00Z">
        <w:r w:rsidDel="00BC5511">
          <w:delText xml:space="preserve">To modify a clinical, consent or specimen collection form associated with a subject with the status as </w:delText>
        </w:r>
        <w:r w:rsidRPr="00EC2E8D" w:rsidDel="00BC5511">
          <w:rPr>
            <w:b/>
          </w:rPr>
          <w:delText xml:space="preserve">Data Entry </w:delText>
        </w:r>
        <w:r w:rsidDel="00BC5511">
          <w:rPr>
            <w:b/>
          </w:rPr>
          <w:delText>Complet</w:delText>
        </w:r>
        <w:r w:rsidRPr="00EC2E8D" w:rsidDel="00BC5511">
          <w:rPr>
            <w:b/>
          </w:rPr>
          <w:delText>ed</w:delText>
        </w:r>
        <w:r w:rsidDel="00BC5511">
          <w:rPr>
            <w:b/>
          </w:rPr>
          <w:delText xml:space="preserve"> or Approved</w:delText>
        </w:r>
        <w:r w:rsidDel="00BC5511">
          <w:delText xml:space="preserve">, you must fist change the status back to </w:delText>
        </w:r>
        <w:r w:rsidRPr="00411E32" w:rsidDel="00BC5511">
          <w:rPr>
            <w:b/>
          </w:rPr>
          <w:delText>Data Entry Started</w:delText>
        </w:r>
        <w:r w:rsidDel="00BC5511">
          <w:delText xml:space="preserve">. </w:delText>
        </w:r>
        <w:r w:rsidDel="00BC5511">
          <w:br/>
        </w:r>
      </w:del>
    </w:p>
    <w:p w14:paraId="2A3B9925" w14:textId="127207F9" w:rsidR="00D31CB1" w:rsidDel="00BC5511" w:rsidRDefault="00D31CB1" w:rsidP="00D31CB1">
      <w:pPr>
        <w:rPr>
          <w:del w:id="8183" w:author="Sayali Dev" w:date="2018-02-15T18:40:00Z"/>
        </w:rPr>
      </w:pPr>
      <w:del w:id="8184" w:author="Sayali Dev" w:date="2018-02-15T18:40:00Z">
        <w:r w:rsidDel="00BC5511">
          <w:delText xml:space="preserve">To change the status from </w:delText>
        </w:r>
        <w:r w:rsidRPr="003A15D8" w:rsidDel="00BC5511">
          <w:rPr>
            <w:b/>
          </w:rPr>
          <w:delText>Data Entry Completed</w:delText>
        </w:r>
        <w:r w:rsidDel="00BC5511">
          <w:delText xml:space="preserve"> to </w:delText>
        </w:r>
        <w:r w:rsidDel="00BC5511">
          <w:rPr>
            <w:b/>
          </w:rPr>
          <w:delText>D</w:delText>
        </w:r>
        <w:r w:rsidRPr="003A15D8" w:rsidDel="00BC5511">
          <w:rPr>
            <w:b/>
          </w:rPr>
          <w:delText>ate Entry Started</w:delText>
        </w:r>
        <w:r w:rsidDel="00BC5511">
          <w:delText>:</w:delText>
        </w:r>
      </w:del>
    </w:p>
    <w:p w14:paraId="4B6EDD6F" w14:textId="3BA8A94F" w:rsidR="00D31CB1" w:rsidDel="00BC5511" w:rsidRDefault="00D31CB1" w:rsidP="00D31CB1">
      <w:pPr>
        <w:rPr>
          <w:del w:id="8185" w:author="Sayali Dev" w:date="2018-02-15T18:40:00Z"/>
        </w:rPr>
      </w:pPr>
    </w:p>
    <w:p w14:paraId="7731BF9E" w14:textId="00FB4AB6" w:rsidR="00D31CB1" w:rsidDel="00BC5511" w:rsidRDefault="00D31CB1" w:rsidP="00D31CB1">
      <w:pPr>
        <w:numPr>
          <w:ilvl w:val="0"/>
          <w:numId w:val="368"/>
        </w:numPr>
        <w:ind w:right="540"/>
        <w:rPr>
          <w:del w:id="8186" w:author="Sayali Dev" w:date="2018-02-15T18:40:00Z"/>
        </w:rPr>
      </w:pPr>
      <w:del w:id="8187" w:author="Sayali Dev" w:date="2018-01-31T17:54:00Z">
        <w:r w:rsidDel="009A119E">
          <w:delText>Log on</w:delText>
        </w:r>
      </w:del>
      <w:del w:id="8188" w:author="Sayali Dev" w:date="2018-02-15T18:40:00Z">
        <w:r w:rsidDel="00BC5511">
          <w:delText xml:space="preserve"> to the application using your </w:delText>
        </w:r>
      </w:del>
      <w:del w:id="8189" w:author="Sayali Dev" w:date="2018-01-31T17:55:00Z">
        <w:r w:rsidDel="00A62626">
          <w:delText>logon</w:delText>
        </w:r>
      </w:del>
      <w:del w:id="8190" w:author="Sayali Dev" w:date="2018-02-15T18:40:00Z">
        <w:r w:rsidDel="00BC5511">
          <w:delText xml:space="preserve"> credentials. </w:delText>
        </w:r>
      </w:del>
    </w:p>
    <w:p w14:paraId="4A90F780" w14:textId="661E63F4" w:rsidR="00D31CB1" w:rsidDel="00BC5511" w:rsidRDefault="00D31CB1" w:rsidP="00D31CB1">
      <w:pPr>
        <w:ind w:left="720"/>
        <w:rPr>
          <w:del w:id="8191" w:author="Sayali Dev" w:date="2018-02-15T18:40:00Z"/>
        </w:rPr>
      </w:pPr>
      <w:del w:id="8192" w:author="Sayali Dev" w:date="2018-02-15T18:40:00Z">
        <w:r w:rsidDel="00BC5511">
          <w:delText xml:space="preserve">The CIRRASPEC home page appears. </w:delText>
        </w:r>
      </w:del>
    </w:p>
    <w:p w14:paraId="3673C0F1" w14:textId="36ED7869" w:rsidR="00D31CB1" w:rsidDel="00BC5511" w:rsidRDefault="00D31CB1" w:rsidP="00D31CB1">
      <w:pPr>
        <w:ind w:left="720" w:right="540"/>
        <w:rPr>
          <w:del w:id="8193" w:author="Sayali Dev" w:date="2018-02-15T18:40:00Z"/>
        </w:rPr>
      </w:pPr>
    </w:p>
    <w:p w14:paraId="11BDB66B" w14:textId="118B8140" w:rsidR="00D31CB1" w:rsidRPr="007051E5" w:rsidDel="00BC5511" w:rsidRDefault="00D31CB1" w:rsidP="00D31CB1">
      <w:pPr>
        <w:numPr>
          <w:ilvl w:val="0"/>
          <w:numId w:val="368"/>
        </w:numPr>
        <w:ind w:right="540"/>
        <w:rPr>
          <w:del w:id="8194" w:author="Sayali Dev" w:date="2018-02-15T18:40:00Z"/>
        </w:rPr>
      </w:pPr>
      <w:del w:id="8195"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360BEAAF" w14:textId="3ACCF32B" w:rsidR="00D31CB1" w:rsidDel="00BC5511" w:rsidRDefault="00D31CB1" w:rsidP="00D31CB1">
      <w:pPr>
        <w:ind w:left="720"/>
        <w:rPr>
          <w:del w:id="8196" w:author="Sayali Dev" w:date="2018-02-15T18:40:00Z"/>
        </w:rPr>
      </w:pPr>
      <w:del w:id="8197" w:author="Sayali Dev" w:date="2018-02-15T18:40:00Z">
        <w:r w:rsidRPr="007051E5" w:rsidDel="00BC5511">
          <w:delText xml:space="preserve">The </w:delText>
        </w:r>
        <w:r w:rsidDel="00BC5511">
          <w:rPr>
            <w:b/>
          </w:rPr>
          <w:delText>S</w:delText>
        </w:r>
        <w:r w:rsidRPr="008C7750" w:rsidDel="00BC5511">
          <w:rPr>
            <w:b/>
          </w:rPr>
          <w:delText xml:space="preserve">ubject </w:delText>
        </w:r>
        <w:r w:rsidDel="00BC5511">
          <w:rPr>
            <w:b/>
          </w:rPr>
          <w:delText>S</w:delText>
        </w:r>
        <w:r w:rsidRPr="008C7750" w:rsidDel="00BC5511">
          <w:rPr>
            <w:b/>
          </w:rPr>
          <w:delText>earch</w:delText>
        </w:r>
        <w:r w:rsidRPr="007051E5" w:rsidDel="00BC5511">
          <w:delText xml:space="preserve"> page appears.</w:delText>
        </w:r>
      </w:del>
    </w:p>
    <w:p w14:paraId="0236FDD1" w14:textId="63997AA2" w:rsidR="00D31CB1" w:rsidDel="00BC5511" w:rsidRDefault="00D31CB1" w:rsidP="00D31CB1">
      <w:pPr>
        <w:ind w:left="720" w:right="540"/>
        <w:rPr>
          <w:del w:id="8198" w:author="Sayali Dev" w:date="2018-02-15T18:40:00Z"/>
        </w:rPr>
      </w:pPr>
    </w:p>
    <w:p w14:paraId="12B3DDEC" w14:textId="60265E47" w:rsidR="00D31CB1" w:rsidRPr="007051E5" w:rsidDel="00BC5511" w:rsidRDefault="00D31CB1" w:rsidP="00D31CB1">
      <w:pPr>
        <w:numPr>
          <w:ilvl w:val="0"/>
          <w:numId w:val="368"/>
        </w:numPr>
        <w:ind w:right="540"/>
        <w:rPr>
          <w:del w:id="8199" w:author="Sayali Dev" w:date="2018-02-15T18:40:00Z"/>
        </w:rPr>
      </w:pPr>
      <w:del w:id="8200"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1955538C" w14:textId="1B84053C" w:rsidR="00D31CB1" w:rsidDel="00BC5511" w:rsidRDefault="00D31CB1" w:rsidP="00D31CB1">
      <w:pPr>
        <w:ind w:left="720"/>
        <w:rPr>
          <w:del w:id="8201" w:author="Sayali Dev" w:date="2018-02-15T18:40:00Z"/>
        </w:rPr>
      </w:pPr>
      <w:del w:id="8202" w:author="Sayali Dev" w:date="2018-02-15T18:40:00Z">
        <w:r w:rsidRPr="007051E5" w:rsidDel="00BC5511">
          <w:delText>The</w:delText>
        </w:r>
        <w:r w:rsidDel="00BC5511">
          <w:rPr>
            <w:b/>
          </w:rPr>
          <w:delText xml:space="preserve"> </w:delText>
        </w:r>
        <w:r w:rsidRPr="00BA6300" w:rsidDel="00BC5511">
          <w:rPr>
            <w:b/>
          </w:rPr>
          <w:delText>Subject Search</w:delText>
        </w:r>
        <w:r w:rsidRPr="007051E5" w:rsidDel="00BC5511">
          <w:delText xml:space="preserve"> page</w:delText>
        </w:r>
        <w:r w:rsidDel="00BC5511">
          <w:delText xml:space="preserve"> displays a list of subjects.</w:delText>
        </w:r>
      </w:del>
    </w:p>
    <w:p w14:paraId="7972DDCD" w14:textId="32C99A67" w:rsidR="00D31CB1" w:rsidDel="00BC5511" w:rsidRDefault="00D31CB1" w:rsidP="00D31CB1">
      <w:pPr>
        <w:ind w:left="720" w:right="540"/>
        <w:rPr>
          <w:del w:id="8203" w:author="Sayali Dev" w:date="2018-02-15T18:40:00Z"/>
        </w:rPr>
      </w:pPr>
    </w:p>
    <w:p w14:paraId="46B3E74D" w14:textId="7B351F75" w:rsidR="00D31CB1" w:rsidDel="00BC5511" w:rsidRDefault="00D31CB1" w:rsidP="00D31CB1">
      <w:pPr>
        <w:numPr>
          <w:ilvl w:val="0"/>
          <w:numId w:val="368"/>
        </w:numPr>
        <w:ind w:right="540"/>
        <w:rPr>
          <w:del w:id="8204" w:author="Sayali Dev" w:date="2018-02-15T18:40:00Z"/>
        </w:rPr>
      </w:pPr>
      <w:del w:id="8205" w:author="Sayali Dev" w:date="2018-02-15T18:40:00Z">
        <w:r w:rsidDel="00BC5511">
          <w:delText xml:space="preserve">Click the row of the appropriate subject. </w:delText>
        </w:r>
      </w:del>
    </w:p>
    <w:p w14:paraId="7EBD491D" w14:textId="251DA319" w:rsidR="00D31CB1" w:rsidDel="00BC5511" w:rsidRDefault="00D31CB1" w:rsidP="00D31CB1">
      <w:pPr>
        <w:ind w:left="720"/>
        <w:rPr>
          <w:del w:id="8206" w:author="Sayali Dev" w:date="2018-02-15T18:40:00Z"/>
        </w:rPr>
      </w:pPr>
      <w:del w:id="8207" w:author="Sayali Dev" w:date="2018-02-15T18:40:00Z">
        <w:r w:rsidRPr="00DC6CD1" w:rsidDel="00BC5511">
          <w:delText xml:space="preserve">The </w:delText>
        </w:r>
        <w:r w:rsidRPr="00BA6300" w:rsidDel="00BC5511">
          <w:rPr>
            <w:b/>
          </w:rPr>
          <w:delText>Subject View</w:delText>
        </w:r>
        <w:r w:rsidRPr="00DC6CD1" w:rsidDel="00BC5511">
          <w:delText xml:space="preserve"> page appears.</w:delText>
        </w:r>
      </w:del>
    </w:p>
    <w:p w14:paraId="3EAADD10" w14:textId="7D06AFA0" w:rsidR="00D31CB1" w:rsidDel="00BC5511" w:rsidRDefault="00D31CB1" w:rsidP="00D31CB1">
      <w:pPr>
        <w:ind w:left="720"/>
        <w:rPr>
          <w:del w:id="8208" w:author="Sayali Dev" w:date="2018-02-15T18:40:00Z"/>
        </w:rPr>
      </w:pPr>
    </w:p>
    <w:p w14:paraId="3BEF8EA5" w14:textId="048C7A26" w:rsidR="00D31CB1" w:rsidDel="00BC5511" w:rsidRDefault="00D31CB1" w:rsidP="00D31CB1">
      <w:pPr>
        <w:numPr>
          <w:ilvl w:val="0"/>
          <w:numId w:val="368"/>
        </w:numPr>
        <w:rPr>
          <w:del w:id="8209" w:author="Sayali Dev" w:date="2018-02-15T18:40:00Z"/>
        </w:rPr>
      </w:pPr>
      <w:del w:id="8210" w:author="Sayali Dev" w:date="2018-02-15T18:40:00Z">
        <w:r w:rsidDel="00BC5511">
          <w:delText>From the Subject Homepage on the right side of the page, under the Enrollment section, click the link of the form section whose status you want to change.</w:delText>
        </w:r>
      </w:del>
    </w:p>
    <w:p w14:paraId="704035FE" w14:textId="1C36C25F" w:rsidR="00D31CB1" w:rsidDel="00BC5511" w:rsidRDefault="00D31CB1" w:rsidP="00D31CB1">
      <w:pPr>
        <w:ind w:left="720"/>
        <w:rPr>
          <w:del w:id="8211" w:author="Sayali Dev" w:date="2018-02-15T18:40:00Z"/>
        </w:rPr>
      </w:pPr>
      <w:del w:id="8212" w:author="Sayali Dev" w:date="2018-02-15T18:40:00Z">
        <w:r w:rsidDel="00BC5511">
          <w:delText>OR</w:delText>
        </w:r>
      </w:del>
    </w:p>
    <w:p w14:paraId="6A643A3F" w14:textId="4987D439" w:rsidR="00D31CB1" w:rsidDel="00BC5511" w:rsidRDefault="00D31CB1" w:rsidP="00D31CB1">
      <w:pPr>
        <w:ind w:left="720"/>
        <w:rPr>
          <w:del w:id="8213" w:author="Sayali Dev" w:date="2018-02-15T18:40:00Z"/>
        </w:rPr>
      </w:pPr>
      <w:del w:id="8214" w:author="Sayali Dev" w:date="2018-02-15T18:40:00Z">
        <w:r w:rsidDel="00BC5511">
          <w:delText xml:space="preserve">In the hierarchy tree structure on the left side of the page, click the form section node for which you want to change the status. </w:delText>
        </w:r>
      </w:del>
    </w:p>
    <w:p w14:paraId="221B6F29" w14:textId="7AE56E16" w:rsidR="00D31CB1" w:rsidDel="00BC5511" w:rsidRDefault="00D31CB1" w:rsidP="00D31CB1">
      <w:pPr>
        <w:ind w:left="720"/>
        <w:rPr>
          <w:del w:id="8215" w:author="Sayali Dev" w:date="2018-02-15T18:40:00Z"/>
        </w:rPr>
      </w:pPr>
    </w:p>
    <w:p w14:paraId="11843D6E" w14:textId="4EBD4AF6" w:rsidR="00D31CB1" w:rsidDel="00BC5511" w:rsidRDefault="00D31CB1" w:rsidP="00D31CB1">
      <w:pPr>
        <w:ind w:left="720"/>
        <w:rPr>
          <w:del w:id="8216" w:author="Sayali Dev" w:date="2018-02-15T18:40:00Z"/>
        </w:rPr>
      </w:pPr>
      <w:del w:id="8217" w:author="Sayali Dev" w:date="2018-02-15T18:40:00Z">
        <w:r w:rsidDel="00BC5511">
          <w:delText>The name of the selected form section and the form section data appear on the RHS of the page.</w:delText>
        </w:r>
      </w:del>
    </w:p>
    <w:p w14:paraId="19356E05" w14:textId="4EF19AB4" w:rsidR="00D31CB1" w:rsidDel="00BC5511" w:rsidRDefault="00D31CB1" w:rsidP="00D31CB1">
      <w:pPr>
        <w:ind w:left="720"/>
        <w:rPr>
          <w:del w:id="8218" w:author="Sayali Dev" w:date="2018-02-15T18:40:00Z"/>
        </w:rPr>
      </w:pPr>
    </w:p>
    <w:p w14:paraId="31CA6D1D" w14:textId="253BE5B1" w:rsidR="00D31CB1" w:rsidDel="00BC5511" w:rsidRDefault="00D31CB1" w:rsidP="00D31CB1">
      <w:pPr>
        <w:numPr>
          <w:ilvl w:val="0"/>
          <w:numId w:val="368"/>
        </w:numPr>
        <w:rPr>
          <w:del w:id="8219" w:author="Sayali Dev" w:date="2018-02-15T18:40:00Z"/>
        </w:rPr>
      </w:pPr>
      <w:del w:id="8220" w:author="Sayali Dev" w:date="2018-02-15T18:40:00Z">
        <w:r w:rsidDel="00BC5511">
          <w:delText xml:space="preserve">Click </w:delText>
        </w:r>
        <w:r w:rsidDel="00BC5511">
          <w:rPr>
            <w:b/>
          </w:rPr>
          <w:delText>DATA ENTRY NOT COMPLETED.</w:delText>
        </w:r>
      </w:del>
    </w:p>
    <w:p w14:paraId="3DC8CD53" w14:textId="56C29C37" w:rsidR="00D31CB1" w:rsidDel="00BC5511" w:rsidRDefault="00D31CB1" w:rsidP="00D31CB1">
      <w:pPr>
        <w:ind w:left="720"/>
        <w:rPr>
          <w:del w:id="8221" w:author="Sayali Dev" w:date="2018-02-15T18:40:00Z"/>
        </w:rPr>
      </w:pPr>
      <w:del w:id="8222" w:author="Sayali Dev" w:date="2018-02-15T18:40:00Z">
        <w:r w:rsidDel="00BC5511">
          <w:delText xml:space="preserve">The form status is changed to </w:delText>
        </w:r>
        <w:r w:rsidRPr="005139AA" w:rsidDel="00BC5511">
          <w:rPr>
            <w:b/>
          </w:rPr>
          <w:delText>D</w:delText>
        </w:r>
        <w:r w:rsidDel="00BC5511">
          <w:rPr>
            <w:b/>
          </w:rPr>
          <w:delText>ata Entry Started</w:delText>
        </w:r>
        <w:r w:rsidDel="00BC5511">
          <w:delText>.</w:delText>
        </w:r>
      </w:del>
    </w:p>
    <w:p w14:paraId="5B79B02F" w14:textId="235B085C" w:rsidR="00D31CB1" w:rsidDel="00BC5511" w:rsidRDefault="00D31CB1" w:rsidP="00D31CB1">
      <w:pPr>
        <w:pStyle w:val="BodyText"/>
        <w:ind w:left="720" w:right="720"/>
        <w:rPr>
          <w:del w:id="8223" w:author="Sayali Dev" w:date="2018-02-15T18:40:00Z"/>
        </w:rPr>
      </w:pPr>
      <w:del w:id="8224" w:author="Sayali Dev" w:date="2018-02-15T18:40:00Z">
        <w:r w:rsidDel="00BC5511">
          <w:rPr>
            <w:b/>
          </w:rPr>
          <w:delText xml:space="preserve">Note: </w:delText>
        </w:r>
        <w:r w:rsidRPr="003C4A15" w:rsidDel="00BC5511">
          <w:delText>I</w:delText>
        </w:r>
        <w:r w:rsidDel="00BC5511">
          <w:delText>n case of forms with one or more PHI questions, this button is displayed only for the PHI authorized users.</w:delText>
        </w:r>
      </w:del>
    </w:p>
    <w:p w14:paraId="6668DC67" w14:textId="765C8976" w:rsidR="00D31CB1" w:rsidDel="00BC5511" w:rsidRDefault="00D31CB1" w:rsidP="00D31CB1">
      <w:pPr>
        <w:rPr>
          <w:del w:id="8225" w:author="Sayali Dev" w:date="2018-02-15T18:40:00Z"/>
        </w:rPr>
      </w:pPr>
    </w:p>
    <w:p w14:paraId="5FDC59BF" w14:textId="57125E1D" w:rsidR="00D31CB1" w:rsidDel="00BC5511" w:rsidRDefault="00D31CB1" w:rsidP="00D31CB1">
      <w:pPr>
        <w:rPr>
          <w:del w:id="8226" w:author="Sayali Dev" w:date="2018-02-15T18:40:00Z"/>
        </w:rPr>
      </w:pPr>
    </w:p>
    <w:p w14:paraId="236BD7AB" w14:textId="08EE36F8" w:rsidR="00D31CB1" w:rsidDel="00BC5511" w:rsidRDefault="00D31CB1" w:rsidP="00D31CB1">
      <w:pPr>
        <w:rPr>
          <w:del w:id="8227" w:author="Sayali Dev" w:date="2018-02-15T18:40:00Z"/>
        </w:rPr>
      </w:pPr>
      <w:del w:id="8228" w:author="Sayali Dev" w:date="2018-02-15T18:40:00Z">
        <w:r w:rsidDel="00BC5511">
          <w:delText xml:space="preserve">To change the status from </w:delText>
        </w:r>
        <w:r w:rsidRPr="003A15D8" w:rsidDel="00BC5511">
          <w:rPr>
            <w:b/>
          </w:rPr>
          <w:delText>Approve</w:delText>
        </w:r>
        <w:r w:rsidDel="00BC5511">
          <w:rPr>
            <w:b/>
          </w:rPr>
          <w:delText>d</w:delText>
        </w:r>
        <w:r w:rsidRPr="003A15D8" w:rsidDel="00BC5511">
          <w:delText xml:space="preserve"> to</w:delText>
        </w:r>
        <w:r w:rsidDel="00BC5511">
          <w:rPr>
            <w:b/>
          </w:rPr>
          <w:delText xml:space="preserve"> Data Entry Started:</w:delText>
        </w:r>
      </w:del>
    </w:p>
    <w:p w14:paraId="7B3D8872" w14:textId="35BF8576" w:rsidR="00D31CB1" w:rsidDel="00BC5511" w:rsidRDefault="00D31CB1" w:rsidP="00D31CB1">
      <w:pPr>
        <w:rPr>
          <w:del w:id="8229" w:author="Sayali Dev" w:date="2018-02-15T18:40:00Z"/>
        </w:rPr>
      </w:pPr>
    </w:p>
    <w:p w14:paraId="02A868A4" w14:textId="628EFB99" w:rsidR="00D31CB1" w:rsidDel="00BC5511" w:rsidRDefault="00D31CB1" w:rsidP="00D31CB1">
      <w:pPr>
        <w:numPr>
          <w:ilvl w:val="0"/>
          <w:numId w:val="369"/>
        </w:numPr>
        <w:ind w:right="540"/>
        <w:rPr>
          <w:del w:id="8230" w:author="Sayali Dev" w:date="2018-02-15T18:40:00Z"/>
        </w:rPr>
      </w:pPr>
      <w:del w:id="8231" w:author="Sayali Dev" w:date="2018-01-31T17:54:00Z">
        <w:r w:rsidDel="009A119E">
          <w:delText>Log on</w:delText>
        </w:r>
      </w:del>
      <w:del w:id="8232" w:author="Sayali Dev" w:date="2018-02-15T18:40:00Z">
        <w:r w:rsidDel="00BC5511">
          <w:delText xml:space="preserve"> to the application using your </w:delText>
        </w:r>
      </w:del>
      <w:del w:id="8233" w:author="Sayali Dev" w:date="2018-01-31T17:55:00Z">
        <w:r w:rsidDel="00A62626">
          <w:delText>logon</w:delText>
        </w:r>
      </w:del>
      <w:del w:id="8234" w:author="Sayali Dev" w:date="2018-02-15T18:40:00Z">
        <w:r w:rsidDel="00BC5511">
          <w:delText xml:space="preserve"> credentials. </w:delText>
        </w:r>
      </w:del>
    </w:p>
    <w:p w14:paraId="11C30C5C" w14:textId="225712D2" w:rsidR="00D31CB1" w:rsidDel="00BC5511" w:rsidRDefault="00D31CB1" w:rsidP="00D31CB1">
      <w:pPr>
        <w:ind w:left="720"/>
        <w:rPr>
          <w:del w:id="8235" w:author="Sayali Dev" w:date="2018-02-15T18:40:00Z"/>
        </w:rPr>
      </w:pPr>
      <w:del w:id="8236" w:author="Sayali Dev" w:date="2018-02-15T18:40:00Z">
        <w:r w:rsidDel="00BC5511">
          <w:delText xml:space="preserve">The CIRRASPEC home page appears. </w:delText>
        </w:r>
      </w:del>
    </w:p>
    <w:p w14:paraId="02BDE26B" w14:textId="0179CDE5" w:rsidR="00D31CB1" w:rsidDel="00BC5511" w:rsidRDefault="00D31CB1" w:rsidP="00D31CB1">
      <w:pPr>
        <w:ind w:left="720" w:right="540"/>
        <w:rPr>
          <w:del w:id="8237" w:author="Sayali Dev" w:date="2018-02-15T18:40:00Z"/>
        </w:rPr>
      </w:pPr>
    </w:p>
    <w:p w14:paraId="49A3E7CE" w14:textId="0A35130A" w:rsidR="00D31CB1" w:rsidRPr="007051E5" w:rsidDel="00BC5511" w:rsidRDefault="00D31CB1" w:rsidP="00D31CB1">
      <w:pPr>
        <w:numPr>
          <w:ilvl w:val="0"/>
          <w:numId w:val="369"/>
        </w:numPr>
        <w:ind w:right="540"/>
        <w:rPr>
          <w:del w:id="8238" w:author="Sayali Dev" w:date="2018-02-15T18:40:00Z"/>
        </w:rPr>
      </w:pPr>
      <w:del w:id="8239"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3000A7E0" w14:textId="1AE1179C" w:rsidR="00D31CB1" w:rsidDel="00BC5511" w:rsidRDefault="00D31CB1" w:rsidP="00D31CB1">
      <w:pPr>
        <w:ind w:left="720"/>
        <w:rPr>
          <w:del w:id="8240" w:author="Sayali Dev" w:date="2018-02-15T18:40:00Z"/>
        </w:rPr>
      </w:pPr>
      <w:del w:id="8241" w:author="Sayali Dev" w:date="2018-02-15T18:40:00Z">
        <w:r w:rsidRPr="007051E5" w:rsidDel="00BC5511">
          <w:delText xml:space="preserve">The </w:delText>
        </w:r>
        <w:r w:rsidDel="00BC5511">
          <w:rPr>
            <w:b/>
          </w:rPr>
          <w:delText>S</w:delText>
        </w:r>
        <w:r w:rsidRPr="008C7750" w:rsidDel="00BC5511">
          <w:rPr>
            <w:b/>
          </w:rPr>
          <w:delText xml:space="preserve">ubject </w:delText>
        </w:r>
        <w:r w:rsidDel="00BC5511">
          <w:rPr>
            <w:b/>
          </w:rPr>
          <w:delText>S</w:delText>
        </w:r>
        <w:r w:rsidRPr="008C7750" w:rsidDel="00BC5511">
          <w:rPr>
            <w:b/>
          </w:rPr>
          <w:delText>earch</w:delText>
        </w:r>
        <w:r w:rsidRPr="007051E5" w:rsidDel="00BC5511">
          <w:delText xml:space="preserve"> page appears.</w:delText>
        </w:r>
      </w:del>
    </w:p>
    <w:p w14:paraId="24350548" w14:textId="4853718C" w:rsidR="00D31CB1" w:rsidDel="00BC5511" w:rsidRDefault="00D31CB1" w:rsidP="00D31CB1">
      <w:pPr>
        <w:ind w:left="720" w:right="540"/>
        <w:rPr>
          <w:del w:id="8242" w:author="Sayali Dev" w:date="2018-02-15T18:40:00Z"/>
        </w:rPr>
      </w:pPr>
    </w:p>
    <w:p w14:paraId="21186AE2" w14:textId="56D62030" w:rsidR="00D31CB1" w:rsidRPr="007051E5" w:rsidDel="00BC5511" w:rsidRDefault="00D31CB1" w:rsidP="00D31CB1">
      <w:pPr>
        <w:numPr>
          <w:ilvl w:val="0"/>
          <w:numId w:val="369"/>
        </w:numPr>
        <w:ind w:right="540"/>
        <w:rPr>
          <w:del w:id="8243" w:author="Sayali Dev" w:date="2018-02-15T18:40:00Z"/>
        </w:rPr>
      </w:pPr>
      <w:del w:id="8244"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40C91DC5" w14:textId="4858139E" w:rsidR="00D31CB1" w:rsidDel="00BC5511" w:rsidRDefault="00D31CB1" w:rsidP="00D31CB1">
      <w:pPr>
        <w:ind w:left="720"/>
        <w:rPr>
          <w:del w:id="8245" w:author="Sayali Dev" w:date="2018-02-15T18:40:00Z"/>
        </w:rPr>
      </w:pPr>
      <w:del w:id="8246" w:author="Sayali Dev" w:date="2018-02-15T18:40:00Z">
        <w:r w:rsidRPr="007051E5" w:rsidDel="00BC5511">
          <w:delText>The</w:delText>
        </w:r>
        <w:r w:rsidDel="00BC5511">
          <w:rPr>
            <w:b/>
          </w:rPr>
          <w:delText xml:space="preserve"> </w:delText>
        </w:r>
        <w:r w:rsidRPr="00F05742" w:rsidDel="00BC5511">
          <w:rPr>
            <w:b/>
          </w:rPr>
          <w:delText>Subject Search</w:delText>
        </w:r>
        <w:r w:rsidRPr="007051E5" w:rsidDel="00BC5511">
          <w:delText xml:space="preserve"> page</w:delText>
        </w:r>
        <w:r w:rsidDel="00BC5511">
          <w:delText xml:space="preserve"> displays a list of subjects.</w:delText>
        </w:r>
      </w:del>
    </w:p>
    <w:p w14:paraId="7E87D4D8" w14:textId="75F57FFE" w:rsidR="00D31CB1" w:rsidDel="00BC5511" w:rsidRDefault="00D31CB1" w:rsidP="00D31CB1">
      <w:pPr>
        <w:ind w:left="720" w:right="540"/>
        <w:rPr>
          <w:del w:id="8247" w:author="Sayali Dev" w:date="2018-02-15T18:40:00Z"/>
        </w:rPr>
      </w:pPr>
    </w:p>
    <w:p w14:paraId="3BFD7135" w14:textId="663C2D2E" w:rsidR="00D31CB1" w:rsidDel="00BC5511" w:rsidRDefault="00D31CB1" w:rsidP="00D31CB1">
      <w:pPr>
        <w:numPr>
          <w:ilvl w:val="0"/>
          <w:numId w:val="369"/>
        </w:numPr>
        <w:ind w:right="540"/>
        <w:rPr>
          <w:del w:id="8248" w:author="Sayali Dev" w:date="2018-02-15T18:40:00Z"/>
        </w:rPr>
      </w:pPr>
      <w:del w:id="8249" w:author="Sayali Dev" w:date="2018-02-15T18:40:00Z">
        <w:r w:rsidDel="00BC5511">
          <w:delText xml:space="preserve">Click the row of the appropriate subject. </w:delText>
        </w:r>
      </w:del>
    </w:p>
    <w:p w14:paraId="04ECD925" w14:textId="42F61082" w:rsidR="00D31CB1" w:rsidDel="00BC5511" w:rsidRDefault="00D31CB1" w:rsidP="00D31CB1">
      <w:pPr>
        <w:ind w:left="720"/>
        <w:rPr>
          <w:del w:id="8250" w:author="Sayali Dev" w:date="2018-02-15T18:40:00Z"/>
        </w:rPr>
      </w:pPr>
      <w:del w:id="8251" w:author="Sayali Dev" w:date="2018-02-15T18:40:00Z">
        <w:r w:rsidRPr="00DC6CD1" w:rsidDel="00BC5511">
          <w:delText xml:space="preserve">The </w:delText>
        </w:r>
        <w:r w:rsidRPr="00F05742" w:rsidDel="00BC5511">
          <w:rPr>
            <w:b/>
          </w:rPr>
          <w:delText>Subject Centric View</w:delText>
        </w:r>
        <w:r w:rsidRPr="00DC6CD1" w:rsidDel="00BC5511">
          <w:delText xml:space="preserve"> page appears.</w:delText>
        </w:r>
      </w:del>
    </w:p>
    <w:p w14:paraId="0D532095" w14:textId="74E4182D" w:rsidR="00D31CB1" w:rsidDel="00BC5511" w:rsidRDefault="00D31CB1" w:rsidP="00D31CB1">
      <w:pPr>
        <w:ind w:left="720"/>
        <w:rPr>
          <w:del w:id="8252" w:author="Sayali Dev" w:date="2018-02-15T18:40:00Z"/>
        </w:rPr>
      </w:pPr>
    </w:p>
    <w:p w14:paraId="4915BA30" w14:textId="71B30F2D" w:rsidR="00D31CB1" w:rsidDel="00BC5511" w:rsidRDefault="00D31CB1" w:rsidP="00D31CB1">
      <w:pPr>
        <w:numPr>
          <w:ilvl w:val="0"/>
          <w:numId w:val="369"/>
        </w:numPr>
        <w:rPr>
          <w:del w:id="8253" w:author="Sayali Dev" w:date="2018-02-15T18:40:00Z"/>
        </w:rPr>
      </w:pPr>
      <w:del w:id="8254" w:author="Sayali Dev" w:date="2018-02-15T18:40:00Z">
        <w:r w:rsidDel="00BC5511">
          <w:delText>From the Subject Homepage on the right side of the page, under the Enrollment section, click the link of the form section whose status you want to change.</w:delText>
        </w:r>
      </w:del>
    </w:p>
    <w:p w14:paraId="619496E8" w14:textId="7D5A19DF" w:rsidR="00D31CB1" w:rsidDel="00BC5511" w:rsidRDefault="00D31CB1" w:rsidP="00D31CB1">
      <w:pPr>
        <w:ind w:left="720"/>
        <w:rPr>
          <w:del w:id="8255" w:author="Sayali Dev" w:date="2018-02-15T18:40:00Z"/>
        </w:rPr>
      </w:pPr>
      <w:del w:id="8256" w:author="Sayali Dev" w:date="2018-02-15T18:40:00Z">
        <w:r w:rsidDel="00BC5511">
          <w:delText>OR</w:delText>
        </w:r>
      </w:del>
    </w:p>
    <w:p w14:paraId="1C6E2976" w14:textId="7285B813" w:rsidR="00D31CB1" w:rsidDel="00BC5511" w:rsidRDefault="00D31CB1" w:rsidP="00D31CB1">
      <w:pPr>
        <w:ind w:left="720"/>
        <w:rPr>
          <w:del w:id="8257" w:author="Sayali Dev" w:date="2018-02-15T18:40:00Z"/>
        </w:rPr>
      </w:pPr>
      <w:del w:id="8258" w:author="Sayali Dev" w:date="2018-02-15T18:40:00Z">
        <w:r w:rsidDel="00BC5511">
          <w:delText xml:space="preserve">In the hierarchy tree structure on the left side of the page, click the form section node for which you want to change the status. </w:delText>
        </w:r>
      </w:del>
    </w:p>
    <w:p w14:paraId="49394BEA" w14:textId="0EF3A50B" w:rsidR="00D31CB1" w:rsidDel="00BC5511" w:rsidRDefault="00D31CB1" w:rsidP="00D31CB1">
      <w:pPr>
        <w:ind w:left="720"/>
        <w:rPr>
          <w:del w:id="8259" w:author="Sayali Dev" w:date="2018-02-15T18:40:00Z"/>
        </w:rPr>
      </w:pPr>
    </w:p>
    <w:p w14:paraId="362224C1" w14:textId="340F5F74" w:rsidR="00D31CB1" w:rsidDel="00BC5511" w:rsidRDefault="00D31CB1" w:rsidP="00D31CB1">
      <w:pPr>
        <w:ind w:left="720"/>
        <w:rPr>
          <w:del w:id="8260" w:author="Sayali Dev" w:date="2018-02-15T18:40:00Z"/>
        </w:rPr>
      </w:pPr>
      <w:del w:id="8261" w:author="Sayali Dev" w:date="2018-02-15T18:40:00Z">
        <w:r w:rsidDel="00BC5511">
          <w:delText>The name of the selected form section and the form section data appear on the RHS of the page.</w:delText>
        </w:r>
      </w:del>
    </w:p>
    <w:p w14:paraId="56E8C44C" w14:textId="4CCDB16B" w:rsidR="00D31CB1" w:rsidDel="00BC5511" w:rsidRDefault="00D31CB1" w:rsidP="00D31CB1">
      <w:pPr>
        <w:ind w:left="720"/>
        <w:rPr>
          <w:del w:id="8262" w:author="Sayali Dev" w:date="2018-02-15T18:40:00Z"/>
        </w:rPr>
      </w:pPr>
    </w:p>
    <w:p w14:paraId="3ABF7CB0" w14:textId="514BF0E7" w:rsidR="00D31CB1" w:rsidDel="00BC5511" w:rsidRDefault="00D31CB1" w:rsidP="00D31CB1">
      <w:pPr>
        <w:numPr>
          <w:ilvl w:val="0"/>
          <w:numId w:val="369"/>
        </w:numPr>
        <w:rPr>
          <w:del w:id="8263" w:author="Sayali Dev" w:date="2018-02-15T18:40:00Z"/>
        </w:rPr>
      </w:pPr>
      <w:del w:id="8264" w:author="Sayali Dev" w:date="2018-02-15T18:40:00Z">
        <w:r w:rsidDel="00BC5511">
          <w:delText xml:space="preserve">Click </w:delText>
        </w:r>
        <w:r w:rsidRPr="00F05742" w:rsidDel="00BC5511">
          <w:rPr>
            <w:b/>
          </w:rPr>
          <w:delText>REMOVE APPROVAL</w:delText>
        </w:r>
        <w:r w:rsidDel="00BC5511">
          <w:rPr>
            <w:b/>
          </w:rPr>
          <w:delText>.</w:delText>
        </w:r>
      </w:del>
    </w:p>
    <w:p w14:paraId="5F1F470C" w14:textId="34BDC402" w:rsidR="00D31CB1" w:rsidDel="00BC5511" w:rsidRDefault="00D31CB1" w:rsidP="00D31CB1">
      <w:pPr>
        <w:ind w:left="720"/>
        <w:rPr>
          <w:del w:id="8265" w:author="Sayali Dev" w:date="2018-02-15T18:40:00Z"/>
        </w:rPr>
      </w:pPr>
      <w:del w:id="8266" w:author="Sayali Dev" w:date="2018-02-15T18:40:00Z">
        <w:r w:rsidDel="00BC5511">
          <w:delText xml:space="preserve">The </w:delText>
        </w:r>
        <w:r w:rsidRPr="006B6BF0" w:rsidDel="00BC5511">
          <w:rPr>
            <w:b/>
          </w:rPr>
          <w:delText>Electronic Signature</w:delText>
        </w:r>
        <w:r w:rsidDel="00BC5511">
          <w:delText xml:space="preserve"> window appears.</w:delText>
        </w:r>
      </w:del>
    </w:p>
    <w:p w14:paraId="4DF592C4" w14:textId="6F155684" w:rsidR="00D31CB1" w:rsidDel="00BC5511" w:rsidRDefault="00D31CB1" w:rsidP="00D31CB1">
      <w:pPr>
        <w:ind w:left="720"/>
        <w:rPr>
          <w:del w:id="8267" w:author="Sayali Dev" w:date="2018-02-15T18:40:00Z"/>
        </w:rPr>
      </w:pPr>
    </w:p>
    <w:p w14:paraId="610C4942" w14:textId="75CA5F9F" w:rsidR="00D31CB1" w:rsidDel="00BC5511" w:rsidRDefault="00D31CB1" w:rsidP="00D31CB1">
      <w:pPr>
        <w:ind w:left="720"/>
        <w:rPr>
          <w:del w:id="8268" w:author="Sayali Dev" w:date="2018-02-15T18:40:00Z"/>
        </w:rPr>
      </w:pPr>
      <w:del w:id="8269" w:author="Sayali Dev" w:date="2018-02-15T18:40:00Z">
        <w:r w:rsidDel="00BC5511">
          <w:rPr>
            <w:noProof/>
          </w:rPr>
          <w:drawing>
            <wp:inline distT="0" distB="0" distL="0" distR="0" wp14:anchorId="3DE88627" wp14:editId="1C6F48DB">
              <wp:extent cx="3626094" cy="1866900"/>
              <wp:effectExtent l="19050" t="19050" r="12700" b="19050"/>
              <wp:docPr id="9316" name="Picture 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4770" cy="1871367"/>
                      </a:xfrm>
                      <a:prstGeom prst="rect">
                        <a:avLst/>
                      </a:prstGeom>
                      <a:ln w="3175">
                        <a:solidFill>
                          <a:schemeClr val="tx1"/>
                        </a:solidFill>
                      </a:ln>
                    </pic:spPr>
                  </pic:pic>
                </a:graphicData>
              </a:graphic>
            </wp:inline>
          </w:drawing>
        </w:r>
      </w:del>
    </w:p>
    <w:p w14:paraId="2F6363EF" w14:textId="47475737" w:rsidR="00D31CB1" w:rsidDel="00BC5511" w:rsidRDefault="00D31CB1" w:rsidP="00D31CB1">
      <w:pPr>
        <w:pStyle w:val="Figure"/>
        <w:tabs>
          <w:tab w:val="clear" w:pos="1080"/>
          <w:tab w:val="clear" w:pos="1710"/>
          <w:tab w:val="clear" w:pos="1980"/>
        </w:tabs>
        <w:ind w:left="1800" w:hanging="1080"/>
        <w:rPr>
          <w:del w:id="8270" w:author="Sayali Dev" w:date="2018-02-15T18:40:00Z"/>
          <w:rFonts w:ascii="Arial" w:hAnsi="Arial"/>
          <w:b w:val="0"/>
          <w:i w:val="0"/>
          <w:sz w:val="22"/>
        </w:rPr>
      </w:pPr>
      <w:del w:id="8271" w:author="Sayali Dev" w:date="2018-02-15T18:40:00Z">
        <w:r w:rsidDel="00BC5511">
          <w:delText>Electronic Signature window</w:delText>
        </w:r>
        <w:r w:rsidDel="00BC5511">
          <w:br/>
        </w:r>
      </w:del>
    </w:p>
    <w:p w14:paraId="12FDA470" w14:textId="7BA7A9BC" w:rsidR="00D31CB1" w:rsidRPr="00F05742" w:rsidDel="00BC5511" w:rsidRDefault="00D31CB1" w:rsidP="00D31CB1">
      <w:pPr>
        <w:ind w:left="720"/>
        <w:rPr>
          <w:del w:id="8272" w:author="Sayali Dev" w:date="2018-02-15T18:40:00Z"/>
        </w:rPr>
      </w:pPr>
      <w:del w:id="8273" w:author="Sayali Dev" w:date="2018-02-15T18:40:00Z">
        <w:r w:rsidRPr="00F05742" w:rsidDel="00BC5511">
          <w:rPr>
            <w:b/>
          </w:rPr>
          <w:delText>Note</w:delText>
        </w:r>
        <w:r w:rsidRPr="00F05742" w:rsidDel="00BC5511">
          <w:delText xml:space="preserve">: In case of forms with one or more PHI questions, the </w:delText>
        </w:r>
        <w:r w:rsidRPr="00F05742" w:rsidDel="00BC5511">
          <w:rPr>
            <w:b/>
          </w:rPr>
          <w:delText>REMOVE APPROVAL</w:delText>
        </w:r>
        <w:r w:rsidRPr="00F05742" w:rsidDel="00BC5511">
          <w:delText xml:space="preserve"> button is displayed only for the PHI authorized users.</w:delText>
        </w:r>
      </w:del>
    </w:p>
    <w:p w14:paraId="279A23A5" w14:textId="6A27850F" w:rsidR="00D31CB1" w:rsidDel="00BC5511" w:rsidRDefault="00D31CB1" w:rsidP="00D31CB1">
      <w:pPr>
        <w:ind w:left="720"/>
        <w:rPr>
          <w:del w:id="8274" w:author="Sayali Dev" w:date="2018-02-15T18:40:00Z"/>
        </w:rPr>
      </w:pPr>
    </w:p>
    <w:p w14:paraId="5F564B4E" w14:textId="092882B8" w:rsidR="00D31CB1" w:rsidDel="00BC5511" w:rsidRDefault="00D31CB1" w:rsidP="00D31CB1">
      <w:pPr>
        <w:numPr>
          <w:ilvl w:val="0"/>
          <w:numId w:val="369"/>
        </w:numPr>
        <w:rPr>
          <w:del w:id="8275" w:author="Sayali Dev" w:date="2018-02-15T18:40:00Z"/>
        </w:rPr>
      </w:pPr>
      <w:del w:id="8276" w:author="Sayali Dev" w:date="2018-02-15T18:40:00Z">
        <w:r w:rsidDel="00BC5511">
          <w:delText xml:space="preserve">Enter appropriate information in each field. Following table lists each field and its description. </w:delText>
        </w:r>
      </w:del>
    </w:p>
    <w:p w14:paraId="0C93CB6D" w14:textId="0D9F4DF3" w:rsidR="00D31CB1" w:rsidDel="00BC5511" w:rsidRDefault="00D31CB1" w:rsidP="00D31CB1">
      <w:pPr>
        <w:pStyle w:val="BodyText"/>
        <w:ind w:left="720" w:right="270"/>
        <w:rPr>
          <w:del w:id="8277" w:author="Sayali Dev" w:date="2018-02-15T18:40:00Z"/>
        </w:rPr>
      </w:pPr>
      <w:del w:id="8278" w:author="Sayali Dev" w:date="2018-02-15T18:40:00Z">
        <w:r w:rsidRPr="006744E4" w:rsidDel="00BC5511">
          <w:rPr>
            <w:b/>
          </w:rPr>
          <w:delText>Note:</w:delText>
        </w:r>
        <w:r w:rsidDel="00BC5511">
          <w:rPr>
            <w:b/>
          </w:rPr>
          <w:delText xml:space="preserve"> </w:delText>
        </w:r>
        <w:r w:rsidRPr="006744E4" w:rsidDel="00BC5511">
          <w:delText>Fields that are marked with the red asterisk (</w:delText>
        </w:r>
        <w:r w:rsidRPr="006744E4" w:rsidDel="00BC5511">
          <w:rPr>
            <w:color w:val="FF0000"/>
          </w:rPr>
          <w:delText>*</w:delText>
        </w:r>
        <w:r w:rsidRPr="006744E4" w:rsidDel="00BC5511">
          <w:delText>) are ma</w:delText>
        </w:r>
        <w:r w:rsidDel="00BC5511">
          <w:delText>n</w:delText>
        </w:r>
        <w:r w:rsidRPr="006744E4" w:rsidDel="00BC5511">
          <w:delText>datory.</w:delText>
        </w:r>
      </w:del>
    </w:p>
    <w:p w14:paraId="1CEFD124" w14:textId="337E261E" w:rsidR="00D31CB1" w:rsidDel="00BC5511" w:rsidRDefault="00D31CB1" w:rsidP="00D31CB1">
      <w:pPr>
        <w:ind w:left="720"/>
        <w:rPr>
          <w:del w:id="8279" w:author="Sayali Dev" w:date="2018-02-15T18:40:00Z"/>
        </w:rPr>
      </w:pPr>
    </w:p>
    <w:p w14:paraId="373722ED" w14:textId="7B4342A1" w:rsidR="00D31CB1" w:rsidDel="00BC5511" w:rsidRDefault="00D31CB1" w:rsidP="00D31CB1">
      <w:pPr>
        <w:pStyle w:val="Caption"/>
        <w:ind w:firstLine="720"/>
        <w:rPr>
          <w:del w:id="8280" w:author="Sayali Dev" w:date="2018-02-15T18:40:00Z"/>
        </w:rPr>
      </w:pPr>
      <w:del w:id="8281" w:author="Sayali Dev" w:date="2018-02-15T18:40:00Z">
        <w:r w:rsidDel="00BC5511">
          <w:delText xml:space="preserve">Table </w:delText>
        </w:r>
        <w:r w:rsidR="006C608D" w:rsidDel="00BC5511">
          <w:rPr>
            <w:b w:val="0"/>
            <w:bCs w:val="0"/>
          </w:rPr>
          <w:fldChar w:fldCharType="begin"/>
        </w:r>
        <w:r w:rsidR="006C608D" w:rsidDel="00BC5511">
          <w:delInstrText xml:space="preserve"> SEQ Figure \* ARABIC </w:delInstrText>
        </w:r>
        <w:r w:rsidR="006C608D" w:rsidDel="00BC5511">
          <w:rPr>
            <w:b w:val="0"/>
            <w:bCs w:val="0"/>
          </w:rPr>
          <w:fldChar w:fldCharType="separate"/>
        </w:r>
      </w:del>
      <w:del w:id="8282" w:author="Sayali Dev" w:date="2018-02-02T13:47:00Z">
        <w:r w:rsidDel="00EB76E3">
          <w:rPr>
            <w:noProof/>
          </w:rPr>
          <w:delText>7</w:delText>
        </w:r>
      </w:del>
      <w:del w:id="8283" w:author="Sayali Dev" w:date="2018-02-15T18:40:00Z">
        <w:r w:rsidR="006C608D" w:rsidDel="00BC5511">
          <w:rPr>
            <w:b w:val="0"/>
            <w:bCs w:val="0"/>
            <w:noProof/>
          </w:rPr>
          <w:fldChar w:fldCharType="end"/>
        </w:r>
        <w:r w:rsidDel="00BC5511">
          <w:delText xml:space="preserve">: Modifying a form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6570"/>
      </w:tblGrid>
      <w:tr w:rsidR="00D31CB1" w:rsidRPr="007A152E" w:rsidDel="00BC5511" w14:paraId="2F7C16DC" w14:textId="023E6AE1" w:rsidTr="007E1303">
        <w:trPr>
          <w:cantSplit/>
          <w:trHeight w:val="288"/>
          <w:tblHeader/>
          <w:del w:id="8284" w:author="Sayali Dev" w:date="2018-02-15T18:40:00Z"/>
        </w:trPr>
        <w:tc>
          <w:tcPr>
            <w:tcW w:w="3240" w:type="dxa"/>
            <w:shd w:val="clear" w:color="auto" w:fill="BFBFBF"/>
            <w:vAlign w:val="center"/>
          </w:tcPr>
          <w:p w14:paraId="5943B790" w14:textId="293FFACA" w:rsidR="00D31CB1" w:rsidRPr="007A152E" w:rsidDel="00BC5511" w:rsidRDefault="00D31CB1" w:rsidP="007E1303">
            <w:pPr>
              <w:rPr>
                <w:del w:id="8285" w:author="Sayali Dev" w:date="2018-02-15T18:40:00Z"/>
                <w:b/>
              </w:rPr>
            </w:pPr>
            <w:del w:id="8286" w:author="Sayali Dev" w:date="2018-02-15T18:40:00Z">
              <w:r w:rsidDel="00BC5511">
                <w:rPr>
                  <w:b/>
                </w:rPr>
                <w:delText>Field</w:delText>
              </w:r>
            </w:del>
          </w:p>
        </w:tc>
        <w:tc>
          <w:tcPr>
            <w:tcW w:w="6570" w:type="dxa"/>
            <w:shd w:val="clear" w:color="auto" w:fill="BFBFBF"/>
            <w:vAlign w:val="center"/>
          </w:tcPr>
          <w:p w14:paraId="15E5E482" w14:textId="1684DDD1" w:rsidR="00D31CB1" w:rsidRPr="007A152E" w:rsidDel="00BC5511" w:rsidRDefault="00D31CB1" w:rsidP="007E1303">
            <w:pPr>
              <w:rPr>
                <w:del w:id="8287" w:author="Sayali Dev" w:date="2018-02-15T18:40:00Z"/>
                <w:b/>
              </w:rPr>
            </w:pPr>
            <w:del w:id="8288" w:author="Sayali Dev" w:date="2018-02-15T18:40:00Z">
              <w:r w:rsidRPr="007A152E" w:rsidDel="00BC5511">
                <w:rPr>
                  <w:b/>
                </w:rPr>
                <w:delText>Description</w:delText>
              </w:r>
            </w:del>
          </w:p>
        </w:tc>
      </w:tr>
      <w:tr w:rsidR="00D31CB1" w:rsidDel="00BC5511" w14:paraId="47422FA9" w14:textId="3D101FB3" w:rsidTr="007E1303">
        <w:trPr>
          <w:cantSplit/>
          <w:trHeight w:val="288"/>
          <w:del w:id="8289" w:author="Sayali Dev" w:date="2018-02-15T18:40:00Z"/>
        </w:trPr>
        <w:tc>
          <w:tcPr>
            <w:tcW w:w="3240" w:type="dxa"/>
            <w:vAlign w:val="center"/>
          </w:tcPr>
          <w:p w14:paraId="4685C246" w14:textId="66D15FAA" w:rsidR="00D31CB1" w:rsidRPr="007A152E" w:rsidDel="00BC5511" w:rsidRDefault="00D31CB1" w:rsidP="007E1303">
            <w:pPr>
              <w:rPr>
                <w:del w:id="8290" w:author="Sayali Dev" w:date="2018-02-15T18:40:00Z"/>
                <w:b/>
              </w:rPr>
            </w:pPr>
            <w:del w:id="8291" w:author="Sayali Dev" w:date="2018-02-15T18:40:00Z">
              <w:r w:rsidDel="00BC5511">
                <w:rPr>
                  <w:b/>
                </w:rPr>
                <w:delText>Username</w:delText>
              </w:r>
              <w:r w:rsidRPr="006744E4" w:rsidDel="00BC5511">
                <w:rPr>
                  <w:color w:val="FF0000"/>
                </w:rPr>
                <w:delText>*</w:delText>
              </w:r>
            </w:del>
          </w:p>
        </w:tc>
        <w:tc>
          <w:tcPr>
            <w:tcW w:w="6570" w:type="dxa"/>
            <w:vAlign w:val="center"/>
          </w:tcPr>
          <w:p w14:paraId="147AD4CB" w14:textId="33ED98EA" w:rsidR="00D31CB1" w:rsidDel="00BC5511" w:rsidRDefault="00D31CB1" w:rsidP="007E1303">
            <w:pPr>
              <w:rPr>
                <w:del w:id="8292" w:author="Sayali Dev" w:date="2018-02-15T18:40:00Z"/>
              </w:rPr>
            </w:pPr>
            <w:del w:id="8293" w:author="Sayali Dev" w:date="2018-02-15T18:40:00Z">
              <w:r w:rsidDel="00BC5511">
                <w:delText xml:space="preserve">Type your user </w:delText>
              </w:r>
            </w:del>
            <w:del w:id="8294" w:author="Sayali Dev" w:date="2018-01-31T17:55:00Z">
              <w:r w:rsidDel="00A62626">
                <w:delText>logon</w:delText>
              </w:r>
            </w:del>
            <w:del w:id="8295" w:author="Sayali Dev" w:date="2018-02-08T19:14:00Z">
              <w:r w:rsidDel="00DC45BC">
                <w:delText xml:space="preserve"> ID</w:delText>
              </w:r>
            </w:del>
            <w:del w:id="8296" w:author="Sayali Dev" w:date="2018-02-15T18:40:00Z">
              <w:r w:rsidDel="00BC5511">
                <w:delText>.</w:delText>
              </w:r>
            </w:del>
          </w:p>
        </w:tc>
      </w:tr>
      <w:tr w:rsidR="00D31CB1" w:rsidDel="00BC5511" w14:paraId="3D737560" w14:textId="269A99E8" w:rsidTr="007E1303">
        <w:trPr>
          <w:cantSplit/>
          <w:trHeight w:val="288"/>
          <w:del w:id="8297" w:author="Sayali Dev" w:date="2018-02-15T18:40:00Z"/>
        </w:trPr>
        <w:tc>
          <w:tcPr>
            <w:tcW w:w="3240" w:type="dxa"/>
            <w:vAlign w:val="center"/>
          </w:tcPr>
          <w:p w14:paraId="512B3DE9" w14:textId="7D0D4952" w:rsidR="00D31CB1" w:rsidRPr="007A152E" w:rsidDel="00BC5511" w:rsidRDefault="00D31CB1" w:rsidP="007E1303">
            <w:pPr>
              <w:rPr>
                <w:del w:id="8298" w:author="Sayali Dev" w:date="2018-02-15T18:40:00Z"/>
                <w:b/>
              </w:rPr>
            </w:pPr>
            <w:del w:id="8299" w:author="Sayali Dev" w:date="2018-02-15T18:40:00Z">
              <w:r w:rsidDel="00BC5511">
                <w:rPr>
                  <w:b/>
                </w:rPr>
                <w:delText>Password</w:delText>
              </w:r>
              <w:r w:rsidRPr="006744E4" w:rsidDel="00BC5511">
                <w:rPr>
                  <w:color w:val="FF0000"/>
                </w:rPr>
                <w:delText>*</w:delText>
              </w:r>
            </w:del>
          </w:p>
        </w:tc>
        <w:tc>
          <w:tcPr>
            <w:tcW w:w="6570" w:type="dxa"/>
            <w:vAlign w:val="center"/>
          </w:tcPr>
          <w:p w14:paraId="02F2F37B" w14:textId="01C2BB5D" w:rsidR="00D31CB1" w:rsidDel="00BC5511" w:rsidRDefault="00D31CB1" w:rsidP="007E1303">
            <w:pPr>
              <w:rPr>
                <w:del w:id="8300" w:author="Sayali Dev" w:date="2018-02-15T18:40:00Z"/>
              </w:rPr>
            </w:pPr>
            <w:del w:id="8301" w:author="Sayali Dev" w:date="2018-02-15T18:40:00Z">
              <w:r w:rsidDel="00BC5511">
                <w:delText xml:space="preserve">Type your password. </w:delText>
              </w:r>
            </w:del>
          </w:p>
        </w:tc>
      </w:tr>
      <w:tr w:rsidR="00D31CB1" w:rsidDel="00BC5511" w14:paraId="696ADABF" w14:textId="57AB67BD" w:rsidTr="007E1303">
        <w:trPr>
          <w:cantSplit/>
          <w:trHeight w:val="288"/>
          <w:del w:id="8302" w:author="Sayali Dev" w:date="2018-02-15T18:40:00Z"/>
        </w:trPr>
        <w:tc>
          <w:tcPr>
            <w:tcW w:w="3240" w:type="dxa"/>
            <w:vAlign w:val="center"/>
          </w:tcPr>
          <w:p w14:paraId="116AA67E" w14:textId="5E89DBE3" w:rsidR="00D31CB1" w:rsidDel="00BC5511" w:rsidRDefault="00D31CB1" w:rsidP="007E1303">
            <w:pPr>
              <w:rPr>
                <w:del w:id="8303" w:author="Sayali Dev" w:date="2018-02-15T18:40:00Z"/>
                <w:b/>
              </w:rPr>
            </w:pPr>
            <w:del w:id="8304" w:author="Sayali Dev" w:date="2018-02-15T18:40:00Z">
              <w:r w:rsidDel="00BC5511">
                <w:rPr>
                  <w:b/>
                </w:rPr>
                <w:delText>Reason</w:delText>
              </w:r>
              <w:r w:rsidRPr="006744E4" w:rsidDel="00BC5511">
                <w:rPr>
                  <w:color w:val="FF0000"/>
                </w:rPr>
                <w:delText>*</w:delText>
              </w:r>
            </w:del>
          </w:p>
        </w:tc>
        <w:tc>
          <w:tcPr>
            <w:tcW w:w="6570" w:type="dxa"/>
            <w:vAlign w:val="center"/>
          </w:tcPr>
          <w:p w14:paraId="4381E63F" w14:textId="69C57877" w:rsidR="00D31CB1" w:rsidDel="00BC5511" w:rsidRDefault="00D31CB1" w:rsidP="007E1303">
            <w:pPr>
              <w:rPr>
                <w:del w:id="8305" w:author="Sayali Dev" w:date="2018-02-15T18:40:00Z"/>
              </w:rPr>
            </w:pPr>
            <w:del w:id="8306" w:author="Sayali Dev" w:date="2018-02-15T18:40:00Z">
              <w:r w:rsidDel="00BC5511">
                <w:delText xml:space="preserve">Type a reason for this action. </w:delText>
              </w:r>
            </w:del>
          </w:p>
        </w:tc>
      </w:tr>
    </w:tbl>
    <w:p w14:paraId="4356C5C0" w14:textId="65B796D3" w:rsidR="00D31CB1" w:rsidDel="00BC5511" w:rsidRDefault="00D31CB1" w:rsidP="00D31CB1">
      <w:pPr>
        <w:ind w:left="720"/>
        <w:rPr>
          <w:del w:id="8307" w:author="Sayali Dev" w:date="2018-02-15T18:40:00Z"/>
        </w:rPr>
      </w:pPr>
    </w:p>
    <w:p w14:paraId="72ED33F5" w14:textId="279E295C" w:rsidR="00D31CB1" w:rsidRPr="00F304AB" w:rsidDel="00BC5511" w:rsidRDefault="00D31CB1" w:rsidP="00D31CB1">
      <w:pPr>
        <w:numPr>
          <w:ilvl w:val="0"/>
          <w:numId w:val="369"/>
        </w:numPr>
        <w:rPr>
          <w:del w:id="8308" w:author="Sayali Dev" w:date="2018-02-15T18:40:00Z"/>
        </w:rPr>
      </w:pPr>
      <w:del w:id="8309" w:author="Sayali Dev" w:date="2018-02-15T18:40:00Z">
        <w:r w:rsidDel="00BC5511">
          <w:delText xml:space="preserve">Click </w:delText>
        </w:r>
        <w:r w:rsidRPr="001B27F9" w:rsidDel="00BC5511">
          <w:rPr>
            <w:b/>
          </w:rPr>
          <w:delText>SIGN</w:delText>
        </w:r>
        <w:r w:rsidDel="00BC5511">
          <w:delText>.</w:delText>
        </w:r>
        <w:r w:rsidDel="00BC5511">
          <w:br/>
          <w:delText xml:space="preserve">The form status is changed to </w:delText>
        </w:r>
        <w:r w:rsidDel="00BC5511">
          <w:rPr>
            <w:b/>
          </w:rPr>
          <w:delText>DATA ENTRY COMPLETED.</w:delText>
        </w:r>
      </w:del>
    </w:p>
    <w:p w14:paraId="10EF3CB6" w14:textId="79A57EE4" w:rsidR="00D31CB1" w:rsidDel="00BC5511" w:rsidRDefault="00D31CB1" w:rsidP="00D31CB1">
      <w:pPr>
        <w:ind w:left="1080"/>
        <w:rPr>
          <w:del w:id="8310" w:author="Sayali Dev" w:date="2018-02-15T18:40:00Z"/>
        </w:rPr>
      </w:pPr>
    </w:p>
    <w:p w14:paraId="44F8CB96" w14:textId="5FD5F36F" w:rsidR="00D31CB1" w:rsidDel="00BC5511" w:rsidRDefault="00D31CB1" w:rsidP="00D31CB1">
      <w:pPr>
        <w:numPr>
          <w:ilvl w:val="0"/>
          <w:numId w:val="369"/>
        </w:numPr>
        <w:rPr>
          <w:del w:id="8311" w:author="Sayali Dev" w:date="2018-02-15T18:40:00Z"/>
        </w:rPr>
      </w:pPr>
      <w:del w:id="8312" w:author="Sayali Dev" w:date="2018-02-15T18:40:00Z">
        <w:r w:rsidDel="00BC5511">
          <w:delText xml:space="preserve">Click </w:delText>
        </w:r>
        <w:r w:rsidDel="00BC5511">
          <w:rPr>
            <w:b/>
          </w:rPr>
          <w:delText>DATA ENTRY NOT COMPLETED.</w:delText>
        </w:r>
      </w:del>
    </w:p>
    <w:p w14:paraId="17A71F8C" w14:textId="2801CADA" w:rsidR="00D31CB1" w:rsidDel="00BC5511" w:rsidRDefault="00D31CB1" w:rsidP="00D31CB1">
      <w:pPr>
        <w:ind w:left="720"/>
        <w:rPr>
          <w:del w:id="8313" w:author="Sayali Dev" w:date="2018-02-15T18:40:00Z"/>
        </w:rPr>
      </w:pPr>
      <w:del w:id="8314" w:author="Sayali Dev" w:date="2018-02-15T18:40:00Z">
        <w:r w:rsidDel="00BC5511">
          <w:delText xml:space="preserve">The form status is changed to </w:delText>
        </w:r>
        <w:r w:rsidDel="00BC5511">
          <w:rPr>
            <w:b/>
          </w:rPr>
          <w:delText>Data Entry Started</w:delText>
        </w:r>
        <w:r w:rsidDel="00BC5511">
          <w:delText>.</w:delText>
        </w:r>
      </w:del>
    </w:p>
    <w:p w14:paraId="0172007A" w14:textId="2C2189FD" w:rsidR="00D31CB1" w:rsidDel="00BC5511" w:rsidRDefault="00D31CB1" w:rsidP="00D31CB1">
      <w:pPr>
        <w:ind w:left="720"/>
        <w:rPr>
          <w:del w:id="8315" w:author="Sayali Dev" w:date="2018-02-15T18:40:00Z"/>
        </w:rPr>
      </w:pPr>
      <w:del w:id="8316" w:author="Sayali Dev" w:date="2018-02-15T18:40:00Z">
        <w:r w:rsidDel="00BC5511">
          <w:rPr>
            <w:b/>
          </w:rPr>
          <w:delText xml:space="preserve">Note: </w:delText>
        </w:r>
        <w:r w:rsidDel="00BC5511">
          <w:delText>In case of forms with one or more PHI questions, this button is displayed only for the PHI authorized users.</w:delText>
        </w:r>
      </w:del>
    </w:p>
    <w:p w14:paraId="0D88E7CB" w14:textId="1DB77AE4" w:rsidR="00D31CB1" w:rsidDel="00BC5511" w:rsidRDefault="00D31CB1" w:rsidP="00D31CB1">
      <w:pPr>
        <w:ind w:left="720"/>
        <w:rPr>
          <w:del w:id="8317" w:author="Sayali Dev" w:date="2018-02-15T18:40:00Z"/>
        </w:rPr>
      </w:pPr>
    </w:p>
    <w:p w14:paraId="58311550" w14:textId="22F23759" w:rsidR="00D31CB1" w:rsidDel="00BC5511" w:rsidRDefault="00D31CB1" w:rsidP="00D31CB1">
      <w:pPr>
        <w:pStyle w:val="Heading3"/>
        <w:rPr>
          <w:del w:id="8318" w:author="Sayali Dev" w:date="2018-02-15T18:40:00Z"/>
        </w:rPr>
      </w:pPr>
      <w:del w:id="8319" w:author="Sayali Dev" w:date="2018-02-15T18:40:00Z">
        <w:r w:rsidDel="00BC5511">
          <w:br w:type="page"/>
        </w:r>
        <w:bookmarkStart w:id="8320" w:name="PrintingForm"/>
        <w:bookmarkStart w:id="8321" w:name="_Toc452553491"/>
        <w:bookmarkEnd w:id="8320"/>
        <w:r w:rsidDel="00BC5511">
          <w:delText>Printing a Form</w:delText>
        </w:r>
        <w:bookmarkEnd w:id="8321"/>
      </w:del>
    </w:p>
    <w:p w14:paraId="6E0B76BD" w14:textId="414225DA" w:rsidR="00D31CB1" w:rsidDel="00BC5511" w:rsidRDefault="00D31CB1" w:rsidP="00D31CB1">
      <w:pPr>
        <w:rPr>
          <w:del w:id="8322" w:author="Sayali Dev" w:date="2018-02-15T18:40:00Z"/>
        </w:rPr>
      </w:pPr>
    </w:p>
    <w:p w14:paraId="48D71C8F" w14:textId="68F4902E" w:rsidR="00D31CB1" w:rsidDel="00BC5511" w:rsidRDefault="00D31CB1" w:rsidP="00D31CB1">
      <w:pPr>
        <w:rPr>
          <w:del w:id="8323" w:author="Sayali Dev" w:date="2018-02-15T18:40:00Z"/>
        </w:rPr>
      </w:pPr>
      <w:del w:id="8324" w:author="Sayali Dev" w:date="2018-02-15T18:40:00Z">
        <w:r w:rsidDel="00BC5511">
          <w:delText>To print a clinical, consent or specimen collection form associated with a subject:</w:delText>
        </w:r>
      </w:del>
    </w:p>
    <w:p w14:paraId="7F6F6300" w14:textId="094C3511" w:rsidR="00D31CB1" w:rsidDel="00BC5511" w:rsidRDefault="00D31CB1" w:rsidP="00D31CB1">
      <w:pPr>
        <w:rPr>
          <w:del w:id="8325" w:author="Sayali Dev" w:date="2018-02-15T18:40:00Z"/>
        </w:rPr>
      </w:pPr>
    </w:p>
    <w:p w14:paraId="6F35FB05" w14:textId="70575679" w:rsidR="00D31CB1" w:rsidDel="00BC5511" w:rsidRDefault="00D31CB1" w:rsidP="00D31CB1">
      <w:pPr>
        <w:numPr>
          <w:ilvl w:val="0"/>
          <w:numId w:val="370"/>
        </w:numPr>
        <w:ind w:right="540"/>
        <w:rPr>
          <w:del w:id="8326" w:author="Sayali Dev" w:date="2018-02-15T18:40:00Z"/>
        </w:rPr>
      </w:pPr>
      <w:del w:id="8327" w:author="Sayali Dev" w:date="2018-01-31T17:54:00Z">
        <w:r w:rsidDel="009A119E">
          <w:delText>Log on</w:delText>
        </w:r>
      </w:del>
      <w:del w:id="8328" w:author="Sayali Dev" w:date="2018-02-15T18:40:00Z">
        <w:r w:rsidDel="00BC5511">
          <w:delText xml:space="preserve"> to the application using your </w:delText>
        </w:r>
      </w:del>
      <w:del w:id="8329" w:author="Sayali Dev" w:date="2018-01-31T17:55:00Z">
        <w:r w:rsidDel="00A62626">
          <w:delText>logon</w:delText>
        </w:r>
      </w:del>
      <w:del w:id="8330" w:author="Sayali Dev" w:date="2018-02-15T18:40:00Z">
        <w:r w:rsidDel="00BC5511">
          <w:delText xml:space="preserve"> credentials. </w:delText>
        </w:r>
      </w:del>
    </w:p>
    <w:p w14:paraId="04EBF11F" w14:textId="619D4F73" w:rsidR="00D31CB1" w:rsidDel="00BC5511" w:rsidRDefault="00D31CB1" w:rsidP="00D31CB1">
      <w:pPr>
        <w:ind w:left="720" w:right="540"/>
        <w:rPr>
          <w:del w:id="8331" w:author="Sayali Dev" w:date="2018-02-15T18:40:00Z"/>
        </w:rPr>
      </w:pPr>
      <w:del w:id="8332" w:author="Sayali Dev" w:date="2018-02-15T18:40:00Z">
        <w:r w:rsidDel="00BC5511">
          <w:delText xml:space="preserve">The CIRRASPEC home page appears. </w:delText>
        </w:r>
      </w:del>
    </w:p>
    <w:p w14:paraId="6A8DE0F1" w14:textId="6AFDD367" w:rsidR="00D31CB1" w:rsidDel="00BC5511" w:rsidRDefault="00D31CB1" w:rsidP="00D31CB1">
      <w:pPr>
        <w:ind w:left="720" w:right="540"/>
        <w:rPr>
          <w:del w:id="8333" w:author="Sayali Dev" w:date="2018-02-15T18:40:00Z"/>
        </w:rPr>
      </w:pPr>
    </w:p>
    <w:p w14:paraId="5FFB5D9B" w14:textId="032AB9F5" w:rsidR="00D31CB1" w:rsidRPr="007051E5" w:rsidDel="00BC5511" w:rsidRDefault="00D31CB1" w:rsidP="00D31CB1">
      <w:pPr>
        <w:numPr>
          <w:ilvl w:val="0"/>
          <w:numId w:val="370"/>
        </w:numPr>
        <w:ind w:right="540"/>
        <w:rPr>
          <w:del w:id="8334" w:author="Sayali Dev" w:date="2018-02-15T18:40:00Z"/>
        </w:rPr>
      </w:pPr>
      <w:del w:id="8335" w:author="Sayali Dev" w:date="2018-02-15T18:40:00Z">
        <w:r w:rsidDel="00BC5511">
          <w:delText xml:space="preserve">Point to the arrow of the </w:delText>
        </w:r>
        <w:r w:rsidDel="00BC5511">
          <w:rPr>
            <w:b/>
          </w:rPr>
          <w:delText xml:space="preserve">CIMS </w:delText>
        </w:r>
        <w:r w:rsidRPr="007051E5" w:rsidDel="00BC5511">
          <w:delText>tab, and then click</w:delText>
        </w:r>
        <w:r w:rsidDel="00BC5511">
          <w:rPr>
            <w:b/>
          </w:rPr>
          <w:delText xml:space="preserve"> Subject Centric View</w:delText>
        </w:r>
        <w:r w:rsidRPr="007051E5" w:rsidDel="00BC5511">
          <w:delText>.</w:delText>
        </w:r>
      </w:del>
    </w:p>
    <w:p w14:paraId="4942FE44" w14:textId="667D4547" w:rsidR="00D31CB1" w:rsidDel="00BC5511" w:rsidRDefault="00D31CB1" w:rsidP="00D31CB1">
      <w:pPr>
        <w:ind w:left="720" w:right="540"/>
        <w:rPr>
          <w:del w:id="8336" w:author="Sayali Dev" w:date="2018-02-15T18:40:00Z"/>
        </w:rPr>
      </w:pPr>
      <w:del w:id="8337" w:author="Sayali Dev" w:date="2018-02-15T18:40:00Z">
        <w:r w:rsidRPr="007051E5" w:rsidDel="00BC5511">
          <w:delText xml:space="preserve">The </w:delText>
        </w:r>
        <w:r w:rsidDel="00BC5511">
          <w:rPr>
            <w:b/>
          </w:rPr>
          <w:delText>S</w:delText>
        </w:r>
        <w:r w:rsidRPr="00BC7615" w:rsidDel="00BC5511">
          <w:rPr>
            <w:b/>
          </w:rPr>
          <w:delText xml:space="preserve">ubject </w:delText>
        </w:r>
        <w:r w:rsidDel="00BC5511">
          <w:rPr>
            <w:b/>
          </w:rPr>
          <w:delText>S</w:delText>
        </w:r>
        <w:r w:rsidRPr="00BC7615" w:rsidDel="00BC5511">
          <w:rPr>
            <w:b/>
          </w:rPr>
          <w:delText>earch</w:delText>
        </w:r>
        <w:r w:rsidRPr="007051E5" w:rsidDel="00BC5511">
          <w:delText xml:space="preserve"> page appears.</w:delText>
        </w:r>
      </w:del>
    </w:p>
    <w:p w14:paraId="2A215351" w14:textId="6ED79E84" w:rsidR="00D31CB1" w:rsidDel="00BC5511" w:rsidRDefault="00D31CB1" w:rsidP="00D31CB1">
      <w:pPr>
        <w:ind w:left="720" w:right="540"/>
        <w:rPr>
          <w:del w:id="8338" w:author="Sayali Dev" w:date="2018-02-15T18:40:00Z"/>
        </w:rPr>
      </w:pPr>
    </w:p>
    <w:p w14:paraId="5B861162" w14:textId="570E018D" w:rsidR="00D31CB1" w:rsidRPr="007051E5" w:rsidDel="00BC5511" w:rsidRDefault="00D31CB1" w:rsidP="00D31CB1">
      <w:pPr>
        <w:numPr>
          <w:ilvl w:val="0"/>
          <w:numId w:val="370"/>
        </w:numPr>
        <w:ind w:right="540"/>
        <w:rPr>
          <w:del w:id="8339" w:author="Sayali Dev" w:date="2018-02-15T18:40:00Z"/>
        </w:rPr>
      </w:pPr>
      <w:del w:id="8340" w:author="Sayali Dev" w:date="2018-02-15T18:40:00Z">
        <w:r w:rsidRPr="007051E5" w:rsidDel="00BC5511">
          <w:delText>Click</w:delText>
        </w:r>
        <w:r w:rsidDel="00BC5511">
          <w:rPr>
            <w:b/>
          </w:rPr>
          <w:delText xml:space="preserve"> SEARCH</w:delText>
        </w:r>
        <w:r w:rsidRPr="007051E5" w:rsidDel="00BC5511">
          <w:delText>.</w:delText>
        </w:r>
        <w:r w:rsidDel="00BC5511">
          <w:rPr>
            <w:b/>
          </w:rPr>
          <w:delText xml:space="preserve"> </w:delText>
        </w:r>
      </w:del>
    </w:p>
    <w:p w14:paraId="4155B6F7" w14:textId="14E2F20E" w:rsidR="00D31CB1" w:rsidDel="00BC5511" w:rsidRDefault="00D31CB1" w:rsidP="00D31CB1">
      <w:pPr>
        <w:ind w:left="720" w:right="540"/>
        <w:rPr>
          <w:del w:id="8341" w:author="Sayali Dev" w:date="2018-02-15T18:40:00Z"/>
        </w:rPr>
      </w:pPr>
      <w:del w:id="8342" w:author="Sayali Dev" w:date="2018-02-15T18:40:00Z">
        <w:r w:rsidRPr="007051E5" w:rsidDel="00BC5511">
          <w:delText>The</w:delText>
        </w:r>
        <w:r w:rsidDel="00BC5511">
          <w:rPr>
            <w:b/>
          </w:rPr>
          <w:delText xml:space="preserve"> </w:delText>
        </w:r>
        <w:r w:rsidRPr="001551D8" w:rsidDel="00BC5511">
          <w:rPr>
            <w:b/>
          </w:rPr>
          <w:delText>Subject Search</w:delText>
        </w:r>
        <w:r w:rsidRPr="007051E5" w:rsidDel="00BC5511">
          <w:delText xml:space="preserve"> page</w:delText>
        </w:r>
        <w:r w:rsidDel="00BC5511">
          <w:delText xml:space="preserve"> displays a list of subjects.</w:delText>
        </w:r>
      </w:del>
    </w:p>
    <w:p w14:paraId="1058FDD2" w14:textId="616CB0DE" w:rsidR="00D31CB1" w:rsidDel="00BC5511" w:rsidRDefault="00D31CB1" w:rsidP="00D31CB1">
      <w:pPr>
        <w:ind w:left="720" w:right="540"/>
        <w:rPr>
          <w:del w:id="8343" w:author="Sayali Dev" w:date="2018-02-15T18:40:00Z"/>
        </w:rPr>
      </w:pPr>
    </w:p>
    <w:p w14:paraId="410E1DD5" w14:textId="21CA0DD1" w:rsidR="00D31CB1" w:rsidDel="00BC5511" w:rsidRDefault="00D31CB1" w:rsidP="00D31CB1">
      <w:pPr>
        <w:numPr>
          <w:ilvl w:val="0"/>
          <w:numId w:val="370"/>
        </w:numPr>
        <w:ind w:right="540"/>
        <w:rPr>
          <w:del w:id="8344" w:author="Sayali Dev" w:date="2018-02-15T18:40:00Z"/>
        </w:rPr>
      </w:pPr>
      <w:del w:id="8345" w:author="Sayali Dev" w:date="2018-02-15T18:40:00Z">
        <w:r w:rsidDel="00BC5511">
          <w:delText xml:space="preserve">Click the row of the appropriate subject. </w:delText>
        </w:r>
      </w:del>
    </w:p>
    <w:p w14:paraId="559B453A" w14:textId="0C96DB6E" w:rsidR="00D31CB1" w:rsidDel="00BC5511" w:rsidRDefault="00D31CB1" w:rsidP="00D31CB1">
      <w:pPr>
        <w:ind w:left="720"/>
        <w:rPr>
          <w:del w:id="8346" w:author="Sayali Dev" w:date="2018-02-15T18:40:00Z"/>
        </w:rPr>
      </w:pPr>
      <w:del w:id="8347" w:author="Sayali Dev" w:date="2018-02-15T18:40:00Z">
        <w:r w:rsidRPr="00DC6CD1" w:rsidDel="00BC5511">
          <w:delText xml:space="preserve">The </w:delText>
        </w:r>
        <w:r w:rsidRPr="00DC6CD1" w:rsidDel="00BC5511">
          <w:rPr>
            <w:b/>
          </w:rPr>
          <w:delText>Subject View</w:delText>
        </w:r>
        <w:r w:rsidRPr="00DC6CD1" w:rsidDel="00BC5511">
          <w:delText xml:space="preserve"> page appears.</w:delText>
        </w:r>
      </w:del>
    </w:p>
    <w:p w14:paraId="40BB9B89" w14:textId="126CD093" w:rsidR="00D31CB1" w:rsidDel="00BC5511" w:rsidRDefault="00D31CB1" w:rsidP="00D31CB1">
      <w:pPr>
        <w:ind w:left="720"/>
        <w:rPr>
          <w:del w:id="8348" w:author="Sayali Dev" w:date="2018-02-15T18:40:00Z"/>
        </w:rPr>
      </w:pPr>
    </w:p>
    <w:p w14:paraId="784AABF6" w14:textId="604C5681" w:rsidR="00D31CB1" w:rsidDel="00BC5511" w:rsidRDefault="00D31CB1" w:rsidP="00D31CB1">
      <w:pPr>
        <w:numPr>
          <w:ilvl w:val="0"/>
          <w:numId w:val="370"/>
        </w:numPr>
        <w:rPr>
          <w:del w:id="8349" w:author="Sayali Dev" w:date="2018-02-15T18:40:00Z"/>
        </w:rPr>
      </w:pPr>
      <w:del w:id="8350" w:author="Sayali Dev" w:date="2018-02-15T18:40:00Z">
        <w:r w:rsidDel="00BC5511">
          <w:delText xml:space="preserve">From the </w:delText>
        </w:r>
        <w:r w:rsidRPr="009E093D" w:rsidDel="00BC5511">
          <w:rPr>
            <w:b/>
          </w:rPr>
          <w:delText>Subject Homepage</w:delText>
        </w:r>
        <w:r w:rsidDel="00BC5511">
          <w:delText xml:space="preserve"> on the right side of the page, under the </w:delText>
        </w:r>
        <w:r w:rsidDel="00BC5511">
          <w:rPr>
            <w:b/>
          </w:rPr>
          <w:delText>Forms</w:delText>
        </w:r>
        <w:r w:rsidDel="00BC5511">
          <w:delText xml:space="preserve"> section, click the link of the form section which you want to print.</w:delText>
        </w:r>
      </w:del>
    </w:p>
    <w:p w14:paraId="63B3EA5C" w14:textId="6B9F7F22" w:rsidR="00D31CB1" w:rsidDel="00BC5511" w:rsidRDefault="00D31CB1" w:rsidP="00D31CB1">
      <w:pPr>
        <w:ind w:left="720"/>
        <w:rPr>
          <w:del w:id="8351" w:author="Sayali Dev" w:date="2018-02-15T18:40:00Z"/>
        </w:rPr>
      </w:pPr>
      <w:del w:id="8352" w:author="Sayali Dev" w:date="2018-02-15T18:40:00Z">
        <w:r w:rsidDel="00BC5511">
          <w:delText>OR</w:delText>
        </w:r>
      </w:del>
    </w:p>
    <w:p w14:paraId="0832BE24" w14:textId="60DD273F" w:rsidR="00D31CB1" w:rsidDel="00BC5511" w:rsidRDefault="00D31CB1" w:rsidP="00D31CB1">
      <w:pPr>
        <w:ind w:left="720"/>
        <w:rPr>
          <w:del w:id="8353" w:author="Sayali Dev" w:date="2018-02-15T18:40:00Z"/>
        </w:rPr>
      </w:pPr>
      <w:del w:id="8354" w:author="Sayali Dev" w:date="2018-02-15T18:40:00Z">
        <w:r w:rsidDel="00BC5511">
          <w:delText xml:space="preserve">In the hierarchy tree structure on the left side of the page, click the form section node which you want to print. </w:delText>
        </w:r>
      </w:del>
    </w:p>
    <w:p w14:paraId="1DB52214" w14:textId="1F378B4F" w:rsidR="00D31CB1" w:rsidDel="00BC5511" w:rsidRDefault="00D31CB1" w:rsidP="00D31CB1">
      <w:pPr>
        <w:ind w:left="720"/>
        <w:rPr>
          <w:del w:id="8355" w:author="Sayali Dev" w:date="2018-02-15T18:40:00Z"/>
        </w:rPr>
      </w:pPr>
    </w:p>
    <w:p w14:paraId="48E9192E" w14:textId="51476E6C" w:rsidR="00D31CB1" w:rsidDel="00BC5511" w:rsidRDefault="00D31CB1" w:rsidP="00D31CB1">
      <w:pPr>
        <w:ind w:left="720"/>
        <w:rPr>
          <w:del w:id="8356" w:author="Sayali Dev" w:date="2018-02-15T18:40:00Z"/>
        </w:rPr>
      </w:pPr>
      <w:del w:id="8357" w:author="Sayali Dev" w:date="2018-02-15T18:40:00Z">
        <w:r w:rsidDel="00BC5511">
          <w:delText>The name of the selected form section and the form section data appear on the RHS of the page.</w:delText>
        </w:r>
      </w:del>
    </w:p>
    <w:p w14:paraId="3177D13A" w14:textId="7AAE1B1F" w:rsidR="00D31CB1" w:rsidDel="00BC5511" w:rsidRDefault="00D31CB1" w:rsidP="00D31CB1">
      <w:pPr>
        <w:ind w:left="720"/>
        <w:rPr>
          <w:del w:id="8358" w:author="Sayali Dev" w:date="2018-02-15T18:40:00Z"/>
        </w:rPr>
      </w:pPr>
      <w:del w:id="8359" w:author="Sayali Dev" w:date="2018-02-15T18:40:00Z">
        <w:r w:rsidDel="00BC5511">
          <w:delText xml:space="preserve">Click the </w:delText>
        </w:r>
        <w:r w:rsidRPr="001551D8" w:rsidDel="00BC5511">
          <w:delText>print icon</w:delText>
        </w:r>
        <w:r w:rsidDel="00BC5511">
          <w:delText xml:space="preserve"> </w:delText>
        </w:r>
        <w:r w:rsidRPr="004D6084" w:rsidDel="00BC5511">
          <w:rPr>
            <w:noProof/>
          </w:rPr>
          <w:drawing>
            <wp:inline distT="0" distB="0" distL="0" distR="0" wp14:anchorId="744AC65B" wp14:editId="73A8983A">
              <wp:extent cx="324485" cy="307340"/>
              <wp:effectExtent l="0" t="0" r="0" b="0"/>
              <wp:docPr id="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485" cy="307340"/>
                      </a:xfrm>
                      <a:prstGeom prst="rect">
                        <a:avLst/>
                      </a:prstGeom>
                      <a:noFill/>
                      <a:ln>
                        <a:noFill/>
                      </a:ln>
                    </pic:spPr>
                  </pic:pic>
                </a:graphicData>
              </a:graphic>
            </wp:inline>
          </w:drawing>
        </w:r>
        <w:r w:rsidDel="00BC5511">
          <w:delText>.</w:delText>
        </w:r>
        <w:r w:rsidDel="00BC5511">
          <w:br/>
          <w:delText>The form section appears in a new window.</w:delText>
        </w:r>
        <w:r w:rsidDel="00BC5511">
          <w:br/>
        </w:r>
        <w:r w:rsidDel="00BC5511">
          <w:br/>
        </w:r>
        <w:r w:rsidDel="00BC5511">
          <w:rPr>
            <w:noProof/>
          </w:rPr>
          <w:drawing>
            <wp:inline distT="0" distB="0" distL="0" distR="0" wp14:anchorId="25E4DCFC" wp14:editId="57FE8962">
              <wp:extent cx="4359058" cy="4419600"/>
              <wp:effectExtent l="19050" t="19050" r="22860" b="19050"/>
              <wp:docPr id="9318" name="Picture 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3947" cy="4424557"/>
                      </a:xfrm>
                      <a:prstGeom prst="rect">
                        <a:avLst/>
                      </a:prstGeom>
                      <a:noFill/>
                      <a:ln w="3175">
                        <a:solidFill>
                          <a:schemeClr val="tx1"/>
                        </a:solidFill>
                      </a:ln>
                    </pic:spPr>
                  </pic:pic>
                </a:graphicData>
              </a:graphic>
            </wp:inline>
          </w:drawing>
        </w:r>
      </w:del>
    </w:p>
    <w:p w14:paraId="5CA27DE7" w14:textId="4B6BD1D5" w:rsidR="00D31CB1" w:rsidRPr="0050159A" w:rsidDel="00BC5511" w:rsidRDefault="00D31CB1" w:rsidP="00D31CB1">
      <w:pPr>
        <w:pStyle w:val="Figure"/>
        <w:tabs>
          <w:tab w:val="clear" w:pos="1080"/>
          <w:tab w:val="clear" w:pos="1710"/>
          <w:tab w:val="clear" w:pos="1980"/>
        </w:tabs>
        <w:ind w:left="1800" w:hanging="1080"/>
        <w:rPr>
          <w:del w:id="8360" w:author="Sayali Dev" w:date="2018-02-15T18:40:00Z"/>
          <w:rFonts w:ascii="Arial" w:hAnsi="Arial"/>
          <w:b w:val="0"/>
          <w:i w:val="0"/>
          <w:sz w:val="22"/>
        </w:rPr>
      </w:pPr>
      <w:del w:id="8361" w:author="Sayali Dev" w:date="2018-02-15T18:40:00Z">
        <w:r w:rsidDel="00BC5511">
          <w:delText>Print Form window</w:delText>
        </w:r>
        <w:r w:rsidDel="00BC5511">
          <w:br/>
        </w:r>
      </w:del>
    </w:p>
    <w:p w14:paraId="60C4ECF8" w14:textId="025DB7D7" w:rsidR="00D31CB1" w:rsidDel="00BC5511" w:rsidRDefault="00D31CB1" w:rsidP="00D31CB1">
      <w:pPr>
        <w:numPr>
          <w:ilvl w:val="0"/>
          <w:numId w:val="370"/>
        </w:numPr>
        <w:rPr>
          <w:del w:id="8362" w:author="Sayali Dev" w:date="2018-02-15T18:40:00Z"/>
        </w:rPr>
      </w:pPr>
      <w:del w:id="8363" w:author="Sayali Dev" w:date="2018-02-15T18:40:00Z">
        <w:r w:rsidDel="00BC5511">
          <w:delText>User can print the form section from this window.</w:delText>
        </w:r>
      </w:del>
    </w:p>
    <w:p w14:paraId="0334B312" w14:textId="60627651" w:rsidR="00D31CB1" w:rsidRPr="00D31CB1" w:rsidDel="00BC5511" w:rsidRDefault="00D31CB1" w:rsidP="00D31CB1">
      <w:pPr>
        <w:rPr>
          <w:del w:id="8364" w:author="Sayali Dev" w:date="2018-02-15T18:40:00Z"/>
          <w:lang w:val="x-none" w:eastAsia="x-none"/>
        </w:rPr>
      </w:pPr>
    </w:p>
    <w:p w14:paraId="792579B1" w14:textId="3C61D8A5" w:rsidR="00E9623A" w:rsidDel="00BC5511" w:rsidRDefault="00E9623A" w:rsidP="00E9623A">
      <w:pPr>
        <w:pStyle w:val="Heading1"/>
        <w:rPr>
          <w:del w:id="8365" w:author="Sayali Dev" w:date="2018-02-15T18:40:00Z"/>
        </w:rPr>
      </w:pPr>
    </w:p>
    <w:p w14:paraId="74A09861" w14:textId="10C10CE8" w:rsidR="00E9623A" w:rsidDel="00BC5511" w:rsidRDefault="00E9623A" w:rsidP="00E9623A">
      <w:pPr>
        <w:pStyle w:val="Heading1"/>
        <w:rPr>
          <w:del w:id="8366" w:author="Sayali Dev" w:date="2018-02-15T18:40:00Z"/>
        </w:rPr>
      </w:pPr>
    </w:p>
    <w:p w14:paraId="2AA68197" w14:textId="5918E763" w:rsidR="00E9623A" w:rsidDel="00BC5511" w:rsidRDefault="00E9623A" w:rsidP="00E9623A">
      <w:pPr>
        <w:pStyle w:val="Heading1"/>
        <w:rPr>
          <w:del w:id="8367" w:author="Sayali Dev" w:date="2018-02-15T18:40:00Z"/>
        </w:rPr>
      </w:pPr>
    </w:p>
    <w:p w14:paraId="2423D265" w14:textId="2B71A944" w:rsidR="00E9623A" w:rsidDel="00BC5511" w:rsidRDefault="00E9623A" w:rsidP="00E9623A">
      <w:pPr>
        <w:pStyle w:val="Heading1"/>
        <w:rPr>
          <w:del w:id="8368" w:author="Sayali Dev" w:date="2018-02-15T18:40:00Z"/>
        </w:rPr>
      </w:pPr>
    </w:p>
    <w:p w14:paraId="349E3CCC" w14:textId="4277698C" w:rsidR="00E9623A" w:rsidDel="00BC5511" w:rsidRDefault="00E9623A" w:rsidP="00E9623A">
      <w:pPr>
        <w:pStyle w:val="Heading1"/>
        <w:rPr>
          <w:del w:id="8369" w:author="Sayali Dev" w:date="2018-02-15T18:40:00Z"/>
        </w:rPr>
      </w:pPr>
    </w:p>
    <w:p w14:paraId="25BA782F" w14:textId="7A190383" w:rsidR="00E9623A" w:rsidDel="00BC5511" w:rsidRDefault="00E9623A" w:rsidP="00E9623A">
      <w:pPr>
        <w:pStyle w:val="Heading1"/>
        <w:rPr>
          <w:del w:id="8370" w:author="Sayali Dev" w:date="2018-02-15T18:40:00Z"/>
        </w:rPr>
      </w:pPr>
    </w:p>
    <w:p w14:paraId="0B190C5C" w14:textId="2CA8A8C2" w:rsidR="00E9623A" w:rsidDel="00BC5511" w:rsidRDefault="00E9623A" w:rsidP="00E9623A">
      <w:pPr>
        <w:pStyle w:val="Heading1"/>
        <w:rPr>
          <w:del w:id="8371" w:author="Sayali Dev" w:date="2018-02-15T18:40:00Z"/>
        </w:rPr>
      </w:pPr>
    </w:p>
    <w:p w14:paraId="47EBD21F" w14:textId="5D5EF12B" w:rsidR="00E9623A" w:rsidDel="00BC5511" w:rsidRDefault="00E9623A" w:rsidP="00E9623A">
      <w:pPr>
        <w:pStyle w:val="Heading1"/>
        <w:rPr>
          <w:del w:id="8372" w:author="Sayali Dev" w:date="2018-02-15T18:40:00Z"/>
        </w:rPr>
      </w:pPr>
    </w:p>
    <w:p w14:paraId="0CF62BB3" w14:textId="1E56DE88" w:rsidR="00E9623A" w:rsidDel="00BC5511" w:rsidRDefault="00E9623A" w:rsidP="00E9623A">
      <w:pPr>
        <w:pStyle w:val="Heading1"/>
        <w:rPr>
          <w:del w:id="8373" w:author="Sayali Dev" w:date="2018-02-15T18:40:00Z"/>
        </w:rPr>
      </w:pPr>
    </w:p>
    <w:p w14:paraId="66AB106C" w14:textId="3814ACB5" w:rsidR="00D31CB1" w:rsidRPr="00D31CB1" w:rsidDel="00325D77" w:rsidRDefault="00D31CB1" w:rsidP="00E9623A">
      <w:pPr>
        <w:pStyle w:val="Heading1"/>
        <w:rPr>
          <w:del w:id="8374" w:author="Sayali Dev" w:date="2018-02-15T18:27:00Z"/>
          <w:lang w:val="en-US"/>
        </w:rPr>
      </w:pPr>
      <w:del w:id="8375" w:author="Sayali Dev" w:date="2018-02-15T18:27:00Z">
        <w:r w:rsidDel="00325D77">
          <w:rPr>
            <w:lang w:val="en-US"/>
          </w:rPr>
          <w:delText>Other Tasks:</w:delText>
        </w:r>
      </w:del>
    </w:p>
    <w:p w14:paraId="5967CCD8" w14:textId="335DC1B3" w:rsidR="00E9623A" w:rsidRPr="00E9623A" w:rsidDel="00325D77" w:rsidRDefault="00E9623A" w:rsidP="00E9623A">
      <w:pPr>
        <w:pStyle w:val="Heading1"/>
        <w:rPr>
          <w:del w:id="8376" w:author="Sayali Dev" w:date="2018-02-15T18:27:00Z"/>
        </w:rPr>
      </w:pPr>
      <w:del w:id="8377" w:author="Sayali Dev" w:date="2018-02-08T19:17:00Z">
        <w:r w:rsidDel="00AC5392">
          <w:delText xml:space="preserve">Create Biospecimens Worklists and </w:delText>
        </w:r>
      </w:del>
      <w:del w:id="8378" w:author="Sayali Dev" w:date="2018-02-15T18:27:00Z">
        <w:r w:rsidDel="00325D77">
          <w:delText>Perform Redistribution shipments</w:delText>
        </w:r>
      </w:del>
    </w:p>
    <w:bookmarkEnd w:id="3847"/>
    <w:bookmarkEnd w:id="3848"/>
    <w:p w14:paraId="04680724" w14:textId="750A0A89" w:rsidR="00F2232B" w:rsidDel="00325D77" w:rsidRDefault="00F2232B" w:rsidP="00E9623A">
      <w:pPr>
        <w:pStyle w:val="Heading3"/>
        <w:rPr>
          <w:del w:id="8379" w:author="Sayali Dev" w:date="2018-02-15T18:27:00Z"/>
        </w:rPr>
      </w:pPr>
    </w:p>
    <w:p w14:paraId="1C8868D8" w14:textId="7A381C7D" w:rsidR="00E9623A" w:rsidDel="001B36C8" w:rsidRDefault="00E9623A" w:rsidP="00E9623A">
      <w:pPr>
        <w:pStyle w:val="Heading3"/>
        <w:rPr>
          <w:del w:id="8380" w:author="Sayali Dev" w:date="2018-02-08T19:24:00Z"/>
        </w:rPr>
      </w:pPr>
      <w:del w:id="8381" w:author="Sayali Dev" w:date="2018-02-08T19:24:00Z">
        <w:r w:rsidDel="001B36C8">
          <w:delText>Adding a Biospecimens Shipment to a Worklist:</w:delText>
        </w:r>
      </w:del>
    </w:p>
    <w:p w14:paraId="3F061FC4" w14:textId="6EDD09BF" w:rsidR="00E9623A" w:rsidDel="001B36C8" w:rsidRDefault="00E9623A" w:rsidP="00F2232B">
      <w:pPr>
        <w:pStyle w:val="ListParagraph"/>
        <w:ind w:left="0" w:right="360"/>
        <w:rPr>
          <w:del w:id="8382" w:author="Sayali Dev" w:date="2018-02-08T19:24:00Z"/>
        </w:rPr>
      </w:pPr>
    </w:p>
    <w:p w14:paraId="25E6A727" w14:textId="180D7231" w:rsidR="00F2232B" w:rsidDel="001B36C8" w:rsidRDefault="00F2232B" w:rsidP="00F2232B">
      <w:pPr>
        <w:pStyle w:val="ListParagraph"/>
        <w:ind w:left="0" w:right="360"/>
        <w:rPr>
          <w:del w:id="8383" w:author="Sayali Dev" w:date="2018-02-08T19:24:00Z"/>
        </w:rPr>
      </w:pPr>
      <w:del w:id="8384" w:author="Sayali Dev" w:date="2018-02-08T19:24:00Z">
        <w:r w:rsidDel="001B36C8">
          <w:delText xml:space="preserve">You can add a shipment biospecimen to an existing worklist or a new worklist. </w:delText>
        </w:r>
      </w:del>
    </w:p>
    <w:p w14:paraId="1CA74A0D" w14:textId="56E271E7" w:rsidR="00F2232B" w:rsidDel="001B36C8" w:rsidRDefault="00F2232B" w:rsidP="00F2232B">
      <w:pPr>
        <w:pStyle w:val="ListParagraph"/>
        <w:ind w:left="0" w:right="360"/>
        <w:rPr>
          <w:del w:id="8385" w:author="Sayali Dev" w:date="2018-02-08T19:24:00Z"/>
        </w:rPr>
      </w:pPr>
    </w:p>
    <w:p w14:paraId="58D0A81E" w14:textId="48389C49" w:rsidR="00F2232B" w:rsidRPr="00442B77" w:rsidDel="001B36C8" w:rsidRDefault="00F2232B" w:rsidP="00F2232B">
      <w:pPr>
        <w:pStyle w:val="ListParagraph"/>
        <w:ind w:left="0" w:right="360"/>
        <w:rPr>
          <w:del w:id="8386" w:author="Sayali Dev" w:date="2018-02-08T19:24:00Z"/>
          <w:b/>
        </w:rPr>
      </w:pPr>
      <w:del w:id="8387" w:author="Sayali Dev" w:date="2018-02-08T19:24:00Z">
        <w:r w:rsidRPr="00442B77" w:rsidDel="001B36C8">
          <w:rPr>
            <w:b/>
          </w:rPr>
          <w:delText xml:space="preserve">Note: </w:delText>
        </w:r>
      </w:del>
    </w:p>
    <w:p w14:paraId="57CE671B" w14:textId="3ED06F8A" w:rsidR="00F2232B" w:rsidDel="001B36C8" w:rsidRDefault="00F2232B" w:rsidP="00E55723">
      <w:pPr>
        <w:pStyle w:val="ListParagraph"/>
        <w:numPr>
          <w:ilvl w:val="0"/>
          <w:numId w:val="90"/>
        </w:numPr>
        <w:ind w:right="360"/>
        <w:rPr>
          <w:del w:id="8388" w:author="Sayali Dev" w:date="2018-02-08T19:24:00Z"/>
        </w:rPr>
      </w:pPr>
      <w:del w:id="8389" w:author="Sayali Dev" w:date="2018-02-08T19:24:00Z">
        <w:r w:rsidDel="001B36C8">
          <w:delText>Only a Biobank user can add a shipment biospecimen to a worklist.</w:delText>
        </w:r>
      </w:del>
    </w:p>
    <w:p w14:paraId="24565957" w14:textId="7A99FC0C" w:rsidR="00F2232B" w:rsidDel="001B36C8" w:rsidRDefault="00F2232B" w:rsidP="00E55723">
      <w:pPr>
        <w:pStyle w:val="ListParagraph"/>
        <w:numPr>
          <w:ilvl w:val="0"/>
          <w:numId w:val="90"/>
        </w:numPr>
        <w:ind w:right="360"/>
        <w:rPr>
          <w:del w:id="8390" w:author="Sayali Dev" w:date="2018-02-08T19:24:00Z"/>
        </w:rPr>
      </w:pPr>
      <w:del w:id="8391" w:author="Sayali Dev" w:date="2018-02-08T19:24:00Z">
        <w:r w:rsidDel="001B36C8">
          <w:delText xml:space="preserve">The shipment must have the </w:delText>
        </w:r>
        <w:r w:rsidRPr="00BD1D6C" w:rsidDel="001B36C8">
          <w:rPr>
            <w:b/>
          </w:rPr>
          <w:delText>Awaiting Samples Check-in</w:delText>
        </w:r>
        <w:r w:rsidDel="001B36C8">
          <w:delText xml:space="preserve"> or </w:delText>
        </w:r>
        <w:r w:rsidRPr="00425C67" w:rsidDel="001B36C8">
          <w:rPr>
            <w:b/>
          </w:rPr>
          <w:delText xml:space="preserve">Completed </w:delText>
        </w:r>
        <w:r w:rsidDel="001B36C8">
          <w:delText xml:space="preserve">status, and the biospecimens to be added to a worklist must have the </w:delText>
        </w:r>
        <w:r w:rsidRPr="00293144" w:rsidDel="001B36C8">
          <w:rPr>
            <w:b/>
          </w:rPr>
          <w:delText>In Inventory</w:delText>
        </w:r>
        <w:r w:rsidDel="001B36C8">
          <w:delText xml:space="preserve"> status. </w:delText>
        </w:r>
      </w:del>
    </w:p>
    <w:p w14:paraId="1FAE32FA" w14:textId="0067533F" w:rsidR="00F2232B" w:rsidDel="001B36C8" w:rsidRDefault="00F2232B" w:rsidP="00F2232B">
      <w:pPr>
        <w:pStyle w:val="ListParagraph"/>
        <w:ind w:right="360"/>
        <w:rPr>
          <w:del w:id="8392" w:author="Sayali Dev" w:date="2018-02-08T19:24:00Z"/>
        </w:rPr>
      </w:pPr>
    </w:p>
    <w:p w14:paraId="78E66886" w14:textId="69E84662" w:rsidR="00F2232B" w:rsidDel="001B36C8" w:rsidRDefault="00F2232B" w:rsidP="00F2232B">
      <w:pPr>
        <w:pStyle w:val="BodyText"/>
        <w:rPr>
          <w:del w:id="8393" w:author="Sayali Dev" w:date="2018-02-08T19:24:00Z"/>
          <w:lang w:val="en-US"/>
        </w:rPr>
      </w:pPr>
      <w:del w:id="8394" w:author="Sayali Dev" w:date="2018-02-08T19:24:00Z">
        <w:r w:rsidRPr="00AA26F9" w:rsidDel="001B36C8">
          <w:delText xml:space="preserve">To </w:delText>
        </w:r>
        <w:r w:rsidDel="001B36C8">
          <w:delText>add a shipment biospecimen to a worklist:</w:delText>
        </w:r>
      </w:del>
    </w:p>
    <w:p w14:paraId="3A44D65D" w14:textId="0EE10049" w:rsidR="00F2232B" w:rsidRPr="007A18EF" w:rsidDel="001B36C8" w:rsidRDefault="00F2232B" w:rsidP="00F2232B">
      <w:pPr>
        <w:pStyle w:val="BodyText"/>
        <w:rPr>
          <w:del w:id="8395" w:author="Sayali Dev" w:date="2018-02-08T19:24:00Z"/>
          <w:lang w:val="en-US"/>
        </w:rPr>
      </w:pPr>
    </w:p>
    <w:p w14:paraId="7DE08705" w14:textId="1848DB95" w:rsidR="00F2232B" w:rsidDel="001B36C8" w:rsidRDefault="00F2232B" w:rsidP="00C9791D">
      <w:pPr>
        <w:numPr>
          <w:ilvl w:val="0"/>
          <w:numId w:val="112"/>
        </w:numPr>
        <w:ind w:left="720"/>
        <w:rPr>
          <w:del w:id="8396" w:author="Sayali Dev" w:date="2018-02-08T19:24:00Z"/>
        </w:rPr>
      </w:pPr>
      <w:del w:id="8397" w:author="Sayali Dev" w:date="2018-02-08T19:24:00Z">
        <w:r w:rsidRPr="00AA26F9" w:rsidDel="001B36C8">
          <w:delText xml:space="preserve"> </w:delText>
        </w:r>
      </w:del>
      <w:del w:id="8398" w:author="Sayali Dev" w:date="2018-01-31T17:54:00Z">
        <w:r w:rsidDel="009A119E">
          <w:delText>Log on</w:delText>
        </w:r>
      </w:del>
      <w:del w:id="8399" w:author="Sayali Dev" w:date="2018-02-08T19:24:00Z">
        <w:r w:rsidDel="001B36C8">
          <w:delText xml:space="preserve"> to the application using your </w:delText>
        </w:r>
      </w:del>
      <w:del w:id="8400" w:author="Sayali Dev" w:date="2018-01-31T17:55:00Z">
        <w:r w:rsidDel="00A62626">
          <w:delText>logon</w:delText>
        </w:r>
      </w:del>
      <w:del w:id="8401" w:author="Sayali Dev" w:date="2018-02-08T19:24:00Z">
        <w:r w:rsidDel="001B36C8">
          <w:delText xml:space="preserve"> credentials. </w:delText>
        </w:r>
      </w:del>
    </w:p>
    <w:p w14:paraId="29A8D7D5" w14:textId="3E1C9482" w:rsidR="00F2232B" w:rsidDel="001B36C8" w:rsidRDefault="00F2232B" w:rsidP="00F2232B">
      <w:pPr>
        <w:ind w:left="720"/>
        <w:rPr>
          <w:del w:id="8402" w:author="Sayali Dev" w:date="2018-02-08T19:24:00Z"/>
        </w:rPr>
      </w:pPr>
      <w:del w:id="8403" w:author="Sayali Dev" w:date="2018-02-08T19:24:00Z">
        <w:r w:rsidDel="001B36C8">
          <w:delText xml:space="preserve">The home page appears. </w:delText>
        </w:r>
      </w:del>
    </w:p>
    <w:p w14:paraId="4D6CDA86" w14:textId="697A0D99" w:rsidR="00F2232B" w:rsidDel="001B36C8" w:rsidRDefault="00F2232B" w:rsidP="00F2232B">
      <w:pPr>
        <w:ind w:left="720" w:hanging="360"/>
        <w:rPr>
          <w:del w:id="8404" w:author="Sayali Dev" w:date="2018-02-08T19:24:00Z"/>
        </w:rPr>
      </w:pPr>
    </w:p>
    <w:p w14:paraId="64081FD8" w14:textId="1DD1DD2B" w:rsidR="00F2232B" w:rsidDel="001B36C8" w:rsidRDefault="00F2232B" w:rsidP="00C9791D">
      <w:pPr>
        <w:numPr>
          <w:ilvl w:val="0"/>
          <w:numId w:val="112"/>
        </w:numPr>
        <w:ind w:left="720"/>
        <w:rPr>
          <w:del w:id="8405" w:author="Sayali Dev" w:date="2018-02-08T19:24:00Z"/>
        </w:rPr>
      </w:pPr>
      <w:del w:id="8406" w:author="Sayali Dev" w:date="2018-02-08T19:24:00Z">
        <w:r w:rsidDel="001B36C8">
          <w:delText xml:space="preserve">Point to the arrow of the </w:delText>
        </w:r>
        <w:r w:rsidRPr="00F2157D" w:rsidDel="001B36C8">
          <w:rPr>
            <w:b/>
          </w:rPr>
          <w:delText>BMS</w:delText>
        </w:r>
        <w:r w:rsidDel="001B36C8">
          <w:delText xml:space="preserve"> tab, and then click </w:delText>
        </w:r>
        <w:r w:rsidRPr="00FF2F16" w:rsidDel="001B36C8">
          <w:rPr>
            <w:b/>
          </w:rPr>
          <w:delText>Shipments</w:delText>
        </w:r>
        <w:r w:rsidRPr="00FF2F16" w:rsidDel="001B36C8">
          <w:delText xml:space="preserve">. </w:delText>
        </w:r>
      </w:del>
    </w:p>
    <w:p w14:paraId="26BA8127" w14:textId="26F30C91" w:rsidR="00F2232B" w:rsidDel="001B36C8" w:rsidRDefault="00F2232B" w:rsidP="00F2232B">
      <w:pPr>
        <w:pStyle w:val="BodyText"/>
        <w:ind w:left="720" w:right="720"/>
        <w:rPr>
          <w:del w:id="8407" w:author="Sayali Dev" w:date="2018-02-08T19:24:00Z"/>
        </w:rPr>
      </w:pPr>
      <w:del w:id="8408" w:author="Sayali Dev" w:date="2018-02-08T19:24:00Z">
        <w:r w:rsidDel="001B36C8">
          <w:delText xml:space="preserve">The </w:delText>
        </w:r>
        <w:r w:rsidDel="001B36C8">
          <w:rPr>
            <w:b/>
            <w:lang w:val="en-US"/>
          </w:rPr>
          <w:delText>S</w:delText>
        </w:r>
        <w:r w:rsidRPr="00CC2020" w:rsidDel="001B36C8">
          <w:rPr>
            <w:b/>
          </w:rPr>
          <w:delText xml:space="preserve">hipment </w:delText>
        </w:r>
        <w:r w:rsidDel="001B36C8">
          <w:rPr>
            <w:b/>
            <w:lang w:val="en-US"/>
          </w:rPr>
          <w:delText>S</w:delText>
        </w:r>
        <w:r w:rsidRPr="00CC2020" w:rsidDel="001B36C8">
          <w:rPr>
            <w:b/>
          </w:rPr>
          <w:delText>earch</w:delText>
        </w:r>
        <w:r w:rsidDel="001B36C8">
          <w:delText xml:space="preserve"> page appears.</w:delText>
        </w:r>
      </w:del>
    </w:p>
    <w:p w14:paraId="5BF98D48" w14:textId="5535E041" w:rsidR="00F2232B" w:rsidDel="001B36C8" w:rsidRDefault="00F2232B" w:rsidP="00F2232B">
      <w:pPr>
        <w:pStyle w:val="BodyText"/>
        <w:ind w:left="720" w:right="720" w:hanging="360"/>
        <w:rPr>
          <w:del w:id="8409" w:author="Sayali Dev" w:date="2018-02-08T19:24:00Z"/>
        </w:rPr>
      </w:pPr>
    </w:p>
    <w:p w14:paraId="0FADF460" w14:textId="794C3763" w:rsidR="00F2232B" w:rsidRPr="00FF2F16" w:rsidDel="001B36C8" w:rsidRDefault="00F2232B" w:rsidP="00C9791D">
      <w:pPr>
        <w:numPr>
          <w:ilvl w:val="0"/>
          <w:numId w:val="112"/>
        </w:numPr>
        <w:ind w:left="720"/>
        <w:rPr>
          <w:del w:id="8410" w:author="Sayali Dev" w:date="2018-02-08T19:24:00Z"/>
        </w:rPr>
      </w:pPr>
      <w:del w:id="8411" w:author="Sayali Dev" w:date="2018-02-08T19:24:00Z">
        <w:r w:rsidRPr="00FF2F16" w:rsidDel="001B36C8">
          <w:delText xml:space="preserve">Click </w:delText>
        </w:r>
        <w:r w:rsidRPr="0064347F" w:rsidDel="001B36C8">
          <w:rPr>
            <w:b/>
          </w:rPr>
          <w:delText>SEARCH</w:delText>
        </w:r>
        <w:r w:rsidRPr="00FF2F16" w:rsidDel="001B36C8">
          <w:delText xml:space="preserve">. </w:delText>
        </w:r>
      </w:del>
    </w:p>
    <w:p w14:paraId="1F84CBF6" w14:textId="424EEFDE" w:rsidR="00F2232B" w:rsidRPr="0064347F" w:rsidDel="001B36C8" w:rsidRDefault="00F2232B" w:rsidP="00F2232B">
      <w:pPr>
        <w:pStyle w:val="BodyText"/>
        <w:ind w:left="720"/>
        <w:rPr>
          <w:del w:id="8412" w:author="Sayali Dev" w:date="2018-02-08T19:24:00Z"/>
        </w:rPr>
      </w:pPr>
      <w:del w:id="8413" w:author="Sayali Dev" w:date="2018-02-08T19:24:00Z">
        <w:r w:rsidRPr="0064347F" w:rsidDel="001B36C8">
          <w:delText>The shipment search page displays a list of shipments</w:delText>
        </w:r>
        <w:r w:rsidRPr="00372F84" w:rsidDel="001B36C8">
          <w:delText xml:space="preserve"> that are accessible based on your login location</w:delText>
        </w:r>
        <w:r w:rsidRPr="0064347F" w:rsidDel="001B36C8">
          <w:delText xml:space="preserve">. </w:delText>
        </w:r>
      </w:del>
    </w:p>
    <w:p w14:paraId="449161FA" w14:textId="6954E712" w:rsidR="00F2232B" w:rsidRPr="0064347F" w:rsidDel="001B36C8" w:rsidRDefault="00F2232B" w:rsidP="00F2232B">
      <w:pPr>
        <w:pStyle w:val="BodyText"/>
        <w:ind w:left="720" w:hanging="360"/>
        <w:rPr>
          <w:del w:id="8414" w:author="Sayali Dev" w:date="2018-02-08T19:24:00Z"/>
        </w:rPr>
      </w:pPr>
    </w:p>
    <w:p w14:paraId="186883D9" w14:textId="2F56B163" w:rsidR="00F2232B" w:rsidRPr="0064347F" w:rsidDel="001B36C8" w:rsidRDefault="00F2232B" w:rsidP="00C9791D">
      <w:pPr>
        <w:pStyle w:val="BodyText"/>
        <w:numPr>
          <w:ilvl w:val="0"/>
          <w:numId w:val="112"/>
        </w:numPr>
        <w:ind w:left="720"/>
        <w:rPr>
          <w:del w:id="8415" w:author="Sayali Dev" w:date="2018-02-08T19:24:00Z"/>
        </w:rPr>
      </w:pPr>
      <w:del w:id="8416" w:author="Sayali Dev" w:date="2018-02-08T19:24:00Z">
        <w:r w:rsidRPr="0064347F" w:rsidDel="001B36C8">
          <w:delText xml:space="preserve">Click </w:delText>
        </w:r>
        <w:r w:rsidDel="001B36C8">
          <w:delText xml:space="preserve">the row of the shipment for which you want to </w:delText>
        </w:r>
        <w:r w:rsidDel="001B36C8">
          <w:rPr>
            <w:lang w:val="en-US"/>
          </w:rPr>
          <w:delText>add biospecimens to a worklist</w:delText>
        </w:r>
        <w:r w:rsidDel="001B36C8">
          <w:delText xml:space="preserve">. </w:delText>
        </w:r>
      </w:del>
    </w:p>
    <w:p w14:paraId="7C96CF01" w14:textId="373EC441" w:rsidR="00F2232B" w:rsidRPr="00330939" w:rsidDel="001B36C8" w:rsidRDefault="00F2232B" w:rsidP="00F2232B">
      <w:pPr>
        <w:pStyle w:val="BodyText"/>
        <w:ind w:left="720" w:right="720"/>
        <w:rPr>
          <w:del w:id="8417" w:author="Sayali Dev" w:date="2018-02-08T19:24:00Z"/>
          <w:lang w:val="en-US"/>
        </w:rPr>
      </w:pPr>
      <w:del w:id="8418" w:author="Sayali Dev" w:date="2018-02-08T19:24:00Z">
        <w:r w:rsidRPr="0064347F" w:rsidDel="001B36C8">
          <w:delText xml:space="preserve">The </w:delText>
        </w:r>
        <w:r w:rsidRPr="0064347F" w:rsidDel="001B36C8">
          <w:rPr>
            <w:b/>
          </w:rPr>
          <w:delText>View Shipment</w:delText>
        </w:r>
        <w:r w:rsidRPr="0064347F" w:rsidDel="001B36C8">
          <w:delText xml:space="preserve"> page appears.</w:delText>
        </w:r>
        <w:r w:rsidRPr="00FB0108" w:rsidDel="001B36C8">
          <w:rPr>
            <w:b/>
          </w:rPr>
          <w:br/>
        </w:r>
      </w:del>
    </w:p>
    <w:p w14:paraId="40905BE3" w14:textId="6E4AAC2D" w:rsidR="00F2232B" w:rsidDel="001B36C8" w:rsidRDefault="00F2232B" w:rsidP="00C9791D">
      <w:pPr>
        <w:pStyle w:val="ListParagraph"/>
        <w:numPr>
          <w:ilvl w:val="0"/>
          <w:numId w:val="112"/>
        </w:numPr>
        <w:ind w:left="720" w:right="360"/>
        <w:rPr>
          <w:del w:id="8419" w:author="Sayali Dev" w:date="2018-02-08T19:24:00Z"/>
        </w:rPr>
      </w:pPr>
      <w:del w:id="8420" w:author="Sayali Dev" w:date="2018-02-08T19:24:00Z">
        <w:r w:rsidRPr="00AA26F9" w:rsidDel="001B36C8">
          <w:delText xml:space="preserve">Click </w:delText>
        </w:r>
        <w:r w:rsidDel="001B36C8">
          <w:rPr>
            <w:b/>
            <w:caps/>
          </w:rPr>
          <w:delText>Add to WORKLIST</w:delText>
        </w:r>
        <w:r w:rsidRPr="00AA26F9" w:rsidDel="001B36C8">
          <w:delText xml:space="preserve">. </w:delText>
        </w:r>
        <w:r w:rsidDel="001B36C8">
          <w:br/>
          <w:delText xml:space="preserve">A confirmation window appears indicating that only biospecimens with a status as </w:delText>
        </w:r>
        <w:r w:rsidRPr="00A65789" w:rsidDel="001B36C8">
          <w:rPr>
            <w:b/>
          </w:rPr>
          <w:delText>In Inventory</w:delText>
        </w:r>
        <w:r w:rsidDel="001B36C8">
          <w:delText xml:space="preserve"> can be added to a worklist.</w:delText>
        </w:r>
        <w:r w:rsidDel="001B36C8">
          <w:br/>
        </w:r>
      </w:del>
    </w:p>
    <w:p w14:paraId="7D21FD7C" w14:textId="1CC19771" w:rsidR="00F2232B" w:rsidRPr="00B5216F" w:rsidDel="001B36C8" w:rsidRDefault="00F2232B" w:rsidP="00C9791D">
      <w:pPr>
        <w:pStyle w:val="ListParagraph"/>
        <w:numPr>
          <w:ilvl w:val="0"/>
          <w:numId w:val="112"/>
        </w:numPr>
        <w:ind w:left="720" w:right="360"/>
        <w:rPr>
          <w:del w:id="8421" w:author="Sayali Dev" w:date="2018-02-08T19:24:00Z"/>
        </w:rPr>
      </w:pPr>
      <w:del w:id="8422" w:author="Sayali Dev" w:date="2018-02-08T19:24:00Z">
        <w:r w:rsidDel="001B36C8">
          <w:delText xml:space="preserve">Click </w:delText>
        </w:r>
        <w:r w:rsidRPr="00A65789" w:rsidDel="001B36C8">
          <w:rPr>
            <w:b/>
          </w:rPr>
          <w:delText xml:space="preserve">OK </w:delText>
        </w:r>
        <w:r w:rsidDel="001B36C8">
          <w:delText>in confirmation window.</w:delText>
        </w:r>
      </w:del>
    </w:p>
    <w:p w14:paraId="1C067F13" w14:textId="53BBD3CA" w:rsidR="00F2232B" w:rsidDel="001B36C8" w:rsidRDefault="00F2232B" w:rsidP="00F2232B">
      <w:pPr>
        <w:pStyle w:val="ListParagraph"/>
        <w:ind w:right="360"/>
        <w:rPr>
          <w:del w:id="8423" w:author="Sayali Dev" w:date="2018-02-08T19:24:00Z"/>
        </w:rPr>
      </w:pPr>
      <w:del w:id="8424" w:author="Sayali Dev" w:date="2018-02-08T19:24:00Z">
        <w:r w:rsidRPr="00AA26F9" w:rsidDel="001B36C8">
          <w:delText xml:space="preserve">The </w:delText>
        </w:r>
        <w:r w:rsidDel="001B36C8">
          <w:rPr>
            <w:b/>
          </w:rPr>
          <w:delText>Create/Modify W</w:delText>
        </w:r>
        <w:r w:rsidRPr="00442B77" w:rsidDel="001B36C8">
          <w:rPr>
            <w:b/>
          </w:rPr>
          <w:delText>orklist</w:delText>
        </w:r>
        <w:r w:rsidDel="001B36C8">
          <w:delText xml:space="preserve"> page appears with the eligible shipment biospecimens listed.</w:delText>
        </w:r>
      </w:del>
    </w:p>
    <w:p w14:paraId="4045CDA6" w14:textId="6BE8F631" w:rsidR="00F2232B" w:rsidDel="001B36C8" w:rsidRDefault="00F2232B" w:rsidP="00F2232B">
      <w:pPr>
        <w:pStyle w:val="ListParagraph"/>
        <w:ind w:right="360"/>
        <w:rPr>
          <w:del w:id="8425" w:author="Sayali Dev" w:date="2018-02-08T19:24:00Z"/>
        </w:rPr>
      </w:pPr>
      <w:del w:id="8426" w:author="Sayali Dev" w:date="2018-02-08T19:24:00Z">
        <w:r w:rsidRPr="00A65789" w:rsidDel="001B36C8">
          <w:rPr>
            <w:b/>
          </w:rPr>
          <w:delText>Note:</w:delText>
        </w:r>
        <w:r w:rsidDel="001B36C8">
          <w:delText xml:space="preserve"> If some biospecimens in the shipment cart have a status other than </w:delText>
        </w:r>
        <w:r w:rsidRPr="00A65789" w:rsidDel="001B36C8">
          <w:rPr>
            <w:b/>
          </w:rPr>
          <w:delText>In Inventory</w:delText>
        </w:r>
        <w:r w:rsidDel="001B36C8">
          <w:delText xml:space="preserve">, only the </w:delText>
        </w:r>
        <w:r w:rsidRPr="007A18EF" w:rsidDel="001B36C8">
          <w:rPr>
            <w:b/>
          </w:rPr>
          <w:delText>In Inventory</w:delText>
        </w:r>
        <w:r w:rsidDel="001B36C8">
          <w:delText xml:space="preserve"> biospecimens are transferred to the </w:delText>
        </w:r>
        <w:r w:rsidRPr="007A18EF" w:rsidDel="001B36C8">
          <w:rPr>
            <w:b/>
          </w:rPr>
          <w:delText>Create</w:delText>
        </w:r>
        <w:r w:rsidDel="001B36C8">
          <w:rPr>
            <w:b/>
          </w:rPr>
          <w:delText>/Modify</w:delText>
        </w:r>
        <w:r w:rsidRPr="007A18EF" w:rsidDel="001B36C8">
          <w:rPr>
            <w:b/>
          </w:rPr>
          <w:delText xml:space="preserve"> Worklist</w:delText>
        </w:r>
        <w:r w:rsidDel="001B36C8">
          <w:delText xml:space="preserve"> page.</w:delText>
        </w:r>
        <w:r w:rsidDel="001B36C8">
          <w:br/>
        </w:r>
      </w:del>
    </w:p>
    <w:p w14:paraId="50EF39A9" w14:textId="201D13AA" w:rsidR="00F2232B" w:rsidDel="001B36C8" w:rsidRDefault="00F2232B" w:rsidP="00F2232B">
      <w:pPr>
        <w:rPr>
          <w:del w:id="8427" w:author="Sayali Dev" w:date="2018-02-08T19:24:00Z"/>
        </w:rPr>
      </w:pPr>
      <w:del w:id="8428" w:author="Sayali Dev" w:date="2018-02-08T19:24:00Z">
        <w:r w:rsidDel="001B36C8">
          <w:tab/>
        </w:r>
        <w:r w:rsidRPr="00691675" w:rsidDel="001B36C8">
          <w:rPr>
            <w:noProof/>
          </w:rPr>
          <w:drawing>
            <wp:inline distT="0" distB="0" distL="0" distR="0" wp14:anchorId="568A5377" wp14:editId="13B0D493">
              <wp:extent cx="6608445" cy="5893435"/>
              <wp:effectExtent l="19050" t="19050" r="20955" b="1206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08445" cy="5893435"/>
                      </a:xfrm>
                      <a:prstGeom prst="rect">
                        <a:avLst/>
                      </a:prstGeom>
                      <a:noFill/>
                      <a:ln w="3175">
                        <a:solidFill>
                          <a:schemeClr val="tx1"/>
                        </a:solidFill>
                      </a:ln>
                    </pic:spPr>
                  </pic:pic>
                </a:graphicData>
              </a:graphic>
            </wp:inline>
          </w:drawing>
        </w:r>
      </w:del>
    </w:p>
    <w:p w14:paraId="0483F8DE" w14:textId="0262FC34" w:rsidR="00F2232B" w:rsidDel="001B36C8" w:rsidRDefault="00F2232B" w:rsidP="00F2232B">
      <w:pPr>
        <w:pStyle w:val="Figure"/>
        <w:tabs>
          <w:tab w:val="clear" w:pos="1710"/>
          <w:tab w:val="num" w:pos="1800"/>
        </w:tabs>
        <w:ind w:left="1152" w:hanging="432"/>
        <w:rPr>
          <w:del w:id="8429" w:author="Sayali Dev" w:date="2018-02-08T19:24:00Z"/>
        </w:rPr>
      </w:pPr>
      <w:del w:id="8430" w:author="Sayali Dev" w:date="2018-02-08T19:24:00Z">
        <w:r w:rsidDel="001B36C8">
          <w:delText xml:space="preserve"> Create/Modify Worklist page</w:delText>
        </w:r>
      </w:del>
    </w:p>
    <w:p w14:paraId="55EF0269" w14:textId="2A71F5C3" w:rsidR="00F2232B" w:rsidDel="001B36C8" w:rsidRDefault="00F2232B" w:rsidP="00F2232B">
      <w:pPr>
        <w:pStyle w:val="BodyText"/>
        <w:ind w:left="720" w:right="540"/>
        <w:rPr>
          <w:del w:id="8431" w:author="Sayali Dev" w:date="2018-02-08T19:24:00Z"/>
        </w:rPr>
      </w:pPr>
    </w:p>
    <w:p w14:paraId="4D3C64F7" w14:textId="378CA03A" w:rsidR="00F2232B" w:rsidDel="001B36C8" w:rsidRDefault="00F2232B" w:rsidP="00C9791D">
      <w:pPr>
        <w:pStyle w:val="BodyText"/>
        <w:numPr>
          <w:ilvl w:val="0"/>
          <w:numId w:val="112"/>
        </w:numPr>
        <w:ind w:left="720" w:right="270"/>
        <w:rPr>
          <w:del w:id="8432" w:author="Sayali Dev" w:date="2018-02-08T19:24:00Z"/>
        </w:rPr>
      </w:pPr>
      <w:del w:id="8433" w:author="Sayali Dev" w:date="2018-02-08T19:24:00Z">
        <w:r w:rsidDel="001B36C8">
          <w:delText>Enter</w:delText>
        </w:r>
        <w:r w:rsidRPr="008B0550" w:rsidDel="001B36C8">
          <w:delText xml:space="preserve"> appropriate</w:delText>
        </w:r>
        <w:r w:rsidDel="001B36C8">
          <w:delText xml:space="preserve"> information in each field. </w:delText>
        </w:r>
        <w:r w:rsidDel="001B36C8">
          <w:rPr>
            <w:lang w:val="en-US"/>
          </w:rPr>
          <w:delText>F</w:delText>
        </w:r>
        <w:r w:rsidDel="001B36C8">
          <w:delText xml:space="preserve">ollowing table lists each field and its description. </w:delText>
        </w:r>
        <w:r w:rsidDel="001B36C8">
          <w:br/>
        </w:r>
        <w:r w:rsidRPr="006744E4" w:rsidDel="001B36C8">
          <w:rPr>
            <w:b/>
          </w:rPr>
          <w:delText>Note:</w:delText>
        </w:r>
        <w:r w:rsidDel="001B36C8">
          <w:rPr>
            <w:b/>
          </w:rPr>
          <w:delText xml:space="preserve"> </w:delText>
        </w:r>
        <w:r w:rsidRPr="006744E4" w:rsidDel="001B36C8">
          <w:delText>Fields that are marked with the red asterisk (</w:delText>
        </w:r>
        <w:r w:rsidRPr="006744E4" w:rsidDel="001B36C8">
          <w:rPr>
            <w:color w:val="FF0000"/>
          </w:rPr>
          <w:delText>*</w:delText>
        </w:r>
        <w:r w:rsidRPr="006744E4" w:rsidDel="001B36C8">
          <w:delText>) are mandatory.</w:delText>
        </w:r>
      </w:del>
    </w:p>
    <w:p w14:paraId="20FA2402" w14:textId="28EBADC2" w:rsidR="00F2232B" w:rsidDel="001B36C8" w:rsidRDefault="00F2232B" w:rsidP="00F2232B">
      <w:pPr>
        <w:pStyle w:val="BodyText"/>
        <w:ind w:left="720" w:right="270"/>
        <w:rPr>
          <w:del w:id="8434" w:author="Sayali Dev" w:date="2018-02-08T19:24:00Z"/>
        </w:rPr>
      </w:pPr>
    </w:p>
    <w:p w14:paraId="3744371F" w14:textId="5F77A9D4" w:rsidR="00F2232B" w:rsidDel="001B36C8" w:rsidRDefault="00F2232B" w:rsidP="00F2232B">
      <w:pPr>
        <w:pStyle w:val="Caption"/>
        <w:ind w:firstLine="720"/>
        <w:rPr>
          <w:del w:id="8435" w:author="Sayali Dev" w:date="2018-02-08T19:24:00Z"/>
        </w:rPr>
      </w:pPr>
      <w:del w:id="8436" w:author="Sayali Dev" w:date="2018-02-08T19:24:00Z">
        <w:r w:rsidDel="001B36C8">
          <w:delText xml:space="preserve">Table </w:delText>
        </w:r>
        <w:r w:rsidR="00F60220" w:rsidDel="001B36C8">
          <w:rPr>
            <w:b w:val="0"/>
            <w:bCs w:val="0"/>
          </w:rPr>
          <w:fldChar w:fldCharType="begin"/>
        </w:r>
        <w:r w:rsidR="00F60220" w:rsidDel="001B36C8">
          <w:delInstrText xml:space="preserve"> SEQ Figure \* ARABIC </w:delInstrText>
        </w:r>
        <w:r w:rsidR="00F60220" w:rsidDel="001B36C8">
          <w:rPr>
            <w:b w:val="0"/>
            <w:bCs w:val="0"/>
          </w:rPr>
          <w:fldChar w:fldCharType="separate"/>
        </w:r>
      </w:del>
      <w:del w:id="8437" w:author="Sayali Dev" w:date="2018-02-02T13:47:00Z">
        <w:r w:rsidDel="00EB76E3">
          <w:rPr>
            <w:noProof/>
          </w:rPr>
          <w:delText>27</w:delText>
        </w:r>
      </w:del>
      <w:del w:id="8438" w:author="Sayali Dev" w:date="2018-02-08T19:24:00Z">
        <w:r w:rsidR="00F60220" w:rsidDel="001B36C8">
          <w:rPr>
            <w:b w:val="0"/>
            <w:bCs w:val="0"/>
            <w:noProof/>
          </w:rPr>
          <w:fldChar w:fldCharType="end"/>
        </w:r>
        <w:r w:rsidDel="001B36C8">
          <w:delText>: Adding shipment biospecimens to a worklist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rsidDel="001B36C8" w14:paraId="32103F1B" w14:textId="04095D39" w:rsidTr="00F2232B">
        <w:trPr>
          <w:cantSplit/>
          <w:trHeight w:val="288"/>
          <w:tblHeader/>
          <w:del w:id="8439" w:author="Sayali Dev" w:date="2018-02-08T19:24:00Z"/>
        </w:trPr>
        <w:tc>
          <w:tcPr>
            <w:tcW w:w="1890" w:type="dxa"/>
            <w:shd w:val="clear" w:color="auto" w:fill="BFBFBF"/>
            <w:vAlign w:val="center"/>
          </w:tcPr>
          <w:p w14:paraId="4F03644C" w14:textId="7D05C06F" w:rsidR="00F2232B" w:rsidRPr="007A152E" w:rsidDel="001B36C8" w:rsidRDefault="00F2232B" w:rsidP="00F2232B">
            <w:pPr>
              <w:rPr>
                <w:del w:id="8440" w:author="Sayali Dev" w:date="2018-02-08T19:24:00Z"/>
                <w:b/>
              </w:rPr>
            </w:pPr>
            <w:del w:id="8441" w:author="Sayali Dev" w:date="2018-02-08T19:24:00Z">
              <w:r w:rsidDel="001B36C8">
                <w:rPr>
                  <w:b/>
                </w:rPr>
                <w:delText>Field</w:delText>
              </w:r>
            </w:del>
          </w:p>
        </w:tc>
        <w:tc>
          <w:tcPr>
            <w:tcW w:w="7920" w:type="dxa"/>
            <w:shd w:val="clear" w:color="auto" w:fill="BFBFBF"/>
            <w:vAlign w:val="center"/>
          </w:tcPr>
          <w:p w14:paraId="502B8EC0" w14:textId="60B46812" w:rsidR="00F2232B" w:rsidRPr="007A152E" w:rsidDel="001B36C8" w:rsidRDefault="00F2232B" w:rsidP="00F2232B">
            <w:pPr>
              <w:rPr>
                <w:del w:id="8442" w:author="Sayali Dev" w:date="2018-02-08T19:24:00Z"/>
                <w:b/>
              </w:rPr>
            </w:pPr>
            <w:del w:id="8443" w:author="Sayali Dev" w:date="2018-02-08T19:24:00Z">
              <w:r w:rsidRPr="007A152E" w:rsidDel="001B36C8">
                <w:rPr>
                  <w:b/>
                </w:rPr>
                <w:delText>Description</w:delText>
              </w:r>
            </w:del>
          </w:p>
        </w:tc>
      </w:tr>
      <w:tr w:rsidR="00F2232B" w:rsidDel="001B36C8" w14:paraId="5CAD094D" w14:textId="2CE1AD59" w:rsidTr="00F2232B">
        <w:trPr>
          <w:cantSplit/>
          <w:trHeight w:val="288"/>
          <w:del w:id="8444" w:author="Sayali Dev" w:date="2018-02-08T19:24:00Z"/>
        </w:trPr>
        <w:tc>
          <w:tcPr>
            <w:tcW w:w="1890" w:type="dxa"/>
            <w:vAlign w:val="center"/>
          </w:tcPr>
          <w:p w14:paraId="3451C31B" w14:textId="12473923" w:rsidR="00F2232B" w:rsidRPr="007A152E" w:rsidDel="001B36C8" w:rsidRDefault="00F2232B" w:rsidP="00F2232B">
            <w:pPr>
              <w:rPr>
                <w:del w:id="8445" w:author="Sayali Dev" w:date="2018-02-08T19:24:00Z"/>
                <w:b/>
              </w:rPr>
            </w:pPr>
            <w:del w:id="8446" w:author="Sayali Dev" w:date="2018-02-08T19:24:00Z">
              <w:r w:rsidDel="001B36C8">
                <w:rPr>
                  <w:b/>
                </w:rPr>
                <w:delText>Add to Existing Worklist</w:delText>
              </w:r>
            </w:del>
          </w:p>
        </w:tc>
        <w:tc>
          <w:tcPr>
            <w:tcW w:w="7920" w:type="dxa"/>
            <w:vAlign w:val="center"/>
          </w:tcPr>
          <w:p w14:paraId="3FB6A38C" w14:textId="3516204B" w:rsidR="00F2232B" w:rsidRPr="00281C20" w:rsidDel="001B36C8" w:rsidRDefault="00F2232B" w:rsidP="00F2232B">
            <w:pPr>
              <w:rPr>
                <w:del w:id="8447" w:author="Sayali Dev" w:date="2018-02-08T19:24:00Z"/>
              </w:rPr>
            </w:pPr>
            <w:del w:id="8448" w:author="Sayali Dev" w:date="2018-02-08T19:24:00Z">
              <w:r w:rsidDel="001B36C8">
                <w:delText>If you want to add these</w:delText>
              </w:r>
              <w:r w:rsidRPr="00281C20" w:rsidDel="001B36C8">
                <w:delText xml:space="preserve"> </w:delText>
              </w:r>
              <w:r w:rsidDel="001B36C8">
                <w:delText>biospecimens</w:delText>
              </w:r>
              <w:r w:rsidRPr="00281C20" w:rsidDel="001B36C8">
                <w:delText xml:space="preserve"> to an exist</w:delText>
              </w:r>
              <w:r w:rsidDel="001B36C8">
                <w:delText>ing worklist, select this check</w:delText>
              </w:r>
              <w:r w:rsidRPr="00281C20" w:rsidDel="001B36C8">
                <w:delText>box.</w:delText>
              </w:r>
            </w:del>
          </w:p>
        </w:tc>
      </w:tr>
      <w:tr w:rsidR="00F2232B" w:rsidDel="001B36C8" w14:paraId="2D17D4E6" w14:textId="4550A121" w:rsidTr="00F2232B">
        <w:trPr>
          <w:cantSplit/>
          <w:trHeight w:val="288"/>
          <w:del w:id="8449" w:author="Sayali Dev" w:date="2018-02-08T19:24:00Z"/>
        </w:trPr>
        <w:tc>
          <w:tcPr>
            <w:tcW w:w="1890" w:type="dxa"/>
            <w:vAlign w:val="center"/>
          </w:tcPr>
          <w:p w14:paraId="754AA7D6" w14:textId="500044AB" w:rsidR="00F2232B" w:rsidRPr="007A152E" w:rsidDel="001B36C8" w:rsidRDefault="00F2232B" w:rsidP="00F2232B">
            <w:pPr>
              <w:rPr>
                <w:del w:id="8450" w:author="Sayali Dev" w:date="2018-02-08T19:24:00Z"/>
                <w:b/>
              </w:rPr>
            </w:pPr>
            <w:del w:id="8451" w:author="Sayali Dev" w:date="2018-02-08T19:24:00Z">
              <w:r w:rsidDel="001B36C8">
                <w:rPr>
                  <w:b/>
                </w:rPr>
                <w:delText>Worklist Name</w:delText>
              </w:r>
              <w:r w:rsidRPr="006744E4" w:rsidDel="001B36C8">
                <w:rPr>
                  <w:color w:val="FF0000"/>
                </w:rPr>
                <w:delText>*</w:delText>
              </w:r>
            </w:del>
          </w:p>
        </w:tc>
        <w:tc>
          <w:tcPr>
            <w:tcW w:w="7920" w:type="dxa"/>
            <w:vAlign w:val="center"/>
          </w:tcPr>
          <w:p w14:paraId="4C15A6EA" w14:textId="3A64F666" w:rsidR="00F2232B" w:rsidRPr="00C819DF" w:rsidDel="001B36C8" w:rsidRDefault="00F2232B" w:rsidP="00C9791D">
            <w:pPr>
              <w:pStyle w:val="CommentText"/>
              <w:numPr>
                <w:ilvl w:val="0"/>
                <w:numId w:val="117"/>
              </w:numPr>
              <w:ind w:left="252" w:hanging="252"/>
              <w:rPr>
                <w:del w:id="8452" w:author="Sayali Dev" w:date="2018-02-08T19:24:00Z"/>
                <w:sz w:val="22"/>
                <w:szCs w:val="22"/>
              </w:rPr>
            </w:pPr>
            <w:del w:id="8453" w:author="Sayali Dev" w:date="2018-02-08T19:24:00Z">
              <w:r w:rsidRPr="00281C20" w:rsidDel="001B36C8">
                <w:rPr>
                  <w:sz w:val="22"/>
                  <w:szCs w:val="22"/>
                </w:rPr>
                <w:delText xml:space="preserve">If </w:delText>
              </w:r>
              <w:r w:rsidDel="001B36C8">
                <w:rPr>
                  <w:sz w:val="22"/>
                  <w:szCs w:val="22"/>
                </w:rPr>
                <w:delText xml:space="preserve">you checked </w:delText>
              </w:r>
              <w:r w:rsidRPr="00281C20" w:rsidDel="001B36C8">
                <w:rPr>
                  <w:sz w:val="22"/>
                  <w:szCs w:val="22"/>
                </w:rPr>
                <w:delText>th</w:delText>
              </w:r>
              <w:r w:rsidDel="001B36C8">
                <w:rPr>
                  <w:sz w:val="22"/>
                  <w:szCs w:val="22"/>
                </w:rPr>
                <w:delText>e Add to Existing box</w:delText>
              </w:r>
              <w:r w:rsidRPr="00281C20" w:rsidDel="001B36C8">
                <w:rPr>
                  <w:sz w:val="22"/>
                  <w:szCs w:val="22"/>
                </w:rPr>
                <w:delText xml:space="preserve">, then </w:delText>
              </w:r>
              <w:r w:rsidDel="001B36C8">
                <w:rPr>
                  <w:sz w:val="22"/>
                  <w:szCs w:val="22"/>
                </w:rPr>
                <w:delText>type part or the entire</w:delText>
              </w:r>
              <w:r w:rsidRPr="00281C20" w:rsidDel="001B36C8">
                <w:rPr>
                  <w:sz w:val="22"/>
                  <w:szCs w:val="22"/>
                </w:rPr>
                <w:delText xml:space="preserve"> existing worklist </w:delText>
              </w:r>
              <w:r w:rsidDel="001B36C8">
                <w:rPr>
                  <w:sz w:val="22"/>
                  <w:szCs w:val="22"/>
                </w:rPr>
                <w:delText>name in this field.</w:delText>
              </w:r>
              <w:r w:rsidRPr="00281C20" w:rsidDel="001B36C8">
                <w:rPr>
                  <w:sz w:val="22"/>
                  <w:szCs w:val="22"/>
                </w:rPr>
                <w:delText xml:space="preserve"> </w:delText>
              </w:r>
              <w:r w:rsidDel="001B36C8">
                <w:rPr>
                  <w:sz w:val="22"/>
                  <w:szCs w:val="22"/>
                </w:rPr>
                <w:br/>
              </w:r>
              <w:r w:rsidRPr="00556EAD" w:rsidDel="001B36C8">
                <w:rPr>
                  <w:b/>
                  <w:sz w:val="22"/>
                  <w:szCs w:val="22"/>
                </w:rPr>
                <w:delText>Note:</w:delText>
              </w:r>
              <w:r w:rsidDel="001B36C8">
                <w:rPr>
                  <w:sz w:val="22"/>
                  <w:szCs w:val="22"/>
                </w:rPr>
                <w:delText xml:space="preserve"> As you type part of an existing name, a dropdown list appears with existing worklist names that you </w:delText>
              </w:r>
              <w:r w:rsidRPr="00281C20" w:rsidDel="001B36C8">
                <w:rPr>
                  <w:sz w:val="22"/>
                  <w:szCs w:val="22"/>
                </w:rPr>
                <w:delText>can select</w:delText>
              </w:r>
              <w:r w:rsidDel="001B36C8">
                <w:rPr>
                  <w:sz w:val="22"/>
                  <w:szCs w:val="22"/>
                </w:rPr>
                <w:delText xml:space="preserve"> for this field.</w:delText>
              </w:r>
            </w:del>
          </w:p>
          <w:p w14:paraId="75B147AE" w14:textId="069CB822" w:rsidR="00F2232B" w:rsidRPr="00281C20" w:rsidDel="001B36C8" w:rsidRDefault="00F2232B" w:rsidP="00C9791D">
            <w:pPr>
              <w:pStyle w:val="CommentText"/>
              <w:numPr>
                <w:ilvl w:val="0"/>
                <w:numId w:val="117"/>
              </w:numPr>
              <w:ind w:left="252" w:hanging="252"/>
              <w:rPr>
                <w:del w:id="8454" w:author="Sayali Dev" w:date="2018-02-08T19:24:00Z"/>
                <w:sz w:val="22"/>
                <w:szCs w:val="22"/>
              </w:rPr>
            </w:pPr>
            <w:del w:id="8455" w:author="Sayali Dev" w:date="2018-02-08T19:24:00Z">
              <w:r w:rsidRPr="00281C20" w:rsidDel="001B36C8">
                <w:rPr>
                  <w:sz w:val="22"/>
                  <w:szCs w:val="22"/>
                </w:rPr>
                <w:delText>If you want to add th</w:delText>
              </w:r>
              <w:r w:rsidDel="001B36C8">
                <w:rPr>
                  <w:sz w:val="22"/>
                  <w:szCs w:val="22"/>
                </w:rPr>
                <w:delText>ese</w:delText>
              </w:r>
              <w:r w:rsidRPr="00281C20" w:rsidDel="001B36C8">
                <w:rPr>
                  <w:sz w:val="22"/>
                  <w:szCs w:val="22"/>
                </w:rPr>
                <w:delText xml:space="preserve"> </w:delText>
              </w:r>
              <w:r w:rsidDel="001B36C8">
                <w:rPr>
                  <w:sz w:val="22"/>
                  <w:szCs w:val="22"/>
                </w:rPr>
                <w:delText>biospecimens</w:delText>
              </w:r>
              <w:r w:rsidRPr="00281C20" w:rsidDel="001B36C8">
                <w:rPr>
                  <w:sz w:val="22"/>
                  <w:szCs w:val="22"/>
                </w:rPr>
                <w:delText xml:space="preserve"> to a new worklist, type a name for the worklist.</w:delText>
              </w:r>
            </w:del>
          </w:p>
        </w:tc>
      </w:tr>
      <w:tr w:rsidR="00F2232B" w:rsidDel="001B36C8" w14:paraId="5CC158DE" w14:textId="245FC091" w:rsidTr="00F2232B">
        <w:trPr>
          <w:cantSplit/>
          <w:trHeight w:val="288"/>
          <w:del w:id="8456" w:author="Sayali Dev" w:date="2018-02-08T19:24:00Z"/>
        </w:trPr>
        <w:tc>
          <w:tcPr>
            <w:tcW w:w="1890" w:type="dxa"/>
            <w:vAlign w:val="center"/>
          </w:tcPr>
          <w:p w14:paraId="064F4A9C" w14:textId="31BEC771" w:rsidR="00F2232B" w:rsidRPr="007A152E" w:rsidDel="001B36C8" w:rsidRDefault="00F2232B" w:rsidP="00F2232B">
            <w:pPr>
              <w:rPr>
                <w:del w:id="8457" w:author="Sayali Dev" w:date="2018-02-08T19:24:00Z"/>
                <w:b/>
              </w:rPr>
            </w:pPr>
            <w:del w:id="8458" w:author="Sayali Dev" w:date="2018-02-08T19:24:00Z">
              <w:r w:rsidDel="001B36C8">
                <w:rPr>
                  <w:b/>
                </w:rPr>
                <w:delText>Security</w:delText>
              </w:r>
              <w:r w:rsidRPr="006744E4" w:rsidDel="001B36C8">
                <w:rPr>
                  <w:color w:val="FF0000"/>
                </w:rPr>
                <w:delText>*</w:delText>
              </w:r>
            </w:del>
          </w:p>
        </w:tc>
        <w:tc>
          <w:tcPr>
            <w:tcW w:w="7920" w:type="dxa"/>
            <w:vAlign w:val="center"/>
          </w:tcPr>
          <w:p w14:paraId="2AEDE7FD" w14:textId="053A1A40" w:rsidR="00F2232B" w:rsidRPr="007811EB" w:rsidDel="001B36C8" w:rsidRDefault="00F2232B" w:rsidP="00F2232B">
            <w:pPr>
              <w:pStyle w:val="BodyText"/>
              <w:ind w:right="540"/>
              <w:rPr>
                <w:del w:id="8459" w:author="Sayali Dev" w:date="2018-02-08T19:24:00Z"/>
                <w:lang w:val="en-US"/>
              </w:rPr>
            </w:pPr>
            <w:del w:id="8460" w:author="Sayali Dev" w:date="2018-02-08T19:24:00Z">
              <w:r w:rsidDel="001B36C8">
                <w:rPr>
                  <w:lang w:val="en-US"/>
                </w:rPr>
                <w:delText>If you want to add these biospecimens to a new worklist, c</w:delText>
              </w:r>
              <w:r w:rsidDel="001B36C8">
                <w:delText xml:space="preserve">lick on the </w:delText>
              </w:r>
              <w:r w:rsidDel="001B36C8">
                <w:rPr>
                  <w:lang w:val="en-US"/>
                </w:rPr>
                <w:delText xml:space="preserve">appropriate </w:delText>
              </w:r>
              <w:r w:rsidRPr="00B051F9" w:rsidDel="001B36C8">
                <w:rPr>
                  <w:b/>
                </w:rPr>
                <w:delText>Security</w:delText>
              </w:r>
              <w:r w:rsidDel="001B36C8">
                <w:rPr>
                  <w:b/>
                  <w:lang w:val="en-US"/>
                </w:rPr>
                <w:delText xml:space="preserve"> </w:delText>
              </w:r>
              <w:r w:rsidRPr="007811EB" w:rsidDel="001B36C8">
                <w:rPr>
                  <w:lang w:val="en-US"/>
                </w:rPr>
                <w:delText>v</w:delText>
              </w:r>
              <w:r w:rsidRPr="007811EB" w:rsidDel="001B36C8">
                <w:delText>alue</w:delText>
              </w:r>
              <w:r w:rsidDel="001B36C8">
                <w:rPr>
                  <w:lang w:val="en-US"/>
                </w:rPr>
                <w:delText xml:space="preserve"> for the new worklist</w:delText>
              </w:r>
              <w:r w:rsidRPr="007811EB" w:rsidDel="001B36C8">
                <w:delText>.</w:delText>
              </w:r>
              <w:r w:rsidDel="001B36C8">
                <w:rPr>
                  <w:i/>
                </w:rPr>
                <w:delText xml:space="preserve"> </w:delText>
              </w:r>
            </w:del>
          </w:p>
          <w:p w14:paraId="03E999EC" w14:textId="284D0EE4" w:rsidR="00F2232B" w:rsidDel="001B36C8" w:rsidRDefault="00F2232B" w:rsidP="00C9791D">
            <w:pPr>
              <w:pStyle w:val="BodyText"/>
              <w:numPr>
                <w:ilvl w:val="0"/>
                <w:numId w:val="146"/>
              </w:numPr>
              <w:ind w:right="540"/>
              <w:rPr>
                <w:del w:id="8461" w:author="Sayali Dev" w:date="2018-02-08T19:24:00Z"/>
              </w:rPr>
            </w:pPr>
            <w:del w:id="8462" w:author="Sayali Dev" w:date="2018-02-08T19:24:00Z">
              <w:r w:rsidRPr="0036215D" w:rsidDel="001B36C8">
                <w:rPr>
                  <w:b/>
                </w:rPr>
                <w:delText>Private</w:delText>
              </w:r>
              <w:r w:rsidDel="001B36C8">
                <w:delText>: Can be viewed, modified or deleted only by the creator of the worklist. Cannot be viewed by other users.</w:delText>
              </w:r>
            </w:del>
          </w:p>
          <w:p w14:paraId="33C2B160" w14:textId="67779A81" w:rsidR="00F2232B" w:rsidDel="001B36C8" w:rsidRDefault="00F2232B" w:rsidP="00C9791D">
            <w:pPr>
              <w:pStyle w:val="BodyText"/>
              <w:numPr>
                <w:ilvl w:val="0"/>
                <w:numId w:val="146"/>
              </w:numPr>
              <w:ind w:right="540"/>
              <w:rPr>
                <w:del w:id="8463" w:author="Sayali Dev" w:date="2018-02-08T19:24:00Z"/>
              </w:rPr>
            </w:pPr>
            <w:del w:id="8464" w:author="Sayali Dev" w:date="2018-02-08T19:24:00Z">
              <w:r w:rsidRPr="0036215D" w:rsidDel="001B36C8">
                <w:rPr>
                  <w:b/>
                </w:rPr>
                <w:delText>Shared – Read-Only</w:delText>
              </w:r>
              <w:r w:rsidDel="001B36C8">
                <w:delText>: Can be viewed and used by any other authorized users within the organization. Can be viewed, modified or deleted only by the creator of the worklist.</w:delText>
              </w:r>
            </w:del>
          </w:p>
          <w:p w14:paraId="4F1B8405" w14:textId="3222E78E" w:rsidR="00F2232B" w:rsidDel="001B36C8" w:rsidRDefault="00F2232B" w:rsidP="00C9791D">
            <w:pPr>
              <w:pStyle w:val="BodyText"/>
              <w:numPr>
                <w:ilvl w:val="0"/>
                <w:numId w:val="146"/>
              </w:numPr>
              <w:ind w:right="540"/>
              <w:rPr>
                <w:del w:id="8465" w:author="Sayali Dev" w:date="2018-02-08T19:24:00Z"/>
              </w:rPr>
            </w:pPr>
            <w:del w:id="8466" w:author="Sayali Dev" w:date="2018-02-08T19:24:00Z">
              <w:r w:rsidRPr="0036215D" w:rsidDel="001B36C8">
                <w:rPr>
                  <w:b/>
                </w:rPr>
                <w:delText>Shared – Read-Write</w:delText>
              </w:r>
              <w:r w:rsidDel="001B36C8">
                <w:delText>: Can be viewed or modified by any authorized user within the organization. Only the creator of the worklist can change the security level or delete the worklist.</w:delText>
              </w:r>
            </w:del>
          </w:p>
          <w:p w14:paraId="6DA48CFB" w14:textId="43D38345" w:rsidR="00F2232B" w:rsidRPr="007811EB" w:rsidDel="001B36C8" w:rsidRDefault="00F2232B" w:rsidP="00F2232B">
            <w:pPr>
              <w:pStyle w:val="BodyText"/>
              <w:ind w:right="540"/>
              <w:rPr>
                <w:del w:id="8467" w:author="Sayali Dev" w:date="2018-02-08T19:24:00Z"/>
                <w:rFonts w:cs="Arial"/>
              </w:rPr>
            </w:pPr>
            <w:del w:id="8468" w:author="Sayali Dev" w:date="2018-02-08T19:24:00Z">
              <w:r w:rsidRPr="00CD7C08" w:rsidDel="001B36C8">
                <w:rPr>
                  <w:b/>
                </w:rPr>
                <w:delText>Note:</w:delText>
              </w:r>
              <w:r w:rsidDel="001B36C8">
                <w:delText xml:space="preserve"> This field is disabled if the </w:delText>
              </w:r>
              <w:r w:rsidDel="001B36C8">
                <w:rPr>
                  <w:b/>
                </w:rPr>
                <w:delText xml:space="preserve">Add to </w:delText>
              </w:r>
              <w:r w:rsidDel="001B36C8">
                <w:rPr>
                  <w:b/>
                  <w:lang w:val="en-US"/>
                </w:rPr>
                <w:delText>E</w:delText>
              </w:r>
              <w:r w:rsidRPr="00CD7C08" w:rsidDel="001B36C8">
                <w:rPr>
                  <w:b/>
                </w:rPr>
                <w:delText>xisting Worklist</w:delText>
              </w:r>
              <w:r w:rsidDel="001B36C8">
                <w:delText xml:space="preserve"> box is checked.</w:delText>
              </w:r>
            </w:del>
          </w:p>
        </w:tc>
      </w:tr>
      <w:tr w:rsidR="00F2232B" w:rsidDel="001B36C8" w14:paraId="5449646D" w14:textId="183756E0" w:rsidTr="00F2232B">
        <w:trPr>
          <w:cantSplit/>
          <w:trHeight w:val="1316"/>
          <w:del w:id="8469" w:author="Sayali Dev" w:date="2018-02-08T19:24:00Z"/>
        </w:trPr>
        <w:tc>
          <w:tcPr>
            <w:tcW w:w="1890" w:type="dxa"/>
            <w:vAlign w:val="center"/>
          </w:tcPr>
          <w:p w14:paraId="007B14D8" w14:textId="086B2DA1" w:rsidR="00F2232B" w:rsidDel="001B36C8" w:rsidRDefault="00F2232B" w:rsidP="00F2232B">
            <w:pPr>
              <w:rPr>
                <w:del w:id="8470" w:author="Sayali Dev" w:date="2018-02-08T19:24:00Z"/>
                <w:b/>
              </w:rPr>
            </w:pPr>
            <w:del w:id="8471" w:author="Sayali Dev" w:date="2018-02-08T19:24:00Z">
              <w:r w:rsidDel="001B36C8">
                <w:rPr>
                  <w:b/>
                </w:rPr>
                <w:delText>Identifier</w:delText>
              </w:r>
            </w:del>
          </w:p>
        </w:tc>
        <w:tc>
          <w:tcPr>
            <w:tcW w:w="7920" w:type="dxa"/>
            <w:vAlign w:val="center"/>
          </w:tcPr>
          <w:p w14:paraId="0CDB4DEE" w14:textId="2E79F84C" w:rsidR="00F2232B" w:rsidRPr="00C819DF" w:rsidDel="001B36C8" w:rsidRDefault="00F2232B" w:rsidP="00F2232B">
            <w:pPr>
              <w:pStyle w:val="BodyText"/>
              <w:ind w:right="540"/>
              <w:rPr>
                <w:del w:id="8472" w:author="Sayali Dev" w:date="2018-02-08T19:24:00Z"/>
                <w:lang w:val="en-US"/>
              </w:rPr>
            </w:pPr>
            <w:del w:id="8473" w:author="Sayali Dev" w:date="2018-02-08T19:24:00Z">
              <w:r w:rsidDel="001B36C8">
                <w:delText xml:space="preserve">To </w:delText>
              </w:r>
              <w:r w:rsidDel="001B36C8">
                <w:rPr>
                  <w:lang w:val="en-US"/>
                </w:rPr>
                <w:delText xml:space="preserve">manually </w:delText>
              </w:r>
              <w:r w:rsidDel="001B36C8">
                <w:delText xml:space="preserve">add </w:delText>
              </w:r>
              <w:r w:rsidDel="001B36C8">
                <w:rPr>
                  <w:lang w:val="en-US"/>
                </w:rPr>
                <w:delText xml:space="preserve">a known </w:delText>
              </w:r>
              <w:r w:rsidDel="001B36C8">
                <w:delText xml:space="preserve">biospecimen </w:delText>
              </w:r>
              <w:r w:rsidDel="001B36C8">
                <w:rPr>
                  <w:lang w:val="en-US"/>
                </w:rPr>
                <w:delText>that is not part of the shipment to the worklist</w:delText>
              </w:r>
              <w:r w:rsidDel="001B36C8">
                <w:delText xml:space="preserve">, input or scan </w:delText>
              </w:r>
              <w:r w:rsidDel="001B36C8">
                <w:rPr>
                  <w:lang w:val="en-US"/>
                </w:rPr>
                <w:delText>that item’s</w:delText>
              </w:r>
              <w:r w:rsidDel="001B36C8">
                <w:delText xml:space="preserve"> Kit or Sample Identifier in the </w:delText>
              </w:r>
              <w:r w:rsidRPr="00AA3BA5" w:rsidDel="001B36C8">
                <w:rPr>
                  <w:b/>
                </w:rPr>
                <w:delText>S</w:delText>
              </w:r>
              <w:r w:rsidRPr="00A9769F" w:rsidDel="001B36C8">
                <w:rPr>
                  <w:b/>
                </w:rPr>
                <w:delText>ource Identifier</w:delText>
              </w:r>
              <w:r w:rsidRPr="00142B1B" w:rsidDel="001B36C8">
                <w:delText xml:space="preserve"> </w:delText>
              </w:r>
              <w:r w:rsidDel="001B36C8">
                <w:delText xml:space="preserve">textbox and click on the </w:delText>
              </w:r>
              <w:r w:rsidRPr="00C12366" w:rsidDel="001B36C8">
                <w:rPr>
                  <w:b/>
                </w:rPr>
                <w:delText>A</w:delText>
              </w:r>
              <w:r w:rsidRPr="00A9769F" w:rsidDel="001B36C8">
                <w:rPr>
                  <w:b/>
                </w:rPr>
                <w:delText>DD</w:delText>
              </w:r>
              <w:r w:rsidRPr="00142B1B" w:rsidDel="001B36C8">
                <w:delText xml:space="preserve"> </w:delText>
              </w:r>
              <w:r w:rsidDel="001B36C8">
                <w:delText xml:space="preserve">button. </w:delText>
              </w:r>
              <w:r w:rsidDel="001B36C8">
                <w:rPr>
                  <w:lang w:val="en-US"/>
                </w:rPr>
                <w:br/>
                <w:delText xml:space="preserve">The </w:delText>
              </w:r>
              <w:r w:rsidDel="001B36C8">
                <w:delText xml:space="preserve">biospecimen </w:delText>
              </w:r>
              <w:r w:rsidDel="001B36C8">
                <w:rPr>
                  <w:lang w:val="en-US"/>
                </w:rPr>
                <w:delText xml:space="preserve">appears on the </w:delText>
              </w:r>
              <w:r w:rsidDel="001B36C8">
                <w:delText xml:space="preserve">list </w:delText>
              </w:r>
              <w:r w:rsidDel="001B36C8">
                <w:rPr>
                  <w:lang w:val="en-US"/>
                </w:rPr>
                <w:delText>below</w:delText>
              </w:r>
              <w:r w:rsidDel="001B36C8">
                <w:delText>.</w:delText>
              </w:r>
              <w:r w:rsidDel="001B36C8">
                <w:rPr>
                  <w:lang w:val="en-US"/>
                </w:rPr>
                <w:br/>
              </w:r>
              <w:r w:rsidRPr="00C819DF" w:rsidDel="001B36C8">
                <w:rPr>
                  <w:b/>
                  <w:lang w:val="en-US"/>
                </w:rPr>
                <w:delText>Note:</w:delText>
              </w:r>
              <w:r w:rsidDel="001B36C8">
                <w:rPr>
                  <w:lang w:val="en-US"/>
                </w:rPr>
                <w:delText xml:space="preserve"> </w:delText>
              </w:r>
              <w:r w:rsidRPr="00C819DF" w:rsidDel="001B36C8">
                <w:delText xml:space="preserve">You can add multiple </w:delText>
              </w:r>
              <w:r w:rsidDel="001B36C8">
                <w:rPr>
                  <w:lang w:val="en-US"/>
                </w:rPr>
                <w:delText>biospecimen</w:delText>
              </w:r>
              <w:r w:rsidRPr="00C819DF" w:rsidDel="001B36C8">
                <w:delText>s to the worklist</w:delText>
              </w:r>
              <w:r w:rsidDel="001B36C8">
                <w:rPr>
                  <w:lang w:val="en-US"/>
                </w:rPr>
                <w:delText xml:space="preserve"> using this field</w:delText>
              </w:r>
              <w:r w:rsidRPr="00C819DF" w:rsidDel="001B36C8">
                <w:delText>.</w:delText>
              </w:r>
            </w:del>
          </w:p>
        </w:tc>
      </w:tr>
    </w:tbl>
    <w:p w14:paraId="1E9E7B16" w14:textId="1E0C8BFF" w:rsidR="00F2232B" w:rsidDel="001B36C8" w:rsidRDefault="00F2232B" w:rsidP="00F2232B">
      <w:pPr>
        <w:pStyle w:val="BodyText"/>
        <w:ind w:left="720" w:right="540"/>
        <w:rPr>
          <w:del w:id="8474" w:author="Sayali Dev" w:date="2018-02-08T19:24:00Z"/>
        </w:rPr>
      </w:pPr>
    </w:p>
    <w:p w14:paraId="40E4AFBE" w14:textId="15FD8B91" w:rsidR="00F2232B" w:rsidRPr="0096544F" w:rsidDel="001B36C8" w:rsidRDefault="00F2232B" w:rsidP="00C9791D">
      <w:pPr>
        <w:pStyle w:val="BodyText"/>
        <w:numPr>
          <w:ilvl w:val="0"/>
          <w:numId w:val="112"/>
        </w:numPr>
        <w:ind w:left="720" w:right="540"/>
        <w:rPr>
          <w:del w:id="8475" w:author="Sayali Dev" w:date="2018-02-08T19:24:00Z"/>
          <w:lang w:val="en-US"/>
        </w:rPr>
      </w:pPr>
      <w:del w:id="8476" w:author="Sayali Dev" w:date="2018-02-08T19:24:00Z">
        <w:r w:rsidDel="001B36C8">
          <w:delText xml:space="preserve">To </w:delText>
        </w:r>
        <w:r w:rsidRPr="0096544F" w:rsidDel="001B36C8">
          <w:rPr>
            <w:lang w:val="en-US"/>
          </w:rPr>
          <w:delText xml:space="preserve">search and </w:delText>
        </w:r>
        <w:r w:rsidDel="001B36C8">
          <w:delText xml:space="preserve">select additional </w:delText>
        </w:r>
        <w:r w:rsidRPr="0096544F" w:rsidDel="001B36C8">
          <w:rPr>
            <w:lang w:val="en-US"/>
          </w:rPr>
          <w:delText>biospecimen</w:delText>
        </w:r>
        <w:r w:rsidDel="001B36C8">
          <w:delText>s</w:delText>
        </w:r>
        <w:r w:rsidRPr="0096544F" w:rsidDel="001B36C8">
          <w:rPr>
            <w:lang w:val="en-US"/>
          </w:rPr>
          <w:delText xml:space="preserve"> by Identifier, Collection, Sample Type, Specimen Type, </w:delText>
        </w:r>
        <w:r w:rsidDel="001B36C8">
          <w:rPr>
            <w:lang w:val="en-US"/>
          </w:rPr>
          <w:delText xml:space="preserve">or </w:delText>
        </w:r>
        <w:r w:rsidRPr="0096544F" w:rsidDel="001B36C8">
          <w:rPr>
            <w:lang w:val="en-US"/>
          </w:rPr>
          <w:delText>LIMS workflow type</w:delText>
        </w:r>
        <w:r w:rsidDel="001B36C8">
          <w:delText>:</w:delText>
        </w:r>
      </w:del>
    </w:p>
    <w:p w14:paraId="2036E112" w14:textId="44913AEA" w:rsidR="00F2232B" w:rsidRPr="0096544F" w:rsidDel="001B36C8" w:rsidRDefault="00F2232B" w:rsidP="00C9791D">
      <w:pPr>
        <w:pStyle w:val="BodyText"/>
        <w:numPr>
          <w:ilvl w:val="0"/>
          <w:numId w:val="114"/>
        </w:numPr>
        <w:tabs>
          <w:tab w:val="left" w:pos="1440"/>
        </w:tabs>
        <w:ind w:left="1440" w:right="540"/>
        <w:rPr>
          <w:del w:id="8477" w:author="Sayali Dev" w:date="2018-02-08T19:24:00Z"/>
        </w:rPr>
      </w:pPr>
      <w:del w:id="8478" w:author="Sayali Dev" w:date="2018-02-08T19:24:00Z">
        <w:r w:rsidDel="001B36C8">
          <w:rPr>
            <w:lang w:val="en-US"/>
          </w:rPr>
          <w:delText>C</w:delText>
        </w:r>
        <w:r w:rsidRPr="00FF2F16" w:rsidDel="001B36C8">
          <w:delText xml:space="preserve">lick the </w:delText>
        </w:r>
        <w:r w:rsidRPr="0096544F" w:rsidDel="001B36C8">
          <w:rPr>
            <w:b/>
          </w:rPr>
          <w:delText>Search Inventory</w:delText>
        </w:r>
        <w:r w:rsidDel="001B36C8">
          <w:delText xml:space="preserve"> link.</w:delText>
        </w:r>
        <w:r w:rsidDel="001B36C8">
          <w:rPr>
            <w:lang w:val="en-US"/>
          </w:rPr>
          <w:br/>
        </w:r>
        <w:r w:rsidDel="001B36C8">
          <w:delText xml:space="preserve">The </w:delText>
        </w:r>
        <w:r w:rsidRPr="0096544F" w:rsidDel="001B36C8">
          <w:rPr>
            <w:b/>
          </w:rPr>
          <w:delText xml:space="preserve">Search Samples and Worklists </w:delText>
        </w:r>
        <w:r w:rsidDel="001B36C8">
          <w:delText>page appears</w:delText>
        </w:r>
        <w:r w:rsidDel="001B36C8">
          <w:rPr>
            <w:lang w:val="en-US"/>
          </w:rPr>
          <w:delText>.</w:delText>
        </w:r>
        <w:r w:rsidDel="001B36C8">
          <w:rPr>
            <w:lang w:val="en-US"/>
          </w:rPr>
          <w:br/>
        </w:r>
      </w:del>
    </w:p>
    <w:p w14:paraId="7465293B" w14:textId="0066874B" w:rsidR="00F2232B" w:rsidRPr="0096544F" w:rsidDel="001B36C8" w:rsidRDefault="00F2232B" w:rsidP="00C9791D">
      <w:pPr>
        <w:pStyle w:val="BodyText"/>
        <w:numPr>
          <w:ilvl w:val="0"/>
          <w:numId w:val="114"/>
        </w:numPr>
        <w:tabs>
          <w:tab w:val="left" w:pos="1440"/>
        </w:tabs>
        <w:ind w:left="1440" w:right="540"/>
        <w:rPr>
          <w:del w:id="8479" w:author="Sayali Dev" w:date="2018-02-08T19:24:00Z"/>
        </w:rPr>
      </w:pPr>
      <w:del w:id="8480" w:author="Sayali Dev" w:date="2018-02-08T19:24:00Z">
        <w:r w:rsidDel="001B36C8">
          <w:delText>Select the appropriate checkbox</w:delText>
        </w:r>
        <w:r w:rsidDel="001B36C8">
          <w:rPr>
            <w:lang w:val="en-US"/>
          </w:rPr>
          <w:delText xml:space="preserve"> to display the Basic, Inventory or LIMS search fields</w:delText>
        </w:r>
        <w:r w:rsidDel="001B36C8">
          <w:delText>.</w:delText>
        </w:r>
        <w:r w:rsidRPr="0096544F" w:rsidDel="001B36C8">
          <w:rPr>
            <w:lang w:val="en-US"/>
          </w:rPr>
          <w:br/>
        </w:r>
        <w:r w:rsidRPr="0096544F" w:rsidDel="001B36C8">
          <w:rPr>
            <w:b/>
          </w:rPr>
          <w:delText xml:space="preserve">Note: </w:delText>
        </w:r>
        <w:r w:rsidDel="001B36C8">
          <w:delText xml:space="preserve">You can select more than one checkbox. </w:delText>
        </w:r>
        <w:r w:rsidRPr="0096544F" w:rsidDel="001B36C8">
          <w:rPr>
            <w:lang w:val="en-US"/>
          </w:rPr>
          <w:br/>
        </w:r>
        <w:r w:rsidDel="001B36C8">
          <w:delText xml:space="preserve">The search fields </w:delText>
        </w:r>
        <w:r w:rsidRPr="0096544F" w:rsidDel="001B36C8">
          <w:rPr>
            <w:lang w:val="en-US"/>
          </w:rPr>
          <w:delText xml:space="preserve">associated with your selection </w:delText>
        </w:r>
        <w:r w:rsidDel="001B36C8">
          <w:delText>appear.</w:delText>
        </w:r>
        <w:r w:rsidRPr="0096544F" w:rsidDel="001B36C8">
          <w:rPr>
            <w:lang w:val="en-US"/>
          </w:rPr>
          <w:br/>
        </w:r>
      </w:del>
    </w:p>
    <w:p w14:paraId="67EBB764" w14:textId="3DC50170" w:rsidR="00F2232B" w:rsidDel="001B36C8" w:rsidRDefault="00F2232B" w:rsidP="00F2232B">
      <w:pPr>
        <w:pStyle w:val="BodyText"/>
        <w:ind w:left="1350" w:right="540"/>
        <w:rPr>
          <w:del w:id="8481" w:author="Sayali Dev" w:date="2018-02-08T19:24:00Z"/>
        </w:rPr>
      </w:pPr>
      <w:del w:id="8482" w:author="Sayali Dev" w:date="2018-02-08T19:24:00Z">
        <w:r w:rsidRPr="000206FB" w:rsidDel="001B36C8">
          <w:rPr>
            <w:noProof/>
          </w:rPr>
          <w:drawing>
            <wp:inline distT="0" distB="0" distL="0" distR="0" wp14:anchorId="01D7C4CD" wp14:editId="4DA5A531">
              <wp:extent cx="5935345" cy="2626995"/>
              <wp:effectExtent l="19050" t="19050" r="27305" b="2095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345" cy="2626995"/>
                      </a:xfrm>
                      <a:prstGeom prst="rect">
                        <a:avLst/>
                      </a:prstGeom>
                      <a:noFill/>
                      <a:ln w="3175">
                        <a:solidFill>
                          <a:schemeClr val="tx1"/>
                        </a:solidFill>
                      </a:ln>
                    </pic:spPr>
                  </pic:pic>
                </a:graphicData>
              </a:graphic>
            </wp:inline>
          </w:drawing>
        </w:r>
      </w:del>
    </w:p>
    <w:p w14:paraId="58E75403" w14:textId="4A8328B8" w:rsidR="00F2232B" w:rsidDel="001B36C8" w:rsidRDefault="00F2232B" w:rsidP="00F2232B">
      <w:pPr>
        <w:pStyle w:val="Figure"/>
        <w:tabs>
          <w:tab w:val="clear" w:pos="1710"/>
          <w:tab w:val="clear" w:pos="1980"/>
          <w:tab w:val="num" w:pos="1800"/>
          <w:tab w:val="num" w:pos="2250"/>
        </w:tabs>
        <w:ind w:left="1620" w:hanging="432"/>
        <w:rPr>
          <w:del w:id="8483" w:author="Sayali Dev" w:date="2018-02-08T19:24:00Z"/>
        </w:rPr>
      </w:pPr>
      <w:del w:id="8484" w:author="Sayali Dev" w:date="2018-02-08T19:24:00Z">
        <w:r w:rsidDel="001B36C8">
          <w:delText>Figure Search Samples window – search fields</w:delText>
        </w:r>
      </w:del>
    </w:p>
    <w:p w14:paraId="3D8EEB61" w14:textId="24BE05FE" w:rsidR="00F2232B" w:rsidRPr="009B2B67" w:rsidDel="001B36C8" w:rsidRDefault="00F2232B" w:rsidP="00F2232B">
      <w:pPr>
        <w:rPr>
          <w:del w:id="8485" w:author="Sayali Dev" w:date="2018-02-08T19:24:00Z"/>
        </w:rPr>
      </w:pPr>
    </w:p>
    <w:p w14:paraId="2EE8BE7B" w14:textId="0D9FA9C9" w:rsidR="00F2232B" w:rsidDel="001B36C8" w:rsidRDefault="00F2232B" w:rsidP="00C9791D">
      <w:pPr>
        <w:pStyle w:val="BodyText"/>
        <w:numPr>
          <w:ilvl w:val="0"/>
          <w:numId w:val="114"/>
        </w:numPr>
        <w:ind w:left="1440" w:right="270"/>
        <w:rPr>
          <w:del w:id="8486" w:author="Sayali Dev" w:date="2018-02-08T19:24:00Z"/>
        </w:rPr>
      </w:pPr>
      <w:del w:id="8487" w:author="Sayali Dev" w:date="2018-02-08T19:24:00Z">
        <w:r w:rsidDel="001B36C8">
          <w:delText>Enter</w:delText>
        </w:r>
        <w:r w:rsidRPr="008B0550" w:rsidDel="001B36C8">
          <w:delText xml:space="preserve"> appropriate</w:delText>
        </w:r>
        <w:r w:rsidDel="001B36C8">
          <w:delText xml:space="preserve"> information in each field. </w:delText>
        </w:r>
        <w:r w:rsidDel="001B36C8">
          <w:rPr>
            <w:lang w:val="en-US"/>
          </w:rPr>
          <w:delText>F</w:delText>
        </w:r>
        <w:r w:rsidDel="001B36C8">
          <w:delText xml:space="preserve">ollowing table lists each field and its description. </w:delText>
        </w:r>
        <w:r w:rsidDel="001B36C8">
          <w:rPr>
            <w:lang w:val="en-US"/>
          </w:rPr>
          <w:br/>
        </w:r>
        <w:r w:rsidRPr="002D106A" w:rsidDel="001B36C8">
          <w:rPr>
            <w:b/>
          </w:rPr>
          <w:delText xml:space="preserve">Note: </w:delText>
        </w:r>
        <w:r w:rsidDel="001B36C8">
          <w:delText xml:space="preserve">You can specify multiple search criteria. </w:delText>
        </w:r>
      </w:del>
    </w:p>
    <w:p w14:paraId="31E05125" w14:textId="414137F2" w:rsidR="00F2232B" w:rsidDel="001B36C8" w:rsidRDefault="00F2232B" w:rsidP="00F2232B">
      <w:pPr>
        <w:pStyle w:val="BodyText"/>
        <w:ind w:left="720" w:right="270"/>
        <w:rPr>
          <w:del w:id="8488" w:author="Sayali Dev" w:date="2018-02-08T19:24:00Z"/>
        </w:rPr>
      </w:pPr>
    </w:p>
    <w:p w14:paraId="0595D7D4" w14:textId="059C7911" w:rsidR="00F2232B" w:rsidDel="001B36C8" w:rsidRDefault="00F2232B" w:rsidP="00F2232B">
      <w:pPr>
        <w:pStyle w:val="Caption"/>
        <w:ind w:left="1440"/>
        <w:rPr>
          <w:del w:id="8489" w:author="Sayali Dev" w:date="2018-02-08T19:24:00Z"/>
        </w:rPr>
      </w:pPr>
      <w:del w:id="8490" w:author="Sayali Dev" w:date="2018-02-08T19:24:00Z">
        <w:r w:rsidDel="001B36C8">
          <w:delText xml:space="preserve">Table </w:delText>
        </w:r>
        <w:r w:rsidR="00F60220" w:rsidDel="001B36C8">
          <w:rPr>
            <w:b w:val="0"/>
            <w:bCs w:val="0"/>
          </w:rPr>
          <w:fldChar w:fldCharType="begin"/>
        </w:r>
        <w:r w:rsidR="00F60220" w:rsidDel="001B36C8">
          <w:delInstrText xml:space="preserve"> SEQ Figure \* ARABIC </w:delInstrText>
        </w:r>
        <w:r w:rsidR="00F60220" w:rsidDel="001B36C8">
          <w:rPr>
            <w:b w:val="0"/>
            <w:bCs w:val="0"/>
          </w:rPr>
          <w:fldChar w:fldCharType="separate"/>
        </w:r>
      </w:del>
      <w:del w:id="8491" w:author="Sayali Dev" w:date="2018-02-02T13:47:00Z">
        <w:r w:rsidDel="00EB76E3">
          <w:rPr>
            <w:noProof/>
          </w:rPr>
          <w:delText>28</w:delText>
        </w:r>
      </w:del>
      <w:del w:id="8492" w:author="Sayali Dev" w:date="2018-02-08T19:24:00Z">
        <w:r w:rsidR="00F60220" w:rsidDel="001B36C8">
          <w:rPr>
            <w:b w:val="0"/>
            <w:bCs w:val="0"/>
            <w:noProof/>
          </w:rPr>
          <w:fldChar w:fldCharType="end"/>
        </w:r>
        <w:r w:rsidDel="001B36C8">
          <w:delText>: Selecting additional biospecimens</w:delText>
        </w:r>
      </w:del>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F2232B" w:rsidRPr="007A152E" w:rsidDel="001B36C8" w14:paraId="23C9C603" w14:textId="47AC8B1A" w:rsidTr="00F2232B">
        <w:trPr>
          <w:cantSplit/>
          <w:trHeight w:val="288"/>
          <w:tblHeader/>
          <w:del w:id="8493" w:author="Sayali Dev" w:date="2018-02-08T19:24:00Z"/>
        </w:trPr>
        <w:tc>
          <w:tcPr>
            <w:tcW w:w="2430" w:type="dxa"/>
            <w:shd w:val="clear" w:color="auto" w:fill="BFBFBF"/>
            <w:vAlign w:val="center"/>
          </w:tcPr>
          <w:p w14:paraId="60859C42" w14:textId="6902C7C6" w:rsidR="00F2232B" w:rsidRPr="007A152E" w:rsidDel="001B36C8" w:rsidRDefault="00F2232B" w:rsidP="00F2232B">
            <w:pPr>
              <w:rPr>
                <w:del w:id="8494" w:author="Sayali Dev" w:date="2018-02-08T19:24:00Z"/>
                <w:b/>
              </w:rPr>
            </w:pPr>
            <w:del w:id="8495" w:author="Sayali Dev" w:date="2018-02-08T19:24:00Z">
              <w:r w:rsidDel="001B36C8">
                <w:rPr>
                  <w:b/>
                </w:rPr>
                <w:delText>Field</w:delText>
              </w:r>
            </w:del>
          </w:p>
        </w:tc>
        <w:tc>
          <w:tcPr>
            <w:tcW w:w="6300" w:type="dxa"/>
            <w:shd w:val="clear" w:color="auto" w:fill="BFBFBF"/>
            <w:vAlign w:val="center"/>
          </w:tcPr>
          <w:p w14:paraId="00C86B51" w14:textId="2AB6F39D" w:rsidR="00F2232B" w:rsidRPr="007A152E" w:rsidDel="001B36C8" w:rsidRDefault="00F2232B" w:rsidP="00F2232B">
            <w:pPr>
              <w:rPr>
                <w:del w:id="8496" w:author="Sayali Dev" w:date="2018-02-08T19:24:00Z"/>
                <w:b/>
              </w:rPr>
            </w:pPr>
            <w:del w:id="8497" w:author="Sayali Dev" w:date="2018-02-08T19:24:00Z">
              <w:r w:rsidRPr="007A152E" w:rsidDel="001B36C8">
                <w:rPr>
                  <w:b/>
                </w:rPr>
                <w:delText>Description</w:delText>
              </w:r>
            </w:del>
          </w:p>
        </w:tc>
      </w:tr>
      <w:tr w:rsidR="00F2232B" w:rsidDel="001B36C8" w14:paraId="31FBE43D" w14:textId="0ADB351E" w:rsidTr="00F2232B">
        <w:trPr>
          <w:cantSplit/>
          <w:trHeight w:val="288"/>
          <w:del w:id="8498" w:author="Sayali Dev" w:date="2018-02-08T19:24:00Z"/>
        </w:trPr>
        <w:tc>
          <w:tcPr>
            <w:tcW w:w="8730" w:type="dxa"/>
            <w:gridSpan w:val="2"/>
            <w:shd w:val="clear" w:color="auto" w:fill="BFBFBF"/>
            <w:vAlign w:val="center"/>
          </w:tcPr>
          <w:p w14:paraId="0EBE34CA" w14:textId="4AD5E5BC" w:rsidR="00F2232B" w:rsidDel="001B36C8" w:rsidRDefault="00F2232B" w:rsidP="00F2232B">
            <w:pPr>
              <w:rPr>
                <w:del w:id="8499" w:author="Sayali Dev" w:date="2018-02-08T19:24:00Z"/>
              </w:rPr>
            </w:pPr>
            <w:del w:id="8500" w:author="Sayali Dev" w:date="2018-02-08T19:24:00Z">
              <w:r w:rsidRPr="005C22E1" w:rsidDel="001B36C8">
                <w:rPr>
                  <w:b/>
                </w:rPr>
                <w:delText>Basic</w:delText>
              </w:r>
              <w:r w:rsidDel="001B36C8">
                <w:delText xml:space="preserve"> search fields</w:delText>
              </w:r>
            </w:del>
          </w:p>
        </w:tc>
      </w:tr>
      <w:tr w:rsidR="00F2232B" w:rsidDel="001B36C8" w14:paraId="72D547DE" w14:textId="0C5531D0" w:rsidTr="00F2232B">
        <w:trPr>
          <w:cantSplit/>
          <w:trHeight w:val="288"/>
          <w:del w:id="8501" w:author="Sayali Dev" w:date="2018-02-08T19:24:00Z"/>
        </w:trPr>
        <w:tc>
          <w:tcPr>
            <w:tcW w:w="2430" w:type="dxa"/>
            <w:vAlign w:val="center"/>
          </w:tcPr>
          <w:p w14:paraId="276FD8DB" w14:textId="16916EE2" w:rsidR="00F2232B" w:rsidDel="001B36C8" w:rsidRDefault="00F2232B" w:rsidP="00F2232B">
            <w:pPr>
              <w:rPr>
                <w:del w:id="8502" w:author="Sayali Dev" w:date="2018-02-08T19:24:00Z"/>
                <w:b/>
              </w:rPr>
            </w:pPr>
            <w:del w:id="8503" w:author="Sayali Dev" w:date="2018-02-08T19:24:00Z">
              <w:r w:rsidDel="001B36C8">
                <w:rPr>
                  <w:b/>
                </w:rPr>
                <w:delText>Identifier</w:delText>
              </w:r>
            </w:del>
          </w:p>
        </w:tc>
        <w:tc>
          <w:tcPr>
            <w:tcW w:w="6300" w:type="dxa"/>
            <w:vAlign w:val="center"/>
          </w:tcPr>
          <w:p w14:paraId="08DF1FD8" w14:textId="6457834E" w:rsidR="00F2232B" w:rsidDel="001B36C8" w:rsidRDefault="00F2232B" w:rsidP="00F2232B">
            <w:pPr>
              <w:rPr>
                <w:del w:id="8504" w:author="Sayali Dev" w:date="2018-02-08T19:24:00Z"/>
              </w:rPr>
            </w:pPr>
            <w:del w:id="8505" w:author="Sayali Dev" w:date="2018-02-08T19:24:00Z">
              <w:r w:rsidDel="001B36C8">
                <w:delText xml:space="preserve">Type a biospecimen identifier to search for a specific biospecimen. </w:delText>
              </w:r>
            </w:del>
          </w:p>
        </w:tc>
      </w:tr>
      <w:tr w:rsidR="00F2232B" w:rsidDel="001B36C8" w14:paraId="1AA7B8F5" w14:textId="25C8435B" w:rsidTr="00F2232B">
        <w:trPr>
          <w:cantSplit/>
          <w:trHeight w:val="288"/>
          <w:del w:id="8506" w:author="Sayali Dev" w:date="2018-02-08T19:24:00Z"/>
        </w:trPr>
        <w:tc>
          <w:tcPr>
            <w:tcW w:w="2430" w:type="dxa"/>
            <w:vAlign w:val="center"/>
          </w:tcPr>
          <w:p w14:paraId="7B330026" w14:textId="3B64B04F" w:rsidR="00F2232B" w:rsidDel="001B36C8" w:rsidRDefault="00F2232B" w:rsidP="00F2232B">
            <w:pPr>
              <w:rPr>
                <w:del w:id="8507" w:author="Sayali Dev" w:date="2018-02-08T19:24:00Z"/>
                <w:b/>
              </w:rPr>
            </w:pPr>
            <w:del w:id="8508" w:author="Sayali Dev" w:date="2018-02-08T19:24:00Z">
              <w:r w:rsidDel="001B36C8">
                <w:rPr>
                  <w:b/>
                </w:rPr>
                <w:delText>Identifier Type</w:delText>
              </w:r>
            </w:del>
          </w:p>
        </w:tc>
        <w:tc>
          <w:tcPr>
            <w:tcW w:w="6300" w:type="dxa"/>
            <w:vAlign w:val="center"/>
          </w:tcPr>
          <w:p w14:paraId="6E99BAFF" w14:textId="6606967E" w:rsidR="00F2232B" w:rsidDel="001B36C8" w:rsidRDefault="00F2232B" w:rsidP="00F2232B">
            <w:pPr>
              <w:rPr>
                <w:del w:id="8509" w:author="Sayali Dev" w:date="2018-02-08T19:24:00Z"/>
              </w:rPr>
            </w:pPr>
            <w:del w:id="8510" w:author="Sayali Dev" w:date="2018-02-08T19:24:00Z">
              <w:r w:rsidDel="001B36C8">
                <w:delText>Click one or more identifier types to search for all biospecimens with that identifier type.</w:delText>
              </w:r>
            </w:del>
          </w:p>
        </w:tc>
      </w:tr>
      <w:tr w:rsidR="00F2232B" w:rsidDel="001B36C8" w14:paraId="40A51EB4" w14:textId="0540BE08" w:rsidTr="00F2232B">
        <w:trPr>
          <w:cantSplit/>
          <w:trHeight w:val="288"/>
          <w:del w:id="8511" w:author="Sayali Dev" w:date="2018-02-08T19:24:00Z"/>
        </w:trPr>
        <w:tc>
          <w:tcPr>
            <w:tcW w:w="2430" w:type="dxa"/>
            <w:vAlign w:val="center"/>
          </w:tcPr>
          <w:p w14:paraId="2F6F4D45" w14:textId="0ECCBCE6" w:rsidR="00F2232B" w:rsidDel="001B36C8" w:rsidRDefault="00F2232B" w:rsidP="00F2232B">
            <w:pPr>
              <w:rPr>
                <w:del w:id="8512" w:author="Sayali Dev" w:date="2018-02-08T19:24:00Z"/>
                <w:b/>
              </w:rPr>
            </w:pPr>
            <w:del w:id="8513" w:author="Sayali Dev" w:date="2018-02-08T19:24:00Z">
              <w:r w:rsidDel="001B36C8">
                <w:rPr>
                  <w:b/>
                </w:rPr>
                <w:delText>Project</w:delText>
              </w:r>
            </w:del>
          </w:p>
        </w:tc>
        <w:tc>
          <w:tcPr>
            <w:tcW w:w="6300" w:type="dxa"/>
            <w:vAlign w:val="center"/>
          </w:tcPr>
          <w:p w14:paraId="5BF427BB" w14:textId="5F7777EE" w:rsidR="00F2232B" w:rsidDel="001B36C8" w:rsidRDefault="00F2232B" w:rsidP="00F2232B">
            <w:pPr>
              <w:rPr>
                <w:del w:id="8514" w:author="Sayali Dev" w:date="2018-02-08T19:24:00Z"/>
              </w:rPr>
            </w:pPr>
            <w:del w:id="8515" w:author="Sayali Dev" w:date="2018-02-08T19:24:00Z">
              <w:r w:rsidDel="001B36C8">
                <w:delText>Click the appropriate Project to search for all biospecimens associated with that Project.</w:delText>
              </w:r>
            </w:del>
          </w:p>
        </w:tc>
      </w:tr>
      <w:tr w:rsidR="00F2232B" w:rsidDel="001B36C8" w14:paraId="204E7768" w14:textId="164ACCA9" w:rsidTr="00F2232B">
        <w:trPr>
          <w:cantSplit/>
          <w:trHeight w:val="288"/>
          <w:del w:id="8516" w:author="Sayali Dev" w:date="2018-02-08T19:24:00Z"/>
        </w:trPr>
        <w:tc>
          <w:tcPr>
            <w:tcW w:w="2430" w:type="dxa"/>
            <w:vAlign w:val="center"/>
          </w:tcPr>
          <w:p w14:paraId="1997BD34" w14:textId="1FC6E0D8" w:rsidR="00F2232B" w:rsidDel="001B36C8" w:rsidRDefault="00F2232B" w:rsidP="00F2232B">
            <w:pPr>
              <w:rPr>
                <w:del w:id="8517" w:author="Sayali Dev" w:date="2018-02-08T19:24:00Z"/>
                <w:b/>
              </w:rPr>
            </w:pPr>
            <w:del w:id="8518" w:author="Sayali Dev" w:date="2018-02-08T19:24:00Z">
              <w:r w:rsidDel="001B36C8">
                <w:rPr>
                  <w:b/>
                </w:rPr>
                <w:delText>Collection</w:delText>
              </w:r>
            </w:del>
          </w:p>
        </w:tc>
        <w:tc>
          <w:tcPr>
            <w:tcW w:w="6300" w:type="dxa"/>
            <w:vAlign w:val="center"/>
          </w:tcPr>
          <w:p w14:paraId="6D423740" w14:textId="2BAC9131" w:rsidR="00F2232B" w:rsidDel="001B36C8" w:rsidRDefault="00F2232B" w:rsidP="00F2232B">
            <w:pPr>
              <w:rPr>
                <w:del w:id="8519" w:author="Sayali Dev" w:date="2018-02-08T19:24:00Z"/>
              </w:rPr>
            </w:pPr>
            <w:del w:id="8520" w:author="Sayali Dev" w:date="2018-02-08T19:24:00Z">
              <w:r w:rsidDel="001B36C8">
                <w:delText>Click the appropriate Collection to search for all biospecimens associated with that Collection.</w:delText>
              </w:r>
            </w:del>
          </w:p>
        </w:tc>
      </w:tr>
      <w:tr w:rsidR="00F2232B" w:rsidDel="001B36C8" w14:paraId="3CEB9B2A" w14:textId="5D348423" w:rsidTr="00F2232B">
        <w:trPr>
          <w:cantSplit/>
          <w:trHeight w:val="288"/>
          <w:del w:id="8521" w:author="Sayali Dev" w:date="2018-02-08T19:24:00Z"/>
        </w:trPr>
        <w:tc>
          <w:tcPr>
            <w:tcW w:w="8730" w:type="dxa"/>
            <w:gridSpan w:val="2"/>
            <w:shd w:val="clear" w:color="auto" w:fill="BFBFBF"/>
            <w:vAlign w:val="center"/>
          </w:tcPr>
          <w:p w14:paraId="7D478CA5" w14:textId="0B5529E2" w:rsidR="00F2232B" w:rsidDel="001B36C8" w:rsidRDefault="00F2232B" w:rsidP="00F2232B">
            <w:pPr>
              <w:rPr>
                <w:del w:id="8522" w:author="Sayali Dev" w:date="2018-02-08T19:24:00Z"/>
              </w:rPr>
            </w:pPr>
            <w:del w:id="8523" w:author="Sayali Dev" w:date="2018-02-08T19:24:00Z">
              <w:r w:rsidRPr="005C22E1" w:rsidDel="001B36C8">
                <w:rPr>
                  <w:b/>
                </w:rPr>
                <w:delText>Inventory</w:delText>
              </w:r>
              <w:r w:rsidDel="001B36C8">
                <w:delText xml:space="preserve"> search fields</w:delText>
              </w:r>
            </w:del>
          </w:p>
        </w:tc>
      </w:tr>
      <w:tr w:rsidR="00F2232B" w:rsidDel="001B36C8" w14:paraId="4A18E3B0" w14:textId="25C7E132" w:rsidTr="00F2232B">
        <w:trPr>
          <w:cantSplit/>
          <w:trHeight w:val="288"/>
          <w:del w:id="8524" w:author="Sayali Dev" w:date="2018-02-08T19:24:00Z"/>
        </w:trPr>
        <w:tc>
          <w:tcPr>
            <w:tcW w:w="2430" w:type="dxa"/>
            <w:vAlign w:val="center"/>
          </w:tcPr>
          <w:p w14:paraId="35AC7299" w14:textId="42BE2608" w:rsidR="00F2232B" w:rsidDel="001B36C8" w:rsidRDefault="00F2232B" w:rsidP="00F2232B">
            <w:pPr>
              <w:rPr>
                <w:del w:id="8525" w:author="Sayali Dev" w:date="2018-02-08T19:24:00Z"/>
                <w:b/>
              </w:rPr>
            </w:pPr>
            <w:del w:id="8526" w:author="Sayali Dev" w:date="2018-02-08T19:24:00Z">
              <w:r w:rsidDel="001B36C8">
                <w:rPr>
                  <w:b/>
                </w:rPr>
                <w:delText>Sample Status</w:delText>
              </w:r>
            </w:del>
          </w:p>
        </w:tc>
        <w:tc>
          <w:tcPr>
            <w:tcW w:w="6300" w:type="dxa"/>
            <w:vAlign w:val="center"/>
          </w:tcPr>
          <w:p w14:paraId="33B53757" w14:textId="13C5C94A" w:rsidR="00F2232B" w:rsidDel="001B36C8" w:rsidRDefault="00F2232B" w:rsidP="00F2232B">
            <w:pPr>
              <w:rPr>
                <w:del w:id="8527" w:author="Sayali Dev" w:date="2018-02-08T19:24:00Z"/>
              </w:rPr>
            </w:pPr>
            <w:del w:id="8528" w:author="Sayali Dev" w:date="2018-02-08T19:24:00Z">
              <w:r w:rsidDel="001B36C8">
                <w:delText>Click one or more biospecimen statuses to search for all biospecimens with that status.</w:delText>
              </w:r>
            </w:del>
          </w:p>
        </w:tc>
      </w:tr>
      <w:tr w:rsidR="00F2232B" w:rsidDel="001B36C8" w14:paraId="4D469205" w14:textId="76DAB8A7" w:rsidTr="00F2232B">
        <w:trPr>
          <w:cantSplit/>
          <w:trHeight w:val="288"/>
          <w:del w:id="8529" w:author="Sayali Dev" w:date="2018-02-08T19:24:00Z"/>
        </w:trPr>
        <w:tc>
          <w:tcPr>
            <w:tcW w:w="2430" w:type="dxa"/>
            <w:vAlign w:val="center"/>
          </w:tcPr>
          <w:p w14:paraId="37E3C409" w14:textId="0016EF52" w:rsidR="00F2232B" w:rsidDel="001B36C8" w:rsidRDefault="00F2232B" w:rsidP="00F2232B">
            <w:pPr>
              <w:rPr>
                <w:del w:id="8530" w:author="Sayali Dev" w:date="2018-02-08T19:24:00Z"/>
                <w:b/>
              </w:rPr>
            </w:pPr>
            <w:del w:id="8531" w:author="Sayali Dev" w:date="2018-02-08T19:24:00Z">
              <w:r w:rsidDel="001B36C8">
                <w:rPr>
                  <w:b/>
                </w:rPr>
                <w:delText>Specimen Type</w:delText>
              </w:r>
            </w:del>
          </w:p>
        </w:tc>
        <w:tc>
          <w:tcPr>
            <w:tcW w:w="6300" w:type="dxa"/>
            <w:vAlign w:val="center"/>
          </w:tcPr>
          <w:p w14:paraId="37E452BB" w14:textId="0AE7BA17" w:rsidR="00F2232B" w:rsidDel="001B36C8" w:rsidRDefault="00F2232B" w:rsidP="00F2232B">
            <w:pPr>
              <w:rPr>
                <w:del w:id="8532" w:author="Sayali Dev" w:date="2018-02-08T19:24:00Z"/>
              </w:rPr>
            </w:pPr>
            <w:del w:id="8533" w:author="Sayali Dev" w:date="2018-02-08T19:24:00Z">
              <w:r w:rsidDel="001B36C8">
                <w:delText>Click one or more specimen types to search for all biospecimens with that specimen type.</w:delText>
              </w:r>
            </w:del>
          </w:p>
        </w:tc>
      </w:tr>
      <w:tr w:rsidR="00F2232B" w:rsidDel="001B36C8" w14:paraId="2DE3EC31" w14:textId="08F3A9EB" w:rsidTr="00F2232B">
        <w:trPr>
          <w:cantSplit/>
          <w:trHeight w:val="288"/>
          <w:del w:id="8534" w:author="Sayali Dev" w:date="2018-02-08T19:24:00Z"/>
        </w:trPr>
        <w:tc>
          <w:tcPr>
            <w:tcW w:w="2430" w:type="dxa"/>
            <w:vAlign w:val="center"/>
          </w:tcPr>
          <w:p w14:paraId="275CAB9A" w14:textId="3FEAE449" w:rsidR="00F2232B" w:rsidDel="001B36C8" w:rsidRDefault="00F2232B" w:rsidP="00F2232B">
            <w:pPr>
              <w:rPr>
                <w:del w:id="8535" w:author="Sayali Dev" w:date="2018-02-08T19:24:00Z"/>
                <w:b/>
              </w:rPr>
            </w:pPr>
            <w:del w:id="8536" w:author="Sayali Dev" w:date="2018-02-08T19:24:00Z">
              <w:r w:rsidDel="001B36C8">
                <w:rPr>
                  <w:b/>
                </w:rPr>
                <w:delText>Sample Type</w:delText>
              </w:r>
            </w:del>
          </w:p>
        </w:tc>
        <w:tc>
          <w:tcPr>
            <w:tcW w:w="6300" w:type="dxa"/>
            <w:vAlign w:val="center"/>
          </w:tcPr>
          <w:p w14:paraId="292FE7FF" w14:textId="2E8D9757" w:rsidR="00F2232B" w:rsidDel="001B36C8" w:rsidRDefault="00F2232B" w:rsidP="00F2232B">
            <w:pPr>
              <w:rPr>
                <w:del w:id="8537" w:author="Sayali Dev" w:date="2018-02-08T19:24:00Z"/>
              </w:rPr>
            </w:pPr>
            <w:del w:id="8538" w:author="Sayali Dev" w:date="2018-02-08T19:24:00Z">
              <w:r w:rsidDel="001B36C8">
                <w:delText>Click one or more sample types to search for all biospecimens with that sample type.</w:delText>
              </w:r>
            </w:del>
          </w:p>
        </w:tc>
      </w:tr>
      <w:tr w:rsidR="00F2232B" w:rsidDel="001B36C8" w14:paraId="34D68B9F" w14:textId="38012C45" w:rsidTr="00F2232B">
        <w:trPr>
          <w:cantSplit/>
          <w:trHeight w:val="288"/>
          <w:del w:id="8539" w:author="Sayali Dev" w:date="2018-02-08T19:24:00Z"/>
        </w:trPr>
        <w:tc>
          <w:tcPr>
            <w:tcW w:w="2430" w:type="dxa"/>
            <w:vAlign w:val="center"/>
          </w:tcPr>
          <w:p w14:paraId="1BE8E361" w14:textId="06CA5086" w:rsidR="00F2232B" w:rsidDel="001B36C8" w:rsidRDefault="00F2232B" w:rsidP="00F2232B">
            <w:pPr>
              <w:rPr>
                <w:del w:id="8540" w:author="Sayali Dev" w:date="2018-02-08T19:24:00Z"/>
                <w:b/>
              </w:rPr>
            </w:pPr>
            <w:del w:id="8541" w:author="Sayali Dev" w:date="2018-02-08T19:24:00Z">
              <w:r w:rsidDel="001B36C8">
                <w:rPr>
                  <w:b/>
                </w:rPr>
                <w:delText>Container Type</w:delText>
              </w:r>
            </w:del>
          </w:p>
        </w:tc>
        <w:tc>
          <w:tcPr>
            <w:tcW w:w="6300" w:type="dxa"/>
            <w:vAlign w:val="center"/>
          </w:tcPr>
          <w:p w14:paraId="5067AFF8" w14:textId="1A7FE858" w:rsidR="00F2232B" w:rsidDel="001B36C8" w:rsidRDefault="00F2232B" w:rsidP="00F2232B">
            <w:pPr>
              <w:rPr>
                <w:del w:id="8542" w:author="Sayali Dev" w:date="2018-02-08T19:24:00Z"/>
              </w:rPr>
            </w:pPr>
            <w:del w:id="8543" w:author="Sayali Dev" w:date="2018-02-08T19:24:00Z">
              <w:r w:rsidDel="001B36C8">
                <w:delText>Click one or more container types to search for all biospecimens with that container type.</w:delText>
              </w:r>
            </w:del>
          </w:p>
        </w:tc>
      </w:tr>
      <w:tr w:rsidR="00F2232B" w:rsidDel="001B36C8" w14:paraId="2D4297A7" w14:textId="2361970F" w:rsidTr="00F2232B">
        <w:trPr>
          <w:cantSplit/>
          <w:trHeight w:val="288"/>
          <w:del w:id="8544" w:author="Sayali Dev" w:date="2018-02-08T19:24:00Z"/>
        </w:trPr>
        <w:tc>
          <w:tcPr>
            <w:tcW w:w="2430" w:type="dxa"/>
            <w:vAlign w:val="center"/>
          </w:tcPr>
          <w:p w14:paraId="25B71407" w14:textId="200C24AA" w:rsidR="00F2232B" w:rsidDel="001B36C8" w:rsidRDefault="00F2232B" w:rsidP="00F2232B">
            <w:pPr>
              <w:rPr>
                <w:del w:id="8545" w:author="Sayali Dev" w:date="2018-02-08T19:24:00Z"/>
                <w:b/>
              </w:rPr>
            </w:pPr>
            <w:del w:id="8546" w:author="Sayali Dev" w:date="2018-02-08T19:24:00Z">
              <w:r w:rsidDel="001B36C8">
                <w:rPr>
                  <w:b/>
                </w:rPr>
                <w:delText>Storage Location</w:delText>
              </w:r>
            </w:del>
          </w:p>
        </w:tc>
        <w:tc>
          <w:tcPr>
            <w:tcW w:w="6300" w:type="dxa"/>
            <w:vAlign w:val="center"/>
          </w:tcPr>
          <w:p w14:paraId="7B880C08" w14:textId="0CE7602F" w:rsidR="00F2232B" w:rsidDel="001B36C8" w:rsidRDefault="00F2232B" w:rsidP="00F2232B">
            <w:pPr>
              <w:rPr>
                <w:del w:id="8547" w:author="Sayali Dev" w:date="2018-02-08T19:24:00Z"/>
              </w:rPr>
            </w:pPr>
            <w:del w:id="8548" w:author="Sayali Dev" w:date="2018-02-08T19:24:00Z">
              <w:r w:rsidDel="001B36C8">
                <w:delText>Type a storage location to search for all biospecimens stored in that location.</w:delText>
              </w:r>
            </w:del>
          </w:p>
        </w:tc>
      </w:tr>
      <w:tr w:rsidR="00F2232B" w:rsidDel="001B36C8" w14:paraId="629E0827" w14:textId="032039C9" w:rsidTr="00F2232B">
        <w:trPr>
          <w:cantSplit/>
          <w:trHeight w:val="288"/>
          <w:del w:id="8549" w:author="Sayali Dev" w:date="2018-02-08T19:24:00Z"/>
        </w:trPr>
        <w:tc>
          <w:tcPr>
            <w:tcW w:w="2430" w:type="dxa"/>
            <w:vAlign w:val="center"/>
          </w:tcPr>
          <w:p w14:paraId="6EC0A82C" w14:textId="71ECE5D3" w:rsidR="00F2232B" w:rsidDel="001B36C8" w:rsidRDefault="00F2232B" w:rsidP="00F2232B">
            <w:pPr>
              <w:rPr>
                <w:del w:id="8550" w:author="Sayali Dev" w:date="2018-02-08T19:24:00Z"/>
                <w:b/>
              </w:rPr>
            </w:pPr>
            <w:del w:id="8551" w:author="Sayali Dev" w:date="2018-02-08T19:24:00Z">
              <w:r w:rsidDel="001B36C8">
                <w:rPr>
                  <w:b/>
                </w:rPr>
                <w:delText>Storage Type</w:delText>
              </w:r>
            </w:del>
          </w:p>
        </w:tc>
        <w:tc>
          <w:tcPr>
            <w:tcW w:w="6300" w:type="dxa"/>
            <w:vAlign w:val="center"/>
          </w:tcPr>
          <w:p w14:paraId="70009D43" w14:textId="4B5B2827" w:rsidR="00F2232B" w:rsidDel="001B36C8" w:rsidRDefault="00F2232B" w:rsidP="00F2232B">
            <w:pPr>
              <w:rPr>
                <w:del w:id="8552" w:author="Sayali Dev" w:date="2018-02-08T19:24:00Z"/>
              </w:rPr>
            </w:pPr>
            <w:del w:id="8553" w:author="Sayali Dev" w:date="2018-02-08T19:24:00Z">
              <w:r w:rsidDel="001B36C8">
                <w:delText>Click one or more storage types to search for all biospecimens with that storage type.</w:delText>
              </w:r>
            </w:del>
          </w:p>
        </w:tc>
      </w:tr>
      <w:tr w:rsidR="00F2232B" w:rsidRPr="005C22E1" w:rsidDel="001B36C8" w14:paraId="4A488480" w14:textId="05CA0E8D" w:rsidTr="00F2232B">
        <w:trPr>
          <w:cantSplit/>
          <w:trHeight w:val="288"/>
          <w:del w:id="8554" w:author="Sayali Dev" w:date="2018-02-08T19:24:00Z"/>
        </w:trPr>
        <w:tc>
          <w:tcPr>
            <w:tcW w:w="8730" w:type="dxa"/>
            <w:gridSpan w:val="2"/>
            <w:shd w:val="clear" w:color="auto" w:fill="BFBFBF"/>
          </w:tcPr>
          <w:p w14:paraId="63ABA0E6" w14:textId="70E11406" w:rsidR="00F2232B" w:rsidRPr="005C22E1" w:rsidDel="001B36C8" w:rsidRDefault="00F2232B" w:rsidP="00F2232B">
            <w:pPr>
              <w:rPr>
                <w:del w:id="8555" w:author="Sayali Dev" w:date="2018-02-08T19:24:00Z"/>
                <w:b/>
              </w:rPr>
            </w:pPr>
            <w:del w:id="8556" w:author="Sayali Dev" w:date="2018-02-08T19:24:00Z">
              <w:r w:rsidRPr="005C22E1" w:rsidDel="001B36C8">
                <w:rPr>
                  <w:b/>
                </w:rPr>
                <w:delText xml:space="preserve">LIMS </w:delText>
              </w:r>
              <w:r w:rsidRPr="005C22E1" w:rsidDel="001B36C8">
                <w:delText>search fields</w:delText>
              </w:r>
            </w:del>
          </w:p>
        </w:tc>
      </w:tr>
      <w:tr w:rsidR="00F2232B" w:rsidDel="001B36C8" w14:paraId="5D713E47" w14:textId="18E77122" w:rsidTr="00F2232B">
        <w:trPr>
          <w:cantSplit/>
          <w:trHeight w:val="288"/>
          <w:del w:id="8557" w:author="Sayali Dev" w:date="2018-02-08T19:24:00Z"/>
        </w:trPr>
        <w:tc>
          <w:tcPr>
            <w:tcW w:w="2430" w:type="dxa"/>
            <w:vAlign w:val="center"/>
          </w:tcPr>
          <w:p w14:paraId="5B100062" w14:textId="339CE35B" w:rsidR="00F2232B" w:rsidDel="001B36C8" w:rsidRDefault="00F2232B" w:rsidP="00F2232B">
            <w:pPr>
              <w:rPr>
                <w:del w:id="8558" w:author="Sayali Dev" w:date="2018-02-08T19:24:00Z"/>
                <w:b/>
              </w:rPr>
            </w:pPr>
            <w:del w:id="8559" w:author="Sayali Dev" w:date="2018-02-08T19:24:00Z">
              <w:r w:rsidDel="001B36C8">
                <w:rPr>
                  <w:b/>
                </w:rPr>
                <w:delText>Quantity</w:delText>
              </w:r>
            </w:del>
          </w:p>
        </w:tc>
        <w:tc>
          <w:tcPr>
            <w:tcW w:w="6300" w:type="dxa"/>
            <w:vAlign w:val="center"/>
          </w:tcPr>
          <w:p w14:paraId="0FEBA04C" w14:textId="24CAF360" w:rsidR="00F2232B" w:rsidDel="001B36C8" w:rsidRDefault="00F2232B" w:rsidP="00F2232B">
            <w:pPr>
              <w:rPr>
                <w:del w:id="8560" w:author="Sayali Dev" w:date="2018-02-08T19:24:00Z"/>
              </w:rPr>
            </w:pPr>
            <w:del w:id="8561" w:author="Sayali Dev" w:date="2018-02-08T19:24:00Z">
              <w:r w:rsidDel="001B36C8">
                <w:delText>Type a quantity to search for all biospecimens of that quantity.</w:delText>
              </w:r>
            </w:del>
          </w:p>
        </w:tc>
      </w:tr>
      <w:tr w:rsidR="00F2232B" w:rsidDel="001B36C8" w14:paraId="482C927F" w14:textId="29E4EB98" w:rsidTr="00F2232B">
        <w:trPr>
          <w:cantSplit/>
          <w:trHeight w:val="288"/>
          <w:del w:id="8562" w:author="Sayali Dev" w:date="2018-02-08T19:24:00Z"/>
        </w:trPr>
        <w:tc>
          <w:tcPr>
            <w:tcW w:w="2430" w:type="dxa"/>
            <w:vAlign w:val="center"/>
          </w:tcPr>
          <w:p w14:paraId="5C6F0C3F" w14:textId="01EBF53B" w:rsidR="00F2232B" w:rsidDel="001B36C8" w:rsidRDefault="00F2232B" w:rsidP="00F2232B">
            <w:pPr>
              <w:rPr>
                <w:del w:id="8563" w:author="Sayali Dev" w:date="2018-02-08T19:24:00Z"/>
                <w:b/>
              </w:rPr>
            </w:pPr>
            <w:del w:id="8564" w:author="Sayali Dev" w:date="2018-02-08T19:24:00Z">
              <w:r w:rsidDel="001B36C8">
                <w:rPr>
                  <w:b/>
                </w:rPr>
                <w:delText>Quantity Unit</w:delText>
              </w:r>
            </w:del>
          </w:p>
        </w:tc>
        <w:tc>
          <w:tcPr>
            <w:tcW w:w="6300" w:type="dxa"/>
            <w:vAlign w:val="center"/>
          </w:tcPr>
          <w:p w14:paraId="2B35C0A7" w14:textId="238113E5" w:rsidR="00F2232B" w:rsidDel="001B36C8" w:rsidRDefault="00F2232B" w:rsidP="00F2232B">
            <w:pPr>
              <w:rPr>
                <w:del w:id="8565" w:author="Sayali Dev" w:date="2018-02-08T19:24:00Z"/>
              </w:rPr>
            </w:pPr>
            <w:del w:id="8566" w:author="Sayali Dev" w:date="2018-02-08T19:24:00Z">
              <w:r w:rsidDel="001B36C8">
                <w:delText>Click the appropriate unit of measure to search for all biospecimens using that quantity unit of measure.</w:delText>
              </w:r>
            </w:del>
          </w:p>
        </w:tc>
      </w:tr>
      <w:tr w:rsidR="00F2232B" w:rsidDel="001B36C8" w14:paraId="16D95860" w14:textId="3E681DBD" w:rsidTr="00F2232B">
        <w:trPr>
          <w:cantSplit/>
          <w:trHeight w:val="288"/>
          <w:del w:id="8567" w:author="Sayali Dev" w:date="2018-02-08T19:24:00Z"/>
        </w:trPr>
        <w:tc>
          <w:tcPr>
            <w:tcW w:w="2430" w:type="dxa"/>
            <w:vAlign w:val="center"/>
          </w:tcPr>
          <w:p w14:paraId="70FCE514" w14:textId="4E2EF0EC" w:rsidR="00F2232B" w:rsidDel="001B36C8" w:rsidRDefault="00F2232B" w:rsidP="00F2232B">
            <w:pPr>
              <w:rPr>
                <w:del w:id="8568" w:author="Sayali Dev" w:date="2018-02-08T19:24:00Z"/>
                <w:b/>
              </w:rPr>
            </w:pPr>
            <w:del w:id="8569" w:author="Sayali Dev" w:date="2018-02-08T19:24:00Z">
              <w:r w:rsidDel="001B36C8">
                <w:rPr>
                  <w:b/>
                </w:rPr>
                <w:delText>Concentration</w:delText>
              </w:r>
            </w:del>
          </w:p>
        </w:tc>
        <w:tc>
          <w:tcPr>
            <w:tcW w:w="6300" w:type="dxa"/>
            <w:vAlign w:val="center"/>
          </w:tcPr>
          <w:p w14:paraId="30ED3364" w14:textId="79DD6B3E" w:rsidR="00F2232B" w:rsidDel="001B36C8" w:rsidRDefault="00F2232B" w:rsidP="00F2232B">
            <w:pPr>
              <w:rPr>
                <w:del w:id="8570" w:author="Sayali Dev" w:date="2018-02-08T19:24:00Z"/>
              </w:rPr>
            </w:pPr>
            <w:del w:id="8571" w:author="Sayali Dev" w:date="2018-02-08T19:24:00Z">
              <w:r w:rsidDel="001B36C8">
                <w:delText>Type a concentration to search for all biospecimens of that concentration.</w:delText>
              </w:r>
            </w:del>
          </w:p>
        </w:tc>
      </w:tr>
      <w:tr w:rsidR="00F2232B" w:rsidDel="001B36C8" w14:paraId="14929877" w14:textId="5F2DEAB6" w:rsidTr="00F2232B">
        <w:trPr>
          <w:cantSplit/>
          <w:trHeight w:val="288"/>
          <w:del w:id="8572" w:author="Sayali Dev" w:date="2018-02-08T19:24:00Z"/>
        </w:trPr>
        <w:tc>
          <w:tcPr>
            <w:tcW w:w="2430" w:type="dxa"/>
            <w:vAlign w:val="center"/>
          </w:tcPr>
          <w:p w14:paraId="2B201492" w14:textId="3B49AB03" w:rsidR="00F2232B" w:rsidDel="001B36C8" w:rsidRDefault="00F2232B" w:rsidP="00F2232B">
            <w:pPr>
              <w:rPr>
                <w:del w:id="8573" w:author="Sayali Dev" w:date="2018-02-08T19:24:00Z"/>
                <w:b/>
              </w:rPr>
            </w:pPr>
            <w:del w:id="8574" w:author="Sayali Dev" w:date="2018-02-08T19:24:00Z">
              <w:r w:rsidDel="001B36C8">
                <w:rPr>
                  <w:b/>
                </w:rPr>
                <w:delText>Concentration Unit</w:delText>
              </w:r>
            </w:del>
          </w:p>
        </w:tc>
        <w:tc>
          <w:tcPr>
            <w:tcW w:w="6300" w:type="dxa"/>
            <w:vAlign w:val="center"/>
          </w:tcPr>
          <w:p w14:paraId="08C1F9A3" w14:textId="69B1A5AE" w:rsidR="00F2232B" w:rsidDel="001B36C8" w:rsidRDefault="00F2232B" w:rsidP="00F2232B">
            <w:pPr>
              <w:rPr>
                <w:del w:id="8575" w:author="Sayali Dev" w:date="2018-02-08T19:24:00Z"/>
              </w:rPr>
            </w:pPr>
            <w:del w:id="8576" w:author="Sayali Dev" w:date="2018-02-08T19:24:00Z">
              <w:r w:rsidDel="001B36C8">
                <w:delText>Click the appropriate unit of measure to search for all biospecimens using that concentration unit of measure.</w:delText>
              </w:r>
            </w:del>
          </w:p>
        </w:tc>
      </w:tr>
    </w:tbl>
    <w:p w14:paraId="56EFD430" w14:textId="7F923489" w:rsidR="00F2232B" w:rsidDel="001B36C8" w:rsidRDefault="00F2232B" w:rsidP="00F2232B">
      <w:pPr>
        <w:ind w:left="1800" w:right="270"/>
        <w:rPr>
          <w:del w:id="8577" w:author="Sayali Dev" w:date="2018-02-08T19:24:00Z"/>
          <w:b/>
        </w:rPr>
      </w:pPr>
    </w:p>
    <w:p w14:paraId="49AC0FCD" w14:textId="0BC91203" w:rsidR="00F2232B" w:rsidRPr="00237E68" w:rsidDel="001B36C8" w:rsidRDefault="00F2232B" w:rsidP="00C9791D">
      <w:pPr>
        <w:numPr>
          <w:ilvl w:val="0"/>
          <w:numId w:val="114"/>
        </w:numPr>
        <w:tabs>
          <w:tab w:val="left" w:pos="1440"/>
        </w:tabs>
        <w:ind w:left="1440" w:right="270"/>
        <w:rPr>
          <w:del w:id="8578" w:author="Sayali Dev" w:date="2018-02-08T19:24:00Z"/>
          <w:i/>
          <w:u w:val="single"/>
        </w:rPr>
      </w:pPr>
      <w:del w:id="8579" w:author="Sayali Dev" w:date="2018-02-08T19:24:00Z">
        <w:r w:rsidDel="001B36C8">
          <w:delText xml:space="preserve">Click </w:delText>
        </w:r>
        <w:r w:rsidRPr="005C22E1" w:rsidDel="001B36C8">
          <w:rPr>
            <w:b/>
          </w:rPr>
          <w:delText>SEARCH</w:delText>
        </w:r>
        <w:r w:rsidDel="001B36C8">
          <w:delText>.</w:delText>
        </w:r>
      </w:del>
    </w:p>
    <w:p w14:paraId="68E7078F" w14:textId="09F6D10E" w:rsidR="00F2232B" w:rsidRPr="00264DC5" w:rsidDel="001B36C8" w:rsidRDefault="00F2232B" w:rsidP="00F2232B">
      <w:pPr>
        <w:pStyle w:val="BodyText"/>
        <w:tabs>
          <w:tab w:val="left" w:pos="1440"/>
        </w:tabs>
        <w:ind w:left="1440" w:right="360"/>
        <w:rPr>
          <w:del w:id="8580" w:author="Sayali Dev" w:date="2018-02-08T19:24:00Z"/>
          <w:lang w:val="en-US"/>
        </w:rPr>
      </w:pPr>
      <w:del w:id="8581" w:author="Sayali Dev" w:date="2018-02-08T19:24:00Z">
        <w:r w:rsidDel="001B36C8">
          <w:delText>A list of biospecimens that match your search criteria appear</w:delText>
        </w:r>
        <w:r w:rsidDel="001B36C8">
          <w:rPr>
            <w:lang w:val="en-US"/>
          </w:rPr>
          <w:delText>s</w:delText>
        </w:r>
        <w:r w:rsidDel="001B36C8">
          <w:delText xml:space="preserve">. </w:delText>
        </w:r>
        <w:r w:rsidDel="001B36C8">
          <w:rPr>
            <w:lang w:val="en-US"/>
          </w:rPr>
          <w:br/>
        </w:r>
      </w:del>
    </w:p>
    <w:p w14:paraId="0219DBDC" w14:textId="3EBD5BBE" w:rsidR="00F2232B" w:rsidDel="001B36C8" w:rsidRDefault="00F2232B" w:rsidP="00C9791D">
      <w:pPr>
        <w:pStyle w:val="BodyText"/>
        <w:numPr>
          <w:ilvl w:val="0"/>
          <w:numId w:val="114"/>
        </w:numPr>
        <w:tabs>
          <w:tab w:val="left" w:pos="1440"/>
        </w:tabs>
        <w:ind w:left="1440" w:right="360"/>
        <w:rPr>
          <w:del w:id="8582" w:author="Sayali Dev" w:date="2018-02-08T19:24:00Z"/>
        </w:rPr>
      </w:pPr>
      <w:del w:id="8583" w:author="Sayali Dev" w:date="2018-02-08T19:24:00Z">
        <w:r w:rsidDel="001B36C8">
          <w:delText xml:space="preserve">Click </w:delText>
        </w:r>
        <w:r w:rsidDel="001B36C8">
          <w:rPr>
            <w:lang w:val="en-US"/>
          </w:rPr>
          <w:delText xml:space="preserve">each </w:delText>
        </w:r>
        <w:r w:rsidDel="001B36C8">
          <w:delText>biospecimen that you want to add</w:delText>
        </w:r>
        <w:r w:rsidDel="001B36C8">
          <w:rPr>
            <w:lang w:val="en-US"/>
          </w:rPr>
          <w:delText xml:space="preserve"> to the worklist</w:delText>
        </w:r>
        <w:r w:rsidDel="001B36C8">
          <w:delText xml:space="preserve">. </w:delText>
        </w:r>
      </w:del>
    </w:p>
    <w:p w14:paraId="35143168" w14:textId="26C5F099" w:rsidR="00F2232B" w:rsidRPr="00264DC5" w:rsidDel="001B36C8" w:rsidRDefault="00F2232B" w:rsidP="00F2232B">
      <w:pPr>
        <w:pStyle w:val="BodyText"/>
        <w:tabs>
          <w:tab w:val="left" w:pos="1440"/>
        </w:tabs>
        <w:ind w:left="1440" w:right="360"/>
        <w:rPr>
          <w:del w:id="8584" w:author="Sayali Dev" w:date="2018-02-08T19:24:00Z"/>
          <w:lang w:val="en-US"/>
        </w:rPr>
      </w:pPr>
      <w:del w:id="8585" w:author="Sayali Dev" w:date="2018-02-08T19:24:00Z">
        <w:r w:rsidDel="001B36C8">
          <w:delText>The biospecimen</w:delText>
        </w:r>
        <w:r w:rsidDel="001B36C8">
          <w:rPr>
            <w:lang w:val="en-US"/>
          </w:rPr>
          <w:delText xml:space="preserve"> identifiers</w:delText>
        </w:r>
        <w:r w:rsidDel="001B36C8">
          <w:delText xml:space="preserve"> appear in the list below. </w:delText>
        </w:r>
        <w:r w:rsidDel="001B36C8">
          <w:rPr>
            <w:lang w:val="en-US"/>
          </w:rPr>
          <w:br/>
        </w:r>
      </w:del>
    </w:p>
    <w:p w14:paraId="62B83C3F" w14:textId="63CDC5C4" w:rsidR="00F2232B" w:rsidDel="001B36C8" w:rsidRDefault="00F2232B" w:rsidP="00C9791D">
      <w:pPr>
        <w:pStyle w:val="BodyText"/>
        <w:numPr>
          <w:ilvl w:val="0"/>
          <w:numId w:val="114"/>
        </w:numPr>
        <w:tabs>
          <w:tab w:val="left" w:pos="1440"/>
        </w:tabs>
        <w:ind w:left="1440" w:right="360"/>
        <w:rPr>
          <w:del w:id="8586" w:author="Sayali Dev" w:date="2018-02-08T19:24:00Z"/>
        </w:rPr>
      </w:pPr>
      <w:del w:id="8587" w:author="Sayali Dev" w:date="2018-02-08T19:24:00Z">
        <w:r w:rsidDel="001B36C8">
          <w:delText xml:space="preserve">Click </w:delText>
        </w:r>
        <w:r w:rsidRPr="00CA71E6" w:rsidDel="001B36C8">
          <w:rPr>
            <w:b/>
          </w:rPr>
          <w:delText>ADD</w:delText>
        </w:r>
        <w:r w:rsidDel="001B36C8">
          <w:delText>.</w:delText>
        </w:r>
      </w:del>
    </w:p>
    <w:p w14:paraId="50EC2915" w14:textId="06D5B132" w:rsidR="00F2232B" w:rsidDel="001B36C8" w:rsidRDefault="00F2232B" w:rsidP="00F2232B">
      <w:pPr>
        <w:pStyle w:val="BodyText"/>
        <w:tabs>
          <w:tab w:val="left" w:pos="1440"/>
        </w:tabs>
        <w:ind w:left="1440" w:right="360"/>
        <w:rPr>
          <w:del w:id="8588" w:author="Sayali Dev" w:date="2018-02-08T19:24:00Z"/>
        </w:rPr>
      </w:pPr>
      <w:del w:id="8589" w:author="Sayali Dev" w:date="2018-02-08T19:24:00Z">
        <w:r w:rsidDel="001B36C8">
          <w:delText xml:space="preserve">The </w:delText>
        </w:r>
        <w:r w:rsidDel="001B36C8">
          <w:rPr>
            <w:lang w:val="en-US"/>
          </w:rPr>
          <w:delText xml:space="preserve">search window closes and the </w:delText>
        </w:r>
        <w:r w:rsidDel="001B36C8">
          <w:delText>biospecimen</w:delText>
        </w:r>
        <w:r w:rsidDel="001B36C8">
          <w:rPr>
            <w:lang w:val="en-US"/>
          </w:rPr>
          <w:delText xml:space="preserve"> identifier</w:delText>
        </w:r>
        <w:r w:rsidDel="001B36C8">
          <w:delText xml:space="preserve">s appear on the </w:delText>
        </w:r>
        <w:r w:rsidRPr="00CA71E6" w:rsidDel="001B36C8">
          <w:rPr>
            <w:b/>
          </w:rPr>
          <w:delText>Create/Modify Worklist</w:delText>
        </w:r>
        <w:r w:rsidDel="001B36C8">
          <w:delText xml:space="preserve"> page. </w:delText>
        </w:r>
      </w:del>
    </w:p>
    <w:p w14:paraId="0EF0EF90" w14:textId="4EFB89E1" w:rsidR="00F2232B" w:rsidDel="001B36C8" w:rsidRDefault="00F2232B" w:rsidP="00F2232B">
      <w:pPr>
        <w:pStyle w:val="ListParagraph"/>
        <w:rPr>
          <w:del w:id="8590" w:author="Sayali Dev" w:date="2018-02-08T19:24:00Z"/>
        </w:rPr>
      </w:pPr>
    </w:p>
    <w:p w14:paraId="4C230E20" w14:textId="04F25A12" w:rsidR="00F2232B" w:rsidRPr="0096544F" w:rsidDel="001B36C8" w:rsidRDefault="00F2232B" w:rsidP="00C9791D">
      <w:pPr>
        <w:pStyle w:val="BodyText"/>
        <w:numPr>
          <w:ilvl w:val="0"/>
          <w:numId w:val="191"/>
        </w:numPr>
        <w:ind w:left="720" w:right="540"/>
        <w:rPr>
          <w:del w:id="8591" w:author="Sayali Dev" w:date="2018-02-08T19:24:00Z"/>
        </w:rPr>
      </w:pPr>
      <w:del w:id="8592" w:author="Sayali Dev" w:date="2018-02-08T19:24:00Z">
        <w:r w:rsidDel="001B36C8">
          <w:rPr>
            <w:lang w:val="en-US"/>
          </w:rPr>
          <w:delText>T</w:delText>
        </w:r>
        <w:r w:rsidDel="001B36C8">
          <w:delText xml:space="preserve">o </w:delText>
        </w:r>
        <w:r w:rsidDel="001B36C8">
          <w:rPr>
            <w:lang w:val="en-US"/>
          </w:rPr>
          <w:delText xml:space="preserve">search and </w:delText>
        </w:r>
        <w:r w:rsidDel="001B36C8">
          <w:delText xml:space="preserve">select </w:delText>
        </w:r>
        <w:r w:rsidDel="001B36C8">
          <w:rPr>
            <w:lang w:val="en-US"/>
          </w:rPr>
          <w:delText>additional biospecimen</w:delText>
        </w:r>
        <w:r w:rsidDel="001B36C8">
          <w:delText>s that are associated with a</w:delText>
        </w:r>
        <w:r w:rsidDel="001B36C8">
          <w:rPr>
            <w:lang w:val="en-US"/>
          </w:rPr>
          <w:delText>nother</w:delText>
        </w:r>
        <w:r w:rsidDel="001B36C8">
          <w:delText xml:space="preserve"> worklist: </w:delText>
        </w:r>
      </w:del>
    </w:p>
    <w:p w14:paraId="77E1BEE8" w14:textId="2AA09815" w:rsidR="00F2232B" w:rsidRPr="0096544F" w:rsidDel="001B36C8" w:rsidRDefault="00F2232B" w:rsidP="00C9791D">
      <w:pPr>
        <w:pStyle w:val="BodyText"/>
        <w:numPr>
          <w:ilvl w:val="0"/>
          <w:numId w:val="115"/>
        </w:numPr>
        <w:ind w:left="1440"/>
        <w:rPr>
          <w:del w:id="8593" w:author="Sayali Dev" w:date="2018-02-08T19:24:00Z"/>
        </w:rPr>
      </w:pPr>
      <w:del w:id="8594" w:author="Sayali Dev" w:date="2018-02-08T19:24:00Z">
        <w:r w:rsidDel="001B36C8">
          <w:rPr>
            <w:lang w:val="en-US"/>
          </w:rPr>
          <w:delText>C</w:delText>
        </w:r>
        <w:r w:rsidRPr="00FF2F16" w:rsidDel="001B36C8">
          <w:delText xml:space="preserve">lick the </w:delText>
        </w:r>
        <w:r w:rsidRPr="0096544F" w:rsidDel="001B36C8">
          <w:rPr>
            <w:b/>
          </w:rPr>
          <w:delText>Search Inventory</w:delText>
        </w:r>
        <w:r w:rsidDel="001B36C8">
          <w:delText xml:space="preserve"> link.</w:delText>
        </w:r>
        <w:r w:rsidDel="001B36C8">
          <w:rPr>
            <w:lang w:val="en-US"/>
          </w:rPr>
          <w:br/>
        </w:r>
        <w:r w:rsidDel="001B36C8">
          <w:delText xml:space="preserve">The </w:delText>
        </w:r>
        <w:r w:rsidRPr="0096544F" w:rsidDel="001B36C8">
          <w:rPr>
            <w:b/>
          </w:rPr>
          <w:delText xml:space="preserve">Search Samples and Worklists </w:delText>
        </w:r>
        <w:r w:rsidDel="001B36C8">
          <w:delText>page appears</w:delText>
        </w:r>
        <w:r w:rsidDel="001B36C8">
          <w:rPr>
            <w:lang w:val="en-US"/>
          </w:rPr>
          <w:delText>.</w:delText>
        </w:r>
        <w:r w:rsidDel="001B36C8">
          <w:rPr>
            <w:lang w:val="en-US"/>
          </w:rPr>
          <w:br/>
        </w:r>
      </w:del>
    </w:p>
    <w:p w14:paraId="2A65CFF4" w14:textId="15648FDB" w:rsidR="00F2232B" w:rsidDel="001B36C8" w:rsidRDefault="00F2232B" w:rsidP="00C9791D">
      <w:pPr>
        <w:pStyle w:val="BodyText"/>
        <w:numPr>
          <w:ilvl w:val="0"/>
          <w:numId w:val="115"/>
        </w:numPr>
        <w:ind w:left="1440"/>
        <w:rPr>
          <w:del w:id="8595" w:author="Sayali Dev" w:date="2018-02-08T19:24:00Z"/>
        </w:rPr>
      </w:pPr>
      <w:del w:id="8596" w:author="Sayali Dev" w:date="2018-02-08T19:24:00Z">
        <w:r w:rsidDel="001B36C8">
          <w:delText xml:space="preserve">Click the </w:delText>
        </w:r>
        <w:r w:rsidRPr="007429D0" w:rsidDel="001B36C8">
          <w:rPr>
            <w:b/>
          </w:rPr>
          <w:delText>Search Worklist</w:delText>
        </w:r>
        <w:r w:rsidDel="001B36C8">
          <w:delText xml:space="preserve"> tab. </w:delText>
        </w:r>
        <w:r w:rsidDel="001B36C8">
          <w:rPr>
            <w:lang w:val="en-US"/>
          </w:rPr>
          <w:br/>
        </w:r>
      </w:del>
    </w:p>
    <w:p w14:paraId="1EE79F48" w14:textId="66247AD3" w:rsidR="00F2232B" w:rsidDel="001B36C8" w:rsidRDefault="00F2232B" w:rsidP="00C9791D">
      <w:pPr>
        <w:numPr>
          <w:ilvl w:val="0"/>
          <w:numId w:val="115"/>
        </w:numPr>
        <w:ind w:left="1440"/>
        <w:rPr>
          <w:del w:id="8597" w:author="Sayali Dev" w:date="2018-02-08T19:24:00Z"/>
        </w:rPr>
      </w:pPr>
      <w:del w:id="8598" w:author="Sayali Dev" w:date="2018-02-08T19:24:00Z">
        <w:r w:rsidDel="001B36C8">
          <w:delText xml:space="preserve">In the </w:delText>
        </w:r>
        <w:r w:rsidRPr="00C17608" w:rsidDel="001B36C8">
          <w:rPr>
            <w:b/>
          </w:rPr>
          <w:delText>Worklist Name</w:delText>
        </w:r>
        <w:r w:rsidDel="001B36C8">
          <w:delText xml:space="preserve"> box, type the name of the personal worklist, and click </w:delText>
        </w:r>
        <w:r w:rsidRPr="00C17608" w:rsidDel="001B36C8">
          <w:rPr>
            <w:b/>
          </w:rPr>
          <w:delText>Search</w:delText>
        </w:r>
        <w:r w:rsidDel="001B36C8">
          <w:delText xml:space="preserve">. </w:delText>
        </w:r>
        <w:r w:rsidDel="001B36C8">
          <w:rPr>
            <w:i/>
          </w:rPr>
          <w:br/>
        </w:r>
        <w:r w:rsidRPr="00C17608" w:rsidDel="001B36C8">
          <w:rPr>
            <w:b/>
          </w:rPr>
          <w:delText>Note:</w:delText>
        </w:r>
        <w:r w:rsidDel="001B36C8">
          <w:delText xml:space="preserve"> You can type a partial or full name of the worklist. </w:delText>
        </w:r>
        <w:r w:rsidDel="001B36C8">
          <w:br/>
          <w:delText>A list of worklists that match your search criteria appears.</w:delText>
        </w:r>
        <w:r w:rsidDel="001B36C8">
          <w:br/>
        </w:r>
      </w:del>
    </w:p>
    <w:p w14:paraId="36D64641" w14:textId="3AEF93E5" w:rsidR="00F2232B" w:rsidDel="001B36C8" w:rsidRDefault="00F2232B" w:rsidP="00C9791D">
      <w:pPr>
        <w:numPr>
          <w:ilvl w:val="0"/>
          <w:numId w:val="115"/>
        </w:numPr>
        <w:ind w:left="1440"/>
        <w:rPr>
          <w:del w:id="8599" w:author="Sayali Dev" w:date="2018-02-08T19:24:00Z"/>
        </w:rPr>
      </w:pPr>
      <w:del w:id="8600" w:author="Sayali Dev" w:date="2018-02-08T19:24:00Z">
        <w:r w:rsidDel="001B36C8">
          <w:delText xml:space="preserve">Click the appropriate worklist.  </w:delText>
        </w:r>
        <w:r w:rsidDel="001B36C8">
          <w:br/>
          <w:delText xml:space="preserve">The list of biospecimens that are associated with the worklist appears below. </w:delText>
        </w:r>
      </w:del>
    </w:p>
    <w:p w14:paraId="5551EED3" w14:textId="67C469FE" w:rsidR="00F2232B" w:rsidDel="001B36C8" w:rsidRDefault="00F2232B" w:rsidP="00F2232B">
      <w:pPr>
        <w:ind w:left="1440"/>
        <w:rPr>
          <w:del w:id="8601" w:author="Sayali Dev" w:date="2018-02-08T19:24:00Z"/>
        </w:rPr>
      </w:pPr>
      <w:del w:id="8602" w:author="Sayali Dev" w:date="2018-02-08T19:24:00Z">
        <w:r w:rsidDel="001B36C8">
          <w:br/>
        </w:r>
        <w:r w:rsidRPr="00691675" w:rsidDel="001B36C8">
          <w:rPr>
            <w:noProof/>
          </w:rPr>
          <w:drawing>
            <wp:inline distT="0" distB="0" distL="0" distR="0" wp14:anchorId="66BF35E6" wp14:editId="50839504">
              <wp:extent cx="5902325" cy="2618740"/>
              <wp:effectExtent l="19050" t="19050" r="22225" b="1016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2325" cy="2618740"/>
                      </a:xfrm>
                      <a:prstGeom prst="rect">
                        <a:avLst/>
                      </a:prstGeom>
                      <a:noFill/>
                      <a:ln w="3175">
                        <a:solidFill>
                          <a:schemeClr val="tx1"/>
                        </a:solidFill>
                      </a:ln>
                    </pic:spPr>
                  </pic:pic>
                </a:graphicData>
              </a:graphic>
            </wp:inline>
          </w:drawing>
        </w:r>
      </w:del>
    </w:p>
    <w:p w14:paraId="4343EBDE" w14:textId="05A203CC" w:rsidR="00F2232B" w:rsidDel="001B36C8" w:rsidRDefault="00F2232B" w:rsidP="00F2232B">
      <w:pPr>
        <w:pStyle w:val="Figure"/>
        <w:tabs>
          <w:tab w:val="clear" w:pos="1710"/>
          <w:tab w:val="num" w:pos="1800"/>
          <w:tab w:val="num" w:pos="2430"/>
        </w:tabs>
        <w:ind w:left="1800" w:hanging="432"/>
        <w:rPr>
          <w:del w:id="8603" w:author="Sayali Dev" w:date="2018-02-08T19:24:00Z"/>
        </w:rPr>
      </w:pPr>
      <w:del w:id="8604" w:author="Sayali Dev" w:date="2018-02-08T19:24:00Z">
        <w:r w:rsidDel="001B36C8">
          <w:delText>Search Worklist window</w:delText>
        </w:r>
        <w:r w:rsidDel="001B36C8">
          <w:br/>
        </w:r>
      </w:del>
    </w:p>
    <w:p w14:paraId="1FBC8DF9" w14:textId="4A708014" w:rsidR="00F2232B" w:rsidDel="001B36C8" w:rsidRDefault="00F2232B" w:rsidP="00C9791D">
      <w:pPr>
        <w:numPr>
          <w:ilvl w:val="0"/>
          <w:numId w:val="115"/>
        </w:numPr>
        <w:tabs>
          <w:tab w:val="left" w:pos="1440"/>
        </w:tabs>
        <w:ind w:left="1440"/>
        <w:rPr>
          <w:del w:id="8605" w:author="Sayali Dev" w:date="2018-02-08T19:24:00Z"/>
        </w:rPr>
      </w:pPr>
      <w:del w:id="8606" w:author="Sayali Dev" w:date="2018-02-08T19:24:00Z">
        <w:r w:rsidDel="001B36C8">
          <w:delText xml:space="preserve">Click </w:delText>
        </w:r>
        <w:r w:rsidRPr="00237E68" w:rsidDel="001B36C8">
          <w:rPr>
            <w:b/>
          </w:rPr>
          <w:delText>ADD</w:delText>
        </w:r>
        <w:r w:rsidDel="001B36C8">
          <w:delText xml:space="preserve">. </w:delText>
        </w:r>
      </w:del>
    </w:p>
    <w:p w14:paraId="1F9F59A2" w14:textId="24CD5624" w:rsidR="00F2232B" w:rsidDel="001B36C8" w:rsidRDefault="00F2232B" w:rsidP="00F2232B">
      <w:pPr>
        <w:tabs>
          <w:tab w:val="left" w:pos="1440"/>
        </w:tabs>
        <w:ind w:left="1440" w:hanging="360"/>
        <w:rPr>
          <w:del w:id="8607" w:author="Sayali Dev" w:date="2018-02-08T19:24:00Z"/>
        </w:rPr>
      </w:pPr>
      <w:del w:id="8608" w:author="Sayali Dev" w:date="2018-02-08T19:24:00Z">
        <w:r w:rsidDel="001B36C8">
          <w:tab/>
          <w:delText xml:space="preserve">The biospecimens associated with the worklist appear on the </w:delText>
        </w:r>
        <w:r w:rsidRPr="0030062C" w:rsidDel="001B36C8">
          <w:rPr>
            <w:b/>
          </w:rPr>
          <w:delText>Create/Modify Worklists</w:delText>
        </w:r>
        <w:r w:rsidDel="001B36C8">
          <w:delText xml:space="preserve"> page.</w:delText>
        </w:r>
      </w:del>
    </w:p>
    <w:p w14:paraId="3F3E5CF7" w14:textId="746E586D" w:rsidR="00F2232B" w:rsidDel="001B36C8" w:rsidRDefault="00F2232B" w:rsidP="00F2232B">
      <w:pPr>
        <w:tabs>
          <w:tab w:val="left" w:pos="1440"/>
        </w:tabs>
        <w:ind w:left="1440" w:right="270" w:hanging="360"/>
        <w:rPr>
          <w:del w:id="8609" w:author="Sayali Dev" w:date="2018-02-08T19:24:00Z"/>
        </w:rPr>
      </w:pPr>
    </w:p>
    <w:p w14:paraId="568143A6" w14:textId="48433406" w:rsidR="00F2232B" w:rsidDel="001B36C8" w:rsidRDefault="00F2232B" w:rsidP="00F2232B">
      <w:pPr>
        <w:pStyle w:val="BodyText"/>
        <w:ind w:left="720" w:right="360"/>
        <w:rPr>
          <w:del w:id="8610" w:author="Sayali Dev" w:date="2018-02-08T19:24:00Z"/>
        </w:rPr>
      </w:pPr>
    </w:p>
    <w:p w14:paraId="380D21EE" w14:textId="2CBE2C08" w:rsidR="00F2232B" w:rsidDel="001B36C8" w:rsidRDefault="00F2232B" w:rsidP="00C9791D">
      <w:pPr>
        <w:pStyle w:val="BodyText"/>
        <w:numPr>
          <w:ilvl w:val="0"/>
          <w:numId w:val="192"/>
        </w:numPr>
        <w:ind w:right="360"/>
        <w:rPr>
          <w:del w:id="8611" w:author="Sayali Dev" w:date="2018-02-08T19:24:00Z"/>
        </w:rPr>
      </w:pPr>
      <w:del w:id="8612" w:author="Sayali Dev" w:date="2018-02-08T19:24:00Z">
        <w:r w:rsidDel="001B36C8">
          <w:delText xml:space="preserve">To </w:delText>
        </w:r>
        <w:r w:rsidDel="001B36C8">
          <w:rPr>
            <w:lang w:val="en-US"/>
          </w:rPr>
          <w:delText>remove</w:delText>
        </w:r>
        <w:r w:rsidDel="001B36C8">
          <w:delText xml:space="preserve"> a biospecimen from the </w:delText>
        </w:r>
        <w:r w:rsidDel="001B36C8">
          <w:rPr>
            <w:lang w:val="en-US"/>
          </w:rPr>
          <w:delText xml:space="preserve">list on the </w:delText>
        </w:r>
        <w:r w:rsidRPr="00606AFD" w:rsidDel="001B36C8">
          <w:rPr>
            <w:b/>
          </w:rPr>
          <w:delText>Create/Modify Worklists</w:delText>
        </w:r>
        <w:r w:rsidDel="001B36C8">
          <w:delText xml:space="preserve"> page</w:delText>
        </w:r>
        <w:r w:rsidDel="001B36C8">
          <w:rPr>
            <w:lang w:val="en-US"/>
          </w:rPr>
          <w:delText>.</w:delText>
        </w:r>
      </w:del>
    </w:p>
    <w:p w14:paraId="6ADB6D24" w14:textId="7A1FECD8" w:rsidR="00F2232B" w:rsidDel="001B36C8" w:rsidRDefault="00F2232B" w:rsidP="00C9791D">
      <w:pPr>
        <w:pStyle w:val="BodyText"/>
        <w:numPr>
          <w:ilvl w:val="0"/>
          <w:numId w:val="116"/>
        </w:numPr>
        <w:tabs>
          <w:tab w:val="left" w:pos="1440"/>
        </w:tabs>
        <w:ind w:right="360" w:hanging="720"/>
        <w:rPr>
          <w:del w:id="8613" w:author="Sayali Dev" w:date="2018-02-08T19:24:00Z"/>
        </w:rPr>
      </w:pPr>
      <w:del w:id="8614" w:author="Sayali Dev" w:date="2018-02-08T19:24:00Z">
        <w:r w:rsidDel="001B36C8">
          <w:delText xml:space="preserve">Click the trash can icon </w:delText>
        </w:r>
        <w:r w:rsidDel="001B36C8">
          <w:rPr>
            <w:noProof/>
          </w:rPr>
          <w:drawing>
            <wp:inline distT="0" distB="0" distL="0" distR="0" wp14:anchorId="62F899D6" wp14:editId="76328958">
              <wp:extent cx="249555" cy="233045"/>
              <wp:effectExtent l="0" t="0" r="0" b="0"/>
              <wp:docPr id="97" name="Picture 9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1B36C8">
          <w:delText xml:space="preserve"> next to the appropriate biospecimen</w:delText>
        </w:r>
        <w:r w:rsidDel="001B36C8">
          <w:rPr>
            <w:lang w:val="en-US"/>
          </w:rPr>
          <w:delText xml:space="preserve"> identifier</w:delText>
        </w:r>
        <w:r w:rsidDel="001B36C8">
          <w:delText>.</w:delText>
        </w:r>
      </w:del>
    </w:p>
    <w:p w14:paraId="7EF6FB6E" w14:textId="5E9AB3AB" w:rsidR="00F2232B" w:rsidDel="001B36C8" w:rsidRDefault="00F2232B" w:rsidP="00F2232B">
      <w:pPr>
        <w:pStyle w:val="BodyText"/>
        <w:tabs>
          <w:tab w:val="left" w:pos="1440"/>
        </w:tabs>
        <w:ind w:left="1440" w:right="360"/>
        <w:rPr>
          <w:del w:id="8615" w:author="Sayali Dev" w:date="2018-02-08T19:24:00Z"/>
        </w:rPr>
      </w:pPr>
      <w:del w:id="8616" w:author="Sayali Dev" w:date="2018-02-08T19:24:00Z">
        <w:r w:rsidRPr="00606AFD" w:rsidDel="001B36C8">
          <w:rPr>
            <w:b/>
          </w:rPr>
          <w:delText>Note:</w:delText>
        </w:r>
        <w:r w:rsidDel="001B36C8">
          <w:delText xml:space="preserve"> To </w:delText>
        </w:r>
        <w:r w:rsidDel="001B36C8">
          <w:rPr>
            <w:lang w:val="en-US"/>
          </w:rPr>
          <w:delText>remove</w:delText>
        </w:r>
        <w:r w:rsidDel="001B36C8">
          <w:delText xml:space="preserve"> all the biospecimens </w:delText>
        </w:r>
        <w:r w:rsidDel="001B36C8">
          <w:rPr>
            <w:lang w:val="en-US"/>
          </w:rPr>
          <w:delText xml:space="preserve">from </w:delText>
        </w:r>
        <w:r w:rsidDel="001B36C8">
          <w:delText xml:space="preserve">the list, click the trash can icon </w:delText>
        </w:r>
        <w:r w:rsidDel="001B36C8">
          <w:rPr>
            <w:noProof/>
          </w:rPr>
          <w:drawing>
            <wp:inline distT="0" distB="0" distL="0" distR="0" wp14:anchorId="0BCBF6AC" wp14:editId="2AC2E825">
              <wp:extent cx="249555" cy="233045"/>
              <wp:effectExtent l="0" t="0" r="0" b="0"/>
              <wp:docPr id="98" name="Picture 9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1B36C8">
          <w:delText xml:space="preserve"> on the header. </w:delText>
        </w:r>
      </w:del>
    </w:p>
    <w:p w14:paraId="6418A6D1" w14:textId="00D2FDEE" w:rsidR="00F2232B" w:rsidDel="001B36C8" w:rsidRDefault="00F2232B" w:rsidP="00F2232B">
      <w:pPr>
        <w:pStyle w:val="BodyText"/>
        <w:ind w:left="1440" w:right="360"/>
        <w:rPr>
          <w:del w:id="8617" w:author="Sayali Dev" w:date="2018-02-08T19:24:00Z"/>
        </w:rPr>
      </w:pPr>
      <w:del w:id="8618" w:author="Sayali Dev" w:date="2018-02-08T19:24:00Z">
        <w:r w:rsidRPr="00EF52CA" w:rsidDel="001B36C8">
          <w:delText>A confirmation window appears.</w:delText>
        </w:r>
      </w:del>
    </w:p>
    <w:p w14:paraId="20C48382" w14:textId="0731B2A7" w:rsidR="00F2232B" w:rsidDel="001B36C8" w:rsidRDefault="00F2232B" w:rsidP="00C9791D">
      <w:pPr>
        <w:pStyle w:val="BodyText"/>
        <w:numPr>
          <w:ilvl w:val="0"/>
          <w:numId w:val="116"/>
        </w:numPr>
        <w:ind w:left="1440" w:right="360"/>
        <w:rPr>
          <w:del w:id="8619" w:author="Sayali Dev" w:date="2018-02-08T19:24:00Z"/>
        </w:rPr>
      </w:pPr>
      <w:del w:id="8620" w:author="Sayali Dev" w:date="2018-02-08T19:24:00Z">
        <w:r w:rsidDel="001B36C8">
          <w:delText xml:space="preserve">Click </w:delText>
        </w:r>
        <w:r w:rsidRPr="00EF52CA" w:rsidDel="001B36C8">
          <w:rPr>
            <w:b/>
          </w:rPr>
          <w:delText>OK</w:delText>
        </w:r>
        <w:r w:rsidDel="001B36C8">
          <w:delText xml:space="preserve">. </w:delText>
        </w:r>
      </w:del>
    </w:p>
    <w:p w14:paraId="2DF5D510" w14:textId="10AC178E" w:rsidR="00F2232B" w:rsidDel="001B36C8" w:rsidRDefault="00F2232B" w:rsidP="00F2232B">
      <w:pPr>
        <w:pStyle w:val="BodyText"/>
        <w:ind w:left="1440" w:right="360"/>
        <w:rPr>
          <w:del w:id="8621" w:author="Sayali Dev" w:date="2018-02-08T19:24:00Z"/>
        </w:rPr>
      </w:pPr>
      <w:del w:id="8622" w:author="Sayali Dev" w:date="2018-02-08T19:24:00Z">
        <w:r w:rsidDel="001B36C8">
          <w:delText xml:space="preserve">The biospecimen is </w:delText>
        </w:r>
        <w:r w:rsidDel="001B36C8">
          <w:rPr>
            <w:lang w:val="en-US"/>
          </w:rPr>
          <w:delText>remove</w:delText>
        </w:r>
        <w:r w:rsidDel="001B36C8">
          <w:delText>d</w:delText>
        </w:r>
        <w:r w:rsidDel="001B36C8">
          <w:rPr>
            <w:lang w:val="en-US"/>
          </w:rPr>
          <w:delText xml:space="preserve"> from the list</w:delText>
        </w:r>
        <w:r w:rsidDel="001B36C8">
          <w:delText xml:space="preserve">. </w:delText>
        </w:r>
      </w:del>
    </w:p>
    <w:p w14:paraId="4AFBA18D" w14:textId="35104EDF" w:rsidR="00F2232B" w:rsidRPr="00846E96" w:rsidDel="001B36C8" w:rsidRDefault="00F2232B" w:rsidP="00F2232B">
      <w:pPr>
        <w:pStyle w:val="BodyText"/>
        <w:ind w:right="360"/>
        <w:rPr>
          <w:del w:id="8623" w:author="Sayali Dev" w:date="2018-02-08T19:24:00Z"/>
        </w:rPr>
      </w:pPr>
    </w:p>
    <w:p w14:paraId="327176CA" w14:textId="154D5673" w:rsidR="00F2232B" w:rsidRPr="00846E96" w:rsidDel="001B36C8" w:rsidRDefault="00F2232B" w:rsidP="00C9791D">
      <w:pPr>
        <w:numPr>
          <w:ilvl w:val="0"/>
          <w:numId w:val="192"/>
        </w:numPr>
        <w:ind w:right="270"/>
        <w:rPr>
          <w:del w:id="8624" w:author="Sayali Dev" w:date="2018-02-08T19:24:00Z"/>
        </w:rPr>
      </w:pPr>
      <w:del w:id="8625" w:author="Sayali Dev" w:date="2018-02-08T19:24:00Z">
        <w:r w:rsidRPr="00846E96" w:rsidDel="001B36C8">
          <w:delText xml:space="preserve">To add a new identifier to a biospecimen: Click the identifier link for the appropriate biospecimen. The </w:delText>
        </w:r>
        <w:r w:rsidRPr="00846E96" w:rsidDel="001B36C8">
          <w:rPr>
            <w:b/>
          </w:rPr>
          <w:delText>Add Identifier(s)</w:delText>
        </w:r>
        <w:r w:rsidRPr="00846E96" w:rsidDel="001B36C8">
          <w:delText xml:space="preserve"> window appears.</w:delText>
        </w:r>
        <w:r w:rsidRPr="00846E96" w:rsidDel="001B36C8">
          <w:br/>
        </w:r>
      </w:del>
    </w:p>
    <w:p w14:paraId="45E6F1AF" w14:textId="65364ACC" w:rsidR="00F2232B" w:rsidRPr="00846E96" w:rsidDel="001B36C8" w:rsidRDefault="00F2232B" w:rsidP="00F2232B">
      <w:pPr>
        <w:ind w:left="900"/>
        <w:rPr>
          <w:del w:id="8626" w:author="Sayali Dev" w:date="2018-02-08T19:24:00Z"/>
        </w:rPr>
      </w:pPr>
      <w:del w:id="8627" w:author="Sayali Dev" w:date="2018-02-08T19:24:00Z">
        <w:r w:rsidDel="001B36C8">
          <w:rPr>
            <w:noProof/>
          </w:rPr>
          <w:drawing>
            <wp:inline distT="0" distB="0" distL="0" distR="0" wp14:anchorId="1250AE1C" wp14:editId="3C341368">
              <wp:extent cx="3041057" cy="2155594"/>
              <wp:effectExtent l="19050" t="19050" r="26035" b="16510"/>
              <wp:docPr id="9250" name="Picture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55390" cy="2165754"/>
                      </a:xfrm>
                      <a:prstGeom prst="rect">
                        <a:avLst/>
                      </a:prstGeom>
                      <a:ln w="3175">
                        <a:solidFill>
                          <a:schemeClr val="tx1"/>
                        </a:solidFill>
                      </a:ln>
                    </pic:spPr>
                  </pic:pic>
                </a:graphicData>
              </a:graphic>
            </wp:inline>
          </w:drawing>
        </w:r>
      </w:del>
    </w:p>
    <w:p w14:paraId="47D2994B" w14:textId="784666CE" w:rsidR="00F2232B" w:rsidRPr="00846E96" w:rsidDel="001B36C8" w:rsidRDefault="00F2232B" w:rsidP="00F2232B">
      <w:pPr>
        <w:pStyle w:val="Figure"/>
        <w:tabs>
          <w:tab w:val="clear" w:pos="1710"/>
          <w:tab w:val="num" w:pos="1800"/>
          <w:tab w:val="num" w:pos="1890"/>
        </w:tabs>
        <w:ind w:left="1260" w:hanging="432"/>
        <w:rPr>
          <w:del w:id="8628" w:author="Sayali Dev" w:date="2018-02-08T19:24:00Z"/>
        </w:rPr>
      </w:pPr>
      <w:del w:id="8629" w:author="Sayali Dev" w:date="2018-02-08T19:24:00Z">
        <w:r w:rsidRPr="00846E96" w:rsidDel="001B36C8">
          <w:delText xml:space="preserve"> Add Identifier(s) window with identifier fields</w:delText>
        </w:r>
        <w:r w:rsidRPr="00846E96" w:rsidDel="001B36C8">
          <w:br/>
        </w:r>
      </w:del>
    </w:p>
    <w:p w14:paraId="754FC076" w14:textId="087221D0" w:rsidR="00F2232B" w:rsidRPr="00846E96" w:rsidDel="001B36C8" w:rsidRDefault="00F2232B" w:rsidP="00C9791D">
      <w:pPr>
        <w:pStyle w:val="BodyText"/>
        <w:numPr>
          <w:ilvl w:val="1"/>
          <w:numId w:val="113"/>
        </w:numPr>
        <w:ind w:right="360"/>
        <w:rPr>
          <w:del w:id="8630" w:author="Sayali Dev" w:date="2018-02-08T19:24:00Z"/>
        </w:rPr>
      </w:pPr>
      <w:del w:id="8631" w:author="Sayali Dev" w:date="2018-02-08T19:24:00Z">
        <w:r w:rsidRPr="00846E96" w:rsidDel="001B36C8">
          <w:delText xml:space="preserve">Click the add icon </w:delText>
        </w:r>
        <w:r w:rsidRPr="00846E96" w:rsidDel="001B36C8">
          <w:rPr>
            <w:noProof/>
          </w:rPr>
          <w:drawing>
            <wp:inline distT="0" distB="0" distL="0" distR="0" wp14:anchorId="34D94F34" wp14:editId="0FC0503D">
              <wp:extent cx="249555" cy="241300"/>
              <wp:effectExtent l="0" t="0" r="0" b="6350"/>
              <wp:docPr id="100" name="Picture 100"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rsidRPr="00846E96" w:rsidDel="001B36C8">
          <w:delText>.</w:delText>
        </w:r>
      </w:del>
    </w:p>
    <w:p w14:paraId="0F97767E" w14:textId="4071A8E5" w:rsidR="00F2232B" w:rsidRPr="00846E96" w:rsidDel="001B36C8" w:rsidRDefault="00F2232B" w:rsidP="00F2232B">
      <w:pPr>
        <w:pStyle w:val="BodyText"/>
        <w:ind w:left="1440" w:right="360"/>
        <w:rPr>
          <w:del w:id="8632" w:author="Sayali Dev" w:date="2018-02-08T19:24:00Z"/>
          <w:lang w:val="en-US"/>
        </w:rPr>
      </w:pPr>
      <w:del w:id="8633" w:author="Sayali Dev" w:date="2018-02-08T19:24:00Z">
        <w:r w:rsidRPr="00846E96" w:rsidDel="001B36C8">
          <w:delText xml:space="preserve">The identifier fields appear. </w:delText>
        </w:r>
        <w:r w:rsidRPr="00846E96" w:rsidDel="001B36C8">
          <w:rPr>
            <w:lang w:val="en-US"/>
          </w:rPr>
          <w:br/>
        </w:r>
      </w:del>
    </w:p>
    <w:p w14:paraId="40A96A8F" w14:textId="49BF0B74" w:rsidR="00F2232B" w:rsidRPr="00846E96" w:rsidDel="001B36C8" w:rsidRDefault="00F2232B" w:rsidP="00C9791D">
      <w:pPr>
        <w:pStyle w:val="BodyText"/>
        <w:numPr>
          <w:ilvl w:val="1"/>
          <w:numId w:val="113"/>
        </w:numPr>
        <w:ind w:right="360"/>
        <w:rPr>
          <w:del w:id="8634" w:author="Sayali Dev" w:date="2018-02-08T19:24:00Z"/>
        </w:rPr>
      </w:pPr>
      <w:del w:id="8635" w:author="Sayali Dev" w:date="2018-02-08T19:24:00Z">
        <w:r w:rsidRPr="00846E96" w:rsidDel="001B36C8">
          <w:rPr>
            <w:lang w:val="en-US"/>
          </w:rPr>
          <w:delText>T</w:delText>
        </w:r>
        <w:r w:rsidRPr="00846E96" w:rsidDel="001B36C8">
          <w:delText>ype</w:delText>
        </w:r>
        <w:r w:rsidRPr="00846E96" w:rsidDel="001B36C8">
          <w:rPr>
            <w:lang w:val="en-US"/>
          </w:rPr>
          <w:delText xml:space="preserve"> the</w:delText>
        </w:r>
        <w:r w:rsidRPr="00846E96" w:rsidDel="001B36C8">
          <w:delText xml:space="preserve"> </w:delText>
        </w:r>
        <w:r w:rsidRPr="00846E96" w:rsidDel="001B36C8">
          <w:rPr>
            <w:b/>
          </w:rPr>
          <w:delText>Source Identifier</w:delText>
        </w:r>
        <w:r w:rsidRPr="00846E96" w:rsidDel="001B36C8">
          <w:delText xml:space="preserve"> </w:delText>
        </w:r>
        <w:r w:rsidRPr="00846E96" w:rsidDel="001B36C8">
          <w:rPr>
            <w:lang w:val="en-US"/>
          </w:rPr>
          <w:delText>to be assigned to the biospecimen.</w:delText>
        </w:r>
        <w:r w:rsidRPr="00846E96" w:rsidDel="001B36C8">
          <w:rPr>
            <w:lang w:val="en-US"/>
          </w:rPr>
          <w:br/>
        </w:r>
      </w:del>
    </w:p>
    <w:p w14:paraId="3E69BEED" w14:textId="7808C4DD" w:rsidR="00F2232B" w:rsidRPr="00846E96" w:rsidDel="001B36C8" w:rsidRDefault="00F2232B" w:rsidP="00C9791D">
      <w:pPr>
        <w:numPr>
          <w:ilvl w:val="1"/>
          <w:numId w:val="113"/>
        </w:numPr>
        <w:rPr>
          <w:del w:id="8636" w:author="Sayali Dev" w:date="2018-02-08T19:24:00Z"/>
        </w:rPr>
      </w:pPr>
      <w:del w:id="8637" w:author="Sayali Dev" w:date="2018-02-08T19:24:00Z">
        <w:r w:rsidRPr="00846E96" w:rsidDel="001B36C8">
          <w:delText xml:space="preserve">Click the appropriate </w:delText>
        </w:r>
        <w:r w:rsidRPr="00846E96" w:rsidDel="001B36C8">
          <w:rPr>
            <w:b/>
          </w:rPr>
          <w:delText>Identifier</w:delText>
        </w:r>
        <w:r w:rsidRPr="00846E96" w:rsidDel="001B36C8">
          <w:delText xml:space="preserve"> </w:delText>
        </w:r>
        <w:r w:rsidRPr="00846E96" w:rsidDel="001B36C8">
          <w:rPr>
            <w:b/>
          </w:rPr>
          <w:delText xml:space="preserve">Type </w:delText>
        </w:r>
        <w:r w:rsidRPr="00846E96" w:rsidDel="001B36C8">
          <w:delText>for the new identifier.</w:delText>
        </w:r>
        <w:r w:rsidRPr="00846E96" w:rsidDel="001B36C8">
          <w:br/>
        </w:r>
      </w:del>
    </w:p>
    <w:p w14:paraId="79CE4ECE" w14:textId="4B2A57C5" w:rsidR="00F2232B" w:rsidRPr="00846E96" w:rsidDel="001B36C8" w:rsidRDefault="00F2232B" w:rsidP="00C9791D">
      <w:pPr>
        <w:numPr>
          <w:ilvl w:val="1"/>
          <w:numId w:val="113"/>
        </w:numPr>
        <w:rPr>
          <w:del w:id="8638" w:author="Sayali Dev" w:date="2018-02-08T19:24:00Z"/>
        </w:rPr>
      </w:pPr>
      <w:del w:id="8639" w:author="Sayali Dev" w:date="2018-02-08T19:24:00Z">
        <w:r w:rsidRPr="00846E96" w:rsidDel="001B36C8">
          <w:delText xml:space="preserve">Click the check mark icon </w:delText>
        </w:r>
        <w:r w:rsidRPr="00846E96" w:rsidDel="001B36C8">
          <w:rPr>
            <w:noProof/>
          </w:rPr>
          <w:drawing>
            <wp:inline distT="0" distB="0" distL="0" distR="0" wp14:anchorId="5FD2FF89" wp14:editId="3CA220A2">
              <wp:extent cx="191135" cy="174625"/>
              <wp:effectExtent l="0" t="0" r="0" b="0"/>
              <wp:docPr id="101" name="Picture 10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46E96" w:rsidDel="001B36C8">
          <w:delText xml:space="preserve">. </w:delText>
        </w:r>
        <w:r w:rsidRPr="00846E96" w:rsidDel="001B36C8">
          <w:br/>
          <w:delText>The identifier and its type appear in the list below.</w:delText>
        </w:r>
        <w:r w:rsidRPr="00846E96" w:rsidDel="001B36C8">
          <w:br/>
        </w:r>
      </w:del>
    </w:p>
    <w:p w14:paraId="7AB22453" w14:textId="7B0AF474" w:rsidR="00F2232B" w:rsidRPr="00846E96" w:rsidDel="001B36C8" w:rsidRDefault="00F2232B" w:rsidP="00C9791D">
      <w:pPr>
        <w:numPr>
          <w:ilvl w:val="1"/>
          <w:numId w:val="113"/>
        </w:numPr>
        <w:rPr>
          <w:del w:id="8640" w:author="Sayali Dev" w:date="2018-02-08T19:24:00Z"/>
        </w:rPr>
      </w:pPr>
      <w:del w:id="8641" w:author="Sayali Dev" w:date="2018-02-08T19:24:00Z">
        <w:r w:rsidRPr="00846E96" w:rsidDel="001B36C8">
          <w:delText xml:space="preserve">Click </w:delText>
        </w:r>
        <w:r w:rsidRPr="00846E96" w:rsidDel="001B36C8">
          <w:rPr>
            <w:b/>
          </w:rPr>
          <w:delText>SAVE</w:delText>
        </w:r>
        <w:r w:rsidRPr="00846E96" w:rsidDel="001B36C8">
          <w:delText>.</w:delText>
        </w:r>
      </w:del>
    </w:p>
    <w:p w14:paraId="1F288F26" w14:textId="4C9061C3" w:rsidR="00F2232B" w:rsidRPr="00846E96" w:rsidDel="001B36C8" w:rsidRDefault="00F2232B" w:rsidP="00F2232B">
      <w:pPr>
        <w:ind w:left="1440"/>
        <w:rPr>
          <w:del w:id="8642" w:author="Sayali Dev" w:date="2018-02-08T19:24:00Z"/>
        </w:rPr>
      </w:pPr>
      <w:del w:id="8643" w:author="Sayali Dev" w:date="2018-02-08T19:24:00Z">
        <w:r w:rsidRPr="00846E96" w:rsidDel="001B36C8">
          <w:delText xml:space="preserve">The new identifier is assigned to the biospecimen and appears on the </w:delText>
        </w:r>
        <w:r w:rsidRPr="00846E96" w:rsidDel="001B36C8">
          <w:rPr>
            <w:b/>
          </w:rPr>
          <w:delText>Create/Modify Worklist</w:delText>
        </w:r>
        <w:r w:rsidRPr="00846E96" w:rsidDel="001B36C8">
          <w:delText xml:space="preserve"> page.</w:delText>
        </w:r>
      </w:del>
    </w:p>
    <w:p w14:paraId="7208562E" w14:textId="5A035021" w:rsidR="00F2232B" w:rsidRPr="00846E96" w:rsidDel="001B36C8" w:rsidRDefault="00F2232B" w:rsidP="00F2232B">
      <w:pPr>
        <w:ind w:left="1440" w:right="270" w:hanging="360"/>
        <w:rPr>
          <w:del w:id="8644" w:author="Sayali Dev" w:date="2018-02-08T19:24:00Z"/>
        </w:rPr>
      </w:pPr>
    </w:p>
    <w:p w14:paraId="44DF1773" w14:textId="16C5B12B" w:rsidR="00F2232B" w:rsidDel="001B36C8" w:rsidRDefault="00F2232B" w:rsidP="00F2232B">
      <w:pPr>
        <w:pStyle w:val="Heading3"/>
        <w:ind w:left="720"/>
        <w:rPr>
          <w:del w:id="8645" w:author="Sayali Dev" w:date="2018-02-08T19:24:00Z"/>
          <w:b w:val="0"/>
          <w:lang w:val="en-US"/>
        </w:rPr>
      </w:pPr>
      <w:bookmarkStart w:id="8646" w:name="_Toc452993619"/>
      <w:del w:id="8647" w:author="Sayali Dev" w:date="2018-02-08T19:24:00Z">
        <w:r w:rsidRPr="00915524" w:rsidDel="001B36C8">
          <w:rPr>
            <w:b w:val="0"/>
          </w:rPr>
          <w:delText xml:space="preserve">Click </w:delText>
        </w:r>
        <w:r w:rsidRPr="005514D3" w:rsidDel="001B36C8">
          <w:delText>SAVE</w:delText>
        </w:r>
        <w:r w:rsidRPr="00915524" w:rsidDel="001B36C8">
          <w:rPr>
            <w:b w:val="0"/>
          </w:rPr>
          <w:delText>.</w:delText>
        </w:r>
        <w:r w:rsidRPr="00915524" w:rsidDel="001B36C8">
          <w:rPr>
            <w:b w:val="0"/>
          </w:rPr>
          <w:br/>
          <w:delText xml:space="preserve">Worklist is created and new information appears on </w:delText>
        </w:r>
        <w:r w:rsidRPr="005514D3" w:rsidDel="001B36C8">
          <w:delText>View Worklist</w:delText>
        </w:r>
        <w:r w:rsidRPr="00915524" w:rsidDel="001B36C8">
          <w:rPr>
            <w:b w:val="0"/>
          </w:rPr>
          <w:delText xml:space="preserve"> page.</w:delText>
        </w:r>
        <w:bookmarkEnd w:id="8646"/>
      </w:del>
    </w:p>
    <w:p w14:paraId="3D93709E" w14:textId="77777777" w:rsidR="00F2232B" w:rsidDel="006164A7" w:rsidRDefault="00F2232B" w:rsidP="00F2232B">
      <w:pPr>
        <w:rPr>
          <w:del w:id="8648" w:author="Sayali Dev" w:date="2018-02-08T19:28:00Z"/>
          <w:lang w:eastAsia="x-none"/>
        </w:rPr>
      </w:pPr>
    </w:p>
    <w:p w14:paraId="7443DEAF" w14:textId="43E9143D" w:rsidR="00F2232B" w:rsidRPr="003D16A7" w:rsidDel="00325D77" w:rsidRDefault="00F2232B" w:rsidP="003D16A7">
      <w:pPr>
        <w:pStyle w:val="Heading3"/>
        <w:rPr>
          <w:del w:id="8649" w:author="Sayali Dev" w:date="2018-02-15T18:27:00Z"/>
        </w:rPr>
      </w:pPr>
      <w:del w:id="8650" w:author="Sayali Dev" w:date="2018-02-08T19:28:00Z">
        <w:r w:rsidDel="006164A7">
          <w:br w:type="page"/>
        </w:r>
      </w:del>
      <w:bookmarkStart w:id="8651" w:name="_Creating_a_Redistribution_1"/>
      <w:bookmarkStart w:id="8652" w:name="CreatingRedistributiionShipment"/>
      <w:bookmarkStart w:id="8653" w:name="_Creating_a_Redistribution"/>
      <w:bookmarkStart w:id="8654" w:name="_Toc452993620"/>
      <w:bookmarkStart w:id="8655" w:name="_Toc300125739"/>
      <w:bookmarkEnd w:id="8651"/>
      <w:bookmarkEnd w:id="8652"/>
      <w:bookmarkEnd w:id="8653"/>
      <w:del w:id="8656" w:author="Sayali Dev" w:date="2018-02-15T18:27:00Z">
        <w:r w:rsidDel="00325D77">
          <w:delText>Creating a Redistribution Shipment</w:delText>
        </w:r>
        <w:bookmarkEnd w:id="8654"/>
        <w:r w:rsidDel="00325D77">
          <w:delText xml:space="preserve"> </w:delText>
        </w:r>
        <w:bookmarkEnd w:id="8655"/>
        <w:r w:rsidDel="00325D77">
          <w:br/>
        </w:r>
      </w:del>
    </w:p>
    <w:p w14:paraId="64D2478B" w14:textId="19D40754" w:rsidR="00F2232B" w:rsidRPr="00FF2F16" w:rsidDel="00325D77" w:rsidRDefault="00F2232B" w:rsidP="003D16A7">
      <w:pPr>
        <w:rPr>
          <w:del w:id="8657" w:author="Sayali Dev" w:date="2018-02-15T18:27:00Z"/>
        </w:rPr>
      </w:pPr>
      <w:del w:id="8658" w:author="Sayali Dev" w:date="2018-02-15T18:27:00Z">
        <w:r w:rsidRPr="00B1762A" w:rsidDel="00325D77">
          <w:rPr>
            <w:b/>
          </w:rPr>
          <w:delText>Note:</w:delText>
        </w:r>
        <w:r w:rsidDel="00325D77">
          <w:delText xml:space="preserve"> Shipment identifiers for redistribution shipments begin with the letter </w:delText>
        </w:r>
        <w:r w:rsidRPr="006B764E" w:rsidDel="00325D77">
          <w:rPr>
            <w:b/>
          </w:rPr>
          <w:delText>R</w:delText>
        </w:r>
        <w:r w:rsidDel="00325D77">
          <w:delText xml:space="preserve">. </w:delText>
        </w:r>
      </w:del>
    </w:p>
    <w:p w14:paraId="720F9641" w14:textId="7629EC97" w:rsidR="00F2232B" w:rsidRPr="00FF2F16" w:rsidDel="00325D77" w:rsidRDefault="00F2232B" w:rsidP="00F2232B">
      <w:pPr>
        <w:rPr>
          <w:del w:id="8659" w:author="Sayali Dev" w:date="2018-02-15T18:27:00Z"/>
        </w:rPr>
      </w:pPr>
    </w:p>
    <w:p w14:paraId="5B0437FE" w14:textId="41665D35" w:rsidR="00F2232B" w:rsidDel="00325D77" w:rsidRDefault="00F2232B" w:rsidP="00F2232B">
      <w:pPr>
        <w:rPr>
          <w:del w:id="8660" w:author="Sayali Dev" w:date="2018-02-15T18:27:00Z"/>
        </w:rPr>
      </w:pPr>
      <w:del w:id="8661" w:author="Sayali Dev" w:date="2018-02-15T18:27:00Z">
        <w:r w:rsidDel="00325D77">
          <w:delText>To create a redistribution shipment:</w:delText>
        </w:r>
      </w:del>
    </w:p>
    <w:p w14:paraId="4BE4F931" w14:textId="0F1299F1" w:rsidR="00F2232B" w:rsidRPr="00FF2F16" w:rsidDel="00325D77" w:rsidRDefault="00F2232B" w:rsidP="00F2232B">
      <w:pPr>
        <w:rPr>
          <w:del w:id="8662" w:author="Sayali Dev" w:date="2018-02-15T18:27:00Z"/>
        </w:rPr>
      </w:pPr>
    </w:p>
    <w:p w14:paraId="2A38B88D" w14:textId="3C167D39" w:rsidR="00F2232B" w:rsidDel="00325D77" w:rsidRDefault="00F2232B" w:rsidP="00E55723">
      <w:pPr>
        <w:numPr>
          <w:ilvl w:val="0"/>
          <w:numId w:val="82"/>
        </w:numPr>
        <w:rPr>
          <w:del w:id="8663" w:author="Sayali Dev" w:date="2018-02-15T18:27:00Z"/>
        </w:rPr>
      </w:pPr>
      <w:del w:id="8664" w:author="Sayali Dev" w:date="2018-01-31T17:54:00Z">
        <w:r w:rsidDel="009A119E">
          <w:delText>Log on</w:delText>
        </w:r>
      </w:del>
      <w:del w:id="8665" w:author="Sayali Dev" w:date="2018-02-15T18:27:00Z">
        <w:r w:rsidDel="00325D77">
          <w:delText xml:space="preserve"> to the application using your </w:delText>
        </w:r>
      </w:del>
      <w:del w:id="8666" w:author="Sayali Dev" w:date="2018-01-31T17:55:00Z">
        <w:r w:rsidDel="00A62626">
          <w:delText>logon</w:delText>
        </w:r>
      </w:del>
      <w:del w:id="8667" w:author="Sayali Dev" w:date="2018-02-15T18:27:00Z">
        <w:r w:rsidDel="00325D77">
          <w:delText xml:space="preserve"> credentials. </w:delText>
        </w:r>
      </w:del>
    </w:p>
    <w:p w14:paraId="5D0CB457" w14:textId="2A4E5E6C" w:rsidR="00F2232B" w:rsidDel="00325D77" w:rsidRDefault="00F2232B" w:rsidP="00F2232B">
      <w:pPr>
        <w:ind w:left="720"/>
        <w:rPr>
          <w:del w:id="8668" w:author="Sayali Dev" w:date="2018-02-15T18:27:00Z"/>
        </w:rPr>
      </w:pPr>
      <w:del w:id="8669" w:author="Sayali Dev" w:date="2018-02-15T18:27:00Z">
        <w:r w:rsidDel="00325D77">
          <w:delText xml:space="preserve">The home page appears. </w:delText>
        </w:r>
      </w:del>
    </w:p>
    <w:p w14:paraId="4B6F5382" w14:textId="1B890BC9" w:rsidR="00F2232B" w:rsidDel="00325D77" w:rsidRDefault="00F2232B" w:rsidP="00F2232B">
      <w:pPr>
        <w:ind w:left="720"/>
        <w:rPr>
          <w:del w:id="8670" w:author="Sayali Dev" w:date="2018-02-15T18:27:00Z"/>
        </w:rPr>
      </w:pPr>
    </w:p>
    <w:p w14:paraId="08E37D45" w14:textId="14403872" w:rsidR="00F2232B" w:rsidDel="00325D77" w:rsidRDefault="00F2232B" w:rsidP="00E55723">
      <w:pPr>
        <w:numPr>
          <w:ilvl w:val="0"/>
          <w:numId w:val="82"/>
        </w:numPr>
        <w:rPr>
          <w:del w:id="8671" w:author="Sayali Dev" w:date="2018-02-15T18:27:00Z"/>
        </w:rPr>
      </w:pPr>
      <w:del w:id="8672" w:author="Sayali Dev" w:date="2018-02-15T18:27:00Z">
        <w:r w:rsidDel="00325D77">
          <w:delText xml:space="preserve">Point to the arrow of the </w:delText>
        </w:r>
        <w:r w:rsidRPr="00344175" w:rsidDel="00325D77">
          <w:rPr>
            <w:b/>
          </w:rPr>
          <w:delText>BMS</w:delText>
        </w:r>
        <w:r w:rsidDel="00325D77">
          <w:delText xml:space="preserve"> tab, and then click </w:delText>
        </w:r>
        <w:r w:rsidRPr="00344175" w:rsidDel="00325D77">
          <w:rPr>
            <w:b/>
          </w:rPr>
          <w:delText>Shipments</w:delText>
        </w:r>
        <w:r w:rsidDel="00325D77">
          <w:delText>.</w:delText>
        </w:r>
      </w:del>
    </w:p>
    <w:p w14:paraId="1A4967C8" w14:textId="6786227B" w:rsidR="00F2232B" w:rsidDel="00325D77" w:rsidRDefault="00F2232B" w:rsidP="00F2232B">
      <w:pPr>
        <w:ind w:left="720"/>
        <w:rPr>
          <w:del w:id="8673" w:author="Sayali Dev" w:date="2018-02-15T18:27:00Z"/>
        </w:rPr>
      </w:pPr>
      <w:del w:id="8674" w:author="Sayali Dev" w:date="2018-02-15T18:27:00Z">
        <w:r w:rsidDel="00325D77">
          <w:delText xml:space="preserve">The </w:delText>
        </w:r>
        <w:r w:rsidRPr="00B506E9" w:rsidDel="00325D77">
          <w:rPr>
            <w:b/>
          </w:rPr>
          <w:delText>Shipment Search</w:delText>
        </w:r>
        <w:r w:rsidDel="00325D77">
          <w:delText xml:space="preserve"> page appears. </w:delText>
        </w:r>
      </w:del>
    </w:p>
    <w:p w14:paraId="0D1F217A" w14:textId="1FE5C54B" w:rsidR="00F2232B" w:rsidDel="00325D77" w:rsidRDefault="00F2232B" w:rsidP="00F2232B">
      <w:pPr>
        <w:ind w:left="720"/>
        <w:rPr>
          <w:del w:id="8675" w:author="Sayali Dev" w:date="2018-02-15T18:27:00Z"/>
        </w:rPr>
      </w:pPr>
    </w:p>
    <w:p w14:paraId="7E53F32C" w14:textId="3EBB17A6" w:rsidR="00F2232B" w:rsidRPr="00FF2F16" w:rsidDel="00325D77" w:rsidRDefault="00F2232B" w:rsidP="00E55723">
      <w:pPr>
        <w:numPr>
          <w:ilvl w:val="0"/>
          <w:numId w:val="82"/>
        </w:numPr>
        <w:rPr>
          <w:del w:id="8676" w:author="Sayali Dev" w:date="2018-02-15T18:27:00Z"/>
        </w:rPr>
      </w:pPr>
      <w:del w:id="8677" w:author="Sayali Dev" w:date="2018-02-15T18:27:00Z">
        <w:r w:rsidRPr="00FF2F16" w:rsidDel="00325D77">
          <w:delText xml:space="preserve">Click the </w:delText>
        </w:r>
        <w:r w:rsidRPr="00FF2F16" w:rsidDel="00325D77">
          <w:rPr>
            <w:b/>
          </w:rPr>
          <w:delText xml:space="preserve">Create </w:delText>
        </w:r>
        <w:r w:rsidDel="00325D77">
          <w:rPr>
            <w:b/>
          </w:rPr>
          <w:delText xml:space="preserve">Redistribution Shipment </w:delText>
        </w:r>
        <w:r w:rsidDel="00325D77">
          <w:delText>link.</w:delText>
        </w:r>
      </w:del>
    </w:p>
    <w:p w14:paraId="75A4E57A" w14:textId="035645EF" w:rsidR="00F2232B" w:rsidRPr="00E16EF2" w:rsidDel="00325D77" w:rsidRDefault="00F2232B" w:rsidP="00F2232B">
      <w:pPr>
        <w:pStyle w:val="BodyText"/>
        <w:ind w:left="720" w:right="360"/>
        <w:rPr>
          <w:del w:id="8678" w:author="Sayali Dev" w:date="2018-02-15T18:27:00Z"/>
          <w:lang w:val="en-US"/>
        </w:rPr>
      </w:pPr>
      <w:del w:id="8679" w:author="Sayali Dev" w:date="2018-02-15T18:27:00Z">
        <w:r w:rsidRPr="00FF2F16" w:rsidDel="00325D77">
          <w:delText xml:space="preserve">The </w:delText>
        </w:r>
        <w:r w:rsidRPr="00344175" w:rsidDel="00325D77">
          <w:rPr>
            <w:b/>
          </w:rPr>
          <w:delText>Create Shipment</w:delText>
        </w:r>
        <w:r w:rsidDel="00325D77">
          <w:delText xml:space="preserve"> page appears.</w:delText>
        </w:r>
        <w:r w:rsidDel="00325D77">
          <w:rPr>
            <w:lang w:val="en-US"/>
          </w:rPr>
          <w:br/>
        </w:r>
        <w:r w:rsidDel="00325D77">
          <w:rPr>
            <w:lang w:val="en-US"/>
          </w:rPr>
          <w:br/>
        </w:r>
        <w:r w:rsidRPr="00235D11" w:rsidDel="00325D77">
          <w:rPr>
            <w:noProof/>
          </w:rPr>
          <w:drawing>
            <wp:inline distT="0" distB="0" distL="0" distR="0" wp14:anchorId="32CAB5FA" wp14:editId="25B40A78">
              <wp:extent cx="6268085" cy="5095875"/>
              <wp:effectExtent l="19050" t="19050" r="18415" b="2857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68085" cy="5095875"/>
                      </a:xfrm>
                      <a:prstGeom prst="rect">
                        <a:avLst/>
                      </a:prstGeom>
                      <a:noFill/>
                      <a:ln w="3175">
                        <a:solidFill>
                          <a:schemeClr val="tx1"/>
                        </a:solidFill>
                      </a:ln>
                    </pic:spPr>
                  </pic:pic>
                </a:graphicData>
              </a:graphic>
            </wp:inline>
          </w:drawing>
        </w:r>
      </w:del>
    </w:p>
    <w:p w14:paraId="52047B52" w14:textId="521AE432" w:rsidR="00F2232B" w:rsidRPr="00E16EF2" w:rsidDel="00325D77" w:rsidRDefault="00F2232B" w:rsidP="00F2232B">
      <w:pPr>
        <w:pStyle w:val="Figure"/>
        <w:tabs>
          <w:tab w:val="clear" w:pos="1710"/>
          <w:tab w:val="num" w:pos="1800"/>
        </w:tabs>
        <w:ind w:left="1152" w:hanging="432"/>
        <w:rPr>
          <w:del w:id="8680" w:author="Sayali Dev" w:date="2018-02-15T18:27:00Z"/>
        </w:rPr>
      </w:pPr>
      <w:del w:id="8681" w:author="Sayali Dev" w:date="2018-02-15T18:27:00Z">
        <w:r w:rsidRPr="00E16EF2" w:rsidDel="00325D77">
          <w:delText>Create Shipment page – redistribution shipment</w:delText>
        </w:r>
        <w:r w:rsidDel="00325D77">
          <w:br/>
        </w:r>
      </w:del>
    </w:p>
    <w:p w14:paraId="10FBD853" w14:textId="6CB13F1B" w:rsidR="00F2232B" w:rsidDel="00325D77" w:rsidRDefault="00F2232B" w:rsidP="00F2232B">
      <w:pPr>
        <w:pStyle w:val="Caption"/>
        <w:ind w:firstLine="720"/>
        <w:rPr>
          <w:del w:id="8682" w:author="Sayali Dev" w:date="2018-02-15T18:27:00Z"/>
          <w:b w:val="0"/>
        </w:rPr>
      </w:pPr>
    </w:p>
    <w:p w14:paraId="28A6B255" w14:textId="05B542F9" w:rsidR="00F2232B" w:rsidDel="00325D77" w:rsidRDefault="00F2232B" w:rsidP="00C9791D">
      <w:pPr>
        <w:pStyle w:val="BodyText"/>
        <w:numPr>
          <w:ilvl w:val="0"/>
          <w:numId w:val="118"/>
        </w:numPr>
        <w:ind w:right="540"/>
        <w:rPr>
          <w:del w:id="8683" w:author="Sayali Dev" w:date="2018-02-15T18:27:00Z"/>
        </w:rPr>
      </w:pPr>
      <w:del w:id="8684" w:author="Sayali Dev" w:date="2018-02-15T18:27:00Z">
        <w:r w:rsidDel="00325D77">
          <w:delText xml:space="preserve">Enter appropriate information in </w:delText>
        </w:r>
        <w:r w:rsidDel="00325D77">
          <w:rPr>
            <w:lang w:val="en-US"/>
          </w:rPr>
          <w:delText>each</w:delText>
        </w:r>
        <w:r w:rsidDel="00325D77">
          <w:delText xml:space="preserve"> field. </w:delText>
        </w:r>
        <w:r w:rsidDel="00325D77">
          <w:rPr>
            <w:lang w:val="en-US"/>
          </w:rPr>
          <w:delText>F</w:delText>
        </w:r>
        <w:r w:rsidDel="00325D77">
          <w:delText xml:space="preserve">ollowing table lists each field and its description. </w:delText>
        </w:r>
      </w:del>
    </w:p>
    <w:p w14:paraId="1E1439FA" w14:textId="25E6E2B1" w:rsidR="00F2232B" w:rsidDel="00325D77" w:rsidRDefault="00F2232B" w:rsidP="00F2232B">
      <w:pPr>
        <w:pStyle w:val="BodyText"/>
        <w:ind w:left="720" w:right="540"/>
        <w:rPr>
          <w:del w:id="8685" w:author="Sayali Dev" w:date="2018-02-15T18:27:00Z"/>
        </w:rPr>
      </w:pPr>
      <w:del w:id="8686" w:author="Sayali Dev" w:date="2018-02-15T18:27:00Z">
        <w:r w:rsidRPr="00F9591B" w:rsidDel="00325D77">
          <w:rPr>
            <w:b/>
          </w:rPr>
          <w:delText>Note:</w:delText>
        </w:r>
        <w:r w:rsidRPr="00F9591B" w:rsidDel="00325D77">
          <w:delText xml:space="preserve"> Fields that are marked with the red asterisk (</w:delText>
        </w:r>
        <w:r w:rsidRPr="00F9591B" w:rsidDel="00325D77">
          <w:rPr>
            <w:color w:val="FF0000"/>
          </w:rPr>
          <w:delText>*</w:delText>
        </w:r>
        <w:r w:rsidRPr="00F9591B" w:rsidDel="00325D77">
          <w:delText>) are ma</w:delText>
        </w:r>
        <w:r w:rsidDel="00325D77">
          <w:delText>n</w:delText>
        </w:r>
        <w:r w:rsidRPr="00F9591B" w:rsidDel="00325D77">
          <w:delText>datory</w:delText>
        </w:r>
        <w:r w:rsidDel="00325D77">
          <w:delText>.</w:delText>
        </w:r>
      </w:del>
    </w:p>
    <w:p w14:paraId="0900F029" w14:textId="25936576" w:rsidR="00F2232B" w:rsidRPr="00E50924" w:rsidDel="00325D77" w:rsidRDefault="00F2232B" w:rsidP="00F2232B">
      <w:pPr>
        <w:pStyle w:val="BodyText"/>
        <w:ind w:right="540"/>
        <w:rPr>
          <w:del w:id="8687" w:author="Sayali Dev" w:date="2018-02-15T18:27:00Z"/>
          <w:lang w:val="en-US"/>
        </w:rPr>
      </w:pPr>
    </w:p>
    <w:p w14:paraId="0409FB30" w14:textId="0D3534DE" w:rsidR="00F2232B" w:rsidRPr="00E63C3C" w:rsidDel="00325D77" w:rsidRDefault="00F2232B" w:rsidP="00F2232B">
      <w:pPr>
        <w:pStyle w:val="Caption"/>
        <w:ind w:firstLine="720"/>
        <w:rPr>
          <w:del w:id="8688" w:author="Sayali Dev" w:date="2018-02-15T18:27:00Z"/>
        </w:rPr>
      </w:pPr>
      <w:del w:id="8689" w:author="Sayali Dev" w:date="2018-02-15T18:27:00Z">
        <w:r w:rsidDel="00325D77">
          <w:delText xml:space="preserve">Table </w:delText>
        </w:r>
        <w:r w:rsidR="006C608D" w:rsidDel="00325D77">
          <w:rPr>
            <w:b w:val="0"/>
            <w:bCs w:val="0"/>
          </w:rPr>
          <w:fldChar w:fldCharType="begin"/>
        </w:r>
        <w:r w:rsidR="006C608D" w:rsidDel="00325D77">
          <w:delInstrText xml:space="preserve"> SEQ Figure \* ARABIC </w:delInstrText>
        </w:r>
        <w:r w:rsidR="006C608D" w:rsidDel="00325D77">
          <w:rPr>
            <w:b w:val="0"/>
            <w:bCs w:val="0"/>
          </w:rPr>
          <w:fldChar w:fldCharType="separate"/>
        </w:r>
      </w:del>
      <w:del w:id="8690" w:author="Sayali Dev" w:date="2018-02-02T13:47:00Z">
        <w:r w:rsidDel="00EB76E3">
          <w:rPr>
            <w:noProof/>
          </w:rPr>
          <w:delText>29</w:delText>
        </w:r>
      </w:del>
      <w:del w:id="8691" w:author="Sayali Dev" w:date="2018-02-15T18:27:00Z">
        <w:r w:rsidR="006C608D" w:rsidDel="00325D77">
          <w:rPr>
            <w:b w:val="0"/>
            <w:bCs w:val="0"/>
            <w:noProof/>
          </w:rPr>
          <w:fldChar w:fldCharType="end"/>
        </w:r>
        <w:r w:rsidDel="00325D77">
          <w:delText>: Creating a redistribution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7380"/>
      </w:tblGrid>
      <w:tr w:rsidR="00F2232B" w:rsidRPr="007A152E" w:rsidDel="00325D77" w14:paraId="56BF79C5" w14:textId="0320D05C" w:rsidTr="00F2232B">
        <w:trPr>
          <w:cantSplit/>
          <w:trHeight w:val="288"/>
          <w:tblHeader/>
          <w:del w:id="8692" w:author="Sayali Dev" w:date="2018-02-15T18:27:00Z"/>
        </w:trPr>
        <w:tc>
          <w:tcPr>
            <w:tcW w:w="2430" w:type="dxa"/>
            <w:shd w:val="clear" w:color="auto" w:fill="BFBFBF"/>
            <w:vAlign w:val="center"/>
          </w:tcPr>
          <w:p w14:paraId="0DF60CF3" w14:textId="411499E8" w:rsidR="00F2232B" w:rsidRPr="007A152E" w:rsidDel="00325D77" w:rsidRDefault="00F2232B" w:rsidP="00F2232B">
            <w:pPr>
              <w:rPr>
                <w:del w:id="8693" w:author="Sayali Dev" w:date="2018-02-15T18:27:00Z"/>
                <w:b/>
              </w:rPr>
            </w:pPr>
            <w:del w:id="8694" w:author="Sayali Dev" w:date="2018-02-15T18:27:00Z">
              <w:r w:rsidDel="00325D77">
                <w:rPr>
                  <w:b/>
                </w:rPr>
                <w:delText>Field</w:delText>
              </w:r>
            </w:del>
          </w:p>
        </w:tc>
        <w:tc>
          <w:tcPr>
            <w:tcW w:w="7380" w:type="dxa"/>
            <w:shd w:val="clear" w:color="auto" w:fill="BFBFBF"/>
            <w:vAlign w:val="center"/>
          </w:tcPr>
          <w:p w14:paraId="335B75B5" w14:textId="4E613AFD" w:rsidR="00F2232B" w:rsidRPr="007A152E" w:rsidDel="00325D77" w:rsidRDefault="00F2232B" w:rsidP="00F2232B">
            <w:pPr>
              <w:rPr>
                <w:del w:id="8695" w:author="Sayali Dev" w:date="2018-02-15T18:27:00Z"/>
                <w:b/>
              </w:rPr>
            </w:pPr>
            <w:del w:id="8696" w:author="Sayali Dev" w:date="2018-02-15T18:27:00Z">
              <w:r w:rsidRPr="007A152E" w:rsidDel="00325D77">
                <w:rPr>
                  <w:b/>
                </w:rPr>
                <w:delText>Description</w:delText>
              </w:r>
            </w:del>
          </w:p>
        </w:tc>
      </w:tr>
      <w:tr w:rsidR="00F2232B" w:rsidDel="00325D77" w14:paraId="26B1EE57" w14:textId="0B220B21" w:rsidTr="00F2232B">
        <w:trPr>
          <w:cantSplit/>
          <w:trHeight w:val="288"/>
          <w:del w:id="8697" w:author="Sayali Dev" w:date="2018-02-15T18:27:00Z"/>
        </w:trPr>
        <w:tc>
          <w:tcPr>
            <w:tcW w:w="2430" w:type="dxa"/>
            <w:vAlign w:val="center"/>
          </w:tcPr>
          <w:p w14:paraId="0AAF4C51" w14:textId="2258F62E" w:rsidR="00F2232B" w:rsidDel="00325D77" w:rsidRDefault="00F2232B" w:rsidP="00F2232B">
            <w:pPr>
              <w:rPr>
                <w:del w:id="8698" w:author="Sayali Dev" w:date="2018-02-15T18:27:00Z"/>
                <w:b/>
              </w:rPr>
            </w:pPr>
            <w:del w:id="8699" w:author="Sayali Dev" w:date="2018-02-15T18:27:00Z">
              <w:r w:rsidDel="00325D77">
                <w:rPr>
                  <w:b/>
                </w:rPr>
                <w:delText>To Location</w:delText>
              </w:r>
              <w:r w:rsidRPr="00F9591B" w:rsidDel="00325D77">
                <w:rPr>
                  <w:color w:val="FF0000"/>
                </w:rPr>
                <w:delText>*</w:delText>
              </w:r>
            </w:del>
          </w:p>
        </w:tc>
        <w:tc>
          <w:tcPr>
            <w:tcW w:w="7380" w:type="dxa"/>
            <w:vAlign w:val="center"/>
          </w:tcPr>
          <w:p w14:paraId="020F796D" w14:textId="49E902ED" w:rsidR="00F2232B" w:rsidDel="00325D77" w:rsidRDefault="00F2232B" w:rsidP="00F2232B">
            <w:pPr>
              <w:rPr>
                <w:del w:id="8700" w:author="Sayali Dev" w:date="2018-02-15T18:27:00Z"/>
              </w:rPr>
            </w:pPr>
            <w:del w:id="8701" w:author="Sayali Dev" w:date="2018-02-15T18:27:00Z">
              <w:r w:rsidDel="00325D77">
                <w:delText>Click the location you want the shipment sent to.</w:delText>
              </w:r>
            </w:del>
          </w:p>
        </w:tc>
      </w:tr>
      <w:tr w:rsidR="00F2232B" w:rsidDel="00325D77" w14:paraId="42A7B7B0" w14:textId="775B8D89" w:rsidTr="00F2232B">
        <w:trPr>
          <w:cantSplit/>
          <w:trHeight w:val="288"/>
          <w:del w:id="8702" w:author="Sayali Dev" w:date="2018-02-15T18:27:00Z"/>
        </w:trPr>
        <w:tc>
          <w:tcPr>
            <w:tcW w:w="2430" w:type="dxa"/>
            <w:vAlign w:val="center"/>
          </w:tcPr>
          <w:p w14:paraId="13114BBD" w14:textId="224CCD03" w:rsidR="00F2232B" w:rsidRPr="009C07F3" w:rsidDel="00325D77" w:rsidRDefault="00F2232B" w:rsidP="00F2232B">
            <w:pPr>
              <w:rPr>
                <w:del w:id="8703" w:author="Sayali Dev" w:date="2018-02-15T18:27:00Z"/>
                <w:b/>
              </w:rPr>
            </w:pPr>
            <w:del w:id="8704" w:author="Sayali Dev" w:date="2018-02-15T18:27:00Z">
              <w:r w:rsidDel="00325D77">
                <w:rPr>
                  <w:b/>
                </w:rPr>
                <w:delText>External Location</w:delText>
              </w:r>
            </w:del>
          </w:p>
        </w:tc>
        <w:tc>
          <w:tcPr>
            <w:tcW w:w="7380" w:type="dxa"/>
            <w:vAlign w:val="center"/>
          </w:tcPr>
          <w:p w14:paraId="19934AC2" w14:textId="7761A09D" w:rsidR="00F2232B" w:rsidDel="00325D77" w:rsidRDefault="00F2232B" w:rsidP="00F2232B">
            <w:pPr>
              <w:rPr>
                <w:del w:id="8705" w:author="Sayali Dev" w:date="2018-02-15T18:27:00Z"/>
              </w:rPr>
            </w:pPr>
            <w:del w:id="8706" w:author="Sayali Dev" w:date="2018-02-15T18:27:00Z">
              <w:r w:rsidDel="00325D77">
                <w:delText xml:space="preserve">If Other External Location is selected as the To Location above, click the external location site.  </w:delText>
              </w:r>
            </w:del>
          </w:p>
        </w:tc>
      </w:tr>
      <w:tr w:rsidR="00F2232B" w:rsidDel="00325D77" w14:paraId="4838448A" w14:textId="3EDDF406" w:rsidTr="00F2232B">
        <w:trPr>
          <w:cantSplit/>
          <w:trHeight w:val="288"/>
          <w:del w:id="8707" w:author="Sayali Dev" w:date="2018-02-15T18:27:00Z"/>
        </w:trPr>
        <w:tc>
          <w:tcPr>
            <w:tcW w:w="2430" w:type="dxa"/>
            <w:vAlign w:val="center"/>
          </w:tcPr>
          <w:p w14:paraId="373EB228" w14:textId="6E6E0458" w:rsidR="00F2232B" w:rsidRPr="009C07F3" w:rsidDel="00325D77" w:rsidRDefault="00F2232B" w:rsidP="00F2232B">
            <w:pPr>
              <w:rPr>
                <w:del w:id="8708" w:author="Sayali Dev" w:date="2018-02-15T18:27:00Z"/>
                <w:b/>
              </w:rPr>
            </w:pPr>
            <w:del w:id="8709" w:author="Sayali Dev" w:date="2018-02-15T18:27:00Z">
              <w:r w:rsidDel="00325D77">
                <w:rPr>
                  <w:b/>
                </w:rPr>
                <w:delText>Contact Details</w:delText>
              </w:r>
            </w:del>
          </w:p>
        </w:tc>
        <w:tc>
          <w:tcPr>
            <w:tcW w:w="7380" w:type="dxa"/>
            <w:vAlign w:val="center"/>
          </w:tcPr>
          <w:p w14:paraId="7B456C7D" w14:textId="3D573CF9" w:rsidR="00F2232B" w:rsidDel="00325D77" w:rsidRDefault="00F2232B" w:rsidP="00F2232B">
            <w:pPr>
              <w:rPr>
                <w:del w:id="8710" w:author="Sayali Dev" w:date="2018-02-15T18:27:00Z"/>
                <w:b/>
              </w:rPr>
            </w:pPr>
            <w:del w:id="8711" w:author="Sayali Dev" w:date="2018-02-15T18:27:00Z">
              <w:r w:rsidDel="00325D77">
                <w:delText>Click the appropriate contact.</w:delText>
              </w:r>
            </w:del>
          </w:p>
          <w:p w14:paraId="315FEDF3" w14:textId="0D8EEB1A" w:rsidR="00F2232B" w:rsidDel="00325D77" w:rsidRDefault="00F2232B" w:rsidP="00F2232B">
            <w:pPr>
              <w:rPr>
                <w:del w:id="8712" w:author="Sayali Dev" w:date="2018-02-15T18:27:00Z"/>
              </w:rPr>
            </w:pPr>
            <w:del w:id="8713" w:author="Sayali Dev" w:date="2018-02-15T18:27:00Z">
              <w:r w:rsidRPr="005C0B6C" w:rsidDel="00325D77">
                <w:rPr>
                  <w:b/>
                </w:rPr>
                <w:delText>Note:</w:delText>
              </w:r>
              <w:r w:rsidDel="00325D77">
                <w:delText xml:space="preserve"> If you click a known contact, rest of the fields are populated with data related to this contact.</w:delText>
              </w:r>
            </w:del>
          </w:p>
        </w:tc>
      </w:tr>
      <w:tr w:rsidR="00F2232B" w:rsidDel="00325D77" w14:paraId="35F9BAAE" w14:textId="4C8E335B" w:rsidTr="00F2232B">
        <w:trPr>
          <w:cantSplit/>
          <w:trHeight w:val="288"/>
          <w:del w:id="8714" w:author="Sayali Dev" w:date="2018-02-15T18:27:00Z"/>
        </w:trPr>
        <w:tc>
          <w:tcPr>
            <w:tcW w:w="2430" w:type="dxa"/>
            <w:vAlign w:val="center"/>
          </w:tcPr>
          <w:p w14:paraId="31AA43FE" w14:textId="363728AB" w:rsidR="00F2232B" w:rsidDel="00325D77" w:rsidRDefault="00F2232B" w:rsidP="00F2232B">
            <w:pPr>
              <w:rPr>
                <w:del w:id="8715" w:author="Sayali Dev" w:date="2018-02-15T18:27:00Z"/>
                <w:b/>
              </w:rPr>
            </w:pPr>
            <w:del w:id="8716" w:author="Sayali Dev" w:date="2018-02-15T18:27:00Z">
              <w:r w:rsidDel="00325D77">
                <w:rPr>
                  <w:b/>
                </w:rPr>
                <w:delText>Organization Name</w:delText>
              </w:r>
              <w:r w:rsidRPr="006744E4" w:rsidDel="00325D77">
                <w:rPr>
                  <w:color w:val="FF0000"/>
                </w:rPr>
                <w:delText>*</w:delText>
              </w:r>
            </w:del>
          </w:p>
        </w:tc>
        <w:tc>
          <w:tcPr>
            <w:tcW w:w="7380" w:type="dxa"/>
            <w:vAlign w:val="center"/>
          </w:tcPr>
          <w:p w14:paraId="6BFF234A" w14:textId="7D1FEB2E" w:rsidR="00F2232B" w:rsidDel="00325D77" w:rsidRDefault="00F2232B" w:rsidP="00F2232B">
            <w:pPr>
              <w:rPr>
                <w:del w:id="8717" w:author="Sayali Dev" w:date="2018-02-15T18:27:00Z"/>
              </w:rPr>
            </w:pPr>
            <w:del w:id="8718" w:author="Sayali Dev" w:date="2018-02-15T18:27:00Z">
              <w:r w:rsidDel="00325D77">
                <w:delText>Type name of the organization associated with the specified delivery location.</w:delText>
              </w:r>
            </w:del>
          </w:p>
        </w:tc>
      </w:tr>
      <w:tr w:rsidR="00F2232B" w:rsidDel="00325D77" w14:paraId="1AFC4D84" w14:textId="56F6990D" w:rsidTr="00F2232B">
        <w:trPr>
          <w:cantSplit/>
          <w:trHeight w:val="288"/>
          <w:del w:id="8719" w:author="Sayali Dev" w:date="2018-02-15T18:27:00Z"/>
        </w:trPr>
        <w:tc>
          <w:tcPr>
            <w:tcW w:w="2430" w:type="dxa"/>
            <w:vAlign w:val="center"/>
          </w:tcPr>
          <w:p w14:paraId="487B7529" w14:textId="6F8CF623" w:rsidR="00F2232B" w:rsidDel="00325D77" w:rsidRDefault="00F2232B" w:rsidP="00F2232B">
            <w:pPr>
              <w:rPr>
                <w:del w:id="8720" w:author="Sayali Dev" w:date="2018-02-15T18:27:00Z"/>
                <w:b/>
              </w:rPr>
            </w:pPr>
            <w:del w:id="8721" w:author="Sayali Dev" w:date="2018-02-15T18:27:00Z">
              <w:r w:rsidDel="00325D77">
                <w:rPr>
                  <w:b/>
                </w:rPr>
                <w:delText>Contact Person</w:delText>
              </w:r>
              <w:r w:rsidRPr="006744E4" w:rsidDel="00325D77">
                <w:rPr>
                  <w:color w:val="FF0000"/>
                </w:rPr>
                <w:delText>*</w:delText>
              </w:r>
            </w:del>
          </w:p>
        </w:tc>
        <w:tc>
          <w:tcPr>
            <w:tcW w:w="7380" w:type="dxa"/>
            <w:vAlign w:val="center"/>
          </w:tcPr>
          <w:p w14:paraId="434A7877" w14:textId="0DCB9A99" w:rsidR="00F2232B" w:rsidDel="00325D77" w:rsidRDefault="00F2232B" w:rsidP="00F2232B">
            <w:pPr>
              <w:rPr>
                <w:del w:id="8722" w:author="Sayali Dev" w:date="2018-02-15T18:27:00Z"/>
              </w:rPr>
            </w:pPr>
            <w:del w:id="8723" w:author="Sayali Dev" w:date="2018-02-15T18:27:00Z">
              <w:r w:rsidDel="00325D77">
                <w:delText>Type name of the contact.</w:delText>
              </w:r>
            </w:del>
          </w:p>
        </w:tc>
      </w:tr>
      <w:tr w:rsidR="00F2232B" w:rsidDel="00325D77" w14:paraId="7C19A063" w14:textId="76F1E87B" w:rsidTr="00F2232B">
        <w:trPr>
          <w:cantSplit/>
          <w:trHeight w:val="288"/>
          <w:del w:id="8724" w:author="Sayali Dev" w:date="2018-02-15T18:27:00Z"/>
        </w:trPr>
        <w:tc>
          <w:tcPr>
            <w:tcW w:w="2430" w:type="dxa"/>
            <w:vAlign w:val="center"/>
          </w:tcPr>
          <w:p w14:paraId="5C368416" w14:textId="1D17E31E" w:rsidR="00F2232B" w:rsidDel="00325D77" w:rsidRDefault="00F2232B" w:rsidP="00F2232B">
            <w:pPr>
              <w:rPr>
                <w:del w:id="8725" w:author="Sayali Dev" w:date="2018-02-15T18:27:00Z"/>
                <w:b/>
              </w:rPr>
            </w:pPr>
            <w:del w:id="8726" w:author="Sayali Dev" w:date="2018-02-15T18:27:00Z">
              <w:r w:rsidDel="00325D77">
                <w:rPr>
                  <w:b/>
                </w:rPr>
                <w:delText>Street and Number</w:delText>
              </w:r>
              <w:r w:rsidRPr="006744E4" w:rsidDel="00325D77">
                <w:rPr>
                  <w:color w:val="FF0000"/>
                </w:rPr>
                <w:delText>*</w:delText>
              </w:r>
            </w:del>
          </w:p>
        </w:tc>
        <w:tc>
          <w:tcPr>
            <w:tcW w:w="7380" w:type="dxa"/>
            <w:vAlign w:val="center"/>
          </w:tcPr>
          <w:p w14:paraId="3276369B" w14:textId="52AAA111" w:rsidR="00F2232B" w:rsidRPr="00D515B3" w:rsidDel="00325D77" w:rsidRDefault="00F2232B" w:rsidP="00F2232B">
            <w:pPr>
              <w:rPr>
                <w:del w:id="8727" w:author="Sayali Dev" w:date="2018-02-15T18:27:00Z"/>
              </w:rPr>
            </w:pPr>
            <w:del w:id="8728" w:author="Sayali Dev" w:date="2018-02-15T18:27:00Z">
              <w:r w:rsidDel="00325D77">
                <w:delText>Type street address for the contact.</w:delText>
              </w:r>
            </w:del>
          </w:p>
        </w:tc>
      </w:tr>
      <w:tr w:rsidR="00F2232B" w:rsidDel="00325D77" w14:paraId="658A063B" w14:textId="22C914CB" w:rsidTr="00F2232B">
        <w:trPr>
          <w:cantSplit/>
          <w:trHeight w:val="288"/>
          <w:del w:id="8729" w:author="Sayali Dev" w:date="2018-02-15T18:27:00Z"/>
        </w:trPr>
        <w:tc>
          <w:tcPr>
            <w:tcW w:w="2430" w:type="dxa"/>
            <w:vAlign w:val="center"/>
          </w:tcPr>
          <w:p w14:paraId="7E2AEC20" w14:textId="3970B8AF" w:rsidR="00F2232B" w:rsidDel="00325D77" w:rsidRDefault="00F2232B" w:rsidP="00F2232B">
            <w:pPr>
              <w:rPr>
                <w:del w:id="8730" w:author="Sayali Dev" w:date="2018-02-15T18:27:00Z"/>
                <w:b/>
              </w:rPr>
            </w:pPr>
            <w:del w:id="8731" w:author="Sayali Dev" w:date="2018-02-15T18:27:00Z">
              <w:r w:rsidDel="00325D77">
                <w:rPr>
                  <w:b/>
                </w:rPr>
                <w:delText>Office Box</w:delText>
              </w:r>
            </w:del>
          </w:p>
        </w:tc>
        <w:tc>
          <w:tcPr>
            <w:tcW w:w="7380" w:type="dxa"/>
            <w:vAlign w:val="center"/>
          </w:tcPr>
          <w:p w14:paraId="4FB172B2" w14:textId="5F538959" w:rsidR="00F2232B" w:rsidRPr="00D515B3" w:rsidDel="00325D77" w:rsidRDefault="00F2232B" w:rsidP="00F2232B">
            <w:pPr>
              <w:rPr>
                <w:del w:id="8732" w:author="Sayali Dev" w:date="2018-02-15T18:27:00Z"/>
              </w:rPr>
            </w:pPr>
            <w:del w:id="8733" w:author="Sayali Dev" w:date="2018-02-15T18:27:00Z">
              <w:r w:rsidDel="00325D77">
                <w:delText>Type office box or mail stop for the contact’s mailing address, if applicable.</w:delText>
              </w:r>
            </w:del>
          </w:p>
        </w:tc>
      </w:tr>
      <w:tr w:rsidR="00F2232B" w:rsidDel="00325D77" w14:paraId="18899100" w14:textId="29AC3156" w:rsidTr="00F2232B">
        <w:trPr>
          <w:cantSplit/>
          <w:trHeight w:val="288"/>
          <w:del w:id="8734" w:author="Sayali Dev" w:date="2018-02-15T18:27:00Z"/>
        </w:trPr>
        <w:tc>
          <w:tcPr>
            <w:tcW w:w="2430" w:type="dxa"/>
            <w:vAlign w:val="center"/>
          </w:tcPr>
          <w:p w14:paraId="7B1DF107" w14:textId="172F7415" w:rsidR="00F2232B" w:rsidDel="00325D77" w:rsidRDefault="00F2232B" w:rsidP="00F2232B">
            <w:pPr>
              <w:rPr>
                <w:del w:id="8735" w:author="Sayali Dev" w:date="2018-02-15T18:27:00Z"/>
                <w:b/>
              </w:rPr>
            </w:pPr>
            <w:del w:id="8736" w:author="Sayali Dev" w:date="2018-02-15T18:27:00Z">
              <w:r w:rsidDel="00325D77">
                <w:rPr>
                  <w:b/>
                </w:rPr>
                <w:delText>Town</w:delText>
              </w:r>
            </w:del>
          </w:p>
        </w:tc>
        <w:tc>
          <w:tcPr>
            <w:tcW w:w="7380" w:type="dxa"/>
            <w:vAlign w:val="center"/>
          </w:tcPr>
          <w:p w14:paraId="46B49374" w14:textId="16B49B08" w:rsidR="00F2232B" w:rsidRPr="00D515B3" w:rsidDel="00325D77" w:rsidRDefault="00F2232B" w:rsidP="00F2232B">
            <w:pPr>
              <w:rPr>
                <w:del w:id="8737" w:author="Sayali Dev" w:date="2018-02-15T18:27:00Z"/>
              </w:rPr>
            </w:pPr>
            <w:del w:id="8738" w:author="Sayali Dev" w:date="2018-02-15T18:27:00Z">
              <w:r w:rsidDel="00325D77">
                <w:delText>Type town or city of the contact’s mailing address.</w:delText>
              </w:r>
            </w:del>
          </w:p>
        </w:tc>
      </w:tr>
      <w:tr w:rsidR="00F2232B" w:rsidDel="00325D77" w14:paraId="598751EA" w14:textId="16B8E3C8" w:rsidTr="00F2232B">
        <w:trPr>
          <w:cantSplit/>
          <w:trHeight w:val="288"/>
          <w:del w:id="8739" w:author="Sayali Dev" w:date="2018-02-15T18:27:00Z"/>
        </w:trPr>
        <w:tc>
          <w:tcPr>
            <w:tcW w:w="2430" w:type="dxa"/>
            <w:vAlign w:val="center"/>
          </w:tcPr>
          <w:p w14:paraId="708C67E4" w14:textId="4DED8942" w:rsidR="00F2232B" w:rsidDel="00325D77" w:rsidRDefault="00F2232B" w:rsidP="00F2232B">
            <w:pPr>
              <w:rPr>
                <w:del w:id="8740" w:author="Sayali Dev" w:date="2018-02-15T18:27:00Z"/>
                <w:b/>
              </w:rPr>
            </w:pPr>
            <w:del w:id="8741" w:author="Sayali Dev" w:date="2018-02-15T18:27:00Z">
              <w:r w:rsidDel="00325D77">
                <w:rPr>
                  <w:b/>
                </w:rPr>
                <w:delText>State / Province</w:delText>
              </w:r>
            </w:del>
          </w:p>
        </w:tc>
        <w:tc>
          <w:tcPr>
            <w:tcW w:w="7380" w:type="dxa"/>
            <w:vAlign w:val="center"/>
          </w:tcPr>
          <w:p w14:paraId="557A8D30" w14:textId="15EBEB91" w:rsidR="00F2232B" w:rsidRPr="00D515B3" w:rsidDel="00325D77" w:rsidRDefault="00F2232B" w:rsidP="00F2232B">
            <w:pPr>
              <w:rPr>
                <w:del w:id="8742" w:author="Sayali Dev" w:date="2018-02-15T18:27:00Z"/>
              </w:rPr>
            </w:pPr>
            <w:del w:id="8743" w:author="Sayali Dev" w:date="2018-02-15T18:27:00Z">
              <w:r w:rsidDel="00325D77">
                <w:delText>Type state or province of the contact’s mailing address.</w:delText>
              </w:r>
            </w:del>
          </w:p>
        </w:tc>
      </w:tr>
      <w:tr w:rsidR="00F2232B" w:rsidDel="00325D77" w14:paraId="35EF0DE4" w14:textId="5D3F73EE" w:rsidTr="00F2232B">
        <w:trPr>
          <w:cantSplit/>
          <w:trHeight w:val="288"/>
          <w:del w:id="8744" w:author="Sayali Dev" w:date="2018-02-15T18:27:00Z"/>
        </w:trPr>
        <w:tc>
          <w:tcPr>
            <w:tcW w:w="2430" w:type="dxa"/>
            <w:vAlign w:val="center"/>
          </w:tcPr>
          <w:p w14:paraId="375E51EE" w14:textId="068D567B" w:rsidR="00F2232B" w:rsidDel="00325D77" w:rsidRDefault="00F2232B" w:rsidP="00F2232B">
            <w:pPr>
              <w:rPr>
                <w:del w:id="8745" w:author="Sayali Dev" w:date="2018-02-15T18:27:00Z"/>
                <w:b/>
              </w:rPr>
            </w:pPr>
            <w:del w:id="8746" w:author="Sayali Dev" w:date="2018-02-15T18:27:00Z">
              <w:r w:rsidDel="00325D77">
                <w:rPr>
                  <w:b/>
                </w:rPr>
                <w:delText>Zip / Postal Code</w:delText>
              </w:r>
            </w:del>
          </w:p>
        </w:tc>
        <w:tc>
          <w:tcPr>
            <w:tcW w:w="7380" w:type="dxa"/>
            <w:vAlign w:val="center"/>
          </w:tcPr>
          <w:p w14:paraId="3879DBB9" w14:textId="39DC8DFA" w:rsidR="00F2232B" w:rsidRPr="00D515B3" w:rsidDel="00325D77" w:rsidRDefault="00F2232B" w:rsidP="00F2232B">
            <w:pPr>
              <w:rPr>
                <w:del w:id="8747" w:author="Sayali Dev" w:date="2018-02-15T18:27:00Z"/>
              </w:rPr>
            </w:pPr>
            <w:del w:id="8748" w:author="Sayali Dev" w:date="2018-02-15T18:27:00Z">
              <w:r w:rsidDel="00325D77">
                <w:delText>Type postal code of the contact’s mailing address.</w:delText>
              </w:r>
            </w:del>
          </w:p>
        </w:tc>
      </w:tr>
      <w:tr w:rsidR="00F2232B" w:rsidDel="00325D77" w14:paraId="5F25FF4A" w14:textId="3102B7AA" w:rsidTr="00F2232B">
        <w:trPr>
          <w:cantSplit/>
          <w:trHeight w:val="288"/>
          <w:del w:id="8749" w:author="Sayali Dev" w:date="2018-02-15T18:27:00Z"/>
        </w:trPr>
        <w:tc>
          <w:tcPr>
            <w:tcW w:w="2430" w:type="dxa"/>
            <w:vAlign w:val="center"/>
          </w:tcPr>
          <w:p w14:paraId="2EF4BAD2" w14:textId="664F4F92" w:rsidR="00F2232B" w:rsidDel="00325D77" w:rsidRDefault="00F2232B" w:rsidP="00F2232B">
            <w:pPr>
              <w:rPr>
                <w:del w:id="8750" w:author="Sayali Dev" w:date="2018-02-15T18:27:00Z"/>
                <w:b/>
              </w:rPr>
            </w:pPr>
            <w:del w:id="8751" w:author="Sayali Dev" w:date="2018-02-15T18:27:00Z">
              <w:r w:rsidDel="00325D77">
                <w:rPr>
                  <w:b/>
                </w:rPr>
                <w:delText>Country</w:delText>
              </w:r>
            </w:del>
          </w:p>
        </w:tc>
        <w:tc>
          <w:tcPr>
            <w:tcW w:w="7380" w:type="dxa"/>
            <w:vAlign w:val="center"/>
          </w:tcPr>
          <w:p w14:paraId="7DAFDFB4" w14:textId="71CF1919" w:rsidR="00F2232B" w:rsidRPr="00D515B3" w:rsidDel="00325D77" w:rsidRDefault="00F2232B" w:rsidP="00F2232B">
            <w:pPr>
              <w:rPr>
                <w:del w:id="8752" w:author="Sayali Dev" w:date="2018-02-15T18:27:00Z"/>
              </w:rPr>
            </w:pPr>
            <w:del w:id="8753" w:author="Sayali Dev" w:date="2018-02-15T18:27:00Z">
              <w:r w:rsidDel="00325D77">
                <w:delText>Type country of the contacts mailing address if other than USA.</w:delText>
              </w:r>
            </w:del>
          </w:p>
        </w:tc>
      </w:tr>
      <w:tr w:rsidR="00F2232B" w:rsidDel="00325D77" w14:paraId="158B9BC3" w14:textId="6BF7EE8A" w:rsidTr="00F2232B">
        <w:trPr>
          <w:cantSplit/>
          <w:trHeight w:val="288"/>
          <w:del w:id="8754" w:author="Sayali Dev" w:date="2018-02-15T18:27:00Z"/>
        </w:trPr>
        <w:tc>
          <w:tcPr>
            <w:tcW w:w="2430" w:type="dxa"/>
            <w:vAlign w:val="center"/>
          </w:tcPr>
          <w:p w14:paraId="4FBFA04F" w14:textId="504CB7AB" w:rsidR="00F2232B" w:rsidDel="00325D77" w:rsidRDefault="00F2232B" w:rsidP="00F2232B">
            <w:pPr>
              <w:rPr>
                <w:del w:id="8755" w:author="Sayali Dev" w:date="2018-02-15T18:27:00Z"/>
                <w:b/>
              </w:rPr>
            </w:pPr>
            <w:del w:id="8756" w:author="Sayali Dev" w:date="2018-02-15T18:27:00Z">
              <w:r w:rsidDel="00325D77">
                <w:rPr>
                  <w:b/>
                </w:rPr>
                <w:delText>Telephone Number</w:delText>
              </w:r>
            </w:del>
          </w:p>
        </w:tc>
        <w:tc>
          <w:tcPr>
            <w:tcW w:w="7380" w:type="dxa"/>
            <w:vAlign w:val="center"/>
          </w:tcPr>
          <w:p w14:paraId="0575DC28" w14:textId="67A62575" w:rsidR="00F2232B" w:rsidRPr="00D515B3" w:rsidDel="00325D77" w:rsidRDefault="00F2232B" w:rsidP="00F2232B">
            <w:pPr>
              <w:rPr>
                <w:del w:id="8757" w:author="Sayali Dev" w:date="2018-02-15T18:27:00Z"/>
              </w:rPr>
            </w:pPr>
            <w:del w:id="8758" w:author="Sayali Dev" w:date="2018-02-15T18:27:00Z">
              <w:r w:rsidDel="00325D77">
                <w:delText>Type contact’s telephone number, if known.</w:delText>
              </w:r>
            </w:del>
          </w:p>
        </w:tc>
      </w:tr>
      <w:tr w:rsidR="00F2232B" w:rsidDel="00325D77" w14:paraId="460D7B8E" w14:textId="27080E61" w:rsidTr="00F2232B">
        <w:trPr>
          <w:cantSplit/>
          <w:trHeight w:val="288"/>
          <w:del w:id="8759" w:author="Sayali Dev" w:date="2018-02-15T18:27:00Z"/>
        </w:trPr>
        <w:tc>
          <w:tcPr>
            <w:tcW w:w="2430" w:type="dxa"/>
            <w:vAlign w:val="center"/>
          </w:tcPr>
          <w:p w14:paraId="27E34848" w14:textId="218719B3" w:rsidR="00F2232B" w:rsidDel="00325D77" w:rsidRDefault="00F2232B" w:rsidP="00F2232B">
            <w:pPr>
              <w:rPr>
                <w:del w:id="8760" w:author="Sayali Dev" w:date="2018-02-15T18:27:00Z"/>
                <w:b/>
              </w:rPr>
            </w:pPr>
            <w:del w:id="8761" w:author="Sayali Dev" w:date="2018-02-15T18:27:00Z">
              <w:r w:rsidDel="00325D77">
                <w:rPr>
                  <w:b/>
                </w:rPr>
                <w:delText>Contact Email</w:delText>
              </w:r>
            </w:del>
          </w:p>
        </w:tc>
        <w:tc>
          <w:tcPr>
            <w:tcW w:w="7380" w:type="dxa"/>
            <w:vAlign w:val="center"/>
          </w:tcPr>
          <w:p w14:paraId="5558ADB9" w14:textId="0DE1B5CC" w:rsidR="00F2232B" w:rsidRPr="00D515B3" w:rsidDel="00325D77" w:rsidRDefault="00F2232B" w:rsidP="00F2232B">
            <w:pPr>
              <w:rPr>
                <w:del w:id="8762" w:author="Sayali Dev" w:date="2018-02-15T18:27:00Z"/>
              </w:rPr>
            </w:pPr>
            <w:del w:id="8763" w:author="Sayali Dev" w:date="2018-02-15T18:27:00Z">
              <w:r w:rsidDel="00325D77">
                <w:delText>Type contact’s email address, if known.</w:delText>
              </w:r>
            </w:del>
          </w:p>
        </w:tc>
      </w:tr>
      <w:tr w:rsidR="00F2232B" w:rsidDel="00325D77" w14:paraId="797291CE" w14:textId="789DED28" w:rsidTr="00F2232B">
        <w:trPr>
          <w:cantSplit/>
          <w:trHeight w:val="288"/>
          <w:del w:id="8764" w:author="Sayali Dev" w:date="2018-02-15T18:27:00Z"/>
        </w:trPr>
        <w:tc>
          <w:tcPr>
            <w:tcW w:w="2430" w:type="dxa"/>
            <w:vAlign w:val="center"/>
          </w:tcPr>
          <w:p w14:paraId="0E49DF44" w14:textId="17A26768" w:rsidR="00F2232B" w:rsidDel="00325D77" w:rsidRDefault="00F2232B" w:rsidP="00F2232B">
            <w:pPr>
              <w:rPr>
                <w:del w:id="8765" w:author="Sayali Dev" w:date="2018-02-15T18:27:00Z"/>
                <w:b/>
              </w:rPr>
            </w:pPr>
            <w:del w:id="8766" w:author="Sayali Dev" w:date="2018-02-15T18:27:00Z">
              <w:r w:rsidDel="00325D77">
                <w:rPr>
                  <w:b/>
                </w:rPr>
                <w:delText>Shipment Type</w:delText>
              </w:r>
              <w:r w:rsidRPr="00F9591B" w:rsidDel="00325D77">
                <w:rPr>
                  <w:color w:val="FF0000"/>
                </w:rPr>
                <w:delText>*</w:delText>
              </w:r>
            </w:del>
          </w:p>
        </w:tc>
        <w:tc>
          <w:tcPr>
            <w:tcW w:w="7380" w:type="dxa"/>
            <w:vAlign w:val="center"/>
          </w:tcPr>
          <w:p w14:paraId="4306DDAA" w14:textId="4C65CE08" w:rsidR="00F2232B" w:rsidDel="00325D77" w:rsidRDefault="00F2232B" w:rsidP="00F2232B">
            <w:pPr>
              <w:rPr>
                <w:del w:id="8767" w:author="Sayali Dev" w:date="2018-02-15T18:27:00Z"/>
              </w:rPr>
            </w:pPr>
            <w:del w:id="8768" w:author="Sayali Dev" w:date="2018-02-15T18:27:00Z">
              <w:r w:rsidDel="00325D77">
                <w:delText xml:space="preserve">Click the appropriate shipment type. </w:delText>
              </w:r>
            </w:del>
          </w:p>
        </w:tc>
      </w:tr>
      <w:tr w:rsidR="00F2232B" w:rsidDel="00325D77" w14:paraId="22F57522" w14:textId="69AFC806" w:rsidTr="00F2232B">
        <w:trPr>
          <w:cantSplit/>
          <w:trHeight w:val="288"/>
          <w:del w:id="8769" w:author="Sayali Dev" w:date="2018-02-15T18:27:00Z"/>
        </w:trPr>
        <w:tc>
          <w:tcPr>
            <w:tcW w:w="2430" w:type="dxa"/>
            <w:tcBorders>
              <w:top w:val="single" w:sz="4" w:space="0" w:color="000000"/>
              <w:left w:val="single" w:sz="4" w:space="0" w:color="000000"/>
              <w:bottom w:val="single" w:sz="4" w:space="0" w:color="000000"/>
              <w:right w:val="single" w:sz="4" w:space="0" w:color="000000"/>
            </w:tcBorders>
            <w:vAlign w:val="center"/>
          </w:tcPr>
          <w:p w14:paraId="3B507DE1" w14:textId="2C474D63" w:rsidR="00F2232B" w:rsidDel="00325D77" w:rsidRDefault="00F2232B" w:rsidP="00F2232B">
            <w:pPr>
              <w:rPr>
                <w:del w:id="8770" w:author="Sayali Dev" w:date="2018-02-15T18:27:00Z"/>
                <w:b/>
              </w:rPr>
            </w:pPr>
            <w:del w:id="8771" w:author="Sayali Dev" w:date="2018-02-15T18:27:00Z">
              <w:r w:rsidDel="00325D77">
                <w:rPr>
                  <w:b/>
                </w:rPr>
                <w:delText xml:space="preserve">Shipment </w:delText>
              </w:r>
              <w:r w:rsidRPr="009C07F3" w:rsidDel="00325D77">
                <w:rPr>
                  <w:b/>
                </w:rPr>
                <w:delText>Comments</w:delText>
              </w:r>
            </w:del>
          </w:p>
        </w:tc>
        <w:tc>
          <w:tcPr>
            <w:tcW w:w="7380" w:type="dxa"/>
            <w:tcBorders>
              <w:top w:val="single" w:sz="4" w:space="0" w:color="000000"/>
              <w:left w:val="single" w:sz="4" w:space="0" w:color="000000"/>
              <w:bottom w:val="single" w:sz="4" w:space="0" w:color="000000"/>
              <w:right w:val="single" w:sz="4" w:space="0" w:color="000000"/>
            </w:tcBorders>
            <w:vAlign w:val="center"/>
          </w:tcPr>
          <w:p w14:paraId="19F9E5E6" w14:textId="46709FD0" w:rsidR="00F2232B" w:rsidDel="00325D77" w:rsidRDefault="00F2232B" w:rsidP="00F2232B">
            <w:pPr>
              <w:rPr>
                <w:del w:id="8772" w:author="Sayali Dev" w:date="2018-02-15T18:27:00Z"/>
              </w:rPr>
            </w:pPr>
            <w:del w:id="8773" w:author="Sayali Dev" w:date="2018-02-15T18:27:00Z">
              <w:r w:rsidDel="00325D77">
                <w:delText>Type comments, as needed.</w:delText>
              </w:r>
            </w:del>
          </w:p>
        </w:tc>
      </w:tr>
      <w:tr w:rsidR="00F2232B" w:rsidDel="00325D77" w14:paraId="54257DD7" w14:textId="35084DDF" w:rsidTr="00F2232B">
        <w:trPr>
          <w:cantSplit/>
          <w:trHeight w:val="288"/>
          <w:del w:id="8774" w:author="Sayali Dev" w:date="2018-02-15T18:27:00Z"/>
        </w:trPr>
        <w:tc>
          <w:tcPr>
            <w:tcW w:w="2430" w:type="dxa"/>
            <w:tcBorders>
              <w:top w:val="single" w:sz="4" w:space="0" w:color="000000"/>
              <w:left w:val="single" w:sz="4" w:space="0" w:color="000000"/>
              <w:bottom w:val="single" w:sz="4" w:space="0" w:color="000000"/>
              <w:right w:val="single" w:sz="4" w:space="0" w:color="000000"/>
            </w:tcBorders>
            <w:vAlign w:val="center"/>
          </w:tcPr>
          <w:p w14:paraId="3D9B6541" w14:textId="2B940C99" w:rsidR="00F2232B" w:rsidDel="00325D77" w:rsidRDefault="00F2232B" w:rsidP="00F2232B">
            <w:pPr>
              <w:rPr>
                <w:del w:id="8775" w:author="Sayali Dev" w:date="2018-02-15T18:27:00Z"/>
                <w:b/>
              </w:rPr>
            </w:pPr>
            <w:del w:id="8776" w:author="Sayali Dev" w:date="2018-02-15T18:27:00Z">
              <w:r w:rsidDel="00325D77">
                <w:rPr>
                  <w:b/>
                </w:rPr>
                <w:delText xml:space="preserve"> Identifier</w:delText>
              </w:r>
              <w:r w:rsidRPr="0078353E" w:rsidDel="00325D77">
                <w:rPr>
                  <w:b/>
                  <w:color w:val="FF0000"/>
                </w:rPr>
                <w:delText>*</w:delText>
              </w:r>
            </w:del>
          </w:p>
        </w:tc>
        <w:tc>
          <w:tcPr>
            <w:tcW w:w="7380" w:type="dxa"/>
            <w:tcBorders>
              <w:top w:val="single" w:sz="4" w:space="0" w:color="000000"/>
              <w:left w:val="single" w:sz="4" w:space="0" w:color="000000"/>
              <w:bottom w:val="single" w:sz="4" w:space="0" w:color="000000"/>
              <w:right w:val="single" w:sz="4" w:space="0" w:color="000000"/>
            </w:tcBorders>
            <w:vAlign w:val="center"/>
          </w:tcPr>
          <w:p w14:paraId="0D884888" w14:textId="15B89B81" w:rsidR="00F2232B" w:rsidDel="00325D77" w:rsidRDefault="00F2232B" w:rsidP="00F2232B">
            <w:pPr>
              <w:rPr>
                <w:del w:id="8777" w:author="Sayali Dev" w:date="2018-02-15T18:27:00Z"/>
              </w:rPr>
            </w:pPr>
            <w:del w:id="8778" w:author="Sayali Dev" w:date="2018-02-15T18:27:00Z">
              <w:r w:rsidDel="00325D77">
                <w:delText xml:space="preserve">Type or scan the Identifier of the biospecimen you want to add to the redistribution shipment and click </w:delText>
              </w:r>
              <w:r w:rsidRPr="00C554B0" w:rsidDel="00325D77">
                <w:rPr>
                  <w:b/>
                </w:rPr>
                <w:delText>ADD</w:delText>
              </w:r>
              <w:r w:rsidRPr="0078353E" w:rsidDel="00325D77">
                <w:delText xml:space="preserve">. </w:delText>
              </w:r>
              <w:r w:rsidRPr="00FE17D2" w:rsidDel="00325D77">
                <w:delText>Repeat</w:delText>
              </w:r>
              <w:r w:rsidDel="00325D77">
                <w:delText xml:space="preserve"> for each biospecimen you want added to the redistribution shipment (one biospecimen at a time). </w:delText>
              </w:r>
            </w:del>
          </w:p>
          <w:p w14:paraId="40533BAF" w14:textId="66325C35" w:rsidR="00F2232B" w:rsidDel="00325D77" w:rsidRDefault="00F2232B" w:rsidP="00F2232B">
            <w:pPr>
              <w:rPr>
                <w:del w:id="8779" w:author="Sayali Dev" w:date="2018-02-15T18:27:00Z"/>
              </w:rPr>
            </w:pPr>
            <w:del w:id="8780" w:author="Sayali Dev" w:date="2018-02-15T18:27:00Z">
              <w:r w:rsidDel="00325D77">
                <w:delText xml:space="preserve">The specified biospecimens appear in the shipment cart (right side). </w:delText>
              </w:r>
            </w:del>
          </w:p>
        </w:tc>
      </w:tr>
    </w:tbl>
    <w:p w14:paraId="3D599612" w14:textId="1AA03E14" w:rsidR="00F2232B" w:rsidDel="00325D77" w:rsidRDefault="00F2232B" w:rsidP="00F2232B">
      <w:pPr>
        <w:ind w:right="540"/>
        <w:rPr>
          <w:del w:id="8781" w:author="Sayali Dev" w:date="2018-02-15T18:27:00Z"/>
        </w:rPr>
      </w:pPr>
    </w:p>
    <w:p w14:paraId="30DEF8C5" w14:textId="107A457B" w:rsidR="00F2232B" w:rsidRPr="001A5612" w:rsidDel="00325D77" w:rsidRDefault="00F2232B" w:rsidP="00F2232B">
      <w:pPr>
        <w:ind w:right="540"/>
        <w:rPr>
          <w:del w:id="8782" w:author="Sayali Dev" w:date="2018-02-15T18:27:00Z"/>
        </w:rPr>
      </w:pPr>
    </w:p>
    <w:p w14:paraId="74FA7B4C" w14:textId="433A7300" w:rsidR="00F2232B" w:rsidRPr="00C60C22" w:rsidDel="00325D77" w:rsidRDefault="00F2232B" w:rsidP="00C9791D">
      <w:pPr>
        <w:numPr>
          <w:ilvl w:val="0"/>
          <w:numId w:val="118"/>
        </w:numPr>
        <w:rPr>
          <w:del w:id="8783" w:author="Sayali Dev" w:date="2018-02-15T18:27:00Z"/>
        </w:rPr>
      </w:pPr>
      <w:del w:id="8784" w:author="Sayali Dev" w:date="2018-02-15T18:27:00Z">
        <w:r w:rsidRPr="00C60C22" w:rsidDel="00325D77">
          <w:delText xml:space="preserve">To delete a </w:delText>
        </w:r>
        <w:r w:rsidDel="00325D77">
          <w:delText>biospecimen</w:delText>
        </w:r>
        <w:r w:rsidRPr="00C60C22" w:rsidDel="00325D77">
          <w:delText xml:space="preserve"> from the </w:delText>
        </w:r>
        <w:r w:rsidRPr="00253F4A" w:rsidDel="00325D77">
          <w:delText>shipment cart</w:delText>
        </w:r>
        <w:r w:rsidRPr="00C60C22" w:rsidDel="00325D77">
          <w:delText>:</w:delText>
        </w:r>
      </w:del>
    </w:p>
    <w:p w14:paraId="48591BBA" w14:textId="174641E7" w:rsidR="00F2232B" w:rsidDel="00325D77" w:rsidRDefault="00F2232B" w:rsidP="00C9791D">
      <w:pPr>
        <w:numPr>
          <w:ilvl w:val="0"/>
          <w:numId w:val="119"/>
        </w:numPr>
        <w:rPr>
          <w:del w:id="8785" w:author="Sayali Dev" w:date="2018-02-15T18:27:00Z"/>
        </w:rPr>
      </w:pPr>
      <w:del w:id="8786" w:author="Sayali Dev" w:date="2018-02-15T18:27:00Z">
        <w:r w:rsidRPr="00C60C22" w:rsidDel="00325D77">
          <w:delText xml:space="preserve">Click the trash can icon </w:delText>
        </w:r>
        <w:r w:rsidRPr="00C60C22" w:rsidDel="00325D77">
          <w:rPr>
            <w:noProof/>
          </w:rPr>
          <w:drawing>
            <wp:inline distT="0" distB="0" distL="0" distR="0" wp14:anchorId="07025E7C" wp14:editId="00EF7A11">
              <wp:extent cx="241300" cy="224155"/>
              <wp:effectExtent l="0" t="0" r="6350" b="4445"/>
              <wp:docPr id="103" name="Picture 10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RPr="00C60C22" w:rsidDel="00325D77">
          <w:delText xml:space="preserve"> for the appropriate </w:delText>
        </w:r>
        <w:r w:rsidDel="00325D77">
          <w:delText>biospecimen.</w:delText>
        </w:r>
      </w:del>
    </w:p>
    <w:p w14:paraId="1D8997FF" w14:textId="4A19845E" w:rsidR="00F2232B" w:rsidDel="00325D77" w:rsidRDefault="00F2232B" w:rsidP="00F2232B">
      <w:pPr>
        <w:rPr>
          <w:del w:id="8787" w:author="Sayali Dev" w:date="2018-02-15T18:27:00Z"/>
        </w:rPr>
      </w:pPr>
      <w:del w:id="8788" w:author="Sayali Dev" w:date="2018-02-15T18:27:00Z">
        <w:r w:rsidDel="00325D77">
          <w:tab/>
        </w:r>
        <w:r w:rsidDel="00325D77">
          <w:tab/>
        </w:r>
        <w:r w:rsidRPr="00C60C22" w:rsidDel="00325D77">
          <w:rPr>
            <w:b/>
          </w:rPr>
          <w:delText>Note:</w:delText>
        </w:r>
        <w:r w:rsidRPr="00C60C22" w:rsidDel="00325D77">
          <w:delText xml:space="preserve"> To delete all the </w:delText>
        </w:r>
        <w:r w:rsidDel="00325D77">
          <w:delText>biospecimen</w:delText>
        </w:r>
        <w:r w:rsidRPr="00C60C22" w:rsidDel="00325D77">
          <w:delText xml:space="preserve">s, click the </w:delText>
        </w:r>
        <w:r w:rsidDel="00325D77">
          <w:delText xml:space="preserve">trash can icon </w:delText>
        </w:r>
        <w:r w:rsidRPr="00C60C22" w:rsidDel="00325D77">
          <w:rPr>
            <w:noProof/>
          </w:rPr>
          <w:drawing>
            <wp:inline distT="0" distB="0" distL="0" distR="0" wp14:anchorId="7E2A886F" wp14:editId="40C0F540">
              <wp:extent cx="241300" cy="224155"/>
              <wp:effectExtent l="0" t="0" r="6350" b="4445"/>
              <wp:docPr id="104" name="Picture 10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Del="00325D77">
          <w:delText xml:space="preserve"> on the blue bar.</w:delText>
        </w:r>
      </w:del>
    </w:p>
    <w:p w14:paraId="4298DAEB" w14:textId="45FE3053" w:rsidR="00F2232B" w:rsidDel="00325D77" w:rsidRDefault="00F2232B" w:rsidP="00F2232B">
      <w:pPr>
        <w:pStyle w:val="ListParagraph"/>
        <w:ind w:left="1440" w:right="540"/>
        <w:rPr>
          <w:del w:id="8789" w:author="Sayali Dev" w:date="2018-02-15T18:27:00Z"/>
        </w:rPr>
      </w:pPr>
      <w:del w:id="8790" w:author="Sayali Dev" w:date="2018-02-15T18:27:00Z">
        <w:r w:rsidDel="00325D77">
          <w:delText xml:space="preserve">A confirmation window appears. </w:delText>
        </w:r>
      </w:del>
    </w:p>
    <w:p w14:paraId="7D133592" w14:textId="197E0D50" w:rsidR="00F2232B" w:rsidDel="00325D77" w:rsidRDefault="00F2232B" w:rsidP="00C9791D">
      <w:pPr>
        <w:numPr>
          <w:ilvl w:val="0"/>
          <w:numId w:val="119"/>
        </w:numPr>
        <w:rPr>
          <w:del w:id="8791" w:author="Sayali Dev" w:date="2018-02-15T18:27:00Z"/>
        </w:rPr>
      </w:pPr>
      <w:del w:id="8792" w:author="Sayali Dev" w:date="2018-02-15T18:27:00Z">
        <w:r w:rsidDel="00325D77">
          <w:delText xml:space="preserve">Click </w:delText>
        </w:r>
        <w:r w:rsidRPr="00C60C22" w:rsidDel="00325D77">
          <w:rPr>
            <w:b/>
          </w:rPr>
          <w:delText>OK</w:delText>
        </w:r>
        <w:r w:rsidDel="00325D77">
          <w:delText>.</w:delText>
        </w:r>
      </w:del>
    </w:p>
    <w:p w14:paraId="64FB17D3" w14:textId="637D084B" w:rsidR="00F2232B" w:rsidRPr="00C60C22" w:rsidDel="00325D77" w:rsidRDefault="00F2232B" w:rsidP="00F2232B">
      <w:pPr>
        <w:pStyle w:val="ListParagraph"/>
        <w:ind w:left="1440" w:right="540"/>
        <w:rPr>
          <w:del w:id="8793" w:author="Sayali Dev" w:date="2018-02-15T18:27:00Z"/>
        </w:rPr>
      </w:pPr>
      <w:del w:id="8794" w:author="Sayali Dev" w:date="2018-02-15T18:27:00Z">
        <w:r w:rsidDel="00325D77">
          <w:delText xml:space="preserve">The biospecimen is deleted. </w:delText>
        </w:r>
      </w:del>
    </w:p>
    <w:p w14:paraId="0FCDE82D" w14:textId="4EB4212D" w:rsidR="00F2232B" w:rsidRPr="00C60C22" w:rsidDel="00325D77" w:rsidRDefault="00F2232B" w:rsidP="00F2232B">
      <w:pPr>
        <w:pStyle w:val="ListParagraph"/>
        <w:ind w:left="0"/>
        <w:rPr>
          <w:del w:id="8795" w:author="Sayali Dev" w:date="2018-02-15T18:27:00Z"/>
        </w:rPr>
      </w:pPr>
    </w:p>
    <w:p w14:paraId="6950B6C0" w14:textId="6AF857AB" w:rsidR="00F2232B" w:rsidDel="00325D77" w:rsidRDefault="00F2232B" w:rsidP="00C9791D">
      <w:pPr>
        <w:pStyle w:val="BodyText"/>
        <w:numPr>
          <w:ilvl w:val="0"/>
          <w:numId w:val="118"/>
        </w:numPr>
        <w:ind w:right="540"/>
        <w:rPr>
          <w:del w:id="8796" w:author="Sayali Dev" w:date="2018-02-15T18:27:00Z"/>
        </w:rPr>
      </w:pPr>
      <w:del w:id="8797" w:author="Sayali Dev" w:date="2018-02-15T18:27:00Z">
        <w:r w:rsidRPr="00C60C22" w:rsidDel="00325D77">
          <w:delText xml:space="preserve">To add </w:delText>
        </w:r>
        <w:r w:rsidDel="00325D77">
          <w:delText xml:space="preserve">a </w:delText>
        </w:r>
        <w:r w:rsidRPr="00C60C22" w:rsidDel="00325D77">
          <w:delText xml:space="preserve">comment </w:delText>
        </w:r>
        <w:r w:rsidDel="00325D77">
          <w:delText>for</w:delText>
        </w:r>
        <w:r w:rsidRPr="00C60C22" w:rsidDel="00325D77">
          <w:delText xml:space="preserve"> </w:delText>
        </w:r>
        <w:r w:rsidDel="00325D77">
          <w:delText xml:space="preserve">a biospecimen: </w:delText>
        </w:r>
      </w:del>
    </w:p>
    <w:p w14:paraId="587FCAA0" w14:textId="4DEBBA0B" w:rsidR="00F2232B" w:rsidDel="00325D77" w:rsidRDefault="00F2232B" w:rsidP="00C9791D">
      <w:pPr>
        <w:numPr>
          <w:ilvl w:val="0"/>
          <w:numId w:val="231"/>
        </w:numPr>
        <w:rPr>
          <w:del w:id="8798" w:author="Sayali Dev" w:date="2018-02-15T18:27:00Z"/>
        </w:rPr>
      </w:pPr>
      <w:del w:id="8799" w:author="Sayali Dev" w:date="2018-02-15T18:27:00Z">
        <w:r w:rsidDel="00325D77">
          <w:delText xml:space="preserve">In the </w:delText>
        </w:r>
        <w:r w:rsidRPr="00BF4B7D" w:rsidDel="00325D77">
          <w:rPr>
            <w:b/>
          </w:rPr>
          <w:delText>Total Items</w:delText>
        </w:r>
        <w:r w:rsidDel="00325D77">
          <w:delText xml:space="preserve"> area, c</w:delText>
        </w:r>
        <w:r w:rsidRPr="00C60C22" w:rsidDel="00325D77">
          <w:delText xml:space="preserve">lick the comments icon </w:delText>
        </w:r>
        <w:r w:rsidDel="00325D77">
          <w:rPr>
            <w:noProof/>
          </w:rPr>
          <w:drawing>
            <wp:inline distT="0" distB="0" distL="0" distR="0" wp14:anchorId="458D5F0F" wp14:editId="5B848EE0">
              <wp:extent cx="241300" cy="207645"/>
              <wp:effectExtent l="0" t="0" r="6350" b="1905"/>
              <wp:docPr id="105" name="Picture 105"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ments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300" cy="207645"/>
                      </a:xfrm>
                      <a:prstGeom prst="rect">
                        <a:avLst/>
                      </a:prstGeom>
                      <a:noFill/>
                      <a:ln>
                        <a:noFill/>
                      </a:ln>
                    </pic:spPr>
                  </pic:pic>
                </a:graphicData>
              </a:graphic>
            </wp:inline>
          </w:drawing>
        </w:r>
        <w:r w:rsidDel="00325D77">
          <w:delText xml:space="preserve"> for the appropriate biospecimen</w:delText>
        </w:r>
        <w:r w:rsidRPr="00C60C22" w:rsidDel="00325D77">
          <w:delText>.</w:delText>
        </w:r>
        <w:r w:rsidRPr="00C60C22" w:rsidDel="00325D77">
          <w:br/>
        </w:r>
        <w:r w:rsidDel="00325D77">
          <w:delText xml:space="preserve">The </w:delText>
        </w:r>
        <w:r w:rsidRPr="00D956F7" w:rsidDel="00325D77">
          <w:rPr>
            <w:b/>
          </w:rPr>
          <w:delText>Comments</w:delText>
        </w:r>
        <w:r w:rsidDel="00325D77">
          <w:delText xml:space="preserve"> window appears. </w:delText>
        </w:r>
      </w:del>
    </w:p>
    <w:p w14:paraId="398D4506" w14:textId="674D10C9" w:rsidR="00F2232B" w:rsidDel="00325D77" w:rsidRDefault="00F2232B" w:rsidP="00F2232B">
      <w:pPr>
        <w:ind w:left="720"/>
        <w:rPr>
          <w:del w:id="8800" w:author="Sayali Dev" w:date="2018-02-15T18:27:00Z"/>
        </w:rPr>
      </w:pPr>
    </w:p>
    <w:p w14:paraId="7B9DDC68" w14:textId="4C52C16D" w:rsidR="00F2232B" w:rsidDel="00325D77" w:rsidRDefault="00F2232B" w:rsidP="00F2232B">
      <w:pPr>
        <w:ind w:left="720" w:firstLine="720"/>
        <w:rPr>
          <w:del w:id="8801" w:author="Sayali Dev" w:date="2018-02-15T18:27:00Z"/>
        </w:rPr>
      </w:pPr>
      <w:del w:id="8802" w:author="Sayali Dev" w:date="2018-02-15T18:27:00Z">
        <w:r w:rsidRPr="00691675" w:rsidDel="00325D77">
          <w:rPr>
            <w:noProof/>
          </w:rPr>
          <w:drawing>
            <wp:inline distT="0" distB="0" distL="0" distR="0" wp14:anchorId="076A0BB5" wp14:editId="0A4FDA8D">
              <wp:extent cx="5727700" cy="4671695"/>
              <wp:effectExtent l="19050" t="19050" r="25400" b="1460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4671695"/>
                      </a:xfrm>
                      <a:prstGeom prst="rect">
                        <a:avLst/>
                      </a:prstGeom>
                      <a:noFill/>
                      <a:ln w="3175">
                        <a:solidFill>
                          <a:schemeClr val="tx1"/>
                        </a:solidFill>
                      </a:ln>
                    </pic:spPr>
                  </pic:pic>
                </a:graphicData>
              </a:graphic>
            </wp:inline>
          </w:drawing>
        </w:r>
      </w:del>
    </w:p>
    <w:p w14:paraId="721D6AD4" w14:textId="3609AB41" w:rsidR="00F2232B" w:rsidDel="00325D77" w:rsidRDefault="00F2232B" w:rsidP="00F2232B">
      <w:pPr>
        <w:pStyle w:val="Figure"/>
        <w:tabs>
          <w:tab w:val="clear" w:pos="1710"/>
          <w:tab w:val="num" w:pos="1800"/>
          <w:tab w:val="num" w:pos="2430"/>
        </w:tabs>
        <w:ind w:left="1800" w:hanging="432"/>
        <w:rPr>
          <w:del w:id="8803" w:author="Sayali Dev" w:date="2018-02-15T18:27:00Z"/>
        </w:rPr>
      </w:pPr>
      <w:del w:id="8804" w:author="Sayali Dev" w:date="2018-02-15T18:27:00Z">
        <w:r w:rsidDel="00325D77">
          <w:delText>Comments window</w:delText>
        </w:r>
      </w:del>
    </w:p>
    <w:p w14:paraId="6D983A54" w14:textId="2BFBB34F" w:rsidR="00F2232B" w:rsidRPr="00C60C22" w:rsidDel="00325D77" w:rsidRDefault="00F2232B" w:rsidP="00F2232B">
      <w:pPr>
        <w:ind w:left="720" w:firstLine="720"/>
        <w:rPr>
          <w:del w:id="8805" w:author="Sayali Dev" w:date="2018-02-15T18:27:00Z"/>
        </w:rPr>
      </w:pPr>
    </w:p>
    <w:p w14:paraId="04029757" w14:textId="1FB9436D" w:rsidR="00F2232B" w:rsidDel="00325D77" w:rsidRDefault="00F2232B" w:rsidP="00C9791D">
      <w:pPr>
        <w:pStyle w:val="BodyText"/>
        <w:numPr>
          <w:ilvl w:val="0"/>
          <w:numId w:val="231"/>
        </w:numPr>
        <w:ind w:right="540"/>
        <w:rPr>
          <w:del w:id="8806" w:author="Sayali Dev" w:date="2018-02-15T18:27:00Z"/>
        </w:rPr>
      </w:pPr>
      <w:del w:id="8807" w:author="Sayali Dev" w:date="2018-02-15T18:27:00Z">
        <w:r w:rsidDel="00325D77">
          <w:delText xml:space="preserve">In the </w:delText>
        </w:r>
        <w:r w:rsidRPr="00D956F7" w:rsidDel="00325D77">
          <w:rPr>
            <w:b/>
          </w:rPr>
          <w:delText>Comments</w:delText>
        </w:r>
        <w:r w:rsidDel="00325D77">
          <w:delText xml:space="preserve"> box, type appropriate comments for this biospecimen. </w:delText>
        </w:r>
      </w:del>
    </w:p>
    <w:p w14:paraId="72748A97" w14:textId="462AE7C6" w:rsidR="00F2232B" w:rsidRPr="00C60C22" w:rsidDel="00325D77" w:rsidRDefault="00F2232B" w:rsidP="00C9791D">
      <w:pPr>
        <w:pStyle w:val="BodyText"/>
        <w:numPr>
          <w:ilvl w:val="0"/>
          <w:numId w:val="231"/>
        </w:numPr>
        <w:ind w:right="540"/>
        <w:rPr>
          <w:del w:id="8808" w:author="Sayali Dev" w:date="2018-02-15T18:27:00Z"/>
        </w:rPr>
      </w:pPr>
      <w:del w:id="8809" w:author="Sayali Dev" w:date="2018-02-15T18:27:00Z">
        <w:r w:rsidDel="00325D77">
          <w:delText xml:space="preserve">Click </w:delText>
        </w:r>
        <w:r w:rsidRPr="00BF4B7D" w:rsidDel="00325D77">
          <w:rPr>
            <w:b/>
          </w:rPr>
          <w:delText>SUBMIT</w:delText>
        </w:r>
        <w:r w:rsidDel="00325D77">
          <w:delText>.</w:delText>
        </w:r>
      </w:del>
    </w:p>
    <w:p w14:paraId="7BF5C693" w14:textId="770A79D5" w:rsidR="00F2232B" w:rsidDel="00325D77" w:rsidRDefault="00F2232B" w:rsidP="00F2232B">
      <w:pPr>
        <w:pStyle w:val="BodyText"/>
        <w:ind w:left="1440" w:right="540"/>
        <w:rPr>
          <w:del w:id="8810" w:author="Sayali Dev" w:date="2018-02-15T18:27:00Z"/>
        </w:rPr>
      </w:pPr>
      <w:del w:id="8811" w:author="Sayali Dev" w:date="2018-02-15T18:27:00Z">
        <w:r w:rsidDel="00325D77">
          <w:delText xml:space="preserve">The comment is saved. </w:delText>
        </w:r>
      </w:del>
    </w:p>
    <w:p w14:paraId="1ED00232" w14:textId="67F0D796" w:rsidR="00F2232B" w:rsidDel="00325D77" w:rsidRDefault="00F2232B" w:rsidP="00F2232B">
      <w:pPr>
        <w:pStyle w:val="BodyText"/>
        <w:ind w:right="540"/>
        <w:rPr>
          <w:del w:id="8812" w:author="Sayali Dev" w:date="2018-02-15T18:27:00Z"/>
        </w:rPr>
      </w:pPr>
    </w:p>
    <w:p w14:paraId="2CF0F755" w14:textId="06A5D813" w:rsidR="00F2232B" w:rsidDel="00325D77" w:rsidRDefault="00F2232B" w:rsidP="00C9791D">
      <w:pPr>
        <w:pStyle w:val="BodyText"/>
        <w:numPr>
          <w:ilvl w:val="0"/>
          <w:numId w:val="118"/>
        </w:numPr>
        <w:ind w:right="540"/>
        <w:rPr>
          <w:del w:id="8813" w:author="Sayali Dev" w:date="2018-02-15T18:27:00Z"/>
        </w:rPr>
      </w:pPr>
      <w:del w:id="8814" w:author="Sayali Dev" w:date="2018-02-15T18:27:00Z">
        <w:r w:rsidDel="00325D77">
          <w:delText xml:space="preserve">Click </w:delText>
        </w:r>
        <w:r w:rsidRPr="00174A1D" w:rsidDel="00325D77">
          <w:rPr>
            <w:b/>
            <w:caps/>
          </w:rPr>
          <w:delText>Save</w:delText>
        </w:r>
        <w:r w:rsidDel="00325D77">
          <w:delText>.</w:delText>
        </w:r>
      </w:del>
    </w:p>
    <w:p w14:paraId="334D3014" w14:textId="6CE9F4BF" w:rsidR="00F2232B" w:rsidDel="00325D77" w:rsidRDefault="00F2232B" w:rsidP="00F2232B">
      <w:pPr>
        <w:ind w:left="720"/>
        <w:rPr>
          <w:del w:id="8815" w:author="Sayali Dev" w:date="2018-02-15T18:27:00Z"/>
        </w:rPr>
      </w:pPr>
      <w:del w:id="8816" w:author="Sayali Dev" w:date="2018-02-15T18:27:00Z">
        <w:r w:rsidDel="00325D77">
          <w:delText xml:space="preserve">The redistribution shipment is created with an identifier that begins with </w:delText>
        </w:r>
        <w:r w:rsidRPr="00F6653E" w:rsidDel="00325D77">
          <w:rPr>
            <w:b/>
          </w:rPr>
          <w:delText>R</w:delText>
        </w:r>
        <w:r w:rsidDel="00325D77">
          <w:delText>. T</w:delText>
        </w:r>
        <w:r w:rsidRPr="003B32D3" w:rsidDel="00325D77">
          <w:delText xml:space="preserve">he status of </w:delText>
        </w:r>
        <w:r w:rsidDel="00325D77">
          <w:delText xml:space="preserve">all </w:delText>
        </w:r>
        <w:r w:rsidRPr="003B32D3" w:rsidDel="00325D77">
          <w:delText xml:space="preserve">the </w:delText>
        </w:r>
        <w:r w:rsidDel="00325D77">
          <w:delText>biospecimens</w:delText>
        </w:r>
        <w:r w:rsidRPr="003B32D3" w:rsidDel="00325D77">
          <w:delText xml:space="preserve"> </w:delText>
        </w:r>
        <w:r w:rsidDel="00325D77">
          <w:delText>appears as</w:delText>
        </w:r>
        <w:r w:rsidRPr="003B32D3" w:rsidDel="00325D77">
          <w:delText xml:space="preserve"> </w:delText>
        </w:r>
        <w:r w:rsidDel="00325D77">
          <w:rPr>
            <w:b/>
          </w:rPr>
          <w:delText xml:space="preserve">Reserved </w:delText>
        </w:r>
        <w:r w:rsidRPr="00111D1E" w:rsidDel="00325D77">
          <w:delText>and</w:delText>
        </w:r>
        <w:r w:rsidDel="00325D77">
          <w:rPr>
            <w:b/>
          </w:rPr>
          <w:delText xml:space="preserve"> </w:delText>
        </w:r>
      </w:del>
      <w:del w:id="8817" w:author="Sayali Dev" w:date="2018-02-09T13:26:00Z">
        <w:r w:rsidRPr="00281A12" w:rsidDel="005119CA">
          <w:delText>t</w:delText>
        </w:r>
      </w:del>
      <w:del w:id="8818" w:author="Sayali Dev" w:date="2018-02-15T18:27:00Z">
        <w:r w:rsidRPr="003B32D3" w:rsidDel="00325D77">
          <w:delText xml:space="preserve">he </w:delText>
        </w:r>
        <w:r w:rsidDel="00325D77">
          <w:delText>s</w:delText>
        </w:r>
        <w:r w:rsidRPr="003B32D3" w:rsidDel="00325D77">
          <w:delText xml:space="preserve">hipment </w:delText>
        </w:r>
        <w:r w:rsidDel="00325D77">
          <w:delText>s</w:delText>
        </w:r>
        <w:r w:rsidRPr="003B32D3" w:rsidDel="00325D77">
          <w:delText xml:space="preserve">tatus </w:delText>
        </w:r>
        <w:r w:rsidDel="00325D77">
          <w:delText>appears as</w:delText>
        </w:r>
        <w:r w:rsidRPr="003B32D3" w:rsidDel="00325D77">
          <w:delText xml:space="preserve"> </w:delText>
        </w:r>
        <w:r w:rsidRPr="00F6653E" w:rsidDel="00325D77">
          <w:rPr>
            <w:b/>
          </w:rPr>
          <w:delText>Distributed Shipment in Preparation</w:delText>
        </w:r>
        <w:r w:rsidRPr="00466F80" w:rsidDel="00325D77">
          <w:delText xml:space="preserve"> on the </w:delText>
        </w:r>
        <w:r w:rsidDel="00325D77">
          <w:rPr>
            <w:b/>
          </w:rPr>
          <w:delText xml:space="preserve">View </w:delText>
        </w:r>
        <w:r w:rsidRPr="00111D1E" w:rsidDel="00325D77">
          <w:rPr>
            <w:b/>
          </w:rPr>
          <w:delText>Shipment</w:delText>
        </w:r>
        <w:r w:rsidRPr="00466F80" w:rsidDel="00325D77">
          <w:delText xml:space="preserve"> page</w:delText>
        </w:r>
        <w:r w:rsidDel="00325D77">
          <w:delText>.</w:delText>
        </w:r>
      </w:del>
    </w:p>
    <w:p w14:paraId="333A2B96" w14:textId="665F3AD2" w:rsidR="00F2232B" w:rsidDel="00325D77" w:rsidRDefault="00F2232B" w:rsidP="00F2232B">
      <w:pPr>
        <w:ind w:left="720"/>
        <w:rPr>
          <w:del w:id="8819" w:author="Sayali Dev" w:date="2018-02-15T18:27:00Z"/>
        </w:rPr>
      </w:pPr>
    </w:p>
    <w:p w14:paraId="59A6D56F" w14:textId="6E6078CE" w:rsidR="00F2232B" w:rsidDel="00325D77" w:rsidRDefault="00F2232B" w:rsidP="00F2232B">
      <w:pPr>
        <w:pStyle w:val="Heading3"/>
        <w:rPr>
          <w:del w:id="8820" w:author="Sayali Dev" w:date="2018-02-15T18:27:00Z"/>
        </w:rPr>
      </w:pPr>
      <w:del w:id="8821" w:author="Sayali Dev" w:date="2018-02-15T18:27:00Z">
        <w:r w:rsidDel="00325D77">
          <w:br w:type="page"/>
        </w:r>
        <w:bookmarkStart w:id="8822" w:name="ModifyRedistributionShipment"/>
        <w:bookmarkStart w:id="8823" w:name="_Toc452993621"/>
        <w:bookmarkStart w:id="8824" w:name="_Toc300125740"/>
        <w:bookmarkEnd w:id="8822"/>
        <w:r w:rsidDel="00325D77">
          <w:delText>Modifying a Redistribution Shipment</w:delText>
        </w:r>
        <w:bookmarkEnd w:id="8823"/>
        <w:r w:rsidDel="00325D77">
          <w:delText xml:space="preserve"> </w:delText>
        </w:r>
        <w:bookmarkEnd w:id="8824"/>
      </w:del>
    </w:p>
    <w:p w14:paraId="7056E926" w14:textId="060773F8" w:rsidR="00F2232B" w:rsidDel="00325D77" w:rsidRDefault="00F2232B" w:rsidP="00F2232B">
      <w:pPr>
        <w:pStyle w:val="Heading3"/>
        <w:rPr>
          <w:del w:id="8825" w:author="Sayali Dev" w:date="2018-02-15T18:27:00Z"/>
        </w:rPr>
      </w:pPr>
    </w:p>
    <w:p w14:paraId="35FE3D9B" w14:textId="556058B5" w:rsidR="00F2232B" w:rsidDel="00325D77" w:rsidRDefault="00F2232B" w:rsidP="00FA7565">
      <w:pPr>
        <w:rPr>
          <w:del w:id="8826" w:author="Sayali Dev" w:date="2018-02-15T18:27:00Z"/>
        </w:rPr>
      </w:pPr>
      <w:del w:id="8827" w:author="Sayali Dev" w:date="2018-02-15T18:27:00Z">
        <w:r w:rsidRPr="00B1762A" w:rsidDel="00325D77">
          <w:rPr>
            <w:b/>
          </w:rPr>
          <w:delText>Note:</w:delText>
        </w:r>
        <w:r w:rsidDel="00325D77">
          <w:delText xml:space="preserve"> The shipment must have the </w:delText>
        </w:r>
        <w:r w:rsidRPr="003F30D2" w:rsidDel="00325D77">
          <w:rPr>
            <w:b/>
          </w:rPr>
          <w:delText>Distributed Shipment in Preparation</w:delText>
        </w:r>
        <w:r w:rsidDel="00325D77">
          <w:delText xml:space="preserve"> status. </w:delText>
        </w:r>
      </w:del>
    </w:p>
    <w:p w14:paraId="758E32F4" w14:textId="6C37F197" w:rsidR="00F2232B" w:rsidDel="00325D77" w:rsidRDefault="00F2232B" w:rsidP="00F2232B">
      <w:pPr>
        <w:pStyle w:val="BodyText"/>
        <w:rPr>
          <w:del w:id="8828" w:author="Sayali Dev" w:date="2018-02-15T18:27:00Z"/>
        </w:rPr>
      </w:pPr>
    </w:p>
    <w:p w14:paraId="6B45BE10" w14:textId="32E16CC3" w:rsidR="00F2232B" w:rsidRPr="00AA26F9" w:rsidDel="00325D77" w:rsidRDefault="00F2232B" w:rsidP="00F2232B">
      <w:pPr>
        <w:pStyle w:val="BodyText"/>
        <w:rPr>
          <w:del w:id="8829" w:author="Sayali Dev" w:date="2018-02-15T18:27:00Z"/>
        </w:rPr>
      </w:pPr>
      <w:del w:id="8830" w:author="Sayali Dev" w:date="2018-02-15T18:27:00Z">
        <w:r w:rsidRPr="00AA26F9" w:rsidDel="00325D77">
          <w:delText xml:space="preserve">To modify </w:delText>
        </w:r>
        <w:r w:rsidDel="00325D77">
          <w:delText>a</w:delText>
        </w:r>
        <w:r w:rsidRPr="00AA26F9" w:rsidDel="00325D77">
          <w:delText xml:space="preserve"> </w:delText>
        </w:r>
        <w:r w:rsidDel="00325D77">
          <w:delText xml:space="preserve">redistribution </w:delText>
        </w:r>
        <w:r w:rsidRPr="00AA26F9" w:rsidDel="00325D77">
          <w:delText>shipment</w:delText>
        </w:r>
        <w:r w:rsidDel="00325D77">
          <w:delText>:</w:delText>
        </w:r>
        <w:r w:rsidRPr="00AA26F9" w:rsidDel="00325D77">
          <w:delText xml:space="preserve"> </w:delText>
        </w:r>
      </w:del>
    </w:p>
    <w:p w14:paraId="6D995CBA" w14:textId="0D165533" w:rsidR="00F2232B" w:rsidDel="00325D77" w:rsidRDefault="00F2232B" w:rsidP="00F2232B">
      <w:pPr>
        <w:pStyle w:val="BodyText"/>
        <w:ind w:left="720" w:right="720"/>
        <w:rPr>
          <w:del w:id="8831" w:author="Sayali Dev" w:date="2018-02-15T18:27:00Z"/>
        </w:rPr>
      </w:pPr>
    </w:p>
    <w:p w14:paraId="2F874195" w14:textId="1FCF50F4" w:rsidR="00F2232B" w:rsidDel="00325D77" w:rsidRDefault="00F2232B" w:rsidP="00C9791D">
      <w:pPr>
        <w:numPr>
          <w:ilvl w:val="0"/>
          <w:numId w:val="120"/>
        </w:numPr>
        <w:rPr>
          <w:del w:id="8832" w:author="Sayali Dev" w:date="2018-02-15T18:27:00Z"/>
        </w:rPr>
      </w:pPr>
      <w:del w:id="8833" w:author="Sayali Dev" w:date="2018-02-15T18:27:00Z">
        <w:r w:rsidRPr="001A0005" w:rsidDel="00325D77">
          <w:delText xml:space="preserve"> </w:delText>
        </w:r>
      </w:del>
      <w:del w:id="8834" w:author="Sayali Dev" w:date="2018-01-31T17:54:00Z">
        <w:r w:rsidDel="009A119E">
          <w:delText>Log on</w:delText>
        </w:r>
      </w:del>
      <w:del w:id="8835" w:author="Sayali Dev" w:date="2018-02-15T18:27:00Z">
        <w:r w:rsidDel="00325D77">
          <w:delText xml:space="preserve"> to the application using your </w:delText>
        </w:r>
      </w:del>
      <w:del w:id="8836" w:author="Sayali Dev" w:date="2018-01-31T17:55:00Z">
        <w:r w:rsidDel="00A62626">
          <w:delText>logon</w:delText>
        </w:r>
      </w:del>
      <w:del w:id="8837" w:author="Sayali Dev" w:date="2018-02-15T18:27:00Z">
        <w:r w:rsidDel="00325D77">
          <w:delText xml:space="preserve"> credentials. </w:delText>
        </w:r>
      </w:del>
    </w:p>
    <w:p w14:paraId="72EBCE43" w14:textId="6F6164AC" w:rsidR="00F2232B" w:rsidDel="00325D77" w:rsidRDefault="00F2232B" w:rsidP="00F2232B">
      <w:pPr>
        <w:ind w:left="720"/>
        <w:rPr>
          <w:del w:id="8838" w:author="Sayali Dev" w:date="2018-02-15T18:27:00Z"/>
        </w:rPr>
      </w:pPr>
      <w:del w:id="8839" w:author="Sayali Dev" w:date="2018-02-15T18:27:00Z">
        <w:r w:rsidDel="00325D77">
          <w:delText xml:space="preserve">The home page appears. </w:delText>
        </w:r>
      </w:del>
    </w:p>
    <w:p w14:paraId="5B54D813" w14:textId="066017FE" w:rsidR="00F2232B" w:rsidDel="00325D77" w:rsidRDefault="00F2232B" w:rsidP="00F2232B">
      <w:pPr>
        <w:ind w:left="720"/>
        <w:rPr>
          <w:del w:id="8840" w:author="Sayali Dev" w:date="2018-02-15T18:27:00Z"/>
        </w:rPr>
      </w:pPr>
    </w:p>
    <w:p w14:paraId="60F234EE" w14:textId="03CD58AF" w:rsidR="00F2232B" w:rsidDel="00325D77" w:rsidRDefault="00F2232B" w:rsidP="00C9791D">
      <w:pPr>
        <w:numPr>
          <w:ilvl w:val="0"/>
          <w:numId w:val="120"/>
        </w:numPr>
        <w:rPr>
          <w:del w:id="8841" w:author="Sayali Dev" w:date="2018-02-15T18:27:00Z"/>
        </w:rPr>
      </w:pPr>
      <w:del w:id="8842" w:author="Sayali Dev" w:date="2018-02-15T18:27:00Z">
        <w:r w:rsidDel="00325D77">
          <w:delText xml:space="preserve">Point to the arrow of the </w:delText>
        </w:r>
        <w:r w:rsidRPr="00344175" w:rsidDel="00325D77">
          <w:rPr>
            <w:b/>
          </w:rPr>
          <w:delText>BMS</w:delText>
        </w:r>
        <w:r w:rsidDel="00325D77">
          <w:delText xml:space="preserve"> tab, and then click </w:delText>
        </w:r>
        <w:r w:rsidRPr="00344175" w:rsidDel="00325D77">
          <w:rPr>
            <w:b/>
          </w:rPr>
          <w:delText>Shipments</w:delText>
        </w:r>
        <w:r w:rsidDel="00325D77">
          <w:delText xml:space="preserve">. </w:delText>
        </w:r>
      </w:del>
    </w:p>
    <w:p w14:paraId="46E57B1B" w14:textId="7C2F6962" w:rsidR="00F2232B" w:rsidDel="00325D77" w:rsidRDefault="00F2232B" w:rsidP="00F2232B">
      <w:pPr>
        <w:ind w:left="720"/>
        <w:rPr>
          <w:del w:id="8843" w:author="Sayali Dev" w:date="2018-02-15T18:27:00Z"/>
        </w:rPr>
      </w:pPr>
      <w:del w:id="8844" w:author="Sayali Dev" w:date="2018-02-15T18:27:00Z">
        <w:r w:rsidDel="00325D77">
          <w:delText xml:space="preserve">The </w:delText>
        </w:r>
        <w:r w:rsidRPr="00B506E9" w:rsidDel="00325D77">
          <w:rPr>
            <w:b/>
          </w:rPr>
          <w:delText>Shipment Search</w:delText>
        </w:r>
        <w:r w:rsidDel="00325D77">
          <w:delText xml:space="preserve"> page appears. </w:delText>
        </w:r>
        <w:r w:rsidDel="00325D77">
          <w:br/>
        </w:r>
      </w:del>
    </w:p>
    <w:p w14:paraId="6CB0A32E" w14:textId="3590BF2D" w:rsidR="00F2232B" w:rsidRPr="00FF2F16" w:rsidDel="00325D77" w:rsidRDefault="00F2232B" w:rsidP="00C9791D">
      <w:pPr>
        <w:numPr>
          <w:ilvl w:val="0"/>
          <w:numId w:val="120"/>
        </w:numPr>
        <w:rPr>
          <w:del w:id="8845" w:author="Sayali Dev" w:date="2018-02-15T18:27:00Z"/>
        </w:rPr>
      </w:pPr>
      <w:del w:id="8846" w:author="Sayali Dev" w:date="2018-02-15T18:27:00Z">
        <w:r w:rsidRPr="00FF2F16" w:rsidDel="00325D77">
          <w:delText xml:space="preserve">Click </w:delText>
        </w:r>
        <w:r w:rsidRPr="0064347F" w:rsidDel="00325D77">
          <w:rPr>
            <w:b/>
          </w:rPr>
          <w:delText>SEARCH</w:delText>
        </w:r>
        <w:r w:rsidRPr="00FF2F16" w:rsidDel="00325D77">
          <w:delText xml:space="preserve">. </w:delText>
        </w:r>
      </w:del>
    </w:p>
    <w:p w14:paraId="4F711CE3" w14:textId="461E15B2" w:rsidR="00F2232B" w:rsidDel="00325D77" w:rsidRDefault="00F2232B" w:rsidP="00F2232B">
      <w:pPr>
        <w:pStyle w:val="BodyText"/>
        <w:ind w:left="720"/>
        <w:rPr>
          <w:del w:id="8847" w:author="Sayali Dev" w:date="2018-02-15T18:27:00Z"/>
          <w:lang w:val="en-US"/>
        </w:rPr>
      </w:pPr>
      <w:del w:id="8848" w:author="Sayali Dev" w:date="2018-02-15T18:27:00Z">
        <w:r w:rsidRPr="0064347F" w:rsidDel="00325D77">
          <w:delText>The shipment search page displays a list of shipments</w:delText>
        </w:r>
        <w:r w:rsidRPr="00372F84" w:rsidDel="00325D77">
          <w:delText xml:space="preserve"> that are accessible based on your login location</w:delText>
        </w:r>
        <w:r w:rsidRPr="0064347F" w:rsidDel="00325D77">
          <w:delText xml:space="preserve">. </w:delText>
        </w:r>
      </w:del>
    </w:p>
    <w:p w14:paraId="416E1000" w14:textId="0B331958" w:rsidR="00F2232B" w:rsidDel="00325D77" w:rsidRDefault="00F2232B" w:rsidP="00F2232B">
      <w:pPr>
        <w:pStyle w:val="BodyText"/>
        <w:ind w:left="720"/>
        <w:rPr>
          <w:del w:id="8849" w:author="Sayali Dev" w:date="2018-02-15T18:27:00Z"/>
          <w:lang w:val="en-US"/>
        </w:rPr>
      </w:pPr>
    </w:p>
    <w:p w14:paraId="36689A2E" w14:textId="108CDFCD" w:rsidR="00F2232B" w:rsidRPr="0064347F" w:rsidDel="00325D77" w:rsidRDefault="00F2232B" w:rsidP="00C9791D">
      <w:pPr>
        <w:pStyle w:val="BodyText"/>
        <w:numPr>
          <w:ilvl w:val="0"/>
          <w:numId w:val="120"/>
        </w:numPr>
        <w:rPr>
          <w:del w:id="8850" w:author="Sayali Dev" w:date="2018-02-15T18:27:00Z"/>
        </w:rPr>
      </w:pPr>
      <w:del w:id="8851" w:author="Sayali Dev" w:date="2018-02-15T18:27:00Z">
        <w:r w:rsidRPr="0064347F" w:rsidDel="00325D77">
          <w:delText xml:space="preserve">Click </w:delText>
        </w:r>
        <w:r w:rsidDel="00325D77">
          <w:delText xml:space="preserve">the row of the </w:delText>
        </w:r>
        <w:r w:rsidDel="00325D77">
          <w:rPr>
            <w:lang w:val="en-US"/>
          </w:rPr>
          <w:delText xml:space="preserve">redistribution </w:delText>
        </w:r>
        <w:r w:rsidDel="00325D77">
          <w:delText xml:space="preserve">shipment you want to </w:delText>
        </w:r>
        <w:r w:rsidDel="00325D77">
          <w:rPr>
            <w:lang w:val="en-US"/>
          </w:rPr>
          <w:delText>modify</w:delText>
        </w:r>
        <w:r w:rsidDel="00325D77">
          <w:delText xml:space="preserve">. </w:delText>
        </w:r>
      </w:del>
    </w:p>
    <w:p w14:paraId="65EFA9CE" w14:textId="25D10EC6" w:rsidR="00F2232B" w:rsidDel="00325D77" w:rsidRDefault="00F2232B" w:rsidP="00F2232B">
      <w:pPr>
        <w:pStyle w:val="BodyText"/>
        <w:ind w:left="720" w:right="720"/>
        <w:rPr>
          <w:del w:id="8852" w:author="Sayali Dev" w:date="2018-02-15T18:27:00Z"/>
          <w:lang w:val="en-US"/>
        </w:rPr>
      </w:pPr>
      <w:del w:id="8853" w:author="Sayali Dev" w:date="2018-02-15T18:27:00Z">
        <w:r w:rsidRPr="0064347F" w:rsidDel="00325D77">
          <w:delText xml:space="preserve">The </w:delText>
        </w:r>
        <w:r w:rsidRPr="0064347F" w:rsidDel="00325D77">
          <w:rPr>
            <w:b/>
          </w:rPr>
          <w:delText>View Shipment</w:delText>
        </w:r>
        <w:r w:rsidRPr="0064347F" w:rsidDel="00325D77">
          <w:delText xml:space="preserve"> page appears.</w:delText>
        </w:r>
        <w:r w:rsidDel="00325D77">
          <w:br/>
        </w:r>
      </w:del>
    </w:p>
    <w:p w14:paraId="36522E89" w14:textId="6812D070" w:rsidR="00F2232B" w:rsidRPr="000306DC" w:rsidDel="00325D77" w:rsidRDefault="00F2232B" w:rsidP="00C9791D">
      <w:pPr>
        <w:pStyle w:val="BodyText"/>
        <w:numPr>
          <w:ilvl w:val="0"/>
          <w:numId w:val="120"/>
        </w:numPr>
        <w:ind w:right="720"/>
        <w:rPr>
          <w:del w:id="8854" w:author="Sayali Dev" w:date="2018-02-15T18:27:00Z"/>
        </w:rPr>
      </w:pPr>
      <w:del w:id="8855" w:author="Sayali Dev" w:date="2018-02-15T18:27:00Z">
        <w:r w:rsidRPr="00AA26F9" w:rsidDel="00325D77">
          <w:delText xml:space="preserve">Click </w:delText>
        </w:r>
        <w:r w:rsidRPr="00AA26F9" w:rsidDel="00325D77">
          <w:rPr>
            <w:b/>
            <w:caps/>
          </w:rPr>
          <w:delText>Modify</w:delText>
        </w:r>
        <w:r w:rsidRPr="00AA26F9" w:rsidDel="00325D77">
          <w:delText xml:space="preserve">. </w:delText>
        </w:r>
      </w:del>
    </w:p>
    <w:p w14:paraId="09D00A6D" w14:textId="1AB7B8BB" w:rsidR="00F2232B" w:rsidDel="00325D77" w:rsidRDefault="00F2232B" w:rsidP="00F2232B">
      <w:pPr>
        <w:pStyle w:val="BodyText"/>
        <w:ind w:right="720" w:firstLine="720"/>
        <w:rPr>
          <w:del w:id="8856" w:author="Sayali Dev" w:date="2018-02-15T18:27:00Z"/>
        </w:rPr>
      </w:pPr>
      <w:del w:id="8857" w:author="Sayali Dev" w:date="2018-02-15T18:27:00Z">
        <w:r w:rsidRPr="00AA26F9" w:rsidDel="00325D77">
          <w:delText xml:space="preserve">The </w:delText>
        </w:r>
        <w:r w:rsidRPr="00B5646B" w:rsidDel="00325D77">
          <w:rPr>
            <w:b/>
          </w:rPr>
          <w:delText>Modify</w:delText>
        </w:r>
        <w:r w:rsidRPr="000306DC" w:rsidDel="00325D77">
          <w:rPr>
            <w:b/>
          </w:rPr>
          <w:delText xml:space="preserve"> Shipment</w:delText>
        </w:r>
        <w:r w:rsidDel="00325D77">
          <w:delText xml:space="preserve"> page appears</w:delText>
        </w:r>
        <w:r w:rsidRPr="00AA26F9" w:rsidDel="00325D77">
          <w:delText xml:space="preserve">. </w:delText>
        </w:r>
      </w:del>
    </w:p>
    <w:p w14:paraId="0D2CA41C" w14:textId="1536A2DF" w:rsidR="00F2232B" w:rsidDel="00325D77" w:rsidRDefault="00F2232B" w:rsidP="00F2232B">
      <w:pPr>
        <w:pStyle w:val="BodyText"/>
        <w:ind w:right="720" w:firstLine="720"/>
        <w:rPr>
          <w:del w:id="8858" w:author="Sayali Dev" w:date="2018-02-15T18:27:00Z"/>
        </w:rPr>
      </w:pPr>
    </w:p>
    <w:p w14:paraId="04A0759B" w14:textId="2F749DD7" w:rsidR="00F2232B" w:rsidDel="00325D77" w:rsidRDefault="00F2232B" w:rsidP="00F2232B">
      <w:pPr>
        <w:pStyle w:val="BodyText"/>
        <w:ind w:right="720" w:firstLine="720"/>
        <w:rPr>
          <w:del w:id="8859" w:author="Sayali Dev" w:date="2018-02-15T18:27:00Z"/>
        </w:rPr>
      </w:pPr>
      <w:del w:id="8860" w:author="Sayali Dev" w:date="2018-02-15T18:27:00Z">
        <w:r w:rsidRPr="00C80C53" w:rsidDel="00325D77">
          <w:rPr>
            <w:noProof/>
          </w:rPr>
          <w:drawing>
            <wp:inline distT="0" distB="0" distL="0" distR="0" wp14:anchorId="348004C0" wp14:editId="2E431610">
              <wp:extent cx="6193155" cy="5411470"/>
              <wp:effectExtent l="19050" t="19050" r="17145" b="1778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93155" cy="5411470"/>
                      </a:xfrm>
                      <a:prstGeom prst="rect">
                        <a:avLst/>
                      </a:prstGeom>
                      <a:noFill/>
                      <a:ln w="3175">
                        <a:solidFill>
                          <a:schemeClr val="tx1"/>
                        </a:solidFill>
                      </a:ln>
                    </pic:spPr>
                  </pic:pic>
                </a:graphicData>
              </a:graphic>
            </wp:inline>
          </w:drawing>
        </w:r>
      </w:del>
    </w:p>
    <w:p w14:paraId="1ACC6DF6" w14:textId="38934807" w:rsidR="00F2232B" w:rsidDel="00325D77" w:rsidRDefault="00F2232B" w:rsidP="00F2232B">
      <w:pPr>
        <w:pStyle w:val="Figure"/>
        <w:tabs>
          <w:tab w:val="clear" w:pos="1710"/>
          <w:tab w:val="num" w:pos="1800"/>
        </w:tabs>
        <w:ind w:left="1152" w:hanging="432"/>
        <w:rPr>
          <w:del w:id="8861" w:author="Sayali Dev" w:date="2018-02-15T18:27:00Z"/>
        </w:rPr>
      </w:pPr>
      <w:del w:id="8862" w:author="Sayali Dev" w:date="2018-02-15T18:27:00Z">
        <w:r w:rsidDel="00325D77">
          <w:delText>Modify Shipment page - Redistribution</w:delText>
        </w:r>
      </w:del>
    </w:p>
    <w:p w14:paraId="2FA3481E" w14:textId="053EF62F" w:rsidR="00F2232B" w:rsidDel="00325D77" w:rsidRDefault="00F2232B" w:rsidP="00F2232B">
      <w:pPr>
        <w:pStyle w:val="BodyText"/>
        <w:ind w:right="720" w:firstLine="720"/>
        <w:rPr>
          <w:del w:id="8863" w:author="Sayali Dev" w:date="2018-02-15T18:27:00Z"/>
        </w:rPr>
      </w:pPr>
    </w:p>
    <w:p w14:paraId="261260E5" w14:textId="5B77210B" w:rsidR="00F2232B" w:rsidDel="00325D77" w:rsidRDefault="00F2232B" w:rsidP="00F2232B">
      <w:pPr>
        <w:pStyle w:val="BodyText"/>
        <w:ind w:right="720" w:firstLine="720"/>
        <w:rPr>
          <w:del w:id="8864" w:author="Sayali Dev" w:date="2018-02-15T18:27:00Z"/>
        </w:rPr>
      </w:pPr>
    </w:p>
    <w:p w14:paraId="2A1BFB4C" w14:textId="072AA8DA" w:rsidR="00F2232B" w:rsidDel="00325D77" w:rsidRDefault="00F2232B" w:rsidP="00C9791D">
      <w:pPr>
        <w:pStyle w:val="BodyText"/>
        <w:numPr>
          <w:ilvl w:val="0"/>
          <w:numId w:val="121"/>
        </w:numPr>
        <w:ind w:right="720"/>
        <w:rPr>
          <w:del w:id="8865" w:author="Sayali Dev" w:date="2018-02-15T18:27:00Z"/>
        </w:rPr>
      </w:pPr>
      <w:del w:id="8866" w:author="Sayali Dev" w:date="2018-02-15T18:27:00Z">
        <w:r w:rsidDel="00325D77">
          <w:delText xml:space="preserve">Modify the redistribution shipment. For more information about </w:delText>
        </w:r>
        <w:r w:rsidDel="00325D77">
          <w:rPr>
            <w:lang w:val="en-US"/>
          </w:rPr>
          <w:delText xml:space="preserve">redistribution </w:delText>
        </w:r>
        <w:r w:rsidDel="00325D77">
          <w:delText>shipment</w:delText>
        </w:r>
        <w:r w:rsidDel="00325D77">
          <w:rPr>
            <w:lang w:val="en-US"/>
          </w:rPr>
          <w:delText xml:space="preserve"> field data</w:delText>
        </w:r>
        <w:r w:rsidDel="00325D77">
          <w:delText xml:space="preserve">, </w:delText>
        </w:r>
        <w:r w:rsidRPr="003C3061" w:rsidDel="00325D77">
          <w:delText>see</w:delText>
        </w:r>
        <w:r w:rsidDel="00325D77">
          <w:delText xml:space="preserve"> </w:delText>
        </w:r>
        <w:r w:rsidR="006C608D" w:rsidDel="00325D77">
          <w:fldChar w:fldCharType="begin"/>
        </w:r>
        <w:r w:rsidR="006C608D" w:rsidDel="00325D77">
          <w:delInstrText xml:space="preserve"> HYPERLINK \l "CreatingRedistributiionShipment" </w:delInstrText>
        </w:r>
        <w:r w:rsidR="006C608D" w:rsidDel="00325D77">
          <w:fldChar w:fldCharType="separate"/>
        </w:r>
        <w:r w:rsidRPr="00C600F9" w:rsidDel="00325D77">
          <w:rPr>
            <w:rStyle w:val="Hyperlink"/>
            <w:b/>
          </w:rPr>
          <w:delText>Creating a Redistribution Shipment</w:delText>
        </w:r>
        <w:r w:rsidR="006C608D" w:rsidDel="00325D77">
          <w:rPr>
            <w:rStyle w:val="Hyperlink"/>
            <w:b/>
          </w:rPr>
          <w:fldChar w:fldCharType="end"/>
        </w:r>
        <w:r w:rsidDel="00325D77">
          <w:delText>.</w:delText>
        </w:r>
        <w:r w:rsidDel="00325D77">
          <w:br/>
        </w:r>
      </w:del>
    </w:p>
    <w:p w14:paraId="0E845EBD" w14:textId="36742B39" w:rsidR="00F2232B" w:rsidDel="00325D77" w:rsidRDefault="00F2232B" w:rsidP="00C9791D">
      <w:pPr>
        <w:pStyle w:val="BodyText"/>
        <w:numPr>
          <w:ilvl w:val="0"/>
          <w:numId w:val="121"/>
        </w:numPr>
        <w:ind w:right="720"/>
        <w:rPr>
          <w:del w:id="8867" w:author="Sayali Dev" w:date="2018-02-15T18:27:00Z"/>
        </w:rPr>
      </w:pPr>
      <w:del w:id="8868" w:author="Sayali Dev" w:date="2018-02-15T18:27:00Z">
        <w:r w:rsidRPr="00D16090" w:rsidDel="00325D77">
          <w:delText xml:space="preserve">To add </w:delText>
        </w:r>
        <w:r w:rsidDel="00325D77">
          <w:delText xml:space="preserve">an </w:delText>
        </w:r>
        <w:r w:rsidRPr="00D16090" w:rsidDel="00325D77">
          <w:delText xml:space="preserve">event </w:delText>
        </w:r>
        <w:r w:rsidDel="00325D77">
          <w:delText xml:space="preserve">to this shipment, </w:delText>
        </w:r>
        <w:r w:rsidRPr="00D16090" w:rsidDel="00325D77">
          <w:delText xml:space="preserve">click the </w:delText>
        </w:r>
        <w:r w:rsidRPr="00A04E89" w:rsidDel="00325D77">
          <w:rPr>
            <w:b/>
          </w:rPr>
          <w:delText>Manage Events</w:delText>
        </w:r>
        <w:r w:rsidRPr="00D16090" w:rsidDel="00325D77">
          <w:delText xml:space="preserve"> link</w:delText>
        </w:r>
        <w:r w:rsidDel="00325D77">
          <w:delText xml:space="preserve">. </w:delText>
        </w:r>
        <w:r w:rsidDel="00325D77">
          <w:rPr>
            <w:lang w:val="en-US"/>
          </w:rPr>
          <w:br/>
          <w:delText xml:space="preserve">The </w:delText>
        </w:r>
        <w:r w:rsidRPr="00732542" w:rsidDel="00325D77">
          <w:rPr>
            <w:b/>
            <w:lang w:val="en-US"/>
          </w:rPr>
          <w:delText>Manage Events</w:delText>
        </w:r>
        <w:r w:rsidDel="00325D77">
          <w:rPr>
            <w:lang w:val="en-US"/>
          </w:rPr>
          <w:delText xml:space="preserve"> window appears.</w:delText>
        </w:r>
        <w:r w:rsidDel="00325D77">
          <w:rPr>
            <w:lang w:val="en-US"/>
          </w:rPr>
          <w:br/>
        </w:r>
        <w:r w:rsidRPr="00732542" w:rsidDel="00325D77">
          <w:rPr>
            <w:b/>
            <w:lang w:val="en-US"/>
          </w:rPr>
          <w:delText>Note:</w:delText>
        </w:r>
        <w:r w:rsidDel="00325D77">
          <w:rPr>
            <w:lang w:val="en-US"/>
          </w:rPr>
          <w:delText xml:space="preserve"> </w:delText>
        </w:r>
        <w:r w:rsidDel="00325D77">
          <w:delText xml:space="preserve">For more information about how to add an event, see </w:delText>
        </w:r>
        <w:r w:rsidR="006C608D" w:rsidDel="00325D77">
          <w:fldChar w:fldCharType="begin"/>
        </w:r>
        <w:r w:rsidR="006C608D" w:rsidDel="00325D77">
          <w:delInstrText xml:space="preserve"> HYPERLINK \l "ManagingEvents" </w:delInstrText>
        </w:r>
        <w:r w:rsidR="006C608D" w:rsidDel="00325D77">
          <w:fldChar w:fldCharType="separate"/>
        </w:r>
        <w:r w:rsidDel="00325D77">
          <w:rPr>
            <w:rStyle w:val="Hyperlink"/>
            <w:b/>
          </w:rPr>
          <w:delText xml:space="preserve">Managing </w:delText>
        </w:r>
        <w:r w:rsidRPr="00A04E89" w:rsidDel="00325D77">
          <w:rPr>
            <w:rStyle w:val="Hyperlink"/>
            <w:b/>
          </w:rPr>
          <w:delText>Events</w:delText>
        </w:r>
        <w:r w:rsidR="006C608D" w:rsidDel="00325D77">
          <w:rPr>
            <w:rStyle w:val="Hyperlink"/>
            <w:b/>
          </w:rPr>
          <w:fldChar w:fldCharType="end"/>
        </w:r>
        <w:r w:rsidRPr="00B94701" w:rsidDel="00325D77">
          <w:delText>.</w:delText>
        </w:r>
      </w:del>
    </w:p>
    <w:p w14:paraId="0733411F" w14:textId="21AB0CEA" w:rsidR="00F2232B" w:rsidDel="00325D77" w:rsidRDefault="00F2232B" w:rsidP="00F2232B">
      <w:pPr>
        <w:pStyle w:val="BodyText"/>
        <w:ind w:left="720" w:right="360"/>
        <w:rPr>
          <w:del w:id="8869" w:author="Sayali Dev" w:date="2018-02-15T18:27:00Z"/>
        </w:rPr>
      </w:pPr>
    </w:p>
    <w:p w14:paraId="5455E82D" w14:textId="251B964F" w:rsidR="00F2232B" w:rsidDel="00325D77" w:rsidRDefault="00F2232B" w:rsidP="00C9791D">
      <w:pPr>
        <w:pStyle w:val="BodyText"/>
        <w:numPr>
          <w:ilvl w:val="0"/>
          <w:numId w:val="121"/>
        </w:numPr>
        <w:ind w:right="360"/>
        <w:rPr>
          <w:del w:id="8870" w:author="Sayali Dev" w:date="2018-02-15T18:27:00Z"/>
        </w:rPr>
      </w:pPr>
      <w:del w:id="8871" w:author="Sayali Dev" w:date="2018-02-15T18:27:00Z">
        <w:r w:rsidRPr="00A04E89" w:rsidDel="00325D77">
          <w:delText xml:space="preserve">To attach </w:delText>
        </w:r>
        <w:r w:rsidDel="00325D77">
          <w:delText xml:space="preserve">a </w:delText>
        </w:r>
        <w:r w:rsidRPr="00A04E89" w:rsidDel="00325D77">
          <w:delText xml:space="preserve">file to this shipment, click </w:delText>
        </w:r>
        <w:r w:rsidDel="00325D77">
          <w:delText xml:space="preserve">the </w:delText>
        </w:r>
        <w:r w:rsidDel="00325D77">
          <w:rPr>
            <w:b/>
            <w:lang w:val="en-US"/>
          </w:rPr>
          <w:delText>Add Attachment</w:delText>
        </w:r>
        <w:r w:rsidRPr="00A04E89" w:rsidDel="00325D77">
          <w:delText xml:space="preserve"> link</w:delText>
        </w:r>
        <w:r w:rsidDel="00325D77">
          <w:delText xml:space="preserve">. </w:delText>
        </w:r>
        <w:r w:rsidDel="00325D77">
          <w:rPr>
            <w:lang w:val="en-US"/>
          </w:rPr>
          <w:br/>
          <w:delText xml:space="preserve">The </w:delText>
        </w:r>
        <w:r w:rsidRPr="00732542" w:rsidDel="00325D77">
          <w:rPr>
            <w:b/>
            <w:lang w:val="en-US"/>
          </w:rPr>
          <w:delText xml:space="preserve">Manage </w:delText>
        </w:r>
        <w:r w:rsidDel="00325D77">
          <w:rPr>
            <w:b/>
            <w:lang w:val="en-US"/>
          </w:rPr>
          <w:delText>Attachments</w:delText>
        </w:r>
        <w:r w:rsidDel="00325D77">
          <w:rPr>
            <w:lang w:val="en-US"/>
          </w:rPr>
          <w:delText xml:space="preserve"> window appears.</w:delText>
        </w:r>
        <w:r w:rsidDel="00325D77">
          <w:rPr>
            <w:lang w:val="en-US"/>
          </w:rPr>
          <w:br/>
        </w:r>
        <w:r w:rsidRPr="00732542" w:rsidDel="00325D77">
          <w:rPr>
            <w:b/>
            <w:lang w:val="en-US"/>
          </w:rPr>
          <w:delText>Note:</w:delText>
        </w:r>
        <w:r w:rsidDel="00325D77">
          <w:rPr>
            <w:lang w:val="en-US"/>
          </w:rPr>
          <w:delText xml:space="preserve"> </w:delText>
        </w:r>
        <w:r w:rsidDel="00325D77">
          <w:delText xml:space="preserve">For more information about how to attach a file, see </w:delText>
        </w:r>
        <w:r w:rsidR="006C608D" w:rsidDel="00325D77">
          <w:fldChar w:fldCharType="begin"/>
        </w:r>
        <w:r w:rsidR="006C608D" w:rsidDel="00325D77">
          <w:delInstrText xml:space="preserve"> HYPERLINK \l "CommonFileUpload" </w:delInstrText>
        </w:r>
        <w:r w:rsidR="006C608D" w:rsidDel="00325D77">
          <w:fldChar w:fldCharType="separate"/>
        </w:r>
        <w:r w:rsidRPr="00A04E89" w:rsidDel="00325D77">
          <w:rPr>
            <w:rStyle w:val="Hyperlink"/>
            <w:b/>
          </w:rPr>
          <w:delText>Common File Upload</w:delText>
        </w:r>
        <w:r w:rsidR="006C608D" w:rsidDel="00325D77">
          <w:rPr>
            <w:rStyle w:val="Hyperlink"/>
            <w:b/>
          </w:rPr>
          <w:fldChar w:fldCharType="end"/>
        </w:r>
        <w:r w:rsidDel="00325D77">
          <w:delText>.</w:delText>
        </w:r>
        <w:r w:rsidDel="00325D77">
          <w:br/>
        </w:r>
      </w:del>
    </w:p>
    <w:p w14:paraId="7EB8DCBD" w14:textId="11B20D48" w:rsidR="00F2232B" w:rsidDel="00325D77" w:rsidRDefault="00F2232B" w:rsidP="00C9791D">
      <w:pPr>
        <w:pStyle w:val="BodyText"/>
        <w:numPr>
          <w:ilvl w:val="0"/>
          <w:numId w:val="121"/>
        </w:numPr>
        <w:ind w:right="720"/>
        <w:rPr>
          <w:del w:id="8872" w:author="Sayali Dev" w:date="2018-02-15T18:27:00Z"/>
        </w:rPr>
      </w:pPr>
      <w:del w:id="8873" w:author="Sayali Dev" w:date="2018-02-15T18:27:00Z">
        <w:r w:rsidDel="00325D77">
          <w:delText>C</w:delText>
        </w:r>
        <w:r w:rsidRPr="00AA26F9" w:rsidDel="00325D77">
          <w:delText xml:space="preserve">lick </w:delText>
        </w:r>
        <w:r w:rsidRPr="00AA26F9" w:rsidDel="00325D77">
          <w:rPr>
            <w:b/>
          </w:rPr>
          <w:delText>SAVE</w:delText>
        </w:r>
        <w:r w:rsidRPr="00AA26F9" w:rsidDel="00325D77">
          <w:delText xml:space="preserve">. </w:delText>
        </w:r>
      </w:del>
    </w:p>
    <w:p w14:paraId="14F92910" w14:textId="40F80894" w:rsidR="00F2232B" w:rsidDel="00325D77" w:rsidRDefault="00F2232B" w:rsidP="00F2232B">
      <w:pPr>
        <w:pStyle w:val="BodyText"/>
        <w:ind w:left="720" w:right="720"/>
        <w:rPr>
          <w:del w:id="8874" w:author="Sayali Dev" w:date="2018-02-15T18:27:00Z"/>
          <w:lang w:val="en-US"/>
        </w:rPr>
      </w:pPr>
      <w:del w:id="8875" w:author="Sayali Dev" w:date="2018-02-15T18:27:00Z">
        <w:r w:rsidDel="00325D77">
          <w:delText>The redistribution shipment is modified. The status of this shipment remains the same.</w:delText>
        </w:r>
      </w:del>
    </w:p>
    <w:p w14:paraId="35A8FB97" w14:textId="066DEAF7" w:rsidR="00F2232B" w:rsidDel="00325D77" w:rsidRDefault="00F2232B" w:rsidP="00F2232B">
      <w:pPr>
        <w:pStyle w:val="BodyText"/>
        <w:ind w:left="720" w:right="720"/>
        <w:rPr>
          <w:del w:id="8876" w:author="Sayali Dev" w:date="2018-02-15T18:27:00Z"/>
          <w:lang w:val="en-US"/>
        </w:rPr>
      </w:pPr>
    </w:p>
    <w:p w14:paraId="2EC8B336" w14:textId="4968205D" w:rsidR="00F2232B" w:rsidDel="00325D77" w:rsidRDefault="00F2232B" w:rsidP="00F2232B">
      <w:pPr>
        <w:pStyle w:val="Heading3"/>
        <w:rPr>
          <w:del w:id="8877" w:author="Sayali Dev" w:date="2018-02-15T18:27:00Z"/>
        </w:rPr>
      </w:pPr>
      <w:del w:id="8878" w:author="Sayali Dev" w:date="2018-02-15T18:27:00Z">
        <w:r w:rsidDel="00325D77">
          <w:rPr>
            <w:lang w:val="en-US"/>
          </w:rPr>
          <w:br w:type="page"/>
        </w:r>
        <w:bookmarkStart w:id="8879" w:name="DeleteRedistributionShipment"/>
        <w:bookmarkStart w:id="8880" w:name="_Toc452993622"/>
        <w:bookmarkStart w:id="8881" w:name="_Toc300125741"/>
        <w:bookmarkEnd w:id="8879"/>
        <w:r w:rsidDel="00325D77">
          <w:delText>Deleting Redistribution Shipment</w:delText>
        </w:r>
        <w:bookmarkEnd w:id="8880"/>
        <w:r w:rsidRPr="00596F07" w:rsidDel="00325D77">
          <w:delText xml:space="preserve"> </w:delText>
        </w:r>
        <w:bookmarkEnd w:id="8881"/>
      </w:del>
    </w:p>
    <w:p w14:paraId="648FF2E9" w14:textId="154A1429" w:rsidR="00F2232B" w:rsidDel="00325D77" w:rsidRDefault="00F2232B" w:rsidP="00F2232B">
      <w:pPr>
        <w:rPr>
          <w:del w:id="8882" w:author="Sayali Dev" w:date="2018-02-15T18:27:00Z"/>
        </w:rPr>
      </w:pPr>
    </w:p>
    <w:p w14:paraId="17784EE2" w14:textId="2ECA636F" w:rsidR="00F2232B" w:rsidRPr="00596F07" w:rsidDel="00325D77" w:rsidRDefault="00F2232B" w:rsidP="00FA7565">
      <w:pPr>
        <w:rPr>
          <w:del w:id="8883" w:author="Sayali Dev" w:date="2018-02-15T18:27:00Z"/>
        </w:rPr>
      </w:pPr>
      <w:del w:id="8884" w:author="Sayali Dev" w:date="2018-02-15T18:27:00Z">
        <w:r w:rsidRPr="00B1762A" w:rsidDel="00325D77">
          <w:rPr>
            <w:b/>
          </w:rPr>
          <w:delText>Note:</w:delText>
        </w:r>
        <w:r w:rsidDel="00325D77">
          <w:delText xml:space="preserve"> The shipment must have the </w:delText>
        </w:r>
        <w:r w:rsidRPr="00AB53F1" w:rsidDel="00325D77">
          <w:rPr>
            <w:b/>
          </w:rPr>
          <w:delText>Distributed Shipment</w:delText>
        </w:r>
        <w:r w:rsidDel="00325D77">
          <w:delText xml:space="preserve"> </w:delText>
        </w:r>
        <w:r w:rsidRPr="00001FC4" w:rsidDel="00325D77">
          <w:rPr>
            <w:b/>
          </w:rPr>
          <w:delText>I</w:delText>
        </w:r>
        <w:r w:rsidRPr="003F30D2" w:rsidDel="00325D77">
          <w:rPr>
            <w:b/>
          </w:rPr>
          <w:delText>n Preparation</w:delText>
        </w:r>
        <w:r w:rsidDel="00325D77">
          <w:delText xml:space="preserve"> status.</w:delText>
        </w:r>
      </w:del>
    </w:p>
    <w:p w14:paraId="7D77035F" w14:textId="25556FDE" w:rsidR="00F2232B" w:rsidDel="00325D77" w:rsidRDefault="00F2232B" w:rsidP="00F2232B">
      <w:pPr>
        <w:pStyle w:val="BodyText"/>
        <w:ind w:left="360" w:right="360"/>
        <w:rPr>
          <w:del w:id="8885" w:author="Sayali Dev" w:date="2018-02-15T18:27:00Z"/>
        </w:rPr>
      </w:pPr>
    </w:p>
    <w:p w14:paraId="59C95A75" w14:textId="30CADD3C" w:rsidR="00F2232B" w:rsidRPr="00AA26F9" w:rsidDel="00325D77" w:rsidRDefault="00F2232B" w:rsidP="00F2232B">
      <w:pPr>
        <w:pStyle w:val="BodyText"/>
        <w:rPr>
          <w:del w:id="8886" w:author="Sayali Dev" w:date="2018-02-15T18:27:00Z"/>
        </w:rPr>
      </w:pPr>
      <w:del w:id="8887" w:author="Sayali Dev" w:date="2018-02-15T18:27:00Z">
        <w:r w:rsidRPr="00AA26F9" w:rsidDel="00325D77">
          <w:delText xml:space="preserve">To delete a </w:delText>
        </w:r>
        <w:r w:rsidDel="00325D77">
          <w:delText xml:space="preserve">redistribution </w:delText>
        </w:r>
        <w:r w:rsidRPr="00AA26F9" w:rsidDel="00325D77">
          <w:delText>shipment</w:delText>
        </w:r>
        <w:r w:rsidDel="00325D77">
          <w:delText>:</w:delText>
        </w:r>
        <w:r w:rsidRPr="0084109A" w:rsidDel="00325D77">
          <w:rPr>
            <w:b/>
          </w:rPr>
          <w:delText xml:space="preserve"> </w:delText>
        </w:r>
        <w:r w:rsidDel="00325D77">
          <w:rPr>
            <w:b/>
          </w:rPr>
          <w:br/>
        </w:r>
      </w:del>
    </w:p>
    <w:p w14:paraId="1CA01997" w14:textId="3E52BC34" w:rsidR="00F2232B" w:rsidDel="00325D77" w:rsidRDefault="00F2232B" w:rsidP="00C9791D">
      <w:pPr>
        <w:numPr>
          <w:ilvl w:val="0"/>
          <w:numId w:val="122"/>
        </w:numPr>
        <w:rPr>
          <w:del w:id="8888" w:author="Sayali Dev" w:date="2018-02-15T18:27:00Z"/>
        </w:rPr>
      </w:pPr>
      <w:del w:id="8889" w:author="Sayali Dev" w:date="2018-01-31T17:54:00Z">
        <w:r w:rsidDel="009A119E">
          <w:delText>Log on</w:delText>
        </w:r>
      </w:del>
      <w:del w:id="8890" w:author="Sayali Dev" w:date="2018-02-15T18:27:00Z">
        <w:r w:rsidDel="00325D77">
          <w:delText xml:space="preserve"> to the application using your </w:delText>
        </w:r>
      </w:del>
      <w:del w:id="8891" w:author="Sayali Dev" w:date="2018-01-31T17:55:00Z">
        <w:r w:rsidDel="00A62626">
          <w:delText>logon</w:delText>
        </w:r>
      </w:del>
      <w:del w:id="8892" w:author="Sayali Dev" w:date="2018-02-15T18:27:00Z">
        <w:r w:rsidDel="00325D77">
          <w:delText xml:space="preserve"> credentials. </w:delText>
        </w:r>
      </w:del>
    </w:p>
    <w:p w14:paraId="45027C96" w14:textId="070AEB0A" w:rsidR="00F2232B" w:rsidDel="00325D77" w:rsidRDefault="00F2232B" w:rsidP="00F2232B">
      <w:pPr>
        <w:ind w:left="720"/>
        <w:rPr>
          <w:del w:id="8893" w:author="Sayali Dev" w:date="2018-02-15T18:27:00Z"/>
        </w:rPr>
      </w:pPr>
      <w:del w:id="8894" w:author="Sayali Dev" w:date="2018-02-15T18:27:00Z">
        <w:r w:rsidDel="00325D77">
          <w:delText xml:space="preserve">The home page appears. </w:delText>
        </w:r>
      </w:del>
    </w:p>
    <w:p w14:paraId="0B727251" w14:textId="48E7916F" w:rsidR="00F2232B" w:rsidDel="00325D77" w:rsidRDefault="00F2232B" w:rsidP="00F2232B">
      <w:pPr>
        <w:ind w:left="720"/>
        <w:rPr>
          <w:del w:id="8895" w:author="Sayali Dev" w:date="2018-02-15T18:27:00Z"/>
        </w:rPr>
      </w:pPr>
    </w:p>
    <w:p w14:paraId="40984F83" w14:textId="55F84B97" w:rsidR="00F2232B" w:rsidDel="00325D77" w:rsidRDefault="00F2232B" w:rsidP="00C9791D">
      <w:pPr>
        <w:numPr>
          <w:ilvl w:val="0"/>
          <w:numId w:val="122"/>
        </w:numPr>
        <w:rPr>
          <w:del w:id="8896" w:author="Sayali Dev" w:date="2018-02-15T18:27:00Z"/>
        </w:rPr>
      </w:pPr>
      <w:del w:id="8897" w:author="Sayali Dev" w:date="2018-02-15T18:27:00Z">
        <w:r w:rsidDel="00325D77">
          <w:delText xml:space="preserve">Point to the arrow of the </w:delText>
        </w:r>
        <w:r w:rsidRPr="00344175" w:rsidDel="00325D77">
          <w:rPr>
            <w:b/>
          </w:rPr>
          <w:delText>BMS</w:delText>
        </w:r>
        <w:r w:rsidDel="00325D77">
          <w:delText xml:space="preserve"> tab, and then click </w:delText>
        </w:r>
        <w:r w:rsidRPr="00344175" w:rsidDel="00325D77">
          <w:rPr>
            <w:b/>
          </w:rPr>
          <w:delText>Shipments</w:delText>
        </w:r>
        <w:r w:rsidDel="00325D77">
          <w:delText xml:space="preserve">. </w:delText>
        </w:r>
      </w:del>
    </w:p>
    <w:p w14:paraId="2E2F365F" w14:textId="1B6B1C12" w:rsidR="00F2232B" w:rsidDel="00325D77" w:rsidRDefault="00F2232B" w:rsidP="00F2232B">
      <w:pPr>
        <w:ind w:left="720"/>
        <w:rPr>
          <w:del w:id="8898" w:author="Sayali Dev" w:date="2018-02-15T18:27:00Z"/>
        </w:rPr>
      </w:pPr>
      <w:del w:id="8899" w:author="Sayali Dev" w:date="2018-02-15T18:27:00Z">
        <w:r w:rsidDel="00325D77">
          <w:delText xml:space="preserve">The </w:delText>
        </w:r>
        <w:r w:rsidRPr="00B506E9" w:rsidDel="00325D77">
          <w:rPr>
            <w:b/>
          </w:rPr>
          <w:delText>Shipment Search</w:delText>
        </w:r>
        <w:r w:rsidDel="00325D77">
          <w:delText xml:space="preserve"> page appears. </w:delText>
        </w:r>
        <w:r w:rsidDel="00325D77">
          <w:br/>
        </w:r>
      </w:del>
    </w:p>
    <w:p w14:paraId="6445B5EC" w14:textId="0827F510" w:rsidR="00F2232B" w:rsidRPr="00FF2F16" w:rsidDel="00325D77" w:rsidRDefault="00F2232B" w:rsidP="00C9791D">
      <w:pPr>
        <w:numPr>
          <w:ilvl w:val="0"/>
          <w:numId w:val="122"/>
        </w:numPr>
        <w:rPr>
          <w:del w:id="8900" w:author="Sayali Dev" w:date="2018-02-15T18:27:00Z"/>
        </w:rPr>
      </w:pPr>
      <w:del w:id="8901" w:author="Sayali Dev" w:date="2018-02-15T18:27:00Z">
        <w:r w:rsidRPr="00FF2F16" w:rsidDel="00325D77">
          <w:delText xml:space="preserve">Click </w:delText>
        </w:r>
        <w:r w:rsidRPr="0064347F" w:rsidDel="00325D77">
          <w:rPr>
            <w:b/>
          </w:rPr>
          <w:delText>SEARCH</w:delText>
        </w:r>
        <w:r w:rsidRPr="00FF2F16" w:rsidDel="00325D77">
          <w:delText xml:space="preserve">. </w:delText>
        </w:r>
      </w:del>
    </w:p>
    <w:p w14:paraId="61610FA6" w14:textId="4211B0CF" w:rsidR="00F2232B" w:rsidRPr="00372F84" w:rsidDel="00325D77" w:rsidRDefault="00F2232B" w:rsidP="00F2232B">
      <w:pPr>
        <w:pStyle w:val="BodyText"/>
        <w:ind w:left="720"/>
        <w:rPr>
          <w:del w:id="8902" w:author="Sayali Dev" w:date="2018-02-15T18:27:00Z"/>
          <w:lang w:val="en-US"/>
        </w:rPr>
      </w:pPr>
      <w:del w:id="8903" w:author="Sayali Dev" w:date="2018-02-15T18:27:00Z">
        <w:r w:rsidRPr="0064347F" w:rsidDel="00325D77">
          <w:delText>The shipment search pa</w:delText>
        </w:r>
        <w:r w:rsidDel="00325D77">
          <w:delText>ge displays a list of shipments</w:delText>
        </w:r>
        <w:r w:rsidRPr="0064347F" w:rsidDel="00325D77">
          <w:delText xml:space="preserve"> </w:delText>
        </w:r>
        <w:r w:rsidRPr="00372F84" w:rsidDel="00325D77">
          <w:delText>that are accessible based on your login location</w:delText>
        </w:r>
        <w:r w:rsidDel="00325D77">
          <w:rPr>
            <w:lang w:val="en-US"/>
          </w:rPr>
          <w:delText>.</w:delText>
        </w:r>
      </w:del>
    </w:p>
    <w:p w14:paraId="63A2493D" w14:textId="3BB8D0B0" w:rsidR="00F2232B" w:rsidDel="00325D77" w:rsidRDefault="00F2232B" w:rsidP="00F2232B">
      <w:pPr>
        <w:pStyle w:val="BodyText"/>
        <w:ind w:left="720"/>
        <w:rPr>
          <w:del w:id="8904" w:author="Sayali Dev" w:date="2018-02-15T18:27:00Z"/>
          <w:lang w:val="en-US"/>
        </w:rPr>
      </w:pPr>
    </w:p>
    <w:p w14:paraId="63E0A59D" w14:textId="346B2944" w:rsidR="00F2232B" w:rsidRPr="0064347F" w:rsidDel="00325D77" w:rsidRDefault="00F2232B" w:rsidP="00C9791D">
      <w:pPr>
        <w:pStyle w:val="BodyText"/>
        <w:numPr>
          <w:ilvl w:val="0"/>
          <w:numId w:val="122"/>
        </w:numPr>
        <w:rPr>
          <w:del w:id="8905" w:author="Sayali Dev" w:date="2018-02-15T18:27:00Z"/>
        </w:rPr>
      </w:pPr>
      <w:del w:id="8906" w:author="Sayali Dev" w:date="2018-02-15T18:27:00Z">
        <w:r w:rsidRPr="0064347F" w:rsidDel="00325D77">
          <w:delText xml:space="preserve">Click </w:delText>
        </w:r>
        <w:r w:rsidDel="00325D77">
          <w:delText xml:space="preserve">the row of the </w:delText>
        </w:r>
        <w:r w:rsidDel="00325D77">
          <w:rPr>
            <w:lang w:val="en-US"/>
          </w:rPr>
          <w:delText xml:space="preserve">redistribution </w:delText>
        </w:r>
        <w:r w:rsidDel="00325D77">
          <w:delText xml:space="preserve">shipment you want to </w:delText>
        </w:r>
        <w:r w:rsidDel="00325D77">
          <w:rPr>
            <w:lang w:val="en-US"/>
          </w:rPr>
          <w:delText>delete</w:delText>
        </w:r>
        <w:r w:rsidDel="00325D77">
          <w:delText xml:space="preserve">. </w:delText>
        </w:r>
      </w:del>
    </w:p>
    <w:p w14:paraId="3C3E6CED" w14:textId="04534FE6" w:rsidR="00F2232B" w:rsidDel="00325D77" w:rsidRDefault="00F2232B" w:rsidP="00F2232B">
      <w:pPr>
        <w:pStyle w:val="BodyText"/>
        <w:ind w:left="720" w:right="720"/>
        <w:rPr>
          <w:del w:id="8907" w:author="Sayali Dev" w:date="2018-02-15T18:27:00Z"/>
          <w:lang w:val="en-US"/>
        </w:rPr>
      </w:pPr>
      <w:del w:id="8908" w:author="Sayali Dev" w:date="2018-02-15T18:27:00Z">
        <w:r w:rsidRPr="0064347F" w:rsidDel="00325D77">
          <w:delText xml:space="preserve">The </w:delText>
        </w:r>
        <w:r w:rsidRPr="0064347F" w:rsidDel="00325D77">
          <w:rPr>
            <w:b/>
          </w:rPr>
          <w:delText>View Shipment</w:delText>
        </w:r>
        <w:r w:rsidRPr="0064347F" w:rsidDel="00325D77">
          <w:delText xml:space="preserve"> page appears.</w:delText>
        </w:r>
        <w:r w:rsidDel="00325D77">
          <w:rPr>
            <w:lang w:val="en-US"/>
          </w:rPr>
          <w:br/>
        </w:r>
      </w:del>
    </w:p>
    <w:p w14:paraId="41E5815C" w14:textId="78E16A41" w:rsidR="00F2232B" w:rsidDel="00325D77" w:rsidRDefault="00F2232B" w:rsidP="00C9791D">
      <w:pPr>
        <w:pStyle w:val="BodyText"/>
        <w:numPr>
          <w:ilvl w:val="0"/>
          <w:numId w:val="122"/>
        </w:numPr>
        <w:ind w:right="720"/>
        <w:rPr>
          <w:del w:id="8909" w:author="Sayali Dev" w:date="2018-02-15T18:27:00Z"/>
          <w:lang w:val="en-US"/>
        </w:rPr>
      </w:pPr>
      <w:del w:id="8910" w:author="Sayali Dev" w:date="2018-02-15T18:27:00Z">
        <w:r w:rsidRPr="00AA26F9" w:rsidDel="00325D77">
          <w:delText xml:space="preserve">Click </w:delText>
        </w:r>
        <w:r w:rsidRPr="00AB53F1" w:rsidDel="00325D77">
          <w:rPr>
            <w:b/>
            <w:caps/>
          </w:rPr>
          <w:delText>Delete</w:delText>
        </w:r>
        <w:r w:rsidRPr="00AA26F9" w:rsidDel="00325D77">
          <w:delText xml:space="preserve">. </w:delText>
        </w:r>
        <w:r w:rsidDel="00325D77">
          <w:br/>
          <w:delText>A confirmation window appears.</w:delText>
        </w:r>
        <w:r w:rsidDel="00325D77">
          <w:rPr>
            <w:lang w:val="en-US"/>
          </w:rPr>
          <w:br/>
        </w:r>
      </w:del>
    </w:p>
    <w:p w14:paraId="76E6C365" w14:textId="3A9F7F4E" w:rsidR="00030964" w:rsidRPr="00AB53F1" w:rsidDel="00325D77" w:rsidRDefault="00F2232B">
      <w:pPr>
        <w:pStyle w:val="BodyText"/>
        <w:ind w:left="720" w:right="720"/>
        <w:rPr>
          <w:del w:id="8911" w:author="Sayali Dev" w:date="2018-02-15T18:27:00Z"/>
          <w:lang w:val="en-US"/>
        </w:rPr>
        <w:pPrChange w:id="8912" w:author="Sayali Dev" w:date="2018-02-09T17:11:00Z">
          <w:pPr>
            <w:pStyle w:val="BodyText"/>
            <w:numPr>
              <w:numId w:val="122"/>
            </w:numPr>
            <w:ind w:left="720" w:right="720" w:hanging="360"/>
          </w:pPr>
        </w:pPrChange>
      </w:pPr>
      <w:del w:id="8913" w:author="Sayali Dev" w:date="2018-02-15T18:27:00Z">
        <w:r w:rsidDel="00325D77">
          <w:delText xml:space="preserve">Click </w:delText>
        </w:r>
        <w:r w:rsidRPr="00AB53F1" w:rsidDel="00325D77">
          <w:rPr>
            <w:b/>
          </w:rPr>
          <w:delText>OK</w:delText>
        </w:r>
        <w:r w:rsidDel="00325D77">
          <w:delText xml:space="preserve">. </w:delText>
        </w:r>
      </w:del>
    </w:p>
    <w:p w14:paraId="5598EE2C" w14:textId="6ECF2EAD" w:rsidR="00F2232B" w:rsidDel="00325D77" w:rsidRDefault="00F2232B" w:rsidP="00F2232B">
      <w:pPr>
        <w:ind w:left="720"/>
        <w:rPr>
          <w:del w:id="8914" w:author="Sayali Dev" w:date="2018-02-15T18:27:00Z"/>
          <w:b/>
        </w:rPr>
      </w:pPr>
      <w:del w:id="8915" w:author="Sayali Dev" w:date="2018-02-15T18:27:00Z">
        <w:r w:rsidRPr="007A4C1B" w:rsidDel="00325D77">
          <w:delText>The redistribution shipment is deleted</w:delText>
        </w:r>
        <w:r w:rsidDel="00325D77">
          <w:delText xml:space="preserve"> and no longer appears on the </w:delText>
        </w:r>
        <w:r w:rsidRPr="000425B1" w:rsidDel="00325D77">
          <w:rPr>
            <w:b/>
          </w:rPr>
          <w:delText>Shipment Search</w:delText>
        </w:r>
        <w:r w:rsidDel="00325D77">
          <w:delText xml:space="preserve"> page. The biospecimens previously </w:delText>
        </w:r>
        <w:r w:rsidRPr="00AB1F1B" w:rsidDel="00325D77">
          <w:delText xml:space="preserve">associated with the shipment </w:delText>
        </w:r>
        <w:r w:rsidDel="00325D77">
          <w:delText xml:space="preserve">return to inventory with a status of </w:delText>
        </w:r>
        <w:r w:rsidRPr="00FC0437" w:rsidDel="00325D77">
          <w:rPr>
            <w:b/>
          </w:rPr>
          <w:delText>In</w:delText>
        </w:r>
        <w:r w:rsidRPr="00AB1F1B" w:rsidDel="00325D77">
          <w:rPr>
            <w:b/>
          </w:rPr>
          <w:delText xml:space="preserve"> Inventory</w:delText>
        </w:r>
        <w:r w:rsidDel="00325D77">
          <w:rPr>
            <w:b/>
          </w:rPr>
          <w:delText>.</w:delText>
        </w:r>
      </w:del>
    </w:p>
    <w:p w14:paraId="66F5FAC7" w14:textId="1D3E9617" w:rsidR="00F2232B" w:rsidDel="00325D77" w:rsidRDefault="00F2232B" w:rsidP="00F2232B">
      <w:pPr>
        <w:ind w:left="720"/>
        <w:rPr>
          <w:del w:id="8916" w:author="Sayali Dev" w:date="2018-02-15T18:27:00Z"/>
          <w:b/>
        </w:rPr>
      </w:pPr>
    </w:p>
    <w:p w14:paraId="05A29A9C" w14:textId="6C865BBC" w:rsidR="00F2232B" w:rsidDel="00325D77" w:rsidRDefault="00F2232B" w:rsidP="00F2232B">
      <w:pPr>
        <w:pStyle w:val="Heading3"/>
        <w:rPr>
          <w:del w:id="8917" w:author="Sayali Dev" w:date="2018-02-15T18:27:00Z"/>
        </w:rPr>
      </w:pPr>
      <w:del w:id="8918" w:author="Sayali Dev" w:date="2018-02-15T18:27:00Z">
        <w:r w:rsidDel="00325D77">
          <w:rPr>
            <w:b w:val="0"/>
          </w:rPr>
          <w:br w:type="page"/>
        </w:r>
        <w:bookmarkStart w:id="8919" w:name="ApproveRedistributionShipment"/>
        <w:bookmarkStart w:id="8920" w:name="ConfirmRedistribution"/>
        <w:bookmarkStart w:id="8921" w:name="_Toc300125744"/>
        <w:bookmarkStart w:id="8922" w:name="_Toc452993623"/>
        <w:bookmarkEnd w:id="8919"/>
        <w:bookmarkEnd w:id="8920"/>
        <w:r w:rsidDel="00325D77">
          <w:delText>Sending a Redistribution Shipment</w:delText>
        </w:r>
        <w:bookmarkEnd w:id="8921"/>
        <w:bookmarkEnd w:id="8922"/>
      </w:del>
    </w:p>
    <w:p w14:paraId="4A11FEE1" w14:textId="1B0A61A7" w:rsidR="00F2232B" w:rsidDel="00325D77" w:rsidRDefault="00F2232B" w:rsidP="00F2232B">
      <w:pPr>
        <w:rPr>
          <w:del w:id="8923" w:author="Sayali Dev" w:date="2018-02-15T18:27:00Z"/>
        </w:rPr>
      </w:pPr>
    </w:p>
    <w:p w14:paraId="2F6BDE06" w14:textId="554B766E" w:rsidR="00F2232B" w:rsidDel="009F2BC3" w:rsidRDefault="00F2232B" w:rsidP="00F2232B">
      <w:pPr>
        <w:rPr>
          <w:del w:id="8924" w:author="Sayali Dev" w:date="2018-02-09T13:39:00Z"/>
        </w:rPr>
      </w:pPr>
      <w:del w:id="8925" w:author="Sayali Dev" w:date="2018-02-15T18:27:00Z">
        <w:r w:rsidRPr="00B1762A" w:rsidDel="00325D77">
          <w:rPr>
            <w:b/>
          </w:rPr>
          <w:delText>Note:</w:delText>
        </w:r>
        <w:r w:rsidDel="00325D77">
          <w:delText xml:space="preserve"> </w:delText>
        </w:r>
      </w:del>
    </w:p>
    <w:p w14:paraId="58314F50" w14:textId="4B0B4A94" w:rsidR="00F2232B" w:rsidDel="00325D77" w:rsidRDefault="00F2232B">
      <w:pPr>
        <w:rPr>
          <w:del w:id="8926" w:author="Sayali Dev" w:date="2018-02-15T18:27:00Z"/>
        </w:rPr>
        <w:pPrChange w:id="8927" w:author="Sayali Dev" w:date="2018-02-09T13:39:00Z">
          <w:pPr>
            <w:numPr>
              <w:numId w:val="91"/>
            </w:numPr>
            <w:ind w:left="720" w:hanging="360"/>
          </w:pPr>
        </w:pPrChange>
      </w:pPr>
      <w:del w:id="8928" w:author="Sayali Dev" w:date="2018-02-09T13:39:00Z">
        <w:r w:rsidRPr="00FF2F16" w:rsidDel="009F2BC3">
          <w:delText xml:space="preserve">Only a </w:delText>
        </w:r>
        <w:r w:rsidDel="009F2BC3">
          <w:delText xml:space="preserve">Biobank </w:delText>
        </w:r>
        <w:r w:rsidRPr="00FF2F16" w:rsidDel="009F2BC3">
          <w:delText xml:space="preserve">user </w:delText>
        </w:r>
        <w:r w:rsidDel="009F2BC3">
          <w:delText xml:space="preserve">can send </w:delText>
        </w:r>
        <w:r w:rsidRPr="00FF2F16" w:rsidDel="009F2BC3">
          <w:delText xml:space="preserve">a </w:delText>
        </w:r>
        <w:r w:rsidDel="009F2BC3">
          <w:delText xml:space="preserve">redistribution </w:delText>
        </w:r>
        <w:r w:rsidRPr="00FF2F16" w:rsidDel="009F2BC3">
          <w:delText>shipment.</w:delText>
        </w:r>
        <w:r w:rsidDel="009F2BC3">
          <w:delText xml:space="preserve"> </w:delText>
        </w:r>
      </w:del>
    </w:p>
    <w:p w14:paraId="76BCA6AC" w14:textId="4C8AE959" w:rsidR="00F2232B" w:rsidDel="00325D77" w:rsidRDefault="00F2232B" w:rsidP="00C9791D">
      <w:pPr>
        <w:pStyle w:val="BodyText"/>
        <w:numPr>
          <w:ilvl w:val="0"/>
          <w:numId w:val="91"/>
        </w:numPr>
        <w:rPr>
          <w:del w:id="8929" w:author="Sayali Dev" w:date="2018-02-15T18:27:00Z"/>
        </w:rPr>
      </w:pPr>
      <w:del w:id="8930" w:author="Sayali Dev" w:date="2018-02-15T18:27:00Z">
        <w:r w:rsidDel="00325D77">
          <w:delText xml:space="preserve">The shipment must have the </w:delText>
        </w:r>
        <w:r w:rsidRPr="00715068" w:rsidDel="00325D77">
          <w:rPr>
            <w:b/>
          </w:rPr>
          <w:delText xml:space="preserve">Distributed Shipment </w:delText>
        </w:r>
        <w:r w:rsidDel="00325D77">
          <w:rPr>
            <w:b/>
            <w:lang w:val="en-US"/>
          </w:rPr>
          <w:delText>in Preparation</w:delText>
        </w:r>
        <w:r w:rsidDel="00325D77">
          <w:delText xml:space="preserve"> status.</w:delText>
        </w:r>
      </w:del>
    </w:p>
    <w:p w14:paraId="3E5302EE" w14:textId="0826D639" w:rsidR="00F2232B" w:rsidDel="00325D77" w:rsidRDefault="00F2232B" w:rsidP="00F2232B">
      <w:pPr>
        <w:pStyle w:val="BodyText"/>
        <w:rPr>
          <w:del w:id="8931" w:author="Sayali Dev" w:date="2018-02-15T18:27:00Z"/>
        </w:rPr>
      </w:pPr>
    </w:p>
    <w:p w14:paraId="11A4346A" w14:textId="54F508D8" w:rsidR="00F2232B" w:rsidDel="00325D77" w:rsidRDefault="00F2232B" w:rsidP="00F2232B">
      <w:pPr>
        <w:pStyle w:val="BodyText"/>
        <w:rPr>
          <w:del w:id="8932" w:author="Sayali Dev" w:date="2018-02-15T18:27:00Z"/>
        </w:rPr>
      </w:pPr>
      <w:del w:id="8933" w:author="Sayali Dev" w:date="2018-02-15T18:27:00Z">
        <w:r w:rsidDel="00325D77">
          <w:delText>To send a redistribution shipment:</w:delText>
        </w:r>
        <w:r w:rsidDel="00325D77">
          <w:br/>
        </w:r>
      </w:del>
    </w:p>
    <w:p w14:paraId="637B72B7" w14:textId="0FD01BB5" w:rsidR="00F2232B" w:rsidDel="00325D77" w:rsidRDefault="00F2232B" w:rsidP="00C9791D">
      <w:pPr>
        <w:numPr>
          <w:ilvl w:val="0"/>
          <w:numId w:val="123"/>
        </w:numPr>
        <w:rPr>
          <w:del w:id="8934" w:author="Sayali Dev" w:date="2018-02-15T18:27:00Z"/>
        </w:rPr>
      </w:pPr>
      <w:del w:id="8935" w:author="Sayali Dev" w:date="2018-02-15T18:27:00Z">
        <w:r w:rsidDel="00325D77">
          <w:delText xml:space="preserve">Point to the arrow of the </w:delText>
        </w:r>
        <w:r w:rsidRPr="00344175" w:rsidDel="00325D77">
          <w:rPr>
            <w:b/>
          </w:rPr>
          <w:delText>BMS</w:delText>
        </w:r>
        <w:r w:rsidDel="00325D77">
          <w:delText xml:space="preserve"> tab, and then click </w:delText>
        </w:r>
        <w:r w:rsidRPr="00344175" w:rsidDel="00325D77">
          <w:rPr>
            <w:b/>
          </w:rPr>
          <w:delText>Shipments</w:delText>
        </w:r>
        <w:r w:rsidDel="00325D77">
          <w:delText xml:space="preserve">. </w:delText>
        </w:r>
      </w:del>
    </w:p>
    <w:p w14:paraId="11ECB6C4" w14:textId="71D623B4" w:rsidR="00F2232B" w:rsidDel="00325D77" w:rsidRDefault="00F2232B" w:rsidP="00F2232B">
      <w:pPr>
        <w:ind w:left="720"/>
        <w:rPr>
          <w:del w:id="8936" w:author="Sayali Dev" w:date="2018-02-15T18:27:00Z"/>
        </w:rPr>
      </w:pPr>
      <w:del w:id="8937" w:author="Sayali Dev" w:date="2018-02-15T18:27:00Z">
        <w:r w:rsidDel="00325D77">
          <w:delText xml:space="preserve">The </w:delText>
        </w:r>
        <w:r w:rsidRPr="00B506E9" w:rsidDel="00325D77">
          <w:rPr>
            <w:b/>
          </w:rPr>
          <w:delText>Shipment Search</w:delText>
        </w:r>
        <w:r w:rsidDel="00325D77">
          <w:delText xml:space="preserve"> page appears. </w:delText>
        </w:r>
        <w:r w:rsidDel="00325D77">
          <w:br/>
        </w:r>
      </w:del>
    </w:p>
    <w:p w14:paraId="412C4057" w14:textId="4F3104AB" w:rsidR="00F2232B" w:rsidRPr="00FF2F16" w:rsidDel="00325D77" w:rsidRDefault="00F2232B" w:rsidP="00C9791D">
      <w:pPr>
        <w:numPr>
          <w:ilvl w:val="0"/>
          <w:numId w:val="123"/>
        </w:numPr>
        <w:rPr>
          <w:del w:id="8938" w:author="Sayali Dev" w:date="2018-02-15T18:27:00Z"/>
        </w:rPr>
      </w:pPr>
      <w:del w:id="8939" w:author="Sayali Dev" w:date="2018-02-15T18:27:00Z">
        <w:r w:rsidRPr="00FF2F16" w:rsidDel="00325D77">
          <w:delText xml:space="preserve">Click </w:delText>
        </w:r>
        <w:r w:rsidRPr="0064347F" w:rsidDel="00325D77">
          <w:rPr>
            <w:b/>
          </w:rPr>
          <w:delText>SEARCH</w:delText>
        </w:r>
        <w:r w:rsidRPr="00FF2F16" w:rsidDel="00325D77">
          <w:delText xml:space="preserve">. </w:delText>
        </w:r>
      </w:del>
    </w:p>
    <w:p w14:paraId="59AD19DA" w14:textId="3F166626" w:rsidR="00F2232B" w:rsidDel="00325D77" w:rsidRDefault="00F2232B" w:rsidP="00F2232B">
      <w:pPr>
        <w:pStyle w:val="BodyText"/>
        <w:ind w:left="720"/>
        <w:rPr>
          <w:del w:id="8940" w:author="Sayali Dev" w:date="2018-02-15T18:27:00Z"/>
          <w:lang w:val="en-US"/>
        </w:rPr>
      </w:pPr>
      <w:del w:id="8941" w:author="Sayali Dev" w:date="2018-02-15T18:27:00Z">
        <w:r w:rsidRPr="0064347F" w:rsidDel="00325D77">
          <w:delText>The shipment search page displays a list of shipments</w:delText>
        </w:r>
        <w:r w:rsidRPr="00372F84" w:rsidDel="00325D77">
          <w:delText xml:space="preserve"> that are accessible based on your login location</w:delText>
        </w:r>
        <w:r w:rsidRPr="0064347F" w:rsidDel="00325D77">
          <w:delText xml:space="preserve">. </w:delText>
        </w:r>
      </w:del>
    </w:p>
    <w:p w14:paraId="60C5AEA3" w14:textId="5959A3C2" w:rsidR="00F2232B" w:rsidDel="00325D77" w:rsidRDefault="00F2232B" w:rsidP="00F2232B">
      <w:pPr>
        <w:pStyle w:val="BodyText"/>
        <w:ind w:left="720"/>
        <w:rPr>
          <w:del w:id="8942" w:author="Sayali Dev" w:date="2018-02-15T18:27:00Z"/>
          <w:lang w:val="en-US"/>
        </w:rPr>
      </w:pPr>
    </w:p>
    <w:p w14:paraId="1AC99961" w14:textId="2977E390" w:rsidR="00F2232B" w:rsidRPr="0064347F" w:rsidDel="00325D77" w:rsidRDefault="00F2232B" w:rsidP="00C9791D">
      <w:pPr>
        <w:pStyle w:val="BodyText"/>
        <w:numPr>
          <w:ilvl w:val="0"/>
          <w:numId w:val="123"/>
        </w:numPr>
        <w:rPr>
          <w:del w:id="8943" w:author="Sayali Dev" w:date="2018-02-15T18:27:00Z"/>
        </w:rPr>
      </w:pPr>
      <w:del w:id="8944" w:author="Sayali Dev" w:date="2018-02-15T18:27:00Z">
        <w:r w:rsidRPr="0064347F" w:rsidDel="00325D77">
          <w:delText xml:space="preserve">Click </w:delText>
        </w:r>
        <w:r w:rsidDel="00325D77">
          <w:delText xml:space="preserve">the row of the </w:delText>
        </w:r>
        <w:r w:rsidDel="00325D77">
          <w:rPr>
            <w:lang w:val="en-US"/>
          </w:rPr>
          <w:delText xml:space="preserve">redistribution </w:delText>
        </w:r>
        <w:r w:rsidDel="00325D77">
          <w:delText xml:space="preserve">shipment you want to </w:delText>
        </w:r>
        <w:r w:rsidDel="00325D77">
          <w:rPr>
            <w:lang w:val="en-US"/>
          </w:rPr>
          <w:delText>send</w:delText>
        </w:r>
        <w:r w:rsidDel="00325D77">
          <w:delText xml:space="preserve">. </w:delText>
        </w:r>
      </w:del>
    </w:p>
    <w:p w14:paraId="430DE2DF" w14:textId="01CF78FB" w:rsidR="00F2232B" w:rsidDel="00325D77" w:rsidRDefault="00F2232B" w:rsidP="00F2232B">
      <w:pPr>
        <w:pStyle w:val="BodyText"/>
        <w:ind w:left="720" w:right="720"/>
        <w:rPr>
          <w:del w:id="8945" w:author="Sayali Dev" w:date="2018-02-15T18:27:00Z"/>
          <w:lang w:val="en-US"/>
        </w:rPr>
      </w:pPr>
      <w:del w:id="8946" w:author="Sayali Dev" w:date="2018-02-15T18:27:00Z">
        <w:r w:rsidRPr="0064347F" w:rsidDel="00325D77">
          <w:delText xml:space="preserve">The </w:delText>
        </w:r>
        <w:r w:rsidRPr="0064347F" w:rsidDel="00325D77">
          <w:rPr>
            <w:b/>
          </w:rPr>
          <w:delText>View Shipment</w:delText>
        </w:r>
        <w:r w:rsidRPr="0064347F" w:rsidDel="00325D77">
          <w:delText xml:space="preserve"> page appears.</w:delText>
        </w:r>
        <w:r w:rsidDel="00325D77">
          <w:rPr>
            <w:lang w:val="en-US"/>
          </w:rPr>
          <w:br/>
        </w:r>
      </w:del>
    </w:p>
    <w:p w14:paraId="06C56D8A" w14:textId="03716395" w:rsidR="00F2232B" w:rsidDel="00325D77" w:rsidRDefault="00F2232B" w:rsidP="00C9791D">
      <w:pPr>
        <w:pStyle w:val="BodyText"/>
        <w:numPr>
          <w:ilvl w:val="0"/>
          <w:numId w:val="123"/>
        </w:numPr>
        <w:ind w:right="720"/>
        <w:rPr>
          <w:del w:id="8947" w:author="Sayali Dev" w:date="2018-02-15T18:27:00Z"/>
        </w:rPr>
      </w:pPr>
      <w:del w:id="8948" w:author="Sayali Dev" w:date="2018-02-15T18:27:00Z">
        <w:r w:rsidDel="00325D77">
          <w:delText xml:space="preserve">Click </w:delText>
        </w:r>
        <w:r w:rsidDel="00325D77">
          <w:rPr>
            <w:b/>
          </w:rPr>
          <w:delText>SEND</w:delText>
        </w:r>
        <w:r w:rsidDel="00325D77">
          <w:delText xml:space="preserve">. </w:delText>
        </w:r>
      </w:del>
    </w:p>
    <w:p w14:paraId="5F080985" w14:textId="0437CFD6" w:rsidR="00F2232B" w:rsidDel="00325D77" w:rsidRDefault="00F2232B" w:rsidP="00F2232B">
      <w:pPr>
        <w:pStyle w:val="BodyText"/>
        <w:ind w:left="720" w:right="270"/>
        <w:rPr>
          <w:del w:id="8949" w:author="Sayali Dev" w:date="2018-02-15T18:27:00Z"/>
        </w:rPr>
      </w:pPr>
      <w:del w:id="8950" w:author="Sayali Dev" w:date="2018-02-15T18:27:00Z">
        <w:r w:rsidDel="00325D77">
          <w:delText xml:space="preserve">The </w:delText>
        </w:r>
        <w:r w:rsidRPr="00A02941" w:rsidDel="00325D77">
          <w:rPr>
            <w:b/>
          </w:rPr>
          <w:delText>Send Shipment</w:delText>
        </w:r>
        <w:r w:rsidDel="00325D77">
          <w:delText xml:space="preserve"> page appears. </w:delText>
        </w:r>
      </w:del>
    </w:p>
    <w:p w14:paraId="52620A9B" w14:textId="6C2CFAEA" w:rsidR="00F2232B" w:rsidDel="00325D77" w:rsidRDefault="00F2232B" w:rsidP="00F2232B">
      <w:pPr>
        <w:pStyle w:val="BodyText"/>
        <w:ind w:right="270" w:firstLine="720"/>
        <w:rPr>
          <w:del w:id="8951" w:author="Sayali Dev" w:date="2018-02-15T18:27:00Z"/>
        </w:rPr>
      </w:pPr>
    </w:p>
    <w:p w14:paraId="163DCD9A" w14:textId="4413AD0E" w:rsidR="00F2232B" w:rsidDel="00325D77" w:rsidRDefault="00F2232B" w:rsidP="00F2232B">
      <w:pPr>
        <w:pStyle w:val="Caption"/>
        <w:ind w:firstLine="720"/>
        <w:rPr>
          <w:del w:id="8952" w:author="Sayali Dev" w:date="2018-02-15T18:27:00Z"/>
        </w:rPr>
      </w:pPr>
      <w:del w:id="8953" w:author="Sayali Dev" w:date="2018-02-15T18:27:00Z">
        <w:r w:rsidRPr="00691675" w:rsidDel="00325D77">
          <w:rPr>
            <w:b w:val="0"/>
            <w:bCs w:val="0"/>
            <w:noProof/>
          </w:rPr>
          <w:drawing>
            <wp:inline distT="0" distB="0" distL="0" distR="0" wp14:anchorId="5EB23542" wp14:editId="75B20FD2">
              <wp:extent cx="6234430" cy="5104130"/>
              <wp:effectExtent l="19050" t="19050" r="13970" b="2032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34430" cy="5104130"/>
                      </a:xfrm>
                      <a:prstGeom prst="rect">
                        <a:avLst/>
                      </a:prstGeom>
                      <a:noFill/>
                      <a:ln w="3175">
                        <a:solidFill>
                          <a:schemeClr val="tx1"/>
                        </a:solidFill>
                      </a:ln>
                    </pic:spPr>
                  </pic:pic>
                </a:graphicData>
              </a:graphic>
            </wp:inline>
          </w:drawing>
        </w:r>
      </w:del>
    </w:p>
    <w:p w14:paraId="5C0558FF" w14:textId="20E4E2FC" w:rsidR="00F2232B" w:rsidDel="00325D77" w:rsidRDefault="00F2232B" w:rsidP="00F2232B">
      <w:pPr>
        <w:pStyle w:val="Figure"/>
        <w:tabs>
          <w:tab w:val="clear" w:pos="1710"/>
          <w:tab w:val="num" w:pos="1800"/>
        </w:tabs>
        <w:ind w:left="1152" w:hanging="432"/>
        <w:rPr>
          <w:del w:id="8954" w:author="Sayali Dev" w:date="2018-02-15T18:27:00Z"/>
        </w:rPr>
      </w:pPr>
      <w:del w:id="8955" w:author="Sayali Dev" w:date="2018-02-15T18:27:00Z">
        <w:r w:rsidDel="00325D77">
          <w:delText>Send Shipment page</w:delText>
        </w:r>
      </w:del>
    </w:p>
    <w:p w14:paraId="5434167D" w14:textId="07E491A0" w:rsidR="00F2232B" w:rsidRPr="00AA26F9" w:rsidDel="00325D77" w:rsidRDefault="00F2232B" w:rsidP="00F2232B">
      <w:pPr>
        <w:ind w:firstLine="720"/>
        <w:rPr>
          <w:del w:id="8956" w:author="Sayali Dev" w:date="2018-02-15T18:27:00Z"/>
        </w:rPr>
      </w:pPr>
    </w:p>
    <w:p w14:paraId="6D4F89CE" w14:textId="1FC0F304" w:rsidR="00F2232B" w:rsidDel="00325D77" w:rsidRDefault="00F2232B" w:rsidP="00C9791D">
      <w:pPr>
        <w:pStyle w:val="BodyText"/>
        <w:numPr>
          <w:ilvl w:val="0"/>
          <w:numId w:val="124"/>
        </w:numPr>
        <w:ind w:right="540"/>
        <w:rPr>
          <w:del w:id="8957" w:author="Sayali Dev" w:date="2018-02-15T18:27:00Z"/>
        </w:rPr>
      </w:pPr>
      <w:del w:id="8958" w:author="Sayali Dev" w:date="2018-02-15T18:27:00Z">
        <w:r w:rsidDel="00325D77">
          <w:delText xml:space="preserve">In the </w:delText>
        </w:r>
        <w:r w:rsidRPr="00C64099" w:rsidDel="00325D77">
          <w:rPr>
            <w:b/>
          </w:rPr>
          <w:delText>Send Shipment Details</w:delText>
        </w:r>
        <w:r w:rsidDel="00325D77">
          <w:delText xml:space="preserve"> area, enter appropriate information in each field. </w:delText>
        </w:r>
        <w:r w:rsidDel="00325D77">
          <w:rPr>
            <w:lang w:val="en-US"/>
          </w:rPr>
          <w:delText>F</w:delText>
        </w:r>
        <w:r w:rsidDel="00325D77">
          <w:delText xml:space="preserve">ollowing table lists each field and its description. </w:delText>
        </w:r>
      </w:del>
    </w:p>
    <w:p w14:paraId="1F66A038" w14:textId="4C0EEF15" w:rsidR="00F2232B" w:rsidDel="00325D77" w:rsidRDefault="00F2232B" w:rsidP="00F2232B">
      <w:pPr>
        <w:pStyle w:val="BodyText"/>
        <w:ind w:left="720" w:right="540"/>
        <w:rPr>
          <w:del w:id="8959" w:author="Sayali Dev" w:date="2018-02-15T18:27:00Z"/>
        </w:rPr>
      </w:pPr>
      <w:del w:id="8960" w:author="Sayali Dev" w:date="2018-02-15T18:27:00Z">
        <w:r w:rsidRPr="00F9591B" w:rsidDel="00325D77">
          <w:rPr>
            <w:b/>
          </w:rPr>
          <w:delText>Note:</w:delText>
        </w:r>
        <w:r w:rsidRPr="00F9591B" w:rsidDel="00325D77">
          <w:delText xml:space="preserve"> Fields that are marked with the red asterisk (</w:delText>
        </w:r>
        <w:r w:rsidRPr="00F9591B" w:rsidDel="00325D77">
          <w:rPr>
            <w:color w:val="FF0000"/>
          </w:rPr>
          <w:delText>*</w:delText>
        </w:r>
        <w:r w:rsidRPr="00F9591B" w:rsidDel="00325D77">
          <w:delText>) are ma</w:delText>
        </w:r>
        <w:r w:rsidDel="00325D77">
          <w:delText>n</w:delText>
        </w:r>
        <w:r w:rsidRPr="00F9591B" w:rsidDel="00325D77">
          <w:delText>datory</w:delText>
        </w:r>
        <w:r w:rsidDel="00325D77">
          <w:delText>.</w:delText>
        </w:r>
      </w:del>
    </w:p>
    <w:p w14:paraId="3F1D4BE7" w14:textId="73F6C654" w:rsidR="00F2232B" w:rsidDel="00325D77" w:rsidRDefault="00F2232B" w:rsidP="00F2232B">
      <w:pPr>
        <w:pStyle w:val="BodyText"/>
        <w:ind w:left="720" w:right="540"/>
        <w:rPr>
          <w:del w:id="8961" w:author="Sayali Dev" w:date="2018-02-15T18:27:00Z"/>
        </w:rPr>
      </w:pPr>
    </w:p>
    <w:p w14:paraId="61F5A24D" w14:textId="6A7D7598" w:rsidR="00F2232B" w:rsidDel="00325D77" w:rsidRDefault="00F2232B" w:rsidP="00F2232B">
      <w:pPr>
        <w:pStyle w:val="Caption"/>
        <w:ind w:firstLine="720"/>
        <w:rPr>
          <w:del w:id="8962" w:author="Sayali Dev" w:date="2018-02-15T18:27:00Z"/>
        </w:rPr>
      </w:pPr>
      <w:del w:id="8963" w:author="Sayali Dev" w:date="2018-02-15T18:27:00Z">
        <w:r w:rsidDel="00325D77">
          <w:delText xml:space="preserve">Table </w:delText>
        </w:r>
        <w:r w:rsidR="006C608D" w:rsidDel="00325D77">
          <w:rPr>
            <w:b w:val="0"/>
            <w:bCs w:val="0"/>
          </w:rPr>
          <w:fldChar w:fldCharType="begin"/>
        </w:r>
        <w:r w:rsidR="006C608D" w:rsidDel="00325D77">
          <w:delInstrText xml:space="preserve"> SEQ Figure \* ARABIC </w:delInstrText>
        </w:r>
        <w:r w:rsidR="006C608D" w:rsidDel="00325D77">
          <w:rPr>
            <w:b w:val="0"/>
            <w:bCs w:val="0"/>
          </w:rPr>
          <w:fldChar w:fldCharType="separate"/>
        </w:r>
      </w:del>
      <w:del w:id="8964" w:author="Sayali Dev" w:date="2018-02-02T13:47:00Z">
        <w:r w:rsidDel="00EB76E3">
          <w:rPr>
            <w:noProof/>
          </w:rPr>
          <w:delText>31</w:delText>
        </w:r>
      </w:del>
      <w:del w:id="8965" w:author="Sayali Dev" w:date="2018-02-15T18:27:00Z">
        <w:r w:rsidR="006C608D" w:rsidDel="00325D77">
          <w:rPr>
            <w:b w:val="0"/>
            <w:bCs w:val="0"/>
            <w:noProof/>
          </w:rPr>
          <w:fldChar w:fldCharType="end"/>
        </w:r>
        <w:r w:rsidDel="00325D77">
          <w:delText>: Sending a redistribution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325D77" w14:paraId="6C45D608" w14:textId="04ED7175" w:rsidTr="00F2232B">
        <w:trPr>
          <w:cantSplit/>
          <w:trHeight w:val="288"/>
          <w:tblHeader/>
          <w:del w:id="8966" w:author="Sayali Dev" w:date="2018-02-15T18:27:00Z"/>
        </w:trPr>
        <w:tc>
          <w:tcPr>
            <w:tcW w:w="2790" w:type="dxa"/>
            <w:shd w:val="clear" w:color="auto" w:fill="BFBFBF"/>
            <w:vAlign w:val="center"/>
          </w:tcPr>
          <w:p w14:paraId="27604575" w14:textId="4D4BCB9F" w:rsidR="00F2232B" w:rsidRPr="007A152E" w:rsidDel="00325D77" w:rsidRDefault="00F2232B" w:rsidP="00F2232B">
            <w:pPr>
              <w:rPr>
                <w:del w:id="8967" w:author="Sayali Dev" w:date="2018-02-15T18:27:00Z"/>
                <w:b/>
              </w:rPr>
            </w:pPr>
            <w:del w:id="8968" w:author="Sayali Dev" w:date="2018-02-15T18:27:00Z">
              <w:r w:rsidDel="00325D77">
                <w:rPr>
                  <w:b/>
                </w:rPr>
                <w:delText>Field</w:delText>
              </w:r>
            </w:del>
          </w:p>
        </w:tc>
        <w:tc>
          <w:tcPr>
            <w:tcW w:w="7020" w:type="dxa"/>
            <w:shd w:val="clear" w:color="auto" w:fill="BFBFBF"/>
            <w:vAlign w:val="center"/>
          </w:tcPr>
          <w:p w14:paraId="3355590B" w14:textId="6FCF75F7" w:rsidR="00F2232B" w:rsidRPr="007A152E" w:rsidDel="00325D77" w:rsidRDefault="00F2232B" w:rsidP="00F2232B">
            <w:pPr>
              <w:rPr>
                <w:del w:id="8969" w:author="Sayali Dev" w:date="2018-02-15T18:27:00Z"/>
                <w:b/>
              </w:rPr>
            </w:pPr>
            <w:del w:id="8970" w:author="Sayali Dev" w:date="2018-02-15T18:27:00Z">
              <w:r w:rsidRPr="007A152E" w:rsidDel="00325D77">
                <w:rPr>
                  <w:b/>
                </w:rPr>
                <w:delText>Description</w:delText>
              </w:r>
            </w:del>
          </w:p>
        </w:tc>
      </w:tr>
      <w:tr w:rsidR="00F2232B" w:rsidDel="00325D77" w14:paraId="7A537517" w14:textId="7990C380" w:rsidTr="00F2232B">
        <w:trPr>
          <w:cantSplit/>
          <w:trHeight w:val="288"/>
          <w:del w:id="8971" w:author="Sayali Dev" w:date="2018-02-15T18:27:00Z"/>
        </w:trPr>
        <w:tc>
          <w:tcPr>
            <w:tcW w:w="2790" w:type="dxa"/>
            <w:vAlign w:val="center"/>
          </w:tcPr>
          <w:p w14:paraId="4E30E558" w14:textId="586D8170" w:rsidR="00F2232B" w:rsidDel="00325D77" w:rsidRDefault="00F2232B" w:rsidP="00F2232B">
            <w:pPr>
              <w:rPr>
                <w:del w:id="8972" w:author="Sayali Dev" w:date="2018-02-15T18:27:00Z"/>
                <w:b/>
              </w:rPr>
            </w:pPr>
            <w:del w:id="8973" w:author="Sayali Dev" w:date="2018-02-15T18:27:00Z">
              <w:r w:rsidDel="00325D77">
                <w:rPr>
                  <w:b/>
                </w:rPr>
                <w:delText>Date Shipped</w:delText>
              </w:r>
              <w:r w:rsidRPr="00F9591B" w:rsidDel="00325D77">
                <w:rPr>
                  <w:color w:val="FF0000"/>
                </w:rPr>
                <w:delText>*</w:delText>
              </w:r>
            </w:del>
          </w:p>
        </w:tc>
        <w:tc>
          <w:tcPr>
            <w:tcW w:w="7020" w:type="dxa"/>
            <w:vAlign w:val="center"/>
          </w:tcPr>
          <w:p w14:paraId="44DB454C" w14:textId="1BBAD64E" w:rsidR="00F2232B" w:rsidDel="00325D77" w:rsidRDefault="00F2232B" w:rsidP="00F2232B">
            <w:pPr>
              <w:rPr>
                <w:del w:id="8974" w:author="Sayali Dev" w:date="2018-02-15T18:27:00Z"/>
              </w:rPr>
            </w:pPr>
            <w:del w:id="8975" w:author="Sayali Dev" w:date="2018-02-15T18:27:00Z">
              <w:r w:rsidDel="00325D77">
                <w:delText xml:space="preserve">Click the date icon </w:delText>
              </w:r>
              <w:r w:rsidDel="00325D77">
                <w:rPr>
                  <w:noProof/>
                </w:rPr>
                <w:drawing>
                  <wp:inline distT="0" distB="0" distL="0" distR="0" wp14:anchorId="4B15EC3E" wp14:editId="2314D13B">
                    <wp:extent cx="149860" cy="149860"/>
                    <wp:effectExtent l="0" t="0" r="2540" b="2540"/>
                    <wp:docPr id="109" name="Picture 10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Del="00325D77">
                <w:delText>, and then click the date when you are sending the redistribution shipment.</w:delText>
              </w:r>
            </w:del>
          </w:p>
          <w:p w14:paraId="2AFE56C4" w14:textId="0B3B35EF" w:rsidR="00F2232B" w:rsidDel="00325D77" w:rsidRDefault="00F2232B" w:rsidP="00F2232B">
            <w:pPr>
              <w:rPr>
                <w:del w:id="8976" w:author="Sayali Dev" w:date="2018-02-15T18:27:00Z"/>
              </w:rPr>
            </w:pPr>
            <w:del w:id="8977" w:author="Sayali Dev" w:date="2018-02-15T18:27:00Z">
              <w:r w:rsidDel="00325D77">
                <w:delText xml:space="preserve">The date appears in the </w:delText>
              </w:r>
              <w:r w:rsidRPr="00350C7C" w:rsidDel="00325D77">
                <w:rPr>
                  <w:b/>
                </w:rPr>
                <w:delText>Date Shipped</w:delText>
              </w:r>
              <w:r w:rsidDel="00325D77">
                <w:delText xml:space="preserve"> box.</w:delText>
              </w:r>
            </w:del>
          </w:p>
        </w:tc>
      </w:tr>
      <w:tr w:rsidR="00F2232B" w:rsidDel="00325D77" w14:paraId="3B20019E" w14:textId="1D9F83F1" w:rsidTr="00F2232B">
        <w:trPr>
          <w:cantSplit/>
          <w:trHeight w:val="288"/>
          <w:del w:id="8978" w:author="Sayali Dev" w:date="2018-02-15T18:27:00Z"/>
        </w:trPr>
        <w:tc>
          <w:tcPr>
            <w:tcW w:w="2790" w:type="dxa"/>
            <w:vAlign w:val="center"/>
          </w:tcPr>
          <w:p w14:paraId="6EBFF607" w14:textId="3B7A78FB" w:rsidR="00F2232B" w:rsidRPr="009C07F3" w:rsidDel="00325D77" w:rsidRDefault="00F2232B" w:rsidP="00F2232B">
            <w:pPr>
              <w:rPr>
                <w:del w:id="8979" w:author="Sayali Dev" w:date="2018-02-15T18:27:00Z"/>
                <w:b/>
              </w:rPr>
            </w:pPr>
            <w:del w:id="8980" w:author="Sayali Dev" w:date="2018-02-15T18:27:00Z">
              <w:r w:rsidDel="00325D77">
                <w:rPr>
                  <w:b/>
                </w:rPr>
                <w:delText>Courier</w:delText>
              </w:r>
              <w:r w:rsidRPr="00F9591B" w:rsidDel="00325D77">
                <w:rPr>
                  <w:color w:val="FF0000"/>
                </w:rPr>
                <w:delText>*</w:delText>
              </w:r>
            </w:del>
          </w:p>
        </w:tc>
        <w:tc>
          <w:tcPr>
            <w:tcW w:w="7020" w:type="dxa"/>
            <w:vAlign w:val="center"/>
          </w:tcPr>
          <w:p w14:paraId="554E625A" w14:textId="6480007C" w:rsidR="00F2232B" w:rsidDel="00325D77" w:rsidRDefault="00F2232B" w:rsidP="00F2232B">
            <w:pPr>
              <w:rPr>
                <w:del w:id="8981" w:author="Sayali Dev" w:date="2018-02-15T18:27:00Z"/>
              </w:rPr>
            </w:pPr>
            <w:del w:id="8982" w:author="Sayali Dev" w:date="2018-02-15T18:27:00Z">
              <w:r w:rsidDel="00325D77">
                <w:delText xml:space="preserve">Click the appropriate shipping courier. </w:delText>
              </w:r>
            </w:del>
          </w:p>
        </w:tc>
      </w:tr>
      <w:tr w:rsidR="00F2232B" w:rsidDel="00325D77" w14:paraId="0E9A6483" w14:textId="58EDD8DE" w:rsidTr="00F2232B">
        <w:trPr>
          <w:cantSplit/>
          <w:trHeight w:val="288"/>
          <w:del w:id="8983" w:author="Sayali Dev" w:date="2018-02-15T18:27:00Z"/>
        </w:trPr>
        <w:tc>
          <w:tcPr>
            <w:tcW w:w="2790" w:type="dxa"/>
            <w:vAlign w:val="center"/>
          </w:tcPr>
          <w:p w14:paraId="55EAEBF4" w14:textId="20C8C703" w:rsidR="00F2232B" w:rsidDel="00325D77" w:rsidRDefault="00F2232B" w:rsidP="00F2232B">
            <w:pPr>
              <w:rPr>
                <w:del w:id="8984" w:author="Sayali Dev" w:date="2018-02-15T18:27:00Z"/>
                <w:b/>
              </w:rPr>
            </w:pPr>
            <w:del w:id="8985" w:author="Sayali Dev" w:date="2018-02-15T18:27:00Z">
              <w:r w:rsidDel="00325D77">
                <w:rPr>
                  <w:b/>
                </w:rPr>
                <w:delText>Tracking Resource</w:delText>
              </w:r>
              <w:r w:rsidRPr="00F9591B" w:rsidDel="00325D77">
                <w:rPr>
                  <w:color w:val="FF0000"/>
                </w:rPr>
                <w:delText>*</w:delText>
              </w:r>
            </w:del>
          </w:p>
        </w:tc>
        <w:tc>
          <w:tcPr>
            <w:tcW w:w="7020" w:type="dxa"/>
            <w:vAlign w:val="center"/>
          </w:tcPr>
          <w:p w14:paraId="306ADC83" w14:textId="518791B6" w:rsidR="00F2232B" w:rsidDel="00325D77" w:rsidRDefault="00F2232B" w:rsidP="00F2232B">
            <w:pPr>
              <w:rPr>
                <w:del w:id="8986" w:author="Sayali Dev" w:date="2018-02-15T18:27:00Z"/>
              </w:rPr>
            </w:pPr>
            <w:del w:id="8987" w:author="Sayali Dev" w:date="2018-02-15T18:27:00Z">
              <w:r w:rsidDel="00325D77">
                <w:delText>Type the shipping courier’s tracking number.</w:delText>
              </w:r>
            </w:del>
          </w:p>
        </w:tc>
      </w:tr>
      <w:tr w:rsidR="00F2232B" w:rsidDel="00325D77" w14:paraId="2708F8D8" w14:textId="16F4F964" w:rsidTr="00F2232B">
        <w:trPr>
          <w:cantSplit/>
          <w:trHeight w:val="288"/>
          <w:del w:id="8988" w:author="Sayali Dev" w:date="2018-02-15T18:27:00Z"/>
        </w:trPr>
        <w:tc>
          <w:tcPr>
            <w:tcW w:w="2790" w:type="dxa"/>
            <w:vAlign w:val="center"/>
          </w:tcPr>
          <w:p w14:paraId="540E9DAD" w14:textId="37A5B01D" w:rsidR="00F2232B" w:rsidDel="00325D77" w:rsidRDefault="00F2232B" w:rsidP="00F2232B">
            <w:pPr>
              <w:rPr>
                <w:del w:id="8989" w:author="Sayali Dev" w:date="2018-02-15T18:27:00Z"/>
                <w:b/>
              </w:rPr>
            </w:pPr>
            <w:del w:id="8990" w:author="Sayali Dev" w:date="2018-02-15T18:27:00Z">
              <w:r w:rsidDel="00325D77">
                <w:rPr>
                  <w:b/>
                </w:rPr>
                <w:delText>Transport Code</w:delText>
              </w:r>
            </w:del>
          </w:p>
        </w:tc>
        <w:tc>
          <w:tcPr>
            <w:tcW w:w="7020" w:type="dxa"/>
            <w:vAlign w:val="center"/>
          </w:tcPr>
          <w:p w14:paraId="4FC3D681" w14:textId="514674A0" w:rsidR="00F2232B" w:rsidDel="00325D77" w:rsidRDefault="00F2232B" w:rsidP="00F2232B">
            <w:pPr>
              <w:rPr>
                <w:del w:id="8991" w:author="Sayali Dev" w:date="2018-02-15T18:27:00Z"/>
              </w:rPr>
            </w:pPr>
            <w:del w:id="8992" w:author="Sayali Dev" w:date="2018-02-15T18:27:00Z">
              <w:r w:rsidDel="00325D77">
                <w:delText>Type the transport code, if applicable.</w:delText>
              </w:r>
            </w:del>
          </w:p>
        </w:tc>
      </w:tr>
      <w:tr w:rsidR="00F2232B" w:rsidDel="00325D77" w14:paraId="30ED3BF7" w14:textId="5DEDFF47" w:rsidTr="00F2232B">
        <w:trPr>
          <w:cantSplit/>
          <w:trHeight w:val="288"/>
          <w:del w:id="8993" w:author="Sayali Dev" w:date="2018-02-15T18:27:00Z"/>
        </w:trPr>
        <w:tc>
          <w:tcPr>
            <w:tcW w:w="2790" w:type="dxa"/>
            <w:vAlign w:val="center"/>
          </w:tcPr>
          <w:p w14:paraId="1E3F321D" w14:textId="4F102DF2" w:rsidR="00F2232B" w:rsidDel="00325D77" w:rsidRDefault="00F2232B" w:rsidP="00F2232B">
            <w:pPr>
              <w:rPr>
                <w:del w:id="8994" w:author="Sayali Dev" w:date="2018-02-15T18:27:00Z"/>
                <w:b/>
              </w:rPr>
            </w:pPr>
            <w:del w:id="8995" w:author="Sayali Dev" w:date="2018-02-15T18:27:00Z">
              <w:r w:rsidDel="00325D77">
                <w:rPr>
                  <w:b/>
                </w:rPr>
                <w:delText>Comments</w:delText>
              </w:r>
            </w:del>
          </w:p>
        </w:tc>
        <w:tc>
          <w:tcPr>
            <w:tcW w:w="7020" w:type="dxa"/>
            <w:vAlign w:val="center"/>
          </w:tcPr>
          <w:p w14:paraId="79724C7C" w14:textId="3ABF74BB" w:rsidR="00F2232B" w:rsidDel="00325D77" w:rsidRDefault="00F2232B" w:rsidP="00F2232B">
            <w:pPr>
              <w:rPr>
                <w:del w:id="8996" w:author="Sayali Dev" w:date="2018-02-15T18:27:00Z"/>
              </w:rPr>
            </w:pPr>
            <w:del w:id="8997" w:author="Sayali Dev" w:date="2018-02-15T18:27:00Z">
              <w:r w:rsidDel="00325D77">
                <w:delText>Type comments, as needed.</w:delText>
              </w:r>
            </w:del>
          </w:p>
        </w:tc>
      </w:tr>
      <w:tr w:rsidR="00F2232B" w:rsidDel="00325D77" w14:paraId="6536D2A0" w14:textId="3D15324D" w:rsidTr="00F2232B">
        <w:trPr>
          <w:cantSplit/>
          <w:trHeight w:val="288"/>
          <w:del w:id="8998" w:author="Sayali Dev" w:date="2018-02-15T18:27:00Z"/>
        </w:trPr>
        <w:tc>
          <w:tcPr>
            <w:tcW w:w="2790" w:type="dxa"/>
            <w:vAlign w:val="center"/>
          </w:tcPr>
          <w:p w14:paraId="18224395" w14:textId="0E671C5D" w:rsidR="00F2232B" w:rsidDel="00325D77" w:rsidRDefault="00F2232B" w:rsidP="00F2232B">
            <w:pPr>
              <w:rPr>
                <w:del w:id="8999" w:author="Sayali Dev" w:date="2018-02-15T18:27:00Z"/>
                <w:b/>
              </w:rPr>
            </w:pPr>
            <w:del w:id="9000" w:author="Sayali Dev" w:date="2018-02-15T18:27:00Z">
              <w:r w:rsidDel="00325D77">
                <w:rPr>
                  <w:b/>
                </w:rPr>
                <w:delText>Sender’s Checklist</w:delText>
              </w:r>
            </w:del>
          </w:p>
        </w:tc>
        <w:tc>
          <w:tcPr>
            <w:tcW w:w="7020" w:type="dxa"/>
            <w:vAlign w:val="center"/>
          </w:tcPr>
          <w:p w14:paraId="75875E3A" w14:textId="24B7DFE6" w:rsidR="00F2232B" w:rsidDel="00325D77" w:rsidRDefault="00F2232B" w:rsidP="00F2232B">
            <w:pPr>
              <w:rPr>
                <w:del w:id="9001" w:author="Sayali Dev" w:date="2018-02-15T18:27:00Z"/>
              </w:rPr>
            </w:pPr>
            <w:del w:id="9002" w:author="Sayali Dev" w:date="2018-02-15T18:27:00Z">
              <w:r w:rsidDel="00325D77">
                <w:delText>Make sure all the checkboxes are selected and the respective actions have been taken.</w:delText>
              </w:r>
            </w:del>
          </w:p>
        </w:tc>
      </w:tr>
    </w:tbl>
    <w:p w14:paraId="033B3233" w14:textId="71379334" w:rsidR="00F2232B" w:rsidRPr="00BC5511" w:rsidDel="00325D77" w:rsidRDefault="00F2232B">
      <w:pPr>
        <w:pStyle w:val="Heading1"/>
        <w:rPr>
          <w:del w:id="9003" w:author="Sayali Dev" w:date="2018-02-15T18:27:00Z"/>
          <w:rPrChange w:id="9004" w:author="Sayali Dev" w:date="2018-02-15T18:42:00Z">
            <w:rPr>
              <w:del w:id="9005" w:author="Sayali Dev" w:date="2018-02-15T18:27:00Z"/>
            </w:rPr>
          </w:rPrChange>
        </w:rPr>
        <w:pPrChange w:id="9006" w:author="Sayali Dev" w:date="2018-02-15T18:42:00Z">
          <w:pPr>
            <w:ind w:left="900"/>
          </w:pPr>
        </w:pPrChange>
      </w:pPr>
    </w:p>
    <w:p w14:paraId="11017B7D" w14:textId="64EF88E7" w:rsidR="00F2232B" w:rsidRPr="00BC5511" w:rsidDel="00325D77" w:rsidRDefault="00F2232B">
      <w:pPr>
        <w:pStyle w:val="Heading1"/>
        <w:rPr>
          <w:del w:id="9007" w:author="Sayali Dev" w:date="2018-02-15T18:27:00Z"/>
          <w:rPrChange w:id="9008" w:author="Sayali Dev" w:date="2018-02-15T18:42:00Z">
            <w:rPr>
              <w:del w:id="9009" w:author="Sayali Dev" w:date="2018-02-15T18:27:00Z"/>
            </w:rPr>
          </w:rPrChange>
        </w:rPr>
        <w:pPrChange w:id="9010" w:author="Sayali Dev" w:date="2018-02-15T18:42:00Z">
          <w:pPr>
            <w:pStyle w:val="BodyText"/>
            <w:numPr>
              <w:numId w:val="125"/>
            </w:numPr>
            <w:ind w:left="720" w:right="720" w:hanging="360"/>
          </w:pPr>
        </w:pPrChange>
      </w:pPr>
      <w:del w:id="9011" w:author="Sayali Dev" w:date="2018-02-15T18:27:00Z">
        <w:r w:rsidRPr="00BC5511" w:rsidDel="00325D77">
          <w:rPr>
            <w:rPrChange w:id="9012" w:author="Sayali Dev" w:date="2018-02-15T18:42:00Z">
              <w:rPr/>
            </w:rPrChange>
          </w:rPr>
          <w:delText xml:space="preserve">To add an event to this shipment, click the </w:delText>
        </w:r>
        <w:r w:rsidRPr="00BC5511" w:rsidDel="00325D77">
          <w:rPr>
            <w:b w:val="0"/>
            <w:rPrChange w:id="9013" w:author="Sayali Dev" w:date="2018-02-15T18:42:00Z">
              <w:rPr>
                <w:b/>
              </w:rPr>
            </w:rPrChange>
          </w:rPr>
          <w:delText>Manage Events</w:delText>
        </w:r>
        <w:r w:rsidRPr="00BC5511" w:rsidDel="00325D77">
          <w:rPr>
            <w:rPrChange w:id="9014" w:author="Sayali Dev" w:date="2018-02-15T18:42:00Z">
              <w:rPr/>
            </w:rPrChange>
          </w:rPr>
          <w:delText xml:space="preserve"> link. </w:delText>
        </w:r>
        <w:r w:rsidRPr="00BC5511" w:rsidDel="00325D77">
          <w:rPr>
            <w:rPrChange w:id="9015" w:author="Sayali Dev" w:date="2018-02-15T18:42:00Z">
              <w:rPr/>
            </w:rPrChange>
          </w:rPr>
          <w:br/>
          <w:delText xml:space="preserve">The </w:delText>
        </w:r>
        <w:r w:rsidRPr="00BC5511" w:rsidDel="00325D77">
          <w:rPr>
            <w:b w:val="0"/>
            <w:rPrChange w:id="9016" w:author="Sayali Dev" w:date="2018-02-15T18:42:00Z">
              <w:rPr>
                <w:b/>
              </w:rPr>
            </w:rPrChange>
          </w:rPr>
          <w:delText>Manage Events</w:delText>
        </w:r>
        <w:r w:rsidRPr="00BC5511" w:rsidDel="00325D77">
          <w:rPr>
            <w:rPrChange w:id="9017" w:author="Sayali Dev" w:date="2018-02-15T18:42:00Z">
              <w:rPr/>
            </w:rPrChange>
          </w:rPr>
          <w:delText xml:space="preserve"> window appears.</w:delText>
        </w:r>
        <w:r w:rsidRPr="00BC5511" w:rsidDel="00325D77">
          <w:rPr>
            <w:rPrChange w:id="9018" w:author="Sayali Dev" w:date="2018-02-15T18:42:00Z">
              <w:rPr/>
            </w:rPrChange>
          </w:rPr>
          <w:br/>
        </w:r>
        <w:r w:rsidRPr="00BC5511" w:rsidDel="00325D77">
          <w:rPr>
            <w:b w:val="0"/>
            <w:rPrChange w:id="9019" w:author="Sayali Dev" w:date="2018-02-15T18:42:00Z">
              <w:rPr>
                <w:b/>
              </w:rPr>
            </w:rPrChange>
          </w:rPr>
          <w:delText>Note:</w:delText>
        </w:r>
        <w:r w:rsidRPr="00BC5511" w:rsidDel="00325D77">
          <w:rPr>
            <w:rPrChange w:id="9020" w:author="Sayali Dev" w:date="2018-02-15T18:42:00Z">
              <w:rPr/>
            </w:rPrChange>
          </w:rPr>
          <w:delText xml:space="preserve"> For more information about how to add an event, see </w:delText>
        </w:r>
        <w:r w:rsidR="006C608D" w:rsidRPr="00BC5511" w:rsidDel="00325D77">
          <w:rPr>
            <w:rPrChange w:id="9021" w:author="Sayali Dev" w:date="2018-02-15T18:42:00Z">
              <w:rPr/>
            </w:rPrChange>
          </w:rPr>
          <w:fldChar w:fldCharType="begin"/>
        </w:r>
        <w:r w:rsidR="006C608D" w:rsidRPr="00BC5511" w:rsidDel="00325D77">
          <w:rPr>
            <w:rPrChange w:id="9022" w:author="Sayali Dev" w:date="2018-02-15T18:42:00Z">
              <w:rPr/>
            </w:rPrChange>
          </w:rPr>
          <w:delInstrText xml:space="preserve"> HYPERLINK \l "_Managing_Events" </w:delInstrText>
        </w:r>
        <w:r w:rsidR="006C608D" w:rsidRPr="00BC5511" w:rsidDel="00325D77">
          <w:rPr>
            <w:rPrChange w:id="9023" w:author="Sayali Dev" w:date="2018-02-15T18:42:00Z">
              <w:rPr>
                <w:rStyle w:val="Hyperlink"/>
                <w:b/>
              </w:rPr>
            </w:rPrChange>
          </w:rPr>
          <w:fldChar w:fldCharType="separate"/>
        </w:r>
        <w:r w:rsidRPr="00BC5511" w:rsidDel="00325D77">
          <w:rPr>
            <w:rStyle w:val="Hyperlink"/>
            <w:b w:val="0"/>
            <w:color w:val="6B196C"/>
            <w:u w:val="none"/>
            <w:rPrChange w:id="9024" w:author="Sayali Dev" w:date="2018-02-15T18:42:00Z">
              <w:rPr>
                <w:rStyle w:val="Hyperlink"/>
                <w:b/>
              </w:rPr>
            </w:rPrChange>
          </w:rPr>
          <w:delText>Managing Events</w:delText>
        </w:r>
        <w:r w:rsidR="006C608D" w:rsidRPr="00BC5511" w:rsidDel="00325D77">
          <w:rPr>
            <w:rStyle w:val="Hyperlink"/>
            <w:b w:val="0"/>
            <w:color w:val="6B196C"/>
            <w:u w:val="none"/>
            <w:rPrChange w:id="9025" w:author="Sayali Dev" w:date="2018-02-15T18:42:00Z">
              <w:rPr>
                <w:rStyle w:val="Hyperlink"/>
                <w:b/>
              </w:rPr>
            </w:rPrChange>
          </w:rPr>
          <w:fldChar w:fldCharType="end"/>
        </w:r>
        <w:r w:rsidRPr="00BC5511" w:rsidDel="00325D77">
          <w:rPr>
            <w:rPrChange w:id="9026" w:author="Sayali Dev" w:date="2018-02-15T18:42:00Z">
              <w:rPr/>
            </w:rPrChange>
          </w:rPr>
          <w:delText>.</w:delText>
        </w:r>
      </w:del>
    </w:p>
    <w:p w14:paraId="00EB1D4B" w14:textId="5463DFAE" w:rsidR="00F2232B" w:rsidRPr="00BC5511" w:rsidDel="00325D77" w:rsidRDefault="00F2232B">
      <w:pPr>
        <w:pStyle w:val="Heading1"/>
        <w:rPr>
          <w:del w:id="9027" w:author="Sayali Dev" w:date="2018-02-15T18:27:00Z"/>
          <w:rPrChange w:id="9028" w:author="Sayali Dev" w:date="2018-02-15T18:42:00Z">
            <w:rPr>
              <w:del w:id="9029" w:author="Sayali Dev" w:date="2018-02-15T18:27:00Z"/>
            </w:rPr>
          </w:rPrChange>
        </w:rPr>
        <w:pPrChange w:id="9030" w:author="Sayali Dev" w:date="2018-02-15T18:42:00Z">
          <w:pPr>
            <w:pStyle w:val="BodyText"/>
            <w:ind w:left="720" w:right="360"/>
          </w:pPr>
        </w:pPrChange>
      </w:pPr>
    </w:p>
    <w:p w14:paraId="56CF772C" w14:textId="7D9532F1" w:rsidR="00F2232B" w:rsidRPr="00BC5511" w:rsidDel="00325D77" w:rsidRDefault="00F2232B">
      <w:pPr>
        <w:pStyle w:val="Heading1"/>
        <w:rPr>
          <w:del w:id="9031" w:author="Sayali Dev" w:date="2018-02-15T18:27:00Z"/>
          <w:rPrChange w:id="9032" w:author="Sayali Dev" w:date="2018-02-15T18:42:00Z">
            <w:rPr>
              <w:del w:id="9033" w:author="Sayali Dev" w:date="2018-02-15T18:27:00Z"/>
            </w:rPr>
          </w:rPrChange>
        </w:rPr>
        <w:pPrChange w:id="9034" w:author="Sayali Dev" w:date="2018-02-15T18:42:00Z">
          <w:pPr>
            <w:pStyle w:val="ListParagraph"/>
            <w:numPr>
              <w:numId w:val="125"/>
            </w:numPr>
            <w:ind w:hanging="360"/>
          </w:pPr>
        </w:pPrChange>
      </w:pPr>
      <w:del w:id="9035" w:author="Sayali Dev" w:date="2018-02-15T18:27:00Z">
        <w:r w:rsidRPr="00BC5511" w:rsidDel="00325D77">
          <w:rPr>
            <w:rPrChange w:id="9036" w:author="Sayali Dev" w:date="2018-02-15T18:42:00Z">
              <w:rPr/>
            </w:rPrChange>
          </w:rPr>
          <w:delText xml:space="preserve">To attach a file to this shipment, click the </w:delText>
        </w:r>
        <w:r w:rsidRPr="00BC5511" w:rsidDel="00325D77">
          <w:rPr>
            <w:b w:val="0"/>
            <w:rPrChange w:id="9037" w:author="Sayali Dev" w:date="2018-02-15T18:42:00Z">
              <w:rPr>
                <w:b/>
              </w:rPr>
            </w:rPrChange>
          </w:rPr>
          <w:delText>Add Attachment</w:delText>
        </w:r>
        <w:r w:rsidRPr="00BC5511" w:rsidDel="00325D77">
          <w:rPr>
            <w:rPrChange w:id="9038" w:author="Sayali Dev" w:date="2018-02-15T18:42:00Z">
              <w:rPr/>
            </w:rPrChange>
          </w:rPr>
          <w:delText xml:space="preserve"> link. </w:delText>
        </w:r>
        <w:r w:rsidRPr="00BC5511" w:rsidDel="00325D77">
          <w:rPr>
            <w:rPrChange w:id="9039" w:author="Sayali Dev" w:date="2018-02-15T18:42:00Z">
              <w:rPr/>
            </w:rPrChange>
          </w:rPr>
          <w:br/>
          <w:delText xml:space="preserve">The </w:delText>
        </w:r>
        <w:r w:rsidRPr="00BC5511" w:rsidDel="00325D77">
          <w:rPr>
            <w:b w:val="0"/>
            <w:rPrChange w:id="9040" w:author="Sayali Dev" w:date="2018-02-15T18:42:00Z">
              <w:rPr>
                <w:b/>
              </w:rPr>
            </w:rPrChange>
          </w:rPr>
          <w:delText>Manage Attachments</w:delText>
        </w:r>
        <w:r w:rsidRPr="00BC5511" w:rsidDel="00325D77">
          <w:rPr>
            <w:rPrChange w:id="9041" w:author="Sayali Dev" w:date="2018-02-15T18:42:00Z">
              <w:rPr/>
            </w:rPrChange>
          </w:rPr>
          <w:delText xml:space="preserve"> window appears.</w:delText>
        </w:r>
        <w:r w:rsidRPr="00BC5511" w:rsidDel="00325D77">
          <w:rPr>
            <w:rPrChange w:id="9042" w:author="Sayali Dev" w:date="2018-02-15T18:42:00Z">
              <w:rPr/>
            </w:rPrChange>
          </w:rPr>
          <w:br/>
        </w:r>
        <w:r w:rsidRPr="00BC5511" w:rsidDel="00325D77">
          <w:rPr>
            <w:b w:val="0"/>
            <w:rPrChange w:id="9043" w:author="Sayali Dev" w:date="2018-02-15T18:42:00Z">
              <w:rPr>
                <w:b/>
              </w:rPr>
            </w:rPrChange>
          </w:rPr>
          <w:delText>Note:</w:delText>
        </w:r>
        <w:r w:rsidRPr="00BC5511" w:rsidDel="00325D77">
          <w:rPr>
            <w:rPrChange w:id="9044" w:author="Sayali Dev" w:date="2018-02-15T18:42:00Z">
              <w:rPr/>
            </w:rPrChange>
          </w:rPr>
          <w:delText xml:space="preserve"> For more information about how to attach a file, see </w:delText>
        </w:r>
        <w:r w:rsidR="006C608D" w:rsidRPr="00BC5511" w:rsidDel="00325D77">
          <w:rPr>
            <w:rPrChange w:id="9045" w:author="Sayali Dev" w:date="2018-02-15T18:42:00Z">
              <w:rPr/>
            </w:rPrChange>
          </w:rPr>
          <w:fldChar w:fldCharType="begin"/>
        </w:r>
        <w:r w:rsidR="006C608D" w:rsidRPr="00BC5511" w:rsidDel="00325D77">
          <w:rPr>
            <w:rPrChange w:id="9046" w:author="Sayali Dev" w:date="2018-02-15T18:42:00Z">
              <w:rPr/>
            </w:rPrChange>
          </w:rPr>
          <w:delInstrText xml:space="preserve"> HYPERLINK \l "CommonFileUpload" </w:delInstrText>
        </w:r>
        <w:r w:rsidR="006C608D" w:rsidRPr="00BC5511" w:rsidDel="00325D77">
          <w:rPr>
            <w:rPrChange w:id="9047" w:author="Sayali Dev" w:date="2018-02-15T18:42:00Z">
              <w:rPr>
                <w:rStyle w:val="Hyperlink"/>
                <w:b/>
              </w:rPr>
            </w:rPrChange>
          </w:rPr>
          <w:fldChar w:fldCharType="separate"/>
        </w:r>
        <w:r w:rsidRPr="00BC5511" w:rsidDel="00325D77">
          <w:rPr>
            <w:rStyle w:val="Hyperlink"/>
            <w:b w:val="0"/>
            <w:color w:val="6B196C"/>
            <w:u w:val="none"/>
            <w:rPrChange w:id="9048" w:author="Sayali Dev" w:date="2018-02-15T18:42:00Z">
              <w:rPr>
                <w:rStyle w:val="Hyperlink"/>
                <w:b/>
              </w:rPr>
            </w:rPrChange>
          </w:rPr>
          <w:delText>Common File Upload</w:delText>
        </w:r>
        <w:r w:rsidR="006C608D" w:rsidRPr="00BC5511" w:rsidDel="00325D77">
          <w:rPr>
            <w:rStyle w:val="Hyperlink"/>
            <w:b w:val="0"/>
            <w:color w:val="6B196C"/>
            <w:u w:val="none"/>
            <w:rPrChange w:id="9049" w:author="Sayali Dev" w:date="2018-02-15T18:42:00Z">
              <w:rPr>
                <w:rStyle w:val="Hyperlink"/>
                <w:b/>
              </w:rPr>
            </w:rPrChange>
          </w:rPr>
          <w:fldChar w:fldCharType="end"/>
        </w:r>
        <w:r w:rsidRPr="00BC5511" w:rsidDel="00325D77">
          <w:rPr>
            <w:rPrChange w:id="9050" w:author="Sayali Dev" w:date="2018-02-15T18:42:00Z">
              <w:rPr/>
            </w:rPrChange>
          </w:rPr>
          <w:delText>.</w:delText>
        </w:r>
      </w:del>
    </w:p>
    <w:p w14:paraId="701BC446" w14:textId="5FD03C10" w:rsidR="00F2232B" w:rsidRPr="00BC5511" w:rsidDel="00325D77" w:rsidRDefault="00F2232B">
      <w:pPr>
        <w:pStyle w:val="Heading1"/>
        <w:rPr>
          <w:del w:id="9051" w:author="Sayali Dev" w:date="2018-02-15T18:27:00Z"/>
          <w:rPrChange w:id="9052" w:author="Sayali Dev" w:date="2018-02-15T18:42:00Z">
            <w:rPr>
              <w:del w:id="9053" w:author="Sayali Dev" w:date="2018-02-15T18:27:00Z"/>
            </w:rPr>
          </w:rPrChange>
        </w:rPr>
        <w:pPrChange w:id="9054" w:author="Sayali Dev" w:date="2018-02-15T18:42:00Z">
          <w:pPr>
            <w:pStyle w:val="BodyText"/>
            <w:ind w:left="720" w:right="720"/>
          </w:pPr>
        </w:pPrChange>
      </w:pPr>
    </w:p>
    <w:p w14:paraId="7445AF4E" w14:textId="10269CFB" w:rsidR="00F2232B" w:rsidRPr="00BC5511" w:rsidDel="00325D77" w:rsidRDefault="00F2232B">
      <w:pPr>
        <w:pStyle w:val="Heading1"/>
        <w:rPr>
          <w:del w:id="9055" w:author="Sayali Dev" w:date="2018-02-15T18:27:00Z"/>
          <w:rPrChange w:id="9056" w:author="Sayali Dev" w:date="2018-02-15T18:42:00Z">
            <w:rPr>
              <w:del w:id="9057" w:author="Sayali Dev" w:date="2018-02-15T18:27:00Z"/>
            </w:rPr>
          </w:rPrChange>
        </w:rPr>
        <w:pPrChange w:id="9058" w:author="Sayali Dev" w:date="2018-02-15T18:42:00Z">
          <w:pPr>
            <w:pStyle w:val="BodyText"/>
            <w:numPr>
              <w:numId w:val="125"/>
            </w:numPr>
            <w:ind w:left="720" w:right="720" w:hanging="360"/>
          </w:pPr>
        </w:pPrChange>
      </w:pPr>
      <w:del w:id="9059" w:author="Sayali Dev" w:date="2018-02-15T18:27:00Z">
        <w:r w:rsidRPr="00BC5511" w:rsidDel="00325D77">
          <w:rPr>
            <w:rPrChange w:id="9060" w:author="Sayali Dev" w:date="2018-02-15T18:42:00Z">
              <w:rPr/>
            </w:rPrChange>
          </w:rPr>
          <w:delText xml:space="preserve">Click </w:delText>
        </w:r>
        <w:r w:rsidRPr="00BC5511" w:rsidDel="00325D77">
          <w:rPr>
            <w:b w:val="0"/>
            <w:rPrChange w:id="9061" w:author="Sayali Dev" w:date="2018-02-15T18:42:00Z">
              <w:rPr>
                <w:b/>
              </w:rPr>
            </w:rPrChange>
          </w:rPr>
          <w:delText>SUBMIT</w:delText>
        </w:r>
        <w:r w:rsidRPr="00BC5511" w:rsidDel="00325D77">
          <w:rPr>
            <w:rPrChange w:id="9062" w:author="Sayali Dev" w:date="2018-02-15T18:42:00Z">
              <w:rPr/>
            </w:rPrChange>
          </w:rPr>
          <w:delText>.</w:delText>
        </w:r>
      </w:del>
    </w:p>
    <w:p w14:paraId="30634989" w14:textId="710A950C" w:rsidR="00F2232B" w:rsidRPr="00BC5511" w:rsidDel="00325D77" w:rsidRDefault="00F2232B">
      <w:pPr>
        <w:pStyle w:val="Heading1"/>
        <w:rPr>
          <w:del w:id="9063" w:author="Sayali Dev" w:date="2018-02-15T18:27:00Z"/>
          <w:rPrChange w:id="9064" w:author="Sayali Dev" w:date="2018-02-15T18:42:00Z">
            <w:rPr>
              <w:del w:id="9065" w:author="Sayali Dev" w:date="2018-02-15T18:27:00Z"/>
            </w:rPr>
          </w:rPrChange>
        </w:rPr>
        <w:pPrChange w:id="9066" w:author="Sayali Dev" w:date="2018-02-15T18:42:00Z">
          <w:pPr>
            <w:pStyle w:val="BodyText"/>
            <w:ind w:left="720" w:right="720"/>
          </w:pPr>
        </w:pPrChange>
      </w:pPr>
      <w:del w:id="9067" w:author="Sayali Dev" w:date="2018-02-15T18:27:00Z">
        <w:r w:rsidRPr="00BC5511" w:rsidDel="00325D77">
          <w:rPr>
            <w:rPrChange w:id="9068" w:author="Sayali Dev" w:date="2018-02-15T18:42:00Z">
              <w:rPr/>
            </w:rPrChange>
          </w:rPr>
          <w:delText>The redistribution shipment is sent</w:delText>
        </w:r>
      </w:del>
      <w:del w:id="9069" w:author="Sayali Dev" w:date="2018-02-09T13:46:00Z">
        <w:r w:rsidRPr="00BC5511" w:rsidDel="00A60F82">
          <w:rPr>
            <w:rPrChange w:id="9070" w:author="Sayali Dev" w:date="2018-02-15T18:42:00Z">
              <w:rPr/>
            </w:rPrChange>
          </w:rPr>
          <w:delText xml:space="preserve"> and its </w:delText>
        </w:r>
      </w:del>
      <w:del w:id="9071" w:author="Sayali Dev" w:date="2018-02-15T18:27:00Z">
        <w:r w:rsidRPr="00BC5511" w:rsidDel="00325D77">
          <w:rPr>
            <w:rPrChange w:id="9072" w:author="Sayali Dev" w:date="2018-02-15T18:42:00Z">
              <w:rPr/>
            </w:rPrChange>
          </w:rPr>
          <w:delText xml:space="preserve">status changes to </w:delText>
        </w:r>
        <w:r w:rsidRPr="00BC5511" w:rsidDel="00325D77">
          <w:rPr>
            <w:b w:val="0"/>
            <w:rPrChange w:id="9073" w:author="Sayali Dev" w:date="2018-02-15T18:42:00Z">
              <w:rPr>
                <w:b/>
              </w:rPr>
            </w:rPrChange>
          </w:rPr>
          <w:delText>Distributed Shipment In Transit</w:delText>
        </w:r>
        <w:r w:rsidRPr="00BC5511" w:rsidDel="00325D77">
          <w:rPr>
            <w:rPrChange w:id="9074" w:author="Sayali Dev" w:date="2018-02-15T18:42:00Z">
              <w:rPr/>
            </w:rPrChange>
          </w:rPr>
          <w:delText>.</w:delText>
        </w:r>
      </w:del>
    </w:p>
    <w:p w14:paraId="6C08CC88" w14:textId="3E04E3AC" w:rsidR="00F2232B" w:rsidRPr="00BC5511" w:rsidDel="00325D77" w:rsidRDefault="00F2232B">
      <w:pPr>
        <w:pStyle w:val="Heading1"/>
        <w:rPr>
          <w:del w:id="9075" w:author="Sayali Dev" w:date="2018-02-15T18:27:00Z"/>
          <w:rPrChange w:id="9076" w:author="Sayali Dev" w:date="2018-02-15T18:42:00Z">
            <w:rPr>
              <w:del w:id="9077" w:author="Sayali Dev" w:date="2018-02-15T18:27:00Z"/>
              <w:rFonts w:ascii="Arial" w:hAnsi="Arial" w:cs="Arial"/>
              <w:lang w:val="en-US" w:eastAsia="en-US"/>
            </w:rPr>
          </w:rPrChange>
        </w:rPr>
        <w:pPrChange w:id="9078" w:author="Sayali Dev" w:date="2018-02-15T18:42:00Z">
          <w:pPr>
            <w:pStyle w:val="Heading3"/>
            <w:ind w:firstLine="720"/>
          </w:pPr>
        </w:pPrChange>
      </w:pPr>
    </w:p>
    <w:p w14:paraId="289B6D5A" w14:textId="7FA0E8DC" w:rsidR="00F2232B" w:rsidRPr="00BC5511" w:rsidDel="00325D77" w:rsidRDefault="00F2232B">
      <w:pPr>
        <w:pStyle w:val="Heading1"/>
        <w:rPr>
          <w:del w:id="9079" w:author="Sayali Dev" w:date="2018-02-15T18:27:00Z"/>
          <w:rPrChange w:id="9080" w:author="Sayali Dev" w:date="2018-02-15T18:42:00Z">
            <w:rPr>
              <w:del w:id="9081" w:author="Sayali Dev" w:date="2018-02-15T18:27:00Z"/>
            </w:rPr>
          </w:rPrChange>
        </w:rPr>
        <w:pPrChange w:id="9082" w:author="Sayali Dev" w:date="2018-02-15T18:42:00Z">
          <w:pPr>
            <w:pStyle w:val="Heading3"/>
          </w:pPr>
        </w:pPrChange>
      </w:pPr>
      <w:del w:id="9083" w:author="Sayali Dev" w:date="2018-02-15T18:27:00Z">
        <w:r w:rsidRPr="00BC5511" w:rsidDel="00325D77">
          <w:rPr>
            <w:b w:val="0"/>
            <w:rPrChange w:id="9084" w:author="Sayali Dev" w:date="2018-02-15T18:42:00Z">
              <w:rPr>
                <w:b w:val="0"/>
              </w:rPr>
            </w:rPrChange>
          </w:rPr>
          <w:br w:type="page"/>
        </w:r>
        <w:bookmarkStart w:id="9085" w:name="RecordReceiptOfRedsitribution"/>
        <w:bookmarkStart w:id="9086" w:name="_Toc452993624"/>
        <w:bookmarkStart w:id="9087" w:name="_Toc300125745"/>
        <w:bookmarkEnd w:id="9085"/>
        <w:r w:rsidRPr="00BC5511" w:rsidDel="00325D77">
          <w:rPr>
            <w:b w:val="0"/>
            <w:rPrChange w:id="9088" w:author="Sayali Dev" w:date="2018-02-15T18:42:00Z">
              <w:rPr>
                <w:b w:val="0"/>
              </w:rPr>
            </w:rPrChange>
          </w:rPr>
          <w:delText>Recording Receipt of a Redistribution Shipment</w:delText>
        </w:r>
        <w:bookmarkEnd w:id="9086"/>
        <w:r w:rsidRPr="00BC5511" w:rsidDel="00325D77">
          <w:rPr>
            <w:b w:val="0"/>
            <w:rPrChange w:id="9089" w:author="Sayali Dev" w:date="2018-02-15T18:42:00Z">
              <w:rPr>
                <w:b w:val="0"/>
              </w:rPr>
            </w:rPrChange>
          </w:rPr>
          <w:delText xml:space="preserve"> </w:delText>
        </w:r>
        <w:bookmarkEnd w:id="9087"/>
      </w:del>
    </w:p>
    <w:p w14:paraId="6DBED78E" w14:textId="7C07F1F2" w:rsidR="00F2232B" w:rsidRPr="00BC5511" w:rsidDel="00325D77" w:rsidRDefault="00F2232B">
      <w:pPr>
        <w:pStyle w:val="Heading1"/>
        <w:rPr>
          <w:del w:id="9090" w:author="Sayali Dev" w:date="2018-02-15T18:27:00Z"/>
          <w:rPrChange w:id="9091" w:author="Sayali Dev" w:date="2018-02-15T18:42:00Z">
            <w:rPr>
              <w:del w:id="9092" w:author="Sayali Dev" w:date="2018-02-15T18:27:00Z"/>
            </w:rPr>
          </w:rPrChange>
        </w:rPr>
        <w:pPrChange w:id="9093" w:author="Sayali Dev" w:date="2018-02-15T18:42:00Z">
          <w:pPr>
            <w:ind w:right="270"/>
          </w:pPr>
        </w:pPrChange>
      </w:pPr>
    </w:p>
    <w:p w14:paraId="4D6055D3" w14:textId="7250FB39" w:rsidR="00F2232B" w:rsidRPr="00BC5511" w:rsidDel="00325D77" w:rsidRDefault="00F2232B">
      <w:pPr>
        <w:pStyle w:val="Heading1"/>
        <w:rPr>
          <w:del w:id="9094" w:author="Sayali Dev" w:date="2018-02-15T18:27:00Z"/>
          <w:rPrChange w:id="9095" w:author="Sayali Dev" w:date="2018-02-15T18:42:00Z">
            <w:rPr>
              <w:del w:id="9096" w:author="Sayali Dev" w:date="2018-02-15T18:27:00Z"/>
            </w:rPr>
          </w:rPrChange>
        </w:rPr>
        <w:pPrChange w:id="9097" w:author="Sayali Dev" w:date="2018-02-15T18:42:00Z">
          <w:pPr>
            <w:ind w:right="270"/>
          </w:pPr>
        </w:pPrChange>
      </w:pPr>
      <w:del w:id="9098" w:author="Sayali Dev" w:date="2018-02-15T18:27:00Z">
        <w:r w:rsidRPr="00BC5511" w:rsidDel="00325D77">
          <w:rPr>
            <w:rPrChange w:id="9099" w:author="Sayali Dev" w:date="2018-02-15T18:42:00Z">
              <w:rPr/>
            </w:rPrChange>
          </w:rPr>
          <w:delText xml:space="preserve">When </w:delText>
        </w:r>
        <w:commentRangeStart w:id="9100"/>
        <w:r w:rsidRPr="00BC5511" w:rsidDel="00325D77">
          <w:rPr>
            <w:rPrChange w:id="9101" w:author="Sayali Dev" w:date="2018-02-15T18:42:00Z">
              <w:rPr/>
            </w:rPrChange>
          </w:rPr>
          <w:delText xml:space="preserve">notified that an external site </w:delText>
        </w:r>
        <w:commentRangeEnd w:id="9100"/>
        <w:r w:rsidR="00D957FE" w:rsidRPr="00BC5511" w:rsidDel="00325D77">
          <w:rPr>
            <w:rStyle w:val="CommentReference"/>
            <w:sz w:val="32"/>
            <w:szCs w:val="22"/>
            <w:rPrChange w:id="9102" w:author="Sayali Dev" w:date="2018-02-15T18:42:00Z">
              <w:rPr>
                <w:rStyle w:val="CommentReference"/>
              </w:rPr>
            </w:rPrChange>
          </w:rPr>
          <w:commentReference w:id="9100"/>
        </w:r>
        <w:r w:rsidRPr="00BC5511" w:rsidDel="00325D77">
          <w:rPr>
            <w:rPrChange w:id="9103" w:author="Sayali Dev" w:date="2018-02-15T18:42:00Z">
              <w:rPr/>
            </w:rPrChange>
          </w:rPr>
          <w:delText>has received a redistribution shipment, you can update the system.</w:delText>
        </w:r>
        <w:r w:rsidRPr="00BC5511" w:rsidDel="00325D77">
          <w:rPr>
            <w:rPrChange w:id="9104" w:author="Sayali Dev" w:date="2018-02-15T18:42:00Z">
              <w:rPr/>
            </w:rPrChange>
          </w:rPr>
          <w:br/>
        </w:r>
      </w:del>
    </w:p>
    <w:p w14:paraId="2CB59A40" w14:textId="199853E0" w:rsidR="00F2232B" w:rsidRPr="00BC5511" w:rsidDel="00325D77" w:rsidRDefault="00F2232B">
      <w:pPr>
        <w:pStyle w:val="Heading1"/>
        <w:rPr>
          <w:del w:id="9105" w:author="Sayali Dev" w:date="2018-02-15T18:27:00Z"/>
          <w:rPrChange w:id="9106" w:author="Sayali Dev" w:date="2018-02-15T18:42:00Z">
            <w:rPr>
              <w:del w:id="9107" w:author="Sayali Dev" w:date="2018-02-15T18:27:00Z"/>
            </w:rPr>
          </w:rPrChange>
        </w:rPr>
        <w:pPrChange w:id="9108" w:author="Sayali Dev" w:date="2018-02-15T18:42:00Z">
          <w:pPr/>
        </w:pPrChange>
      </w:pPr>
      <w:del w:id="9109" w:author="Sayali Dev" w:date="2018-02-15T18:27:00Z">
        <w:r w:rsidRPr="00BC5511" w:rsidDel="00325D77">
          <w:rPr>
            <w:b w:val="0"/>
            <w:rPrChange w:id="9110" w:author="Sayali Dev" w:date="2018-02-15T18:42:00Z">
              <w:rPr>
                <w:b/>
              </w:rPr>
            </w:rPrChange>
          </w:rPr>
          <w:delText>Note:</w:delText>
        </w:r>
        <w:r w:rsidRPr="00BC5511" w:rsidDel="00325D77">
          <w:rPr>
            <w:rPrChange w:id="9111" w:author="Sayali Dev" w:date="2018-02-15T18:42:00Z">
              <w:rPr/>
            </w:rPrChange>
          </w:rPr>
          <w:delText xml:space="preserve"> The shipment must have the </w:delText>
        </w:r>
        <w:r w:rsidRPr="00BC5511" w:rsidDel="00325D77">
          <w:rPr>
            <w:b w:val="0"/>
            <w:rPrChange w:id="9112" w:author="Sayali Dev" w:date="2018-02-15T18:42:00Z">
              <w:rPr>
                <w:b/>
              </w:rPr>
            </w:rPrChange>
          </w:rPr>
          <w:delText>Distributed Shipment In Transit</w:delText>
        </w:r>
        <w:r w:rsidRPr="00BC5511" w:rsidDel="00325D77">
          <w:rPr>
            <w:rPrChange w:id="9113" w:author="Sayali Dev" w:date="2018-02-15T18:42:00Z">
              <w:rPr/>
            </w:rPrChange>
          </w:rPr>
          <w:delText xml:space="preserve"> status.</w:delText>
        </w:r>
      </w:del>
    </w:p>
    <w:p w14:paraId="4DEB512E" w14:textId="03D669AF" w:rsidR="00F2232B" w:rsidRPr="00BC5511" w:rsidDel="00325D77" w:rsidRDefault="00F2232B">
      <w:pPr>
        <w:pStyle w:val="Heading1"/>
        <w:rPr>
          <w:del w:id="9114" w:author="Sayali Dev" w:date="2018-02-15T18:27:00Z"/>
          <w:rPrChange w:id="9115" w:author="Sayali Dev" w:date="2018-02-15T18:42:00Z">
            <w:rPr>
              <w:del w:id="9116" w:author="Sayali Dev" w:date="2018-02-15T18:27:00Z"/>
            </w:rPr>
          </w:rPrChange>
        </w:rPr>
        <w:pPrChange w:id="9117" w:author="Sayali Dev" w:date="2018-02-15T18:42:00Z">
          <w:pPr/>
        </w:pPrChange>
      </w:pPr>
    </w:p>
    <w:p w14:paraId="579639EF" w14:textId="53A0FF9E" w:rsidR="00F2232B" w:rsidRPr="00BC5511" w:rsidDel="00325D77" w:rsidRDefault="00F2232B">
      <w:pPr>
        <w:pStyle w:val="Heading1"/>
        <w:rPr>
          <w:del w:id="9118" w:author="Sayali Dev" w:date="2018-02-15T18:27:00Z"/>
          <w:rPrChange w:id="9119" w:author="Sayali Dev" w:date="2018-02-15T18:42:00Z">
            <w:rPr>
              <w:del w:id="9120" w:author="Sayali Dev" w:date="2018-02-15T18:27:00Z"/>
            </w:rPr>
          </w:rPrChange>
        </w:rPr>
        <w:pPrChange w:id="9121" w:author="Sayali Dev" w:date="2018-02-15T18:42:00Z">
          <w:pPr/>
        </w:pPrChange>
      </w:pPr>
      <w:del w:id="9122" w:author="Sayali Dev" w:date="2018-02-15T18:27:00Z">
        <w:r w:rsidRPr="00BC5511" w:rsidDel="00325D77">
          <w:rPr>
            <w:rPrChange w:id="9123" w:author="Sayali Dev" w:date="2018-02-15T18:42:00Z">
              <w:rPr/>
            </w:rPrChange>
          </w:rPr>
          <w:delText>To receive a distribution shipment:</w:delText>
        </w:r>
      </w:del>
    </w:p>
    <w:p w14:paraId="39397911" w14:textId="627B2E35" w:rsidR="00F2232B" w:rsidRPr="00BC5511" w:rsidDel="00325D77" w:rsidRDefault="00F2232B">
      <w:pPr>
        <w:pStyle w:val="Heading1"/>
        <w:rPr>
          <w:del w:id="9124" w:author="Sayali Dev" w:date="2018-02-15T18:27:00Z"/>
          <w:rPrChange w:id="9125" w:author="Sayali Dev" w:date="2018-02-15T18:42:00Z">
            <w:rPr>
              <w:del w:id="9126" w:author="Sayali Dev" w:date="2018-02-15T18:27:00Z"/>
            </w:rPr>
          </w:rPrChange>
        </w:rPr>
        <w:pPrChange w:id="9127" w:author="Sayali Dev" w:date="2018-02-15T18:42:00Z">
          <w:pPr/>
        </w:pPrChange>
      </w:pPr>
    </w:p>
    <w:p w14:paraId="6CE64296" w14:textId="65288063" w:rsidR="00F2232B" w:rsidRPr="00BC5511" w:rsidDel="00325D77" w:rsidRDefault="00F2232B">
      <w:pPr>
        <w:pStyle w:val="Heading1"/>
        <w:rPr>
          <w:del w:id="9128" w:author="Sayali Dev" w:date="2018-02-15T18:27:00Z"/>
          <w:rPrChange w:id="9129" w:author="Sayali Dev" w:date="2018-02-15T18:42:00Z">
            <w:rPr>
              <w:del w:id="9130" w:author="Sayali Dev" w:date="2018-02-15T18:27:00Z"/>
            </w:rPr>
          </w:rPrChange>
        </w:rPr>
        <w:pPrChange w:id="9131" w:author="Sayali Dev" w:date="2018-02-15T18:42:00Z">
          <w:pPr>
            <w:numPr>
              <w:numId w:val="126"/>
            </w:numPr>
            <w:ind w:left="720" w:hanging="360"/>
          </w:pPr>
        </w:pPrChange>
      </w:pPr>
      <w:del w:id="9132" w:author="Sayali Dev" w:date="2018-02-15T18:27:00Z">
        <w:r w:rsidRPr="00BC5511" w:rsidDel="00325D77">
          <w:rPr>
            <w:rPrChange w:id="9133" w:author="Sayali Dev" w:date="2018-02-15T18:42:00Z">
              <w:rPr/>
            </w:rPrChange>
          </w:rPr>
          <w:delText xml:space="preserve">Point to the arrow of the </w:delText>
        </w:r>
        <w:r w:rsidRPr="00BC5511" w:rsidDel="00325D77">
          <w:rPr>
            <w:b w:val="0"/>
            <w:rPrChange w:id="9134" w:author="Sayali Dev" w:date="2018-02-15T18:42:00Z">
              <w:rPr>
                <w:b/>
              </w:rPr>
            </w:rPrChange>
          </w:rPr>
          <w:delText>BMS</w:delText>
        </w:r>
        <w:r w:rsidRPr="00BC5511" w:rsidDel="00325D77">
          <w:rPr>
            <w:rPrChange w:id="9135" w:author="Sayali Dev" w:date="2018-02-15T18:42:00Z">
              <w:rPr/>
            </w:rPrChange>
          </w:rPr>
          <w:delText xml:space="preserve"> tab, and then click </w:delText>
        </w:r>
        <w:r w:rsidRPr="00BC5511" w:rsidDel="00325D77">
          <w:rPr>
            <w:b w:val="0"/>
            <w:rPrChange w:id="9136" w:author="Sayali Dev" w:date="2018-02-15T18:42:00Z">
              <w:rPr>
                <w:b/>
              </w:rPr>
            </w:rPrChange>
          </w:rPr>
          <w:delText>Shipments</w:delText>
        </w:r>
        <w:r w:rsidRPr="00BC5511" w:rsidDel="00325D77">
          <w:rPr>
            <w:rPrChange w:id="9137" w:author="Sayali Dev" w:date="2018-02-15T18:42:00Z">
              <w:rPr/>
            </w:rPrChange>
          </w:rPr>
          <w:delText xml:space="preserve">. </w:delText>
        </w:r>
      </w:del>
    </w:p>
    <w:p w14:paraId="58956449" w14:textId="653681A8" w:rsidR="00F2232B" w:rsidRPr="00BC5511" w:rsidDel="00325D77" w:rsidRDefault="00F2232B">
      <w:pPr>
        <w:pStyle w:val="Heading1"/>
        <w:rPr>
          <w:del w:id="9138" w:author="Sayali Dev" w:date="2018-02-15T18:27:00Z"/>
          <w:rPrChange w:id="9139" w:author="Sayali Dev" w:date="2018-02-15T18:42:00Z">
            <w:rPr>
              <w:del w:id="9140" w:author="Sayali Dev" w:date="2018-02-15T18:27:00Z"/>
            </w:rPr>
          </w:rPrChange>
        </w:rPr>
        <w:pPrChange w:id="9141" w:author="Sayali Dev" w:date="2018-02-15T18:42:00Z">
          <w:pPr>
            <w:ind w:left="720"/>
          </w:pPr>
        </w:pPrChange>
      </w:pPr>
      <w:del w:id="9142" w:author="Sayali Dev" w:date="2018-02-15T18:27:00Z">
        <w:r w:rsidRPr="00BC5511" w:rsidDel="00325D77">
          <w:rPr>
            <w:rPrChange w:id="9143" w:author="Sayali Dev" w:date="2018-02-15T18:42:00Z">
              <w:rPr/>
            </w:rPrChange>
          </w:rPr>
          <w:delText xml:space="preserve">The </w:delText>
        </w:r>
        <w:r w:rsidRPr="00BC5511" w:rsidDel="00325D77">
          <w:rPr>
            <w:b w:val="0"/>
            <w:rPrChange w:id="9144" w:author="Sayali Dev" w:date="2018-02-15T18:42:00Z">
              <w:rPr>
                <w:b/>
              </w:rPr>
            </w:rPrChange>
          </w:rPr>
          <w:delText>Shipment Search</w:delText>
        </w:r>
        <w:r w:rsidRPr="00BC5511" w:rsidDel="00325D77">
          <w:rPr>
            <w:rPrChange w:id="9145" w:author="Sayali Dev" w:date="2018-02-15T18:42:00Z">
              <w:rPr/>
            </w:rPrChange>
          </w:rPr>
          <w:delText xml:space="preserve"> page appears. </w:delText>
        </w:r>
        <w:r w:rsidRPr="00BC5511" w:rsidDel="00325D77">
          <w:rPr>
            <w:rPrChange w:id="9146" w:author="Sayali Dev" w:date="2018-02-15T18:42:00Z">
              <w:rPr/>
            </w:rPrChange>
          </w:rPr>
          <w:br/>
        </w:r>
      </w:del>
    </w:p>
    <w:p w14:paraId="76351EA8" w14:textId="5D851B27" w:rsidR="00F2232B" w:rsidRPr="00BC5511" w:rsidDel="00325D77" w:rsidRDefault="00F2232B">
      <w:pPr>
        <w:pStyle w:val="Heading1"/>
        <w:rPr>
          <w:del w:id="9147" w:author="Sayali Dev" w:date="2018-02-15T18:27:00Z"/>
          <w:rPrChange w:id="9148" w:author="Sayali Dev" w:date="2018-02-15T18:42:00Z">
            <w:rPr>
              <w:del w:id="9149" w:author="Sayali Dev" w:date="2018-02-15T18:27:00Z"/>
            </w:rPr>
          </w:rPrChange>
        </w:rPr>
        <w:pPrChange w:id="9150" w:author="Sayali Dev" w:date="2018-02-15T18:42:00Z">
          <w:pPr>
            <w:numPr>
              <w:numId w:val="126"/>
            </w:numPr>
            <w:ind w:left="720" w:hanging="360"/>
          </w:pPr>
        </w:pPrChange>
      </w:pPr>
      <w:del w:id="9151" w:author="Sayali Dev" w:date="2018-02-15T18:27:00Z">
        <w:r w:rsidRPr="00BC5511" w:rsidDel="00325D77">
          <w:rPr>
            <w:rPrChange w:id="9152" w:author="Sayali Dev" w:date="2018-02-15T18:42:00Z">
              <w:rPr/>
            </w:rPrChange>
          </w:rPr>
          <w:delText xml:space="preserve">Click </w:delText>
        </w:r>
        <w:r w:rsidRPr="00BC5511" w:rsidDel="00325D77">
          <w:rPr>
            <w:b w:val="0"/>
            <w:rPrChange w:id="9153" w:author="Sayali Dev" w:date="2018-02-15T18:42:00Z">
              <w:rPr>
                <w:b/>
              </w:rPr>
            </w:rPrChange>
          </w:rPr>
          <w:delText>SEARCH</w:delText>
        </w:r>
        <w:r w:rsidRPr="00BC5511" w:rsidDel="00325D77">
          <w:rPr>
            <w:rPrChange w:id="9154" w:author="Sayali Dev" w:date="2018-02-15T18:42:00Z">
              <w:rPr/>
            </w:rPrChange>
          </w:rPr>
          <w:delText xml:space="preserve">. </w:delText>
        </w:r>
      </w:del>
    </w:p>
    <w:p w14:paraId="6EE60093" w14:textId="12FC2A21" w:rsidR="00F2232B" w:rsidRPr="00BC5511" w:rsidDel="00325D77" w:rsidRDefault="00F2232B">
      <w:pPr>
        <w:pStyle w:val="Heading1"/>
        <w:rPr>
          <w:del w:id="9155" w:author="Sayali Dev" w:date="2018-02-15T18:27:00Z"/>
          <w:rPrChange w:id="9156" w:author="Sayali Dev" w:date="2018-02-15T18:42:00Z">
            <w:rPr>
              <w:del w:id="9157" w:author="Sayali Dev" w:date="2018-02-15T18:27:00Z"/>
              <w:lang w:val="en-US"/>
            </w:rPr>
          </w:rPrChange>
        </w:rPr>
        <w:pPrChange w:id="9158" w:author="Sayali Dev" w:date="2018-02-15T18:42:00Z">
          <w:pPr>
            <w:pStyle w:val="BodyText"/>
            <w:ind w:left="720"/>
          </w:pPr>
        </w:pPrChange>
      </w:pPr>
      <w:del w:id="9159" w:author="Sayali Dev" w:date="2018-02-15T18:27:00Z">
        <w:r w:rsidRPr="00BC5511" w:rsidDel="00325D77">
          <w:rPr>
            <w:rPrChange w:id="9160" w:author="Sayali Dev" w:date="2018-02-15T18:42:00Z">
              <w:rPr/>
            </w:rPrChange>
          </w:rPr>
          <w:delText xml:space="preserve">The shipment search page displays a list of shipments that are accessible based on your login location. </w:delText>
        </w:r>
      </w:del>
    </w:p>
    <w:p w14:paraId="08B0F6D3" w14:textId="6EE8E9C9" w:rsidR="00F2232B" w:rsidRPr="00BC5511" w:rsidDel="00325D77" w:rsidRDefault="00F2232B">
      <w:pPr>
        <w:pStyle w:val="Heading1"/>
        <w:rPr>
          <w:del w:id="9161" w:author="Sayali Dev" w:date="2018-02-15T18:27:00Z"/>
          <w:rPrChange w:id="9162" w:author="Sayali Dev" w:date="2018-02-15T18:42:00Z">
            <w:rPr>
              <w:del w:id="9163" w:author="Sayali Dev" w:date="2018-02-15T18:27:00Z"/>
              <w:lang w:val="en-US"/>
            </w:rPr>
          </w:rPrChange>
        </w:rPr>
        <w:pPrChange w:id="9164" w:author="Sayali Dev" w:date="2018-02-15T18:42:00Z">
          <w:pPr>
            <w:pStyle w:val="BodyText"/>
            <w:ind w:left="720"/>
          </w:pPr>
        </w:pPrChange>
      </w:pPr>
    </w:p>
    <w:p w14:paraId="07F9B407" w14:textId="42E5BF4D" w:rsidR="00F2232B" w:rsidRPr="00BC5511" w:rsidDel="00325D77" w:rsidRDefault="00F2232B">
      <w:pPr>
        <w:pStyle w:val="Heading1"/>
        <w:rPr>
          <w:del w:id="9165" w:author="Sayali Dev" w:date="2018-02-15T18:27:00Z"/>
          <w:rPrChange w:id="9166" w:author="Sayali Dev" w:date="2018-02-15T18:42:00Z">
            <w:rPr>
              <w:del w:id="9167" w:author="Sayali Dev" w:date="2018-02-15T18:27:00Z"/>
            </w:rPr>
          </w:rPrChange>
        </w:rPr>
        <w:pPrChange w:id="9168" w:author="Sayali Dev" w:date="2018-02-15T18:42:00Z">
          <w:pPr>
            <w:pStyle w:val="BodyText"/>
            <w:numPr>
              <w:numId w:val="126"/>
            </w:numPr>
            <w:ind w:left="720" w:hanging="360"/>
          </w:pPr>
        </w:pPrChange>
      </w:pPr>
      <w:del w:id="9169" w:author="Sayali Dev" w:date="2018-02-15T18:27:00Z">
        <w:r w:rsidRPr="00BC5511" w:rsidDel="00325D77">
          <w:rPr>
            <w:rPrChange w:id="9170" w:author="Sayali Dev" w:date="2018-02-15T18:42:00Z">
              <w:rPr/>
            </w:rPrChange>
          </w:rPr>
          <w:delText xml:space="preserve">Click the row of the redistribution shipment you want to receive. </w:delText>
        </w:r>
      </w:del>
    </w:p>
    <w:p w14:paraId="117C2CF0" w14:textId="16CD77EE" w:rsidR="00F2232B" w:rsidRPr="00BC5511" w:rsidDel="00325D77" w:rsidRDefault="00F2232B">
      <w:pPr>
        <w:pStyle w:val="Heading1"/>
        <w:rPr>
          <w:del w:id="9171" w:author="Sayali Dev" w:date="2018-02-15T18:27:00Z"/>
          <w:rPrChange w:id="9172" w:author="Sayali Dev" w:date="2018-02-15T18:42:00Z">
            <w:rPr>
              <w:del w:id="9173" w:author="Sayali Dev" w:date="2018-02-15T18:27:00Z"/>
              <w:lang w:val="en-US"/>
            </w:rPr>
          </w:rPrChange>
        </w:rPr>
        <w:pPrChange w:id="9174" w:author="Sayali Dev" w:date="2018-02-15T18:42:00Z">
          <w:pPr>
            <w:pStyle w:val="BodyText"/>
            <w:ind w:left="720" w:right="720"/>
          </w:pPr>
        </w:pPrChange>
      </w:pPr>
      <w:del w:id="9175" w:author="Sayali Dev" w:date="2018-02-15T18:27:00Z">
        <w:r w:rsidRPr="00BC5511" w:rsidDel="00325D77">
          <w:rPr>
            <w:rPrChange w:id="9176" w:author="Sayali Dev" w:date="2018-02-15T18:42:00Z">
              <w:rPr/>
            </w:rPrChange>
          </w:rPr>
          <w:delText xml:space="preserve">The </w:delText>
        </w:r>
        <w:r w:rsidRPr="00BC5511" w:rsidDel="00325D77">
          <w:rPr>
            <w:b w:val="0"/>
            <w:rPrChange w:id="9177" w:author="Sayali Dev" w:date="2018-02-15T18:42:00Z">
              <w:rPr>
                <w:b/>
              </w:rPr>
            </w:rPrChange>
          </w:rPr>
          <w:delText>View Shipment</w:delText>
        </w:r>
        <w:r w:rsidRPr="00BC5511" w:rsidDel="00325D77">
          <w:rPr>
            <w:rPrChange w:id="9178" w:author="Sayali Dev" w:date="2018-02-15T18:42:00Z">
              <w:rPr/>
            </w:rPrChange>
          </w:rPr>
          <w:delText xml:space="preserve"> page appears.</w:delText>
        </w:r>
        <w:r w:rsidRPr="00BC5511" w:rsidDel="00325D77">
          <w:rPr>
            <w:rPrChange w:id="9179" w:author="Sayali Dev" w:date="2018-02-15T18:42:00Z">
              <w:rPr/>
            </w:rPrChange>
          </w:rPr>
          <w:br/>
        </w:r>
      </w:del>
    </w:p>
    <w:p w14:paraId="63D4B619" w14:textId="72161E71" w:rsidR="00F2232B" w:rsidRPr="00BC5511" w:rsidDel="00325D77" w:rsidRDefault="00F2232B">
      <w:pPr>
        <w:pStyle w:val="Heading1"/>
        <w:rPr>
          <w:del w:id="9180" w:author="Sayali Dev" w:date="2018-02-15T18:27:00Z"/>
          <w:rPrChange w:id="9181" w:author="Sayali Dev" w:date="2018-02-15T18:42:00Z">
            <w:rPr>
              <w:del w:id="9182" w:author="Sayali Dev" w:date="2018-02-15T18:27:00Z"/>
              <w:lang w:val="en-US"/>
            </w:rPr>
          </w:rPrChange>
        </w:rPr>
        <w:pPrChange w:id="9183" w:author="Sayali Dev" w:date="2018-02-15T18:42:00Z">
          <w:pPr>
            <w:pStyle w:val="BodyText"/>
            <w:numPr>
              <w:numId w:val="126"/>
            </w:numPr>
            <w:ind w:left="720" w:right="720" w:hanging="360"/>
          </w:pPr>
        </w:pPrChange>
      </w:pPr>
      <w:del w:id="9184" w:author="Sayali Dev" w:date="2018-02-15T18:27:00Z">
        <w:r w:rsidRPr="00BC5511" w:rsidDel="00325D77">
          <w:rPr>
            <w:rPrChange w:id="9185" w:author="Sayali Dev" w:date="2018-02-15T18:42:00Z">
              <w:rPr/>
            </w:rPrChange>
          </w:rPr>
          <w:delText xml:space="preserve">Click </w:delText>
        </w:r>
        <w:r w:rsidRPr="00BC5511" w:rsidDel="00325D77">
          <w:rPr>
            <w:b w:val="0"/>
            <w:rPrChange w:id="9186" w:author="Sayali Dev" w:date="2018-02-15T18:42:00Z">
              <w:rPr>
                <w:b/>
              </w:rPr>
            </w:rPrChange>
          </w:rPr>
          <w:delText>RECEIVE</w:delText>
        </w:r>
        <w:r w:rsidRPr="00BC5511" w:rsidDel="00325D77">
          <w:rPr>
            <w:rPrChange w:id="9187" w:author="Sayali Dev" w:date="2018-02-15T18:42:00Z">
              <w:rPr/>
            </w:rPrChange>
          </w:rPr>
          <w:delText xml:space="preserve">. </w:delText>
        </w:r>
      </w:del>
    </w:p>
    <w:p w14:paraId="725ABEC9" w14:textId="4E318CFF" w:rsidR="00F2232B" w:rsidRPr="00BC5511" w:rsidDel="00325D77" w:rsidRDefault="00F2232B">
      <w:pPr>
        <w:pStyle w:val="Heading1"/>
        <w:rPr>
          <w:del w:id="9188" w:author="Sayali Dev" w:date="2018-02-15T18:27:00Z"/>
          <w:rPrChange w:id="9189" w:author="Sayali Dev" w:date="2018-02-15T18:42:00Z">
            <w:rPr>
              <w:del w:id="9190" w:author="Sayali Dev" w:date="2018-02-15T18:27:00Z"/>
            </w:rPr>
          </w:rPrChange>
        </w:rPr>
        <w:pPrChange w:id="9191" w:author="Sayali Dev" w:date="2018-02-15T18:42:00Z">
          <w:pPr>
            <w:ind w:left="720" w:right="270"/>
          </w:pPr>
        </w:pPrChange>
      </w:pPr>
      <w:del w:id="9192" w:author="Sayali Dev" w:date="2018-02-15T18:27:00Z">
        <w:r w:rsidRPr="00BC5511" w:rsidDel="00325D77">
          <w:rPr>
            <w:rPrChange w:id="9193" w:author="Sayali Dev" w:date="2018-02-15T18:42:00Z">
              <w:rPr/>
            </w:rPrChange>
          </w:rPr>
          <w:delText xml:space="preserve">The </w:delText>
        </w:r>
        <w:r w:rsidRPr="00BC5511" w:rsidDel="00325D77">
          <w:rPr>
            <w:b w:val="0"/>
            <w:rPrChange w:id="9194" w:author="Sayali Dev" w:date="2018-02-15T18:42:00Z">
              <w:rPr>
                <w:b/>
              </w:rPr>
            </w:rPrChange>
          </w:rPr>
          <w:delText>Receive Shipment</w:delText>
        </w:r>
        <w:r w:rsidRPr="00BC5511" w:rsidDel="00325D77">
          <w:rPr>
            <w:rPrChange w:id="9195" w:author="Sayali Dev" w:date="2018-02-15T18:42:00Z">
              <w:rPr/>
            </w:rPrChange>
          </w:rPr>
          <w:delText xml:space="preserve"> page appears. </w:delText>
        </w:r>
      </w:del>
    </w:p>
    <w:p w14:paraId="1E561FD4" w14:textId="5DFAEA60" w:rsidR="00F2232B" w:rsidRPr="00BC5511" w:rsidDel="00325D77" w:rsidRDefault="00F2232B">
      <w:pPr>
        <w:pStyle w:val="Heading1"/>
        <w:rPr>
          <w:del w:id="9196" w:author="Sayali Dev" w:date="2018-02-15T18:27:00Z"/>
          <w:rPrChange w:id="9197" w:author="Sayali Dev" w:date="2018-02-15T18:42:00Z">
            <w:rPr>
              <w:del w:id="9198" w:author="Sayali Dev" w:date="2018-02-15T18:27:00Z"/>
            </w:rPr>
          </w:rPrChange>
        </w:rPr>
        <w:pPrChange w:id="9199" w:author="Sayali Dev" w:date="2018-02-15T18:42:00Z">
          <w:pPr>
            <w:ind w:left="720" w:right="270"/>
          </w:pPr>
        </w:pPrChange>
      </w:pPr>
    </w:p>
    <w:p w14:paraId="690FD6C3" w14:textId="486FD3DB" w:rsidR="00F2232B" w:rsidRPr="00BC5511" w:rsidDel="00BC5511" w:rsidRDefault="00F2232B">
      <w:pPr>
        <w:pStyle w:val="Heading1"/>
        <w:rPr>
          <w:del w:id="9200" w:author="Sayali Dev" w:date="2018-02-15T18:41:00Z"/>
          <w:rPrChange w:id="9201" w:author="Sayali Dev" w:date="2018-02-15T18:42:00Z">
            <w:rPr>
              <w:del w:id="9202" w:author="Sayali Dev" w:date="2018-02-15T18:41:00Z"/>
            </w:rPr>
          </w:rPrChange>
        </w:rPr>
        <w:pPrChange w:id="9203" w:author="Sayali Dev" w:date="2018-02-15T18:42:00Z">
          <w:pPr>
            <w:ind w:left="720" w:right="270"/>
          </w:pPr>
        </w:pPrChange>
      </w:pPr>
      <w:del w:id="9204" w:author="Sayali Dev" w:date="2018-02-15T18:27:00Z">
        <w:r w:rsidRPr="00BC5511" w:rsidDel="00325D77">
          <w:rPr>
            <w:noProof/>
            <w:rPrChange w:id="9205" w:author="Sayali Dev" w:date="2018-02-15T18:42:00Z">
              <w:rPr>
                <w:noProof/>
              </w:rPr>
            </w:rPrChange>
          </w:rPr>
          <w:drawing>
            <wp:inline distT="0" distB="0" distL="0" distR="0" wp14:anchorId="70AB7B94" wp14:editId="051F5819">
              <wp:extent cx="6010275" cy="4356100"/>
              <wp:effectExtent l="19050" t="19050" r="28575" b="2540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10275" cy="4356100"/>
                      </a:xfrm>
                      <a:prstGeom prst="rect">
                        <a:avLst/>
                      </a:prstGeom>
                      <a:noFill/>
                      <a:ln w="3175">
                        <a:solidFill>
                          <a:schemeClr val="tx1"/>
                        </a:solidFill>
                      </a:ln>
                    </pic:spPr>
                  </pic:pic>
                </a:graphicData>
              </a:graphic>
            </wp:inline>
          </w:drawing>
        </w:r>
      </w:del>
    </w:p>
    <w:p w14:paraId="1FAEF35F" w14:textId="77777777" w:rsidR="00F2232B" w:rsidRPr="0070126F" w:rsidDel="00325D77" w:rsidRDefault="00F2232B">
      <w:pPr>
        <w:pStyle w:val="Figure"/>
        <w:numPr>
          <w:ilvl w:val="0"/>
          <w:numId w:val="0"/>
        </w:numPr>
        <w:ind w:left="720"/>
        <w:rPr>
          <w:del w:id="9206" w:author="Sayali Dev" w:date="2018-02-15T18:27:00Z"/>
        </w:rPr>
        <w:pPrChange w:id="9207" w:author="Sayali Dev" w:date="2018-02-15T18:27:00Z">
          <w:pPr>
            <w:pStyle w:val="Figure"/>
            <w:tabs>
              <w:tab w:val="clear" w:pos="1710"/>
              <w:tab w:val="num" w:pos="1800"/>
            </w:tabs>
            <w:ind w:left="1152" w:hanging="432"/>
          </w:pPr>
        </w:pPrChange>
      </w:pPr>
      <w:del w:id="9208" w:author="Sayali Dev" w:date="2018-02-15T18:27:00Z">
        <w:r w:rsidRPr="0070126F" w:rsidDel="00325D77">
          <w:delText>Receive Shipment page</w:delText>
        </w:r>
      </w:del>
    </w:p>
    <w:p w14:paraId="15BB5902" w14:textId="77777777" w:rsidR="00F2232B" w:rsidRPr="0070126F" w:rsidDel="00325D77" w:rsidRDefault="00F2232B">
      <w:pPr>
        <w:pStyle w:val="Figure"/>
        <w:numPr>
          <w:ilvl w:val="0"/>
          <w:numId w:val="0"/>
        </w:numPr>
        <w:ind w:left="720"/>
        <w:rPr>
          <w:del w:id="9209" w:author="Sayali Dev" w:date="2018-02-15T18:27:00Z"/>
        </w:rPr>
        <w:pPrChange w:id="9210" w:author="Sayali Dev" w:date="2018-02-15T18:27:00Z">
          <w:pPr>
            <w:pStyle w:val="BodyText"/>
            <w:ind w:left="720" w:right="720"/>
          </w:pPr>
        </w:pPrChange>
      </w:pPr>
    </w:p>
    <w:p w14:paraId="4F525EDE" w14:textId="190259EF" w:rsidR="00F2232B" w:rsidRPr="0070126F" w:rsidDel="00325D77" w:rsidRDefault="00F2232B">
      <w:pPr>
        <w:pStyle w:val="Figure"/>
        <w:numPr>
          <w:ilvl w:val="0"/>
          <w:numId w:val="0"/>
        </w:numPr>
        <w:ind w:left="720"/>
        <w:rPr>
          <w:del w:id="9211" w:author="Sayali Dev" w:date="2018-02-15T18:27:00Z"/>
        </w:rPr>
        <w:pPrChange w:id="9212" w:author="Sayali Dev" w:date="2018-02-15T18:27:00Z">
          <w:pPr>
            <w:pStyle w:val="BodyText"/>
            <w:numPr>
              <w:numId w:val="127"/>
            </w:numPr>
            <w:tabs>
              <w:tab w:val="left" w:pos="720"/>
            </w:tabs>
            <w:ind w:left="720" w:right="720" w:hanging="360"/>
          </w:pPr>
        </w:pPrChange>
      </w:pPr>
      <w:del w:id="9213" w:author="Sayali Dev" w:date="2018-02-15T18:27:00Z">
        <w:r w:rsidRPr="0070126F" w:rsidDel="00325D77">
          <w:delText xml:space="preserve">Click the date icon </w:delText>
        </w:r>
        <w:r w:rsidRPr="0070126F" w:rsidDel="00325D77">
          <w:rPr>
            <w:b w:val="0"/>
            <w:i w:val="0"/>
            <w:noProof/>
          </w:rPr>
          <w:drawing>
            <wp:inline distT="0" distB="0" distL="0" distR="0" wp14:anchorId="034DFC89" wp14:editId="61DDD508">
              <wp:extent cx="199390" cy="199390"/>
              <wp:effectExtent l="0" t="0" r="0" b="0"/>
              <wp:docPr id="111" name="Picture 111"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70126F" w:rsidDel="00325D77">
          <w:delText xml:space="preserve"> next to the Date Received box, and then click the date when the shipment was received. </w:delText>
        </w:r>
        <w:r w:rsidRPr="0070126F" w:rsidDel="00325D77">
          <w:br/>
          <w:delText>Note: You cannot select a date before the shipped date.</w:delText>
        </w:r>
      </w:del>
    </w:p>
    <w:p w14:paraId="260E4CE2" w14:textId="0A40E3DE" w:rsidR="00F2232B" w:rsidRPr="0070126F" w:rsidDel="00325D77" w:rsidRDefault="00F2232B">
      <w:pPr>
        <w:pStyle w:val="Figure"/>
        <w:numPr>
          <w:ilvl w:val="0"/>
          <w:numId w:val="0"/>
        </w:numPr>
        <w:ind w:left="720"/>
        <w:rPr>
          <w:del w:id="9214" w:author="Sayali Dev" w:date="2018-02-15T18:27:00Z"/>
        </w:rPr>
        <w:pPrChange w:id="9215" w:author="Sayali Dev" w:date="2018-02-15T18:27:00Z">
          <w:pPr>
            <w:tabs>
              <w:tab w:val="left" w:pos="720"/>
            </w:tabs>
            <w:ind w:left="720" w:hanging="360"/>
          </w:pPr>
        </w:pPrChange>
      </w:pPr>
    </w:p>
    <w:p w14:paraId="0DA8329A" w14:textId="6EBE46F2" w:rsidR="00F2232B" w:rsidRPr="004457C4" w:rsidDel="00325D77" w:rsidRDefault="00F2232B">
      <w:pPr>
        <w:pStyle w:val="Figure"/>
        <w:numPr>
          <w:ilvl w:val="0"/>
          <w:numId w:val="0"/>
        </w:numPr>
        <w:ind w:left="720"/>
        <w:rPr>
          <w:del w:id="9216" w:author="Sayali Dev" w:date="2018-02-15T18:27:00Z"/>
        </w:rPr>
        <w:pPrChange w:id="9217" w:author="Sayali Dev" w:date="2018-02-15T18:27:00Z">
          <w:pPr>
            <w:pStyle w:val="BodyText"/>
            <w:numPr>
              <w:numId w:val="127"/>
            </w:numPr>
            <w:tabs>
              <w:tab w:val="left" w:pos="720"/>
            </w:tabs>
            <w:ind w:left="720" w:hanging="360"/>
          </w:pPr>
        </w:pPrChange>
      </w:pPr>
      <w:del w:id="9218" w:author="Sayali Dev" w:date="2018-02-15T18:27:00Z">
        <w:r w:rsidRPr="0070126F" w:rsidDel="00325D77">
          <w:delText xml:space="preserve">In the Comments box, type comments if applicable. </w:delText>
        </w:r>
      </w:del>
    </w:p>
    <w:p w14:paraId="08A9EFC7" w14:textId="14B4B09F" w:rsidR="00F2232B" w:rsidRPr="004457C4" w:rsidDel="00325D77" w:rsidRDefault="00F2232B">
      <w:pPr>
        <w:pStyle w:val="Figure"/>
        <w:numPr>
          <w:ilvl w:val="0"/>
          <w:numId w:val="0"/>
        </w:numPr>
        <w:ind w:left="720"/>
        <w:rPr>
          <w:del w:id="9219" w:author="Sayali Dev" w:date="2018-02-15T18:27:00Z"/>
        </w:rPr>
        <w:pPrChange w:id="9220" w:author="Sayali Dev" w:date="2018-02-15T18:27:00Z">
          <w:pPr>
            <w:pStyle w:val="BodyText"/>
            <w:tabs>
              <w:tab w:val="left" w:pos="720"/>
            </w:tabs>
            <w:ind w:left="720"/>
          </w:pPr>
        </w:pPrChange>
      </w:pPr>
    </w:p>
    <w:p w14:paraId="7A6050C0" w14:textId="5D0507C1" w:rsidR="00F2232B" w:rsidDel="00325D77" w:rsidRDefault="00F2232B">
      <w:pPr>
        <w:pStyle w:val="Figure"/>
        <w:numPr>
          <w:ilvl w:val="0"/>
          <w:numId w:val="0"/>
        </w:numPr>
        <w:ind w:left="720"/>
        <w:rPr>
          <w:del w:id="9221" w:author="Sayali Dev" w:date="2018-02-15T18:27:00Z"/>
        </w:rPr>
        <w:pPrChange w:id="9222" w:author="Sayali Dev" w:date="2018-02-15T18:27:00Z">
          <w:pPr>
            <w:pStyle w:val="BodyText"/>
            <w:numPr>
              <w:numId w:val="127"/>
            </w:numPr>
            <w:tabs>
              <w:tab w:val="left" w:pos="720"/>
            </w:tabs>
            <w:ind w:left="720" w:hanging="360"/>
          </w:pPr>
        </w:pPrChange>
      </w:pPr>
      <w:del w:id="9223" w:author="Sayali Dev" w:date="2018-02-15T18:27:00Z">
        <w:r w:rsidDel="00325D77">
          <w:delText xml:space="preserve">Select the checkboxes from the </w:delText>
        </w:r>
        <w:r w:rsidRPr="004457C4" w:rsidDel="00325D77">
          <w:delText>Receiver’s Checklist</w:delText>
        </w:r>
        <w:r w:rsidDel="00325D77">
          <w:delText xml:space="preserve"> and ensure that the respective actions have been taken.</w:delText>
        </w:r>
      </w:del>
    </w:p>
    <w:p w14:paraId="5C06BD13" w14:textId="6D005812" w:rsidR="00F2232B" w:rsidRPr="0070126F" w:rsidDel="00325D77" w:rsidRDefault="00F2232B">
      <w:pPr>
        <w:pStyle w:val="Figure"/>
        <w:numPr>
          <w:ilvl w:val="0"/>
          <w:numId w:val="0"/>
        </w:numPr>
        <w:ind w:left="720"/>
        <w:rPr>
          <w:del w:id="9224" w:author="Sayali Dev" w:date="2018-02-15T18:27:00Z"/>
        </w:rPr>
        <w:pPrChange w:id="9225" w:author="Sayali Dev" w:date="2018-02-15T18:27:00Z">
          <w:pPr>
            <w:pStyle w:val="BodyText"/>
            <w:tabs>
              <w:tab w:val="left" w:pos="720"/>
            </w:tabs>
            <w:ind w:left="720"/>
          </w:pPr>
        </w:pPrChange>
      </w:pPr>
      <w:del w:id="9226" w:author="Sayali Dev" w:date="2018-02-15T18:27:00Z">
        <w:r w:rsidRPr="004457C4" w:rsidDel="00325D77">
          <w:delText>Note</w:delText>
        </w:r>
        <w:r w:rsidDel="00325D77">
          <w:delText>: If user does not select any or all of the checkboxes, a message box reading “Receivers checklist is not complete. Do you still want to continue?” is shown. If you need to proceed without selecting these checkboxes, click the OK button.</w:delText>
        </w:r>
      </w:del>
    </w:p>
    <w:p w14:paraId="09906E54" w14:textId="413F89EC" w:rsidR="00F2232B" w:rsidRPr="0070126F" w:rsidDel="00325D77" w:rsidRDefault="00F2232B">
      <w:pPr>
        <w:pStyle w:val="Figure"/>
        <w:numPr>
          <w:ilvl w:val="0"/>
          <w:numId w:val="0"/>
        </w:numPr>
        <w:ind w:left="720"/>
        <w:rPr>
          <w:del w:id="9227" w:author="Sayali Dev" w:date="2018-02-15T18:27:00Z"/>
        </w:rPr>
        <w:pPrChange w:id="9228" w:author="Sayali Dev" w:date="2018-02-15T18:27:00Z">
          <w:pPr>
            <w:pStyle w:val="BodyText"/>
            <w:tabs>
              <w:tab w:val="left" w:pos="720"/>
            </w:tabs>
            <w:ind w:left="720"/>
          </w:pPr>
        </w:pPrChange>
      </w:pPr>
    </w:p>
    <w:p w14:paraId="04E539A0" w14:textId="655D2C44" w:rsidR="00F2232B" w:rsidRPr="0070126F" w:rsidDel="00325D77" w:rsidRDefault="00F2232B">
      <w:pPr>
        <w:pStyle w:val="Figure"/>
        <w:numPr>
          <w:ilvl w:val="0"/>
          <w:numId w:val="0"/>
        </w:numPr>
        <w:ind w:left="720"/>
        <w:rPr>
          <w:del w:id="9229" w:author="Sayali Dev" w:date="2018-02-15T18:27:00Z"/>
        </w:rPr>
        <w:pPrChange w:id="9230" w:author="Sayali Dev" w:date="2018-02-15T18:27:00Z">
          <w:pPr>
            <w:pStyle w:val="BodyText"/>
            <w:numPr>
              <w:numId w:val="127"/>
            </w:numPr>
            <w:tabs>
              <w:tab w:val="left" w:pos="720"/>
            </w:tabs>
            <w:ind w:left="720" w:right="720" w:hanging="360"/>
          </w:pPr>
        </w:pPrChange>
      </w:pPr>
      <w:del w:id="9231" w:author="Sayali Dev" w:date="2018-02-15T18:27:00Z">
        <w:r w:rsidRPr="0070126F" w:rsidDel="00325D77">
          <w:delText xml:space="preserve">To add an event to this shipment, click the Manage Events link. </w:delText>
        </w:r>
        <w:r w:rsidRPr="0070126F" w:rsidDel="00325D77">
          <w:br/>
          <w:delText>The Manage Events window appears.</w:delText>
        </w:r>
        <w:r w:rsidRPr="0070126F" w:rsidDel="00325D77">
          <w:br/>
          <w:delText xml:space="preserve">Note: For more information about how to add an event, see </w:delText>
        </w:r>
        <w:r w:rsidR="006C608D" w:rsidDel="00325D77">
          <w:fldChar w:fldCharType="begin"/>
        </w:r>
        <w:r w:rsidR="006C608D" w:rsidDel="00325D77">
          <w:delInstrText xml:space="preserve"> HYPERLINK \l "_Managing_Events_3" </w:delInstrText>
        </w:r>
        <w:r w:rsidR="006C608D" w:rsidDel="00325D77">
          <w:fldChar w:fldCharType="separate"/>
        </w:r>
        <w:r w:rsidRPr="004457C4" w:rsidDel="00325D77">
          <w:rPr>
            <w:rStyle w:val="Hyperlink"/>
            <w:b w:val="0"/>
          </w:rPr>
          <w:delText>Managing Events</w:delText>
        </w:r>
        <w:r w:rsidR="006C608D" w:rsidDel="00325D77">
          <w:rPr>
            <w:rStyle w:val="Hyperlink"/>
            <w:i w:val="0"/>
          </w:rPr>
          <w:fldChar w:fldCharType="end"/>
        </w:r>
        <w:r w:rsidRPr="0070126F" w:rsidDel="00325D77">
          <w:delText>.</w:delText>
        </w:r>
      </w:del>
    </w:p>
    <w:p w14:paraId="68E06FF0" w14:textId="42781D2C" w:rsidR="00F2232B" w:rsidRPr="0070126F" w:rsidDel="00325D77" w:rsidRDefault="00F2232B">
      <w:pPr>
        <w:pStyle w:val="Figure"/>
        <w:numPr>
          <w:ilvl w:val="0"/>
          <w:numId w:val="0"/>
        </w:numPr>
        <w:ind w:left="720"/>
        <w:rPr>
          <w:del w:id="9232" w:author="Sayali Dev" w:date="2018-02-15T18:27:00Z"/>
        </w:rPr>
        <w:pPrChange w:id="9233" w:author="Sayali Dev" w:date="2018-02-15T18:27:00Z">
          <w:pPr>
            <w:pStyle w:val="BodyText"/>
            <w:tabs>
              <w:tab w:val="left" w:pos="720"/>
            </w:tabs>
            <w:ind w:left="720" w:right="360" w:hanging="360"/>
          </w:pPr>
        </w:pPrChange>
      </w:pPr>
    </w:p>
    <w:p w14:paraId="0533289A" w14:textId="2771C528" w:rsidR="00F2232B" w:rsidRPr="0070126F" w:rsidDel="00325D77" w:rsidRDefault="00F2232B">
      <w:pPr>
        <w:pStyle w:val="Figure"/>
        <w:numPr>
          <w:ilvl w:val="0"/>
          <w:numId w:val="0"/>
        </w:numPr>
        <w:ind w:left="720"/>
        <w:rPr>
          <w:del w:id="9234" w:author="Sayali Dev" w:date="2018-02-15T18:27:00Z"/>
        </w:rPr>
        <w:pPrChange w:id="9235" w:author="Sayali Dev" w:date="2018-02-15T18:27:00Z">
          <w:pPr>
            <w:pStyle w:val="ListParagraph"/>
            <w:numPr>
              <w:numId w:val="127"/>
            </w:numPr>
            <w:tabs>
              <w:tab w:val="left" w:pos="720"/>
            </w:tabs>
            <w:ind w:left="1890" w:hanging="360"/>
          </w:pPr>
        </w:pPrChange>
      </w:pPr>
      <w:del w:id="9236" w:author="Sayali Dev" w:date="2018-02-15T18:27:00Z">
        <w:r w:rsidRPr="0070126F" w:rsidDel="00325D77">
          <w:delText xml:space="preserve">To attach a file to this shipment, click the </w:delText>
        </w:r>
        <w:r w:rsidDel="00325D77">
          <w:delText>Add Attachment</w:delText>
        </w:r>
        <w:r w:rsidRPr="0070126F" w:rsidDel="00325D77">
          <w:delText xml:space="preserve"> link. </w:delText>
        </w:r>
        <w:r w:rsidRPr="0070126F" w:rsidDel="00325D77">
          <w:br/>
          <w:delText xml:space="preserve">The Manage </w:delText>
        </w:r>
        <w:r w:rsidDel="00325D77">
          <w:delText>Attachments</w:delText>
        </w:r>
        <w:r w:rsidRPr="0070126F" w:rsidDel="00325D77">
          <w:delText xml:space="preserve"> window appears.</w:delText>
        </w:r>
        <w:r w:rsidRPr="0070126F" w:rsidDel="00325D77">
          <w:br/>
          <w:delText xml:space="preserve">Note: For more information about how to attach a file, see </w:delText>
        </w:r>
        <w:r w:rsidR="006C608D" w:rsidDel="00325D77">
          <w:fldChar w:fldCharType="begin"/>
        </w:r>
        <w:r w:rsidR="006C608D" w:rsidDel="00325D77">
          <w:delInstrText xml:space="preserve"> HYPERLINK \l "_Common_File_Upload_3" </w:delInstrText>
        </w:r>
        <w:r w:rsidR="006C608D" w:rsidDel="00325D77">
          <w:fldChar w:fldCharType="separate"/>
        </w:r>
        <w:r w:rsidRPr="004457C4" w:rsidDel="00325D77">
          <w:rPr>
            <w:rStyle w:val="Hyperlink"/>
            <w:b w:val="0"/>
          </w:rPr>
          <w:delText>Common File Upload</w:delText>
        </w:r>
        <w:r w:rsidR="006C608D" w:rsidDel="00325D77">
          <w:rPr>
            <w:rStyle w:val="Hyperlink"/>
            <w:i w:val="0"/>
          </w:rPr>
          <w:fldChar w:fldCharType="end"/>
        </w:r>
        <w:r w:rsidRPr="0070126F" w:rsidDel="00325D77">
          <w:delText>.</w:delText>
        </w:r>
      </w:del>
    </w:p>
    <w:p w14:paraId="16A94A54" w14:textId="52A557E9" w:rsidR="00F2232B" w:rsidRPr="0070126F" w:rsidDel="00325D77" w:rsidRDefault="00F2232B">
      <w:pPr>
        <w:pStyle w:val="Figure"/>
        <w:numPr>
          <w:ilvl w:val="0"/>
          <w:numId w:val="0"/>
        </w:numPr>
        <w:ind w:left="720"/>
        <w:rPr>
          <w:del w:id="9237" w:author="Sayali Dev" w:date="2018-02-15T18:27:00Z"/>
        </w:rPr>
        <w:pPrChange w:id="9238" w:author="Sayali Dev" w:date="2018-02-15T18:27:00Z">
          <w:pPr>
            <w:pStyle w:val="BodyText"/>
            <w:tabs>
              <w:tab w:val="left" w:pos="720"/>
            </w:tabs>
            <w:ind w:left="720" w:hanging="360"/>
          </w:pPr>
        </w:pPrChange>
      </w:pPr>
    </w:p>
    <w:p w14:paraId="77953CB3" w14:textId="61C0895B" w:rsidR="00F2232B" w:rsidRPr="0070126F" w:rsidDel="00325D77" w:rsidRDefault="00F2232B">
      <w:pPr>
        <w:pStyle w:val="Figure"/>
        <w:numPr>
          <w:ilvl w:val="0"/>
          <w:numId w:val="0"/>
        </w:numPr>
        <w:ind w:left="720"/>
        <w:rPr>
          <w:del w:id="9239" w:author="Sayali Dev" w:date="2018-02-15T18:27:00Z"/>
        </w:rPr>
        <w:pPrChange w:id="9240" w:author="Sayali Dev" w:date="2018-02-15T18:27:00Z">
          <w:pPr>
            <w:pStyle w:val="BodyText"/>
            <w:numPr>
              <w:numId w:val="127"/>
            </w:numPr>
            <w:tabs>
              <w:tab w:val="left" w:pos="720"/>
            </w:tabs>
            <w:ind w:left="720" w:right="720" w:hanging="360"/>
          </w:pPr>
        </w:pPrChange>
      </w:pPr>
      <w:del w:id="9241" w:author="Sayali Dev" w:date="2018-02-15T18:27:00Z">
        <w:r w:rsidRPr="0070126F" w:rsidDel="00325D77">
          <w:delText xml:space="preserve">Click </w:delText>
        </w:r>
        <w:r w:rsidDel="00325D77">
          <w:delText>SUBMIT</w:delText>
        </w:r>
        <w:r w:rsidRPr="0070126F" w:rsidDel="00325D77">
          <w:delText xml:space="preserve">. </w:delText>
        </w:r>
      </w:del>
    </w:p>
    <w:p w14:paraId="3346841B" w14:textId="5DAD430F" w:rsidR="00F2232B" w:rsidRPr="0070126F" w:rsidDel="00325D77" w:rsidRDefault="00F2232B">
      <w:pPr>
        <w:pStyle w:val="Figure"/>
        <w:numPr>
          <w:ilvl w:val="0"/>
          <w:numId w:val="0"/>
        </w:numPr>
        <w:ind w:left="720"/>
        <w:rPr>
          <w:del w:id="9242" w:author="Sayali Dev" w:date="2018-02-15T18:27:00Z"/>
        </w:rPr>
        <w:pPrChange w:id="9243" w:author="Sayali Dev" w:date="2018-02-15T18:27:00Z">
          <w:pPr>
            <w:tabs>
              <w:tab w:val="left" w:pos="720"/>
            </w:tabs>
            <w:ind w:left="720"/>
          </w:pPr>
        </w:pPrChange>
      </w:pPr>
      <w:del w:id="9244" w:author="Sayali Dev" w:date="2018-02-15T18:27:00Z">
        <w:r w:rsidRPr="0070126F" w:rsidDel="00325D77">
          <w:delText>The redistribution shipment is received</w:delText>
        </w:r>
      </w:del>
      <w:del w:id="9245" w:author="Sayali Dev" w:date="2018-02-09T13:48:00Z">
        <w:r w:rsidRPr="0070126F" w:rsidDel="00690A8E">
          <w:delText xml:space="preserve"> and the</w:delText>
        </w:r>
      </w:del>
      <w:del w:id="9246" w:author="Sayali Dev" w:date="2018-02-15T18:27:00Z">
        <w:r w:rsidRPr="0070126F" w:rsidDel="00325D77">
          <w:delText xml:space="preserve"> shipment status appears a</w:delText>
        </w:r>
        <w:r w:rsidDel="00325D77">
          <w:delText>s</w:delText>
        </w:r>
        <w:r w:rsidRPr="0070126F" w:rsidDel="00325D77">
          <w:delText xml:space="preserve"> </w:delText>
        </w:r>
        <w:r w:rsidDel="00325D77">
          <w:delText>Distribution</w:delText>
        </w:r>
        <w:r w:rsidRPr="0070126F" w:rsidDel="00325D77">
          <w:delText xml:space="preserve"> </w:delText>
        </w:r>
        <w:r w:rsidDel="00325D77">
          <w:delText>Awaiting</w:delText>
        </w:r>
        <w:r w:rsidRPr="0070126F" w:rsidDel="00325D77">
          <w:delText xml:space="preserve"> </w:delText>
        </w:r>
        <w:r w:rsidDel="00325D77">
          <w:delText>Samples Check-in</w:delText>
        </w:r>
        <w:r w:rsidRPr="0070126F" w:rsidDel="00325D77">
          <w:delText xml:space="preserve"> on the View Shipment screen.</w:delText>
        </w:r>
      </w:del>
    </w:p>
    <w:p w14:paraId="3346DAFF" w14:textId="09373848" w:rsidR="00F2232B" w:rsidDel="00D957FE" w:rsidRDefault="00F2232B">
      <w:pPr>
        <w:pStyle w:val="Figure"/>
        <w:numPr>
          <w:ilvl w:val="0"/>
          <w:numId w:val="0"/>
        </w:numPr>
        <w:ind w:left="720"/>
        <w:rPr>
          <w:del w:id="9247" w:author="Sayali Dev" w:date="2018-02-09T13:47:00Z"/>
        </w:rPr>
        <w:pPrChange w:id="9248" w:author="Sayali Dev" w:date="2018-02-15T18:27:00Z">
          <w:pPr>
            <w:pStyle w:val="Heading2"/>
          </w:pPr>
        </w:pPrChange>
      </w:pPr>
    </w:p>
    <w:p w14:paraId="404C44A6" w14:textId="4F1815F7" w:rsidR="00F2232B" w:rsidDel="00325D77" w:rsidRDefault="00F2232B">
      <w:pPr>
        <w:pStyle w:val="Figure"/>
        <w:numPr>
          <w:ilvl w:val="0"/>
          <w:numId w:val="0"/>
        </w:numPr>
        <w:ind w:left="1080" w:hanging="360"/>
        <w:rPr>
          <w:del w:id="9249" w:author="Sayali Dev" w:date="2018-02-15T18:27:00Z"/>
        </w:rPr>
        <w:pPrChange w:id="9250" w:author="Sayali Dev" w:date="2018-02-15T18:27:00Z">
          <w:pPr>
            <w:pStyle w:val="Heading2"/>
          </w:pPr>
        </w:pPrChange>
      </w:pPr>
      <w:del w:id="9251" w:author="Sayali Dev" w:date="2018-02-09T13:47:00Z">
        <w:r w:rsidRPr="0070126F" w:rsidDel="00D957FE">
          <w:br w:type="page"/>
        </w:r>
      </w:del>
    </w:p>
    <w:p w14:paraId="6A0F8E61" w14:textId="3D7D652F" w:rsidR="00673B52" w:rsidRPr="00673B52" w:rsidDel="00325D77" w:rsidRDefault="00673B52">
      <w:pPr>
        <w:pStyle w:val="Figure"/>
        <w:numPr>
          <w:ilvl w:val="0"/>
          <w:numId w:val="0"/>
        </w:numPr>
        <w:ind w:left="1080" w:hanging="360"/>
        <w:rPr>
          <w:del w:id="9252" w:author="Sayali Dev" w:date="2018-02-15T18:27:00Z"/>
        </w:rPr>
        <w:pPrChange w:id="9253" w:author="Sayali Dev" w:date="2018-02-15T18:27:00Z">
          <w:pPr>
            <w:pStyle w:val="Heading1"/>
          </w:pPr>
        </w:pPrChange>
      </w:pPr>
      <w:del w:id="9254" w:author="Sayali Dev" w:date="2018-02-15T18:27:00Z">
        <w:r w:rsidDel="00325D77">
          <w:delText xml:space="preserve">In Inventory, Find, View and </w:delText>
        </w:r>
        <w:r w:rsidR="0029606A" w:rsidDel="00325D77">
          <w:delText>Manage</w:delText>
        </w:r>
        <w:r w:rsidDel="00325D77">
          <w:delText xml:space="preserve"> Biospecimens </w:delText>
        </w:r>
      </w:del>
    </w:p>
    <w:p w14:paraId="4148AC3D" w14:textId="0945F4EA" w:rsidR="00F2232B" w:rsidDel="00CE5E77" w:rsidRDefault="00F2232B" w:rsidP="00F2232B">
      <w:pPr>
        <w:rPr>
          <w:del w:id="9255" w:author="Sayali Dev" w:date="2018-02-21T15:55:00Z"/>
        </w:rPr>
      </w:pPr>
    </w:p>
    <w:p w14:paraId="1C046AA4" w14:textId="7CB3221C" w:rsidR="00F2232B" w:rsidDel="00CE5E77" w:rsidRDefault="00F2232B" w:rsidP="00F2232B">
      <w:pPr>
        <w:pStyle w:val="Heading3"/>
        <w:rPr>
          <w:del w:id="9256" w:author="Sayali Dev" w:date="2018-02-21T15:55:00Z"/>
        </w:rPr>
      </w:pPr>
      <w:bookmarkStart w:id="9257" w:name="SearchingBiospecimen"/>
      <w:bookmarkStart w:id="9258" w:name="_Toc452993626"/>
      <w:bookmarkEnd w:id="9257"/>
      <w:del w:id="9259" w:author="Sayali Dev" w:date="2018-02-21T15:55:00Z">
        <w:r w:rsidDel="00CE5E77">
          <w:delText>Searching for a Biospecimen</w:delText>
        </w:r>
        <w:bookmarkEnd w:id="9258"/>
        <w:r w:rsidDel="00CE5E77">
          <w:br/>
        </w:r>
      </w:del>
    </w:p>
    <w:p w14:paraId="707BDE2E" w14:textId="05EB3F0C" w:rsidR="00F2232B" w:rsidRPr="00E63C3C" w:rsidDel="00CE5E77" w:rsidRDefault="00F2232B" w:rsidP="00F2232B">
      <w:pPr>
        <w:rPr>
          <w:del w:id="9260" w:author="Sayali Dev" w:date="2018-02-21T15:55:00Z"/>
        </w:rPr>
      </w:pPr>
      <w:del w:id="9261" w:author="Sayali Dev" w:date="2018-02-21T15:55:00Z">
        <w:r w:rsidRPr="00E63C3C" w:rsidDel="00CE5E77">
          <w:delText xml:space="preserve">To search for a </w:delText>
        </w:r>
        <w:r w:rsidDel="00CE5E77">
          <w:delText>specific biospecimen</w:delText>
        </w:r>
        <w:r w:rsidRPr="00E63C3C" w:rsidDel="00CE5E77">
          <w:delText xml:space="preserve"> </w:delText>
        </w:r>
        <w:r w:rsidDel="00CE5E77">
          <w:delText>or a group of biospecimens</w:delText>
        </w:r>
        <w:r w:rsidRPr="00E63C3C" w:rsidDel="00CE5E77">
          <w:delText>:</w:delText>
        </w:r>
        <w:r w:rsidDel="00CE5E77">
          <w:br/>
        </w:r>
      </w:del>
    </w:p>
    <w:p w14:paraId="5B078B49" w14:textId="1F704850" w:rsidR="00F2232B" w:rsidDel="00CE5E77" w:rsidRDefault="00F2232B" w:rsidP="00C9791D">
      <w:pPr>
        <w:numPr>
          <w:ilvl w:val="0"/>
          <w:numId w:val="161"/>
        </w:numPr>
        <w:ind w:right="540"/>
        <w:rPr>
          <w:del w:id="9262" w:author="Sayali Dev" w:date="2018-02-21T15:55:00Z"/>
        </w:rPr>
      </w:pPr>
      <w:del w:id="9263" w:author="Sayali Dev" w:date="2018-02-21T15:55:00Z">
        <w:r w:rsidDel="00CE5E77">
          <w:delText xml:space="preserve">Point to the arrow of the </w:delText>
        </w:r>
        <w:r w:rsidRPr="00F9517E" w:rsidDel="00CE5E77">
          <w:rPr>
            <w:b/>
          </w:rPr>
          <w:delText>BMS</w:delText>
        </w:r>
        <w:r w:rsidDel="00CE5E77">
          <w:delText xml:space="preserve"> tab, and then c</w:delText>
        </w:r>
        <w:r w:rsidRPr="00585562" w:rsidDel="00CE5E77">
          <w:delText xml:space="preserve">lick </w:delText>
        </w:r>
        <w:r w:rsidDel="00CE5E77">
          <w:rPr>
            <w:b/>
          </w:rPr>
          <w:delText>Inventory</w:delText>
        </w:r>
        <w:r w:rsidRPr="00585562" w:rsidDel="00CE5E77">
          <w:delText xml:space="preserve">. </w:delText>
        </w:r>
        <w:r w:rsidDel="00CE5E77">
          <w:br/>
        </w:r>
        <w:r w:rsidRPr="00585562" w:rsidDel="00CE5E77">
          <w:delText xml:space="preserve">The </w:delText>
        </w:r>
        <w:r w:rsidDel="00CE5E77">
          <w:rPr>
            <w:b/>
          </w:rPr>
          <w:delText xml:space="preserve">Inventory </w:delText>
        </w:r>
        <w:r w:rsidRPr="00CC786B" w:rsidDel="00CE5E77">
          <w:rPr>
            <w:b/>
          </w:rPr>
          <w:delText>Search</w:delText>
        </w:r>
        <w:r w:rsidRPr="00585562" w:rsidDel="00CE5E77">
          <w:delText xml:space="preserve"> </w:delText>
        </w:r>
        <w:r w:rsidDel="00CE5E77">
          <w:delText>page appears.</w:delText>
        </w:r>
        <w:r w:rsidDel="00CE5E77">
          <w:br/>
        </w:r>
      </w:del>
    </w:p>
    <w:p w14:paraId="4B776408" w14:textId="6848D9EF" w:rsidR="00F2232B" w:rsidDel="00CE5E77" w:rsidRDefault="00F2232B" w:rsidP="00C9791D">
      <w:pPr>
        <w:numPr>
          <w:ilvl w:val="0"/>
          <w:numId w:val="161"/>
        </w:numPr>
        <w:ind w:right="540"/>
        <w:rPr>
          <w:del w:id="9264" w:author="Sayali Dev" w:date="2018-02-21T15:55:00Z"/>
        </w:rPr>
      </w:pPr>
      <w:del w:id="9265" w:author="Sayali Dev" w:date="2018-02-21T15:55:00Z">
        <w:r w:rsidRPr="00B16834" w:rsidDel="00CE5E77">
          <w:delText xml:space="preserve">To apply a search criteria, </w:delText>
        </w:r>
        <w:r w:rsidDel="00CE5E77">
          <w:delText>expand</w:delText>
        </w:r>
        <w:r w:rsidRPr="00B16834" w:rsidDel="00CE5E77">
          <w:delText xml:space="preserve"> the </w:delText>
        </w:r>
        <w:r w:rsidRPr="00B16834" w:rsidDel="00CE5E77">
          <w:rPr>
            <w:b/>
          </w:rPr>
          <w:delText>Advanced Search</w:delText>
        </w:r>
        <w:r w:rsidDel="00CE5E77">
          <w:delText xml:space="preserve"> section by clicking on the down-arrow button </w:delText>
        </w:r>
        <w:r w:rsidRPr="00691675" w:rsidDel="00CE5E77">
          <w:rPr>
            <w:noProof/>
          </w:rPr>
          <w:drawing>
            <wp:inline distT="0" distB="0" distL="0" distR="0" wp14:anchorId="164275C5" wp14:editId="0EACB33A">
              <wp:extent cx="340995" cy="241300"/>
              <wp:effectExtent l="0" t="0" r="1905" b="635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0995" cy="241300"/>
                      </a:xfrm>
                      <a:prstGeom prst="rect">
                        <a:avLst/>
                      </a:prstGeom>
                      <a:noFill/>
                      <a:ln>
                        <a:noFill/>
                      </a:ln>
                    </pic:spPr>
                  </pic:pic>
                </a:graphicData>
              </a:graphic>
            </wp:inline>
          </w:drawing>
        </w:r>
        <w:r w:rsidRPr="00B16834" w:rsidDel="00CE5E77">
          <w:delText>.</w:delText>
        </w:r>
      </w:del>
    </w:p>
    <w:p w14:paraId="3E45720E" w14:textId="60BF35B7" w:rsidR="00F2232B" w:rsidRPr="00624A18" w:rsidDel="00CE5E77" w:rsidRDefault="00F2232B" w:rsidP="00F2232B">
      <w:pPr>
        <w:ind w:left="720" w:right="540"/>
        <w:rPr>
          <w:del w:id="9266" w:author="Sayali Dev" w:date="2018-02-21T15:55:00Z"/>
        </w:rPr>
      </w:pPr>
      <w:del w:id="9267" w:author="Sayali Dev" w:date="2018-02-21T15:55:00Z">
        <w:r w:rsidDel="00CE5E77">
          <w:delText>The search fields appear below.</w:delText>
        </w:r>
        <w:r w:rsidDel="00CE5E77">
          <w:br/>
        </w:r>
        <w:r w:rsidRPr="00624A18" w:rsidDel="00CE5E77">
          <w:br/>
        </w:r>
        <w:r w:rsidDel="00CE5E77">
          <w:rPr>
            <w:noProof/>
          </w:rPr>
          <w:drawing>
            <wp:inline distT="0" distB="0" distL="0" distR="0" wp14:anchorId="12647571" wp14:editId="32FA1A76">
              <wp:extent cx="6352761" cy="2971800"/>
              <wp:effectExtent l="19050" t="19050" r="10160" b="19050"/>
              <wp:docPr id="9251" name="Picture 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59561" cy="2974981"/>
                      </a:xfrm>
                      <a:prstGeom prst="rect">
                        <a:avLst/>
                      </a:prstGeom>
                      <a:ln w="3175">
                        <a:solidFill>
                          <a:schemeClr val="tx1"/>
                        </a:solidFill>
                      </a:ln>
                    </pic:spPr>
                  </pic:pic>
                </a:graphicData>
              </a:graphic>
            </wp:inline>
          </w:drawing>
        </w:r>
      </w:del>
    </w:p>
    <w:p w14:paraId="09355330" w14:textId="0E552173" w:rsidR="00F2232B" w:rsidDel="00CE5E77" w:rsidRDefault="00F2232B" w:rsidP="00F2232B">
      <w:pPr>
        <w:pStyle w:val="Figure"/>
        <w:tabs>
          <w:tab w:val="clear" w:pos="1710"/>
          <w:tab w:val="num" w:pos="1800"/>
        </w:tabs>
        <w:ind w:left="1152" w:hanging="432"/>
        <w:rPr>
          <w:del w:id="9268" w:author="Sayali Dev" w:date="2018-02-21T15:55:00Z"/>
        </w:rPr>
      </w:pPr>
      <w:del w:id="9269" w:author="Sayali Dev" w:date="2018-02-21T15:55:00Z">
        <w:r w:rsidDel="00CE5E77">
          <w:delText>Figure Advanced Search window - search fields</w:delText>
        </w:r>
      </w:del>
    </w:p>
    <w:p w14:paraId="5DC51295" w14:textId="72F0FEC2" w:rsidR="00F2232B" w:rsidRPr="00E50446" w:rsidDel="00CE5E77" w:rsidRDefault="00F2232B" w:rsidP="00F2232B">
      <w:pPr>
        <w:rPr>
          <w:del w:id="9270" w:author="Sayali Dev" w:date="2018-02-21T15:55:00Z"/>
        </w:rPr>
      </w:pPr>
    </w:p>
    <w:p w14:paraId="6C66B62B" w14:textId="7A298CCB" w:rsidR="00F2232B" w:rsidRPr="00B95375" w:rsidDel="00CE5E77" w:rsidRDefault="00F2232B" w:rsidP="00C9791D">
      <w:pPr>
        <w:numPr>
          <w:ilvl w:val="0"/>
          <w:numId w:val="161"/>
        </w:numPr>
        <w:ind w:right="540"/>
        <w:rPr>
          <w:del w:id="9271" w:author="Sayali Dev" w:date="2018-02-21T15:55:00Z"/>
        </w:rPr>
      </w:pPr>
      <w:del w:id="9272" w:author="Sayali Dev" w:date="2018-02-21T15:55:00Z">
        <w:r w:rsidRPr="00E50446" w:rsidDel="00CE5E77">
          <w:delText xml:space="preserve">Enter appropriate information in each field. </w:delText>
        </w:r>
        <w:r w:rsidDel="00CE5E77">
          <w:delText>F</w:delText>
        </w:r>
        <w:r w:rsidRPr="00E50446" w:rsidDel="00CE5E77">
          <w:delText xml:space="preserve">ollowing table lists each field and its description. </w:delText>
        </w:r>
        <w:r w:rsidRPr="00E50446" w:rsidDel="00CE5E77">
          <w:br/>
        </w:r>
      </w:del>
    </w:p>
    <w:p w14:paraId="3B6779DF" w14:textId="5EA77864" w:rsidR="00F2232B" w:rsidRPr="00E50446" w:rsidDel="00CE5E77" w:rsidRDefault="00F2232B" w:rsidP="00F2232B">
      <w:pPr>
        <w:ind w:left="720" w:right="540"/>
        <w:rPr>
          <w:del w:id="9273" w:author="Sayali Dev" w:date="2018-02-21T15:55:00Z"/>
        </w:rPr>
      </w:pPr>
      <w:del w:id="9274" w:author="Sayali Dev" w:date="2018-02-21T15:55:00Z">
        <w:r w:rsidRPr="00E50446" w:rsidDel="00CE5E77">
          <w:rPr>
            <w:b/>
          </w:rPr>
          <w:delText>Note</w:delText>
        </w:r>
        <w:r w:rsidRPr="00E50446" w:rsidDel="00CE5E77">
          <w:delText xml:space="preserve">: </w:delText>
        </w:r>
      </w:del>
    </w:p>
    <w:p w14:paraId="0BBB295F" w14:textId="15539EEA" w:rsidR="00F2232B" w:rsidDel="00CE5E77" w:rsidRDefault="00F2232B" w:rsidP="00F2232B">
      <w:pPr>
        <w:numPr>
          <w:ilvl w:val="0"/>
          <w:numId w:val="19"/>
        </w:numPr>
        <w:ind w:left="1440" w:right="540"/>
        <w:rPr>
          <w:del w:id="9275" w:author="Sayali Dev" w:date="2018-02-21T15:55:00Z"/>
        </w:rPr>
      </w:pPr>
      <w:del w:id="9276" w:author="Sayali Dev" w:date="2018-02-21T15:55:00Z">
        <w:r w:rsidDel="00CE5E77">
          <w:delText xml:space="preserve">You can use one field or a combination of fields to search. </w:delText>
        </w:r>
      </w:del>
    </w:p>
    <w:p w14:paraId="262ECE52" w14:textId="5D8CC480" w:rsidR="00F2232B" w:rsidDel="00CE5E77" w:rsidRDefault="00F2232B" w:rsidP="00F2232B">
      <w:pPr>
        <w:numPr>
          <w:ilvl w:val="0"/>
          <w:numId w:val="19"/>
        </w:numPr>
        <w:ind w:left="1440" w:right="540"/>
        <w:rPr>
          <w:del w:id="9277" w:author="Sayali Dev" w:date="2018-02-21T15:55:00Z"/>
        </w:rPr>
      </w:pPr>
      <w:del w:id="9278" w:author="Sayali Dev" w:date="2018-02-21T15:55:00Z">
        <w:r w:rsidDel="00CE5E77">
          <w:delText xml:space="preserve">You can type the full or partial value in a search field along with an asterisk (*) before or after the partial value. For example, if you type </w:delText>
        </w:r>
        <w:r w:rsidRPr="00914542" w:rsidDel="00CE5E77">
          <w:rPr>
            <w:b/>
          </w:rPr>
          <w:delText>02*</w:delText>
        </w:r>
        <w:r w:rsidDel="00CE5E77">
          <w:delText xml:space="preserve">, you obtain records that begin with 02. If you type </w:delText>
        </w:r>
        <w:r w:rsidRPr="00914542" w:rsidDel="00CE5E77">
          <w:rPr>
            <w:b/>
          </w:rPr>
          <w:delText>*02</w:delText>
        </w:r>
        <w:r w:rsidDel="00CE5E77">
          <w:delText>, you obtain records that end with 02</w:delText>
        </w:r>
      </w:del>
    </w:p>
    <w:p w14:paraId="6CADEB17" w14:textId="7C5B4FF8" w:rsidR="00F2232B" w:rsidDel="00CE5E77" w:rsidRDefault="00F2232B" w:rsidP="00F2232B">
      <w:pPr>
        <w:pStyle w:val="BodyText"/>
        <w:ind w:left="720" w:right="270"/>
        <w:rPr>
          <w:del w:id="9279" w:author="Sayali Dev" w:date="2018-02-21T15:55:00Z"/>
        </w:rPr>
      </w:pPr>
    </w:p>
    <w:p w14:paraId="6720C03F" w14:textId="1419C678" w:rsidR="00F2232B" w:rsidDel="00CE5E77" w:rsidRDefault="00F2232B" w:rsidP="00F2232B">
      <w:pPr>
        <w:pStyle w:val="Caption"/>
        <w:ind w:left="720"/>
        <w:rPr>
          <w:del w:id="9280" w:author="Sayali Dev" w:date="2018-02-21T15:55:00Z"/>
        </w:rPr>
      </w:pPr>
      <w:del w:id="9281" w:author="Sayali Dev" w:date="2018-02-21T15:55: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9282" w:author="Sayali Dev" w:date="2018-02-02T13:47:00Z">
        <w:r w:rsidDel="00EB76E3">
          <w:rPr>
            <w:noProof/>
          </w:rPr>
          <w:delText>32</w:delText>
        </w:r>
      </w:del>
      <w:del w:id="9283" w:author="Sayali Dev" w:date="2018-02-21T15:55:00Z">
        <w:r w:rsidR="00CE5E77" w:rsidDel="00CE5E77">
          <w:rPr>
            <w:noProof/>
          </w:rPr>
          <w:fldChar w:fldCharType="end"/>
        </w:r>
        <w:r w:rsidDel="00CE5E77">
          <w:delText>: Advanced Search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200"/>
      </w:tblGrid>
      <w:tr w:rsidR="00F2232B" w:rsidRPr="007A152E" w:rsidDel="00CE5E77" w14:paraId="7089ACB4" w14:textId="4ED8E60B" w:rsidTr="00F2232B">
        <w:trPr>
          <w:cantSplit/>
          <w:trHeight w:val="288"/>
          <w:tblHeader/>
          <w:del w:id="9284" w:author="Sayali Dev" w:date="2018-02-21T15:55:00Z"/>
        </w:trPr>
        <w:tc>
          <w:tcPr>
            <w:tcW w:w="2340" w:type="dxa"/>
            <w:shd w:val="clear" w:color="auto" w:fill="BFBFBF"/>
            <w:vAlign w:val="center"/>
          </w:tcPr>
          <w:p w14:paraId="6E7C2A7E" w14:textId="100EE562" w:rsidR="00F2232B" w:rsidRPr="007A152E" w:rsidDel="00CE5E77" w:rsidRDefault="00F2232B" w:rsidP="00F2232B">
            <w:pPr>
              <w:rPr>
                <w:del w:id="9285" w:author="Sayali Dev" w:date="2018-02-21T15:55:00Z"/>
                <w:b/>
              </w:rPr>
            </w:pPr>
            <w:del w:id="9286" w:author="Sayali Dev" w:date="2018-02-21T15:55:00Z">
              <w:r w:rsidDel="00CE5E77">
                <w:rPr>
                  <w:b/>
                </w:rPr>
                <w:delText>Field</w:delText>
              </w:r>
            </w:del>
          </w:p>
        </w:tc>
        <w:tc>
          <w:tcPr>
            <w:tcW w:w="7200" w:type="dxa"/>
            <w:shd w:val="clear" w:color="auto" w:fill="BFBFBF"/>
            <w:vAlign w:val="center"/>
          </w:tcPr>
          <w:p w14:paraId="2C771C69" w14:textId="79E7DB67" w:rsidR="00F2232B" w:rsidRPr="007A152E" w:rsidDel="00CE5E77" w:rsidRDefault="00F2232B" w:rsidP="00F2232B">
            <w:pPr>
              <w:rPr>
                <w:del w:id="9287" w:author="Sayali Dev" w:date="2018-02-21T15:55:00Z"/>
                <w:b/>
              </w:rPr>
            </w:pPr>
            <w:del w:id="9288" w:author="Sayali Dev" w:date="2018-02-21T15:55:00Z">
              <w:r w:rsidRPr="007A152E" w:rsidDel="00CE5E77">
                <w:rPr>
                  <w:b/>
                </w:rPr>
                <w:delText>Description</w:delText>
              </w:r>
            </w:del>
          </w:p>
        </w:tc>
      </w:tr>
      <w:tr w:rsidR="00F2232B" w:rsidDel="00CE5E77" w14:paraId="371B6EF0" w14:textId="5E8C466B" w:rsidTr="00F2232B">
        <w:trPr>
          <w:cantSplit/>
          <w:trHeight w:val="288"/>
          <w:del w:id="9289" w:author="Sayali Dev" w:date="2018-02-21T15:55:00Z"/>
        </w:trPr>
        <w:tc>
          <w:tcPr>
            <w:tcW w:w="9540" w:type="dxa"/>
            <w:gridSpan w:val="2"/>
            <w:shd w:val="clear" w:color="auto" w:fill="BFBFBF"/>
            <w:vAlign w:val="center"/>
          </w:tcPr>
          <w:p w14:paraId="6CB356F2" w14:textId="6CE3143C" w:rsidR="00F2232B" w:rsidDel="00CE5E77" w:rsidRDefault="00F2232B" w:rsidP="00F2232B">
            <w:pPr>
              <w:rPr>
                <w:del w:id="9290" w:author="Sayali Dev" w:date="2018-02-21T15:55:00Z"/>
              </w:rPr>
            </w:pPr>
            <w:del w:id="9291" w:author="Sayali Dev" w:date="2018-02-21T15:55:00Z">
              <w:r w:rsidRPr="005C22E1" w:rsidDel="00CE5E77">
                <w:rPr>
                  <w:b/>
                </w:rPr>
                <w:delText>Basic</w:delText>
              </w:r>
              <w:r w:rsidDel="00CE5E77">
                <w:delText xml:space="preserve"> search fields</w:delText>
              </w:r>
            </w:del>
          </w:p>
        </w:tc>
      </w:tr>
      <w:tr w:rsidR="00F2232B" w:rsidDel="00CE5E77" w14:paraId="300E6C2B" w14:textId="7E802938" w:rsidTr="00F2232B">
        <w:trPr>
          <w:cantSplit/>
          <w:trHeight w:val="288"/>
          <w:del w:id="9292" w:author="Sayali Dev" w:date="2018-02-21T15:55:00Z"/>
        </w:trPr>
        <w:tc>
          <w:tcPr>
            <w:tcW w:w="2340" w:type="dxa"/>
            <w:vAlign w:val="center"/>
          </w:tcPr>
          <w:p w14:paraId="327BABC1" w14:textId="46EE862A" w:rsidR="00F2232B" w:rsidDel="00CE5E77" w:rsidRDefault="00F2232B" w:rsidP="00F2232B">
            <w:pPr>
              <w:rPr>
                <w:del w:id="9293" w:author="Sayali Dev" w:date="2018-02-21T15:55:00Z"/>
                <w:b/>
              </w:rPr>
            </w:pPr>
            <w:del w:id="9294" w:author="Sayali Dev" w:date="2018-02-21T15:55:00Z">
              <w:r w:rsidDel="00CE5E77">
                <w:rPr>
                  <w:b/>
                </w:rPr>
                <w:delText>Identifier</w:delText>
              </w:r>
            </w:del>
          </w:p>
        </w:tc>
        <w:tc>
          <w:tcPr>
            <w:tcW w:w="7200" w:type="dxa"/>
            <w:vAlign w:val="center"/>
          </w:tcPr>
          <w:p w14:paraId="4D78D84A" w14:textId="0D0E73E1" w:rsidR="00F2232B" w:rsidDel="00CE5E77" w:rsidRDefault="00F2232B" w:rsidP="00F2232B">
            <w:pPr>
              <w:rPr>
                <w:del w:id="9295" w:author="Sayali Dev" w:date="2018-02-21T15:55:00Z"/>
              </w:rPr>
            </w:pPr>
            <w:del w:id="9296" w:author="Sayali Dev" w:date="2018-02-21T15:55:00Z">
              <w:r w:rsidDel="00CE5E77">
                <w:delText xml:space="preserve">Type a biospecimen identifier to search for a specific biospecimen. </w:delText>
              </w:r>
            </w:del>
          </w:p>
        </w:tc>
      </w:tr>
      <w:tr w:rsidR="00F2232B" w:rsidDel="00CE5E77" w14:paraId="1C77388B" w14:textId="4DF6198E" w:rsidTr="00F2232B">
        <w:trPr>
          <w:cantSplit/>
          <w:trHeight w:val="288"/>
          <w:del w:id="9297" w:author="Sayali Dev" w:date="2018-02-21T15:55:00Z"/>
        </w:trPr>
        <w:tc>
          <w:tcPr>
            <w:tcW w:w="2340" w:type="dxa"/>
            <w:vAlign w:val="center"/>
          </w:tcPr>
          <w:p w14:paraId="34588CEE" w14:textId="2695F254" w:rsidR="00F2232B" w:rsidDel="00CE5E77" w:rsidRDefault="00F2232B" w:rsidP="00F2232B">
            <w:pPr>
              <w:rPr>
                <w:del w:id="9298" w:author="Sayali Dev" w:date="2018-02-21T15:55:00Z"/>
                <w:b/>
              </w:rPr>
            </w:pPr>
            <w:del w:id="9299" w:author="Sayali Dev" w:date="2018-02-21T15:55:00Z">
              <w:r w:rsidDel="00CE5E77">
                <w:rPr>
                  <w:b/>
                </w:rPr>
                <w:delText>Identifier Type</w:delText>
              </w:r>
            </w:del>
          </w:p>
        </w:tc>
        <w:tc>
          <w:tcPr>
            <w:tcW w:w="7200" w:type="dxa"/>
            <w:vAlign w:val="center"/>
          </w:tcPr>
          <w:p w14:paraId="44236219" w14:textId="46B94E1A" w:rsidR="00F2232B" w:rsidDel="00CE5E77" w:rsidRDefault="00F2232B" w:rsidP="00F2232B">
            <w:pPr>
              <w:rPr>
                <w:del w:id="9300" w:author="Sayali Dev" w:date="2018-02-21T15:55:00Z"/>
              </w:rPr>
            </w:pPr>
            <w:del w:id="9301" w:author="Sayali Dev" w:date="2018-02-21T15:55:00Z">
              <w:r w:rsidDel="00CE5E77">
                <w:delText>Click one or more identifier types to search for all biospecimens with that identifier type.</w:delText>
              </w:r>
            </w:del>
          </w:p>
        </w:tc>
      </w:tr>
      <w:tr w:rsidR="00F2232B" w:rsidDel="00CE5E77" w14:paraId="0429196C" w14:textId="3DBEFF09" w:rsidTr="00F2232B">
        <w:trPr>
          <w:cantSplit/>
          <w:trHeight w:val="288"/>
          <w:del w:id="9302" w:author="Sayali Dev" w:date="2018-02-21T15:55:00Z"/>
        </w:trPr>
        <w:tc>
          <w:tcPr>
            <w:tcW w:w="2340" w:type="dxa"/>
            <w:vAlign w:val="center"/>
          </w:tcPr>
          <w:p w14:paraId="24C0EFB5" w14:textId="15E6BBF6" w:rsidR="00F2232B" w:rsidRPr="007A152E" w:rsidDel="00CE5E77" w:rsidRDefault="00F2232B" w:rsidP="00F2232B">
            <w:pPr>
              <w:rPr>
                <w:del w:id="9303" w:author="Sayali Dev" w:date="2018-02-21T15:55:00Z"/>
                <w:b/>
              </w:rPr>
            </w:pPr>
            <w:del w:id="9304" w:author="Sayali Dev" w:date="2018-02-21T15:55:00Z">
              <w:r w:rsidDel="00CE5E77">
                <w:rPr>
                  <w:b/>
                </w:rPr>
                <w:delText xml:space="preserve">Subject Identifier </w:delText>
              </w:r>
            </w:del>
          </w:p>
        </w:tc>
        <w:tc>
          <w:tcPr>
            <w:tcW w:w="7200" w:type="dxa"/>
            <w:vAlign w:val="center"/>
          </w:tcPr>
          <w:p w14:paraId="18B8C9F9" w14:textId="6841C211" w:rsidR="00F2232B" w:rsidDel="00CE5E77" w:rsidRDefault="00F2232B" w:rsidP="00F2232B">
            <w:pPr>
              <w:rPr>
                <w:del w:id="9305" w:author="Sayali Dev" w:date="2018-02-21T15:55:00Z"/>
              </w:rPr>
            </w:pPr>
            <w:del w:id="9306" w:author="Sayali Dev" w:date="2018-02-21T15:55:00Z">
              <w:r w:rsidDel="00CE5E77">
                <w:delText xml:space="preserve">Type or scan the identifier of the subject that you want to search by. </w:delText>
              </w:r>
            </w:del>
          </w:p>
        </w:tc>
      </w:tr>
      <w:tr w:rsidR="00F2232B" w:rsidDel="00CE5E77" w14:paraId="60870CE0" w14:textId="5B136FE6" w:rsidTr="00F2232B">
        <w:trPr>
          <w:cantSplit/>
          <w:trHeight w:val="288"/>
          <w:del w:id="9307" w:author="Sayali Dev" w:date="2018-02-21T15:55:00Z"/>
        </w:trPr>
        <w:tc>
          <w:tcPr>
            <w:tcW w:w="2340" w:type="dxa"/>
            <w:vAlign w:val="center"/>
          </w:tcPr>
          <w:p w14:paraId="37C0EE0C" w14:textId="48F0A2C0" w:rsidR="00F2232B" w:rsidDel="00CE5E77" w:rsidRDefault="00F2232B" w:rsidP="00F2232B">
            <w:pPr>
              <w:rPr>
                <w:del w:id="9308" w:author="Sayali Dev" w:date="2018-02-21T15:55:00Z"/>
                <w:b/>
              </w:rPr>
            </w:pPr>
            <w:del w:id="9309" w:author="Sayali Dev" w:date="2018-02-21T15:55:00Z">
              <w:r w:rsidDel="00CE5E77">
                <w:rPr>
                  <w:b/>
                </w:rPr>
                <w:delText xml:space="preserve">Created By </w:delText>
              </w:r>
            </w:del>
          </w:p>
        </w:tc>
        <w:tc>
          <w:tcPr>
            <w:tcW w:w="7200" w:type="dxa"/>
            <w:vAlign w:val="center"/>
          </w:tcPr>
          <w:p w14:paraId="7F790378" w14:textId="671CE894" w:rsidR="00F2232B" w:rsidRPr="00D515B3" w:rsidDel="00CE5E77" w:rsidRDefault="00F2232B" w:rsidP="00F2232B">
            <w:pPr>
              <w:rPr>
                <w:del w:id="9310" w:author="Sayali Dev" w:date="2018-02-21T15:55:00Z"/>
              </w:rPr>
            </w:pPr>
            <w:del w:id="9311" w:author="Sayali Dev" w:date="2018-02-21T15:55:00Z">
              <w:r w:rsidDel="00CE5E77">
                <w:delText xml:space="preserve">Type the </w:delText>
              </w:r>
            </w:del>
            <w:del w:id="9312" w:author="Sayali Dev" w:date="2018-01-31T17:55:00Z">
              <w:r w:rsidDel="00A62626">
                <w:delText>logon</w:delText>
              </w:r>
            </w:del>
            <w:del w:id="9313" w:author="Sayali Dev" w:date="2018-02-21T15:55:00Z">
              <w:r w:rsidDel="00CE5E77">
                <w:delText xml:space="preserve"> ID of the user to search for biospecimens created by that user.</w:delText>
              </w:r>
            </w:del>
          </w:p>
        </w:tc>
      </w:tr>
      <w:tr w:rsidR="00F2232B" w:rsidDel="00CE5E77" w14:paraId="49173991" w14:textId="76A47FC4" w:rsidTr="00F2232B">
        <w:trPr>
          <w:cantSplit/>
          <w:trHeight w:val="288"/>
          <w:del w:id="9314" w:author="Sayali Dev" w:date="2018-02-21T15:55:00Z"/>
        </w:trPr>
        <w:tc>
          <w:tcPr>
            <w:tcW w:w="2340" w:type="dxa"/>
            <w:vAlign w:val="center"/>
          </w:tcPr>
          <w:p w14:paraId="3805D800" w14:textId="2DF4C373" w:rsidR="00F2232B" w:rsidDel="00CE5E77" w:rsidRDefault="00F2232B" w:rsidP="00F2232B">
            <w:pPr>
              <w:rPr>
                <w:del w:id="9315" w:author="Sayali Dev" w:date="2018-02-21T15:55:00Z"/>
                <w:b/>
              </w:rPr>
            </w:pPr>
            <w:del w:id="9316" w:author="Sayali Dev" w:date="2018-02-21T15:55:00Z">
              <w:r w:rsidDel="00CE5E77">
                <w:rPr>
                  <w:b/>
                </w:rPr>
                <w:delText>Modified By</w:delText>
              </w:r>
            </w:del>
          </w:p>
        </w:tc>
        <w:tc>
          <w:tcPr>
            <w:tcW w:w="7200" w:type="dxa"/>
            <w:vAlign w:val="center"/>
          </w:tcPr>
          <w:p w14:paraId="533C3DAF" w14:textId="47FAABFA" w:rsidR="00F2232B" w:rsidRPr="00D515B3" w:rsidDel="00CE5E77" w:rsidRDefault="00F2232B" w:rsidP="00F2232B">
            <w:pPr>
              <w:rPr>
                <w:del w:id="9317" w:author="Sayali Dev" w:date="2018-02-21T15:55:00Z"/>
              </w:rPr>
            </w:pPr>
            <w:del w:id="9318" w:author="Sayali Dev" w:date="2018-02-21T15:55:00Z">
              <w:r w:rsidDel="00CE5E77">
                <w:delText xml:space="preserve">Type the </w:delText>
              </w:r>
            </w:del>
            <w:del w:id="9319" w:author="Sayali Dev" w:date="2018-01-31T17:55:00Z">
              <w:r w:rsidDel="00A62626">
                <w:delText>logon</w:delText>
              </w:r>
            </w:del>
            <w:del w:id="9320" w:author="Sayali Dev" w:date="2018-02-21T15:55:00Z">
              <w:r w:rsidDel="00CE5E77">
                <w:delText xml:space="preserve"> ID of the user to search for biospecimens modified by that user.</w:delText>
              </w:r>
            </w:del>
          </w:p>
        </w:tc>
      </w:tr>
      <w:tr w:rsidR="00F2232B" w:rsidDel="00CE5E77" w14:paraId="30DE51F7" w14:textId="14A3F18D" w:rsidTr="00F2232B">
        <w:trPr>
          <w:cantSplit/>
          <w:trHeight w:val="288"/>
          <w:del w:id="9321" w:author="Sayali Dev" w:date="2018-02-21T15:55:00Z"/>
        </w:trPr>
        <w:tc>
          <w:tcPr>
            <w:tcW w:w="2340" w:type="dxa"/>
            <w:vAlign w:val="center"/>
          </w:tcPr>
          <w:p w14:paraId="1B084519" w14:textId="1C99EC23" w:rsidR="00F2232B" w:rsidRPr="007A152E" w:rsidDel="00CE5E77" w:rsidRDefault="00F2232B" w:rsidP="00F2232B">
            <w:pPr>
              <w:rPr>
                <w:del w:id="9322" w:author="Sayali Dev" w:date="2018-02-21T15:55:00Z"/>
                <w:b/>
              </w:rPr>
            </w:pPr>
            <w:del w:id="9323" w:author="Sayali Dev" w:date="2018-02-21T15:55:00Z">
              <w:r w:rsidDel="00CE5E77">
                <w:rPr>
                  <w:b/>
                </w:rPr>
                <w:delText>Worklist Name</w:delText>
              </w:r>
            </w:del>
          </w:p>
        </w:tc>
        <w:tc>
          <w:tcPr>
            <w:tcW w:w="7200" w:type="dxa"/>
            <w:vAlign w:val="center"/>
          </w:tcPr>
          <w:p w14:paraId="274F8642" w14:textId="467BC0E5" w:rsidR="00F2232B" w:rsidDel="00CE5E77" w:rsidRDefault="00F2232B" w:rsidP="00F2232B">
            <w:pPr>
              <w:rPr>
                <w:del w:id="9324" w:author="Sayali Dev" w:date="2018-02-21T15:55:00Z"/>
              </w:rPr>
            </w:pPr>
            <w:del w:id="9325" w:author="Sayali Dev" w:date="2018-02-21T15:55:00Z">
              <w:r w:rsidDel="00CE5E77">
                <w:delText xml:space="preserve">Type the name of the worklist that you want to search for. </w:delText>
              </w:r>
            </w:del>
          </w:p>
        </w:tc>
      </w:tr>
      <w:tr w:rsidR="00F2232B" w:rsidDel="00CE5E77" w14:paraId="462B88BA" w14:textId="3BE72846" w:rsidTr="00F2232B">
        <w:trPr>
          <w:cantSplit/>
          <w:trHeight w:val="288"/>
          <w:del w:id="9326" w:author="Sayali Dev" w:date="2018-02-21T15:55:00Z"/>
        </w:trPr>
        <w:tc>
          <w:tcPr>
            <w:tcW w:w="2340" w:type="dxa"/>
            <w:vAlign w:val="center"/>
          </w:tcPr>
          <w:p w14:paraId="5BFB4F37" w14:textId="0BF2FAA5" w:rsidR="00F2232B" w:rsidDel="00CE5E77" w:rsidRDefault="00F2232B" w:rsidP="00F2232B">
            <w:pPr>
              <w:rPr>
                <w:del w:id="9327" w:author="Sayali Dev" w:date="2018-02-21T15:55:00Z"/>
                <w:b/>
              </w:rPr>
            </w:pPr>
            <w:del w:id="9328" w:author="Sayali Dev" w:date="2018-02-21T15:55:00Z">
              <w:r w:rsidDel="00CE5E77">
                <w:rPr>
                  <w:b/>
                </w:rPr>
                <w:delText>Storage Location</w:delText>
              </w:r>
            </w:del>
          </w:p>
        </w:tc>
        <w:tc>
          <w:tcPr>
            <w:tcW w:w="7200" w:type="dxa"/>
            <w:vAlign w:val="center"/>
          </w:tcPr>
          <w:p w14:paraId="531ACCB1" w14:textId="53609955" w:rsidR="00F2232B" w:rsidDel="00CE5E77" w:rsidRDefault="00F2232B" w:rsidP="00F2232B">
            <w:pPr>
              <w:rPr>
                <w:del w:id="9329" w:author="Sayali Dev" w:date="2018-02-21T15:55:00Z"/>
              </w:rPr>
            </w:pPr>
            <w:del w:id="9330" w:author="Sayali Dev" w:date="2018-02-21T15:55:00Z">
              <w:r w:rsidDel="00CE5E77">
                <w:delText>Type a storage location to search for all biospecimens stored in that location.</w:delText>
              </w:r>
            </w:del>
          </w:p>
        </w:tc>
      </w:tr>
      <w:tr w:rsidR="00F2232B" w:rsidDel="00CE5E77" w14:paraId="59C36A5E" w14:textId="6E561A0A" w:rsidTr="00F2232B">
        <w:trPr>
          <w:cantSplit/>
          <w:trHeight w:val="288"/>
          <w:del w:id="9331" w:author="Sayali Dev" w:date="2018-02-21T15:55:00Z"/>
        </w:trPr>
        <w:tc>
          <w:tcPr>
            <w:tcW w:w="2340" w:type="dxa"/>
            <w:vAlign w:val="center"/>
          </w:tcPr>
          <w:p w14:paraId="0F292D07" w14:textId="6F3DB15F" w:rsidR="00F2232B" w:rsidDel="00CE5E77" w:rsidRDefault="00F2232B" w:rsidP="00F2232B">
            <w:pPr>
              <w:rPr>
                <w:del w:id="9332" w:author="Sayali Dev" w:date="2018-02-21T15:55:00Z"/>
                <w:b/>
              </w:rPr>
            </w:pPr>
            <w:del w:id="9333" w:author="Sayali Dev" w:date="2018-02-21T15:55:00Z">
              <w:r w:rsidDel="00CE5E77">
                <w:rPr>
                  <w:b/>
                </w:rPr>
                <w:delText>Collections</w:delText>
              </w:r>
            </w:del>
          </w:p>
        </w:tc>
        <w:tc>
          <w:tcPr>
            <w:tcW w:w="7200" w:type="dxa"/>
            <w:vAlign w:val="center"/>
          </w:tcPr>
          <w:p w14:paraId="39B116C6" w14:textId="03304866" w:rsidR="00F2232B" w:rsidDel="00CE5E77" w:rsidRDefault="00F2232B" w:rsidP="00F2232B">
            <w:pPr>
              <w:rPr>
                <w:del w:id="9334" w:author="Sayali Dev" w:date="2018-02-21T15:55:00Z"/>
              </w:rPr>
            </w:pPr>
            <w:del w:id="9335" w:author="Sayali Dev" w:date="2018-02-21T15:55:00Z">
              <w:r w:rsidDel="00CE5E77">
                <w:delText>Click the appropriate Collection to search for all biospecimens associated with that Collection.</w:delText>
              </w:r>
            </w:del>
          </w:p>
        </w:tc>
      </w:tr>
      <w:tr w:rsidR="00F2232B" w:rsidDel="00CE5E77" w14:paraId="1F19F371" w14:textId="6E5869DF" w:rsidTr="00F2232B">
        <w:trPr>
          <w:cantSplit/>
          <w:trHeight w:val="288"/>
          <w:del w:id="9336" w:author="Sayali Dev" w:date="2018-02-21T15:55:00Z"/>
        </w:trPr>
        <w:tc>
          <w:tcPr>
            <w:tcW w:w="2340" w:type="dxa"/>
            <w:vAlign w:val="center"/>
          </w:tcPr>
          <w:p w14:paraId="38D47A15" w14:textId="2B65D20B" w:rsidR="00F2232B" w:rsidDel="00CE5E77" w:rsidRDefault="00F2232B" w:rsidP="00F2232B">
            <w:pPr>
              <w:rPr>
                <w:del w:id="9337" w:author="Sayali Dev" w:date="2018-02-21T15:55:00Z"/>
                <w:b/>
              </w:rPr>
            </w:pPr>
            <w:del w:id="9338" w:author="Sayali Dev" w:date="2018-02-21T15:55:00Z">
              <w:r w:rsidDel="00CE5E77">
                <w:rPr>
                  <w:b/>
                </w:rPr>
                <w:delText>Collections Sites</w:delText>
              </w:r>
            </w:del>
          </w:p>
        </w:tc>
        <w:tc>
          <w:tcPr>
            <w:tcW w:w="7200" w:type="dxa"/>
            <w:vAlign w:val="center"/>
          </w:tcPr>
          <w:p w14:paraId="4A5C3A9D" w14:textId="7F1F5843" w:rsidR="00F2232B" w:rsidDel="00CE5E77" w:rsidRDefault="00F2232B" w:rsidP="00F2232B">
            <w:pPr>
              <w:rPr>
                <w:del w:id="9339" w:author="Sayali Dev" w:date="2018-02-21T15:55:00Z"/>
              </w:rPr>
            </w:pPr>
            <w:del w:id="9340" w:author="Sayali Dev" w:date="2018-02-21T15:55:00Z">
              <w:r w:rsidDel="00CE5E77">
                <w:delText>Click the appropriate Collection Site to search for kits associated with this Collection Site.</w:delText>
              </w:r>
            </w:del>
          </w:p>
          <w:p w14:paraId="4F4181B6" w14:textId="13097EF6" w:rsidR="00F2232B" w:rsidDel="00CE5E77" w:rsidRDefault="00F2232B" w:rsidP="00F2232B">
            <w:pPr>
              <w:rPr>
                <w:del w:id="9341" w:author="Sayali Dev" w:date="2018-02-21T15:55:00Z"/>
              </w:rPr>
            </w:pPr>
            <w:del w:id="9342" w:author="Sayali Dev" w:date="2018-02-21T15:55:00Z">
              <w:r w:rsidRPr="00C755B5" w:rsidDel="00CE5E77">
                <w:rPr>
                  <w:b/>
                </w:rPr>
                <w:delText xml:space="preserve">Note: </w:delText>
              </w:r>
              <w:r w:rsidDel="00CE5E77">
                <w:delText xml:space="preserve">To search for kits associated with all the Collection Sites, click </w:delText>
              </w:r>
              <w:r w:rsidRPr="00C755B5" w:rsidDel="00CE5E77">
                <w:rPr>
                  <w:b/>
                </w:rPr>
                <w:delText>All</w:delText>
              </w:r>
              <w:r w:rsidDel="00CE5E77">
                <w:delText xml:space="preserve">.  </w:delText>
              </w:r>
            </w:del>
          </w:p>
        </w:tc>
      </w:tr>
      <w:tr w:rsidR="00F2232B" w:rsidDel="00CE5E77" w14:paraId="1661CAA3" w14:textId="19315D49" w:rsidTr="00F2232B">
        <w:trPr>
          <w:cantSplit/>
          <w:trHeight w:val="288"/>
          <w:del w:id="9343" w:author="Sayali Dev" w:date="2018-02-21T15:55:00Z"/>
        </w:trPr>
        <w:tc>
          <w:tcPr>
            <w:tcW w:w="2340" w:type="dxa"/>
            <w:vAlign w:val="center"/>
          </w:tcPr>
          <w:p w14:paraId="419D051A" w14:textId="1E5344B3" w:rsidR="00F2232B" w:rsidDel="00CE5E77" w:rsidRDefault="00F2232B" w:rsidP="00F2232B">
            <w:pPr>
              <w:rPr>
                <w:del w:id="9344" w:author="Sayali Dev" w:date="2018-02-21T15:55:00Z"/>
                <w:b/>
              </w:rPr>
            </w:pPr>
            <w:del w:id="9345" w:author="Sayali Dev" w:date="2018-02-21T15:55:00Z">
              <w:r w:rsidDel="00CE5E77">
                <w:rPr>
                  <w:b/>
                </w:rPr>
                <w:delText>Sample Status</w:delText>
              </w:r>
            </w:del>
          </w:p>
        </w:tc>
        <w:tc>
          <w:tcPr>
            <w:tcW w:w="7200" w:type="dxa"/>
            <w:vAlign w:val="center"/>
          </w:tcPr>
          <w:p w14:paraId="3FD98220" w14:textId="5BF9CCC4" w:rsidR="00F2232B" w:rsidDel="00CE5E77" w:rsidRDefault="00F2232B" w:rsidP="00F2232B">
            <w:pPr>
              <w:rPr>
                <w:del w:id="9346" w:author="Sayali Dev" w:date="2018-02-21T15:55:00Z"/>
              </w:rPr>
            </w:pPr>
            <w:del w:id="9347" w:author="Sayali Dev" w:date="2018-02-21T15:55:00Z">
              <w:r w:rsidDel="00CE5E77">
                <w:delText>Click one or more samples statuses to search for all biospecimens with that status.</w:delText>
              </w:r>
            </w:del>
          </w:p>
        </w:tc>
      </w:tr>
      <w:tr w:rsidR="00F2232B" w:rsidDel="00CE5E77" w14:paraId="6AE1788E" w14:textId="1EE683E6" w:rsidTr="00F2232B">
        <w:trPr>
          <w:cantSplit/>
          <w:trHeight w:val="288"/>
          <w:del w:id="9348" w:author="Sayali Dev" w:date="2018-02-21T15:55:00Z"/>
        </w:trPr>
        <w:tc>
          <w:tcPr>
            <w:tcW w:w="2340" w:type="dxa"/>
            <w:vAlign w:val="center"/>
          </w:tcPr>
          <w:p w14:paraId="40A78DDB" w14:textId="15CFF17D" w:rsidR="00F2232B" w:rsidDel="00CE5E77" w:rsidRDefault="00F2232B" w:rsidP="00F2232B">
            <w:pPr>
              <w:rPr>
                <w:del w:id="9349" w:author="Sayali Dev" w:date="2018-02-21T15:55:00Z"/>
                <w:b/>
              </w:rPr>
            </w:pPr>
            <w:del w:id="9350" w:author="Sayali Dev" w:date="2018-02-21T15:55:00Z">
              <w:r w:rsidDel="00CE5E77">
                <w:rPr>
                  <w:b/>
                </w:rPr>
                <w:delText>Specimen Type</w:delText>
              </w:r>
            </w:del>
          </w:p>
        </w:tc>
        <w:tc>
          <w:tcPr>
            <w:tcW w:w="7200" w:type="dxa"/>
            <w:vAlign w:val="center"/>
          </w:tcPr>
          <w:p w14:paraId="76F9DEB3" w14:textId="12CEB445" w:rsidR="00F2232B" w:rsidDel="00CE5E77" w:rsidRDefault="00F2232B" w:rsidP="00F2232B">
            <w:pPr>
              <w:rPr>
                <w:del w:id="9351" w:author="Sayali Dev" w:date="2018-02-21T15:55:00Z"/>
              </w:rPr>
            </w:pPr>
            <w:del w:id="9352" w:author="Sayali Dev" w:date="2018-02-21T15:55:00Z">
              <w:r w:rsidDel="00CE5E77">
                <w:delText>Click one or more specimen types to search for all biospecimens with that specimen type.</w:delText>
              </w:r>
            </w:del>
          </w:p>
        </w:tc>
      </w:tr>
      <w:tr w:rsidR="00F2232B" w:rsidDel="00CE5E77" w14:paraId="01CC9395" w14:textId="2275AFD8" w:rsidTr="00F2232B">
        <w:trPr>
          <w:cantSplit/>
          <w:trHeight w:val="288"/>
          <w:del w:id="9353" w:author="Sayali Dev" w:date="2018-02-21T15:55:00Z"/>
        </w:trPr>
        <w:tc>
          <w:tcPr>
            <w:tcW w:w="2340" w:type="dxa"/>
            <w:vAlign w:val="center"/>
          </w:tcPr>
          <w:p w14:paraId="66DABF6B" w14:textId="2D76D9DA" w:rsidR="00F2232B" w:rsidDel="00CE5E77" w:rsidRDefault="00F2232B" w:rsidP="00F2232B">
            <w:pPr>
              <w:rPr>
                <w:del w:id="9354" w:author="Sayali Dev" w:date="2018-02-21T15:55:00Z"/>
                <w:b/>
              </w:rPr>
            </w:pPr>
            <w:del w:id="9355" w:author="Sayali Dev" w:date="2018-02-21T15:55:00Z">
              <w:r w:rsidDel="00CE5E77">
                <w:rPr>
                  <w:b/>
                </w:rPr>
                <w:delText>Sample Type</w:delText>
              </w:r>
            </w:del>
          </w:p>
        </w:tc>
        <w:tc>
          <w:tcPr>
            <w:tcW w:w="7200" w:type="dxa"/>
            <w:vAlign w:val="center"/>
          </w:tcPr>
          <w:p w14:paraId="70EE51FF" w14:textId="3930DC06" w:rsidR="00F2232B" w:rsidDel="00CE5E77" w:rsidRDefault="00F2232B" w:rsidP="00F2232B">
            <w:pPr>
              <w:rPr>
                <w:del w:id="9356" w:author="Sayali Dev" w:date="2018-02-21T15:55:00Z"/>
              </w:rPr>
            </w:pPr>
            <w:del w:id="9357" w:author="Sayali Dev" w:date="2018-02-21T15:55:00Z">
              <w:r w:rsidDel="00CE5E77">
                <w:delText>Click one or more sample types to search for all biospecimens with that sample type.</w:delText>
              </w:r>
            </w:del>
          </w:p>
        </w:tc>
      </w:tr>
    </w:tbl>
    <w:p w14:paraId="20467CFE" w14:textId="17E7A6E5" w:rsidR="00F2232B" w:rsidDel="00CE5E77" w:rsidRDefault="00F2232B" w:rsidP="00F2232B">
      <w:pPr>
        <w:ind w:right="270"/>
        <w:rPr>
          <w:del w:id="9358" w:author="Sayali Dev" w:date="2018-02-21T15:55:00Z"/>
          <w:b/>
        </w:rPr>
      </w:pPr>
    </w:p>
    <w:p w14:paraId="4B35E927" w14:textId="266EF343" w:rsidR="00F2232B" w:rsidDel="00CE5E77" w:rsidRDefault="00F2232B" w:rsidP="00C9791D">
      <w:pPr>
        <w:numPr>
          <w:ilvl w:val="0"/>
          <w:numId w:val="161"/>
        </w:numPr>
        <w:ind w:right="270"/>
        <w:rPr>
          <w:del w:id="9359" w:author="Sayali Dev" w:date="2018-02-21T15:55:00Z"/>
        </w:rPr>
      </w:pPr>
      <w:del w:id="9360" w:author="Sayali Dev" w:date="2018-02-21T15:55:00Z">
        <w:r w:rsidDel="00CE5E77">
          <w:delText xml:space="preserve">Click </w:delText>
        </w:r>
        <w:r w:rsidRPr="00F46147" w:rsidDel="00CE5E77">
          <w:rPr>
            <w:b/>
          </w:rPr>
          <w:delText>SEARCH</w:delText>
        </w:r>
        <w:r w:rsidDel="00CE5E77">
          <w:delText>.</w:delText>
        </w:r>
        <w:r w:rsidDel="00CE5E77">
          <w:br/>
          <w:delText>A list of biospecimens that match your search criteria appear</w:delText>
        </w:r>
        <w:r w:rsidRPr="00624A18" w:rsidDel="00CE5E77">
          <w:delText>s</w:delText>
        </w:r>
        <w:r w:rsidDel="00CE5E77">
          <w:delText xml:space="preserve">. </w:delText>
        </w:r>
        <w:r w:rsidDel="00CE5E77">
          <w:br/>
        </w:r>
        <w:r w:rsidRPr="00F46147" w:rsidDel="00CE5E77">
          <w:rPr>
            <w:b/>
          </w:rPr>
          <w:delText>Note:</w:delText>
        </w:r>
      </w:del>
    </w:p>
    <w:p w14:paraId="6E3E5595" w14:textId="543C768F" w:rsidR="00F2232B" w:rsidDel="00CE5E77" w:rsidRDefault="00F2232B" w:rsidP="00C9791D">
      <w:pPr>
        <w:numPr>
          <w:ilvl w:val="0"/>
          <w:numId w:val="162"/>
        </w:numPr>
        <w:ind w:left="1440" w:right="270"/>
        <w:rPr>
          <w:del w:id="9361" w:author="Sayali Dev" w:date="2018-02-21T15:55:00Z"/>
        </w:rPr>
      </w:pPr>
      <w:del w:id="9362" w:author="Sayali Dev" w:date="2018-02-21T15:55:00Z">
        <w:r w:rsidDel="00CE5E77">
          <w:delText xml:space="preserve">To completely collapse the </w:delText>
        </w:r>
        <w:r w:rsidRPr="00896626" w:rsidDel="00CE5E77">
          <w:rPr>
            <w:b/>
          </w:rPr>
          <w:delText>Advanced Search</w:delText>
        </w:r>
        <w:r w:rsidDel="00CE5E77">
          <w:delText xml:space="preserve"> area, click on the double arrow icon </w:delText>
        </w:r>
        <w:r w:rsidRPr="00691675" w:rsidDel="00CE5E77">
          <w:rPr>
            <w:noProof/>
          </w:rPr>
          <w:drawing>
            <wp:inline distT="0" distB="0" distL="0" distR="0" wp14:anchorId="3FD5F35D" wp14:editId="0DE6101A">
              <wp:extent cx="332740" cy="241300"/>
              <wp:effectExtent l="0" t="0" r="0" b="635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2740" cy="241300"/>
                      </a:xfrm>
                      <a:prstGeom prst="rect">
                        <a:avLst/>
                      </a:prstGeom>
                      <a:noFill/>
                      <a:ln>
                        <a:noFill/>
                      </a:ln>
                    </pic:spPr>
                  </pic:pic>
                </a:graphicData>
              </a:graphic>
            </wp:inline>
          </w:drawing>
        </w:r>
        <w:r w:rsidDel="00CE5E77">
          <w:delText xml:space="preserve"> in the right corner of the </w:delText>
        </w:r>
        <w:r w:rsidRPr="00896626" w:rsidDel="00CE5E77">
          <w:rPr>
            <w:b/>
          </w:rPr>
          <w:delText>Advanced Search</w:delText>
        </w:r>
        <w:r w:rsidDel="00CE5E77">
          <w:delText xml:space="preserve"> header bar.</w:delText>
        </w:r>
      </w:del>
    </w:p>
    <w:p w14:paraId="68661BDA" w14:textId="5963C555" w:rsidR="00F2232B" w:rsidDel="00CE5E77" w:rsidRDefault="00F2232B" w:rsidP="00C9791D">
      <w:pPr>
        <w:numPr>
          <w:ilvl w:val="0"/>
          <w:numId w:val="162"/>
        </w:numPr>
        <w:ind w:left="1440" w:right="270"/>
        <w:rPr>
          <w:del w:id="9363" w:author="Sayali Dev" w:date="2018-02-21T15:55:00Z"/>
        </w:rPr>
      </w:pPr>
      <w:del w:id="9364" w:author="Sayali Dev" w:date="2018-02-21T15:55:00Z">
        <w:r w:rsidDel="00CE5E77">
          <w:delText xml:space="preserve">To sort the list, click </w:delText>
        </w:r>
        <w:r w:rsidDel="00CE5E77">
          <w:rPr>
            <w:lang w:eastAsia="x-none"/>
          </w:rPr>
          <w:delText xml:space="preserve">the </w:delText>
        </w:r>
        <w:r w:rsidRPr="0033438F" w:rsidDel="00CE5E77">
          <w:rPr>
            <w:lang w:eastAsia="x-none"/>
          </w:rPr>
          <w:delText>header</w:delText>
        </w:r>
        <w:r w:rsidDel="00CE5E77">
          <w:rPr>
            <w:lang w:eastAsia="x-none"/>
          </w:rPr>
          <w:delText xml:space="preserve"> of the column with which you want to sort.</w:delText>
        </w:r>
        <w:r w:rsidDel="00CE5E77">
          <w:delText xml:space="preserve"> </w:delText>
        </w:r>
      </w:del>
    </w:p>
    <w:p w14:paraId="30477B99" w14:textId="6DA5F71D" w:rsidR="00F2232B" w:rsidDel="00CE5E77" w:rsidRDefault="00F2232B" w:rsidP="00C9791D">
      <w:pPr>
        <w:numPr>
          <w:ilvl w:val="0"/>
          <w:numId w:val="162"/>
        </w:numPr>
        <w:ind w:left="1440" w:right="270"/>
        <w:rPr>
          <w:del w:id="9365" w:author="Sayali Dev" w:date="2018-02-21T15:55:00Z"/>
        </w:rPr>
      </w:pPr>
      <w:del w:id="9366" w:author="Sayali Dev" w:date="2018-02-21T15:55:00Z">
        <w:r w:rsidDel="00CE5E77">
          <w:rPr>
            <w:lang w:eastAsia="x-none"/>
          </w:rPr>
          <w:delText xml:space="preserve">For additional information about how to sort the biospecimen list, change the column display and/or the number of records per page, see </w:delText>
        </w:r>
        <w:r w:rsidR="00CE5E77" w:rsidDel="00CE5E77">
          <w:fldChar w:fldCharType="begin"/>
        </w:r>
        <w:r w:rsidR="00CE5E77" w:rsidDel="00CE5E77">
          <w:delInstrText xml:space="preserve"> HYPERLINK \l "ChangingSearchDisplay" </w:delInstrText>
        </w:r>
        <w:r w:rsidR="00CE5E77" w:rsidDel="00CE5E77">
          <w:fldChar w:fldCharType="separate"/>
        </w:r>
        <w:r w:rsidRPr="00F46147" w:rsidDel="00CE5E77">
          <w:rPr>
            <w:rStyle w:val="Hyperlink"/>
            <w:b/>
            <w:lang w:eastAsia="x-none"/>
          </w:rPr>
          <w:delText>Changing Search Results Display</w:delText>
        </w:r>
        <w:r w:rsidR="00CE5E77" w:rsidDel="00CE5E77">
          <w:rPr>
            <w:rStyle w:val="Hyperlink"/>
            <w:b/>
            <w:lang w:eastAsia="x-none"/>
          </w:rPr>
          <w:fldChar w:fldCharType="end"/>
        </w:r>
      </w:del>
      <w:del w:id="9367" w:author="Sayali Dev" w:date="2018-02-12T18:53:00Z">
        <w:r w:rsidRPr="00F46147" w:rsidDel="00EC05B3">
          <w:rPr>
            <w:b/>
            <w:lang w:eastAsia="x-none"/>
          </w:rPr>
          <w:delText xml:space="preserve"> </w:delText>
        </w:r>
        <w:r w:rsidRPr="00B368A2" w:rsidDel="00EC05B3">
          <w:delText xml:space="preserve">in </w:delText>
        </w:r>
        <w:r w:rsidRPr="00F46147" w:rsidDel="00EC05B3">
          <w:rPr>
            <w:b/>
          </w:rPr>
          <w:delText xml:space="preserve">Managing </w:delText>
        </w:r>
        <w:r w:rsidDel="00EC05B3">
          <w:rPr>
            <w:b/>
          </w:rPr>
          <w:delText xml:space="preserve">the </w:delText>
        </w:r>
        <w:r w:rsidRPr="00F46147" w:rsidDel="00EC05B3">
          <w:rPr>
            <w:b/>
          </w:rPr>
          <w:delText>Common Application Functions</w:delText>
        </w:r>
        <w:r w:rsidDel="00EC05B3">
          <w:delText xml:space="preserve"> section</w:delText>
        </w:r>
        <w:r w:rsidDel="00EC05B3">
          <w:rPr>
            <w:lang w:eastAsia="x-none"/>
          </w:rPr>
          <w:delText>.</w:delText>
        </w:r>
      </w:del>
    </w:p>
    <w:p w14:paraId="415D6AA8" w14:textId="130602A8" w:rsidR="00F2232B" w:rsidDel="00CE5E77" w:rsidRDefault="00F2232B" w:rsidP="00F2232B">
      <w:pPr>
        <w:rPr>
          <w:del w:id="9368" w:author="Sayali Dev" w:date="2018-02-21T15:55:00Z"/>
          <w:lang w:eastAsia="x-none"/>
        </w:rPr>
      </w:pPr>
    </w:p>
    <w:p w14:paraId="37D19336" w14:textId="68A0A8E4" w:rsidR="00F2232B" w:rsidDel="00CE5E77" w:rsidRDefault="00F2232B" w:rsidP="00F2232B">
      <w:pPr>
        <w:rPr>
          <w:del w:id="9369" w:author="Sayali Dev" w:date="2018-02-21T15:55:00Z"/>
          <w:lang w:eastAsia="x-none"/>
        </w:rPr>
      </w:pPr>
    </w:p>
    <w:p w14:paraId="7E0952D5" w14:textId="40B3FC03" w:rsidR="00F2232B" w:rsidRPr="00F56F39" w:rsidDel="00CE5E77" w:rsidRDefault="00F2232B" w:rsidP="00F2232B">
      <w:pPr>
        <w:rPr>
          <w:del w:id="9370" w:author="Sayali Dev" w:date="2018-02-21T15:55:00Z"/>
        </w:rPr>
      </w:pPr>
      <w:del w:id="9371" w:author="Sayali Dev" w:date="2018-02-21T15:55:00Z">
        <w:r w:rsidDel="00CE5E77">
          <w:delText xml:space="preserve">From the </w:delText>
        </w:r>
        <w:r w:rsidRPr="00411BE9" w:rsidDel="00CE5E77">
          <w:rPr>
            <w:b/>
          </w:rPr>
          <w:delText>Inventory Search</w:delText>
        </w:r>
        <w:r w:rsidDel="00CE5E77">
          <w:delText xml:space="preserve"> page, you can initiate </w:delText>
        </w:r>
        <w:r w:rsidRPr="00F56F39" w:rsidDel="00CE5E77">
          <w:delText xml:space="preserve">the following </w:delText>
        </w:r>
        <w:r w:rsidDel="00CE5E77">
          <w:delText>tasks</w:delText>
        </w:r>
        <w:r w:rsidRPr="00F56F39" w:rsidDel="00CE5E77">
          <w:delText>:</w:delText>
        </w:r>
        <w:r w:rsidDel="00CE5E77">
          <w:br/>
        </w:r>
      </w:del>
    </w:p>
    <w:p w14:paraId="46BBBBE0" w14:textId="50CE048B" w:rsidR="00F2232B" w:rsidDel="00CE5E77" w:rsidRDefault="00F2232B" w:rsidP="00C9791D">
      <w:pPr>
        <w:numPr>
          <w:ilvl w:val="0"/>
          <w:numId w:val="210"/>
        </w:numPr>
        <w:ind w:left="720" w:right="450"/>
        <w:rPr>
          <w:del w:id="9372" w:author="Sayali Dev" w:date="2018-02-21T15:55:00Z"/>
        </w:rPr>
      </w:pPr>
      <w:del w:id="9373" w:author="Sayali Dev" w:date="2018-02-21T15:55:00Z">
        <w:r w:rsidRPr="003B19C7" w:rsidDel="00CE5E77">
          <w:rPr>
            <w:b/>
          </w:rPr>
          <w:delText xml:space="preserve">Add new biospecimen to inventory: </w:delText>
        </w:r>
        <w:r w:rsidDel="00CE5E77">
          <w:delText xml:space="preserve">For more information about how to add new biospecimen inventory, see </w:delText>
        </w:r>
        <w:r w:rsidR="00CE5E77" w:rsidDel="00CE5E77">
          <w:fldChar w:fldCharType="begin"/>
        </w:r>
        <w:r w:rsidR="00CE5E77" w:rsidDel="00CE5E77">
          <w:delInstrText xml:space="preserve"> HYPERLINK \l "AddingInventory" </w:delInstrText>
        </w:r>
        <w:r w:rsidR="00CE5E77" w:rsidDel="00CE5E77">
          <w:fldChar w:fldCharType="separate"/>
        </w:r>
        <w:r w:rsidRPr="003B19C7" w:rsidDel="00CE5E77">
          <w:rPr>
            <w:rStyle w:val="Hyperlink"/>
            <w:b/>
          </w:rPr>
          <w:delText>Creating Inventory</w:delText>
        </w:r>
        <w:r w:rsidR="00CE5E77" w:rsidDel="00CE5E77">
          <w:rPr>
            <w:rStyle w:val="Hyperlink"/>
            <w:b/>
          </w:rPr>
          <w:fldChar w:fldCharType="end"/>
        </w:r>
        <w:r w:rsidDel="00CE5E77">
          <w:rPr>
            <w:b/>
          </w:rPr>
          <w:delText>.</w:delText>
        </w:r>
      </w:del>
    </w:p>
    <w:p w14:paraId="2B235C04" w14:textId="4D037152" w:rsidR="00F2232B" w:rsidRPr="0030337E" w:rsidDel="00CE5E77" w:rsidRDefault="00F2232B" w:rsidP="00C9791D">
      <w:pPr>
        <w:numPr>
          <w:ilvl w:val="0"/>
          <w:numId w:val="129"/>
        </w:numPr>
        <w:ind w:right="450"/>
        <w:rPr>
          <w:del w:id="9374" w:author="Sayali Dev" w:date="2018-02-21T15:55:00Z"/>
        </w:rPr>
      </w:pPr>
      <w:del w:id="9375" w:author="Sayali Dev" w:date="2018-02-21T15:55:00Z">
        <w:r w:rsidRPr="003B19C7" w:rsidDel="00CE5E77">
          <w:rPr>
            <w:b/>
            <w:lang w:eastAsia="x-none"/>
          </w:rPr>
          <w:delText>Print a biospecimen list as an excel spreadsheet:</w:delText>
        </w:r>
        <w:r w:rsidDel="00CE5E77">
          <w:rPr>
            <w:lang w:eastAsia="x-none"/>
          </w:rPr>
          <w:delText xml:space="preserve"> Click the </w:delText>
        </w:r>
        <w:r w:rsidRPr="003B19C7" w:rsidDel="00CE5E77">
          <w:rPr>
            <w:b/>
            <w:lang w:eastAsia="x-none"/>
          </w:rPr>
          <w:delText>Export current view to CSV</w:delText>
        </w:r>
        <w:r w:rsidDel="00CE5E77">
          <w:rPr>
            <w:lang w:eastAsia="x-none"/>
          </w:rPr>
          <w:delText xml:space="preserve"> </w:delText>
        </w:r>
        <w:r w:rsidDel="00CE5E77">
          <w:rPr>
            <w:noProof/>
          </w:rPr>
          <w:drawing>
            <wp:inline distT="0" distB="0" distL="0" distR="0" wp14:anchorId="4E047CB4" wp14:editId="1D30D544">
              <wp:extent cx="266065" cy="2660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rsidDel="00CE5E77">
          <w:delText xml:space="preserve"> icon, and then in the </w:delText>
        </w:r>
        <w:r w:rsidRPr="003B19C7" w:rsidDel="00CE5E77">
          <w:rPr>
            <w:b/>
          </w:rPr>
          <w:delText>File Download</w:delText>
        </w:r>
        <w:r w:rsidDel="00CE5E77">
          <w:delText xml:space="preserve"> window, click </w:delText>
        </w:r>
        <w:r w:rsidRPr="003B19C7" w:rsidDel="00CE5E77">
          <w:rPr>
            <w:b/>
          </w:rPr>
          <w:delText>Save</w:delText>
        </w:r>
        <w:r w:rsidDel="00CE5E77">
          <w:delText xml:space="preserve">. </w:delText>
        </w:r>
        <w:r w:rsidDel="00CE5E77">
          <w:br/>
          <w:delText xml:space="preserve">The biospecimen list file is saved to your machine for viewing/printing. </w:delText>
        </w:r>
        <w:r w:rsidDel="00CE5E77">
          <w:br/>
        </w:r>
      </w:del>
    </w:p>
    <w:p w14:paraId="068DBE8D" w14:textId="73CA307C" w:rsidR="00F2232B" w:rsidRPr="00F56F39" w:rsidDel="00CE5E77" w:rsidRDefault="00F2232B" w:rsidP="00C9791D">
      <w:pPr>
        <w:numPr>
          <w:ilvl w:val="0"/>
          <w:numId w:val="129"/>
        </w:numPr>
        <w:rPr>
          <w:del w:id="9376" w:author="Sayali Dev" w:date="2018-02-21T15:55:00Z"/>
        </w:rPr>
      </w:pPr>
      <w:del w:id="9377" w:author="Sayali Dev" w:date="2018-02-21T15:55:00Z">
        <w:r w:rsidRPr="0060565A" w:rsidDel="00CE5E77">
          <w:rPr>
            <w:b/>
          </w:rPr>
          <w:delText xml:space="preserve">Generate a </w:delText>
        </w:r>
        <w:r w:rsidDel="00CE5E77">
          <w:rPr>
            <w:b/>
          </w:rPr>
          <w:delText>biospecimen</w:delText>
        </w:r>
        <w:r w:rsidRPr="0060565A" w:rsidDel="00CE5E77">
          <w:rPr>
            <w:b/>
          </w:rPr>
          <w:delText xml:space="preserve"> </w:delText>
        </w:r>
        <w:r w:rsidDel="00CE5E77">
          <w:rPr>
            <w:b/>
          </w:rPr>
          <w:delText xml:space="preserve">list </w:delText>
        </w:r>
        <w:r w:rsidRPr="0060565A" w:rsidDel="00CE5E77">
          <w:rPr>
            <w:b/>
          </w:rPr>
          <w:delText>report:</w:delText>
        </w:r>
        <w:r w:rsidDel="00CE5E77">
          <w:delText xml:space="preserve"> For more information about how to generate a biospecimen report, see</w:delText>
        </w:r>
        <w:r w:rsidRPr="00F56F39" w:rsidDel="00CE5E77">
          <w:delText xml:space="preserve"> </w:delText>
        </w:r>
        <w:r w:rsidR="00CE5E77" w:rsidDel="00CE5E77">
          <w:fldChar w:fldCharType="begin"/>
        </w:r>
        <w:r w:rsidR="00CE5E77" w:rsidDel="00CE5E77">
          <w:delInstrText xml:space="preserve"> HYPERLINK \l "_Generating_a_Biospecimen" </w:delInstrText>
        </w:r>
        <w:r w:rsidR="00CE5E77" w:rsidDel="00CE5E77">
          <w:fldChar w:fldCharType="separate"/>
        </w:r>
        <w:r w:rsidRPr="0051600F" w:rsidDel="00CE5E77">
          <w:rPr>
            <w:rStyle w:val="Hyperlink"/>
            <w:b/>
          </w:rPr>
          <w:delText>Generating a Biospecimen Report</w:delText>
        </w:r>
        <w:r w:rsidR="00CE5E77" w:rsidDel="00CE5E77">
          <w:rPr>
            <w:rStyle w:val="Hyperlink"/>
            <w:b/>
          </w:rPr>
          <w:fldChar w:fldCharType="end"/>
        </w:r>
        <w:r w:rsidDel="00CE5E77">
          <w:rPr>
            <w:b/>
          </w:rPr>
          <w:delText>.</w:delText>
        </w:r>
        <w:r w:rsidRPr="00F56F39" w:rsidDel="00CE5E77">
          <w:br/>
        </w:r>
      </w:del>
    </w:p>
    <w:p w14:paraId="06D3EA70" w14:textId="17BA6A71" w:rsidR="00F2232B" w:rsidRPr="00F56F39" w:rsidDel="00CE5E77" w:rsidRDefault="00F2232B" w:rsidP="00C9791D">
      <w:pPr>
        <w:numPr>
          <w:ilvl w:val="0"/>
          <w:numId w:val="129"/>
        </w:numPr>
        <w:rPr>
          <w:del w:id="9378" w:author="Sayali Dev" w:date="2018-02-21T15:55:00Z"/>
        </w:rPr>
      </w:pPr>
      <w:del w:id="9379" w:author="Sayali Dev" w:date="2018-02-21T15:55:00Z">
        <w:r w:rsidRPr="0060565A" w:rsidDel="00CE5E77">
          <w:rPr>
            <w:b/>
          </w:rPr>
          <w:delText>Modify biospecimen</w:delText>
        </w:r>
        <w:r w:rsidDel="00CE5E77">
          <w:rPr>
            <w:b/>
          </w:rPr>
          <w:delText>s</w:delText>
        </w:r>
        <w:r w:rsidRPr="0060565A" w:rsidDel="00CE5E77">
          <w:rPr>
            <w:b/>
          </w:rPr>
          <w:delText xml:space="preserve"> in bulk:</w:delText>
        </w:r>
        <w:r w:rsidDel="00CE5E77">
          <w:delText xml:space="preserve"> For more information about how to modify biospecimens in bulk, see </w:delText>
        </w:r>
        <w:r w:rsidR="00CE5E77" w:rsidDel="00CE5E77">
          <w:fldChar w:fldCharType="begin"/>
        </w:r>
        <w:r w:rsidR="00CE5E77" w:rsidDel="00CE5E77">
          <w:delInstrText xml:space="preserve"> HYPERLINK \l "BulkModifySample" </w:delInstrText>
        </w:r>
        <w:r w:rsidR="00CE5E77" w:rsidDel="00CE5E77">
          <w:fldChar w:fldCharType="separate"/>
        </w:r>
        <w:r w:rsidRPr="00F60F17" w:rsidDel="00CE5E77">
          <w:rPr>
            <w:rStyle w:val="Hyperlink"/>
            <w:b/>
          </w:rPr>
          <w:delText>Modifying Biospecimen</w:delText>
        </w:r>
        <w:r w:rsidDel="00CE5E77">
          <w:rPr>
            <w:rStyle w:val="Hyperlink"/>
            <w:b/>
          </w:rPr>
          <w:delText>s</w:delText>
        </w:r>
        <w:r w:rsidRPr="00F60F17" w:rsidDel="00CE5E77">
          <w:rPr>
            <w:rStyle w:val="Hyperlink"/>
            <w:b/>
          </w:rPr>
          <w:delText xml:space="preserve"> in Bulk</w:delText>
        </w:r>
        <w:r w:rsidR="00CE5E77" w:rsidDel="00CE5E77">
          <w:rPr>
            <w:rStyle w:val="Hyperlink"/>
            <w:b/>
          </w:rPr>
          <w:fldChar w:fldCharType="end"/>
        </w:r>
        <w:r w:rsidDel="00CE5E77">
          <w:rPr>
            <w:b/>
          </w:rPr>
          <w:delText>.</w:delText>
        </w:r>
        <w:r w:rsidDel="00CE5E77">
          <w:rPr>
            <w:b/>
          </w:rPr>
          <w:br/>
        </w:r>
      </w:del>
    </w:p>
    <w:p w14:paraId="0AD57B8B" w14:textId="65D6CD4B" w:rsidR="00F2232B" w:rsidDel="00CE5E77" w:rsidRDefault="00F2232B" w:rsidP="00C9791D">
      <w:pPr>
        <w:numPr>
          <w:ilvl w:val="0"/>
          <w:numId w:val="129"/>
        </w:numPr>
        <w:rPr>
          <w:del w:id="9380" w:author="Sayali Dev" w:date="2018-02-21T15:55:00Z"/>
        </w:rPr>
      </w:pPr>
      <w:del w:id="9381" w:author="Sayali Dev" w:date="2018-02-21T15:55:00Z">
        <w:r w:rsidRPr="0060565A" w:rsidDel="00CE5E77">
          <w:rPr>
            <w:b/>
          </w:rPr>
          <w:delText>Add biospecimen</w:delText>
        </w:r>
        <w:r w:rsidDel="00CE5E77">
          <w:rPr>
            <w:b/>
          </w:rPr>
          <w:delText>s</w:delText>
        </w:r>
        <w:r w:rsidRPr="0060565A" w:rsidDel="00CE5E77">
          <w:rPr>
            <w:b/>
          </w:rPr>
          <w:delText xml:space="preserve"> to a worklist:</w:delText>
        </w:r>
        <w:r w:rsidDel="00CE5E77">
          <w:delText xml:space="preserve"> You can add biospecimens to an existing worklist or create a new worklist and add biospecimens to it</w:delText>
        </w:r>
        <w:r w:rsidRPr="00F56F39" w:rsidDel="00CE5E77">
          <w:delText xml:space="preserve">. </w:delText>
        </w:r>
        <w:r w:rsidDel="00CE5E77">
          <w:delText xml:space="preserve">For more information about how to add a biospecimen to a worklist, see </w:delText>
        </w:r>
        <w:r w:rsidR="00CE5E77" w:rsidDel="00CE5E77">
          <w:fldChar w:fldCharType="begin"/>
        </w:r>
        <w:r w:rsidR="00CE5E77" w:rsidDel="00CE5E77">
          <w:delInstrText xml:space="preserve"> HYPERLINK \l "AddInvenSearchToWorklist" </w:delInstrText>
        </w:r>
        <w:r w:rsidR="00CE5E77" w:rsidDel="00CE5E77">
          <w:fldChar w:fldCharType="separate"/>
        </w:r>
        <w:r w:rsidRPr="00F56F39" w:rsidDel="00CE5E77">
          <w:rPr>
            <w:rStyle w:val="Hyperlink"/>
            <w:b/>
          </w:rPr>
          <w:delText xml:space="preserve">Adding </w:delText>
        </w:r>
        <w:r w:rsidDel="00CE5E77">
          <w:rPr>
            <w:rStyle w:val="Hyperlink"/>
            <w:b/>
          </w:rPr>
          <w:delText xml:space="preserve">a Biospecimen </w:delText>
        </w:r>
        <w:r w:rsidRPr="00F56F39" w:rsidDel="00CE5E77">
          <w:rPr>
            <w:rStyle w:val="Hyperlink"/>
            <w:b/>
          </w:rPr>
          <w:delText>to a Worklist</w:delText>
        </w:r>
        <w:r w:rsidR="00CE5E77" w:rsidDel="00CE5E77">
          <w:rPr>
            <w:rStyle w:val="Hyperlink"/>
            <w:b/>
          </w:rPr>
          <w:fldChar w:fldCharType="end"/>
        </w:r>
        <w:r w:rsidRPr="00F56F39" w:rsidDel="00CE5E77">
          <w:delText>.</w:delText>
        </w:r>
        <w:r w:rsidDel="00CE5E77">
          <w:br/>
        </w:r>
      </w:del>
    </w:p>
    <w:p w14:paraId="3AF14775" w14:textId="6DE19A42" w:rsidR="00F2232B" w:rsidDel="00CE5E77" w:rsidRDefault="00F2232B" w:rsidP="00C9791D">
      <w:pPr>
        <w:numPr>
          <w:ilvl w:val="0"/>
          <w:numId w:val="129"/>
        </w:numPr>
        <w:rPr>
          <w:del w:id="9382" w:author="Sayali Dev" w:date="2018-02-21T15:55:00Z"/>
        </w:rPr>
      </w:pPr>
      <w:del w:id="9383" w:author="Sayali Dev" w:date="2018-02-21T15:55:00Z">
        <w:r w:rsidDel="00CE5E77">
          <w:rPr>
            <w:b/>
          </w:rPr>
          <w:delText>V</w:delText>
        </w:r>
        <w:r w:rsidRPr="00741BC8" w:rsidDel="00CE5E77">
          <w:rPr>
            <w:b/>
          </w:rPr>
          <w:delText xml:space="preserve">iew </w:delText>
        </w:r>
        <w:r w:rsidDel="00CE5E77">
          <w:rPr>
            <w:b/>
          </w:rPr>
          <w:delText>biospeci</w:delText>
        </w:r>
        <w:r w:rsidRPr="00741BC8" w:rsidDel="00CE5E77">
          <w:rPr>
            <w:b/>
          </w:rPr>
          <w:delText>men details:</w:delText>
        </w:r>
        <w:r w:rsidDel="00CE5E77">
          <w:delText xml:space="preserve"> For more information about how to view the details of a biospecimen, see </w:delText>
        </w:r>
        <w:r w:rsidR="00CE5E77" w:rsidDel="00CE5E77">
          <w:fldChar w:fldCharType="begin"/>
        </w:r>
        <w:r w:rsidR="00CE5E77" w:rsidDel="00CE5E77">
          <w:delInstrText xml:space="preserve"> HYPERLINK \l "_Viewing_Biospecimen_Details" </w:delInstrText>
        </w:r>
        <w:r w:rsidR="00CE5E77" w:rsidDel="00CE5E77">
          <w:fldChar w:fldCharType="separate"/>
        </w:r>
        <w:r w:rsidRPr="00F56F39" w:rsidDel="00CE5E77">
          <w:rPr>
            <w:rStyle w:val="Hyperlink"/>
            <w:b/>
          </w:rPr>
          <w:delText>Viewing Biospecimen Details</w:delText>
        </w:r>
        <w:r w:rsidR="00CE5E77" w:rsidDel="00CE5E77">
          <w:rPr>
            <w:rStyle w:val="Hyperlink"/>
            <w:b/>
          </w:rPr>
          <w:fldChar w:fldCharType="end"/>
        </w:r>
        <w:r w:rsidRPr="00F56F39" w:rsidDel="00CE5E77">
          <w:delText>.</w:delText>
        </w:r>
      </w:del>
    </w:p>
    <w:p w14:paraId="5CB5D1BA" w14:textId="02E7D8E1" w:rsidR="00901A28" w:rsidDel="00CE5E77" w:rsidRDefault="00901A28" w:rsidP="00F2232B">
      <w:pPr>
        <w:ind w:left="720"/>
        <w:rPr>
          <w:del w:id="9384" w:author="Sayali Dev" w:date="2018-02-21T15:55:00Z"/>
          <w:b/>
        </w:rPr>
      </w:pPr>
    </w:p>
    <w:p w14:paraId="58188B53" w14:textId="18F422B2" w:rsidR="00F2232B" w:rsidDel="00CE5E77" w:rsidRDefault="00F2232B" w:rsidP="00F2232B">
      <w:pPr>
        <w:pStyle w:val="Heading3"/>
        <w:rPr>
          <w:del w:id="9385" w:author="Sayali Dev" w:date="2018-02-21T15:55:00Z"/>
          <w:lang w:val="en-US"/>
        </w:rPr>
      </w:pPr>
      <w:del w:id="9386" w:author="Sayali Dev" w:date="2018-02-21T15:55:00Z">
        <w:r w:rsidDel="00CE5E77">
          <w:rPr>
            <w:b w:val="0"/>
          </w:rPr>
          <w:br w:type="page"/>
        </w:r>
        <w:bookmarkStart w:id="9387" w:name="GeneratingInventoryManifest"/>
        <w:bookmarkStart w:id="9388" w:name="AddingInventory"/>
        <w:bookmarkStart w:id="9389" w:name="_Toc452993627"/>
        <w:bookmarkStart w:id="9390" w:name="_Toc300125749"/>
        <w:bookmarkEnd w:id="9387"/>
        <w:bookmarkEnd w:id="9388"/>
        <w:r w:rsidDel="00CE5E77">
          <w:rPr>
            <w:lang w:val="en-US"/>
          </w:rPr>
          <w:delText>Creating Inventory</w:delText>
        </w:r>
        <w:bookmarkEnd w:id="9389"/>
      </w:del>
    </w:p>
    <w:p w14:paraId="40A5C313" w14:textId="68E3BE09" w:rsidR="00F2232B" w:rsidDel="00CE5E77" w:rsidRDefault="00F2232B" w:rsidP="00F2232B">
      <w:pPr>
        <w:pStyle w:val="Heading3"/>
        <w:rPr>
          <w:del w:id="9391" w:author="Sayali Dev" w:date="2018-02-21T15:55:00Z"/>
          <w:lang w:val="en-US"/>
        </w:rPr>
      </w:pPr>
    </w:p>
    <w:p w14:paraId="3239742A" w14:textId="4C37C974" w:rsidR="00F2232B" w:rsidDel="00CE5E77" w:rsidRDefault="00F2232B" w:rsidP="00F2232B">
      <w:pPr>
        <w:rPr>
          <w:del w:id="9392" w:author="Sayali Dev" w:date="2018-02-21T15:55:00Z"/>
          <w:lang w:eastAsia="x-none"/>
        </w:rPr>
      </w:pPr>
      <w:del w:id="9393" w:author="Sayali Dev" w:date="2018-02-21T15:55:00Z">
        <w:r w:rsidDel="00CE5E77">
          <w:rPr>
            <w:lang w:eastAsia="x-none"/>
          </w:rPr>
          <w:delText>To add a new biospecimen to inventory:</w:delText>
        </w:r>
      </w:del>
    </w:p>
    <w:p w14:paraId="612A34F0" w14:textId="133848DA" w:rsidR="00F2232B" w:rsidRPr="00951260" w:rsidDel="00CE5E77" w:rsidRDefault="00F2232B" w:rsidP="00F2232B">
      <w:pPr>
        <w:rPr>
          <w:del w:id="9394" w:author="Sayali Dev" w:date="2018-02-21T15:55:00Z"/>
          <w:lang w:eastAsia="x-none"/>
        </w:rPr>
      </w:pPr>
    </w:p>
    <w:p w14:paraId="2B3DD88B" w14:textId="6C40B655" w:rsidR="00F2232B" w:rsidDel="00CE5E77" w:rsidRDefault="00F2232B" w:rsidP="00C9791D">
      <w:pPr>
        <w:pStyle w:val="BodyText"/>
        <w:numPr>
          <w:ilvl w:val="0"/>
          <w:numId w:val="130"/>
        </w:numPr>
        <w:ind w:right="720"/>
        <w:rPr>
          <w:del w:id="9395" w:author="Sayali Dev" w:date="2018-02-21T15:55:00Z"/>
        </w:rPr>
      </w:pPr>
      <w:del w:id="9396" w:author="Sayali Dev" w:date="2018-01-31T17:54:00Z">
        <w:r w:rsidDel="009A119E">
          <w:delText>Log on</w:delText>
        </w:r>
      </w:del>
      <w:del w:id="9397" w:author="Sayali Dev" w:date="2018-02-21T15:55:00Z">
        <w:r w:rsidDel="00CE5E77">
          <w:delText xml:space="preserve"> to the application using your </w:delText>
        </w:r>
      </w:del>
      <w:del w:id="9398" w:author="Sayali Dev" w:date="2018-01-31T17:55:00Z">
        <w:r w:rsidDel="00A62626">
          <w:delText>logon</w:delText>
        </w:r>
      </w:del>
      <w:del w:id="9399" w:author="Sayali Dev" w:date="2018-02-21T15:55:00Z">
        <w:r w:rsidDel="00CE5E77">
          <w:delText xml:space="preserve"> credentials. </w:delText>
        </w:r>
      </w:del>
    </w:p>
    <w:p w14:paraId="7EA921E9" w14:textId="50CA92A9" w:rsidR="00F2232B" w:rsidDel="00CE5E77" w:rsidRDefault="00F2232B" w:rsidP="00F2232B">
      <w:pPr>
        <w:pStyle w:val="BodyText"/>
        <w:ind w:left="720" w:right="720"/>
        <w:rPr>
          <w:del w:id="9400" w:author="Sayali Dev" w:date="2018-02-21T15:55:00Z"/>
        </w:rPr>
      </w:pPr>
      <w:del w:id="9401" w:author="Sayali Dev" w:date="2018-02-21T15:55:00Z">
        <w:r w:rsidDel="00CE5E77">
          <w:delText xml:space="preserve">The home page appears. </w:delText>
        </w:r>
      </w:del>
    </w:p>
    <w:p w14:paraId="3986EA8C" w14:textId="066930DE" w:rsidR="00F2232B" w:rsidDel="00CE5E77" w:rsidRDefault="00F2232B" w:rsidP="00F2232B">
      <w:pPr>
        <w:pStyle w:val="BodyText"/>
        <w:ind w:right="720"/>
        <w:rPr>
          <w:del w:id="9402" w:author="Sayali Dev" w:date="2018-02-21T15:55:00Z"/>
        </w:rPr>
      </w:pPr>
    </w:p>
    <w:p w14:paraId="07E0BCED" w14:textId="6D425FF9" w:rsidR="00F2232B" w:rsidDel="00CE5E77" w:rsidRDefault="00F2232B" w:rsidP="00C9791D">
      <w:pPr>
        <w:pStyle w:val="BodyText"/>
        <w:numPr>
          <w:ilvl w:val="0"/>
          <w:numId w:val="130"/>
        </w:numPr>
        <w:ind w:right="720"/>
        <w:rPr>
          <w:del w:id="9403" w:author="Sayali Dev" w:date="2018-02-21T15:55:00Z"/>
        </w:rPr>
      </w:pPr>
      <w:del w:id="9404"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53BC8F30" w14:textId="25C89342" w:rsidR="00F2232B" w:rsidDel="00CE5E77" w:rsidRDefault="00F2232B" w:rsidP="00F2232B">
      <w:pPr>
        <w:pStyle w:val="BodyText"/>
        <w:ind w:left="720" w:right="720"/>
        <w:rPr>
          <w:del w:id="9405" w:author="Sayali Dev" w:date="2018-02-21T15:55:00Z"/>
        </w:rPr>
      </w:pPr>
      <w:del w:id="9406"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 </w:delText>
        </w:r>
      </w:del>
    </w:p>
    <w:p w14:paraId="03CDFC08" w14:textId="1AC621D2" w:rsidR="00F2232B" w:rsidDel="00CE5E77" w:rsidRDefault="00F2232B" w:rsidP="00F2232B">
      <w:pPr>
        <w:pStyle w:val="BodyText"/>
        <w:ind w:left="720" w:right="720"/>
        <w:rPr>
          <w:del w:id="9407" w:author="Sayali Dev" w:date="2018-02-21T15:55:00Z"/>
        </w:rPr>
      </w:pPr>
    </w:p>
    <w:p w14:paraId="104A7F59" w14:textId="40E03BD3" w:rsidR="00F2232B" w:rsidDel="00CE5E77" w:rsidRDefault="00F2232B" w:rsidP="00C9791D">
      <w:pPr>
        <w:pStyle w:val="BodyText"/>
        <w:numPr>
          <w:ilvl w:val="0"/>
          <w:numId w:val="130"/>
        </w:numPr>
        <w:ind w:right="720"/>
        <w:rPr>
          <w:del w:id="9408" w:author="Sayali Dev" w:date="2018-02-21T15:55:00Z"/>
        </w:rPr>
      </w:pPr>
      <w:del w:id="9409" w:author="Sayali Dev" w:date="2018-02-21T15:55:00Z">
        <w:r w:rsidDel="00CE5E77">
          <w:delText>Click</w:delText>
        </w:r>
        <w:r w:rsidRPr="00951260" w:rsidDel="00CE5E77">
          <w:delText xml:space="preserve"> </w:delText>
        </w:r>
        <w:r w:rsidRPr="00951260" w:rsidDel="00CE5E77">
          <w:rPr>
            <w:lang w:val="en-US"/>
          </w:rPr>
          <w:delText>the</w:delText>
        </w:r>
        <w:r w:rsidDel="00CE5E77">
          <w:rPr>
            <w:b/>
            <w:lang w:val="en-US"/>
          </w:rPr>
          <w:delText xml:space="preserve"> Create Inventory </w:delText>
        </w:r>
        <w:r w:rsidRPr="00951260" w:rsidDel="00CE5E77">
          <w:rPr>
            <w:lang w:val="en-US"/>
          </w:rPr>
          <w:delText xml:space="preserve">link below the Advanced Search </w:delText>
        </w:r>
        <w:r w:rsidDel="00CE5E77">
          <w:rPr>
            <w:lang w:val="en-US"/>
          </w:rPr>
          <w:delText>section</w:delText>
        </w:r>
        <w:r w:rsidRPr="00951260" w:rsidDel="00CE5E77">
          <w:delText>.</w:delText>
        </w:r>
      </w:del>
    </w:p>
    <w:p w14:paraId="150434E7" w14:textId="11AF9DE7" w:rsidR="00F2232B" w:rsidDel="00CE5E77" w:rsidRDefault="00F2232B" w:rsidP="00F2232B">
      <w:pPr>
        <w:pStyle w:val="BodyText"/>
        <w:ind w:left="720" w:right="720"/>
        <w:rPr>
          <w:del w:id="9410" w:author="Sayali Dev" w:date="2018-02-21T15:55:00Z"/>
          <w:lang w:val="en-US"/>
        </w:rPr>
      </w:pPr>
      <w:del w:id="9411" w:author="Sayali Dev" w:date="2018-02-21T15:55:00Z">
        <w:r w:rsidDel="00CE5E77">
          <w:delText xml:space="preserve">The </w:delText>
        </w:r>
        <w:r w:rsidDel="00CE5E77">
          <w:rPr>
            <w:b/>
            <w:lang w:val="en-US"/>
          </w:rPr>
          <w:delText xml:space="preserve">Create Inventory </w:delText>
        </w:r>
        <w:r w:rsidRPr="003A2362" w:rsidDel="00CE5E77">
          <w:rPr>
            <w:lang w:val="en-US"/>
          </w:rPr>
          <w:delText>window</w:delText>
        </w:r>
        <w:r w:rsidDel="00CE5E77">
          <w:delText xml:space="preserve"> </w:delText>
        </w:r>
        <w:r w:rsidDel="00CE5E77">
          <w:rPr>
            <w:lang w:val="en-US"/>
          </w:rPr>
          <w:delText>appears</w:delText>
        </w:r>
        <w:r w:rsidDel="00CE5E77">
          <w:delText>.</w:delText>
        </w:r>
      </w:del>
    </w:p>
    <w:p w14:paraId="5D6E44E7" w14:textId="194968C8" w:rsidR="00F2232B" w:rsidDel="00CE5E77" w:rsidRDefault="00F2232B" w:rsidP="00F2232B">
      <w:pPr>
        <w:pStyle w:val="BodyText"/>
        <w:ind w:left="720" w:right="720"/>
        <w:rPr>
          <w:del w:id="9412" w:author="Sayali Dev" w:date="2018-02-21T15:55:00Z"/>
          <w:lang w:val="en-US"/>
        </w:rPr>
      </w:pPr>
    </w:p>
    <w:p w14:paraId="6A563A97" w14:textId="7753822E" w:rsidR="00F2232B" w:rsidDel="00CE5E77" w:rsidRDefault="00F2232B" w:rsidP="00F2232B">
      <w:pPr>
        <w:pStyle w:val="BodyText"/>
        <w:ind w:left="720" w:right="720"/>
        <w:rPr>
          <w:del w:id="9413" w:author="Sayali Dev" w:date="2018-02-21T15:55:00Z"/>
          <w:lang w:val="en-US"/>
        </w:rPr>
      </w:pPr>
      <w:del w:id="9414" w:author="Sayali Dev" w:date="2018-02-21T15:55:00Z">
        <w:r w:rsidDel="00CE5E77">
          <w:rPr>
            <w:noProof/>
          </w:rPr>
          <w:drawing>
            <wp:inline distT="0" distB="0" distL="0" distR="0" wp14:anchorId="75725D4E" wp14:editId="3F725DBD">
              <wp:extent cx="6317222" cy="2955175"/>
              <wp:effectExtent l="19050" t="19050" r="26670" b="17145"/>
              <wp:docPr id="9252" name="Picture 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29920" cy="2961115"/>
                      </a:xfrm>
                      <a:prstGeom prst="rect">
                        <a:avLst/>
                      </a:prstGeom>
                      <a:ln w="3175">
                        <a:solidFill>
                          <a:schemeClr val="tx1"/>
                        </a:solidFill>
                      </a:ln>
                    </pic:spPr>
                  </pic:pic>
                </a:graphicData>
              </a:graphic>
            </wp:inline>
          </w:drawing>
        </w:r>
      </w:del>
    </w:p>
    <w:p w14:paraId="0912A98C" w14:textId="06FEFE8D" w:rsidR="00F2232B" w:rsidDel="00CE5E77" w:rsidRDefault="00F2232B" w:rsidP="00F2232B">
      <w:pPr>
        <w:pStyle w:val="Figure"/>
        <w:tabs>
          <w:tab w:val="clear" w:pos="1710"/>
          <w:tab w:val="num" w:pos="1800"/>
        </w:tabs>
        <w:ind w:left="1152" w:hanging="432"/>
        <w:rPr>
          <w:del w:id="9415" w:author="Sayali Dev" w:date="2018-02-21T15:55:00Z"/>
        </w:rPr>
      </w:pPr>
      <w:del w:id="9416" w:author="Sayali Dev" w:date="2018-02-21T15:55:00Z">
        <w:r w:rsidDel="00CE5E77">
          <w:delText>Create Inventory window</w:delText>
        </w:r>
      </w:del>
    </w:p>
    <w:p w14:paraId="2BFF088C" w14:textId="7F7809C3" w:rsidR="00F2232B" w:rsidRPr="009B2B67" w:rsidDel="00CE5E77" w:rsidRDefault="00F2232B" w:rsidP="00F2232B">
      <w:pPr>
        <w:rPr>
          <w:del w:id="9417" w:author="Sayali Dev" w:date="2018-02-21T15:55:00Z"/>
        </w:rPr>
      </w:pPr>
    </w:p>
    <w:p w14:paraId="71F7AE89" w14:textId="3B1B73ED" w:rsidR="00F2232B" w:rsidDel="00CE5E77" w:rsidRDefault="00F2232B" w:rsidP="00F2232B">
      <w:pPr>
        <w:pStyle w:val="BodyText"/>
        <w:ind w:left="720" w:right="720"/>
        <w:rPr>
          <w:del w:id="9418" w:author="Sayali Dev" w:date="2018-02-21T15:55:00Z"/>
          <w:lang w:val="en-US"/>
        </w:rPr>
      </w:pPr>
    </w:p>
    <w:p w14:paraId="45EFA924" w14:textId="1FB0F278" w:rsidR="00F2232B" w:rsidRPr="002937A7" w:rsidDel="00CE5E77" w:rsidRDefault="00F2232B" w:rsidP="00C9791D">
      <w:pPr>
        <w:pStyle w:val="BodyText"/>
        <w:numPr>
          <w:ilvl w:val="0"/>
          <w:numId w:val="164"/>
        </w:numPr>
        <w:ind w:right="540"/>
        <w:rPr>
          <w:del w:id="9419" w:author="Sayali Dev" w:date="2018-02-21T15:55:00Z"/>
        </w:rPr>
      </w:pPr>
      <w:del w:id="9420" w:author="Sayali Dev" w:date="2018-02-21T15:55:00Z">
        <w:r w:rsidDel="00CE5E77">
          <w:delText>Enter</w:delText>
        </w:r>
        <w:r w:rsidRPr="008B0550" w:rsidDel="00CE5E77">
          <w:delText xml:space="preserve"> appropriate</w:delText>
        </w:r>
        <w:r w:rsidDel="00CE5E77">
          <w:delText xml:space="preserve"> information in each field. </w:delText>
        </w:r>
        <w:r w:rsidDel="00CE5E77">
          <w:rPr>
            <w:lang w:val="en-US"/>
          </w:rPr>
          <w:delText>F</w:delText>
        </w:r>
        <w:r w:rsidDel="00CE5E77">
          <w:delText xml:space="preserve">ollowing table lists each field and its description. </w:delText>
        </w:r>
      </w:del>
    </w:p>
    <w:p w14:paraId="1638AF29" w14:textId="0ECA5770" w:rsidR="00F2232B" w:rsidDel="00CE5E77" w:rsidRDefault="00F2232B" w:rsidP="00F2232B">
      <w:pPr>
        <w:pStyle w:val="BodyText"/>
        <w:ind w:left="720" w:right="540"/>
        <w:rPr>
          <w:del w:id="9421" w:author="Sayali Dev" w:date="2018-02-21T15:55:00Z"/>
        </w:rPr>
      </w:pPr>
      <w:del w:id="9422" w:author="Sayali Dev" w:date="2018-02-21T15:55:00Z">
        <w:r w:rsidRPr="00F9591B" w:rsidDel="00CE5E77">
          <w:rPr>
            <w:b/>
          </w:rPr>
          <w:delText>Note:</w:delText>
        </w:r>
        <w:r w:rsidRPr="00F9591B" w:rsidDel="00CE5E77">
          <w:delText xml:space="preserve"> Fields that are marked with the red asterisk (</w:delText>
        </w:r>
        <w:r w:rsidRPr="00F9591B" w:rsidDel="00CE5E77">
          <w:rPr>
            <w:color w:val="FF0000"/>
          </w:rPr>
          <w:delText>*</w:delText>
        </w:r>
        <w:r w:rsidRPr="00F9591B" w:rsidDel="00CE5E77">
          <w:delText>) are ma</w:delText>
        </w:r>
        <w:r w:rsidDel="00CE5E77">
          <w:delText>n</w:delText>
        </w:r>
        <w:r w:rsidRPr="00F9591B" w:rsidDel="00CE5E77">
          <w:delText>datory</w:delText>
        </w:r>
        <w:r w:rsidDel="00CE5E77">
          <w:delText>.</w:delText>
        </w:r>
      </w:del>
    </w:p>
    <w:p w14:paraId="17A46CA6" w14:textId="038912EF" w:rsidR="00F2232B" w:rsidDel="00CE5E77" w:rsidRDefault="00F2232B" w:rsidP="00F2232B">
      <w:pPr>
        <w:pStyle w:val="BodyText"/>
        <w:ind w:left="720" w:right="540"/>
        <w:rPr>
          <w:del w:id="9423" w:author="Sayali Dev" w:date="2018-02-21T15:55:00Z"/>
        </w:rPr>
      </w:pPr>
    </w:p>
    <w:p w14:paraId="19E8CAFD" w14:textId="3A1D0FA9" w:rsidR="00F2232B" w:rsidDel="00CE5E77" w:rsidRDefault="00F2232B" w:rsidP="00F2232B">
      <w:pPr>
        <w:pStyle w:val="Caption"/>
        <w:ind w:firstLine="720"/>
        <w:rPr>
          <w:del w:id="9424" w:author="Sayali Dev" w:date="2018-02-21T15:55:00Z"/>
        </w:rPr>
      </w:pPr>
      <w:del w:id="9425" w:author="Sayali Dev" w:date="2018-02-21T15:55: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9426" w:author="Sayali Dev" w:date="2018-02-02T13:47:00Z">
        <w:r w:rsidDel="00EB76E3">
          <w:rPr>
            <w:noProof/>
          </w:rPr>
          <w:delText>33</w:delText>
        </w:r>
      </w:del>
      <w:del w:id="9427" w:author="Sayali Dev" w:date="2018-02-21T15:55:00Z">
        <w:r w:rsidR="00CE5E77" w:rsidDel="00CE5E77">
          <w:rPr>
            <w:noProof/>
          </w:rPr>
          <w:fldChar w:fldCharType="end"/>
        </w:r>
        <w:r w:rsidDel="00CE5E77">
          <w:delText>: Creating biospecimen inventory</w:delText>
        </w:r>
      </w:del>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CE5E77" w14:paraId="08D17D88" w14:textId="58FB9CEC" w:rsidTr="00F2232B">
        <w:trPr>
          <w:cantSplit/>
          <w:trHeight w:val="288"/>
          <w:tblHeader/>
          <w:del w:id="9428" w:author="Sayali Dev" w:date="2018-02-21T15:55:00Z"/>
        </w:trPr>
        <w:tc>
          <w:tcPr>
            <w:tcW w:w="2790" w:type="dxa"/>
            <w:shd w:val="clear" w:color="auto" w:fill="BFBFBF"/>
            <w:vAlign w:val="center"/>
          </w:tcPr>
          <w:p w14:paraId="12C0059C" w14:textId="6812F4A4" w:rsidR="00F2232B" w:rsidRPr="007A152E" w:rsidDel="00CE5E77" w:rsidRDefault="00F2232B" w:rsidP="00F2232B">
            <w:pPr>
              <w:rPr>
                <w:del w:id="9429" w:author="Sayali Dev" w:date="2018-02-21T15:55:00Z"/>
                <w:b/>
              </w:rPr>
            </w:pPr>
            <w:del w:id="9430" w:author="Sayali Dev" w:date="2018-02-21T15:55:00Z">
              <w:r w:rsidDel="00CE5E77">
                <w:rPr>
                  <w:b/>
                </w:rPr>
                <w:delText>Field</w:delText>
              </w:r>
            </w:del>
          </w:p>
        </w:tc>
        <w:tc>
          <w:tcPr>
            <w:tcW w:w="7020" w:type="dxa"/>
            <w:shd w:val="clear" w:color="auto" w:fill="BFBFBF"/>
            <w:vAlign w:val="center"/>
          </w:tcPr>
          <w:p w14:paraId="6BA3DFE6" w14:textId="488CB4A9" w:rsidR="00F2232B" w:rsidRPr="007A152E" w:rsidDel="00CE5E77" w:rsidRDefault="00F2232B" w:rsidP="00F2232B">
            <w:pPr>
              <w:rPr>
                <w:del w:id="9431" w:author="Sayali Dev" w:date="2018-02-21T15:55:00Z"/>
                <w:b/>
              </w:rPr>
            </w:pPr>
            <w:del w:id="9432" w:author="Sayali Dev" w:date="2018-02-21T15:55:00Z">
              <w:r w:rsidRPr="007A152E" w:rsidDel="00CE5E77">
                <w:rPr>
                  <w:b/>
                </w:rPr>
                <w:delText>Description</w:delText>
              </w:r>
            </w:del>
          </w:p>
        </w:tc>
      </w:tr>
      <w:tr w:rsidR="00F2232B" w:rsidDel="00CE5E77" w14:paraId="6A19C8E4" w14:textId="1DD09767" w:rsidTr="00F2232B">
        <w:trPr>
          <w:cantSplit/>
          <w:trHeight w:val="288"/>
          <w:del w:id="9433" w:author="Sayali Dev" w:date="2018-02-21T15:55:00Z"/>
        </w:trPr>
        <w:tc>
          <w:tcPr>
            <w:tcW w:w="2790" w:type="dxa"/>
            <w:vAlign w:val="center"/>
          </w:tcPr>
          <w:p w14:paraId="67C9915C" w14:textId="2382D168" w:rsidR="00F2232B" w:rsidDel="00CE5E77" w:rsidRDefault="00F2232B" w:rsidP="00F2232B">
            <w:pPr>
              <w:rPr>
                <w:del w:id="9434" w:author="Sayali Dev" w:date="2018-02-21T15:55:00Z"/>
                <w:b/>
              </w:rPr>
            </w:pPr>
            <w:del w:id="9435" w:author="Sayali Dev" w:date="2018-02-21T15:55:00Z">
              <w:r w:rsidDel="00CE5E77">
                <w:rPr>
                  <w:b/>
                </w:rPr>
                <w:delText>Source Identifier</w:delText>
              </w:r>
              <w:r w:rsidRPr="00F9591B" w:rsidDel="00CE5E77">
                <w:rPr>
                  <w:color w:val="FF0000"/>
                </w:rPr>
                <w:delText>*</w:delText>
              </w:r>
            </w:del>
          </w:p>
        </w:tc>
        <w:tc>
          <w:tcPr>
            <w:tcW w:w="7020" w:type="dxa"/>
            <w:vAlign w:val="center"/>
          </w:tcPr>
          <w:p w14:paraId="3ADA7726" w14:textId="3FF7BB13" w:rsidR="00F2232B" w:rsidDel="00CE5E77" w:rsidRDefault="00F2232B" w:rsidP="00F2232B">
            <w:pPr>
              <w:rPr>
                <w:del w:id="9436" w:author="Sayali Dev" w:date="2018-02-21T15:55:00Z"/>
              </w:rPr>
            </w:pPr>
            <w:del w:id="9437" w:author="Sayali Dev" w:date="2018-02-21T15:55:00Z">
              <w:r w:rsidDel="00CE5E77">
                <w:delText>Scan or type a Sample Identifier for the new biospecimen.</w:delText>
              </w:r>
              <w:r w:rsidDel="00CE5E77">
                <w:br/>
              </w:r>
              <w:r w:rsidRPr="009D4AB1" w:rsidDel="00CE5E77">
                <w:rPr>
                  <w:b/>
                </w:rPr>
                <w:delText>Note:</w:delText>
              </w:r>
              <w:r w:rsidDel="00CE5E77">
                <w:delText xml:space="preserve"> You cannot use an existing identifier.</w:delText>
              </w:r>
            </w:del>
          </w:p>
        </w:tc>
      </w:tr>
      <w:tr w:rsidR="00F2232B" w:rsidDel="00CE5E77" w14:paraId="64CF6AFB" w14:textId="2F239E7D" w:rsidTr="00F2232B">
        <w:trPr>
          <w:cantSplit/>
          <w:trHeight w:val="288"/>
          <w:del w:id="9438" w:author="Sayali Dev" w:date="2018-02-21T15:55:00Z"/>
        </w:trPr>
        <w:tc>
          <w:tcPr>
            <w:tcW w:w="2790" w:type="dxa"/>
            <w:vAlign w:val="center"/>
          </w:tcPr>
          <w:p w14:paraId="7A3CB5BB" w14:textId="5A139854" w:rsidR="00F2232B" w:rsidDel="00CE5E77" w:rsidRDefault="00F2232B" w:rsidP="00F2232B">
            <w:pPr>
              <w:rPr>
                <w:del w:id="9439" w:author="Sayali Dev" w:date="2018-02-21T15:55:00Z"/>
                <w:b/>
              </w:rPr>
            </w:pPr>
            <w:del w:id="9440" w:author="Sayali Dev" w:date="2018-02-21T15:55:00Z">
              <w:r w:rsidDel="00CE5E77">
                <w:rPr>
                  <w:b/>
                </w:rPr>
                <w:delText>Collections</w:delText>
              </w:r>
              <w:r w:rsidRPr="00F9591B" w:rsidDel="00CE5E77">
                <w:rPr>
                  <w:color w:val="FF0000"/>
                </w:rPr>
                <w:delText>*</w:delText>
              </w:r>
            </w:del>
          </w:p>
        </w:tc>
        <w:tc>
          <w:tcPr>
            <w:tcW w:w="7020" w:type="dxa"/>
            <w:vAlign w:val="center"/>
          </w:tcPr>
          <w:p w14:paraId="0614BE26" w14:textId="544D28D0" w:rsidR="00F2232B" w:rsidDel="00CE5E77" w:rsidRDefault="00F2232B" w:rsidP="00F2232B">
            <w:pPr>
              <w:rPr>
                <w:del w:id="9441" w:author="Sayali Dev" w:date="2018-02-21T15:55:00Z"/>
              </w:rPr>
            </w:pPr>
            <w:del w:id="9442" w:author="Sayali Dev" w:date="2018-02-21T15:55:00Z">
              <w:r w:rsidDel="00CE5E77">
                <w:delText>Click appropriate Collections to which you want the new biospecimen assigned.</w:delText>
              </w:r>
            </w:del>
          </w:p>
        </w:tc>
      </w:tr>
      <w:tr w:rsidR="00F2232B" w:rsidDel="00CE5E77" w14:paraId="19315333" w14:textId="522DAA85" w:rsidTr="00F2232B">
        <w:trPr>
          <w:cantSplit/>
          <w:trHeight w:val="288"/>
          <w:del w:id="9443" w:author="Sayali Dev" w:date="2018-02-21T15:55:00Z"/>
        </w:trPr>
        <w:tc>
          <w:tcPr>
            <w:tcW w:w="2790" w:type="dxa"/>
            <w:vAlign w:val="center"/>
          </w:tcPr>
          <w:p w14:paraId="0447FB59" w14:textId="5833E4D7" w:rsidR="00F2232B" w:rsidDel="00CE5E77" w:rsidRDefault="00F2232B" w:rsidP="00F2232B">
            <w:pPr>
              <w:rPr>
                <w:del w:id="9444" w:author="Sayali Dev" w:date="2018-02-21T15:55:00Z"/>
                <w:b/>
              </w:rPr>
            </w:pPr>
            <w:del w:id="9445" w:author="Sayali Dev" w:date="2018-02-21T15:55:00Z">
              <w:r w:rsidDel="00CE5E77">
                <w:rPr>
                  <w:b/>
                </w:rPr>
                <w:delText>Collection Sites</w:delText>
              </w:r>
              <w:r w:rsidRPr="00F9591B" w:rsidDel="00CE5E77">
                <w:rPr>
                  <w:color w:val="FF0000"/>
                </w:rPr>
                <w:delText>*</w:delText>
              </w:r>
            </w:del>
          </w:p>
        </w:tc>
        <w:tc>
          <w:tcPr>
            <w:tcW w:w="7020" w:type="dxa"/>
            <w:vAlign w:val="center"/>
          </w:tcPr>
          <w:p w14:paraId="588248D7" w14:textId="5B331807" w:rsidR="00F2232B" w:rsidDel="00CE5E77" w:rsidRDefault="00F2232B" w:rsidP="00F2232B">
            <w:pPr>
              <w:rPr>
                <w:del w:id="9446" w:author="Sayali Dev" w:date="2018-02-21T15:55:00Z"/>
              </w:rPr>
            </w:pPr>
            <w:del w:id="9447" w:author="Sayali Dev" w:date="2018-02-21T15:55:00Z">
              <w:r w:rsidDel="00CE5E77">
                <w:delText>Click appropriate Collection Site to which you want the new biospecimen assigned.</w:delText>
              </w:r>
            </w:del>
          </w:p>
        </w:tc>
      </w:tr>
      <w:tr w:rsidR="00F2232B" w:rsidDel="00CE5E77" w14:paraId="3B5401A9" w14:textId="0702B8D7" w:rsidTr="00F2232B">
        <w:trPr>
          <w:cantSplit/>
          <w:trHeight w:val="288"/>
          <w:del w:id="9448" w:author="Sayali Dev" w:date="2018-02-21T15:55:00Z"/>
        </w:trPr>
        <w:tc>
          <w:tcPr>
            <w:tcW w:w="2790" w:type="dxa"/>
            <w:vAlign w:val="center"/>
          </w:tcPr>
          <w:p w14:paraId="14517F02" w14:textId="4DDEA45D" w:rsidR="00F2232B" w:rsidDel="00CE5E77" w:rsidRDefault="00F2232B" w:rsidP="00F2232B">
            <w:pPr>
              <w:rPr>
                <w:del w:id="9449" w:author="Sayali Dev" w:date="2018-02-21T15:55:00Z"/>
                <w:b/>
              </w:rPr>
            </w:pPr>
            <w:del w:id="9450" w:author="Sayali Dev" w:date="2018-02-21T15:55:00Z">
              <w:r w:rsidDel="00CE5E77">
                <w:rPr>
                  <w:b/>
                </w:rPr>
                <w:delText>Specimen Type</w:delText>
              </w:r>
              <w:r w:rsidRPr="00F9591B" w:rsidDel="00CE5E77">
                <w:rPr>
                  <w:color w:val="FF0000"/>
                </w:rPr>
                <w:delText>*</w:delText>
              </w:r>
            </w:del>
          </w:p>
        </w:tc>
        <w:tc>
          <w:tcPr>
            <w:tcW w:w="7020" w:type="dxa"/>
            <w:vAlign w:val="center"/>
          </w:tcPr>
          <w:p w14:paraId="15821B0A" w14:textId="4B39E493" w:rsidR="00F2232B" w:rsidDel="00CE5E77" w:rsidRDefault="00F2232B" w:rsidP="00F2232B">
            <w:pPr>
              <w:rPr>
                <w:del w:id="9451" w:author="Sayali Dev" w:date="2018-02-21T15:55:00Z"/>
              </w:rPr>
            </w:pPr>
            <w:del w:id="9452" w:author="Sayali Dev" w:date="2018-02-21T15:55:00Z">
              <w:r w:rsidDel="00CE5E77">
                <w:delText>Click appropriate specimen type for the new biospecimen.</w:delText>
              </w:r>
            </w:del>
          </w:p>
        </w:tc>
      </w:tr>
      <w:tr w:rsidR="00F2232B" w:rsidDel="00CE5E77" w14:paraId="19C144EF" w14:textId="33760296" w:rsidTr="00F2232B">
        <w:trPr>
          <w:cantSplit/>
          <w:trHeight w:val="288"/>
          <w:del w:id="9453" w:author="Sayali Dev" w:date="2018-02-21T15:55:00Z"/>
        </w:trPr>
        <w:tc>
          <w:tcPr>
            <w:tcW w:w="2790" w:type="dxa"/>
            <w:vAlign w:val="center"/>
          </w:tcPr>
          <w:p w14:paraId="20D07E9F" w14:textId="7F3C3F8A" w:rsidR="00F2232B" w:rsidDel="00CE5E77" w:rsidRDefault="00F2232B" w:rsidP="00F2232B">
            <w:pPr>
              <w:rPr>
                <w:del w:id="9454" w:author="Sayali Dev" w:date="2018-02-21T15:55:00Z"/>
                <w:b/>
              </w:rPr>
            </w:pPr>
            <w:del w:id="9455" w:author="Sayali Dev" w:date="2018-02-21T15:55:00Z">
              <w:r w:rsidDel="00CE5E77">
                <w:rPr>
                  <w:b/>
                </w:rPr>
                <w:delText>Sample Type</w:delText>
              </w:r>
              <w:r w:rsidRPr="00F9591B" w:rsidDel="00CE5E77">
                <w:rPr>
                  <w:color w:val="FF0000"/>
                </w:rPr>
                <w:delText>*</w:delText>
              </w:r>
            </w:del>
          </w:p>
        </w:tc>
        <w:tc>
          <w:tcPr>
            <w:tcW w:w="7020" w:type="dxa"/>
            <w:vAlign w:val="center"/>
          </w:tcPr>
          <w:p w14:paraId="79966583" w14:textId="5947D2FC" w:rsidR="00F2232B" w:rsidDel="00CE5E77" w:rsidRDefault="00F2232B" w:rsidP="00F2232B">
            <w:pPr>
              <w:rPr>
                <w:del w:id="9456" w:author="Sayali Dev" w:date="2018-02-21T15:55:00Z"/>
              </w:rPr>
            </w:pPr>
            <w:del w:id="9457" w:author="Sayali Dev" w:date="2018-02-21T15:55:00Z">
              <w:r w:rsidDel="00CE5E77">
                <w:delText>Click appropriate sample type for the new biospecimen.</w:delText>
              </w:r>
            </w:del>
          </w:p>
        </w:tc>
      </w:tr>
      <w:tr w:rsidR="00F2232B" w:rsidDel="00CE5E77" w14:paraId="1B5A4FD6" w14:textId="4D4ABC65" w:rsidTr="00F2232B">
        <w:trPr>
          <w:cantSplit/>
          <w:trHeight w:val="288"/>
          <w:del w:id="9458" w:author="Sayali Dev" w:date="2018-02-21T15:55:00Z"/>
        </w:trPr>
        <w:tc>
          <w:tcPr>
            <w:tcW w:w="2790" w:type="dxa"/>
            <w:vAlign w:val="center"/>
          </w:tcPr>
          <w:p w14:paraId="267E3F7F" w14:textId="7C0ED222" w:rsidR="00F2232B" w:rsidDel="00CE5E77" w:rsidRDefault="00F2232B" w:rsidP="00F2232B">
            <w:pPr>
              <w:rPr>
                <w:del w:id="9459" w:author="Sayali Dev" w:date="2018-02-21T15:55:00Z"/>
                <w:b/>
              </w:rPr>
            </w:pPr>
            <w:del w:id="9460" w:author="Sayali Dev" w:date="2018-02-21T15:55:00Z">
              <w:r w:rsidDel="00CE5E77">
                <w:rPr>
                  <w:b/>
                </w:rPr>
                <w:delText>Container Type</w:delText>
              </w:r>
              <w:r w:rsidRPr="00F9591B" w:rsidDel="00CE5E77">
                <w:rPr>
                  <w:color w:val="FF0000"/>
                </w:rPr>
                <w:delText>*</w:delText>
              </w:r>
            </w:del>
          </w:p>
        </w:tc>
        <w:tc>
          <w:tcPr>
            <w:tcW w:w="7020" w:type="dxa"/>
            <w:vAlign w:val="center"/>
          </w:tcPr>
          <w:p w14:paraId="5456A73A" w14:textId="1F3848BA" w:rsidR="00F2232B" w:rsidDel="00CE5E77" w:rsidRDefault="00F2232B" w:rsidP="00F2232B">
            <w:pPr>
              <w:rPr>
                <w:del w:id="9461" w:author="Sayali Dev" w:date="2018-02-21T15:55:00Z"/>
              </w:rPr>
            </w:pPr>
            <w:del w:id="9462" w:author="Sayali Dev" w:date="2018-02-21T15:55:00Z">
              <w:r w:rsidDel="00CE5E77">
                <w:delText>Click appropriate container type for the new biospecimen.</w:delText>
              </w:r>
            </w:del>
          </w:p>
        </w:tc>
      </w:tr>
    </w:tbl>
    <w:p w14:paraId="72B59091" w14:textId="472A4AB4" w:rsidR="00F2232B" w:rsidRPr="00951260" w:rsidDel="00CE5E77" w:rsidRDefault="00F2232B" w:rsidP="00F2232B">
      <w:pPr>
        <w:pStyle w:val="BodyText"/>
        <w:ind w:left="720" w:right="720"/>
        <w:rPr>
          <w:del w:id="9463" w:author="Sayali Dev" w:date="2018-02-21T15:55:00Z"/>
          <w:lang w:val="en-US"/>
        </w:rPr>
      </w:pPr>
    </w:p>
    <w:p w14:paraId="3A7803FC" w14:textId="6E66AD68" w:rsidR="00F2232B" w:rsidRPr="00A219C2" w:rsidDel="00CE5E77" w:rsidRDefault="00F2232B" w:rsidP="00C9791D">
      <w:pPr>
        <w:pStyle w:val="BodyText"/>
        <w:numPr>
          <w:ilvl w:val="0"/>
          <w:numId w:val="164"/>
        </w:numPr>
        <w:ind w:right="540"/>
        <w:rPr>
          <w:del w:id="9464" w:author="Sayali Dev" w:date="2018-02-21T15:55:00Z"/>
        </w:rPr>
      </w:pPr>
      <w:del w:id="9465" w:author="Sayali Dev" w:date="2018-02-21T15:55:00Z">
        <w:r w:rsidRPr="00A219C2" w:rsidDel="00CE5E77">
          <w:rPr>
            <w:lang w:val="en-US"/>
          </w:rPr>
          <w:delText xml:space="preserve">Click </w:delText>
        </w:r>
        <w:r w:rsidRPr="00A219C2" w:rsidDel="00CE5E77">
          <w:rPr>
            <w:b/>
            <w:lang w:val="en-US"/>
          </w:rPr>
          <w:delText>SAVE</w:delText>
        </w:r>
        <w:r w:rsidRPr="00A219C2" w:rsidDel="00CE5E77">
          <w:rPr>
            <w:lang w:val="en-US"/>
          </w:rPr>
          <w:delText>.</w:delText>
        </w:r>
        <w:r w:rsidRPr="00A219C2" w:rsidDel="00CE5E77">
          <w:rPr>
            <w:b/>
            <w:lang w:val="en-US"/>
          </w:rPr>
          <w:br/>
        </w:r>
        <w:r w:rsidRPr="00A219C2" w:rsidDel="00CE5E77">
          <w:rPr>
            <w:lang w:val="en-US"/>
          </w:rPr>
          <w:delText xml:space="preserve">The </w:delText>
        </w:r>
        <w:r w:rsidRPr="00A219C2" w:rsidDel="00CE5E77">
          <w:rPr>
            <w:b/>
            <w:lang w:val="en-US"/>
          </w:rPr>
          <w:delText>Create Inventory</w:delText>
        </w:r>
        <w:r w:rsidRPr="00A219C2" w:rsidDel="00CE5E77">
          <w:rPr>
            <w:lang w:val="en-US"/>
          </w:rPr>
          <w:delText xml:space="preserve"> window closes and the </w:delText>
        </w:r>
        <w:r w:rsidRPr="00AF2A49" w:rsidDel="00CE5E77">
          <w:rPr>
            <w:b/>
            <w:lang w:val="en-US"/>
          </w:rPr>
          <w:delText>View Biospecimen</w:delText>
        </w:r>
        <w:r w:rsidRPr="00A219C2" w:rsidDel="00CE5E77">
          <w:rPr>
            <w:lang w:val="en-US"/>
          </w:rPr>
          <w:delText xml:space="preserve"> page is displayed with details of the new biospecimen</w:delText>
        </w:r>
        <w:r w:rsidDel="00CE5E77">
          <w:rPr>
            <w:lang w:val="en-US"/>
          </w:rPr>
          <w:delText>.</w:delText>
        </w:r>
      </w:del>
    </w:p>
    <w:p w14:paraId="293DB762" w14:textId="50C0E9E4" w:rsidR="00F2232B" w:rsidDel="00CE5E77" w:rsidRDefault="00F2232B">
      <w:pPr>
        <w:pStyle w:val="BodyText"/>
        <w:ind w:left="720" w:right="540"/>
        <w:rPr>
          <w:del w:id="9466" w:author="Sayali Dev" w:date="2018-02-21T15:55:00Z"/>
          <w:lang w:val="en-US"/>
        </w:rPr>
      </w:pPr>
      <w:del w:id="9467" w:author="Sayali Dev" w:date="2018-02-21T15:55:00Z">
        <w:r w:rsidDel="00CE5E77">
          <w:rPr>
            <w:lang w:val="en-US"/>
          </w:rPr>
          <w:delText xml:space="preserve">Click </w:delText>
        </w:r>
        <w:r w:rsidRPr="00A219C2" w:rsidDel="00CE5E77">
          <w:rPr>
            <w:b/>
            <w:lang w:val="en-US"/>
          </w:rPr>
          <w:delText>CLOSE</w:delText>
        </w:r>
        <w:r w:rsidDel="00CE5E77">
          <w:rPr>
            <w:lang w:val="en-US"/>
          </w:rPr>
          <w:delText xml:space="preserve"> to go back to the </w:delText>
        </w:r>
        <w:r w:rsidDel="00CE5E77">
          <w:rPr>
            <w:b/>
            <w:lang w:val="en-US"/>
          </w:rPr>
          <w:delText>Inventory</w:delText>
        </w:r>
        <w:r w:rsidRPr="00A219C2" w:rsidDel="00CE5E77">
          <w:rPr>
            <w:b/>
            <w:lang w:val="en-US"/>
          </w:rPr>
          <w:delText xml:space="preserve"> Search</w:delText>
        </w:r>
        <w:r w:rsidDel="00CE5E77">
          <w:rPr>
            <w:lang w:val="en-US"/>
          </w:rPr>
          <w:delText xml:space="preserve"> page. This page shows the new biospecimen </w:delText>
        </w:r>
        <w:r w:rsidRPr="00A219C2" w:rsidDel="00CE5E77">
          <w:rPr>
            <w:lang w:val="en-US"/>
          </w:rPr>
          <w:delText>on the list</w:delText>
        </w:r>
        <w:r w:rsidDel="00CE5E77">
          <w:rPr>
            <w:lang w:val="en-US"/>
          </w:rPr>
          <w:delText xml:space="preserve"> with </w:delText>
        </w:r>
        <w:r w:rsidRPr="00296FF6" w:rsidDel="00CE5E77">
          <w:rPr>
            <w:b/>
            <w:lang w:val="en-US"/>
          </w:rPr>
          <w:delText>Sample Status</w:delText>
        </w:r>
        <w:r w:rsidRPr="00A219C2" w:rsidDel="00CE5E77">
          <w:rPr>
            <w:lang w:val="en-US"/>
          </w:rPr>
          <w:delText xml:space="preserve"> as </w:delText>
        </w:r>
        <w:r w:rsidRPr="00A219C2" w:rsidDel="00CE5E77">
          <w:rPr>
            <w:b/>
            <w:lang w:val="en-US"/>
          </w:rPr>
          <w:delText>In Inventory</w:delText>
        </w:r>
        <w:r w:rsidRPr="00A219C2" w:rsidDel="00CE5E77">
          <w:rPr>
            <w:lang w:val="en-US"/>
          </w:rPr>
          <w:delText>.</w:delText>
        </w:r>
      </w:del>
    </w:p>
    <w:p w14:paraId="3FB10677" w14:textId="13D9BFC6" w:rsidR="00F2232B" w:rsidDel="00CE5E77" w:rsidRDefault="00F2232B" w:rsidP="00F2232B">
      <w:pPr>
        <w:pStyle w:val="BodyText"/>
        <w:ind w:left="720" w:right="540"/>
        <w:rPr>
          <w:del w:id="9468" w:author="Sayali Dev" w:date="2018-02-21T15:55:00Z"/>
          <w:lang w:val="en-US"/>
        </w:rPr>
      </w:pPr>
    </w:p>
    <w:p w14:paraId="0551D13C" w14:textId="4188B5DD" w:rsidR="00F2232B" w:rsidDel="00CE5E77" w:rsidRDefault="00F2232B" w:rsidP="00F2232B">
      <w:pPr>
        <w:pStyle w:val="Heading3"/>
        <w:rPr>
          <w:del w:id="9469" w:author="Sayali Dev" w:date="2018-02-21T15:55:00Z"/>
        </w:rPr>
      </w:pPr>
      <w:del w:id="9470" w:author="Sayali Dev" w:date="2018-02-21T15:55:00Z">
        <w:r w:rsidDel="00CE5E77">
          <w:rPr>
            <w:lang w:val="en-US"/>
          </w:rPr>
          <w:br w:type="page"/>
        </w:r>
        <w:bookmarkStart w:id="9471" w:name="_Generating_a_Biospecimen"/>
        <w:bookmarkStart w:id="9472" w:name="_Toc452993628"/>
        <w:bookmarkEnd w:id="9471"/>
        <w:r w:rsidDel="00CE5E77">
          <w:delText xml:space="preserve">Generating a </w:delText>
        </w:r>
        <w:r w:rsidDel="00CE5E77">
          <w:rPr>
            <w:lang w:val="en-US"/>
          </w:rPr>
          <w:delText>Biospecimen R</w:delText>
        </w:r>
        <w:r w:rsidDel="00CE5E77">
          <w:delText>eport</w:delText>
        </w:r>
        <w:bookmarkEnd w:id="9390"/>
        <w:bookmarkEnd w:id="9472"/>
      </w:del>
    </w:p>
    <w:p w14:paraId="2ED4A1A5" w14:textId="54774999" w:rsidR="00F2232B" w:rsidDel="00CE5E77" w:rsidRDefault="00F2232B" w:rsidP="00F2232B">
      <w:pPr>
        <w:pStyle w:val="Heading3"/>
        <w:rPr>
          <w:del w:id="9473" w:author="Sayali Dev" w:date="2018-02-21T15:55:00Z"/>
        </w:rPr>
      </w:pPr>
    </w:p>
    <w:p w14:paraId="2E4A0F49" w14:textId="20955883" w:rsidR="00F2232B" w:rsidDel="00CE5E77" w:rsidRDefault="00F2232B" w:rsidP="00F2232B">
      <w:pPr>
        <w:rPr>
          <w:del w:id="9474" w:author="Sayali Dev" w:date="2018-02-21T15:55:00Z"/>
        </w:rPr>
      </w:pPr>
      <w:del w:id="9475" w:author="Sayali Dev" w:date="2018-02-21T15:55:00Z">
        <w:r w:rsidDel="00CE5E77">
          <w:delText>To generate a biospecimen report:</w:delText>
        </w:r>
      </w:del>
    </w:p>
    <w:p w14:paraId="6A391CEA" w14:textId="1C7159F5" w:rsidR="00F2232B" w:rsidDel="00CE5E77" w:rsidRDefault="00F2232B" w:rsidP="00F2232B">
      <w:pPr>
        <w:rPr>
          <w:del w:id="9476" w:author="Sayali Dev" w:date="2018-02-21T15:55:00Z"/>
        </w:rPr>
      </w:pPr>
    </w:p>
    <w:p w14:paraId="2C171C18" w14:textId="3E1BBDBA" w:rsidR="00F2232B" w:rsidDel="00CE5E77" w:rsidRDefault="00F2232B" w:rsidP="00C9791D">
      <w:pPr>
        <w:pStyle w:val="BodyText"/>
        <w:numPr>
          <w:ilvl w:val="0"/>
          <w:numId w:val="163"/>
        </w:numPr>
        <w:ind w:right="720"/>
        <w:rPr>
          <w:del w:id="9477" w:author="Sayali Dev" w:date="2018-02-21T15:55:00Z"/>
        </w:rPr>
      </w:pPr>
      <w:del w:id="9478" w:author="Sayali Dev" w:date="2018-01-31T17:54:00Z">
        <w:r w:rsidDel="009A119E">
          <w:delText>Log on</w:delText>
        </w:r>
      </w:del>
      <w:del w:id="9479" w:author="Sayali Dev" w:date="2018-02-21T15:55:00Z">
        <w:r w:rsidDel="00CE5E77">
          <w:delText xml:space="preserve"> to the application using your </w:delText>
        </w:r>
      </w:del>
      <w:del w:id="9480" w:author="Sayali Dev" w:date="2018-01-31T17:55:00Z">
        <w:r w:rsidDel="00A62626">
          <w:delText>logon</w:delText>
        </w:r>
      </w:del>
      <w:del w:id="9481" w:author="Sayali Dev" w:date="2018-02-21T15:55:00Z">
        <w:r w:rsidDel="00CE5E77">
          <w:delText xml:space="preserve"> credentials. </w:delText>
        </w:r>
      </w:del>
    </w:p>
    <w:p w14:paraId="0D9D8B74" w14:textId="44525777" w:rsidR="00F2232B" w:rsidDel="00CE5E77" w:rsidRDefault="00F2232B" w:rsidP="00F2232B">
      <w:pPr>
        <w:pStyle w:val="BodyText"/>
        <w:ind w:left="720" w:right="720"/>
        <w:rPr>
          <w:del w:id="9482" w:author="Sayali Dev" w:date="2018-02-21T15:55:00Z"/>
        </w:rPr>
      </w:pPr>
      <w:del w:id="9483" w:author="Sayali Dev" w:date="2018-02-21T15:55:00Z">
        <w:r w:rsidDel="00CE5E77">
          <w:delText xml:space="preserve">The home page appears. </w:delText>
        </w:r>
      </w:del>
    </w:p>
    <w:p w14:paraId="6FFBA699" w14:textId="25F2498C" w:rsidR="00F2232B" w:rsidDel="00CE5E77" w:rsidRDefault="00F2232B" w:rsidP="00F2232B">
      <w:pPr>
        <w:pStyle w:val="BodyText"/>
        <w:ind w:right="720"/>
        <w:rPr>
          <w:del w:id="9484" w:author="Sayali Dev" w:date="2018-02-21T15:55:00Z"/>
        </w:rPr>
      </w:pPr>
    </w:p>
    <w:p w14:paraId="24332409" w14:textId="193E146C" w:rsidR="00F2232B" w:rsidDel="00CE5E77" w:rsidRDefault="00F2232B" w:rsidP="00C9791D">
      <w:pPr>
        <w:pStyle w:val="BodyText"/>
        <w:numPr>
          <w:ilvl w:val="0"/>
          <w:numId w:val="163"/>
        </w:numPr>
        <w:ind w:right="720"/>
        <w:rPr>
          <w:del w:id="9485" w:author="Sayali Dev" w:date="2018-02-21T15:55:00Z"/>
        </w:rPr>
      </w:pPr>
      <w:del w:id="9486"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58FA28D6" w14:textId="4318866E" w:rsidR="00F2232B" w:rsidDel="00CE5E77" w:rsidRDefault="00F2232B" w:rsidP="00F2232B">
      <w:pPr>
        <w:pStyle w:val="BodyText"/>
        <w:ind w:left="720" w:right="720"/>
        <w:rPr>
          <w:del w:id="9487" w:author="Sayali Dev" w:date="2018-02-21T15:55:00Z"/>
        </w:rPr>
      </w:pPr>
      <w:del w:id="9488"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 </w:delText>
        </w:r>
      </w:del>
    </w:p>
    <w:p w14:paraId="0FFD8318" w14:textId="1EEA05C0" w:rsidR="00F2232B" w:rsidDel="00CE5E77" w:rsidRDefault="00F2232B" w:rsidP="00F2232B">
      <w:pPr>
        <w:pStyle w:val="BodyText"/>
        <w:ind w:left="720" w:right="720"/>
        <w:rPr>
          <w:del w:id="9489" w:author="Sayali Dev" w:date="2018-02-21T15:55:00Z"/>
        </w:rPr>
      </w:pPr>
    </w:p>
    <w:p w14:paraId="0B9AF209" w14:textId="495EC3A8" w:rsidR="00F2232B" w:rsidDel="00CE5E77" w:rsidRDefault="00F2232B" w:rsidP="00C9791D">
      <w:pPr>
        <w:pStyle w:val="BodyText"/>
        <w:numPr>
          <w:ilvl w:val="0"/>
          <w:numId w:val="163"/>
        </w:numPr>
        <w:ind w:right="720"/>
        <w:rPr>
          <w:del w:id="9490" w:author="Sayali Dev" w:date="2018-02-21T15:55:00Z"/>
        </w:rPr>
      </w:pPr>
      <w:del w:id="9491" w:author="Sayali Dev" w:date="2018-02-21T15:55:00Z">
        <w:r w:rsidDel="00CE5E77">
          <w:delText xml:space="preserve">Click </w:delText>
        </w:r>
        <w:r w:rsidRPr="00FA2700" w:rsidDel="00CE5E77">
          <w:rPr>
            <w:b/>
          </w:rPr>
          <w:delText>SEARCH</w:delText>
        </w:r>
        <w:r w:rsidDel="00CE5E77">
          <w:delText>.</w:delText>
        </w:r>
      </w:del>
    </w:p>
    <w:p w14:paraId="5243ED3B" w14:textId="5B34C971" w:rsidR="00F2232B" w:rsidDel="00CE5E77" w:rsidRDefault="00F2232B" w:rsidP="00F2232B">
      <w:pPr>
        <w:pStyle w:val="BodyText"/>
        <w:ind w:left="720" w:right="720"/>
        <w:rPr>
          <w:del w:id="9492" w:author="Sayali Dev" w:date="2018-02-21T15:55:00Z"/>
        </w:rPr>
      </w:pPr>
      <w:del w:id="9493" w:author="Sayali Dev" w:date="2018-02-21T15:55:00Z">
        <w:r w:rsidDel="00CE5E77">
          <w:delText xml:space="preserve">The </w:delText>
        </w:r>
        <w:r w:rsidDel="00CE5E77">
          <w:rPr>
            <w:b/>
            <w:lang w:val="en-US"/>
          </w:rPr>
          <w:delText>Inventory</w:delText>
        </w:r>
        <w:r w:rsidRPr="00294F09" w:rsidDel="00CE5E77">
          <w:rPr>
            <w:b/>
          </w:rPr>
          <w:delText xml:space="preserve"> Search</w:delText>
        </w:r>
        <w:r w:rsidRPr="00AE5860" w:rsidDel="00CE5E77">
          <w:delText xml:space="preserve"> </w:delText>
        </w:r>
        <w:r w:rsidDel="00CE5E77">
          <w:delText xml:space="preserve">page displays a list of </w:delText>
        </w:r>
        <w:r w:rsidDel="00CE5E77">
          <w:rPr>
            <w:lang w:val="en-US"/>
          </w:rPr>
          <w:delText>biospecimens</w:delText>
        </w:r>
        <w:r w:rsidRPr="00372F84" w:rsidDel="00CE5E77">
          <w:delText xml:space="preserve"> </w:delText>
        </w:r>
        <w:r w:rsidRPr="00372F84" w:rsidDel="00CE5E77">
          <w:rPr>
            <w:lang w:val="en-US"/>
          </w:rPr>
          <w:delText>that are accessible based on your login location</w:delText>
        </w:r>
        <w:r w:rsidDel="00CE5E77">
          <w:delText>.</w:delText>
        </w:r>
      </w:del>
    </w:p>
    <w:p w14:paraId="12F0BF7C" w14:textId="1320EB57" w:rsidR="00F2232B" w:rsidDel="00CE5E77" w:rsidRDefault="00F2232B" w:rsidP="00F2232B">
      <w:pPr>
        <w:pStyle w:val="BodyText"/>
        <w:ind w:left="720" w:right="720"/>
        <w:rPr>
          <w:del w:id="9494" w:author="Sayali Dev" w:date="2018-02-21T15:55:00Z"/>
        </w:rPr>
      </w:pPr>
    </w:p>
    <w:p w14:paraId="38EEC3BA" w14:textId="6DCC17EB" w:rsidR="00F2232B" w:rsidDel="00CE5E77" w:rsidRDefault="00F2232B" w:rsidP="00F2232B">
      <w:pPr>
        <w:pStyle w:val="BodyText"/>
        <w:ind w:left="720" w:right="720"/>
        <w:rPr>
          <w:del w:id="9495" w:author="Sayali Dev" w:date="2018-02-21T15:55:00Z"/>
        </w:rPr>
      </w:pPr>
      <w:del w:id="9496" w:author="Sayali Dev" w:date="2018-02-21T15:55:00Z">
        <w:r w:rsidDel="00CE5E77">
          <w:rPr>
            <w:noProof/>
          </w:rPr>
          <w:drawing>
            <wp:inline distT="0" distB="0" distL="0" distR="0" wp14:anchorId="218304C9" wp14:editId="3A5B66CA">
              <wp:extent cx="6276110" cy="2935943"/>
              <wp:effectExtent l="19050" t="19050" r="10795" b="17145"/>
              <wp:docPr id="9253" name="Picture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37317" cy="2964575"/>
                      </a:xfrm>
                      <a:prstGeom prst="rect">
                        <a:avLst/>
                      </a:prstGeom>
                      <a:ln w="3175">
                        <a:solidFill>
                          <a:schemeClr val="tx1"/>
                        </a:solidFill>
                      </a:ln>
                    </pic:spPr>
                  </pic:pic>
                </a:graphicData>
              </a:graphic>
            </wp:inline>
          </w:drawing>
        </w:r>
      </w:del>
    </w:p>
    <w:p w14:paraId="3AD77B94" w14:textId="51B2D002" w:rsidR="00F2232B" w:rsidDel="00CE5E77" w:rsidRDefault="00F2232B" w:rsidP="00F2232B">
      <w:pPr>
        <w:pStyle w:val="Figure"/>
        <w:tabs>
          <w:tab w:val="clear" w:pos="1710"/>
          <w:tab w:val="num" w:pos="1800"/>
        </w:tabs>
        <w:ind w:left="1152" w:hanging="432"/>
        <w:rPr>
          <w:del w:id="9497" w:author="Sayali Dev" w:date="2018-02-21T15:55:00Z"/>
        </w:rPr>
      </w:pPr>
      <w:del w:id="9498" w:author="Sayali Dev" w:date="2018-02-21T15:55:00Z">
        <w:r w:rsidDel="00CE5E77">
          <w:delText>Inventory Search page</w:delText>
        </w:r>
      </w:del>
    </w:p>
    <w:p w14:paraId="77ACC1C4" w14:textId="3B04300A" w:rsidR="00F2232B" w:rsidDel="00CE5E77" w:rsidRDefault="00F2232B" w:rsidP="00F2232B">
      <w:pPr>
        <w:pStyle w:val="BodyText"/>
        <w:ind w:right="720"/>
        <w:rPr>
          <w:del w:id="9499" w:author="Sayali Dev" w:date="2018-02-21T15:55:00Z"/>
        </w:rPr>
      </w:pPr>
      <w:del w:id="9500" w:author="Sayali Dev" w:date="2018-02-21T15:55:00Z">
        <w:r w:rsidDel="00CE5E77">
          <w:delText xml:space="preserve"> </w:delText>
        </w:r>
      </w:del>
    </w:p>
    <w:p w14:paraId="399276B6" w14:textId="17AD3CAD" w:rsidR="00F2232B" w:rsidDel="00CE5E77" w:rsidRDefault="00F2232B" w:rsidP="00C9791D">
      <w:pPr>
        <w:pStyle w:val="BodyText"/>
        <w:numPr>
          <w:ilvl w:val="0"/>
          <w:numId w:val="163"/>
        </w:numPr>
        <w:ind w:right="720"/>
        <w:rPr>
          <w:del w:id="9501" w:author="Sayali Dev" w:date="2018-02-21T15:55:00Z"/>
        </w:rPr>
      </w:pPr>
      <w:del w:id="9502" w:author="Sayali Dev" w:date="2018-02-21T15:55:00Z">
        <w:r w:rsidDel="00CE5E77">
          <w:delText>Select the checkbox</w:delText>
        </w:r>
        <w:r w:rsidDel="00CE5E77">
          <w:rPr>
            <w:lang w:val="en-US"/>
          </w:rPr>
          <w:delText>es</w:delText>
        </w:r>
        <w:r w:rsidDel="00CE5E77">
          <w:delText xml:space="preserve"> of the </w:delText>
        </w:r>
        <w:r w:rsidDel="00CE5E77">
          <w:rPr>
            <w:lang w:val="en-US"/>
          </w:rPr>
          <w:delText>biospecimen</w:delText>
        </w:r>
        <w:r w:rsidDel="00CE5E77">
          <w:delText xml:space="preserve">s for which you want to generate </w:delText>
        </w:r>
        <w:r w:rsidDel="00CE5E77">
          <w:rPr>
            <w:lang w:val="en-US"/>
          </w:rPr>
          <w:delText xml:space="preserve">a </w:delText>
        </w:r>
        <w:r w:rsidDel="00CE5E77">
          <w:delText xml:space="preserve">report, and then click </w:delText>
        </w:r>
        <w:r w:rsidRPr="00EA5426" w:rsidDel="00CE5E77">
          <w:rPr>
            <w:b/>
          </w:rPr>
          <w:delText>GENERATE REPORT</w:delText>
        </w:r>
        <w:r w:rsidDel="00CE5E77">
          <w:delText xml:space="preserve">. </w:delText>
        </w:r>
        <w:r w:rsidRPr="00AA26F9" w:rsidDel="00CE5E77">
          <w:delText xml:space="preserve"> </w:delText>
        </w:r>
      </w:del>
    </w:p>
    <w:p w14:paraId="42E0FD5B" w14:textId="1E36202F" w:rsidR="00F2232B" w:rsidDel="00CE5E77" w:rsidRDefault="00F2232B" w:rsidP="00F2232B">
      <w:pPr>
        <w:pStyle w:val="BodyText"/>
        <w:ind w:left="720" w:right="720"/>
        <w:rPr>
          <w:del w:id="9503" w:author="Sayali Dev" w:date="2018-02-21T15:55:00Z"/>
        </w:rPr>
      </w:pPr>
      <w:del w:id="9504" w:author="Sayali Dev" w:date="2018-02-21T15:55:00Z">
        <w:r w:rsidDel="00CE5E77">
          <w:delText xml:space="preserve">The </w:delText>
        </w:r>
        <w:r w:rsidDel="00CE5E77">
          <w:rPr>
            <w:lang w:val="en-US"/>
          </w:rPr>
          <w:delText>biospecimen</w:delText>
        </w:r>
        <w:r w:rsidDel="00CE5E77">
          <w:delText xml:space="preserve"> </w:delText>
        </w:r>
        <w:r w:rsidDel="00CE5E77">
          <w:rPr>
            <w:lang w:val="en-US"/>
          </w:rPr>
          <w:delText xml:space="preserve">report </w:delText>
        </w:r>
        <w:r w:rsidDel="00CE5E77">
          <w:delText>appear</w:delText>
        </w:r>
        <w:r w:rsidDel="00CE5E77">
          <w:rPr>
            <w:lang w:val="en-US"/>
          </w:rPr>
          <w:delText>s</w:delText>
        </w:r>
        <w:r w:rsidDel="00CE5E77">
          <w:delText xml:space="preserve"> in a new window. </w:delText>
        </w:r>
        <w:r w:rsidDel="00CE5E77">
          <w:rPr>
            <w:lang w:val="en-US"/>
          </w:rPr>
          <w:br/>
        </w:r>
      </w:del>
    </w:p>
    <w:p w14:paraId="4C6472B6" w14:textId="00046C1A" w:rsidR="00F2232B" w:rsidRPr="006664E7" w:rsidDel="00CE5E77" w:rsidRDefault="00F2232B" w:rsidP="00C9791D">
      <w:pPr>
        <w:pStyle w:val="BodyText"/>
        <w:numPr>
          <w:ilvl w:val="0"/>
          <w:numId w:val="135"/>
        </w:numPr>
        <w:rPr>
          <w:del w:id="9505" w:author="Sayali Dev" w:date="2018-02-21T15:55:00Z"/>
        </w:rPr>
      </w:pPr>
      <w:del w:id="9506" w:author="Sayali Dev" w:date="2018-02-21T15:55:00Z">
        <w:r w:rsidDel="00CE5E77">
          <w:delText xml:space="preserve">View, </w:delText>
        </w:r>
        <w:r w:rsidDel="00CE5E77">
          <w:rPr>
            <w:lang w:val="en-US"/>
          </w:rPr>
          <w:delText>p</w:delText>
        </w:r>
        <w:r w:rsidDel="00CE5E77">
          <w:delText xml:space="preserve">rint and/or </w:delText>
        </w:r>
        <w:r w:rsidDel="00CE5E77">
          <w:rPr>
            <w:lang w:val="en-US"/>
          </w:rPr>
          <w:delText>s</w:delText>
        </w:r>
        <w:r w:rsidDel="00CE5E77">
          <w:delText xml:space="preserve">ave the file, as needed. </w:delText>
        </w:r>
        <w:r w:rsidDel="00CE5E77">
          <w:rPr>
            <w:lang w:val="en-US"/>
          </w:rPr>
          <w:br/>
        </w:r>
        <w:r w:rsidRPr="00AF38DA" w:rsidDel="00CE5E77">
          <w:rPr>
            <w:b/>
          </w:rPr>
          <w:delText>Note</w:delText>
        </w:r>
        <w:r w:rsidDel="00CE5E77">
          <w:delText xml:space="preserve">: </w:delText>
        </w:r>
        <w:r w:rsidDel="00CE5E77">
          <w:rPr>
            <w:lang w:val="en-US"/>
          </w:rPr>
          <w:delText>Hover the cursor over the icons in the horizontal and vertical navigation bars to identify tools for viewing multiple pages, printing the report and saving the file to your machine.</w:delText>
        </w:r>
        <w:bookmarkStart w:id="9507" w:name="ViewingBiospecimenDetails"/>
        <w:bookmarkStart w:id="9508" w:name="_Toc300125750"/>
        <w:bookmarkEnd w:id="9507"/>
      </w:del>
    </w:p>
    <w:p w14:paraId="628F623C" w14:textId="7D897F50" w:rsidR="005369FE" w:rsidRPr="005369FE" w:rsidDel="00CE5E77" w:rsidRDefault="005369FE" w:rsidP="00F2232B">
      <w:pPr>
        <w:pStyle w:val="BodyText"/>
        <w:ind w:left="720"/>
        <w:rPr>
          <w:del w:id="9509" w:author="Sayali Dev" w:date="2018-02-21T15:55:00Z"/>
          <w:b/>
          <w:lang w:val="en-US"/>
          <w:rPrChange w:id="9510" w:author="Sayali Dev" w:date="2018-02-12T18:11:00Z">
            <w:rPr>
              <w:del w:id="9511" w:author="Sayali Dev" w:date="2018-02-21T15:55:00Z"/>
              <w:lang w:val="en-US"/>
            </w:rPr>
          </w:rPrChange>
        </w:rPr>
      </w:pPr>
      <w:del w:id="9512" w:author="Sayali Dev" w:date="2018-02-21T15:55:00Z">
        <w:r w:rsidDel="00CE5E77">
          <w:rPr>
            <w:b/>
          </w:rPr>
          <w:fldChar w:fldCharType="begin"/>
        </w:r>
        <w:r w:rsidDel="00CE5E77">
          <w:rPr>
            <w:b/>
          </w:rPr>
          <w:fldChar w:fldCharType="end"/>
        </w:r>
      </w:del>
    </w:p>
    <w:p w14:paraId="107AE593" w14:textId="5347898A" w:rsidR="00F2232B" w:rsidDel="00CE5E77" w:rsidRDefault="00F2232B" w:rsidP="0029606A">
      <w:pPr>
        <w:pStyle w:val="Heading3"/>
        <w:pageBreakBefore/>
        <w:rPr>
          <w:del w:id="9513" w:author="Sayali Dev" w:date="2018-02-21T15:55:00Z"/>
        </w:rPr>
      </w:pPr>
      <w:bookmarkStart w:id="9514" w:name="ModifyCodeHistory"/>
      <w:bookmarkStart w:id="9515" w:name="AddInvenSearchToWorklist"/>
      <w:bookmarkStart w:id="9516" w:name="_Toc300125753"/>
      <w:bookmarkStart w:id="9517" w:name="_Toc452993629"/>
      <w:bookmarkEnd w:id="9514"/>
      <w:bookmarkEnd w:id="9515"/>
      <w:del w:id="9518" w:author="Sayali Dev" w:date="2018-02-21T15:55:00Z">
        <w:r w:rsidDel="00CE5E77">
          <w:delText>Adding a Biospecimen</w:delText>
        </w:r>
        <w:r w:rsidRPr="00EB38B7" w:rsidDel="00CE5E77">
          <w:delText xml:space="preserve"> t</w:delText>
        </w:r>
        <w:r w:rsidDel="00CE5E77">
          <w:delText>o a W</w:delText>
        </w:r>
        <w:r w:rsidRPr="00EB38B7" w:rsidDel="00CE5E77">
          <w:delText>orklis</w:delText>
        </w:r>
        <w:r w:rsidDel="00CE5E77">
          <w:delText>t</w:delText>
        </w:r>
        <w:bookmarkEnd w:id="9516"/>
        <w:bookmarkEnd w:id="9517"/>
        <w:r w:rsidDel="00CE5E77">
          <w:br/>
        </w:r>
      </w:del>
    </w:p>
    <w:p w14:paraId="55C5E3EF" w14:textId="1B6F17DF" w:rsidR="00F2232B" w:rsidRPr="00585562" w:rsidDel="00CE5E77" w:rsidRDefault="00F2232B" w:rsidP="00F2232B">
      <w:pPr>
        <w:pStyle w:val="BodyText"/>
        <w:rPr>
          <w:del w:id="9519" w:author="Sayali Dev" w:date="2018-02-21T15:55:00Z"/>
        </w:rPr>
      </w:pPr>
      <w:del w:id="9520" w:author="Sayali Dev" w:date="2018-02-21T15:55:00Z">
        <w:r w:rsidRPr="00DC6FC5" w:rsidDel="00CE5E77">
          <w:delText xml:space="preserve">To </w:delText>
        </w:r>
        <w:r w:rsidDel="00CE5E77">
          <w:delText>add a biospecimen to a worklist:</w:delText>
        </w:r>
        <w:r w:rsidRPr="00585562" w:rsidDel="00CE5E77">
          <w:delText xml:space="preserve"> </w:delText>
        </w:r>
      </w:del>
    </w:p>
    <w:p w14:paraId="23C6361F" w14:textId="0FF3785E" w:rsidR="00F2232B" w:rsidRPr="00585562" w:rsidDel="00CE5E77" w:rsidRDefault="00F2232B" w:rsidP="00F2232B">
      <w:pPr>
        <w:pStyle w:val="BodyText"/>
        <w:rPr>
          <w:del w:id="9521" w:author="Sayali Dev" w:date="2018-02-21T15:55:00Z"/>
        </w:rPr>
      </w:pPr>
    </w:p>
    <w:p w14:paraId="06170521" w14:textId="00F34E23" w:rsidR="00F2232B" w:rsidDel="00CE5E77" w:rsidRDefault="00F2232B" w:rsidP="00C9791D">
      <w:pPr>
        <w:pStyle w:val="BodyText"/>
        <w:numPr>
          <w:ilvl w:val="0"/>
          <w:numId w:val="128"/>
        </w:numPr>
        <w:ind w:right="720"/>
        <w:rPr>
          <w:del w:id="9522" w:author="Sayali Dev" w:date="2018-02-21T15:55:00Z"/>
        </w:rPr>
      </w:pPr>
      <w:del w:id="9523" w:author="Sayali Dev" w:date="2018-01-31T17:54:00Z">
        <w:r w:rsidDel="009A119E">
          <w:delText>Log on</w:delText>
        </w:r>
      </w:del>
      <w:del w:id="9524" w:author="Sayali Dev" w:date="2018-02-21T15:55:00Z">
        <w:r w:rsidDel="00CE5E77">
          <w:delText xml:space="preserve"> to the application using your </w:delText>
        </w:r>
      </w:del>
      <w:del w:id="9525" w:author="Sayali Dev" w:date="2018-01-31T17:55:00Z">
        <w:r w:rsidDel="00A62626">
          <w:delText>logon</w:delText>
        </w:r>
      </w:del>
      <w:del w:id="9526" w:author="Sayali Dev" w:date="2018-02-21T15:55:00Z">
        <w:r w:rsidDel="00CE5E77">
          <w:delText xml:space="preserve"> credentials. </w:delText>
        </w:r>
      </w:del>
    </w:p>
    <w:p w14:paraId="3C2C6981" w14:textId="28FB95D1" w:rsidR="00F2232B" w:rsidDel="00CE5E77" w:rsidRDefault="00F2232B" w:rsidP="00F2232B">
      <w:pPr>
        <w:pStyle w:val="BodyText"/>
        <w:ind w:left="720" w:right="720"/>
        <w:rPr>
          <w:del w:id="9527" w:author="Sayali Dev" w:date="2018-02-21T15:55:00Z"/>
        </w:rPr>
      </w:pPr>
      <w:del w:id="9528" w:author="Sayali Dev" w:date="2018-02-21T15:55:00Z">
        <w:r w:rsidDel="00CE5E77">
          <w:delText xml:space="preserve">The home page appears. </w:delText>
        </w:r>
      </w:del>
    </w:p>
    <w:p w14:paraId="0ED83B47" w14:textId="56AF3892" w:rsidR="00F2232B" w:rsidDel="00CE5E77" w:rsidRDefault="00F2232B" w:rsidP="00F2232B">
      <w:pPr>
        <w:pStyle w:val="BodyText"/>
        <w:ind w:left="720" w:right="720"/>
        <w:rPr>
          <w:del w:id="9529" w:author="Sayali Dev" w:date="2018-02-21T15:55:00Z"/>
        </w:rPr>
      </w:pPr>
    </w:p>
    <w:p w14:paraId="1866DC3A" w14:textId="141CE973" w:rsidR="00F2232B" w:rsidDel="00CE5E77" w:rsidRDefault="00F2232B" w:rsidP="00C9791D">
      <w:pPr>
        <w:pStyle w:val="BodyText"/>
        <w:numPr>
          <w:ilvl w:val="0"/>
          <w:numId w:val="128"/>
        </w:numPr>
        <w:ind w:right="720"/>
        <w:rPr>
          <w:del w:id="9530" w:author="Sayali Dev" w:date="2018-02-21T15:55:00Z"/>
        </w:rPr>
      </w:pPr>
      <w:del w:id="9531"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3D1B50D9" w14:textId="5BACA2EA" w:rsidR="00F2232B" w:rsidDel="00CE5E77" w:rsidRDefault="00F2232B" w:rsidP="00F2232B">
      <w:pPr>
        <w:pStyle w:val="BodyText"/>
        <w:ind w:left="720" w:right="720"/>
        <w:rPr>
          <w:del w:id="9532" w:author="Sayali Dev" w:date="2018-02-21T15:55:00Z"/>
        </w:rPr>
      </w:pPr>
      <w:del w:id="9533"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w:delText>
        </w:r>
      </w:del>
    </w:p>
    <w:p w14:paraId="5BF95C03" w14:textId="08F2C5AD" w:rsidR="00F2232B" w:rsidDel="00CE5E77" w:rsidRDefault="00F2232B" w:rsidP="00F2232B">
      <w:pPr>
        <w:pStyle w:val="BodyText"/>
        <w:ind w:left="720" w:right="720"/>
        <w:rPr>
          <w:del w:id="9534" w:author="Sayali Dev" w:date="2018-02-21T15:55:00Z"/>
        </w:rPr>
      </w:pPr>
    </w:p>
    <w:p w14:paraId="084BCE5D" w14:textId="444393FE" w:rsidR="00F2232B" w:rsidDel="00CE5E77" w:rsidRDefault="00F2232B" w:rsidP="00C9791D">
      <w:pPr>
        <w:pStyle w:val="BodyText"/>
        <w:numPr>
          <w:ilvl w:val="0"/>
          <w:numId w:val="128"/>
        </w:numPr>
        <w:ind w:right="720"/>
        <w:rPr>
          <w:del w:id="9535" w:author="Sayali Dev" w:date="2018-02-21T15:55:00Z"/>
        </w:rPr>
      </w:pPr>
      <w:del w:id="9536" w:author="Sayali Dev" w:date="2018-02-21T15:55:00Z">
        <w:r w:rsidDel="00CE5E77">
          <w:delText xml:space="preserve">Click </w:delText>
        </w:r>
        <w:r w:rsidRPr="00FA2700" w:rsidDel="00CE5E77">
          <w:rPr>
            <w:b/>
          </w:rPr>
          <w:delText>SEARCH</w:delText>
        </w:r>
        <w:r w:rsidDel="00CE5E77">
          <w:delText>.</w:delText>
        </w:r>
      </w:del>
    </w:p>
    <w:p w14:paraId="5F386F25" w14:textId="1DB49AEB" w:rsidR="00F2232B" w:rsidDel="00CE5E77" w:rsidRDefault="00F2232B" w:rsidP="00F2232B">
      <w:pPr>
        <w:pStyle w:val="BodyText"/>
        <w:ind w:left="720" w:right="720"/>
        <w:rPr>
          <w:del w:id="9537" w:author="Sayali Dev" w:date="2018-02-21T15:55:00Z"/>
        </w:rPr>
      </w:pPr>
      <w:del w:id="9538" w:author="Sayali Dev" w:date="2018-02-21T15:55:00Z">
        <w:r w:rsidDel="00CE5E77">
          <w:delText xml:space="preserve">The </w:delText>
        </w:r>
        <w:r w:rsidDel="00CE5E77">
          <w:rPr>
            <w:b/>
            <w:lang w:val="en-US"/>
          </w:rPr>
          <w:delText>Inventory</w:delText>
        </w:r>
        <w:r w:rsidRPr="00294F09" w:rsidDel="00CE5E77">
          <w:rPr>
            <w:b/>
          </w:rPr>
          <w:delText xml:space="preserve"> Search</w:delText>
        </w:r>
        <w:r w:rsidRPr="00AE5860" w:rsidDel="00CE5E77">
          <w:delText xml:space="preserve"> </w:delText>
        </w:r>
        <w:r w:rsidDel="00CE5E77">
          <w:delText>page displays a list of biospecimens</w:delText>
        </w:r>
        <w:r w:rsidRPr="00372F84" w:rsidDel="00CE5E77">
          <w:delText xml:space="preserve"> that are accessible based on your login location</w:delText>
        </w:r>
        <w:r w:rsidDel="00CE5E77">
          <w:delText>.</w:delText>
        </w:r>
      </w:del>
    </w:p>
    <w:p w14:paraId="130CC279" w14:textId="34A7E35E" w:rsidR="00F2232B" w:rsidDel="00CE5E77" w:rsidRDefault="00F2232B" w:rsidP="00F2232B">
      <w:pPr>
        <w:pStyle w:val="BodyText"/>
        <w:ind w:left="720" w:right="720"/>
        <w:rPr>
          <w:del w:id="9539" w:author="Sayali Dev" w:date="2018-02-21T15:55:00Z"/>
        </w:rPr>
      </w:pPr>
    </w:p>
    <w:p w14:paraId="6B8D623D" w14:textId="2FFB7FFF" w:rsidR="00F2232B" w:rsidDel="00CE5E77" w:rsidRDefault="00F2232B" w:rsidP="00C9791D">
      <w:pPr>
        <w:pStyle w:val="BodyText"/>
        <w:numPr>
          <w:ilvl w:val="0"/>
          <w:numId w:val="128"/>
        </w:numPr>
        <w:ind w:right="270"/>
        <w:rPr>
          <w:del w:id="9540" w:author="Sayali Dev" w:date="2018-02-21T15:55:00Z"/>
        </w:rPr>
      </w:pPr>
      <w:del w:id="9541" w:author="Sayali Dev" w:date="2018-02-21T15:55:00Z">
        <w:r w:rsidDel="00CE5E77">
          <w:delText xml:space="preserve">Select the checkboxes of the biospecimens that you want to add to a worklist, and then click </w:delText>
        </w:r>
        <w:r w:rsidRPr="00287C9C" w:rsidDel="00CE5E77">
          <w:rPr>
            <w:b/>
          </w:rPr>
          <w:delText>ADD TO WORKLIST</w:delText>
        </w:r>
        <w:r w:rsidDel="00CE5E77">
          <w:delText xml:space="preserve">. </w:delText>
        </w:r>
        <w:r w:rsidDel="00CE5E77">
          <w:rPr>
            <w:lang w:val="en-US"/>
          </w:rPr>
          <w:br/>
        </w:r>
        <w:r w:rsidRPr="00AA26F9" w:rsidDel="00CE5E77">
          <w:delText xml:space="preserve">The </w:delText>
        </w:r>
        <w:r w:rsidRPr="003D46F1" w:rsidDel="00CE5E77">
          <w:rPr>
            <w:b/>
          </w:rPr>
          <w:delText>Create/Modify Worklist</w:delText>
        </w:r>
        <w:r w:rsidDel="00CE5E77">
          <w:delText xml:space="preserve"> page appears with the selected biospecimens listed.</w:delText>
        </w:r>
        <w:r w:rsidDel="00CE5E77">
          <w:rPr>
            <w:lang w:val="en-US"/>
          </w:rPr>
          <w:br/>
        </w:r>
      </w:del>
    </w:p>
    <w:p w14:paraId="29FEA689" w14:textId="2782AC51" w:rsidR="00F2232B" w:rsidRPr="00E35B51" w:rsidDel="00CE5E77" w:rsidRDefault="00F2232B" w:rsidP="00F2232B">
      <w:pPr>
        <w:ind w:left="720"/>
        <w:rPr>
          <w:del w:id="9542" w:author="Sayali Dev" w:date="2018-02-21T15:55:00Z"/>
          <w:rFonts w:cs="Times New Roman"/>
          <w:lang w:val="x-none" w:eastAsia="x-none"/>
        </w:rPr>
      </w:pPr>
      <w:del w:id="9543" w:author="Sayali Dev" w:date="2018-02-21T15:55:00Z">
        <w:r w:rsidRPr="00691675" w:rsidDel="00CE5E77">
          <w:rPr>
            <w:noProof/>
          </w:rPr>
          <w:drawing>
            <wp:inline distT="0" distB="0" distL="0" distR="0" wp14:anchorId="5F833011" wp14:editId="46D7F077">
              <wp:extent cx="6292850" cy="2942590"/>
              <wp:effectExtent l="19050" t="19050" r="12700" b="1016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92850" cy="2942590"/>
                      </a:xfrm>
                      <a:prstGeom prst="rect">
                        <a:avLst/>
                      </a:prstGeom>
                      <a:noFill/>
                      <a:ln w="3175">
                        <a:solidFill>
                          <a:schemeClr val="tx1"/>
                        </a:solidFill>
                      </a:ln>
                    </pic:spPr>
                  </pic:pic>
                </a:graphicData>
              </a:graphic>
            </wp:inline>
          </w:drawing>
        </w:r>
      </w:del>
    </w:p>
    <w:p w14:paraId="2947B0A9" w14:textId="7B28990E" w:rsidR="00F2232B" w:rsidDel="00CE5E77" w:rsidRDefault="00F2232B" w:rsidP="00F2232B">
      <w:pPr>
        <w:pStyle w:val="Figure"/>
        <w:tabs>
          <w:tab w:val="clear" w:pos="1710"/>
          <w:tab w:val="num" w:pos="1800"/>
        </w:tabs>
        <w:ind w:left="1152" w:hanging="432"/>
        <w:rPr>
          <w:del w:id="9544" w:author="Sayali Dev" w:date="2018-02-21T15:55:00Z"/>
        </w:rPr>
      </w:pPr>
      <w:del w:id="9545" w:author="Sayali Dev" w:date="2018-02-21T15:55:00Z">
        <w:r w:rsidDel="00CE5E77">
          <w:delText xml:space="preserve"> Create/Modify Worklist page</w:delText>
        </w:r>
      </w:del>
    </w:p>
    <w:p w14:paraId="3E510389" w14:textId="5F8496AF" w:rsidR="00F2232B" w:rsidDel="00CE5E77" w:rsidRDefault="00F2232B" w:rsidP="00F2232B">
      <w:pPr>
        <w:pStyle w:val="BodyText"/>
        <w:ind w:left="720" w:right="540"/>
        <w:rPr>
          <w:del w:id="9546" w:author="Sayali Dev" w:date="2018-02-21T15:55:00Z"/>
        </w:rPr>
      </w:pPr>
    </w:p>
    <w:p w14:paraId="450164D4" w14:textId="69685F02" w:rsidR="00F2232B" w:rsidDel="00CE5E77" w:rsidRDefault="00F2232B" w:rsidP="00C9791D">
      <w:pPr>
        <w:pStyle w:val="BodyText"/>
        <w:numPr>
          <w:ilvl w:val="0"/>
          <w:numId w:val="165"/>
        </w:numPr>
        <w:ind w:right="270"/>
        <w:rPr>
          <w:del w:id="9547" w:author="Sayali Dev" w:date="2018-02-21T15:55:00Z"/>
        </w:rPr>
      </w:pPr>
      <w:del w:id="9548" w:author="Sayali Dev" w:date="2018-02-21T15:55:00Z">
        <w:r w:rsidDel="00CE5E77">
          <w:delText>Enter</w:delText>
        </w:r>
        <w:r w:rsidRPr="008B0550" w:rsidDel="00CE5E77">
          <w:delText xml:space="preserve"> appropriate</w:delText>
        </w:r>
        <w:r w:rsidDel="00CE5E77">
          <w:delText xml:space="preserve"> information in each field. </w:delText>
        </w:r>
        <w:r w:rsidDel="00CE5E77">
          <w:rPr>
            <w:lang w:val="en-US"/>
          </w:rPr>
          <w:delText>F</w:delText>
        </w:r>
        <w:r w:rsidDel="00CE5E77">
          <w:delText xml:space="preserve">ollowing table lists each field and its description. </w:delText>
        </w:r>
        <w:r w:rsidRPr="006744E4" w:rsidDel="00CE5E77">
          <w:rPr>
            <w:b/>
          </w:rPr>
          <w:delText>Note:</w:delText>
        </w:r>
        <w:r w:rsidDel="00CE5E77">
          <w:rPr>
            <w:b/>
          </w:rPr>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6185EC7C" w14:textId="6411C91C" w:rsidR="00F2232B" w:rsidDel="00CE5E77" w:rsidRDefault="00F2232B" w:rsidP="00F2232B">
      <w:pPr>
        <w:pStyle w:val="BodyText"/>
        <w:ind w:left="720" w:right="270"/>
        <w:rPr>
          <w:del w:id="9549" w:author="Sayali Dev" w:date="2018-02-21T15:55:00Z"/>
        </w:rPr>
      </w:pPr>
    </w:p>
    <w:p w14:paraId="69CE3839" w14:textId="5767A980" w:rsidR="00F2232B" w:rsidDel="00CE5E77" w:rsidRDefault="00F2232B" w:rsidP="00F2232B">
      <w:pPr>
        <w:pStyle w:val="Caption"/>
        <w:ind w:firstLine="720"/>
        <w:rPr>
          <w:del w:id="9550" w:author="Sayali Dev" w:date="2018-02-21T15:55:00Z"/>
        </w:rPr>
      </w:pPr>
      <w:del w:id="9551" w:author="Sayali Dev" w:date="2018-02-21T15:55: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9552" w:author="Sayali Dev" w:date="2018-02-02T13:47:00Z">
        <w:r w:rsidDel="00EB76E3">
          <w:rPr>
            <w:noProof/>
          </w:rPr>
          <w:delText>35</w:delText>
        </w:r>
      </w:del>
      <w:del w:id="9553" w:author="Sayali Dev" w:date="2018-02-21T15:55:00Z">
        <w:r w:rsidR="00CE5E77" w:rsidDel="00CE5E77">
          <w:rPr>
            <w:noProof/>
          </w:rPr>
          <w:fldChar w:fldCharType="end"/>
        </w:r>
        <w:r w:rsidDel="00CE5E77">
          <w:delText>: Adding biospecimens to a worklist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rsidDel="00CE5E77" w14:paraId="40DE2E20" w14:textId="387812DF" w:rsidTr="00F2232B">
        <w:trPr>
          <w:cantSplit/>
          <w:trHeight w:val="288"/>
          <w:tblHeader/>
          <w:del w:id="9554" w:author="Sayali Dev" w:date="2018-02-21T15:55:00Z"/>
        </w:trPr>
        <w:tc>
          <w:tcPr>
            <w:tcW w:w="1890" w:type="dxa"/>
            <w:shd w:val="clear" w:color="auto" w:fill="BFBFBF"/>
            <w:vAlign w:val="center"/>
          </w:tcPr>
          <w:p w14:paraId="274FC11E" w14:textId="785FD9E4" w:rsidR="00F2232B" w:rsidRPr="007A152E" w:rsidDel="00CE5E77" w:rsidRDefault="00F2232B" w:rsidP="00F2232B">
            <w:pPr>
              <w:rPr>
                <w:del w:id="9555" w:author="Sayali Dev" w:date="2018-02-21T15:55:00Z"/>
                <w:b/>
              </w:rPr>
            </w:pPr>
            <w:del w:id="9556" w:author="Sayali Dev" w:date="2018-02-21T15:55:00Z">
              <w:r w:rsidDel="00CE5E77">
                <w:rPr>
                  <w:b/>
                </w:rPr>
                <w:delText>Field</w:delText>
              </w:r>
            </w:del>
          </w:p>
        </w:tc>
        <w:tc>
          <w:tcPr>
            <w:tcW w:w="7920" w:type="dxa"/>
            <w:shd w:val="clear" w:color="auto" w:fill="BFBFBF"/>
            <w:vAlign w:val="center"/>
          </w:tcPr>
          <w:p w14:paraId="39B070A5" w14:textId="29763FBE" w:rsidR="00F2232B" w:rsidRPr="007A152E" w:rsidDel="00CE5E77" w:rsidRDefault="00F2232B" w:rsidP="00F2232B">
            <w:pPr>
              <w:rPr>
                <w:del w:id="9557" w:author="Sayali Dev" w:date="2018-02-21T15:55:00Z"/>
                <w:b/>
              </w:rPr>
            </w:pPr>
            <w:del w:id="9558" w:author="Sayali Dev" w:date="2018-02-21T15:55:00Z">
              <w:r w:rsidRPr="007A152E" w:rsidDel="00CE5E77">
                <w:rPr>
                  <w:b/>
                </w:rPr>
                <w:delText>Description</w:delText>
              </w:r>
            </w:del>
          </w:p>
        </w:tc>
      </w:tr>
      <w:tr w:rsidR="00F2232B" w:rsidDel="00CE5E77" w14:paraId="442A43E8" w14:textId="5F01F7AA" w:rsidTr="00F2232B">
        <w:trPr>
          <w:cantSplit/>
          <w:trHeight w:val="506"/>
          <w:del w:id="9559" w:author="Sayali Dev" w:date="2018-02-21T15:55:00Z"/>
        </w:trPr>
        <w:tc>
          <w:tcPr>
            <w:tcW w:w="1890" w:type="dxa"/>
            <w:vAlign w:val="center"/>
          </w:tcPr>
          <w:p w14:paraId="269C66B5" w14:textId="426AD574" w:rsidR="00F2232B" w:rsidRPr="007A152E" w:rsidDel="00CE5E77" w:rsidRDefault="00F2232B" w:rsidP="00F2232B">
            <w:pPr>
              <w:rPr>
                <w:del w:id="9560" w:author="Sayali Dev" w:date="2018-02-21T15:55:00Z"/>
                <w:b/>
              </w:rPr>
            </w:pPr>
            <w:del w:id="9561" w:author="Sayali Dev" w:date="2018-02-21T15:55:00Z">
              <w:r w:rsidDel="00CE5E77">
                <w:rPr>
                  <w:b/>
                </w:rPr>
                <w:delText>Add to Existing Worklist</w:delText>
              </w:r>
            </w:del>
          </w:p>
        </w:tc>
        <w:tc>
          <w:tcPr>
            <w:tcW w:w="7920" w:type="dxa"/>
            <w:vAlign w:val="center"/>
          </w:tcPr>
          <w:p w14:paraId="591CE281" w14:textId="19048F81" w:rsidR="00F2232B" w:rsidRPr="00281C20" w:rsidDel="00CE5E77" w:rsidRDefault="00F2232B" w:rsidP="00F2232B">
            <w:pPr>
              <w:rPr>
                <w:del w:id="9562" w:author="Sayali Dev" w:date="2018-02-21T15:55:00Z"/>
              </w:rPr>
            </w:pPr>
            <w:del w:id="9563" w:author="Sayali Dev" w:date="2018-02-21T15:55:00Z">
              <w:r w:rsidRPr="00281C20" w:rsidDel="00CE5E77">
                <w:delText>If you want to add th</w:delText>
              </w:r>
              <w:r w:rsidDel="00CE5E77">
                <w:delText>e</w:delText>
              </w:r>
              <w:r w:rsidRPr="00281C20" w:rsidDel="00CE5E77">
                <w:delText xml:space="preserve"> </w:delText>
              </w:r>
              <w:r w:rsidDel="00CE5E77">
                <w:delText>selected biospecimen</w:delText>
              </w:r>
              <w:r w:rsidRPr="00281C20" w:rsidDel="00CE5E77">
                <w:delText xml:space="preserve"> to an existing worklist</w:delText>
              </w:r>
              <w:r w:rsidDel="00CE5E77">
                <w:delText>, select this check</w:delText>
              </w:r>
              <w:r w:rsidRPr="00281C20" w:rsidDel="00CE5E77">
                <w:delText>box.</w:delText>
              </w:r>
            </w:del>
          </w:p>
        </w:tc>
      </w:tr>
      <w:tr w:rsidR="00F2232B" w:rsidDel="00CE5E77" w14:paraId="72643E08" w14:textId="78016F9E" w:rsidTr="00F2232B">
        <w:trPr>
          <w:cantSplit/>
          <w:trHeight w:val="288"/>
          <w:del w:id="9564" w:author="Sayali Dev" w:date="2018-02-21T15:55:00Z"/>
        </w:trPr>
        <w:tc>
          <w:tcPr>
            <w:tcW w:w="1890" w:type="dxa"/>
            <w:vAlign w:val="center"/>
          </w:tcPr>
          <w:p w14:paraId="247BFB57" w14:textId="58ACC25D" w:rsidR="00F2232B" w:rsidRPr="007A152E" w:rsidDel="00CE5E77" w:rsidRDefault="00F2232B" w:rsidP="00F2232B">
            <w:pPr>
              <w:rPr>
                <w:del w:id="9565" w:author="Sayali Dev" w:date="2018-02-21T15:55:00Z"/>
                <w:b/>
              </w:rPr>
            </w:pPr>
            <w:del w:id="9566" w:author="Sayali Dev" w:date="2018-02-21T15:55:00Z">
              <w:r w:rsidDel="00CE5E77">
                <w:rPr>
                  <w:b/>
                </w:rPr>
                <w:delText>Worklist Name</w:delText>
              </w:r>
              <w:r w:rsidRPr="006744E4" w:rsidDel="00CE5E77">
                <w:rPr>
                  <w:color w:val="FF0000"/>
                </w:rPr>
                <w:delText>*</w:delText>
              </w:r>
            </w:del>
          </w:p>
        </w:tc>
        <w:tc>
          <w:tcPr>
            <w:tcW w:w="7920" w:type="dxa"/>
            <w:vAlign w:val="center"/>
          </w:tcPr>
          <w:p w14:paraId="43660D33" w14:textId="41F4747A" w:rsidR="00F2232B" w:rsidRPr="00C819DF" w:rsidDel="00CE5E77" w:rsidRDefault="00F2232B" w:rsidP="00C9791D">
            <w:pPr>
              <w:pStyle w:val="CommentText"/>
              <w:numPr>
                <w:ilvl w:val="0"/>
                <w:numId w:val="117"/>
              </w:numPr>
              <w:ind w:left="252" w:hanging="252"/>
              <w:rPr>
                <w:del w:id="9567" w:author="Sayali Dev" w:date="2018-02-21T15:55:00Z"/>
                <w:sz w:val="22"/>
                <w:szCs w:val="22"/>
              </w:rPr>
            </w:pPr>
            <w:del w:id="9568" w:author="Sayali Dev" w:date="2018-02-21T15:55:00Z">
              <w:r w:rsidRPr="00281C20" w:rsidDel="00CE5E77">
                <w:rPr>
                  <w:sz w:val="22"/>
                  <w:szCs w:val="22"/>
                </w:rPr>
                <w:delText xml:space="preserve">If </w:delText>
              </w:r>
              <w:r w:rsidDel="00CE5E77">
                <w:rPr>
                  <w:sz w:val="22"/>
                  <w:szCs w:val="22"/>
                </w:rPr>
                <w:delText xml:space="preserve">you checked </w:delText>
              </w:r>
              <w:r w:rsidRPr="00281C20" w:rsidDel="00CE5E77">
                <w:rPr>
                  <w:sz w:val="22"/>
                  <w:szCs w:val="22"/>
                </w:rPr>
                <w:delText>th</w:delText>
              </w:r>
              <w:r w:rsidDel="00CE5E77">
                <w:rPr>
                  <w:sz w:val="22"/>
                  <w:szCs w:val="22"/>
                </w:rPr>
                <w:delText xml:space="preserve">e </w:delText>
              </w:r>
              <w:r w:rsidRPr="00B50014" w:rsidDel="00CE5E77">
                <w:rPr>
                  <w:b/>
                  <w:sz w:val="22"/>
                  <w:szCs w:val="22"/>
                </w:rPr>
                <w:delText>Add to Existing Worklist</w:delText>
              </w:r>
              <w:r w:rsidDel="00CE5E77">
                <w:rPr>
                  <w:sz w:val="22"/>
                  <w:szCs w:val="22"/>
                </w:rPr>
                <w:delText xml:space="preserve"> box</w:delText>
              </w:r>
              <w:r w:rsidRPr="00281C20" w:rsidDel="00CE5E77">
                <w:rPr>
                  <w:sz w:val="22"/>
                  <w:szCs w:val="22"/>
                </w:rPr>
                <w:delText xml:space="preserve">, then </w:delText>
              </w:r>
              <w:r w:rsidDel="00CE5E77">
                <w:rPr>
                  <w:sz w:val="22"/>
                  <w:szCs w:val="22"/>
                </w:rPr>
                <w:delText xml:space="preserve">type part or all of the </w:delText>
              </w:r>
              <w:r w:rsidRPr="00281C20" w:rsidDel="00CE5E77">
                <w:rPr>
                  <w:sz w:val="22"/>
                  <w:szCs w:val="22"/>
                </w:rPr>
                <w:delText xml:space="preserve">existing worklist </w:delText>
              </w:r>
              <w:r w:rsidDel="00CE5E77">
                <w:rPr>
                  <w:sz w:val="22"/>
                  <w:szCs w:val="22"/>
                </w:rPr>
                <w:delText>name in this field.</w:delText>
              </w:r>
              <w:r w:rsidRPr="00281C20" w:rsidDel="00CE5E77">
                <w:rPr>
                  <w:sz w:val="22"/>
                  <w:szCs w:val="22"/>
                </w:rPr>
                <w:delText xml:space="preserve"> </w:delText>
              </w:r>
              <w:r w:rsidDel="00CE5E77">
                <w:rPr>
                  <w:sz w:val="22"/>
                  <w:szCs w:val="22"/>
                </w:rPr>
                <w:br/>
              </w:r>
              <w:r w:rsidRPr="00556EAD" w:rsidDel="00CE5E77">
                <w:rPr>
                  <w:b/>
                  <w:sz w:val="22"/>
                  <w:szCs w:val="22"/>
                </w:rPr>
                <w:delText>Note:</w:delText>
              </w:r>
              <w:r w:rsidDel="00CE5E77">
                <w:rPr>
                  <w:sz w:val="22"/>
                  <w:szCs w:val="22"/>
                </w:rPr>
                <w:delText xml:space="preserve"> As you type part of an existing name, a dropdown list appears with existing worklist names that you </w:delText>
              </w:r>
              <w:r w:rsidRPr="00281C20" w:rsidDel="00CE5E77">
                <w:rPr>
                  <w:sz w:val="22"/>
                  <w:szCs w:val="22"/>
                </w:rPr>
                <w:delText>can select</w:delText>
              </w:r>
              <w:r w:rsidDel="00CE5E77">
                <w:rPr>
                  <w:sz w:val="22"/>
                  <w:szCs w:val="22"/>
                </w:rPr>
                <w:delText xml:space="preserve"> for this field.</w:delText>
              </w:r>
            </w:del>
          </w:p>
          <w:p w14:paraId="3D153A24" w14:textId="58CAD2AF" w:rsidR="00F2232B" w:rsidRPr="00281C20" w:rsidDel="00CE5E77" w:rsidRDefault="00F2232B" w:rsidP="00C9791D">
            <w:pPr>
              <w:pStyle w:val="CommentText"/>
              <w:numPr>
                <w:ilvl w:val="0"/>
                <w:numId w:val="117"/>
              </w:numPr>
              <w:ind w:left="252" w:hanging="252"/>
              <w:rPr>
                <w:del w:id="9569" w:author="Sayali Dev" w:date="2018-02-21T15:55:00Z"/>
                <w:sz w:val="22"/>
                <w:szCs w:val="22"/>
              </w:rPr>
            </w:pPr>
            <w:del w:id="9570" w:author="Sayali Dev" w:date="2018-02-21T15:55:00Z">
              <w:r w:rsidRPr="00281C20" w:rsidDel="00CE5E77">
                <w:rPr>
                  <w:sz w:val="22"/>
                  <w:szCs w:val="22"/>
                </w:rPr>
                <w:delText>If you want to add th</w:delText>
              </w:r>
              <w:r w:rsidDel="00CE5E77">
                <w:rPr>
                  <w:sz w:val="22"/>
                  <w:szCs w:val="22"/>
                </w:rPr>
                <w:delText>ese</w:delText>
              </w:r>
              <w:r w:rsidRPr="00281C20" w:rsidDel="00CE5E77">
                <w:rPr>
                  <w:sz w:val="22"/>
                  <w:szCs w:val="22"/>
                </w:rPr>
                <w:delText xml:space="preserve"> </w:delText>
              </w:r>
              <w:r w:rsidDel="00CE5E77">
                <w:rPr>
                  <w:sz w:val="22"/>
                  <w:szCs w:val="22"/>
                </w:rPr>
                <w:delText>biospecimens</w:delText>
              </w:r>
              <w:r w:rsidRPr="00281C20" w:rsidDel="00CE5E77">
                <w:rPr>
                  <w:sz w:val="22"/>
                  <w:szCs w:val="22"/>
                </w:rPr>
                <w:delText xml:space="preserve"> to a new worklist, type a name for the worklist.</w:delText>
              </w:r>
            </w:del>
          </w:p>
        </w:tc>
      </w:tr>
      <w:tr w:rsidR="00F2232B" w:rsidDel="00CE5E77" w14:paraId="7701A2DF" w14:textId="77171266" w:rsidTr="00F2232B">
        <w:trPr>
          <w:cantSplit/>
          <w:trHeight w:val="288"/>
          <w:del w:id="9571" w:author="Sayali Dev" w:date="2018-02-21T15:55:00Z"/>
        </w:trPr>
        <w:tc>
          <w:tcPr>
            <w:tcW w:w="1890" w:type="dxa"/>
            <w:vAlign w:val="center"/>
          </w:tcPr>
          <w:p w14:paraId="0AACB9A3" w14:textId="56FFDFD0" w:rsidR="00F2232B" w:rsidRPr="007A152E" w:rsidDel="00CE5E77" w:rsidRDefault="00F2232B" w:rsidP="00F2232B">
            <w:pPr>
              <w:rPr>
                <w:del w:id="9572" w:author="Sayali Dev" w:date="2018-02-21T15:55:00Z"/>
                <w:b/>
              </w:rPr>
            </w:pPr>
            <w:del w:id="9573" w:author="Sayali Dev" w:date="2018-02-21T15:55:00Z">
              <w:r w:rsidDel="00CE5E77">
                <w:rPr>
                  <w:b/>
                </w:rPr>
                <w:delText>Security</w:delText>
              </w:r>
              <w:r w:rsidRPr="006744E4" w:rsidDel="00CE5E77">
                <w:rPr>
                  <w:color w:val="FF0000"/>
                </w:rPr>
                <w:delText>*</w:delText>
              </w:r>
            </w:del>
          </w:p>
        </w:tc>
        <w:tc>
          <w:tcPr>
            <w:tcW w:w="7920" w:type="dxa"/>
            <w:vAlign w:val="center"/>
          </w:tcPr>
          <w:p w14:paraId="1F5A5817" w14:textId="6F435FF5" w:rsidR="00F2232B" w:rsidRPr="007811EB" w:rsidDel="00CE5E77" w:rsidRDefault="00F2232B" w:rsidP="00F2232B">
            <w:pPr>
              <w:pStyle w:val="BodyText"/>
              <w:ind w:right="540"/>
              <w:rPr>
                <w:del w:id="9574" w:author="Sayali Dev" w:date="2018-02-21T15:55:00Z"/>
                <w:lang w:val="en-US"/>
              </w:rPr>
            </w:pPr>
            <w:del w:id="9575" w:author="Sayali Dev" w:date="2018-02-21T15:55:00Z">
              <w:r w:rsidDel="00CE5E77">
                <w:rPr>
                  <w:lang w:val="en-US"/>
                </w:rPr>
                <w:delText>If you want to add the selected biospecimens to a new worklist, c</w:delText>
              </w:r>
              <w:r w:rsidDel="00CE5E77">
                <w:delText xml:space="preserve">lick on the </w:delText>
              </w:r>
              <w:r w:rsidDel="00CE5E77">
                <w:rPr>
                  <w:lang w:val="en-US"/>
                </w:rPr>
                <w:delText xml:space="preserve">appropriate </w:delText>
              </w:r>
              <w:r w:rsidRPr="00B051F9" w:rsidDel="00CE5E77">
                <w:rPr>
                  <w:b/>
                </w:rPr>
                <w:delText>Security</w:delText>
              </w:r>
              <w:r w:rsidDel="00CE5E77">
                <w:rPr>
                  <w:b/>
                  <w:lang w:val="en-US"/>
                </w:rPr>
                <w:delText xml:space="preserve"> </w:delText>
              </w:r>
              <w:r w:rsidRPr="007811EB" w:rsidDel="00CE5E77">
                <w:rPr>
                  <w:lang w:val="en-US"/>
                </w:rPr>
                <w:delText>v</w:delText>
              </w:r>
              <w:r w:rsidRPr="007811EB" w:rsidDel="00CE5E77">
                <w:delText>alue</w:delText>
              </w:r>
              <w:r w:rsidDel="00CE5E77">
                <w:rPr>
                  <w:lang w:val="en-US"/>
                </w:rPr>
                <w:delText xml:space="preserve"> for the new worklist</w:delText>
              </w:r>
              <w:r w:rsidRPr="007811EB" w:rsidDel="00CE5E77">
                <w:delText>.</w:delText>
              </w:r>
              <w:r w:rsidDel="00CE5E77">
                <w:rPr>
                  <w:i/>
                </w:rPr>
                <w:delText xml:space="preserve"> </w:delText>
              </w:r>
            </w:del>
          </w:p>
          <w:p w14:paraId="67F234D5" w14:textId="5467969C" w:rsidR="00F2232B" w:rsidDel="00CE5E77" w:rsidRDefault="00F2232B" w:rsidP="00C9791D">
            <w:pPr>
              <w:pStyle w:val="BodyText"/>
              <w:numPr>
                <w:ilvl w:val="0"/>
                <w:numId w:val="146"/>
              </w:numPr>
              <w:ind w:right="540"/>
              <w:rPr>
                <w:del w:id="9576" w:author="Sayali Dev" w:date="2018-02-21T15:55:00Z"/>
              </w:rPr>
            </w:pPr>
            <w:del w:id="9577" w:author="Sayali Dev" w:date="2018-02-21T15:55:00Z">
              <w:r w:rsidRPr="0036215D" w:rsidDel="00CE5E77">
                <w:rPr>
                  <w:b/>
                </w:rPr>
                <w:delText>Private</w:delText>
              </w:r>
              <w:r w:rsidDel="00CE5E77">
                <w:delText>: Can be viewed, modified or deleted only by the creator of the worklist. Cannot be viewed by other users.</w:delText>
              </w:r>
            </w:del>
          </w:p>
          <w:p w14:paraId="51E1BE59" w14:textId="42BE8EF6" w:rsidR="00F2232B" w:rsidDel="00CE5E77" w:rsidRDefault="00F2232B" w:rsidP="00C9791D">
            <w:pPr>
              <w:pStyle w:val="BodyText"/>
              <w:numPr>
                <w:ilvl w:val="0"/>
                <w:numId w:val="146"/>
              </w:numPr>
              <w:ind w:right="540"/>
              <w:rPr>
                <w:del w:id="9578" w:author="Sayali Dev" w:date="2018-02-21T15:55:00Z"/>
              </w:rPr>
            </w:pPr>
            <w:del w:id="9579" w:author="Sayali Dev" w:date="2018-02-21T15:55:00Z">
              <w:r w:rsidRPr="0036215D" w:rsidDel="00CE5E77">
                <w:rPr>
                  <w:b/>
                </w:rPr>
                <w:delText>Shared – Read-Only</w:delText>
              </w:r>
              <w:r w:rsidDel="00CE5E77">
                <w:delText>: Can be viewed and used by any other authorized users within the organization. Can be viewed, modified or deleted only by the creator of the worklist.</w:delText>
              </w:r>
            </w:del>
          </w:p>
          <w:p w14:paraId="5C50368B" w14:textId="3CF01F3E" w:rsidR="00F2232B" w:rsidDel="00CE5E77" w:rsidRDefault="00F2232B" w:rsidP="00C9791D">
            <w:pPr>
              <w:pStyle w:val="BodyText"/>
              <w:numPr>
                <w:ilvl w:val="0"/>
                <w:numId w:val="146"/>
              </w:numPr>
              <w:ind w:right="540"/>
              <w:rPr>
                <w:del w:id="9580" w:author="Sayali Dev" w:date="2018-02-21T15:55:00Z"/>
              </w:rPr>
            </w:pPr>
            <w:del w:id="9581" w:author="Sayali Dev" w:date="2018-02-21T15:55:00Z">
              <w:r w:rsidRPr="0036215D" w:rsidDel="00CE5E77">
                <w:rPr>
                  <w:b/>
                </w:rPr>
                <w:delText>Shared – Read-Write</w:delText>
              </w:r>
              <w:r w:rsidDel="00CE5E77">
                <w:delText>: Can be viewed or modified by any authorized user within the organization. Only the creator of the worklist can change the security level or delete the worklist.</w:delText>
              </w:r>
            </w:del>
          </w:p>
          <w:p w14:paraId="0C496703" w14:textId="6B31F87F" w:rsidR="00F2232B" w:rsidRPr="007811EB" w:rsidDel="00CE5E77" w:rsidRDefault="00F2232B" w:rsidP="00F2232B">
            <w:pPr>
              <w:pStyle w:val="BodyText"/>
              <w:ind w:right="540"/>
              <w:rPr>
                <w:del w:id="9582" w:author="Sayali Dev" w:date="2018-02-21T15:55:00Z"/>
                <w:rFonts w:cs="Arial"/>
              </w:rPr>
            </w:pPr>
            <w:del w:id="9583" w:author="Sayali Dev" w:date="2018-02-21T15:55:00Z">
              <w:r w:rsidRPr="00CD7C08" w:rsidDel="00CE5E77">
                <w:rPr>
                  <w:b/>
                </w:rPr>
                <w:delText>Note:</w:delText>
              </w:r>
              <w:r w:rsidDel="00CE5E77">
                <w:delText xml:space="preserve"> This field is disabled if the </w:delText>
              </w:r>
              <w:r w:rsidDel="00CE5E77">
                <w:rPr>
                  <w:b/>
                </w:rPr>
                <w:delText xml:space="preserve">Add to </w:delText>
              </w:r>
              <w:r w:rsidDel="00CE5E77">
                <w:rPr>
                  <w:b/>
                  <w:lang w:val="en-US"/>
                </w:rPr>
                <w:delText>E</w:delText>
              </w:r>
              <w:r w:rsidRPr="00CD7C08" w:rsidDel="00CE5E77">
                <w:rPr>
                  <w:b/>
                </w:rPr>
                <w:delText>xisting Worklist</w:delText>
              </w:r>
              <w:r w:rsidDel="00CE5E77">
                <w:delText xml:space="preserve"> box is checked.</w:delText>
              </w:r>
            </w:del>
          </w:p>
        </w:tc>
      </w:tr>
      <w:tr w:rsidR="00F2232B" w:rsidDel="00CE5E77" w14:paraId="23509A25" w14:textId="27BA10F1" w:rsidTr="00F2232B">
        <w:trPr>
          <w:cantSplit/>
          <w:trHeight w:val="1316"/>
          <w:del w:id="9584" w:author="Sayali Dev" w:date="2018-02-21T15:55:00Z"/>
        </w:trPr>
        <w:tc>
          <w:tcPr>
            <w:tcW w:w="1890" w:type="dxa"/>
            <w:vAlign w:val="center"/>
          </w:tcPr>
          <w:p w14:paraId="14D23B7A" w14:textId="1EA01C78" w:rsidR="00F2232B" w:rsidDel="00CE5E77" w:rsidRDefault="00F2232B" w:rsidP="00F2232B">
            <w:pPr>
              <w:rPr>
                <w:del w:id="9585" w:author="Sayali Dev" w:date="2018-02-21T15:55:00Z"/>
                <w:b/>
              </w:rPr>
            </w:pPr>
            <w:del w:id="9586" w:author="Sayali Dev" w:date="2018-02-21T15:55:00Z">
              <w:r w:rsidDel="00CE5E77">
                <w:rPr>
                  <w:b/>
                </w:rPr>
                <w:delText>Identifier</w:delText>
              </w:r>
            </w:del>
          </w:p>
        </w:tc>
        <w:tc>
          <w:tcPr>
            <w:tcW w:w="7920" w:type="dxa"/>
            <w:vAlign w:val="center"/>
          </w:tcPr>
          <w:p w14:paraId="6040718A" w14:textId="3FC5F0F7" w:rsidR="00F2232B" w:rsidRPr="00C819DF" w:rsidDel="00CE5E77" w:rsidRDefault="00F2232B" w:rsidP="00F2232B">
            <w:pPr>
              <w:pStyle w:val="BodyText"/>
              <w:ind w:right="540"/>
              <w:rPr>
                <w:del w:id="9587" w:author="Sayali Dev" w:date="2018-02-21T15:55:00Z"/>
                <w:lang w:val="en-US"/>
              </w:rPr>
            </w:pPr>
            <w:del w:id="9588" w:author="Sayali Dev" w:date="2018-02-21T15:55:00Z">
              <w:r w:rsidDel="00CE5E77">
                <w:delText xml:space="preserve">To </w:delText>
              </w:r>
              <w:r w:rsidDel="00CE5E77">
                <w:rPr>
                  <w:lang w:val="en-US"/>
                </w:rPr>
                <w:delText xml:space="preserve">manually </w:delText>
              </w:r>
              <w:r w:rsidDel="00CE5E77">
                <w:delText xml:space="preserve">add </w:delText>
              </w:r>
              <w:r w:rsidDel="00CE5E77">
                <w:rPr>
                  <w:lang w:val="en-US"/>
                </w:rPr>
                <w:delText xml:space="preserve">a </w:delText>
              </w:r>
              <w:r w:rsidDel="00CE5E77">
                <w:delText xml:space="preserve">biospecimen </w:delText>
              </w:r>
              <w:r w:rsidDel="00CE5E77">
                <w:rPr>
                  <w:lang w:val="en-US"/>
                </w:rPr>
                <w:delText>to the worklist using its identifier</w:delText>
              </w:r>
              <w:r w:rsidDel="00CE5E77">
                <w:delText xml:space="preserve">, input or scan a Kit or Sample Identifier in the </w:delText>
              </w:r>
              <w:r w:rsidRPr="00AA3BA5" w:rsidDel="00CE5E77">
                <w:rPr>
                  <w:b/>
                </w:rPr>
                <w:delText>S</w:delText>
              </w:r>
              <w:r w:rsidRPr="00A9769F" w:rsidDel="00CE5E77">
                <w:rPr>
                  <w:b/>
                </w:rPr>
                <w:delText>ource Identifier</w:delText>
              </w:r>
              <w:r w:rsidRPr="00142B1B" w:rsidDel="00CE5E77">
                <w:delText xml:space="preserve"> </w:delText>
              </w:r>
              <w:r w:rsidDel="00CE5E77">
                <w:delText xml:space="preserve">text box and click on the </w:delText>
              </w:r>
              <w:r w:rsidRPr="00C12366" w:rsidDel="00CE5E77">
                <w:rPr>
                  <w:b/>
                </w:rPr>
                <w:delText>A</w:delText>
              </w:r>
              <w:r w:rsidRPr="00A9769F" w:rsidDel="00CE5E77">
                <w:rPr>
                  <w:b/>
                </w:rPr>
                <w:delText>DD</w:delText>
              </w:r>
              <w:r w:rsidRPr="00142B1B" w:rsidDel="00CE5E77">
                <w:delText xml:space="preserve"> </w:delText>
              </w:r>
              <w:r w:rsidDel="00CE5E77">
                <w:delText xml:space="preserve">button. </w:delText>
              </w:r>
              <w:r w:rsidDel="00CE5E77">
                <w:rPr>
                  <w:lang w:val="en-US"/>
                </w:rPr>
                <w:br/>
                <w:delText xml:space="preserve">The </w:delText>
              </w:r>
              <w:r w:rsidDel="00CE5E77">
                <w:delText xml:space="preserve">biospecimen </w:delText>
              </w:r>
              <w:r w:rsidDel="00CE5E77">
                <w:rPr>
                  <w:lang w:val="en-US"/>
                </w:rPr>
                <w:delText xml:space="preserve">appears on the </w:delText>
              </w:r>
              <w:r w:rsidDel="00CE5E77">
                <w:delText xml:space="preserve">list </w:delText>
              </w:r>
              <w:r w:rsidDel="00CE5E77">
                <w:rPr>
                  <w:lang w:val="en-US"/>
                </w:rPr>
                <w:delText>below</w:delText>
              </w:r>
              <w:r w:rsidDel="00CE5E77">
                <w:delText>.</w:delText>
              </w:r>
              <w:r w:rsidDel="00CE5E77">
                <w:rPr>
                  <w:lang w:val="en-US"/>
                </w:rPr>
                <w:br/>
              </w:r>
              <w:r w:rsidRPr="00C819DF" w:rsidDel="00CE5E77">
                <w:rPr>
                  <w:b/>
                  <w:lang w:val="en-US"/>
                </w:rPr>
                <w:delText>Note:</w:delText>
              </w:r>
              <w:r w:rsidDel="00CE5E77">
                <w:rPr>
                  <w:lang w:val="en-US"/>
                </w:rPr>
                <w:delText xml:space="preserve"> </w:delText>
              </w:r>
              <w:r w:rsidRPr="00C819DF" w:rsidDel="00CE5E77">
                <w:delText xml:space="preserve">You can add multiple </w:delText>
              </w:r>
              <w:r w:rsidDel="00CE5E77">
                <w:rPr>
                  <w:lang w:val="en-US"/>
                </w:rPr>
                <w:delText>biospecimen</w:delText>
              </w:r>
              <w:r w:rsidRPr="00C819DF" w:rsidDel="00CE5E77">
                <w:delText>s to the worklist</w:delText>
              </w:r>
              <w:r w:rsidDel="00CE5E77">
                <w:rPr>
                  <w:lang w:val="en-US"/>
                </w:rPr>
                <w:delText xml:space="preserve"> using this field</w:delText>
              </w:r>
              <w:r w:rsidRPr="00C819DF" w:rsidDel="00CE5E77">
                <w:delText>.</w:delText>
              </w:r>
            </w:del>
          </w:p>
        </w:tc>
      </w:tr>
    </w:tbl>
    <w:p w14:paraId="66363D34" w14:textId="2828C5E5" w:rsidR="00F2232B" w:rsidDel="00CE5E77" w:rsidRDefault="00F2232B" w:rsidP="00F2232B">
      <w:pPr>
        <w:pStyle w:val="BodyText"/>
        <w:ind w:left="720" w:right="540"/>
        <w:rPr>
          <w:del w:id="9589" w:author="Sayali Dev" w:date="2018-02-21T15:55:00Z"/>
        </w:rPr>
      </w:pPr>
    </w:p>
    <w:p w14:paraId="49D6E3D5" w14:textId="59FE0ABA" w:rsidR="00F2232B" w:rsidDel="00CE5E77" w:rsidRDefault="00F2232B" w:rsidP="00C9791D">
      <w:pPr>
        <w:pStyle w:val="BodyText"/>
        <w:numPr>
          <w:ilvl w:val="0"/>
          <w:numId w:val="165"/>
        </w:numPr>
        <w:ind w:right="540"/>
        <w:rPr>
          <w:del w:id="9590" w:author="Sayali Dev" w:date="2018-02-21T15:55:00Z"/>
        </w:rPr>
      </w:pPr>
      <w:del w:id="9591" w:author="Sayali Dev" w:date="2018-02-21T15:55:00Z">
        <w:r w:rsidDel="00CE5E77">
          <w:delText xml:space="preserve">To </w:delText>
        </w:r>
        <w:r w:rsidDel="00CE5E77">
          <w:rPr>
            <w:lang w:val="en-US"/>
          </w:rPr>
          <w:delText xml:space="preserve">search and </w:delText>
        </w:r>
        <w:r w:rsidDel="00CE5E77">
          <w:delText xml:space="preserve">select additional </w:delText>
        </w:r>
        <w:r w:rsidDel="00CE5E77">
          <w:rPr>
            <w:lang w:val="en-US"/>
          </w:rPr>
          <w:delText>biospecimen</w:delText>
        </w:r>
        <w:r w:rsidDel="00CE5E77">
          <w:delText>s, c</w:delText>
        </w:r>
        <w:r w:rsidRPr="00FF2F16" w:rsidDel="00CE5E77">
          <w:delText xml:space="preserve">lick the </w:delText>
        </w:r>
        <w:r w:rsidRPr="00317BBC" w:rsidDel="00CE5E77">
          <w:rPr>
            <w:b/>
          </w:rPr>
          <w:delText>Search Inventory</w:delText>
        </w:r>
        <w:r w:rsidDel="00CE5E77">
          <w:delText xml:space="preserve"> link.</w:delText>
        </w:r>
      </w:del>
    </w:p>
    <w:p w14:paraId="53EF4A74" w14:textId="01673CDB" w:rsidR="00F2232B" w:rsidDel="00CE5E77" w:rsidRDefault="00F2232B" w:rsidP="00F2232B">
      <w:pPr>
        <w:pStyle w:val="ListParagraph"/>
        <w:rPr>
          <w:del w:id="9592" w:author="Sayali Dev" w:date="2018-02-21T15:55:00Z"/>
        </w:rPr>
      </w:pPr>
      <w:del w:id="9593" w:author="Sayali Dev" w:date="2018-02-21T15:55:00Z">
        <w:r w:rsidDel="00CE5E77">
          <w:delText xml:space="preserve">The </w:delText>
        </w:r>
        <w:r w:rsidRPr="00463213" w:rsidDel="00CE5E77">
          <w:rPr>
            <w:b/>
          </w:rPr>
          <w:delText xml:space="preserve">Search Samples and Worklists </w:delText>
        </w:r>
        <w:r w:rsidDel="00CE5E77">
          <w:delText>page appears.</w:delText>
        </w:r>
      </w:del>
    </w:p>
    <w:p w14:paraId="1E082972" w14:textId="70965AEC" w:rsidR="00F2232B" w:rsidDel="00CE5E77" w:rsidRDefault="00F2232B" w:rsidP="00F2232B">
      <w:pPr>
        <w:pStyle w:val="ListParagraph"/>
        <w:rPr>
          <w:del w:id="9594" w:author="Sayali Dev" w:date="2018-02-21T15:55:00Z"/>
        </w:rPr>
      </w:pPr>
    </w:p>
    <w:p w14:paraId="3A2AC412" w14:textId="0579E558" w:rsidR="00F2232B" w:rsidRPr="003642ED" w:rsidDel="00CE5E77" w:rsidRDefault="00F2232B" w:rsidP="00F2232B">
      <w:pPr>
        <w:pStyle w:val="BodyText"/>
        <w:ind w:left="720" w:right="540"/>
        <w:rPr>
          <w:del w:id="9595" w:author="Sayali Dev" w:date="2018-02-21T15:55:00Z"/>
        </w:rPr>
      </w:pPr>
      <w:del w:id="9596" w:author="Sayali Dev" w:date="2018-02-21T15:55:00Z">
        <w:r w:rsidDel="00CE5E77">
          <w:delText xml:space="preserve">If you want to </w:delText>
        </w:r>
        <w:r w:rsidDel="00CE5E77">
          <w:rPr>
            <w:lang w:val="en-US"/>
          </w:rPr>
          <w:delText xml:space="preserve">search and </w:delText>
        </w:r>
        <w:r w:rsidDel="00CE5E77">
          <w:delText xml:space="preserve">select </w:delText>
        </w:r>
        <w:r w:rsidDel="00CE5E77">
          <w:rPr>
            <w:lang w:val="en-US"/>
          </w:rPr>
          <w:delText>biospecimen</w:delText>
        </w:r>
        <w:r w:rsidDel="00CE5E77">
          <w:delText xml:space="preserve">s that are associated with a personal worklist: </w:delText>
        </w:r>
      </w:del>
    </w:p>
    <w:p w14:paraId="15B0AF39" w14:textId="23EA3435" w:rsidR="00F2232B" w:rsidDel="00CE5E77" w:rsidRDefault="00F2232B" w:rsidP="00C9791D">
      <w:pPr>
        <w:pStyle w:val="BodyText"/>
        <w:numPr>
          <w:ilvl w:val="0"/>
          <w:numId w:val="166"/>
        </w:numPr>
        <w:tabs>
          <w:tab w:val="left" w:pos="1440"/>
        </w:tabs>
        <w:ind w:left="1440"/>
        <w:rPr>
          <w:del w:id="9597" w:author="Sayali Dev" w:date="2018-02-21T15:55:00Z"/>
        </w:rPr>
      </w:pPr>
      <w:del w:id="9598" w:author="Sayali Dev" w:date="2018-02-21T15:55:00Z">
        <w:r w:rsidDel="00CE5E77">
          <w:delText xml:space="preserve">Click the </w:delText>
        </w:r>
        <w:r w:rsidRPr="007429D0" w:rsidDel="00CE5E77">
          <w:rPr>
            <w:b/>
          </w:rPr>
          <w:delText>Search Worklist</w:delText>
        </w:r>
        <w:r w:rsidDel="00CE5E77">
          <w:delText xml:space="preserve"> tab. </w:delText>
        </w:r>
      </w:del>
    </w:p>
    <w:p w14:paraId="363ED887" w14:textId="6015815F" w:rsidR="00F2232B" w:rsidDel="00CE5E77" w:rsidRDefault="00F2232B" w:rsidP="00C9791D">
      <w:pPr>
        <w:numPr>
          <w:ilvl w:val="0"/>
          <w:numId w:val="166"/>
        </w:numPr>
        <w:tabs>
          <w:tab w:val="left" w:pos="1440"/>
        </w:tabs>
        <w:ind w:left="1440"/>
        <w:rPr>
          <w:del w:id="9599" w:author="Sayali Dev" w:date="2018-02-21T15:55:00Z"/>
        </w:rPr>
      </w:pPr>
      <w:del w:id="9600" w:author="Sayali Dev" w:date="2018-02-21T15:55:00Z">
        <w:r w:rsidDel="00CE5E77">
          <w:delText xml:space="preserve">In the </w:delText>
        </w:r>
        <w:r w:rsidRPr="00C17608" w:rsidDel="00CE5E77">
          <w:rPr>
            <w:b/>
          </w:rPr>
          <w:delText>Worklist Name</w:delText>
        </w:r>
        <w:r w:rsidDel="00CE5E77">
          <w:delText xml:space="preserve"> box, type the name of the personal worklist, and click </w:delText>
        </w:r>
        <w:r w:rsidRPr="00C17608" w:rsidDel="00CE5E77">
          <w:rPr>
            <w:b/>
          </w:rPr>
          <w:delText>Search</w:delText>
        </w:r>
        <w:r w:rsidDel="00CE5E77">
          <w:delText xml:space="preserve">. </w:delText>
        </w:r>
        <w:r w:rsidDel="00CE5E77">
          <w:rPr>
            <w:i/>
          </w:rPr>
          <w:br/>
        </w:r>
        <w:r w:rsidRPr="00C17608" w:rsidDel="00CE5E77">
          <w:rPr>
            <w:b/>
          </w:rPr>
          <w:delText>Note:</w:delText>
        </w:r>
        <w:r w:rsidDel="00CE5E77">
          <w:delText xml:space="preserve"> You can type a partial or full name of the worklist. </w:delText>
        </w:r>
        <w:r w:rsidDel="00CE5E77">
          <w:br/>
          <w:delText>A list of worklists that match your search criteria appears.</w:delText>
        </w:r>
      </w:del>
    </w:p>
    <w:p w14:paraId="24057D13" w14:textId="3A26EB4A" w:rsidR="00F2232B" w:rsidDel="00CE5E77" w:rsidRDefault="00F2232B" w:rsidP="00C9791D">
      <w:pPr>
        <w:numPr>
          <w:ilvl w:val="0"/>
          <w:numId w:val="166"/>
        </w:numPr>
        <w:tabs>
          <w:tab w:val="left" w:pos="1440"/>
        </w:tabs>
        <w:ind w:left="1440"/>
        <w:rPr>
          <w:del w:id="9601" w:author="Sayali Dev" w:date="2018-02-21T15:55:00Z"/>
        </w:rPr>
      </w:pPr>
      <w:del w:id="9602" w:author="Sayali Dev" w:date="2018-02-21T15:55:00Z">
        <w:r w:rsidDel="00CE5E77">
          <w:delText xml:space="preserve">Click the appropriate worklist.  </w:delText>
        </w:r>
        <w:r w:rsidDel="00CE5E77">
          <w:br/>
          <w:delText xml:space="preserve">The list of biospecimens that are associated with the worklist appears below. </w:delText>
        </w:r>
      </w:del>
    </w:p>
    <w:p w14:paraId="019C0711" w14:textId="581BE2D6" w:rsidR="00F2232B" w:rsidDel="00CE5E77" w:rsidRDefault="00F2232B" w:rsidP="00F2232B">
      <w:pPr>
        <w:tabs>
          <w:tab w:val="left" w:pos="1440"/>
        </w:tabs>
        <w:ind w:left="1440"/>
        <w:rPr>
          <w:del w:id="9603" w:author="Sayali Dev" w:date="2018-02-21T15:55:00Z"/>
        </w:rPr>
      </w:pPr>
      <w:del w:id="9604" w:author="Sayali Dev" w:date="2018-02-21T15:55:00Z">
        <w:r w:rsidDel="00CE5E77">
          <w:tab/>
        </w:r>
        <w:r w:rsidRPr="00691675" w:rsidDel="00CE5E77">
          <w:rPr>
            <w:noProof/>
          </w:rPr>
          <w:drawing>
            <wp:inline distT="0" distB="0" distL="0" distR="0" wp14:anchorId="6530DB79" wp14:editId="1E608D6C">
              <wp:extent cx="5777230" cy="2560320"/>
              <wp:effectExtent l="19050" t="19050" r="13970" b="1143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7230" cy="2560320"/>
                      </a:xfrm>
                      <a:prstGeom prst="rect">
                        <a:avLst/>
                      </a:prstGeom>
                      <a:noFill/>
                      <a:ln w="3175">
                        <a:solidFill>
                          <a:schemeClr val="tx1"/>
                        </a:solidFill>
                      </a:ln>
                    </pic:spPr>
                  </pic:pic>
                </a:graphicData>
              </a:graphic>
            </wp:inline>
          </w:drawing>
        </w:r>
      </w:del>
    </w:p>
    <w:p w14:paraId="59C7BD63" w14:textId="07CFCE66" w:rsidR="00F2232B" w:rsidDel="00CE5E77" w:rsidRDefault="00F2232B" w:rsidP="00F2232B">
      <w:pPr>
        <w:pStyle w:val="Figure"/>
        <w:tabs>
          <w:tab w:val="clear" w:pos="1710"/>
          <w:tab w:val="num" w:pos="1800"/>
          <w:tab w:val="num" w:pos="2430"/>
        </w:tabs>
        <w:ind w:left="1800" w:hanging="432"/>
        <w:rPr>
          <w:del w:id="9605" w:author="Sayali Dev" w:date="2018-02-21T15:55:00Z"/>
        </w:rPr>
      </w:pPr>
      <w:del w:id="9606" w:author="Sayali Dev" w:date="2018-02-21T15:55:00Z">
        <w:r w:rsidDel="00CE5E77">
          <w:delText>Search Worklist window</w:delText>
        </w:r>
      </w:del>
    </w:p>
    <w:p w14:paraId="5EB9713B" w14:textId="4A2DD2C1" w:rsidR="00F2232B" w:rsidDel="00CE5E77" w:rsidRDefault="00F2232B" w:rsidP="00F2232B">
      <w:pPr>
        <w:ind w:left="1440"/>
        <w:rPr>
          <w:del w:id="9607" w:author="Sayali Dev" w:date="2018-02-21T15:55:00Z"/>
        </w:rPr>
      </w:pPr>
    </w:p>
    <w:p w14:paraId="0B39C9D1" w14:textId="08546DEA" w:rsidR="00F2232B" w:rsidDel="00CE5E77" w:rsidRDefault="00F2232B" w:rsidP="00C9791D">
      <w:pPr>
        <w:numPr>
          <w:ilvl w:val="0"/>
          <w:numId w:val="166"/>
        </w:numPr>
        <w:ind w:left="1440"/>
        <w:rPr>
          <w:del w:id="9608" w:author="Sayali Dev" w:date="2018-02-21T15:55:00Z"/>
        </w:rPr>
      </w:pPr>
      <w:del w:id="9609" w:author="Sayali Dev" w:date="2018-02-21T15:55:00Z">
        <w:r w:rsidDel="00CE5E77">
          <w:delText xml:space="preserve">Click </w:delText>
        </w:r>
        <w:r w:rsidRPr="00237E68" w:rsidDel="00CE5E77">
          <w:rPr>
            <w:b/>
          </w:rPr>
          <w:delText>ADD</w:delText>
        </w:r>
        <w:r w:rsidDel="00CE5E77">
          <w:delText xml:space="preserve">. </w:delText>
        </w:r>
      </w:del>
    </w:p>
    <w:p w14:paraId="4300012F" w14:textId="377E74B8" w:rsidR="00F2232B" w:rsidDel="00CE5E77" w:rsidRDefault="00F2232B" w:rsidP="00F2232B">
      <w:pPr>
        <w:tabs>
          <w:tab w:val="left" w:pos="1440"/>
        </w:tabs>
        <w:ind w:left="1440"/>
        <w:rPr>
          <w:del w:id="9610" w:author="Sayali Dev" w:date="2018-02-21T15:55:00Z"/>
        </w:rPr>
      </w:pPr>
      <w:del w:id="9611" w:author="Sayali Dev" w:date="2018-02-21T15:55:00Z">
        <w:r w:rsidDel="00CE5E77">
          <w:delText xml:space="preserve">The window closes and the biospecimens associated with the worklist appear on the </w:delText>
        </w:r>
        <w:r w:rsidRPr="0030062C" w:rsidDel="00CE5E77">
          <w:rPr>
            <w:b/>
          </w:rPr>
          <w:delText>Create/Modify Worklists</w:delText>
        </w:r>
        <w:r w:rsidDel="00CE5E77">
          <w:delText xml:space="preserve"> page.</w:delText>
        </w:r>
      </w:del>
    </w:p>
    <w:p w14:paraId="723A52FF" w14:textId="0950896B" w:rsidR="00F2232B" w:rsidDel="00CE5E77" w:rsidRDefault="00F2232B" w:rsidP="00F2232B">
      <w:pPr>
        <w:ind w:left="720" w:right="270"/>
        <w:rPr>
          <w:del w:id="9612" w:author="Sayali Dev" w:date="2018-02-21T15:55:00Z"/>
        </w:rPr>
      </w:pPr>
    </w:p>
    <w:p w14:paraId="428EE232" w14:textId="67C4672A" w:rsidR="00F2232B" w:rsidRPr="003642ED" w:rsidDel="00CE5E77" w:rsidRDefault="00F2232B" w:rsidP="00C9791D">
      <w:pPr>
        <w:pStyle w:val="BodyText"/>
        <w:numPr>
          <w:ilvl w:val="0"/>
          <w:numId w:val="224"/>
        </w:numPr>
        <w:ind w:right="540"/>
        <w:rPr>
          <w:del w:id="9613" w:author="Sayali Dev" w:date="2018-02-21T15:55:00Z"/>
          <w:lang w:val="en-US"/>
        </w:rPr>
      </w:pPr>
      <w:del w:id="9614" w:author="Sayali Dev" w:date="2018-02-21T15:55:00Z">
        <w:r w:rsidDel="00CE5E77">
          <w:delText xml:space="preserve">If you want to </w:delText>
        </w:r>
        <w:r w:rsidDel="00CE5E77">
          <w:rPr>
            <w:lang w:val="en-US"/>
          </w:rPr>
          <w:delText xml:space="preserve">search and </w:delText>
        </w:r>
        <w:r w:rsidDel="00CE5E77">
          <w:delText>select biospecimens</w:delText>
        </w:r>
        <w:r w:rsidDel="00CE5E77">
          <w:rPr>
            <w:lang w:val="en-US"/>
          </w:rPr>
          <w:delText xml:space="preserve"> by Identifier, Collection, Sample Type, Specimen Type, LIMS workflow type</w:delText>
        </w:r>
        <w:r w:rsidDel="00CE5E77">
          <w:delText>:</w:delText>
        </w:r>
      </w:del>
    </w:p>
    <w:p w14:paraId="7E885ED1" w14:textId="5627CE73" w:rsidR="00F2232B" w:rsidRPr="00BD2E15" w:rsidDel="00CE5E77" w:rsidRDefault="00F2232B" w:rsidP="00C9791D">
      <w:pPr>
        <w:pStyle w:val="BodyText"/>
        <w:numPr>
          <w:ilvl w:val="0"/>
          <w:numId w:val="167"/>
        </w:numPr>
        <w:ind w:left="1440" w:right="540"/>
        <w:rPr>
          <w:del w:id="9615" w:author="Sayali Dev" w:date="2018-02-21T15:55:00Z"/>
        </w:rPr>
      </w:pPr>
      <w:del w:id="9616" w:author="Sayali Dev" w:date="2018-02-21T15:55:00Z">
        <w:r w:rsidDel="00CE5E77">
          <w:delText xml:space="preserve">Click the </w:delText>
        </w:r>
        <w:r w:rsidRPr="007429D0" w:rsidDel="00CE5E77">
          <w:rPr>
            <w:b/>
          </w:rPr>
          <w:delText xml:space="preserve">Search </w:delText>
        </w:r>
        <w:r w:rsidDel="00CE5E77">
          <w:rPr>
            <w:b/>
            <w:lang w:val="en-US"/>
          </w:rPr>
          <w:delText>Samples</w:delText>
        </w:r>
        <w:r w:rsidDel="00CE5E77">
          <w:delText xml:space="preserve"> tab</w:delText>
        </w:r>
      </w:del>
    </w:p>
    <w:p w14:paraId="50AA8324" w14:textId="46D6C327" w:rsidR="00F2232B" w:rsidRPr="005B7366" w:rsidDel="00CE5E77" w:rsidRDefault="00F2232B" w:rsidP="00C9791D">
      <w:pPr>
        <w:pStyle w:val="BodyText"/>
        <w:numPr>
          <w:ilvl w:val="0"/>
          <w:numId w:val="167"/>
        </w:numPr>
        <w:ind w:left="1440" w:right="540"/>
        <w:rPr>
          <w:del w:id="9617" w:author="Sayali Dev" w:date="2018-02-21T15:55:00Z"/>
          <w:lang w:val="en-US"/>
        </w:rPr>
      </w:pPr>
      <w:del w:id="9618" w:author="Sayali Dev" w:date="2018-02-21T15:55:00Z">
        <w:r w:rsidDel="00CE5E77">
          <w:delText xml:space="preserve">Select the </w:delText>
        </w:r>
        <w:r w:rsidRPr="009C050B" w:rsidDel="00CE5E77">
          <w:rPr>
            <w:b/>
            <w:lang w:val="en-US"/>
          </w:rPr>
          <w:delText>Basic</w:delText>
        </w:r>
        <w:r w:rsidDel="00CE5E77">
          <w:rPr>
            <w:lang w:val="en-US"/>
          </w:rPr>
          <w:delText xml:space="preserve">, </w:delText>
        </w:r>
        <w:r w:rsidRPr="009C050B" w:rsidDel="00CE5E77">
          <w:rPr>
            <w:b/>
            <w:lang w:val="en-US"/>
          </w:rPr>
          <w:delText>Inventory</w:delText>
        </w:r>
        <w:r w:rsidDel="00CE5E77">
          <w:rPr>
            <w:lang w:val="en-US"/>
          </w:rPr>
          <w:delText xml:space="preserve"> and/or </w:delText>
        </w:r>
        <w:r w:rsidRPr="009C050B" w:rsidDel="00CE5E77">
          <w:rPr>
            <w:b/>
            <w:lang w:val="en-US"/>
          </w:rPr>
          <w:delText>LIMS</w:delText>
        </w:r>
        <w:r w:rsidDel="00CE5E77">
          <w:rPr>
            <w:lang w:val="en-US"/>
          </w:rPr>
          <w:delText xml:space="preserve"> </w:delText>
        </w:r>
        <w:r w:rsidDel="00CE5E77">
          <w:delText>checkbox</w:delText>
        </w:r>
        <w:r w:rsidDel="00CE5E77">
          <w:rPr>
            <w:lang w:val="en-US"/>
          </w:rPr>
          <w:delText xml:space="preserve"> to display the available search fields</w:delText>
        </w:r>
        <w:r w:rsidDel="00CE5E77">
          <w:delText>.</w:delText>
        </w:r>
        <w:r w:rsidRPr="005B7366" w:rsidDel="00CE5E77">
          <w:rPr>
            <w:lang w:val="en-US"/>
          </w:rPr>
          <w:br/>
        </w:r>
        <w:r w:rsidRPr="005B7366" w:rsidDel="00CE5E77">
          <w:rPr>
            <w:b/>
          </w:rPr>
          <w:delText xml:space="preserve">Note: </w:delText>
        </w:r>
        <w:r w:rsidDel="00CE5E77">
          <w:delText xml:space="preserve">You can select more than one checkbox. </w:delText>
        </w:r>
        <w:r w:rsidRPr="005B7366" w:rsidDel="00CE5E77">
          <w:rPr>
            <w:lang w:val="en-US"/>
          </w:rPr>
          <w:br/>
        </w:r>
        <w:r w:rsidDel="00CE5E77">
          <w:delText xml:space="preserve">The search fields </w:delText>
        </w:r>
        <w:r w:rsidDel="00CE5E77">
          <w:rPr>
            <w:lang w:val="en-US"/>
          </w:rPr>
          <w:delText xml:space="preserve">associated with your selection </w:delText>
        </w:r>
        <w:r w:rsidDel="00CE5E77">
          <w:delText>appear.</w:delText>
        </w:r>
        <w:r w:rsidDel="00CE5E77">
          <w:rPr>
            <w:lang w:val="en-US"/>
          </w:rPr>
          <w:br/>
        </w:r>
      </w:del>
    </w:p>
    <w:p w14:paraId="3875E8CD" w14:textId="5E47A103" w:rsidR="00F2232B" w:rsidDel="00CE5E77" w:rsidRDefault="00F2232B" w:rsidP="00F2232B">
      <w:pPr>
        <w:pStyle w:val="BodyText"/>
        <w:ind w:left="1440" w:right="540"/>
        <w:rPr>
          <w:del w:id="9619" w:author="Sayali Dev" w:date="2018-02-21T15:55:00Z"/>
        </w:rPr>
      </w:pPr>
      <w:del w:id="9620" w:author="Sayali Dev" w:date="2018-02-21T15:55:00Z">
        <w:r w:rsidRPr="00E42232" w:rsidDel="00CE5E77">
          <w:rPr>
            <w:noProof/>
          </w:rPr>
          <w:drawing>
            <wp:inline distT="0" distB="0" distL="0" distR="0" wp14:anchorId="791E2140" wp14:editId="13EE9D39">
              <wp:extent cx="5819140" cy="2576830"/>
              <wp:effectExtent l="19050" t="19050" r="10160" b="1397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19140" cy="2576830"/>
                      </a:xfrm>
                      <a:prstGeom prst="rect">
                        <a:avLst/>
                      </a:prstGeom>
                      <a:noFill/>
                      <a:ln w="3175">
                        <a:solidFill>
                          <a:schemeClr val="tx1"/>
                        </a:solidFill>
                      </a:ln>
                    </pic:spPr>
                  </pic:pic>
                </a:graphicData>
              </a:graphic>
            </wp:inline>
          </w:drawing>
        </w:r>
      </w:del>
    </w:p>
    <w:p w14:paraId="1E70C975" w14:textId="72C8BA34" w:rsidR="00F2232B" w:rsidDel="00CE5E77" w:rsidRDefault="00F2232B" w:rsidP="00F2232B">
      <w:pPr>
        <w:pStyle w:val="Figure"/>
        <w:tabs>
          <w:tab w:val="clear" w:pos="1710"/>
          <w:tab w:val="clear" w:pos="1980"/>
          <w:tab w:val="num" w:pos="1800"/>
          <w:tab w:val="num" w:pos="2340"/>
        </w:tabs>
        <w:ind w:left="1710" w:hanging="432"/>
        <w:rPr>
          <w:del w:id="9621" w:author="Sayali Dev" w:date="2018-02-21T15:55:00Z"/>
        </w:rPr>
      </w:pPr>
      <w:del w:id="9622" w:author="Sayali Dev" w:date="2018-02-21T15:55:00Z">
        <w:r w:rsidDel="00CE5E77">
          <w:delText>Search Samples window – search fields</w:delText>
        </w:r>
        <w:r w:rsidDel="00CE5E77">
          <w:br/>
        </w:r>
      </w:del>
    </w:p>
    <w:p w14:paraId="67ED3DD5" w14:textId="199C4FE9" w:rsidR="00F2232B" w:rsidRPr="009B2B67" w:rsidDel="00CE5E77" w:rsidRDefault="00F2232B" w:rsidP="00F2232B">
      <w:pPr>
        <w:rPr>
          <w:del w:id="9623" w:author="Sayali Dev" w:date="2018-02-21T15:55:00Z"/>
        </w:rPr>
      </w:pPr>
    </w:p>
    <w:p w14:paraId="1369F44A" w14:textId="64097D19" w:rsidR="00F2232B" w:rsidDel="00CE5E77" w:rsidRDefault="00F2232B" w:rsidP="00C9791D">
      <w:pPr>
        <w:pStyle w:val="BodyText"/>
        <w:numPr>
          <w:ilvl w:val="0"/>
          <w:numId w:val="167"/>
        </w:numPr>
        <w:ind w:left="1440" w:right="270"/>
        <w:rPr>
          <w:del w:id="9624" w:author="Sayali Dev" w:date="2018-02-21T15:55:00Z"/>
        </w:rPr>
      </w:pPr>
      <w:del w:id="9625" w:author="Sayali Dev" w:date="2018-02-21T15:55:00Z">
        <w:r w:rsidDel="00CE5E77">
          <w:delText>Enter</w:delText>
        </w:r>
        <w:r w:rsidRPr="008B0550" w:rsidDel="00CE5E77">
          <w:delText xml:space="preserve"> appropriate</w:delText>
        </w:r>
        <w:r w:rsidDel="00CE5E77">
          <w:delText xml:space="preserve"> information in each field. </w:delText>
        </w:r>
        <w:r w:rsidDel="00CE5E77">
          <w:rPr>
            <w:lang w:val="en-US"/>
          </w:rPr>
          <w:delText>F</w:delText>
        </w:r>
        <w:r w:rsidDel="00CE5E77">
          <w:delText xml:space="preserve">ollowing table lists each field and its description. </w:delText>
        </w:r>
        <w:r w:rsidDel="00CE5E77">
          <w:rPr>
            <w:lang w:val="en-US"/>
          </w:rPr>
          <w:br/>
        </w:r>
        <w:r w:rsidRPr="002D106A" w:rsidDel="00CE5E77">
          <w:rPr>
            <w:b/>
          </w:rPr>
          <w:delText xml:space="preserve">Note: </w:delText>
        </w:r>
        <w:r w:rsidDel="00CE5E77">
          <w:delText xml:space="preserve">You can specify multiple search criteria. </w:delText>
        </w:r>
      </w:del>
    </w:p>
    <w:p w14:paraId="62CD818A" w14:textId="5B1117CC" w:rsidR="00F2232B" w:rsidDel="00CE5E77" w:rsidRDefault="00F2232B" w:rsidP="00F2232B">
      <w:pPr>
        <w:pStyle w:val="BodyText"/>
        <w:ind w:left="720" w:right="270"/>
        <w:rPr>
          <w:del w:id="9626" w:author="Sayali Dev" w:date="2018-02-21T15:55:00Z"/>
        </w:rPr>
      </w:pPr>
    </w:p>
    <w:p w14:paraId="00EF6FFE" w14:textId="166116B0" w:rsidR="00F2232B" w:rsidDel="00CE5E77" w:rsidRDefault="00F2232B" w:rsidP="00F2232B">
      <w:pPr>
        <w:pStyle w:val="Caption"/>
        <w:ind w:left="1440"/>
        <w:rPr>
          <w:del w:id="9627" w:author="Sayali Dev" w:date="2018-02-21T15:55:00Z"/>
        </w:rPr>
      </w:pPr>
      <w:del w:id="9628" w:author="Sayali Dev" w:date="2018-02-21T15:55: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9629" w:author="Sayali Dev" w:date="2018-02-02T13:47:00Z">
        <w:r w:rsidDel="00EB76E3">
          <w:rPr>
            <w:noProof/>
          </w:rPr>
          <w:delText>36</w:delText>
        </w:r>
      </w:del>
      <w:del w:id="9630" w:author="Sayali Dev" w:date="2018-02-21T15:55:00Z">
        <w:r w:rsidR="00CE5E77" w:rsidDel="00CE5E77">
          <w:rPr>
            <w:noProof/>
          </w:rPr>
          <w:fldChar w:fldCharType="end"/>
        </w:r>
        <w:r w:rsidDel="00CE5E77">
          <w:delText xml:space="preserve">: Selecting additional biospecimes </w:delText>
        </w:r>
      </w:del>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120"/>
      </w:tblGrid>
      <w:tr w:rsidR="00F2232B" w:rsidRPr="007A152E" w:rsidDel="00CE5E77" w14:paraId="2BC9D5D0" w14:textId="5CFF8DBB" w:rsidTr="00F2232B">
        <w:trPr>
          <w:cantSplit/>
          <w:trHeight w:val="288"/>
          <w:tblHeader/>
          <w:del w:id="9631" w:author="Sayali Dev" w:date="2018-02-21T15:55:00Z"/>
        </w:trPr>
        <w:tc>
          <w:tcPr>
            <w:tcW w:w="2430" w:type="dxa"/>
            <w:shd w:val="clear" w:color="auto" w:fill="BFBFBF"/>
            <w:vAlign w:val="center"/>
          </w:tcPr>
          <w:p w14:paraId="7CA8031D" w14:textId="6D6DEEA1" w:rsidR="00F2232B" w:rsidRPr="007A152E" w:rsidDel="00CE5E77" w:rsidRDefault="00F2232B" w:rsidP="00F2232B">
            <w:pPr>
              <w:rPr>
                <w:del w:id="9632" w:author="Sayali Dev" w:date="2018-02-21T15:55:00Z"/>
                <w:b/>
              </w:rPr>
            </w:pPr>
            <w:del w:id="9633" w:author="Sayali Dev" w:date="2018-02-21T15:55:00Z">
              <w:r w:rsidDel="00CE5E77">
                <w:rPr>
                  <w:b/>
                </w:rPr>
                <w:delText>Field</w:delText>
              </w:r>
            </w:del>
          </w:p>
        </w:tc>
        <w:tc>
          <w:tcPr>
            <w:tcW w:w="6120" w:type="dxa"/>
            <w:shd w:val="clear" w:color="auto" w:fill="BFBFBF"/>
            <w:vAlign w:val="center"/>
          </w:tcPr>
          <w:p w14:paraId="548C774E" w14:textId="1B95CDA9" w:rsidR="00F2232B" w:rsidRPr="007A152E" w:rsidDel="00CE5E77" w:rsidRDefault="00F2232B" w:rsidP="00F2232B">
            <w:pPr>
              <w:rPr>
                <w:del w:id="9634" w:author="Sayali Dev" w:date="2018-02-21T15:55:00Z"/>
                <w:b/>
              </w:rPr>
            </w:pPr>
            <w:del w:id="9635" w:author="Sayali Dev" w:date="2018-02-21T15:55:00Z">
              <w:r w:rsidRPr="007A152E" w:rsidDel="00CE5E77">
                <w:rPr>
                  <w:b/>
                </w:rPr>
                <w:delText>Description</w:delText>
              </w:r>
            </w:del>
          </w:p>
        </w:tc>
      </w:tr>
      <w:tr w:rsidR="00F2232B" w:rsidDel="00CE5E77" w14:paraId="4C7569EF" w14:textId="76FA1018" w:rsidTr="00F2232B">
        <w:trPr>
          <w:cantSplit/>
          <w:trHeight w:val="288"/>
          <w:del w:id="9636" w:author="Sayali Dev" w:date="2018-02-21T15:55:00Z"/>
        </w:trPr>
        <w:tc>
          <w:tcPr>
            <w:tcW w:w="8550" w:type="dxa"/>
            <w:gridSpan w:val="2"/>
            <w:shd w:val="clear" w:color="auto" w:fill="BFBFBF"/>
            <w:vAlign w:val="center"/>
          </w:tcPr>
          <w:p w14:paraId="791C444E" w14:textId="7E03E877" w:rsidR="00F2232B" w:rsidDel="00CE5E77" w:rsidRDefault="00F2232B" w:rsidP="00F2232B">
            <w:pPr>
              <w:rPr>
                <w:del w:id="9637" w:author="Sayali Dev" w:date="2018-02-21T15:55:00Z"/>
              </w:rPr>
            </w:pPr>
            <w:del w:id="9638" w:author="Sayali Dev" w:date="2018-02-21T15:55:00Z">
              <w:r w:rsidRPr="005C22E1" w:rsidDel="00CE5E77">
                <w:rPr>
                  <w:b/>
                </w:rPr>
                <w:delText>Basic</w:delText>
              </w:r>
              <w:r w:rsidDel="00CE5E77">
                <w:delText xml:space="preserve"> search fields</w:delText>
              </w:r>
            </w:del>
          </w:p>
        </w:tc>
      </w:tr>
      <w:tr w:rsidR="00F2232B" w:rsidDel="00CE5E77" w14:paraId="3C7EFAC9" w14:textId="0211C4E3" w:rsidTr="00F2232B">
        <w:trPr>
          <w:cantSplit/>
          <w:trHeight w:val="288"/>
          <w:del w:id="9639" w:author="Sayali Dev" w:date="2018-02-21T15:55:00Z"/>
        </w:trPr>
        <w:tc>
          <w:tcPr>
            <w:tcW w:w="2430" w:type="dxa"/>
            <w:vAlign w:val="center"/>
          </w:tcPr>
          <w:p w14:paraId="4F6DCA91" w14:textId="5BCEDB6F" w:rsidR="00F2232B" w:rsidDel="00CE5E77" w:rsidRDefault="00F2232B" w:rsidP="00F2232B">
            <w:pPr>
              <w:rPr>
                <w:del w:id="9640" w:author="Sayali Dev" w:date="2018-02-21T15:55:00Z"/>
                <w:b/>
              </w:rPr>
            </w:pPr>
            <w:del w:id="9641" w:author="Sayali Dev" w:date="2018-02-21T15:55:00Z">
              <w:r w:rsidDel="00CE5E77">
                <w:rPr>
                  <w:b/>
                </w:rPr>
                <w:delText>Identifier</w:delText>
              </w:r>
            </w:del>
          </w:p>
        </w:tc>
        <w:tc>
          <w:tcPr>
            <w:tcW w:w="6120" w:type="dxa"/>
            <w:vAlign w:val="center"/>
          </w:tcPr>
          <w:p w14:paraId="42010739" w14:textId="077DD99B" w:rsidR="00F2232B" w:rsidDel="00CE5E77" w:rsidRDefault="00F2232B" w:rsidP="00F2232B">
            <w:pPr>
              <w:rPr>
                <w:del w:id="9642" w:author="Sayali Dev" w:date="2018-02-21T15:55:00Z"/>
              </w:rPr>
            </w:pPr>
            <w:del w:id="9643" w:author="Sayali Dev" w:date="2018-02-21T15:55:00Z">
              <w:r w:rsidDel="00CE5E77">
                <w:delText xml:space="preserve">Type a biospecimen identifier to search for a specific biospecimen. </w:delText>
              </w:r>
            </w:del>
          </w:p>
        </w:tc>
      </w:tr>
      <w:tr w:rsidR="00F2232B" w:rsidDel="00CE5E77" w14:paraId="1EE847D4" w14:textId="17089074" w:rsidTr="00F2232B">
        <w:trPr>
          <w:cantSplit/>
          <w:trHeight w:val="288"/>
          <w:del w:id="9644" w:author="Sayali Dev" w:date="2018-02-21T15:55:00Z"/>
        </w:trPr>
        <w:tc>
          <w:tcPr>
            <w:tcW w:w="2430" w:type="dxa"/>
            <w:vAlign w:val="center"/>
          </w:tcPr>
          <w:p w14:paraId="6E67CC21" w14:textId="633F76A1" w:rsidR="00F2232B" w:rsidDel="00CE5E77" w:rsidRDefault="00F2232B" w:rsidP="00F2232B">
            <w:pPr>
              <w:rPr>
                <w:del w:id="9645" w:author="Sayali Dev" w:date="2018-02-21T15:55:00Z"/>
                <w:b/>
              </w:rPr>
            </w:pPr>
            <w:del w:id="9646" w:author="Sayali Dev" w:date="2018-02-21T15:55:00Z">
              <w:r w:rsidDel="00CE5E77">
                <w:rPr>
                  <w:b/>
                </w:rPr>
                <w:delText>Identifier Type</w:delText>
              </w:r>
            </w:del>
          </w:p>
        </w:tc>
        <w:tc>
          <w:tcPr>
            <w:tcW w:w="6120" w:type="dxa"/>
            <w:vAlign w:val="center"/>
          </w:tcPr>
          <w:p w14:paraId="1F0F0966" w14:textId="6A1732E6" w:rsidR="00F2232B" w:rsidDel="00CE5E77" w:rsidRDefault="00F2232B" w:rsidP="00F2232B">
            <w:pPr>
              <w:rPr>
                <w:del w:id="9647" w:author="Sayali Dev" w:date="2018-02-21T15:55:00Z"/>
              </w:rPr>
            </w:pPr>
            <w:del w:id="9648" w:author="Sayali Dev" w:date="2018-02-21T15:55:00Z">
              <w:r w:rsidDel="00CE5E77">
                <w:delText>Click one or more identifier types to search for all biospecimens with that identifier type.</w:delText>
              </w:r>
            </w:del>
          </w:p>
        </w:tc>
      </w:tr>
      <w:tr w:rsidR="00F2232B" w:rsidDel="00CE5E77" w14:paraId="5C0B144A" w14:textId="66B9CE37" w:rsidTr="00F2232B">
        <w:trPr>
          <w:cantSplit/>
          <w:trHeight w:val="288"/>
          <w:del w:id="9649" w:author="Sayali Dev" w:date="2018-02-21T15:55:00Z"/>
        </w:trPr>
        <w:tc>
          <w:tcPr>
            <w:tcW w:w="2430" w:type="dxa"/>
            <w:vAlign w:val="center"/>
          </w:tcPr>
          <w:p w14:paraId="50184537" w14:textId="433C3B73" w:rsidR="00F2232B" w:rsidDel="00CE5E77" w:rsidRDefault="00F2232B" w:rsidP="00F2232B">
            <w:pPr>
              <w:rPr>
                <w:del w:id="9650" w:author="Sayali Dev" w:date="2018-02-21T15:55:00Z"/>
                <w:b/>
              </w:rPr>
            </w:pPr>
            <w:del w:id="9651" w:author="Sayali Dev" w:date="2018-02-21T15:55:00Z">
              <w:r w:rsidDel="00CE5E77">
                <w:rPr>
                  <w:b/>
                </w:rPr>
                <w:delText>Project</w:delText>
              </w:r>
            </w:del>
          </w:p>
        </w:tc>
        <w:tc>
          <w:tcPr>
            <w:tcW w:w="6120" w:type="dxa"/>
            <w:vAlign w:val="center"/>
          </w:tcPr>
          <w:p w14:paraId="4E242778" w14:textId="359315D8" w:rsidR="00F2232B" w:rsidDel="00CE5E77" w:rsidRDefault="00F2232B" w:rsidP="00F2232B">
            <w:pPr>
              <w:rPr>
                <w:del w:id="9652" w:author="Sayali Dev" w:date="2018-02-21T15:55:00Z"/>
              </w:rPr>
            </w:pPr>
            <w:del w:id="9653" w:author="Sayali Dev" w:date="2018-02-21T15:55:00Z">
              <w:r w:rsidDel="00CE5E77">
                <w:delText>Click the appropriate Project to search for all biospecimens associated with that Project.</w:delText>
              </w:r>
            </w:del>
          </w:p>
        </w:tc>
      </w:tr>
      <w:tr w:rsidR="00F2232B" w:rsidDel="00CE5E77" w14:paraId="3436FB81" w14:textId="05D22821" w:rsidTr="00F2232B">
        <w:trPr>
          <w:cantSplit/>
          <w:trHeight w:val="288"/>
          <w:del w:id="9654" w:author="Sayali Dev" w:date="2018-02-21T15:55:00Z"/>
        </w:trPr>
        <w:tc>
          <w:tcPr>
            <w:tcW w:w="2430" w:type="dxa"/>
            <w:vAlign w:val="center"/>
          </w:tcPr>
          <w:p w14:paraId="301631BA" w14:textId="1F6B4716" w:rsidR="00F2232B" w:rsidDel="00CE5E77" w:rsidRDefault="00F2232B" w:rsidP="00F2232B">
            <w:pPr>
              <w:rPr>
                <w:del w:id="9655" w:author="Sayali Dev" w:date="2018-02-21T15:55:00Z"/>
                <w:b/>
              </w:rPr>
            </w:pPr>
            <w:del w:id="9656" w:author="Sayali Dev" w:date="2018-02-21T15:55:00Z">
              <w:r w:rsidDel="00CE5E77">
                <w:rPr>
                  <w:b/>
                </w:rPr>
                <w:delText>Collection</w:delText>
              </w:r>
            </w:del>
          </w:p>
        </w:tc>
        <w:tc>
          <w:tcPr>
            <w:tcW w:w="6120" w:type="dxa"/>
            <w:vAlign w:val="center"/>
          </w:tcPr>
          <w:p w14:paraId="5E7E740D" w14:textId="5C4CB53F" w:rsidR="00F2232B" w:rsidDel="00CE5E77" w:rsidRDefault="00F2232B" w:rsidP="00F2232B">
            <w:pPr>
              <w:rPr>
                <w:del w:id="9657" w:author="Sayali Dev" w:date="2018-02-21T15:55:00Z"/>
              </w:rPr>
            </w:pPr>
            <w:del w:id="9658" w:author="Sayali Dev" w:date="2018-02-21T15:55:00Z">
              <w:r w:rsidDel="00CE5E77">
                <w:delText>Click the appropriate Collection to search for all biospecimens associated with that Collection.</w:delText>
              </w:r>
            </w:del>
          </w:p>
        </w:tc>
      </w:tr>
      <w:tr w:rsidR="00F2232B" w:rsidDel="00CE5E77" w14:paraId="142A21FA" w14:textId="77E69065" w:rsidTr="00F2232B">
        <w:trPr>
          <w:cantSplit/>
          <w:trHeight w:val="288"/>
          <w:del w:id="9659" w:author="Sayali Dev" w:date="2018-02-21T15:55:00Z"/>
        </w:trPr>
        <w:tc>
          <w:tcPr>
            <w:tcW w:w="8550" w:type="dxa"/>
            <w:gridSpan w:val="2"/>
            <w:shd w:val="clear" w:color="auto" w:fill="BFBFBF"/>
            <w:vAlign w:val="center"/>
          </w:tcPr>
          <w:p w14:paraId="3C5B431A" w14:textId="50B98315" w:rsidR="00F2232B" w:rsidDel="00CE5E77" w:rsidRDefault="00F2232B" w:rsidP="00F2232B">
            <w:pPr>
              <w:rPr>
                <w:del w:id="9660" w:author="Sayali Dev" w:date="2018-02-21T15:55:00Z"/>
              </w:rPr>
            </w:pPr>
            <w:del w:id="9661" w:author="Sayali Dev" w:date="2018-02-21T15:55:00Z">
              <w:r w:rsidRPr="005C22E1" w:rsidDel="00CE5E77">
                <w:rPr>
                  <w:b/>
                </w:rPr>
                <w:delText>Inventory</w:delText>
              </w:r>
              <w:r w:rsidDel="00CE5E77">
                <w:delText xml:space="preserve"> search fields</w:delText>
              </w:r>
            </w:del>
          </w:p>
        </w:tc>
      </w:tr>
      <w:tr w:rsidR="00F2232B" w:rsidDel="00CE5E77" w14:paraId="691492A8" w14:textId="0CD686F5" w:rsidTr="00F2232B">
        <w:trPr>
          <w:cantSplit/>
          <w:trHeight w:val="288"/>
          <w:del w:id="9662" w:author="Sayali Dev" w:date="2018-02-21T15:55:00Z"/>
        </w:trPr>
        <w:tc>
          <w:tcPr>
            <w:tcW w:w="2430" w:type="dxa"/>
            <w:vAlign w:val="center"/>
          </w:tcPr>
          <w:p w14:paraId="2F662C05" w14:textId="6E37C805" w:rsidR="00F2232B" w:rsidDel="00CE5E77" w:rsidRDefault="00F2232B" w:rsidP="00F2232B">
            <w:pPr>
              <w:rPr>
                <w:del w:id="9663" w:author="Sayali Dev" w:date="2018-02-21T15:55:00Z"/>
                <w:b/>
              </w:rPr>
            </w:pPr>
            <w:del w:id="9664" w:author="Sayali Dev" w:date="2018-02-21T15:55:00Z">
              <w:r w:rsidDel="00CE5E77">
                <w:rPr>
                  <w:b/>
                </w:rPr>
                <w:delText>Sample Status</w:delText>
              </w:r>
            </w:del>
          </w:p>
        </w:tc>
        <w:tc>
          <w:tcPr>
            <w:tcW w:w="6120" w:type="dxa"/>
            <w:vAlign w:val="center"/>
          </w:tcPr>
          <w:p w14:paraId="7DB37821" w14:textId="6A81B3AB" w:rsidR="00F2232B" w:rsidDel="00CE5E77" w:rsidRDefault="00F2232B" w:rsidP="00F2232B">
            <w:pPr>
              <w:rPr>
                <w:del w:id="9665" w:author="Sayali Dev" w:date="2018-02-21T15:55:00Z"/>
              </w:rPr>
            </w:pPr>
            <w:del w:id="9666" w:author="Sayali Dev" w:date="2018-02-21T15:55:00Z">
              <w:r w:rsidDel="00CE5E77">
                <w:delText>Click one or more biospecimen statuses to search for all biospecimens with that status.</w:delText>
              </w:r>
            </w:del>
          </w:p>
        </w:tc>
      </w:tr>
      <w:tr w:rsidR="00F2232B" w:rsidDel="00CE5E77" w14:paraId="169C9D79" w14:textId="33D78CA0" w:rsidTr="00F2232B">
        <w:trPr>
          <w:cantSplit/>
          <w:trHeight w:val="288"/>
          <w:del w:id="9667" w:author="Sayali Dev" w:date="2018-02-21T15:55:00Z"/>
        </w:trPr>
        <w:tc>
          <w:tcPr>
            <w:tcW w:w="2430" w:type="dxa"/>
            <w:vAlign w:val="center"/>
          </w:tcPr>
          <w:p w14:paraId="554B1CDC" w14:textId="43008347" w:rsidR="00F2232B" w:rsidDel="00CE5E77" w:rsidRDefault="00F2232B" w:rsidP="00F2232B">
            <w:pPr>
              <w:rPr>
                <w:del w:id="9668" w:author="Sayali Dev" w:date="2018-02-21T15:55:00Z"/>
                <w:b/>
              </w:rPr>
            </w:pPr>
            <w:del w:id="9669" w:author="Sayali Dev" w:date="2018-02-21T15:55:00Z">
              <w:r w:rsidDel="00CE5E77">
                <w:rPr>
                  <w:b/>
                </w:rPr>
                <w:delText>Specimen Type</w:delText>
              </w:r>
            </w:del>
          </w:p>
        </w:tc>
        <w:tc>
          <w:tcPr>
            <w:tcW w:w="6120" w:type="dxa"/>
            <w:vAlign w:val="center"/>
          </w:tcPr>
          <w:p w14:paraId="3D9EF7FE" w14:textId="03CEE944" w:rsidR="00F2232B" w:rsidDel="00CE5E77" w:rsidRDefault="00F2232B" w:rsidP="00F2232B">
            <w:pPr>
              <w:rPr>
                <w:del w:id="9670" w:author="Sayali Dev" w:date="2018-02-21T15:55:00Z"/>
              </w:rPr>
            </w:pPr>
            <w:del w:id="9671" w:author="Sayali Dev" w:date="2018-02-21T15:55:00Z">
              <w:r w:rsidDel="00CE5E77">
                <w:delText>Click one or more specimen types to search for all biospecimens with that specimen type.</w:delText>
              </w:r>
            </w:del>
          </w:p>
        </w:tc>
      </w:tr>
      <w:tr w:rsidR="00F2232B" w:rsidDel="00CE5E77" w14:paraId="4ABA287C" w14:textId="008E2C2F" w:rsidTr="00F2232B">
        <w:trPr>
          <w:cantSplit/>
          <w:trHeight w:val="288"/>
          <w:del w:id="9672" w:author="Sayali Dev" w:date="2018-02-21T15:55:00Z"/>
        </w:trPr>
        <w:tc>
          <w:tcPr>
            <w:tcW w:w="2430" w:type="dxa"/>
            <w:vAlign w:val="center"/>
          </w:tcPr>
          <w:p w14:paraId="1151E867" w14:textId="3A4F3EF6" w:rsidR="00F2232B" w:rsidDel="00CE5E77" w:rsidRDefault="00F2232B" w:rsidP="00F2232B">
            <w:pPr>
              <w:rPr>
                <w:del w:id="9673" w:author="Sayali Dev" w:date="2018-02-21T15:55:00Z"/>
                <w:b/>
              </w:rPr>
            </w:pPr>
            <w:del w:id="9674" w:author="Sayali Dev" w:date="2018-02-21T15:55:00Z">
              <w:r w:rsidDel="00CE5E77">
                <w:rPr>
                  <w:b/>
                </w:rPr>
                <w:delText>Sample Type</w:delText>
              </w:r>
            </w:del>
          </w:p>
        </w:tc>
        <w:tc>
          <w:tcPr>
            <w:tcW w:w="6120" w:type="dxa"/>
            <w:vAlign w:val="center"/>
          </w:tcPr>
          <w:p w14:paraId="0E4D68CD" w14:textId="69266218" w:rsidR="00F2232B" w:rsidDel="00CE5E77" w:rsidRDefault="00F2232B" w:rsidP="00F2232B">
            <w:pPr>
              <w:rPr>
                <w:del w:id="9675" w:author="Sayali Dev" w:date="2018-02-21T15:55:00Z"/>
              </w:rPr>
            </w:pPr>
            <w:del w:id="9676" w:author="Sayali Dev" w:date="2018-02-21T15:55:00Z">
              <w:r w:rsidDel="00CE5E77">
                <w:delText>Click one or more sample types to search for all biospecimens with that sample type.</w:delText>
              </w:r>
            </w:del>
          </w:p>
        </w:tc>
      </w:tr>
      <w:tr w:rsidR="00F2232B" w:rsidDel="00CE5E77" w14:paraId="01132854" w14:textId="4AF02D2E" w:rsidTr="00F2232B">
        <w:trPr>
          <w:cantSplit/>
          <w:trHeight w:val="288"/>
          <w:del w:id="9677" w:author="Sayali Dev" w:date="2018-02-21T15:55:00Z"/>
        </w:trPr>
        <w:tc>
          <w:tcPr>
            <w:tcW w:w="2430" w:type="dxa"/>
            <w:vAlign w:val="center"/>
          </w:tcPr>
          <w:p w14:paraId="62AFF6BC" w14:textId="16658A04" w:rsidR="00F2232B" w:rsidDel="00CE5E77" w:rsidRDefault="00F2232B" w:rsidP="00F2232B">
            <w:pPr>
              <w:rPr>
                <w:del w:id="9678" w:author="Sayali Dev" w:date="2018-02-21T15:55:00Z"/>
                <w:b/>
              </w:rPr>
            </w:pPr>
            <w:del w:id="9679" w:author="Sayali Dev" w:date="2018-02-21T15:55:00Z">
              <w:r w:rsidDel="00CE5E77">
                <w:rPr>
                  <w:b/>
                </w:rPr>
                <w:delText>Container Type</w:delText>
              </w:r>
            </w:del>
          </w:p>
        </w:tc>
        <w:tc>
          <w:tcPr>
            <w:tcW w:w="6120" w:type="dxa"/>
            <w:vAlign w:val="center"/>
          </w:tcPr>
          <w:p w14:paraId="13997466" w14:textId="6B94EA5F" w:rsidR="00F2232B" w:rsidDel="00CE5E77" w:rsidRDefault="00F2232B" w:rsidP="00F2232B">
            <w:pPr>
              <w:rPr>
                <w:del w:id="9680" w:author="Sayali Dev" w:date="2018-02-21T15:55:00Z"/>
              </w:rPr>
            </w:pPr>
            <w:del w:id="9681" w:author="Sayali Dev" w:date="2018-02-21T15:55:00Z">
              <w:r w:rsidDel="00CE5E77">
                <w:delText>Click one or more container types to search for all biospecimens with that container type.</w:delText>
              </w:r>
            </w:del>
          </w:p>
        </w:tc>
      </w:tr>
      <w:tr w:rsidR="00F2232B" w:rsidDel="00CE5E77" w14:paraId="540FBECF" w14:textId="60BF76E1" w:rsidTr="00F2232B">
        <w:trPr>
          <w:cantSplit/>
          <w:trHeight w:val="288"/>
          <w:del w:id="9682" w:author="Sayali Dev" w:date="2018-02-21T15:55:00Z"/>
        </w:trPr>
        <w:tc>
          <w:tcPr>
            <w:tcW w:w="2430" w:type="dxa"/>
            <w:vAlign w:val="center"/>
          </w:tcPr>
          <w:p w14:paraId="56FEC5A1" w14:textId="1BF1FB04" w:rsidR="00F2232B" w:rsidDel="00CE5E77" w:rsidRDefault="00F2232B" w:rsidP="00F2232B">
            <w:pPr>
              <w:rPr>
                <w:del w:id="9683" w:author="Sayali Dev" w:date="2018-02-21T15:55:00Z"/>
                <w:b/>
              </w:rPr>
            </w:pPr>
            <w:del w:id="9684" w:author="Sayali Dev" w:date="2018-02-21T15:55:00Z">
              <w:r w:rsidDel="00CE5E77">
                <w:rPr>
                  <w:b/>
                </w:rPr>
                <w:delText>Storage Location</w:delText>
              </w:r>
            </w:del>
          </w:p>
        </w:tc>
        <w:tc>
          <w:tcPr>
            <w:tcW w:w="6120" w:type="dxa"/>
            <w:vAlign w:val="center"/>
          </w:tcPr>
          <w:p w14:paraId="06F0844A" w14:textId="1C5E17B0" w:rsidR="00F2232B" w:rsidDel="00CE5E77" w:rsidRDefault="00F2232B" w:rsidP="00F2232B">
            <w:pPr>
              <w:rPr>
                <w:del w:id="9685" w:author="Sayali Dev" w:date="2018-02-21T15:55:00Z"/>
              </w:rPr>
            </w:pPr>
            <w:del w:id="9686" w:author="Sayali Dev" w:date="2018-02-21T15:55:00Z">
              <w:r w:rsidDel="00CE5E77">
                <w:delText>Type a storage location to search for all biospecimens stored in that location.</w:delText>
              </w:r>
            </w:del>
          </w:p>
        </w:tc>
      </w:tr>
      <w:tr w:rsidR="00F2232B" w:rsidDel="00CE5E77" w14:paraId="10D1B4B1" w14:textId="6EDA8D90" w:rsidTr="00F2232B">
        <w:trPr>
          <w:cantSplit/>
          <w:trHeight w:val="288"/>
          <w:del w:id="9687" w:author="Sayali Dev" w:date="2018-02-21T15:55:00Z"/>
        </w:trPr>
        <w:tc>
          <w:tcPr>
            <w:tcW w:w="2430" w:type="dxa"/>
            <w:vAlign w:val="center"/>
          </w:tcPr>
          <w:p w14:paraId="7B17E051" w14:textId="40D13DBF" w:rsidR="00F2232B" w:rsidDel="00CE5E77" w:rsidRDefault="00F2232B" w:rsidP="00F2232B">
            <w:pPr>
              <w:rPr>
                <w:del w:id="9688" w:author="Sayali Dev" w:date="2018-02-21T15:55:00Z"/>
                <w:b/>
              </w:rPr>
            </w:pPr>
            <w:del w:id="9689" w:author="Sayali Dev" w:date="2018-02-21T15:55:00Z">
              <w:r w:rsidDel="00CE5E77">
                <w:rPr>
                  <w:b/>
                </w:rPr>
                <w:delText>Storage Type</w:delText>
              </w:r>
            </w:del>
          </w:p>
        </w:tc>
        <w:tc>
          <w:tcPr>
            <w:tcW w:w="6120" w:type="dxa"/>
            <w:vAlign w:val="center"/>
          </w:tcPr>
          <w:p w14:paraId="5E056A73" w14:textId="014929F0" w:rsidR="00F2232B" w:rsidDel="00CE5E77" w:rsidRDefault="00F2232B" w:rsidP="00F2232B">
            <w:pPr>
              <w:rPr>
                <w:del w:id="9690" w:author="Sayali Dev" w:date="2018-02-21T15:55:00Z"/>
              </w:rPr>
            </w:pPr>
            <w:del w:id="9691" w:author="Sayali Dev" w:date="2018-02-21T15:55:00Z">
              <w:r w:rsidDel="00CE5E77">
                <w:delText>Click one or more storage types to search for all biospecimens with that storage type.</w:delText>
              </w:r>
            </w:del>
          </w:p>
        </w:tc>
      </w:tr>
      <w:tr w:rsidR="00F2232B" w:rsidRPr="005C22E1" w:rsidDel="00CE5E77" w14:paraId="1EEEBB82" w14:textId="67952351" w:rsidTr="00F2232B">
        <w:trPr>
          <w:cantSplit/>
          <w:trHeight w:val="288"/>
          <w:del w:id="9692" w:author="Sayali Dev" w:date="2018-02-21T15:55:00Z"/>
        </w:trPr>
        <w:tc>
          <w:tcPr>
            <w:tcW w:w="8550" w:type="dxa"/>
            <w:gridSpan w:val="2"/>
            <w:shd w:val="clear" w:color="auto" w:fill="BFBFBF"/>
          </w:tcPr>
          <w:p w14:paraId="580DA7E4" w14:textId="472EC054" w:rsidR="00F2232B" w:rsidRPr="005C22E1" w:rsidDel="00CE5E77" w:rsidRDefault="00F2232B" w:rsidP="00F2232B">
            <w:pPr>
              <w:rPr>
                <w:del w:id="9693" w:author="Sayali Dev" w:date="2018-02-21T15:55:00Z"/>
                <w:b/>
              </w:rPr>
            </w:pPr>
            <w:del w:id="9694" w:author="Sayali Dev" w:date="2018-02-21T15:55:00Z">
              <w:r w:rsidRPr="005C22E1" w:rsidDel="00CE5E77">
                <w:rPr>
                  <w:b/>
                </w:rPr>
                <w:delText xml:space="preserve">LIMS </w:delText>
              </w:r>
              <w:r w:rsidRPr="005C22E1" w:rsidDel="00CE5E77">
                <w:delText>search fields</w:delText>
              </w:r>
            </w:del>
          </w:p>
        </w:tc>
      </w:tr>
      <w:tr w:rsidR="00F2232B" w:rsidDel="00CE5E77" w14:paraId="411EC1FA" w14:textId="15551388" w:rsidTr="00F2232B">
        <w:trPr>
          <w:cantSplit/>
          <w:trHeight w:val="288"/>
          <w:del w:id="9695" w:author="Sayali Dev" w:date="2018-02-21T15:55:00Z"/>
        </w:trPr>
        <w:tc>
          <w:tcPr>
            <w:tcW w:w="2430" w:type="dxa"/>
            <w:vAlign w:val="center"/>
          </w:tcPr>
          <w:p w14:paraId="479C305C" w14:textId="35B3BA59" w:rsidR="00F2232B" w:rsidDel="00CE5E77" w:rsidRDefault="00F2232B" w:rsidP="00F2232B">
            <w:pPr>
              <w:rPr>
                <w:del w:id="9696" w:author="Sayali Dev" w:date="2018-02-21T15:55:00Z"/>
                <w:b/>
              </w:rPr>
            </w:pPr>
            <w:del w:id="9697" w:author="Sayali Dev" w:date="2018-02-21T15:55:00Z">
              <w:r w:rsidDel="00CE5E77">
                <w:rPr>
                  <w:b/>
                </w:rPr>
                <w:delText>Quantity</w:delText>
              </w:r>
            </w:del>
          </w:p>
        </w:tc>
        <w:tc>
          <w:tcPr>
            <w:tcW w:w="6120" w:type="dxa"/>
            <w:vAlign w:val="center"/>
          </w:tcPr>
          <w:p w14:paraId="4DF813DC" w14:textId="772303C8" w:rsidR="00F2232B" w:rsidDel="00CE5E77" w:rsidRDefault="00F2232B" w:rsidP="00F2232B">
            <w:pPr>
              <w:rPr>
                <w:del w:id="9698" w:author="Sayali Dev" w:date="2018-02-21T15:55:00Z"/>
              </w:rPr>
            </w:pPr>
            <w:del w:id="9699" w:author="Sayali Dev" w:date="2018-02-21T15:55:00Z">
              <w:r w:rsidDel="00CE5E77">
                <w:delText>Type a quantity to search for all biospecimens of that quantity.</w:delText>
              </w:r>
            </w:del>
          </w:p>
        </w:tc>
      </w:tr>
      <w:tr w:rsidR="00F2232B" w:rsidDel="00CE5E77" w14:paraId="1E82B85A" w14:textId="7068D5DF" w:rsidTr="00F2232B">
        <w:trPr>
          <w:cantSplit/>
          <w:trHeight w:val="288"/>
          <w:del w:id="9700" w:author="Sayali Dev" w:date="2018-02-21T15:55:00Z"/>
        </w:trPr>
        <w:tc>
          <w:tcPr>
            <w:tcW w:w="2430" w:type="dxa"/>
            <w:vAlign w:val="center"/>
          </w:tcPr>
          <w:p w14:paraId="5404729B" w14:textId="1EF1B141" w:rsidR="00F2232B" w:rsidDel="00CE5E77" w:rsidRDefault="00F2232B" w:rsidP="00F2232B">
            <w:pPr>
              <w:rPr>
                <w:del w:id="9701" w:author="Sayali Dev" w:date="2018-02-21T15:55:00Z"/>
                <w:b/>
              </w:rPr>
            </w:pPr>
            <w:del w:id="9702" w:author="Sayali Dev" w:date="2018-02-21T15:55:00Z">
              <w:r w:rsidDel="00CE5E77">
                <w:rPr>
                  <w:b/>
                </w:rPr>
                <w:delText>Quantity Unit</w:delText>
              </w:r>
            </w:del>
          </w:p>
        </w:tc>
        <w:tc>
          <w:tcPr>
            <w:tcW w:w="6120" w:type="dxa"/>
            <w:vAlign w:val="center"/>
          </w:tcPr>
          <w:p w14:paraId="49AD7588" w14:textId="1276BE22" w:rsidR="00F2232B" w:rsidDel="00CE5E77" w:rsidRDefault="00F2232B" w:rsidP="00F2232B">
            <w:pPr>
              <w:rPr>
                <w:del w:id="9703" w:author="Sayali Dev" w:date="2018-02-21T15:55:00Z"/>
              </w:rPr>
            </w:pPr>
            <w:del w:id="9704" w:author="Sayali Dev" w:date="2018-02-21T15:55:00Z">
              <w:r w:rsidDel="00CE5E77">
                <w:delText>Click the appropriate unit of measure to search for all biospecimens using that quantity unit of measure.</w:delText>
              </w:r>
            </w:del>
          </w:p>
        </w:tc>
      </w:tr>
      <w:tr w:rsidR="00F2232B" w:rsidDel="00CE5E77" w14:paraId="0238D64A" w14:textId="21E2AF61" w:rsidTr="00F2232B">
        <w:trPr>
          <w:cantSplit/>
          <w:trHeight w:val="288"/>
          <w:del w:id="9705" w:author="Sayali Dev" w:date="2018-02-21T15:55:00Z"/>
        </w:trPr>
        <w:tc>
          <w:tcPr>
            <w:tcW w:w="2430" w:type="dxa"/>
            <w:vAlign w:val="center"/>
          </w:tcPr>
          <w:p w14:paraId="17E71549" w14:textId="6F11266C" w:rsidR="00F2232B" w:rsidDel="00CE5E77" w:rsidRDefault="00F2232B" w:rsidP="00F2232B">
            <w:pPr>
              <w:rPr>
                <w:del w:id="9706" w:author="Sayali Dev" w:date="2018-02-21T15:55:00Z"/>
                <w:b/>
              </w:rPr>
            </w:pPr>
            <w:del w:id="9707" w:author="Sayali Dev" w:date="2018-02-21T15:55:00Z">
              <w:r w:rsidDel="00CE5E77">
                <w:rPr>
                  <w:b/>
                </w:rPr>
                <w:delText>Concentration</w:delText>
              </w:r>
            </w:del>
          </w:p>
        </w:tc>
        <w:tc>
          <w:tcPr>
            <w:tcW w:w="6120" w:type="dxa"/>
            <w:vAlign w:val="center"/>
          </w:tcPr>
          <w:p w14:paraId="17285B07" w14:textId="7CC1623D" w:rsidR="00F2232B" w:rsidDel="00CE5E77" w:rsidRDefault="00F2232B" w:rsidP="00F2232B">
            <w:pPr>
              <w:rPr>
                <w:del w:id="9708" w:author="Sayali Dev" w:date="2018-02-21T15:55:00Z"/>
              </w:rPr>
            </w:pPr>
            <w:del w:id="9709" w:author="Sayali Dev" w:date="2018-02-21T15:55:00Z">
              <w:r w:rsidDel="00CE5E77">
                <w:delText>Type a concentration to search for all biospecimens of that concentration.</w:delText>
              </w:r>
            </w:del>
          </w:p>
        </w:tc>
      </w:tr>
      <w:tr w:rsidR="00F2232B" w:rsidDel="00CE5E77" w14:paraId="600EA95E" w14:textId="58245357" w:rsidTr="00F2232B">
        <w:trPr>
          <w:cantSplit/>
          <w:trHeight w:val="288"/>
          <w:del w:id="9710" w:author="Sayali Dev" w:date="2018-02-21T15:55:00Z"/>
        </w:trPr>
        <w:tc>
          <w:tcPr>
            <w:tcW w:w="2430" w:type="dxa"/>
            <w:vAlign w:val="center"/>
          </w:tcPr>
          <w:p w14:paraId="598197F1" w14:textId="08C9D2A3" w:rsidR="00F2232B" w:rsidDel="00CE5E77" w:rsidRDefault="00F2232B" w:rsidP="00F2232B">
            <w:pPr>
              <w:rPr>
                <w:del w:id="9711" w:author="Sayali Dev" w:date="2018-02-21T15:55:00Z"/>
                <w:b/>
              </w:rPr>
            </w:pPr>
            <w:del w:id="9712" w:author="Sayali Dev" w:date="2018-02-21T15:55:00Z">
              <w:r w:rsidDel="00CE5E77">
                <w:rPr>
                  <w:b/>
                </w:rPr>
                <w:delText>Concentration Unit</w:delText>
              </w:r>
            </w:del>
          </w:p>
        </w:tc>
        <w:tc>
          <w:tcPr>
            <w:tcW w:w="6120" w:type="dxa"/>
            <w:vAlign w:val="center"/>
          </w:tcPr>
          <w:p w14:paraId="5BAEE832" w14:textId="37050F2F" w:rsidR="00F2232B" w:rsidDel="00CE5E77" w:rsidRDefault="00F2232B" w:rsidP="00F2232B">
            <w:pPr>
              <w:rPr>
                <w:del w:id="9713" w:author="Sayali Dev" w:date="2018-02-21T15:55:00Z"/>
              </w:rPr>
            </w:pPr>
            <w:del w:id="9714" w:author="Sayali Dev" w:date="2018-02-21T15:55:00Z">
              <w:r w:rsidDel="00CE5E77">
                <w:delText>Click the appropriate unit of measure to search for all biospecimens using that concentration unit of measure.</w:delText>
              </w:r>
            </w:del>
          </w:p>
        </w:tc>
      </w:tr>
    </w:tbl>
    <w:p w14:paraId="2D8467DF" w14:textId="049E2593" w:rsidR="00F2232B" w:rsidDel="00CE5E77" w:rsidRDefault="00F2232B" w:rsidP="00F2232B">
      <w:pPr>
        <w:ind w:left="1800" w:right="270"/>
        <w:rPr>
          <w:del w:id="9715" w:author="Sayali Dev" w:date="2018-02-21T15:55:00Z"/>
          <w:b/>
        </w:rPr>
      </w:pPr>
    </w:p>
    <w:p w14:paraId="4B919EFE" w14:textId="58507C4B" w:rsidR="00F2232B" w:rsidRPr="00EF67D9" w:rsidDel="00CE5E77" w:rsidRDefault="00F2232B" w:rsidP="00C9791D">
      <w:pPr>
        <w:numPr>
          <w:ilvl w:val="0"/>
          <w:numId w:val="167"/>
        </w:numPr>
        <w:tabs>
          <w:tab w:val="left" w:pos="1440"/>
        </w:tabs>
        <w:ind w:left="1440" w:right="270"/>
        <w:rPr>
          <w:del w:id="9716" w:author="Sayali Dev" w:date="2018-02-21T15:55:00Z"/>
          <w:i/>
          <w:u w:val="single"/>
        </w:rPr>
      </w:pPr>
      <w:del w:id="9717" w:author="Sayali Dev" w:date="2018-02-21T15:55:00Z">
        <w:r w:rsidDel="00CE5E77">
          <w:delText xml:space="preserve">Click </w:delText>
        </w:r>
        <w:r w:rsidRPr="005C22E1" w:rsidDel="00CE5E77">
          <w:rPr>
            <w:b/>
          </w:rPr>
          <w:delText>SEARCH</w:delText>
        </w:r>
        <w:r w:rsidDel="00CE5E77">
          <w:delText>.</w:delText>
        </w:r>
        <w:r w:rsidDel="00CE5E77">
          <w:br/>
          <w:delText>A list of biospecimens that match your search criteria appear</w:delText>
        </w:r>
        <w:r w:rsidRPr="00EF67D9" w:rsidDel="00CE5E77">
          <w:delText>s</w:delText>
        </w:r>
        <w:r w:rsidDel="00CE5E77">
          <w:delText xml:space="preserve">. </w:delText>
        </w:r>
        <w:r w:rsidDel="00CE5E77">
          <w:br/>
        </w:r>
      </w:del>
    </w:p>
    <w:p w14:paraId="2C8D4CF8" w14:textId="421EB459" w:rsidR="00F2232B" w:rsidRPr="00EF67D9" w:rsidDel="00CE5E77" w:rsidRDefault="00F2232B" w:rsidP="00C9791D">
      <w:pPr>
        <w:pStyle w:val="BodyText"/>
        <w:numPr>
          <w:ilvl w:val="0"/>
          <w:numId w:val="167"/>
        </w:numPr>
        <w:tabs>
          <w:tab w:val="left" w:pos="1440"/>
        </w:tabs>
        <w:ind w:left="1440" w:right="360" w:hanging="270"/>
        <w:rPr>
          <w:del w:id="9718" w:author="Sayali Dev" w:date="2018-02-21T15:55:00Z"/>
        </w:rPr>
      </w:pPr>
      <w:del w:id="9719" w:author="Sayali Dev" w:date="2018-02-21T15:55:00Z">
        <w:r w:rsidDel="00CE5E77">
          <w:delText>Click the biospecimen</w:delText>
        </w:r>
        <w:r w:rsidDel="00CE5E77">
          <w:rPr>
            <w:lang w:val="en-US"/>
          </w:rPr>
          <w:delText>s</w:delText>
        </w:r>
        <w:r w:rsidDel="00CE5E77">
          <w:delText xml:space="preserve"> that you want to add</w:delText>
        </w:r>
        <w:r w:rsidDel="00CE5E77">
          <w:rPr>
            <w:lang w:val="en-US"/>
          </w:rPr>
          <w:delText xml:space="preserve"> to the worklist</w:delText>
        </w:r>
        <w:r w:rsidDel="00CE5E77">
          <w:delText xml:space="preserve">. </w:delText>
        </w:r>
        <w:r w:rsidDel="00CE5E77">
          <w:rPr>
            <w:lang w:val="en-US"/>
          </w:rPr>
          <w:br/>
        </w:r>
        <w:r w:rsidDel="00CE5E77">
          <w:delText>The biospecimen</w:delText>
        </w:r>
        <w:r w:rsidRPr="00EF67D9" w:rsidDel="00CE5E77">
          <w:rPr>
            <w:lang w:val="en-US"/>
          </w:rPr>
          <w:delText xml:space="preserve"> identifiers</w:delText>
        </w:r>
        <w:r w:rsidDel="00CE5E77">
          <w:delText xml:space="preserve"> appear in the list below. </w:delText>
        </w:r>
        <w:r w:rsidDel="00CE5E77">
          <w:rPr>
            <w:lang w:val="en-US"/>
          </w:rPr>
          <w:br/>
        </w:r>
      </w:del>
    </w:p>
    <w:p w14:paraId="43CE7FA4" w14:textId="28C3BE04" w:rsidR="00F2232B" w:rsidDel="00CE5E77" w:rsidRDefault="00F2232B" w:rsidP="00C9791D">
      <w:pPr>
        <w:pStyle w:val="BodyText"/>
        <w:numPr>
          <w:ilvl w:val="0"/>
          <w:numId w:val="167"/>
        </w:numPr>
        <w:tabs>
          <w:tab w:val="left" w:pos="1440"/>
        </w:tabs>
        <w:ind w:left="1440" w:right="360" w:hanging="270"/>
        <w:rPr>
          <w:del w:id="9720" w:author="Sayali Dev" w:date="2018-02-21T15:55:00Z"/>
        </w:rPr>
      </w:pPr>
      <w:del w:id="9721" w:author="Sayali Dev" w:date="2018-02-21T15:55:00Z">
        <w:r w:rsidDel="00CE5E77">
          <w:delText xml:space="preserve">Click </w:delText>
        </w:r>
        <w:r w:rsidRPr="00CA71E6" w:rsidDel="00CE5E77">
          <w:rPr>
            <w:b/>
          </w:rPr>
          <w:delText>ADD</w:delText>
        </w:r>
        <w:r w:rsidDel="00CE5E77">
          <w:delText>.</w:delText>
        </w:r>
        <w:r w:rsidDel="00CE5E77">
          <w:rPr>
            <w:lang w:val="en-US"/>
          </w:rPr>
          <w:br/>
        </w:r>
        <w:r w:rsidDel="00CE5E77">
          <w:delText xml:space="preserve">The </w:delText>
        </w:r>
        <w:r w:rsidRPr="00EF67D9" w:rsidDel="00CE5E77">
          <w:rPr>
            <w:lang w:val="en-US"/>
          </w:rPr>
          <w:delText xml:space="preserve">search window closes and the </w:delText>
        </w:r>
        <w:r w:rsidDel="00CE5E77">
          <w:delText>biospecimen</w:delText>
        </w:r>
        <w:r w:rsidRPr="00EF67D9" w:rsidDel="00CE5E77">
          <w:rPr>
            <w:lang w:val="en-US"/>
          </w:rPr>
          <w:delText xml:space="preserve"> identifier</w:delText>
        </w:r>
        <w:r w:rsidDel="00CE5E77">
          <w:delText xml:space="preserve">s appear on the </w:delText>
        </w:r>
        <w:r w:rsidRPr="00EF67D9" w:rsidDel="00CE5E77">
          <w:rPr>
            <w:b/>
          </w:rPr>
          <w:delText>Create/Modify Worklist</w:delText>
        </w:r>
        <w:r w:rsidDel="00CE5E77">
          <w:delText xml:space="preserve"> page. </w:delText>
        </w:r>
      </w:del>
    </w:p>
    <w:p w14:paraId="64037D3C" w14:textId="785D771E" w:rsidR="00F2232B" w:rsidDel="00CE5E77" w:rsidRDefault="00F2232B" w:rsidP="00F2232B">
      <w:pPr>
        <w:pStyle w:val="BodyText"/>
        <w:tabs>
          <w:tab w:val="left" w:pos="1440"/>
        </w:tabs>
        <w:ind w:left="1440" w:right="360" w:hanging="270"/>
        <w:rPr>
          <w:del w:id="9722" w:author="Sayali Dev" w:date="2018-02-21T15:55:00Z"/>
        </w:rPr>
      </w:pPr>
    </w:p>
    <w:p w14:paraId="74E84BA6" w14:textId="77CD0C9B" w:rsidR="00F2232B" w:rsidDel="00CE5E77" w:rsidRDefault="00F2232B" w:rsidP="00C9791D">
      <w:pPr>
        <w:pStyle w:val="BodyText"/>
        <w:numPr>
          <w:ilvl w:val="0"/>
          <w:numId w:val="225"/>
        </w:numPr>
        <w:ind w:right="360"/>
        <w:rPr>
          <w:del w:id="9723" w:author="Sayali Dev" w:date="2018-02-21T15:55:00Z"/>
        </w:rPr>
      </w:pPr>
      <w:del w:id="9724" w:author="Sayali Dev" w:date="2018-02-21T15:55:00Z">
        <w:r w:rsidDel="00CE5E77">
          <w:delText xml:space="preserve">To </w:delText>
        </w:r>
        <w:r w:rsidDel="00CE5E77">
          <w:rPr>
            <w:lang w:val="en-US"/>
          </w:rPr>
          <w:delText>remove</w:delText>
        </w:r>
        <w:r w:rsidDel="00CE5E77">
          <w:delText xml:space="preserve"> a biospecimen from the </w:delText>
        </w:r>
        <w:r w:rsidDel="00CE5E77">
          <w:rPr>
            <w:lang w:val="en-US"/>
          </w:rPr>
          <w:delText xml:space="preserve">list on the </w:delText>
        </w:r>
        <w:r w:rsidRPr="00606AFD" w:rsidDel="00CE5E77">
          <w:rPr>
            <w:b/>
          </w:rPr>
          <w:delText>Create/Modify Worklists</w:delText>
        </w:r>
        <w:r w:rsidDel="00CE5E77">
          <w:delText xml:space="preserve"> page, </w:delText>
        </w:r>
      </w:del>
    </w:p>
    <w:p w14:paraId="0EAB0BE1" w14:textId="2AC5CF49" w:rsidR="00F2232B" w:rsidDel="00CE5E77" w:rsidRDefault="00F2232B" w:rsidP="00C9791D">
      <w:pPr>
        <w:pStyle w:val="BodyText"/>
        <w:numPr>
          <w:ilvl w:val="0"/>
          <w:numId w:val="168"/>
        </w:numPr>
        <w:ind w:left="1440" w:right="360"/>
        <w:rPr>
          <w:del w:id="9725" w:author="Sayali Dev" w:date="2018-02-21T15:55:00Z"/>
        </w:rPr>
      </w:pPr>
      <w:del w:id="9726" w:author="Sayali Dev" w:date="2018-02-21T15:55:00Z">
        <w:r w:rsidDel="00CE5E77">
          <w:delText xml:space="preserve">Click the trash can icon </w:delText>
        </w:r>
        <w:r w:rsidDel="00CE5E77">
          <w:rPr>
            <w:noProof/>
          </w:rPr>
          <w:drawing>
            <wp:inline distT="0" distB="0" distL="0" distR="0" wp14:anchorId="441248AE" wp14:editId="0C7B252A">
              <wp:extent cx="249555" cy="233045"/>
              <wp:effectExtent l="0" t="0" r="0" b="0"/>
              <wp:docPr id="121" name="Picture 12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CE5E77">
          <w:delText xml:space="preserve"> next to the appropriate biospecimen</w:delText>
        </w:r>
        <w:r w:rsidDel="00CE5E77">
          <w:rPr>
            <w:lang w:val="en-US"/>
          </w:rPr>
          <w:delText xml:space="preserve"> identifier</w:delText>
        </w:r>
        <w:r w:rsidDel="00CE5E77">
          <w:delText>.</w:delText>
        </w:r>
      </w:del>
    </w:p>
    <w:p w14:paraId="52F371DB" w14:textId="43FFEC5D" w:rsidR="00F2232B" w:rsidDel="00CE5E77" w:rsidRDefault="00F2232B" w:rsidP="00F2232B">
      <w:pPr>
        <w:pStyle w:val="BodyText"/>
        <w:ind w:left="1440" w:right="360"/>
        <w:rPr>
          <w:del w:id="9727" w:author="Sayali Dev" w:date="2018-02-21T15:55:00Z"/>
        </w:rPr>
      </w:pPr>
      <w:del w:id="9728" w:author="Sayali Dev" w:date="2018-02-21T15:55:00Z">
        <w:r w:rsidRPr="00606AFD" w:rsidDel="00CE5E77">
          <w:rPr>
            <w:b/>
          </w:rPr>
          <w:delText>Note:</w:delText>
        </w:r>
        <w:r w:rsidDel="00CE5E77">
          <w:delText xml:space="preserve"> To </w:delText>
        </w:r>
        <w:r w:rsidDel="00CE5E77">
          <w:rPr>
            <w:lang w:val="en-US"/>
          </w:rPr>
          <w:delText>remove</w:delText>
        </w:r>
        <w:r w:rsidDel="00CE5E77">
          <w:delText xml:space="preserve"> all the biospecimens </w:delText>
        </w:r>
        <w:r w:rsidDel="00CE5E77">
          <w:rPr>
            <w:lang w:val="en-US"/>
          </w:rPr>
          <w:delText xml:space="preserve">from </w:delText>
        </w:r>
        <w:r w:rsidDel="00CE5E77">
          <w:delText xml:space="preserve">the list, click the trash can icon </w:delText>
        </w:r>
        <w:r w:rsidDel="00CE5E77">
          <w:rPr>
            <w:noProof/>
          </w:rPr>
          <w:drawing>
            <wp:inline distT="0" distB="0" distL="0" distR="0" wp14:anchorId="6B4D6996" wp14:editId="13D89B94">
              <wp:extent cx="249555" cy="233045"/>
              <wp:effectExtent l="0" t="0" r="0" b="0"/>
              <wp:docPr id="122" name="Picture 122"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rash can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CE5E77">
          <w:delText xml:space="preserve"> on the header. </w:delText>
        </w:r>
      </w:del>
    </w:p>
    <w:p w14:paraId="6063C476" w14:textId="50DFD8A1" w:rsidR="00F2232B" w:rsidRPr="0095514E" w:rsidDel="00CE5E77" w:rsidRDefault="00F2232B" w:rsidP="00F2232B">
      <w:pPr>
        <w:pStyle w:val="BodyText"/>
        <w:ind w:left="1440" w:right="360"/>
        <w:rPr>
          <w:del w:id="9729" w:author="Sayali Dev" w:date="2018-02-21T15:55:00Z"/>
          <w:lang w:val="en-US"/>
        </w:rPr>
      </w:pPr>
      <w:del w:id="9730" w:author="Sayali Dev" w:date="2018-02-21T15:55:00Z">
        <w:r w:rsidRPr="00EF52CA" w:rsidDel="00CE5E77">
          <w:delText>A confirmation window appears.</w:delText>
        </w:r>
        <w:r w:rsidDel="00CE5E77">
          <w:rPr>
            <w:lang w:val="en-US"/>
          </w:rPr>
          <w:br/>
        </w:r>
      </w:del>
    </w:p>
    <w:p w14:paraId="6E74BDE7" w14:textId="463B29E0" w:rsidR="00F2232B" w:rsidDel="00CE5E77" w:rsidRDefault="00F2232B" w:rsidP="00C9791D">
      <w:pPr>
        <w:pStyle w:val="BodyText"/>
        <w:numPr>
          <w:ilvl w:val="0"/>
          <w:numId w:val="168"/>
        </w:numPr>
        <w:ind w:left="1440" w:right="360"/>
        <w:rPr>
          <w:del w:id="9731" w:author="Sayali Dev" w:date="2018-02-21T15:55:00Z"/>
        </w:rPr>
      </w:pPr>
      <w:del w:id="9732" w:author="Sayali Dev" w:date="2018-02-21T15:55:00Z">
        <w:r w:rsidDel="00CE5E77">
          <w:delText xml:space="preserve">Click </w:delText>
        </w:r>
        <w:r w:rsidRPr="00EF52CA" w:rsidDel="00CE5E77">
          <w:rPr>
            <w:b/>
          </w:rPr>
          <w:delText>OK</w:delText>
        </w:r>
        <w:r w:rsidDel="00CE5E77">
          <w:delText xml:space="preserve">. </w:delText>
        </w:r>
      </w:del>
    </w:p>
    <w:p w14:paraId="0FA63B5C" w14:textId="18D1ACC8" w:rsidR="00F2232B" w:rsidDel="00CE5E77" w:rsidRDefault="00F2232B" w:rsidP="00F2232B">
      <w:pPr>
        <w:pStyle w:val="BodyText"/>
        <w:ind w:left="1440" w:right="360"/>
        <w:rPr>
          <w:del w:id="9733" w:author="Sayali Dev" w:date="2018-02-21T15:55:00Z"/>
        </w:rPr>
      </w:pPr>
      <w:del w:id="9734" w:author="Sayali Dev" w:date="2018-02-21T15:55:00Z">
        <w:r w:rsidDel="00CE5E77">
          <w:delText xml:space="preserve">The biospecimen is </w:delText>
        </w:r>
        <w:r w:rsidDel="00CE5E77">
          <w:rPr>
            <w:lang w:val="en-US"/>
          </w:rPr>
          <w:delText>remove</w:delText>
        </w:r>
        <w:r w:rsidDel="00CE5E77">
          <w:delText>d</w:delText>
        </w:r>
        <w:r w:rsidDel="00CE5E77">
          <w:rPr>
            <w:lang w:val="en-US"/>
          </w:rPr>
          <w:delText xml:space="preserve"> from the list</w:delText>
        </w:r>
        <w:r w:rsidDel="00CE5E77">
          <w:delText>.</w:delText>
        </w:r>
      </w:del>
    </w:p>
    <w:p w14:paraId="773FF662" w14:textId="3EDE3086" w:rsidR="00F2232B" w:rsidDel="00CE5E77" w:rsidRDefault="00F2232B" w:rsidP="00F2232B">
      <w:pPr>
        <w:pStyle w:val="BodyText"/>
        <w:ind w:left="720" w:right="360"/>
        <w:rPr>
          <w:del w:id="9735" w:author="Sayali Dev" w:date="2018-02-21T15:55:00Z"/>
        </w:rPr>
      </w:pPr>
    </w:p>
    <w:p w14:paraId="6BDC161E" w14:textId="0179D9A8" w:rsidR="00F2232B" w:rsidDel="00CE5E77" w:rsidRDefault="00F2232B" w:rsidP="00C9791D">
      <w:pPr>
        <w:pStyle w:val="BodyText"/>
        <w:numPr>
          <w:ilvl w:val="0"/>
          <w:numId w:val="225"/>
        </w:numPr>
        <w:ind w:right="360"/>
        <w:rPr>
          <w:del w:id="9736" w:author="Sayali Dev" w:date="2018-02-21T15:55:00Z"/>
        </w:rPr>
      </w:pPr>
      <w:del w:id="9737" w:author="Sayali Dev" w:date="2018-02-21T15:55:00Z">
        <w:r w:rsidDel="00CE5E77">
          <w:delText xml:space="preserve">Click </w:delText>
        </w:r>
        <w:r w:rsidRPr="003A1C0D" w:rsidDel="00CE5E77">
          <w:rPr>
            <w:b/>
          </w:rPr>
          <w:delText>SAVE</w:delText>
        </w:r>
        <w:r w:rsidDel="00CE5E77">
          <w:delText>.</w:delText>
        </w:r>
      </w:del>
    </w:p>
    <w:p w14:paraId="75497B4D" w14:textId="40B59C06" w:rsidR="00F2232B" w:rsidDel="00CE5E77" w:rsidRDefault="00F2232B" w:rsidP="00F2232B">
      <w:pPr>
        <w:pStyle w:val="BodyText"/>
        <w:ind w:left="720" w:right="360"/>
        <w:rPr>
          <w:del w:id="9738" w:author="Sayali Dev" w:date="2018-02-21T15:55:00Z"/>
        </w:rPr>
      </w:pPr>
      <w:del w:id="9739" w:author="Sayali Dev" w:date="2018-02-12T17:55:00Z">
        <w:r w:rsidDel="005E2C1D">
          <w:delText xml:space="preserve">The biospecimens are added to the worklist on the </w:delText>
        </w:r>
      </w:del>
      <w:del w:id="9740" w:author="Sayali Dev" w:date="2018-02-21T15:55:00Z">
        <w:r w:rsidRPr="0007164B" w:rsidDel="00CE5E77">
          <w:rPr>
            <w:b/>
          </w:rPr>
          <w:delText>View Worklist</w:delText>
        </w:r>
        <w:r w:rsidDel="00CE5E77">
          <w:delText xml:space="preserve"> page</w:delText>
        </w:r>
      </w:del>
      <w:del w:id="9741" w:author="Sayali Dev" w:date="2018-02-12T17:55:00Z">
        <w:r w:rsidDel="005E2C1D">
          <w:delText>.</w:delText>
        </w:r>
      </w:del>
    </w:p>
    <w:p w14:paraId="1F0C234C" w14:textId="122F735D" w:rsidR="00F2232B" w:rsidDel="00CE5E77" w:rsidRDefault="00F2232B" w:rsidP="00F2232B">
      <w:pPr>
        <w:ind w:left="720"/>
        <w:rPr>
          <w:del w:id="9742" w:author="Sayali Dev" w:date="2018-02-21T15:55:00Z"/>
        </w:rPr>
      </w:pPr>
    </w:p>
    <w:p w14:paraId="2FB2EADC" w14:textId="1233F3F2" w:rsidR="00F2232B" w:rsidRPr="00585562" w:rsidDel="00CE5E77" w:rsidRDefault="00F2232B" w:rsidP="00F2232B">
      <w:pPr>
        <w:pStyle w:val="Heading3"/>
        <w:rPr>
          <w:del w:id="9743" w:author="Sayali Dev" w:date="2018-02-21T15:55:00Z"/>
        </w:rPr>
      </w:pPr>
      <w:del w:id="9744" w:author="Sayali Dev" w:date="2018-02-21T15:55:00Z">
        <w:r w:rsidDel="00CE5E77">
          <w:br w:type="page"/>
        </w:r>
        <w:bookmarkStart w:id="9745" w:name="_Viewing_Biospecimen_Details"/>
        <w:bookmarkStart w:id="9746" w:name="_Toc452993630"/>
        <w:bookmarkEnd w:id="9745"/>
        <w:r w:rsidRPr="00585562" w:rsidDel="00CE5E77">
          <w:delText xml:space="preserve">Viewing </w:delText>
        </w:r>
        <w:r w:rsidDel="00CE5E77">
          <w:delText>Biospecimen Details</w:delText>
        </w:r>
        <w:bookmarkEnd w:id="9508"/>
        <w:bookmarkEnd w:id="9746"/>
      </w:del>
    </w:p>
    <w:p w14:paraId="7DE8C200" w14:textId="24CABB9A" w:rsidR="00F2232B" w:rsidRPr="00585562" w:rsidDel="00CE5E77" w:rsidRDefault="00F2232B" w:rsidP="00F2232B">
      <w:pPr>
        <w:pStyle w:val="BodyText"/>
        <w:rPr>
          <w:del w:id="9747" w:author="Sayali Dev" w:date="2018-02-21T15:55:00Z"/>
        </w:rPr>
      </w:pPr>
    </w:p>
    <w:p w14:paraId="65677029" w14:textId="7619A4E6" w:rsidR="00F2232B" w:rsidDel="00CE5E77" w:rsidRDefault="00F2232B" w:rsidP="00F2232B">
      <w:pPr>
        <w:pStyle w:val="BodyText"/>
        <w:ind w:right="720"/>
        <w:rPr>
          <w:del w:id="9748" w:author="Sayali Dev" w:date="2018-02-21T15:55:00Z"/>
        </w:rPr>
      </w:pPr>
      <w:del w:id="9749" w:author="Sayali Dev" w:date="2018-02-21T15:55:00Z">
        <w:r w:rsidRPr="00585562" w:rsidDel="00CE5E77">
          <w:delText xml:space="preserve">To view </w:delText>
        </w:r>
        <w:r w:rsidDel="00CE5E77">
          <w:delText xml:space="preserve">the details of a </w:delText>
        </w:r>
        <w:r w:rsidRPr="00585562" w:rsidDel="00CE5E77">
          <w:delText>biospecimen</w:delText>
        </w:r>
        <w:r w:rsidDel="00CE5E77">
          <w:delText>:</w:delText>
        </w:r>
      </w:del>
    </w:p>
    <w:p w14:paraId="4C46BFF7" w14:textId="50D80CA8" w:rsidR="00F2232B" w:rsidDel="00CE5E77" w:rsidRDefault="00F2232B" w:rsidP="00F2232B">
      <w:pPr>
        <w:pStyle w:val="BodyText"/>
        <w:ind w:right="720"/>
        <w:rPr>
          <w:del w:id="9750" w:author="Sayali Dev" w:date="2018-02-21T15:55:00Z"/>
        </w:rPr>
      </w:pPr>
    </w:p>
    <w:p w14:paraId="513F5639" w14:textId="094949DB" w:rsidR="00F2232B" w:rsidDel="00CE5E77" w:rsidRDefault="00F2232B" w:rsidP="00C9791D">
      <w:pPr>
        <w:pStyle w:val="BodyText"/>
        <w:numPr>
          <w:ilvl w:val="0"/>
          <w:numId w:val="131"/>
        </w:numPr>
        <w:ind w:right="720"/>
        <w:rPr>
          <w:del w:id="9751" w:author="Sayali Dev" w:date="2018-02-21T15:55:00Z"/>
        </w:rPr>
      </w:pPr>
      <w:del w:id="9752" w:author="Sayali Dev" w:date="2018-01-31T17:54:00Z">
        <w:r w:rsidDel="009A119E">
          <w:delText>Log on</w:delText>
        </w:r>
      </w:del>
      <w:del w:id="9753" w:author="Sayali Dev" w:date="2018-02-21T15:55:00Z">
        <w:r w:rsidDel="00CE5E77">
          <w:delText xml:space="preserve"> to the application using your </w:delText>
        </w:r>
      </w:del>
      <w:del w:id="9754" w:author="Sayali Dev" w:date="2018-01-31T17:55:00Z">
        <w:r w:rsidDel="00A62626">
          <w:delText>logon</w:delText>
        </w:r>
      </w:del>
      <w:del w:id="9755" w:author="Sayali Dev" w:date="2018-02-21T15:55:00Z">
        <w:r w:rsidDel="00CE5E77">
          <w:delText xml:space="preserve"> credentials. </w:delText>
        </w:r>
      </w:del>
    </w:p>
    <w:p w14:paraId="05DBAD57" w14:textId="1A1ADD8E" w:rsidR="00F2232B" w:rsidDel="00CE5E77" w:rsidRDefault="00F2232B" w:rsidP="00F2232B">
      <w:pPr>
        <w:pStyle w:val="BodyText"/>
        <w:ind w:left="720" w:right="720"/>
        <w:rPr>
          <w:del w:id="9756" w:author="Sayali Dev" w:date="2018-02-21T15:55:00Z"/>
        </w:rPr>
      </w:pPr>
      <w:del w:id="9757" w:author="Sayali Dev" w:date="2018-02-21T15:55:00Z">
        <w:r w:rsidDel="00CE5E77">
          <w:delText xml:space="preserve">The home page appears. </w:delText>
        </w:r>
      </w:del>
    </w:p>
    <w:p w14:paraId="579593E8" w14:textId="13B24BEF" w:rsidR="00F2232B" w:rsidDel="00CE5E77" w:rsidRDefault="00F2232B" w:rsidP="00F2232B">
      <w:pPr>
        <w:pStyle w:val="BodyText"/>
        <w:ind w:left="720" w:right="720"/>
        <w:rPr>
          <w:del w:id="9758" w:author="Sayali Dev" w:date="2018-02-21T15:55:00Z"/>
        </w:rPr>
      </w:pPr>
    </w:p>
    <w:p w14:paraId="2058190E" w14:textId="075B7E08" w:rsidR="00F2232B" w:rsidDel="00CE5E77" w:rsidRDefault="00F2232B" w:rsidP="00C9791D">
      <w:pPr>
        <w:pStyle w:val="BodyText"/>
        <w:numPr>
          <w:ilvl w:val="0"/>
          <w:numId w:val="131"/>
        </w:numPr>
        <w:ind w:right="720"/>
        <w:rPr>
          <w:del w:id="9759" w:author="Sayali Dev" w:date="2018-02-21T15:55:00Z"/>
        </w:rPr>
      </w:pPr>
      <w:del w:id="9760"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6EC5E588" w14:textId="390B73FA" w:rsidR="00F2232B" w:rsidDel="00CE5E77" w:rsidRDefault="00F2232B" w:rsidP="00F2232B">
      <w:pPr>
        <w:pStyle w:val="BodyText"/>
        <w:ind w:left="720" w:right="720"/>
        <w:rPr>
          <w:del w:id="9761" w:author="Sayali Dev" w:date="2018-02-21T15:55:00Z"/>
        </w:rPr>
      </w:pPr>
      <w:del w:id="9762"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w:delText>
        </w:r>
      </w:del>
    </w:p>
    <w:p w14:paraId="39037C21" w14:textId="076D15A4" w:rsidR="00F2232B" w:rsidDel="00CE5E77" w:rsidRDefault="00F2232B" w:rsidP="00F2232B">
      <w:pPr>
        <w:pStyle w:val="BodyText"/>
        <w:ind w:left="720" w:right="720"/>
        <w:rPr>
          <w:del w:id="9763" w:author="Sayali Dev" w:date="2018-02-21T15:55:00Z"/>
        </w:rPr>
      </w:pPr>
    </w:p>
    <w:p w14:paraId="55BDE337" w14:textId="0398A774" w:rsidR="00F2232B" w:rsidDel="00CE5E77" w:rsidRDefault="00F2232B" w:rsidP="00C9791D">
      <w:pPr>
        <w:pStyle w:val="BodyText"/>
        <w:numPr>
          <w:ilvl w:val="0"/>
          <w:numId w:val="131"/>
        </w:numPr>
        <w:ind w:right="720"/>
        <w:rPr>
          <w:del w:id="9764" w:author="Sayali Dev" w:date="2018-02-21T15:55:00Z"/>
        </w:rPr>
      </w:pPr>
      <w:del w:id="9765" w:author="Sayali Dev" w:date="2018-02-21T15:55:00Z">
        <w:r w:rsidDel="00CE5E77">
          <w:delText xml:space="preserve">Click </w:delText>
        </w:r>
        <w:r w:rsidRPr="00FA2700" w:rsidDel="00CE5E77">
          <w:rPr>
            <w:b/>
          </w:rPr>
          <w:delText>SEARCH</w:delText>
        </w:r>
        <w:r w:rsidDel="00CE5E77">
          <w:delText>.</w:delText>
        </w:r>
      </w:del>
    </w:p>
    <w:p w14:paraId="70C29E07" w14:textId="73A91149" w:rsidR="00F2232B" w:rsidDel="00CE5E77" w:rsidRDefault="00F2232B" w:rsidP="00F2232B">
      <w:pPr>
        <w:pStyle w:val="BodyText"/>
        <w:ind w:left="720" w:right="720"/>
        <w:rPr>
          <w:del w:id="9766" w:author="Sayali Dev" w:date="2018-02-21T15:55:00Z"/>
        </w:rPr>
      </w:pPr>
      <w:del w:id="9767" w:author="Sayali Dev" w:date="2018-02-21T15:55:00Z">
        <w:r w:rsidDel="00CE5E77">
          <w:delText xml:space="preserve">The </w:delText>
        </w:r>
        <w:r w:rsidDel="00CE5E77">
          <w:rPr>
            <w:b/>
            <w:lang w:val="en-US"/>
          </w:rPr>
          <w:delText>Inventory</w:delText>
        </w:r>
        <w:r w:rsidRPr="00294F09" w:rsidDel="00CE5E77">
          <w:rPr>
            <w:b/>
          </w:rPr>
          <w:delText xml:space="preserve"> Search</w:delText>
        </w:r>
        <w:r w:rsidRPr="00AE5860" w:rsidDel="00CE5E77">
          <w:delText xml:space="preserve"> </w:delText>
        </w:r>
        <w:r w:rsidDel="00CE5E77">
          <w:delText>page displays a list of biospecimens</w:delText>
        </w:r>
        <w:r w:rsidRPr="00372F84" w:rsidDel="00CE5E77">
          <w:delText xml:space="preserve"> that are accessible based on your login location</w:delText>
        </w:r>
        <w:r w:rsidDel="00CE5E77">
          <w:delText>.</w:delText>
        </w:r>
      </w:del>
    </w:p>
    <w:p w14:paraId="753565B4" w14:textId="38091B7A" w:rsidR="00F2232B" w:rsidDel="00CE5E77" w:rsidRDefault="00F2232B" w:rsidP="00F2232B">
      <w:pPr>
        <w:pStyle w:val="BodyText"/>
        <w:ind w:left="720" w:right="720"/>
        <w:rPr>
          <w:del w:id="9768" w:author="Sayali Dev" w:date="2018-02-21T15:55:00Z"/>
        </w:rPr>
      </w:pPr>
    </w:p>
    <w:p w14:paraId="1C8BB1A4" w14:textId="6DB7EF47" w:rsidR="00F2232B" w:rsidDel="00CE5E77" w:rsidRDefault="00F2232B" w:rsidP="00C9791D">
      <w:pPr>
        <w:pStyle w:val="BodyText"/>
        <w:numPr>
          <w:ilvl w:val="0"/>
          <w:numId w:val="131"/>
        </w:numPr>
        <w:ind w:right="720"/>
        <w:rPr>
          <w:del w:id="9769" w:author="Sayali Dev" w:date="2018-02-21T15:55:00Z"/>
        </w:rPr>
      </w:pPr>
      <w:del w:id="9770" w:author="Sayali Dev" w:date="2018-02-21T15:55:00Z">
        <w:r w:rsidDel="00CE5E77">
          <w:delText xml:space="preserve">Click the row of the biospecimen for which you want to view details. </w:delText>
        </w:r>
      </w:del>
    </w:p>
    <w:p w14:paraId="362A8ECF" w14:textId="3438677A" w:rsidR="00F2232B" w:rsidDel="00CE5E77" w:rsidRDefault="00F2232B" w:rsidP="00F2232B">
      <w:pPr>
        <w:pStyle w:val="BodyText"/>
        <w:ind w:left="720" w:right="720"/>
        <w:rPr>
          <w:del w:id="9771" w:author="Sayali Dev" w:date="2018-02-21T15:55:00Z"/>
        </w:rPr>
      </w:pPr>
      <w:del w:id="9772" w:author="Sayali Dev" w:date="2018-02-21T15:55:00Z">
        <w:r w:rsidDel="00CE5E77">
          <w:delText xml:space="preserve">The </w:delText>
        </w:r>
        <w:r w:rsidRPr="00190972" w:rsidDel="00CE5E77">
          <w:rPr>
            <w:b/>
          </w:rPr>
          <w:delText>View Biospecimen</w:delText>
        </w:r>
        <w:r w:rsidDel="00CE5E77">
          <w:delText xml:space="preserve"> page appears. </w:delText>
        </w:r>
      </w:del>
    </w:p>
    <w:p w14:paraId="19B577D0" w14:textId="72E6813E" w:rsidR="00F2232B" w:rsidDel="00CE5E77" w:rsidRDefault="00F2232B" w:rsidP="00F2232B">
      <w:pPr>
        <w:pStyle w:val="BodyText"/>
        <w:ind w:left="720" w:right="720"/>
        <w:rPr>
          <w:del w:id="9773" w:author="Sayali Dev" w:date="2018-02-21T15:55:00Z"/>
        </w:rPr>
      </w:pPr>
    </w:p>
    <w:p w14:paraId="61C22D85" w14:textId="63EBE286" w:rsidR="00F2232B" w:rsidDel="00CE5E77" w:rsidRDefault="00F2232B" w:rsidP="00F2232B">
      <w:pPr>
        <w:pStyle w:val="BodyText"/>
        <w:ind w:left="720" w:right="720"/>
        <w:rPr>
          <w:del w:id="9774" w:author="Sayali Dev" w:date="2018-02-21T15:55:00Z"/>
        </w:rPr>
      </w:pPr>
      <w:del w:id="9775" w:author="Sayali Dev" w:date="2018-02-21T15:55:00Z">
        <w:r w:rsidDel="00CE5E77">
          <w:rPr>
            <w:noProof/>
          </w:rPr>
          <w:drawing>
            <wp:inline distT="0" distB="0" distL="0" distR="0" wp14:anchorId="77D52872" wp14:editId="477D99A5">
              <wp:extent cx="6217920" cy="4943727"/>
              <wp:effectExtent l="19050" t="19050" r="11430" b="28575"/>
              <wp:docPr id="9255" name="Picture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22137" cy="4947080"/>
                      </a:xfrm>
                      <a:prstGeom prst="rect">
                        <a:avLst/>
                      </a:prstGeom>
                      <a:noFill/>
                      <a:ln w="3175">
                        <a:solidFill>
                          <a:schemeClr val="tx1"/>
                        </a:solidFill>
                      </a:ln>
                    </pic:spPr>
                  </pic:pic>
                </a:graphicData>
              </a:graphic>
            </wp:inline>
          </w:drawing>
        </w:r>
      </w:del>
    </w:p>
    <w:p w14:paraId="715921AD" w14:textId="1F1379B7" w:rsidR="00F2232B" w:rsidDel="00CE5E77" w:rsidRDefault="00F2232B" w:rsidP="00F2232B">
      <w:pPr>
        <w:pStyle w:val="Figure"/>
        <w:tabs>
          <w:tab w:val="clear" w:pos="1710"/>
          <w:tab w:val="num" w:pos="1800"/>
        </w:tabs>
        <w:ind w:left="1152" w:hanging="432"/>
        <w:rPr>
          <w:del w:id="9776" w:author="Sayali Dev" w:date="2018-02-21T15:55:00Z"/>
        </w:rPr>
      </w:pPr>
      <w:del w:id="9777" w:author="Sayali Dev" w:date="2018-02-21T15:55:00Z">
        <w:r w:rsidDel="00CE5E77">
          <w:delText xml:space="preserve">  View Biospecimen page</w:delText>
        </w:r>
      </w:del>
    </w:p>
    <w:p w14:paraId="036DEC4D" w14:textId="707CAC75" w:rsidR="00F2232B" w:rsidDel="00CE5E77" w:rsidRDefault="00F2232B" w:rsidP="00C9791D">
      <w:pPr>
        <w:pStyle w:val="BodyText"/>
        <w:numPr>
          <w:ilvl w:val="0"/>
          <w:numId w:val="171"/>
        </w:numPr>
        <w:tabs>
          <w:tab w:val="left" w:pos="360"/>
        </w:tabs>
        <w:ind w:left="720" w:right="720"/>
        <w:rPr>
          <w:del w:id="9778" w:author="Sayali Dev" w:date="2018-02-21T15:55:00Z"/>
        </w:rPr>
      </w:pPr>
      <w:del w:id="9779" w:author="Sayali Dev" w:date="2018-02-21T15:55:00Z">
        <w:r w:rsidDel="00CE5E77">
          <w:rPr>
            <w:lang w:val="en-US"/>
          </w:rPr>
          <w:delText>To print a bar</w:delText>
        </w:r>
        <w:r w:rsidRPr="003672E3" w:rsidDel="00CE5E77">
          <w:rPr>
            <w:lang w:val="en-US"/>
          </w:rPr>
          <w:delText xml:space="preserve">code label associated with this biospecimen, click the </w:delText>
        </w:r>
        <w:r w:rsidRPr="003672E3" w:rsidDel="00CE5E77">
          <w:rPr>
            <w:noProof/>
          </w:rPr>
          <w:drawing>
            <wp:inline distT="0" distB="0" distL="0" distR="0" wp14:anchorId="387C2F13" wp14:editId="0F26C778">
              <wp:extent cx="233045" cy="224155"/>
              <wp:effectExtent l="0" t="0" r="0" b="4445"/>
              <wp:docPr id="127" name="Picture 127"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rint ic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3045" cy="224155"/>
                      </a:xfrm>
                      <a:prstGeom prst="rect">
                        <a:avLst/>
                      </a:prstGeom>
                      <a:noFill/>
                      <a:ln>
                        <a:noFill/>
                      </a:ln>
                    </pic:spPr>
                  </pic:pic>
                </a:graphicData>
              </a:graphic>
            </wp:inline>
          </w:drawing>
        </w:r>
        <w:r w:rsidRPr="003672E3" w:rsidDel="00CE5E77">
          <w:rPr>
            <w:lang w:val="en-US"/>
          </w:rPr>
          <w:delText xml:space="preserve"> icon</w:delText>
        </w:r>
        <w:r w:rsidRPr="003672E3" w:rsidDel="00CE5E77">
          <w:delText xml:space="preserve"> </w:delText>
        </w:r>
        <w:r w:rsidDel="00CE5E77">
          <w:delText xml:space="preserve">next to the </w:delText>
        </w:r>
        <w:r w:rsidDel="00CE5E77">
          <w:rPr>
            <w:lang w:val="en-US"/>
          </w:rPr>
          <w:delText>i</w:delText>
        </w:r>
        <w:r w:rsidRPr="007441C2" w:rsidDel="00CE5E77">
          <w:rPr>
            <w:lang w:val="en-US"/>
          </w:rPr>
          <w:delText xml:space="preserve">dentifier </w:delText>
        </w:r>
        <w:r w:rsidDel="00CE5E77">
          <w:rPr>
            <w:lang w:val="en-US"/>
          </w:rPr>
          <w:delText>for which you want to print labels</w:delText>
        </w:r>
        <w:r w:rsidDel="00CE5E77">
          <w:delText xml:space="preserve">. </w:delText>
        </w:r>
      </w:del>
    </w:p>
    <w:p w14:paraId="2B0F0297" w14:textId="1376D4B3" w:rsidR="00F2232B" w:rsidRPr="00A5160B" w:rsidDel="00CE5E77" w:rsidRDefault="00F2232B" w:rsidP="00F2232B">
      <w:pPr>
        <w:pStyle w:val="BodyText"/>
        <w:ind w:left="720" w:right="720"/>
        <w:rPr>
          <w:del w:id="9780" w:author="Sayali Dev" w:date="2018-02-21T15:55:00Z"/>
          <w:b/>
          <w:lang w:val="en-US"/>
        </w:rPr>
      </w:pPr>
      <w:del w:id="9781" w:author="Sayali Dev" w:date="2018-02-21T15:55:00Z">
        <w:r w:rsidDel="00CE5E77">
          <w:delText xml:space="preserve">The print barcode window appears. </w:delText>
        </w:r>
        <w:r w:rsidDel="00CE5E77">
          <w:rPr>
            <w:b/>
            <w:lang w:val="en-US"/>
          </w:rPr>
          <w:br/>
        </w:r>
        <w:r w:rsidRPr="00A5160B" w:rsidDel="00CE5E77">
          <w:rPr>
            <w:b/>
            <w:lang w:val="en-US"/>
          </w:rPr>
          <w:delText>Note:</w:delText>
        </w:r>
        <w:r w:rsidDel="00CE5E77">
          <w:rPr>
            <w:lang w:val="en-US"/>
          </w:rPr>
          <w:delText xml:space="preserve"> </w:delText>
        </w:r>
        <w:r w:rsidDel="00CE5E77">
          <w:delText xml:space="preserve">For more information about how to </w:delText>
        </w:r>
        <w:r w:rsidDel="00CE5E77">
          <w:rPr>
            <w:lang w:val="en-US"/>
          </w:rPr>
          <w:delText>print barcode labels</w:delText>
        </w:r>
        <w:r w:rsidDel="00CE5E77">
          <w:delText>, see</w:delText>
        </w:r>
        <w:r w:rsidDel="00CE5E77">
          <w:rPr>
            <w:lang w:val="en-US"/>
          </w:rPr>
          <w:delText xml:space="preserve"> </w:delText>
        </w:r>
        <w:r w:rsidR="00CE5E77" w:rsidDel="00CE5E77">
          <w:fldChar w:fldCharType="begin"/>
        </w:r>
        <w:r w:rsidR="00CE5E77" w:rsidDel="00CE5E77">
          <w:delInstrText xml:space="preserve"> HYPERLINK \l "_Printing_a_Barcode" </w:delInstrText>
        </w:r>
        <w:r w:rsidR="00CE5E77" w:rsidDel="00CE5E77">
          <w:fldChar w:fldCharType="separate"/>
        </w:r>
        <w:r w:rsidDel="00CE5E77">
          <w:rPr>
            <w:rStyle w:val="Hyperlink"/>
            <w:b/>
            <w:lang w:val="en-US"/>
          </w:rPr>
          <w:delText>Printing a Barcode Label for a Biospecimen</w:delText>
        </w:r>
        <w:r w:rsidR="00CE5E77" w:rsidDel="00CE5E77">
          <w:rPr>
            <w:rStyle w:val="Hyperlink"/>
            <w:b/>
          </w:rPr>
          <w:fldChar w:fldCharType="end"/>
        </w:r>
        <w:r w:rsidDel="00CE5E77">
          <w:rPr>
            <w:b/>
            <w:lang w:val="en-US"/>
          </w:rPr>
          <w:delText>.</w:delText>
        </w:r>
        <w:r w:rsidRPr="00EE4A34" w:rsidDel="00CE5E77">
          <w:rPr>
            <w:b/>
            <w:lang w:val="en-US"/>
          </w:rPr>
          <w:br/>
        </w:r>
      </w:del>
    </w:p>
    <w:p w14:paraId="79E332AB" w14:textId="33C9390F" w:rsidR="00F2232B" w:rsidRPr="00A5160B" w:rsidDel="00CE5E77" w:rsidRDefault="00F2232B" w:rsidP="00C9791D">
      <w:pPr>
        <w:pStyle w:val="BodyText"/>
        <w:numPr>
          <w:ilvl w:val="0"/>
          <w:numId w:val="171"/>
        </w:numPr>
        <w:ind w:left="720" w:right="720"/>
        <w:rPr>
          <w:del w:id="9782" w:author="Sayali Dev" w:date="2018-02-21T15:55:00Z"/>
        </w:rPr>
      </w:pPr>
      <w:del w:id="9783" w:author="Sayali Dev" w:date="2018-02-21T15:55:00Z">
        <w:r w:rsidRPr="00A5160B" w:rsidDel="00CE5E77">
          <w:rPr>
            <w:lang w:val="en-US"/>
          </w:rPr>
          <w:delText xml:space="preserve">To view </w:delText>
        </w:r>
        <w:r w:rsidDel="00CE5E77">
          <w:rPr>
            <w:lang w:val="en-US"/>
          </w:rPr>
          <w:delText xml:space="preserve">a </w:delText>
        </w:r>
        <w:r w:rsidRPr="00A5160B" w:rsidDel="00CE5E77">
          <w:rPr>
            <w:lang w:val="en-US"/>
          </w:rPr>
          <w:delText>specimen collection form associated with this biospecimen:</w:delText>
        </w:r>
      </w:del>
    </w:p>
    <w:p w14:paraId="1C1BC5D5" w14:textId="72F9B698" w:rsidR="00F2232B" w:rsidDel="00CE5E77" w:rsidRDefault="00F2232B" w:rsidP="00C9791D">
      <w:pPr>
        <w:numPr>
          <w:ilvl w:val="0"/>
          <w:numId w:val="169"/>
        </w:numPr>
        <w:ind w:left="1440"/>
        <w:rPr>
          <w:del w:id="9784" w:author="Sayali Dev" w:date="2018-02-21T15:55:00Z"/>
        </w:rPr>
      </w:pPr>
      <w:del w:id="9785" w:author="Sayali Dev" w:date="2018-02-21T15:55:00Z">
        <w:r w:rsidRPr="001364D8" w:rsidDel="00CE5E77">
          <w:delText xml:space="preserve">Click the </w:delText>
        </w:r>
        <w:r w:rsidRPr="007441C2" w:rsidDel="00CE5E77">
          <w:rPr>
            <w:b/>
          </w:rPr>
          <w:delText>Specimen Forms</w:delText>
        </w:r>
        <w:r w:rsidRPr="001364D8" w:rsidDel="00CE5E77">
          <w:delText xml:space="preserve"> link at the top of the page.</w:delText>
        </w:r>
        <w:r w:rsidDel="00CE5E77">
          <w:br/>
        </w:r>
        <w:r w:rsidRPr="002022A8" w:rsidDel="00CE5E77">
          <w:rPr>
            <w:b/>
          </w:rPr>
          <w:delText>Note:</w:delText>
        </w:r>
        <w:r w:rsidDel="00CE5E77">
          <w:delText xml:space="preserve"> The link displays only if there are specimen collection forms associated with this biospecimen.</w:delText>
        </w:r>
        <w:r w:rsidDel="00CE5E77">
          <w:br/>
        </w:r>
        <w:r w:rsidRPr="001364D8" w:rsidDel="00CE5E77">
          <w:delText xml:space="preserve">The </w:delText>
        </w:r>
        <w:r w:rsidRPr="007441C2" w:rsidDel="00CE5E77">
          <w:rPr>
            <w:b/>
          </w:rPr>
          <w:delText>Forms</w:delText>
        </w:r>
        <w:r w:rsidRPr="001364D8" w:rsidDel="00CE5E77">
          <w:delText xml:space="preserve"> window appears.</w:delText>
        </w:r>
      </w:del>
    </w:p>
    <w:p w14:paraId="70812BA8" w14:textId="71C10C8F" w:rsidR="00F2232B" w:rsidRPr="00D54BCE" w:rsidDel="00CE5E77" w:rsidRDefault="00F2232B" w:rsidP="00F2232B">
      <w:pPr>
        <w:ind w:left="1440"/>
        <w:rPr>
          <w:del w:id="9786" w:author="Sayali Dev" w:date="2018-02-21T15:55:00Z"/>
        </w:rPr>
      </w:pPr>
      <w:del w:id="9787" w:author="Sayali Dev" w:date="2018-02-21T15:55:00Z">
        <w:r w:rsidDel="00CE5E77">
          <w:br/>
        </w:r>
        <w:r w:rsidDel="00CE5E77">
          <w:rPr>
            <w:noProof/>
          </w:rPr>
          <w:drawing>
            <wp:inline distT="0" distB="0" distL="0" distR="0" wp14:anchorId="5DBEF8B8" wp14:editId="0258988B">
              <wp:extent cx="5932470" cy="4729942"/>
              <wp:effectExtent l="19050" t="19050" r="11430" b="13970"/>
              <wp:docPr id="9256" name="Picture 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7452" cy="4733914"/>
                      </a:xfrm>
                      <a:prstGeom prst="rect">
                        <a:avLst/>
                      </a:prstGeom>
                      <a:noFill/>
                      <a:ln w="3175">
                        <a:solidFill>
                          <a:schemeClr val="tx1"/>
                        </a:solidFill>
                      </a:ln>
                    </pic:spPr>
                  </pic:pic>
                </a:graphicData>
              </a:graphic>
            </wp:inline>
          </w:drawing>
        </w:r>
      </w:del>
    </w:p>
    <w:p w14:paraId="2674BD79" w14:textId="29156512" w:rsidR="00F2232B" w:rsidDel="00CE5E77" w:rsidRDefault="00F2232B" w:rsidP="00F2232B">
      <w:pPr>
        <w:pStyle w:val="Figure"/>
        <w:tabs>
          <w:tab w:val="clear" w:pos="1710"/>
          <w:tab w:val="num" w:pos="1800"/>
          <w:tab w:val="num" w:pos="2430"/>
        </w:tabs>
        <w:ind w:left="1800" w:hanging="432"/>
        <w:rPr>
          <w:del w:id="9788" w:author="Sayali Dev" w:date="2018-02-21T15:55:00Z"/>
        </w:rPr>
      </w:pPr>
      <w:del w:id="9789" w:author="Sayali Dev" w:date="2018-02-21T15:55:00Z">
        <w:r w:rsidDel="00CE5E77">
          <w:delText>View Biospecimen page – Forms window</w:delText>
        </w:r>
        <w:r w:rsidDel="00CE5E77">
          <w:br/>
        </w:r>
      </w:del>
    </w:p>
    <w:p w14:paraId="6795A518" w14:textId="239936F5" w:rsidR="00F2232B" w:rsidDel="00CE5E77" w:rsidRDefault="00F2232B" w:rsidP="00C9791D">
      <w:pPr>
        <w:numPr>
          <w:ilvl w:val="0"/>
          <w:numId w:val="169"/>
        </w:numPr>
        <w:ind w:left="1440"/>
        <w:rPr>
          <w:del w:id="9790" w:author="Sayali Dev" w:date="2018-02-21T15:55:00Z"/>
          <w:lang w:eastAsia="x-none"/>
        </w:rPr>
      </w:pPr>
      <w:del w:id="9791" w:author="Sayali Dev" w:date="2018-02-21T15:55:00Z">
        <w:r w:rsidDel="00CE5E77">
          <w:rPr>
            <w:lang w:eastAsia="x-none"/>
          </w:rPr>
          <w:delText>Click the down arrow to expand the list of form sections.</w:delText>
        </w:r>
      </w:del>
    </w:p>
    <w:p w14:paraId="72EB7743" w14:textId="484219A7" w:rsidR="00F2232B" w:rsidDel="00CE5E77" w:rsidRDefault="00F2232B" w:rsidP="00C9791D">
      <w:pPr>
        <w:numPr>
          <w:ilvl w:val="0"/>
          <w:numId w:val="169"/>
        </w:numPr>
        <w:ind w:left="1440"/>
        <w:rPr>
          <w:del w:id="9792" w:author="Sayali Dev" w:date="2018-02-21T15:55:00Z"/>
          <w:lang w:eastAsia="x-none"/>
        </w:rPr>
      </w:pPr>
      <w:del w:id="9793" w:author="Sayali Dev" w:date="2018-02-21T15:55:00Z">
        <w:r w:rsidDel="00CE5E77">
          <w:rPr>
            <w:lang w:eastAsia="x-none"/>
          </w:rPr>
          <w:delText xml:space="preserve">Click the form section you want to view. </w:delText>
        </w:r>
        <w:r w:rsidDel="00CE5E77">
          <w:rPr>
            <w:lang w:eastAsia="x-none"/>
          </w:rPr>
          <w:br/>
          <w:delText>The form section information appears.</w:delText>
        </w:r>
        <w:r w:rsidDel="00CE5E77">
          <w:rPr>
            <w:lang w:eastAsia="x-none"/>
          </w:rPr>
          <w:br/>
        </w:r>
        <w:r w:rsidRPr="00D54BCE" w:rsidDel="00CE5E77">
          <w:rPr>
            <w:b/>
            <w:lang w:eastAsia="x-none"/>
          </w:rPr>
          <w:delText>Note:</w:delText>
        </w:r>
        <w:r w:rsidDel="00CE5E77">
          <w:rPr>
            <w:lang w:eastAsia="x-none"/>
          </w:rPr>
          <w:delText xml:space="preserve"> </w:delText>
        </w:r>
      </w:del>
    </w:p>
    <w:p w14:paraId="4E4B349C" w14:textId="53F01212" w:rsidR="00F2232B" w:rsidDel="00CE5E77" w:rsidRDefault="00F2232B" w:rsidP="00C9791D">
      <w:pPr>
        <w:numPr>
          <w:ilvl w:val="0"/>
          <w:numId w:val="235"/>
        </w:numPr>
        <w:rPr>
          <w:del w:id="9794" w:author="Sayali Dev" w:date="2018-02-21T15:55:00Z"/>
          <w:lang w:eastAsia="x-none"/>
        </w:rPr>
      </w:pPr>
      <w:del w:id="9795" w:author="Sayali Dev" w:date="2018-02-21T15:55:00Z">
        <w:r w:rsidDel="00CE5E77">
          <w:rPr>
            <w:lang w:eastAsia="x-none"/>
          </w:rPr>
          <w:delText>If the form contains PHI questions, then the answers (if already filled up) for these are displayed differently for PHI authorized and Non-PHI authorized users.</w:delText>
        </w:r>
      </w:del>
    </w:p>
    <w:p w14:paraId="362E1479" w14:textId="539E9E66" w:rsidR="00F2232B" w:rsidDel="00CE5E77" w:rsidRDefault="00F2232B" w:rsidP="00C9791D">
      <w:pPr>
        <w:numPr>
          <w:ilvl w:val="1"/>
          <w:numId w:val="235"/>
        </w:numPr>
        <w:rPr>
          <w:del w:id="9796" w:author="Sayali Dev" w:date="2018-02-21T15:55:00Z"/>
          <w:lang w:eastAsia="x-none"/>
        </w:rPr>
      </w:pPr>
      <w:del w:id="9797" w:author="Sayali Dev" w:date="2018-02-21T15:55:00Z">
        <w:r w:rsidDel="00CE5E77">
          <w:rPr>
            <w:lang w:eastAsia="x-none"/>
          </w:rPr>
          <w:delText>The PHI authorized users are allowed to answer PHI as well as Non-PHI questions. Hence they can also view the answers (if already filled up) to all questions.</w:delText>
        </w:r>
      </w:del>
    </w:p>
    <w:p w14:paraId="20D42A98" w14:textId="75BB7C9F" w:rsidR="00F2232B" w:rsidDel="00CE5E77" w:rsidRDefault="00F2232B" w:rsidP="00C9791D">
      <w:pPr>
        <w:numPr>
          <w:ilvl w:val="1"/>
          <w:numId w:val="235"/>
        </w:numPr>
        <w:rPr>
          <w:del w:id="9798" w:author="Sayali Dev" w:date="2018-02-21T15:55:00Z"/>
          <w:lang w:eastAsia="x-none"/>
        </w:rPr>
      </w:pPr>
      <w:del w:id="9799" w:author="Sayali Dev" w:date="2018-02-21T15:55:00Z">
        <w:r w:rsidDel="00CE5E77">
          <w:rPr>
            <w:lang w:eastAsia="x-none"/>
          </w:rPr>
          <w:delText>However, the Non-PHI authorized users are allowed to answer only the Non-PHI questions. If the answers to PHI questions have already been filled up by some PHI user, then these are shown as hashed out (in case of textboxes) and blanked out (in case of radio buttons, dropdowns and checkboxes) to the Non-PHI authorized users.</w:delText>
        </w:r>
      </w:del>
    </w:p>
    <w:p w14:paraId="0672CB62" w14:textId="57C415F7" w:rsidR="00F2232B" w:rsidDel="00CE5E77" w:rsidRDefault="00F2232B" w:rsidP="00C9791D">
      <w:pPr>
        <w:numPr>
          <w:ilvl w:val="0"/>
          <w:numId w:val="235"/>
        </w:numPr>
        <w:rPr>
          <w:del w:id="9800" w:author="Sayali Dev" w:date="2018-02-21T15:55:00Z"/>
          <w:lang w:eastAsia="x-none"/>
        </w:rPr>
      </w:pPr>
      <w:del w:id="9801" w:author="Sayali Dev" w:date="2018-02-21T15:55:00Z">
        <w:r w:rsidDel="00CE5E77">
          <w:rPr>
            <w:lang w:eastAsia="x-none"/>
          </w:rPr>
          <w:delText xml:space="preserve">To update the form information or status, see </w:delText>
        </w:r>
        <w:r w:rsidR="00CE5E77" w:rsidDel="00CE5E77">
          <w:fldChar w:fldCharType="begin"/>
        </w:r>
        <w:r w:rsidR="00CE5E77" w:rsidDel="00CE5E77">
          <w:delInstrText xml:space="preserve"> HYPERLINK \l "_Updating_a_Specimen" </w:delInstrText>
        </w:r>
        <w:r w:rsidR="00CE5E77" w:rsidDel="00CE5E77">
          <w:fldChar w:fldCharType="separate"/>
        </w:r>
        <w:r w:rsidDel="00CE5E77">
          <w:rPr>
            <w:rStyle w:val="Hyperlink"/>
            <w:b/>
            <w:lang w:eastAsia="x-none"/>
          </w:rPr>
          <w:delText>Updat</w:delText>
        </w:r>
        <w:r w:rsidRPr="007441C2" w:rsidDel="00CE5E77">
          <w:rPr>
            <w:rStyle w:val="Hyperlink"/>
            <w:b/>
            <w:lang w:eastAsia="x-none"/>
          </w:rPr>
          <w:delText>ing a Specimen Collection Form for a Biospecimen</w:delText>
        </w:r>
        <w:r w:rsidR="00CE5E77" w:rsidDel="00CE5E77">
          <w:rPr>
            <w:rStyle w:val="Hyperlink"/>
            <w:b/>
            <w:lang w:eastAsia="x-none"/>
          </w:rPr>
          <w:fldChar w:fldCharType="end"/>
        </w:r>
        <w:r w:rsidDel="00CE5E77">
          <w:rPr>
            <w:lang w:eastAsia="x-none"/>
          </w:rPr>
          <w:delText>.</w:delText>
        </w:r>
      </w:del>
    </w:p>
    <w:p w14:paraId="7CF130FC" w14:textId="2EBC6AE0" w:rsidR="00F2232B" w:rsidDel="00CE5E77" w:rsidRDefault="00F2232B" w:rsidP="00C9791D">
      <w:pPr>
        <w:numPr>
          <w:ilvl w:val="0"/>
          <w:numId w:val="169"/>
        </w:numPr>
        <w:ind w:left="1440"/>
        <w:rPr>
          <w:del w:id="9802" w:author="Sayali Dev" w:date="2018-02-21T15:55:00Z"/>
          <w:lang w:eastAsia="x-none"/>
        </w:rPr>
      </w:pPr>
      <w:del w:id="9803" w:author="Sayali Dev" w:date="2018-02-21T15:55:00Z">
        <w:r w:rsidDel="00CE5E77">
          <w:rPr>
            <w:lang w:eastAsia="x-none"/>
          </w:rPr>
          <w:delText xml:space="preserve">To print the form, click on the </w:delText>
        </w:r>
        <w:r w:rsidRPr="00122761" w:rsidDel="00CE5E77">
          <w:rPr>
            <w:noProof/>
          </w:rPr>
          <w:drawing>
            <wp:inline distT="0" distB="0" distL="0" distR="0" wp14:anchorId="1BE0BCFA" wp14:editId="17BE8A4F">
              <wp:extent cx="382270" cy="315595"/>
              <wp:effectExtent l="0" t="0" r="0" b="825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2270" cy="315595"/>
                      </a:xfrm>
                      <a:prstGeom prst="rect">
                        <a:avLst/>
                      </a:prstGeom>
                      <a:noFill/>
                      <a:ln>
                        <a:noFill/>
                      </a:ln>
                    </pic:spPr>
                  </pic:pic>
                </a:graphicData>
              </a:graphic>
            </wp:inline>
          </w:drawing>
        </w:r>
        <w:r w:rsidDel="00CE5E77">
          <w:rPr>
            <w:lang w:eastAsia="x-none"/>
          </w:rPr>
          <w:delText>icon.</w:delText>
        </w:r>
        <w:r w:rsidDel="00CE5E77">
          <w:rPr>
            <w:lang w:eastAsia="x-none"/>
          </w:rPr>
          <w:br/>
          <w:delText>The form appears in a new window that allows you to do File &gt; Print or File &gt; Save As functions.</w:delText>
        </w:r>
      </w:del>
    </w:p>
    <w:p w14:paraId="4BF13134" w14:textId="0D5CD038" w:rsidR="00F2232B" w:rsidRPr="00F20122" w:rsidDel="00CE5E77" w:rsidRDefault="00F2232B" w:rsidP="00F2232B">
      <w:pPr>
        <w:ind w:left="1440"/>
        <w:rPr>
          <w:del w:id="9804" w:author="Sayali Dev" w:date="2018-02-21T15:55:00Z"/>
          <w:lang w:eastAsia="x-none"/>
        </w:rPr>
      </w:pPr>
    </w:p>
    <w:p w14:paraId="7EF962E4" w14:textId="5D6D07E6" w:rsidR="00F2232B" w:rsidRPr="003D46F1" w:rsidDel="00CE5E77" w:rsidRDefault="00F2232B" w:rsidP="00C9791D">
      <w:pPr>
        <w:pStyle w:val="BodyText"/>
        <w:numPr>
          <w:ilvl w:val="0"/>
          <w:numId w:val="170"/>
        </w:numPr>
        <w:tabs>
          <w:tab w:val="left" w:pos="720"/>
        </w:tabs>
        <w:ind w:left="720" w:right="720"/>
        <w:rPr>
          <w:del w:id="9805" w:author="Sayali Dev" w:date="2018-02-21T15:55:00Z"/>
        </w:rPr>
      </w:pPr>
      <w:bookmarkStart w:id="9806" w:name="PrintingSampleBarcodeLabels"/>
      <w:bookmarkStart w:id="9807" w:name="_Toc282093953"/>
      <w:bookmarkStart w:id="9808" w:name="_Toc300125751"/>
      <w:bookmarkEnd w:id="9806"/>
      <w:del w:id="9809" w:author="Sayali Dev" w:date="2018-02-21T15:55:00Z">
        <w:r w:rsidRPr="00D16090" w:rsidDel="00CE5E77">
          <w:delText xml:space="preserve">To add </w:delText>
        </w:r>
        <w:r w:rsidDel="00CE5E77">
          <w:delText xml:space="preserve">an </w:delText>
        </w:r>
        <w:r w:rsidRPr="00D16090" w:rsidDel="00CE5E77">
          <w:delText xml:space="preserve">event </w:delText>
        </w:r>
        <w:r w:rsidDel="00CE5E77">
          <w:delText xml:space="preserve">to this </w:delText>
        </w:r>
        <w:r w:rsidDel="00CE5E77">
          <w:rPr>
            <w:lang w:val="en-US"/>
          </w:rPr>
          <w:delText>biospecimen</w:delText>
        </w:r>
        <w:r w:rsidDel="00CE5E77">
          <w:delText xml:space="preserve">, </w:delText>
        </w:r>
        <w:r w:rsidRPr="00D16090" w:rsidDel="00CE5E77">
          <w:delText xml:space="preserve">click the </w:delText>
        </w:r>
        <w:r w:rsidRPr="00A04E89" w:rsidDel="00CE5E77">
          <w:rPr>
            <w:b/>
          </w:rPr>
          <w:delText>Manage Events</w:delText>
        </w:r>
        <w:r w:rsidRPr="00D16090" w:rsidDel="00CE5E77">
          <w:delText xml:space="preserve"> link</w:delText>
        </w:r>
        <w:r w:rsidDel="00CE5E77">
          <w:delText xml:space="preserve">. </w:delText>
        </w:r>
        <w:r w:rsidDel="00CE5E77">
          <w:rPr>
            <w:lang w:val="en-US"/>
          </w:rPr>
          <w:br/>
          <w:delText xml:space="preserve">The </w:delText>
        </w:r>
        <w:r w:rsidRPr="00A5160B" w:rsidDel="00CE5E77">
          <w:rPr>
            <w:b/>
            <w:lang w:val="en-US"/>
          </w:rPr>
          <w:delText>Manage Events</w:delText>
        </w:r>
        <w:r w:rsidDel="00CE5E77">
          <w:rPr>
            <w:lang w:val="en-US"/>
          </w:rPr>
          <w:delText xml:space="preserve"> window appears. </w:delText>
        </w:r>
        <w:r w:rsidDel="00CE5E77">
          <w:rPr>
            <w:lang w:val="en-US"/>
          </w:rPr>
          <w:br/>
        </w:r>
        <w:r w:rsidRPr="00A5160B" w:rsidDel="00CE5E77">
          <w:rPr>
            <w:b/>
            <w:lang w:val="en-US"/>
          </w:rPr>
          <w:delText>Note:</w:delText>
        </w:r>
        <w:r w:rsidDel="00CE5E77">
          <w:rPr>
            <w:lang w:val="en-US"/>
          </w:rPr>
          <w:delText xml:space="preserve"> </w:delText>
        </w:r>
        <w:r w:rsidDel="00CE5E77">
          <w:delText xml:space="preserve">For more information about how to add an event, see </w:delText>
        </w:r>
        <w:r w:rsidR="00CE5E77" w:rsidDel="00CE5E77">
          <w:fldChar w:fldCharType="begin"/>
        </w:r>
        <w:r w:rsidR="00CE5E77" w:rsidDel="00CE5E77">
          <w:delInstrText xml:space="preserve"> HYPERLINK \l "ManagingEvents" </w:delInstrText>
        </w:r>
        <w:r w:rsidR="00CE5E77" w:rsidDel="00CE5E77">
          <w:fldChar w:fldCharType="separate"/>
        </w:r>
        <w:r w:rsidDel="00CE5E77">
          <w:rPr>
            <w:rStyle w:val="Hyperlink"/>
            <w:b/>
          </w:rPr>
          <w:delText xml:space="preserve">Managing </w:delText>
        </w:r>
        <w:r w:rsidRPr="00A04E89" w:rsidDel="00CE5E77">
          <w:rPr>
            <w:rStyle w:val="Hyperlink"/>
            <w:b/>
          </w:rPr>
          <w:delText>Events</w:delText>
        </w:r>
        <w:r w:rsidR="00CE5E77" w:rsidDel="00CE5E77">
          <w:rPr>
            <w:rStyle w:val="Hyperlink"/>
            <w:b/>
          </w:rPr>
          <w:fldChar w:fldCharType="end"/>
        </w:r>
        <w:r w:rsidRPr="00B94701" w:rsidDel="00CE5E77">
          <w:delText>.</w:delText>
        </w:r>
        <w:r w:rsidDel="00CE5E77">
          <w:rPr>
            <w:lang w:val="en-US"/>
          </w:rPr>
          <w:br/>
        </w:r>
      </w:del>
    </w:p>
    <w:p w14:paraId="4053BE36" w14:textId="0C1ABD6C" w:rsidR="00F2232B" w:rsidRPr="00E8445A" w:rsidDel="00CE5E77" w:rsidRDefault="00F2232B" w:rsidP="00C9791D">
      <w:pPr>
        <w:pStyle w:val="BodyText"/>
        <w:numPr>
          <w:ilvl w:val="0"/>
          <w:numId w:val="170"/>
        </w:numPr>
        <w:tabs>
          <w:tab w:val="left" w:pos="720"/>
        </w:tabs>
        <w:ind w:left="720" w:right="720"/>
        <w:rPr>
          <w:del w:id="9810" w:author="Sayali Dev" w:date="2018-02-21T15:55:00Z"/>
        </w:rPr>
      </w:pPr>
      <w:del w:id="9811" w:author="Sayali Dev" w:date="2018-02-21T15:55:00Z">
        <w:r w:rsidRPr="00A04E89" w:rsidDel="00CE5E77">
          <w:delText xml:space="preserve">To attach </w:delText>
        </w:r>
        <w:r w:rsidDel="00CE5E77">
          <w:delText xml:space="preserve">a </w:delText>
        </w:r>
        <w:r w:rsidRPr="00A04E89" w:rsidDel="00CE5E77">
          <w:delText xml:space="preserve">file to this </w:delText>
        </w:r>
        <w:r w:rsidDel="00CE5E77">
          <w:rPr>
            <w:lang w:val="en-US"/>
          </w:rPr>
          <w:delText>biospecimen</w:delText>
        </w:r>
        <w:r w:rsidRPr="00A04E89" w:rsidDel="00CE5E77">
          <w:delText xml:space="preserve">, click </w:delText>
        </w:r>
        <w:r w:rsidDel="00CE5E77">
          <w:delText xml:space="preserve">the </w:delText>
        </w:r>
        <w:r w:rsidDel="00CE5E77">
          <w:rPr>
            <w:b/>
            <w:lang w:val="en-US"/>
          </w:rPr>
          <w:delText>Add Attachment</w:delText>
        </w:r>
        <w:r w:rsidRPr="00A04E89" w:rsidDel="00CE5E77">
          <w:delText xml:space="preserve"> link</w:delText>
        </w:r>
        <w:r w:rsidDel="00CE5E77">
          <w:delText xml:space="preserve">. </w:delText>
        </w:r>
        <w:r w:rsidDel="00CE5E77">
          <w:rPr>
            <w:lang w:val="en-US"/>
          </w:rPr>
          <w:br/>
          <w:delText xml:space="preserve">The </w:delText>
        </w:r>
        <w:r w:rsidRPr="00A5160B" w:rsidDel="00CE5E77">
          <w:rPr>
            <w:b/>
            <w:lang w:val="en-US"/>
          </w:rPr>
          <w:delText xml:space="preserve">Manage </w:delText>
        </w:r>
        <w:r w:rsidDel="00CE5E77">
          <w:rPr>
            <w:b/>
            <w:lang w:val="en-US"/>
          </w:rPr>
          <w:delText>Attachments</w:delText>
        </w:r>
        <w:r w:rsidDel="00CE5E77">
          <w:rPr>
            <w:lang w:val="en-US"/>
          </w:rPr>
          <w:delText xml:space="preserve"> window appears. </w:delText>
        </w:r>
        <w:r w:rsidDel="00CE5E77">
          <w:rPr>
            <w:lang w:val="en-US"/>
          </w:rPr>
          <w:br/>
        </w:r>
        <w:r w:rsidRPr="00A5160B" w:rsidDel="00CE5E77">
          <w:rPr>
            <w:b/>
            <w:lang w:val="en-US"/>
          </w:rPr>
          <w:delText>Note:</w:delText>
        </w:r>
        <w:r w:rsidDel="00CE5E77">
          <w:rPr>
            <w:lang w:val="en-US"/>
          </w:rPr>
          <w:delText xml:space="preserve"> </w:delText>
        </w:r>
        <w:r w:rsidDel="00CE5E77">
          <w:delText xml:space="preserve">For more information about how to attach a file, see </w:delText>
        </w:r>
        <w:r w:rsidR="00CE5E77" w:rsidDel="00CE5E77">
          <w:fldChar w:fldCharType="begin"/>
        </w:r>
        <w:r w:rsidR="00CE5E77" w:rsidDel="00CE5E77">
          <w:delInstrText xml:space="preserve"> HYPERLINK \l "CommonFileUpload" </w:delInstrText>
        </w:r>
        <w:r w:rsidR="00CE5E77" w:rsidDel="00CE5E77">
          <w:fldChar w:fldCharType="separate"/>
        </w:r>
        <w:r w:rsidRPr="003D46F1" w:rsidDel="00CE5E77">
          <w:rPr>
            <w:rStyle w:val="Hyperlink"/>
            <w:b/>
          </w:rPr>
          <w:delText>Common File Upload</w:delText>
        </w:r>
        <w:r w:rsidR="00CE5E77" w:rsidDel="00CE5E77">
          <w:rPr>
            <w:rStyle w:val="Hyperlink"/>
            <w:b/>
          </w:rPr>
          <w:fldChar w:fldCharType="end"/>
        </w:r>
        <w:r w:rsidDel="00CE5E77">
          <w:delText>.</w:delText>
        </w:r>
        <w:r w:rsidDel="00CE5E77">
          <w:rPr>
            <w:lang w:val="en-US"/>
          </w:rPr>
          <w:br/>
        </w:r>
      </w:del>
    </w:p>
    <w:p w14:paraId="67B50158" w14:textId="5AF215FA" w:rsidR="00F2232B" w:rsidRPr="00AC08EA" w:rsidDel="00CE5E77" w:rsidRDefault="00F2232B" w:rsidP="00C9791D">
      <w:pPr>
        <w:pStyle w:val="BodyText"/>
        <w:numPr>
          <w:ilvl w:val="0"/>
          <w:numId w:val="170"/>
        </w:numPr>
        <w:tabs>
          <w:tab w:val="left" w:pos="720"/>
        </w:tabs>
        <w:ind w:left="720" w:right="720"/>
        <w:rPr>
          <w:del w:id="9812" w:author="Sayali Dev" w:date="2018-02-21T15:55:00Z"/>
        </w:rPr>
      </w:pPr>
      <w:del w:id="9813" w:author="Sayali Dev" w:date="2018-02-21T15:55:00Z">
        <w:r w:rsidDel="00CE5E77">
          <w:rPr>
            <w:lang w:val="en-US"/>
          </w:rPr>
          <w:delText>To release the storage location for this biospecimen:</w:delText>
        </w:r>
        <w:r w:rsidDel="00CE5E77">
          <w:rPr>
            <w:lang w:val="en-US"/>
          </w:rPr>
          <w:br/>
        </w:r>
      </w:del>
    </w:p>
    <w:p w14:paraId="2601841B" w14:textId="2F52960C" w:rsidR="00F2232B" w:rsidRPr="00AC08EA" w:rsidDel="00CE5E77" w:rsidRDefault="00F2232B" w:rsidP="00C9791D">
      <w:pPr>
        <w:pStyle w:val="BodyText"/>
        <w:numPr>
          <w:ilvl w:val="0"/>
          <w:numId w:val="173"/>
        </w:numPr>
        <w:tabs>
          <w:tab w:val="left" w:pos="1440"/>
        </w:tabs>
        <w:ind w:left="1440" w:right="720"/>
        <w:rPr>
          <w:del w:id="9814" w:author="Sayali Dev" w:date="2018-02-21T15:55:00Z"/>
        </w:rPr>
      </w:pPr>
      <w:del w:id="9815" w:author="Sayali Dev" w:date="2018-02-21T15:55:00Z">
        <w:r w:rsidDel="00CE5E77">
          <w:rPr>
            <w:lang w:val="en-US"/>
          </w:rPr>
          <w:delText xml:space="preserve">Click the </w:delText>
        </w:r>
        <w:r w:rsidDel="00CE5E77">
          <w:rPr>
            <w:noProof/>
          </w:rPr>
          <w:drawing>
            <wp:inline distT="0" distB="0" distL="0" distR="0" wp14:anchorId="03CCA7C2" wp14:editId="5D4C73A6">
              <wp:extent cx="141605" cy="1416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rsidDel="00CE5E77">
          <w:rPr>
            <w:lang w:val="en-US"/>
          </w:rPr>
          <w:delText xml:space="preserve"> icon in the </w:delText>
        </w:r>
        <w:r w:rsidRPr="00AC08EA" w:rsidDel="00CE5E77">
          <w:rPr>
            <w:b/>
            <w:lang w:val="en-US"/>
          </w:rPr>
          <w:delText>Storage Location</w:delText>
        </w:r>
        <w:r w:rsidDel="00CE5E77">
          <w:rPr>
            <w:lang w:val="en-US"/>
          </w:rPr>
          <w:delText xml:space="preserve"> field. </w:delText>
        </w:r>
        <w:r w:rsidDel="00CE5E77">
          <w:rPr>
            <w:lang w:val="en-US"/>
          </w:rPr>
          <w:br/>
          <w:delText>A confirmation message appears.</w:delText>
        </w:r>
        <w:r w:rsidDel="00CE5E77">
          <w:rPr>
            <w:lang w:val="en-US"/>
          </w:rPr>
          <w:br/>
        </w:r>
        <w:r w:rsidRPr="008E4721" w:rsidDel="00CE5E77">
          <w:rPr>
            <w:b/>
            <w:lang w:val="en-US"/>
          </w:rPr>
          <w:delText>Note:</w:delText>
        </w:r>
        <w:r w:rsidDel="00CE5E77">
          <w:rPr>
            <w:lang w:val="en-US"/>
          </w:rPr>
          <w:delText xml:space="preserve"> The icon displays only if a storage location is assigned to this biospecimen.</w:delText>
        </w:r>
        <w:r w:rsidDel="00CE5E77">
          <w:rPr>
            <w:lang w:val="en-US"/>
          </w:rPr>
          <w:br/>
        </w:r>
      </w:del>
    </w:p>
    <w:p w14:paraId="2335D24F" w14:textId="1AA42D70" w:rsidR="00F2232B" w:rsidRPr="00585E9A" w:rsidDel="00CE5E77" w:rsidRDefault="00F2232B" w:rsidP="00C9791D">
      <w:pPr>
        <w:pStyle w:val="BodyText"/>
        <w:numPr>
          <w:ilvl w:val="0"/>
          <w:numId w:val="173"/>
        </w:numPr>
        <w:tabs>
          <w:tab w:val="left" w:pos="1440"/>
        </w:tabs>
        <w:ind w:left="1440" w:right="720"/>
        <w:rPr>
          <w:del w:id="9816" w:author="Sayali Dev" w:date="2018-02-21T15:55:00Z"/>
        </w:rPr>
      </w:pPr>
      <w:del w:id="9817" w:author="Sayali Dev" w:date="2018-02-21T15:55:00Z">
        <w:r w:rsidDel="00CE5E77">
          <w:rPr>
            <w:lang w:val="en-US"/>
          </w:rPr>
          <w:delText>Click OK .</w:delText>
        </w:r>
        <w:r w:rsidDel="00CE5E77">
          <w:rPr>
            <w:lang w:val="en-US"/>
          </w:rPr>
          <w:br/>
          <w:delText xml:space="preserve">The message window closes and the assigned storage location is released for storing other biospecimen. The </w:delText>
        </w:r>
        <w:r w:rsidRPr="008E4721" w:rsidDel="00CE5E77">
          <w:rPr>
            <w:b/>
            <w:lang w:val="en-US"/>
          </w:rPr>
          <w:delText>Storage Location</w:delText>
        </w:r>
        <w:r w:rsidDel="00CE5E77">
          <w:rPr>
            <w:lang w:val="en-US"/>
          </w:rPr>
          <w:delText xml:space="preserve"> for this biospecimen appears as </w:delText>
        </w:r>
        <w:r w:rsidRPr="00AC08EA" w:rsidDel="00CE5E77">
          <w:rPr>
            <w:b/>
            <w:lang w:val="en-US"/>
          </w:rPr>
          <w:delText>Unassigned</w:delText>
        </w:r>
        <w:r w:rsidDel="00CE5E77">
          <w:rPr>
            <w:lang w:val="en-US"/>
          </w:rPr>
          <w:delText xml:space="preserve"> on the </w:delText>
        </w:r>
        <w:r w:rsidRPr="008E4721" w:rsidDel="00CE5E77">
          <w:rPr>
            <w:b/>
            <w:lang w:val="en-US"/>
          </w:rPr>
          <w:delText>View Biospecimen</w:delText>
        </w:r>
        <w:r w:rsidDel="00CE5E77">
          <w:rPr>
            <w:lang w:val="en-US"/>
          </w:rPr>
          <w:delText xml:space="preserve"> screen.</w:delText>
        </w:r>
        <w:r w:rsidDel="00CE5E77">
          <w:rPr>
            <w:lang w:val="en-US"/>
          </w:rPr>
          <w:br/>
        </w:r>
      </w:del>
    </w:p>
    <w:p w14:paraId="62D1D3A6" w14:textId="3D7BE875" w:rsidR="00F2232B" w:rsidRPr="00FF593D" w:rsidDel="00CE5E77" w:rsidRDefault="00F2232B" w:rsidP="00C9791D">
      <w:pPr>
        <w:pStyle w:val="BodyText"/>
        <w:numPr>
          <w:ilvl w:val="0"/>
          <w:numId w:val="170"/>
        </w:numPr>
        <w:tabs>
          <w:tab w:val="left" w:pos="720"/>
        </w:tabs>
        <w:ind w:left="720" w:right="720"/>
        <w:rPr>
          <w:del w:id="9818" w:author="Sayali Dev" w:date="2018-02-21T15:55:00Z"/>
        </w:rPr>
      </w:pPr>
      <w:del w:id="9819" w:author="Sayali Dev" w:date="2018-02-21T15:55:00Z">
        <w:r w:rsidDel="00CE5E77">
          <w:rPr>
            <w:lang w:val="en-US"/>
          </w:rPr>
          <w:delText xml:space="preserve">To view the quantity history for this biospecimen, click the </w:delText>
        </w:r>
        <w:r w:rsidRPr="003D46F1" w:rsidDel="00CE5E77">
          <w:rPr>
            <w:b/>
            <w:lang w:val="en-US"/>
          </w:rPr>
          <w:delText>Quantity Audit Log</w:delText>
        </w:r>
        <w:r w:rsidDel="00CE5E77">
          <w:rPr>
            <w:lang w:val="en-US"/>
          </w:rPr>
          <w:delText xml:space="preserve"> link.</w:delText>
        </w:r>
        <w:r w:rsidDel="00CE5E77">
          <w:rPr>
            <w:lang w:val="en-US"/>
          </w:rPr>
          <w:br/>
          <w:delText xml:space="preserve">The </w:delText>
        </w:r>
        <w:r w:rsidRPr="00FF593D" w:rsidDel="00CE5E77">
          <w:rPr>
            <w:b/>
            <w:lang w:val="en-US"/>
          </w:rPr>
          <w:delText>Quantity Audit Log</w:delText>
        </w:r>
        <w:r w:rsidDel="00CE5E77">
          <w:rPr>
            <w:lang w:val="en-US"/>
          </w:rPr>
          <w:delText xml:space="preserve"> window appears.</w:delText>
        </w:r>
        <w:r w:rsidDel="00CE5E77">
          <w:rPr>
            <w:lang w:val="en-US"/>
          </w:rPr>
          <w:br/>
        </w:r>
      </w:del>
    </w:p>
    <w:p w14:paraId="26B174ED" w14:textId="4F830C2D" w:rsidR="00F2232B" w:rsidDel="00CE5E77" w:rsidRDefault="00F2232B" w:rsidP="00F2232B">
      <w:pPr>
        <w:pStyle w:val="BodyText"/>
        <w:tabs>
          <w:tab w:val="left" w:pos="720"/>
        </w:tabs>
        <w:ind w:left="720" w:right="720"/>
        <w:rPr>
          <w:del w:id="9820" w:author="Sayali Dev" w:date="2018-02-21T15:55:00Z"/>
          <w:lang w:val="en-US"/>
        </w:rPr>
      </w:pPr>
      <w:del w:id="9821" w:author="Sayali Dev" w:date="2018-02-21T15:55:00Z">
        <w:r w:rsidRPr="00F369F0" w:rsidDel="00CE5E77">
          <w:rPr>
            <w:noProof/>
          </w:rPr>
          <w:drawing>
            <wp:inline distT="0" distB="0" distL="0" distR="0" wp14:anchorId="58FD8DA8" wp14:editId="12304485">
              <wp:extent cx="2884805" cy="2992755"/>
              <wp:effectExtent l="19050" t="19050" r="10795" b="1714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84805" cy="2992755"/>
                      </a:xfrm>
                      <a:prstGeom prst="rect">
                        <a:avLst/>
                      </a:prstGeom>
                      <a:noFill/>
                      <a:ln w="3175">
                        <a:solidFill>
                          <a:schemeClr val="tx1"/>
                        </a:solidFill>
                      </a:ln>
                    </pic:spPr>
                  </pic:pic>
                </a:graphicData>
              </a:graphic>
            </wp:inline>
          </w:drawing>
        </w:r>
      </w:del>
    </w:p>
    <w:p w14:paraId="00DF77FA" w14:textId="7BF5A1EF" w:rsidR="00F2232B" w:rsidDel="00CE5E77" w:rsidRDefault="00F2232B" w:rsidP="00F2232B">
      <w:pPr>
        <w:pStyle w:val="Figure"/>
        <w:tabs>
          <w:tab w:val="clear" w:pos="1710"/>
          <w:tab w:val="num" w:pos="1800"/>
        </w:tabs>
        <w:ind w:left="1152" w:hanging="432"/>
        <w:rPr>
          <w:del w:id="9822" w:author="Sayali Dev" w:date="2018-02-21T15:55:00Z"/>
        </w:rPr>
      </w:pPr>
      <w:del w:id="9823" w:author="Sayali Dev" w:date="2018-02-21T15:55:00Z">
        <w:r w:rsidDel="00CE5E77">
          <w:delText>View Biospecimen page – Quantity Audit Log window</w:delText>
        </w:r>
      </w:del>
    </w:p>
    <w:p w14:paraId="180A5710" w14:textId="19524257" w:rsidR="00F2232B" w:rsidDel="00CE5E77" w:rsidRDefault="00F2232B" w:rsidP="00F2232B">
      <w:pPr>
        <w:pStyle w:val="BodyText"/>
        <w:tabs>
          <w:tab w:val="left" w:pos="720"/>
        </w:tabs>
        <w:ind w:right="720"/>
        <w:rPr>
          <w:del w:id="9824" w:author="Sayali Dev" w:date="2018-02-21T15:55:00Z"/>
          <w:lang w:val="en-US"/>
        </w:rPr>
      </w:pPr>
    </w:p>
    <w:p w14:paraId="5FBABEDA" w14:textId="03C7C878" w:rsidR="00F2232B" w:rsidDel="00CE5E77" w:rsidRDefault="00F2232B" w:rsidP="00F2232B">
      <w:pPr>
        <w:rPr>
          <w:del w:id="9825" w:author="Sayali Dev" w:date="2018-02-21T15:55:00Z"/>
        </w:rPr>
      </w:pPr>
    </w:p>
    <w:p w14:paraId="1A38A5D3" w14:textId="388C2308" w:rsidR="00F2232B" w:rsidRPr="00EB3815" w:rsidDel="00CE5E77" w:rsidRDefault="00F2232B" w:rsidP="00C9791D">
      <w:pPr>
        <w:pStyle w:val="BodyText"/>
        <w:numPr>
          <w:ilvl w:val="0"/>
          <w:numId w:val="170"/>
        </w:numPr>
        <w:tabs>
          <w:tab w:val="left" w:pos="720"/>
        </w:tabs>
        <w:ind w:left="720" w:right="720"/>
        <w:rPr>
          <w:del w:id="9826" w:author="Sayali Dev" w:date="2018-02-21T15:55:00Z"/>
        </w:rPr>
      </w:pPr>
      <w:del w:id="9827" w:author="Sayali Dev" w:date="2018-02-21T15:55:00Z">
        <w:r w:rsidDel="00CE5E77">
          <w:rPr>
            <w:lang w:val="en-US"/>
          </w:rPr>
          <w:delText xml:space="preserve">To view the LIMS processing workflow details for this biospecimen, click the </w:delText>
        </w:r>
        <w:r w:rsidRPr="0011493F" w:rsidDel="00CE5E77">
          <w:rPr>
            <w:b/>
            <w:lang w:val="en-US"/>
          </w:rPr>
          <w:delText>View</w:delText>
        </w:r>
        <w:r w:rsidDel="00CE5E77">
          <w:rPr>
            <w:lang w:val="en-US"/>
          </w:rPr>
          <w:delText xml:space="preserve"> link in the last column of the </w:delText>
        </w:r>
        <w:r w:rsidRPr="0011493F" w:rsidDel="00CE5E77">
          <w:rPr>
            <w:b/>
            <w:lang w:val="en-US"/>
          </w:rPr>
          <w:delText>Sample Processing</w:delText>
        </w:r>
        <w:r w:rsidRPr="00E977B1" w:rsidDel="00CE5E77">
          <w:rPr>
            <w:b/>
            <w:lang w:val="en-US"/>
          </w:rPr>
          <w:delText xml:space="preserve"> History</w:delText>
        </w:r>
        <w:r w:rsidDel="00CE5E77">
          <w:rPr>
            <w:lang w:val="en-US"/>
          </w:rPr>
          <w:delText xml:space="preserve"> table.</w:delText>
        </w:r>
      </w:del>
    </w:p>
    <w:p w14:paraId="0A3E4BC0" w14:textId="54321915" w:rsidR="00F2232B" w:rsidDel="00CE5E77" w:rsidRDefault="00F2232B" w:rsidP="00F2232B">
      <w:pPr>
        <w:pStyle w:val="BodyText"/>
        <w:tabs>
          <w:tab w:val="left" w:pos="720"/>
        </w:tabs>
        <w:ind w:left="720" w:right="720"/>
        <w:rPr>
          <w:del w:id="9828" w:author="Sayali Dev" w:date="2018-02-21T15:55:00Z"/>
        </w:rPr>
      </w:pPr>
      <w:del w:id="9829" w:author="Sayali Dev" w:date="2018-02-21T15:55:00Z">
        <w:r w:rsidRPr="000D0D90" w:rsidDel="00CE5E77">
          <w:rPr>
            <w:lang w:val="en-US"/>
          </w:rPr>
          <w:delText xml:space="preserve">The </w:delText>
        </w:r>
        <w:r w:rsidDel="00CE5E77">
          <w:rPr>
            <w:b/>
            <w:lang w:val="en-US"/>
          </w:rPr>
          <w:delText>View Workflow</w:delText>
        </w:r>
        <w:r w:rsidRPr="000D0D90" w:rsidDel="00CE5E77">
          <w:rPr>
            <w:lang w:val="en-US"/>
          </w:rPr>
          <w:delText xml:space="preserve"> </w:delText>
        </w:r>
        <w:r w:rsidDel="00CE5E77">
          <w:rPr>
            <w:lang w:val="en-US"/>
          </w:rPr>
          <w:delText>page</w:delText>
        </w:r>
        <w:r w:rsidRPr="000D0D90" w:rsidDel="00CE5E77">
          <w:rPr>
            <w:lang w:val="en-US"/>
          </w:rPr>
          <w:delText xml:space="preserve"> appears.</w:delText>
        </w:r>
        <w:r w:rsidDel="00CE5E77">
          <w:rPr>
            <w:lang w:val="en-US"/>
          </w:rPr>
          <w:br/>
        </w:r>
        <w:r w:rsidDel="00CE5E77">
          <w:rPr>
            <w:b/>
            <w:lang w:val="en-US"/>
          </w:rPr>
          <w:br/>
        </w:r>
        <w:r w:rsidRPr="000D0D90" w:rsidDel="00CE5E77">
          <w:rPr>
            <w:b/>
            <w:lang w:val="en-US"/>
          </w:rPr>
          <w:delText>Note:</w:delText>
        </w:r>
        <w:r w:rsidDel="00CE5E77">
          <w:rPr>
            <w:lang w:val="en-US"/>
          </w:rPr>
          <w:delText xml:space="preserve"> </w:delText>
        </w:r>
        <w:r w:rsidRPr="000D0D90" w:rsidDel="00CE5E77">
          <w:rPr>
            <w:lang w:val="en-US"/>
          </w:rPr>
          <w:delText xml:space="preserve">The link </w:delText>
        </w:r>
        <w:r w:rsidDel="00CE5E77">
          <w:rPr>
            <w:lang w:val="en-US"/>
          </w:rPr>
          <w:delText>display</w:delText>
        </w:r>
        <w:r w:rsidRPr="000D0D90" w:rsidDel="00CE5E77">
          <w:rPr>
            <w:lang w:val="en-US"/>
          </w:rPr>
          <w:delText>s only if th</w:delText>
        </w:r>
        <w:r w:rsidDel="00CE5E77">
          <w:rPr>
            <w:lang w:val="en-US"/>
          </w:rPr>
          <w:delText>is</w:delText>
        </w:r>
        <w:r w:rsidRPr="000D0D90" w:rsidDel="00CE5E77">
          <w:rPr>
            <w:lang w:val="en-US"/>
          </w:rPr>
          <w:delText xml:space="preserve"> biospecimen </w:delText>
        </w:r>
        <w:r w:rsidDel="00CE5E77">
          <w:rPr>
            <w:lang w:val="en-US"/>
          </w:rPr>
          <w:delText>has a sample processing workflow associated with it.</w:delText>
        </w:r>
      </w:del>
    </w:p>
    <w:p w14:paraId="12ECABCA" w14:textId="3C55899F" w:rsidR="00F2232B" w:rsidDel="00CE5E77" w:rsidRDefault="00F2232B" w:rsidP="00F2232B">
      <w:pPr>
        <w:ind w:left="720"/>
        <w:rPr>
          <w:del w:id="9830" w:author="Sayali Dev" w:date="2018-02-21T15:55:00Z"/>
        </w:rPr>
      </w:pPr>
      <w:del w:id="9831" w:author="Sayali Dev" w:date="2018-02-21T15:55:00Z">
        <w:r w:rsidDel="00CE5E77">
          <w:br/>
        </w:r>
        <w:r w:rsidDel="00CE5E77">
          <w:rPr>
            <w:noProof/>
          </w:rPr>
          <w:drawing>
            <wp:inline distT="0" distB="0" distL="0" distR="0" wp14:anchorId="60C157AA" wp14:editId="744CFB2F">
              <wp:extent cx="6272793" cy="2934392"/>
              <wp:effectExtent l="19050" t="19050" r="13970" b="18415"/>
              <wp:docPr id="9257" name="Picture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91443" cy="2943116"/>
                      </a:xfrm>
                      <a:prstGeom prst="rect">
                        <a:avLst/>
                      </a:prstGeom>
                      <a:ln w="3175">
                        <a:solidFill>
                          <a:schemeClr val="tx1"/>
                        </a:solidFill>
                      </a:ln>
                    </pic:spPr>
                  </pic:pic>
                </a:graphicData>
              </a:graphic>
            </wp:inline>
          </w:drawing>
        </w:r>
      </w:del>
    </w:p>
    <w:p w14:paraId="1C873036" w14:textId="26BA00E0" w:rsidR="00F2232B" w:rsidDel="00CE5E77" w:rsidRDefault="00F2232B" w:rsidP="00F2232B">
      <w:pPr>
        <w:pStyle w:val="Figure"/>
        <w:tabs>
          <w:tab w:val="clear" w:pos="1710"/>
          <w:tab w:val="num" w:pos="1800"/>
        </w:tabs>
        <w:ind w:left="1152" w:hanging="432"/>
        <w:rPr>
          <w:del w:id="9832" w:author="Sayali Dev" w:date="2018-02-21T15:55:00Z"/>
        </w:rPr>
      </w:pPr>
      <w:del w:id="9833" w:author="Sayali Dev" w:date="2018-02-21T15:55:00Z">
        <w:r w:rsidDel="00CE5E77">
          <w:delText xml:space="preserve">View Biospecimen page – View Workflow sample processing page </w:delText>
        </w:r>
        <w:r w:rsidDel="00CE5E77">
          <w:br/>
        </w:r>
      </w:del>
    </w:p>
    <w:p w14:paraId="09515A91" w14:textId="48C06153" w:rsidR="00F2232B" w:rsidDel="00CE5E77" w:rsidRDefault="00F2232B" w:rsidP="00F2232B">
      <w:pPr>
        <w:ind w:left="720"/>
        <w:rPr>
          <w:del w:id="9834" w:author="Sayali Dev" w:date="2018-02-21T15:55:00Z"/>
        </w:rPr>
      </w:pPr>
    </w:p>
    <w:p w14:paraId="110C2314" w14:textId="3A02E7C7" w:rsidR="00F2232B" w:rsidRPr="00EB3815" w:rsidDel="00CE5E77" w:rsidRDefault="00F2232B" w:rsidP="00C9791D">
      <w:pPr>
        <w:pStyle w:val="BodyText"/>
        <w:numPr>
          <w:ilvl w:val="0"/>
          <w:numId w:val="170"/>
        </w:numPr>
        <w:tabs>
          <w:tab w:val="left" w:pos="720"/>
        </w:tabs>
        <w:ind w:left="720" w:right="720"/>
        <w:rPr>
          <w:del w:id="9835" w:author="Sayali Dev" w:date="2018-02-21T15:55:00Z"/>
        </w:rPr>
      </w:pPr>
      <w:del w:id="9836" w:author="Sayali Dev" w:date="2018-02-21T15:55:00Z">
        <w:r w:rsidDel="00CE5E77">
          <w:rPr>
            <w:lang w:val="en-US"/>
          </w:rPr>
          <w:delText xml:space="preserve">To view details of the parent of this biospecimen, click the </w:delText>
        </w:r>
        <w:r w:rsidRPr="001756CC" w:rsidDel="00CE5E77">
          <w:rPr>
            <w:b/>
            <w:lang w:val="en-US"/>
          </w:rPr>
          <w:delText>Identifier</w:delText>
        </w:r>
        <w:r w:rsidDel="00CE5E77">
          <w:rPr>
            <w:lang w:val="en-US"/>
          </w:rPr>
          <w:delText xml:space="preserve"> link in the </w:delText>
        </w:r>
        <w:r w:rsidRPr="005625EF" w:rsidDel="00CE5E77">
          <w:rPr>
            <w:b/>
            <w:lang w:val="en-US"/>
          </w:rPr>
          <w:delText>Immediate Parents</w:delText>
        </w:r>
        <w:r w:rsidDel="00CE5E77">
          <w:rPr>
            <w:lang w:val="en-US"/>
          </w:rPr>
          <w:delText xml:space="preserve"> table in the </w:delText>
        </w:r>
        <w:r w:rsidRPr="005625EF" w:rsidDel="00CE5E77">
          <w:rPr>
            <w:b/>
            <w:lang w:val="en-US"/>
          </w:rPr>
          <w:delText>Genealogy</w:delText>
        </w:r>
        <w:r w:rsidDel="00CE5E77">
          <w:rPr>
            <w:lang w:val="en-US"/>
          </w:rPr>
          <w:delText xml:space="preserve"> section.</w:delText>
        </w:r>
      </w:del>
    </w:p>
    <w:p w14:paraId="19AA64CC" w14:textId="782BFBAE" w:rsidR="00F2232B" w:rsidDel="00CE5E77" w:rsidRDefault="00F2232B" w:rsidP="00F2232B">
      <w:pPr>
        <w:ind w:left="720"/>
        <w:rPr>
          <w:del w:id="9837" w:author="Sayali Dev" w:date="2018-02-21T15:55:00Z"/>
          <w:b/>
        </w:rPr>
      </w:pPr>
      <w:del w:id="9838" w:author="Sayali Dev" w:date="2018-02-21T15:55:00Z">
        <w:r w:rsidRPr="000D0D90" w:rsidDel="00CE5E77">
          <w:delText xml:space="preserve">The </w:delText>
        </w:r>
        <w:r w:rsidDel="00CE5E77">
          <w:rPr>
            <w:b/>
          </w:rPr>
          <w:delText>View Biospecimen</w:delText>
        </w:r>
        <w:r w:rsidRPr="000D0D90" w:rsidDel="00CE5E77">
          <w:delText xml:space="preserve"> </w:delText>
        </w:r>
        <w:r w:rsidDel="00CE5E77">
          <w:delText>page</w:delText>
        </w:r>
        <w:r w:rsidRPr="000D0D90" w:rsidDel="00CE5E77">
          <w:delText xml:space="preserve"> </w:delText>
        </w:r>
        <w:r w:rsidDel="00CE5E77">
          <w:delText>appears with all the information for the selected parent biospecimen</w:delText>
        </w:r>
        <w:r w:rsidRPr="000D0D90" w:rsidDel="00CE5E77">
          <w:delText>.</w:delText>
        </w:r>
        <w:r w:rsidDel="00CE5E77">
          <w:rPr>
            <w:b/>
          </w:rPr>
          <w:br/>
        </w:r>
      </w:del>
    </w:p>
    <w:p w14:paraId="38E9B83B" w14:textId="7256C47A" w:rsidR="00F2232B" w:rsidDel="00CE5E77" w:rsidRDefault="00F2232B" w:rsidP="00F2232B">
      <w:pPr>
        <w:ind w:left="720"/>
        <w:rPr>
          <w:del w:id="9839" w:author="Sayali Dev" w:date="2018-02-21T15:55:00Z"/>
        </w:rPr>
      </w:pPr>
      <w:del w:id="9840" w:author="Sayali Dev" w:date="2018-02-21T15:55:00Z">
        <w:r w:rsidRPr="000D0D90" w:rsidDel="00CE5E77">
          <w:rPr>
            <w:b/>
          </w:rPr>
          <w:delText>Note:</w:delText>
        </w:r>
        <w:r w:rsidDel="00CE5E77">
          <w:delText xml:space="preserve"> </w:delText>
        </w:r>
      </w:del>
    </w:p>
    <w:p w14:paraId="794D8C44" w14:textId="4A94303C" w:rsidR="00F2232B" w:rsidDel="00CE5E77" w:rsidRDefault="00F2232B" w:rsidP="00C9791D">
      <w:pPr>
        <w:numPr>
          <w:ilvl w:val="0"/>
          <w:numId w:val="174"/>
        </w:numPr>
        <w:rPr>
          <w:del w:id="9841" w:author="Sayali Dev" w:date="2018-02-21T15:55:00Z"/>
        </w:rPr>
      </w:pPr>
      <w:del w:id="9842" w:author="Sayali Dev" w:date="2018-02-21T15:55:00Z">
        <w:r w:rsidRPr="000D0D90" w:rsidDel="00CE5E77">
          <w:delText xml:space="preserve">The link </w:delText>
        </w:r>
        <w:r w:rsidDel="00CE5E77">
          <w:delText>is displayed</w:delText>
        </w:r>
        <w:r w:rsidRPr="000D0D90" w:rsidDel="00CE5E77">
          <w:delText xml:space="preserve"> only if th</w:delText>
        </w:r>
        <w:r w:rsidDel="00CE5E77">
          <w:delText>is</w:delText>
        </w:r>
        <w:r w:rsidRPr="000D0D90" w:rsidDel="00CE5E77">
          <w:delText xml:space="preserve"> biospecimen </w:delText>
        </w:r>
        <w:r w:rsidDel="00CE5E77">
          <w:delText>was created as a result of a sample processing workflow</w:delText>
        </w:r>
        <w:r w:rsidRPr="000D0D90" w:rsidDel="00CE5E77">
          <w:delText>.</w:delText>
        </w:r>
        <w:r w:rsidRPr="00FF629E" w:rsidDel="00CE5E77">
          <w:delText xml:space="preserve"> </w:delText>
        </w:r>
      </w:del>
    </w:p>
    <w:p w14:paraId="2F0B0EEE" w14:textId="2D07DB48" w:rsidR="00F2232B" w:rsidDel="00CE5E77" w:rsidRDefault="00F2232B" w:rsidP="00C9791D">
      <w:pPr>
        <w:numPr>
          <w:ilvl w:val="0"/>
          <w:numId w:val="174"/>
        </w:numPr>
        <w:rPr>
          <w:del w:id="9843" w:author="Sayali Dev" w:date="2018-02-21T15:55:00Z"/>
        </w:rPr>
      </w:pPr>
      <w:del w:id="9844" w:author="Sayali Dev" w:date="2018-02-21T15:55:00Z">
        <w:r w:rsidDel="00CE5E77">
          <w:delText>You can expand this section by clicking the</w:delText>
        </w:r>
        <w:r w:rsidDel="00CE5E77">
          <w:rPr>
            <w:b/>
            <w:noProof/>
          </w:rPr>
          <w:drawing>
            <wp:inline distT="0" distB="0" distL="0" distR="0" wp14:anchorId="484D1F87" wp14:editId="51BF55C9">
              <wp:extent cx="307340" cy="2743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8">
                        <a:extLst>
                          <a:ext uri="{28A0092B-C50C-407E-A947-70E740481C1C}">
                            <a14:useLocalDpi xmlns:a14="http://schemas.microsoft.com/office/drawing/2010/main" val="0"/>
                          </a:ext>
                        </a:extLst>
                      </a:blip>
                      <a:srcRect l="30524" t="66704" r="66928" b="30150"/>
                      <a:stretch>
                        <a:fillRect/>
                      </a:stretch>
                    </pic:blipFill>
                    <pic:spPr bwMode="auto">
                      <a:xfrm>
                        <a:off x="0" y="0"/>
                        <a:ext cx="307340" cy="274320"/>
                      </a:xfrm>
                      <a:prstGeom prst="rect">
                        <a:avLst/>
                      </a:prstGeom>
                      <a:noFill/>
                      <a:ln>
                        <a:noFill/>
                      </a:ln>
                    </pic:spPr>
                  </pic:pic>
                </a:graphicData>
              </a:graphic>
            </wp:inline>
          </w:drawing>
        </w:r>
        <w:r w:rsidRPr="00FF4A07" w:rsidDel="00CE5E77">
          <w:delText>icon.</w:delText>
        </w:r>
      </w:del>
    </w:p>
    <w:p w14:paraId="56488E9C" w14:textId="21742B21" w:rsidR="00F2232B" w:rsidDel="00CE5E77" w:rsidRDefault="00F2232B" w:rsidP="00F2232B">
      <w:pPr>
        <w:ind w:left="720"/>
        <w:rPr>
          <w:del w:id="9845" w:author="Sayali Dev" w:date="2018-02-21T15:55:00Z"/>
        </w:rPr>
      </w:pPr>
    </w:p>
    <w:p w14:paraId="3893E1D2" w14:textId="6A3177B9" w:rsidR="00F2232B" w:rsidRPr="00EB3815" w:rsidDel="00CE5E77" w:rsidRDefault="00F2232B" w:rsidP="00C9791D">
      <w:pPr>
        <w:pStyle w:val="BodyText"/>
        <w:numPr>
          <w:ilvl w:val="0"/>
          <w:numId w:val="170"/>
        </w:numPr>
        <w:tabs>
          <w:tab w:val="left" w:pos="720"/>
        </w:tabs>
        <w:ind w:left="720" w:right="720"/>
        <w:rPr>
          <w:del w:id="9846" w:author="Sayali Dev" w:date="2018-02-21T15:55:00Z"/>
        </w:rPr>
      </w:pPr>
      <w:del w:id="9847" w:author="Sayali Dev" w:date="2018-02-21T15:55:00Z">
        <w:r w:rsidDel="00CE5E77">
          <w:rPr>
            <w:lang w:val="en-US"/>
          </w:rPr>
          <w:delText xml:space="preserve">To view details of a child of this biospecimen, click the </w:delText>
        </w:r>
        <w:r w:rsidRPr="001756CC" w:rsidDel="00CE5E77">
          <w:rPr>
            <w:b/>
            <w:lang w:val="en-US"/>
          </w:rPr>
          <w:delText>Identifier</w:delText>
        </w:r>
        <w:r w:rsidDel="00CE5E77">
          <w:rPr>
            <w:lang w:val="en-US"/>
          </w:rPr>
          <w:delText xml:space="preserve"> link in the </w:delText>
        </w:r>
        <w:r w:rsidRPr="005625EF" w:rsidDel="00CE5E77">
          <w:rPr>
            <w:b/>
            <w:lang w:val="en-US"/>
          </w:rPr>
          <w:delText xml:space="preserve">Immediate </w:delText>
        </w:r>
        <w:r w:rsidDel="00CE5E77">
          <w:rPr>
            <w:b/>
            <w:lang w:val="en-US"/>
          </w:rPr>
          <w:delText>Children</w:delText>
        </w:r>
        <w:r w:rsidDel="00CE5E77">
          <w:rPr>
            <w:lang w:val="en-US"/>
          </w:rPr>
          <w:delText xml:space="preserve"> table in the </w:delText>
        </w:r>
        <w:r w:rsidRPr="005625EF" w:rsidDel="00CE5E77">
          <w:rPr>
            <w:b/>
            <w:lang w:val="en-US"/>
          </w:rPr>
          <w:delText>Genealogy</w:delText>
        </w:r>
        <w:r w:rsidDel="00CE5E77">
          <w:rPr>
            <w:lang w:val="en-US"/>
          </w:rPr>
          <w:delText xml:space="preserve"> section.</w:delText>
        </w:r>
      </w:del>
    </w:p>
    <w:p w14:paraId="1C4B0564" w14:textId="4807E996" w:rsidR="00F2232B" w:rsidDel="00CE5E77" w:rsidRDefault="00F2232B" w:rsidP="00F2232B">
      <w:pPr>
        <w:ind w:left="720"/>
        <w:rPr>
          <w:del w:id="9848" w:author="Sayali Dev" w:date="2018-02-21T15:55:00Z"/>
          <w:b/>
        </w:rPr>
      </w:pPr>
      <w:del w:id="9849" w:author="Sayali Dev" w:date="2018-02-21T15:55:00Z">
        <w:r w:rsidRPr="000D0D90" w:rsidDel="00CE5E77">
          <w:delText xml:space="preserve">The </w:delText>
        </w:r>
        <w:r w:rsidDel="00CE5E77">
          <w:rPr>
            <w:b/>
          </w:rPr>
          <w:delText>View Biospecimen</w:delText>
        </w:r>
        <w:r w:rsidRPr="000D0D90" w:rsidDel="00CE5E77">
          <w:delText xml:space="preserve"> </w:delText>
        </w:r>
        <w:r w:rsidDel="00CE5E77">
          <w:delText>page</w:delText>
        </w:r>
        <w:r w:rsidRPr="000D0D90" w:rsidDel="00CE5E77">
          <w:delText xml:space="preserve"> </w:delText>
        </w:r>
        <w:r w:rsidDel="00CE5E77">
          <w:delText>appears with all the information for the selected child biospecimen</w:delText>
        </w:r>
        <w:r w:rsidRPr="000D0D90" w:rsidDel="00CE5E77">
          <w:delText>.</w:delText>
        </w:r>
        <w:r w:rsidDel="00CE5E77">
          <w:rPr>
            <w:b/>
          </w:rPr>
          <w:br/>
        </w:r>
      </w:del>
    </w:p>
    <w:p w14:paraId="051A877A" w14:textId="24F92B43" w:rsidR="00F2232B" w:rsidDel="00CE5E77" w:rsidRDefault="00F2232B" w:rsidP="00F2232B">
      <w:pPr>
        <w:ind w:left="720"/>
        <w:rPr>
          <w:del w:id="9850" w:author="Sayali Dev" w:date="2018-02-21T15:55:00Z"/>
        </w:rPr>
      </w:pPr>
      <w:del w:id="9851" w:author="Sayali Dev" w:date="2018-02-21T15:55:00Z">
        <w:r w:rsidRPr="000D0D90" w:rsidDel="00CE5E77">
          <w:rPr>
            <w:b/>
          </w:rPr>
          <w:delText>Note:</w:delText>
        </w:r>
        <w:r w:rsidDel="00CE5E77">
          <w:delText xml:space="preserve"> </w:delText>
        </w:r>
      </w:del>
    </w:p>
    <w:p w14:paraId="65CC04FF" w14:textId="5A9E3C7C" w:rsidR="00F2232B" w:rsidDel="00CE5E77" w:rsidRDefault="00F2232B" w:rsidP="00C9791D">
      <w:pPr>
        <w:numPr>
          <w:ilvl w:val="0"/>
          <w:numId w:val="175"/>
        </w:numPr>
        <w:rPr>
          <w:del w:id="9852" w:author="Sayali Dev" w:date="2018-02-21T15:55:00Z"/>
        </w:rPr>
      </w:pPr>
      <w:del w:id="9853" w:author="Sayali Dev" w:date="2018-02-21T15:55:00Z">
        <w:r w:rsidRPr="000D0D90" w:rsidDel="00CE5E77">
          <w:delText>The link</w:delText>
        </w:r>
        <w:r w:rsidDel="00CE5E77">
          <w:delText xml:space="preserve"> is</w:delText>
        </w:r>
        <w:r w:rsidRPr="000D0D90" w:rsidDel="00CE5E77">
          <w:delText xml:space="preserve"> </w:delText>
        </w:r>
        <w:r w:rsidDel="00CE5E77">
          <w:delText>displayed</w:delText>
        </w:r>
        <w:r w:rsidRPr="000D0D90" w:rsidDel="00CE5E77">
          <w:delText xml:space="preserve"> only if th</w:delText>
        </w:r>
        <w:r w:rsidDel="00CE5E77">
          <w:delText>is</w:delText>
        </w:r>
        <w:r w:rsidRPr="000D0D90" w:rsidDel="00CE5E77">
          <w:delText xml:space="preserve"> biospecimen </w:delText>
        </w:r>
        <w:r w:rsidDel="00CE5E77">
          <w:delText>was a parent in a sample processing workflow.</w:delText>
        </w:r>
      </w:del>
    </w:p>
    <w:p w14:paraId="5EE894E2" w14:textId="2CE392E0" w:rsidR="00F2232B" w:rsidDel="00CE5E77" w:rsidRDefault="00F2232B" w:rsidP="00C9791D">
      <w:pPr>
        <w:numPr>
          <w:ilvl w:val="0"/>
          <w:numId w:val="175"/>
        </w:numPr>
        <w:rPr>
          <w:del w:id="9854" w:author="Sayali Dev" w:date="2018-02-21T15:55:00Z"/>
        </w:rPr>
      </w:pPr>
      <w:del w:id="9855" w:author="Sayali Dev" w:date="2018-02-21T15:55:00Z">
        <w:r w:rsidDel="00CE5E77">
          <w:delText>You can expand this section by clicking the</w:delText>
        </w:r>
        <w:r w:rsidDel="00CE5E77">
          <w:rPr>
            <w:b/>
            <w:noProof/>
          </w:rPr>
          <w:drawing>
            <wp:inline distT="0" distB="0" distL="0" distR="0" wp14:anchorId="344ACE65" wp14:editId="34DCD262">
              <wp:extent cx="307340" cy="274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8">
                        <a:extLst>
                          <a:ext uri="{28A0092B-C50C-407E-A947-70E740481C1C}">
                            <a14:useLocalDpi xmlns:a14="http://schemas.microsoft.com/office/drawing/2010/main" val="0"/>
                          </a:ext>
                        </a:extLst>
                      </a:blip>
                      <a:srcRect l="30524" t="66704" r="66928" b="30150"/>
                      <a:stretch>
                        <a:fillRect/>
                      </a:stretch>
                    </pic:blipFill>
                    <pic:spPr bwMode="auto">
                      <a:xfrm>
                        <a:off x="0" y="0"/>
                        <a:ext cx="307340" cy="274320"/>
                      </a:xfrm>
                      <a:prstGeom prst="rect">
                        <a:avLst/>
                      </a:prstGeom>
                      <a:noFill/>
                      <a:ln>
                        <a:noFill/>
                      </a:ln>
                    </pic:spPr>
                  </pic:pic>
                </a:graphicData>
              </a:graphic>
            </wp:inline>
          </w:drawing>
        </w:r>
        <w:r w:rsidRPr="00FF4A07" w:rsidDel="00CE5E77">
          <w:delText>icon.</w:delText>
        </w:r>
        <w:r w:rsidDel="00CE5E77">
          <w:br/>
        </w:r>
      </w:del>
    </w:p>
    <w:p w14:paraId="1BA491AC" w14:textId="0B6A01E6" w:rsidR="00F2232B" w:rsidRPr="00EB3815" w:rsidDel="00CE5E77" w:rsidRDefault="00F2232B" w:rsidP="00C9791D">
      <w:pPr>
        <w:pStyle w:val="BodyText"/>
        <w:numPr>
          <w:ilvl w:val="0"/>
          <w:numId w:val="170"/>
        </w:numPr>
        <w:tabs>
          <w:tab w:val="left" w:pos="720"/>
        </w:tabs>
        <w:ind w:left="720" w:right="720"/>
        <w:rPr>
          <w:del w:id="9856" w:author="Sayali Dev" w:date="2018-02-21T15:55:00Z"/>
        </w:rPr>
      </w:pPr>
      <w:del w:id="9857" w:author="Sayali Dev" w:date="2018-02-21T15:55:00Z">
        <w:r w:rsidDel="00CE5E77">
          <w:rPr>
            <w:lang w:val="en-US"/>
          </w:rPr>
          <w:delText xml:space="preserve">To view details of a similar related biospecimen, click an </w:delText>
        </w:r>
        <w:r w:rsidRPr="001756CC" w:rsidDel="00CE5E77">
          <w:rPr>
            <w:b/>
            <w:lang w:val="en-US"/>
          </w:rPr>
          <w:delText>Identifier</w:delText>
        </w:r>
        <w:r w:rsidDel="00CE5E77">
          <w:rPr>
            <w:lang w:val="en-US"/>
          </w:rPr>
          <w:delText xml:space="preserve"> link in the </w:delText>
        </w:r>
        <w:r w:rsidDel="00CE5E77">
          <w:rPr>
            <w:b/>
            <w:lang w:val="en-US"/>
          </w:rPr>
          <w:delText>Related Samples</w:delText>
        </w:r>
        <w:r w:rsidDel="00CE5E77">
          <w:rPr>
            <w:lang w:val="en-US"/>
          </w:rPr>
          <w:delText xml:space="preserve"> table in the </w:delText>
        </w:r>
        <w:r w:rsidRPr="005625EF" w:rsidDel="00CE5E77">
          <w:rPr>
            <w:b/>
            <w:lang w:val="en-US"/>
          </w:rPr>
          <w:delText>Genealogy</w:delText>
        </w:r>
        <w:r w:rsidDel="00CE5E77">
          <w:rPr>
            <w:lang w:val="en-US"/>
          </w:rPr>
          <w:delText xml:space="preserve"> section.</w:delText>
        </w:r>
      </w:del>
    </w:p>
    <w:p w14:paraId="137538B9" w14:textId="4BC32479" w:rsidR="00F2232B" w:rsidDel="00CE5E77" w:rsidRDefault="00F2232B" w:rsidP="00F2232B">
      <w:pPr>
        <w:ind w:left="720"/>
        <w:rPr>
          <w:del w:id="9858" w:author="Sayali Dev" w:date="2018-02-21T15:55:00Z"/>
          <w:b/>
        </w:rPr>
      </w:pPr>
      <w:del w:id="9859" w:author="Sayali Dev" w:date="2018-02-21T15:55:00Z">
        <w:r w:rsidRPr="000D0D90" w:rsidDel="00CE5E77">
          <w:delText xml:space="preserve">The </w:delText>
        </w:r>
        <w:r w:rsidDel="00CE5E77">
          <w:rPr>
            <w:b/>
          </w:rPr>
          <w:delText>View Biospecimen</w:delText>
        </w:r>
        <w:r w:rsidRPr="000D0D90" w:rsidDel="00CE5E77">
          <w:delText xml:space="preserve"> </w:delText>
        </w:r>
        <w:r w:rsidDel="00CE5E77">
          <w:delText>page</w:delText>
        </w:r>
        <w:r w:rsidRPr="000D0D90" w:rsidDel="00CE5E77">
          <w:delText xml:space="preserve"> </w:delText>
        </w:r>
        <w:r w:rsidDel="00CE5E77">
          <w:delText>appears with all the information for the selected biospecimen</w:delText>
        </w:r>
        <w:r w:rsidRPr="000D0D90" w:rsidDel="00CE5E77">
          <w:delText>.</w:delText>
        </w:r>
        <w:r w:rsidDel="00CE5E77">
          <w:br/>
        </w:r>
      </w:del>
    </w:p>
    <w:p w14:paraId="130DBE64" w14:textId="74D438B9" w:rsidR="00F2232B" w:rsidDel="00CE5E77" w:rsidRDefault="00F2232B" w:rsidP="00F2232B">
      <w:pPr>
        <w:ind w:left="720"/>
        <w:rPr>
          <w:del w:id="9860" w:author="Sayali Dev" w:date="2018-02-21T15:55:00Z"/>
        </w:rPr>
      </w:pPr>
      <w:del w:id="9861" w:author="Sayali Dev" w:date="2018-02-21T15:55:00Z">
        <w:r w:rsidRPr="000D0D90" w:rsidDel="00CE5E77">
          <w:rPr>
            <w:b/>
          </w:rPr>
          <w:delText>Note:</w:delText>
        </w:r>
        <w:r w:rsidDel="00CE5E77">
          <w:delText xml:space="preserve"> </w:delText>
        </w:r>
      </w:del>
    </w:p>
    <w:p w14:paraId="114DCA1D" w14:textId="320B5546" w:rsidR="00F2232B" w:rsidDel="00CE5E77" w:rsidRDefault="00F2232B" w:rsidP="00C9791D">
      <w:pPr>
        <w:numPr>
          <w:ilvl w:val="0"/>
          <w:numId w:val="174"/>
        </w:numPr>
        <w:rPr>
          <w:del w:id="9862" w:author="Sayali Dev" w:date="2018-02-21T15:55:00Z"/>
        </w:rPr>
      </w:pPr>
      <w:del w:id="9863" w:author="Sayali Dev" w:date="2018-02-21T15:55:00Z">
        <w:r w:rsidDel="00CE5E77">
          <w:delText xml:space="preserve">The link is displayed only if there are related biospecimens in inventory. </w:delText>
        </w:r>
        <w:r w:rsidDel="00CE5E77">
          <w:br/>
        </w:r>
      </w:del>
    </w:p>
    <w:p w14:paraId="704F6E75" w14:textId="476DFC43" w:rsidR="00F2232B" w:rsidDel="00CE5E77" w:rsidRDefault="00F2232B" w:rsidP="00C9791D">
      <w:pPr>
        <w:numPr>
          <w:ilvl w:val="0"/>
          <w:numId w:val="174"/>
        </w:numPr>
        <w:rPr>
          <w:del w:id="9864" w:author="Sayali Dev" w:date="2018-02-21T15:55:00Z"/>
        </w:rPr>
      </w:pPr>
      <w:del w:id="9865" w:author="Sayali Dev" w:date="2018-02-21T15:55:00Z">
        <w:r w:rsidDel="00CE5E77">
          <w:delText>The</w:delText>
        </w:r>
        <w:r w:rsidRPr="000D0D90" w:rsidDel="00CE5E77">
          <w:delText xml:space="preserve"> </w:delText>
        </w:r>
        <w:r w:rsidDel="00CE5E77">
          <w:delText>list display</w:delText>
        </w:r>
        <w:r w:rsidRPr="000D0D90" w:rsidDel="00CE5E77">
          <w:delText xml:space="preserve">s </w:delText>
        </w:r>
        <w:r w:rsidDel="00CE5E77">
          <w:delText>only identifiers of biospecimens with the same Specimen Type and Sample Type</w:delText>
        </w:r>
        <w:r w:rsidRPr="000D0D90" w:rsidDel="00CE5E77">
          <w:delText>.</w:delText>
        </w:r>
        <w:r w:rsidRPr="00FF4A07" w:rsidDel="00CE5E77">
          <w:rPr>
            <w:b/>
          </w:rPr>
          <w:delText xml:space="preserve"> </w:delText>
        </w:r>
      </w:del>
    </w:p>
    <w:p w14:paraId="324D79FD" w14:textId="4BB230BD" w:rsidR="00F2232B" w:rsidDel="00CE5E77" w:rsidRDefault="00F2232B" w:rsidP="00C9791D">
      <w:pPr>
        <w:numPr>
          <w:ilvl w:val="0"/>
          <w:numId w:val="174"/>
        </w:numPr>
        <w:rPr>
          <w:del w:id="9866" w:author="Sayali Dev" w:date="2018-02-21T15:55:00Z"/>
        </w:rPr>
      </w:pPr>
      <w:del w:id="9867" w:author="Sayali Dev" w:date="2018-02-21T15:55:00Z">
        <w:r w:rsidDel="00CE5E77">
          <w:delText>You can expand this section by clicking the</w:delText>
        </w:r>
        <w:r w:rsidDel="00CE5E77">
          <w:rPr>
            <w:b/>
            <w:noProof/>
          </w:rPr>
          <w:drawing>
            <wp:inline distT="0" distB="0" distL="0" distR="0" wp14:anchorId="167FBD57" wp14:editId="3D8F6DE0">
              <wp:extent cx="307340" cy="2743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8">
                        <a:extLst>
                          <a:ext uri="{28A0092B-C50C-407E-A947-70E740481C1C}">
                            <a14:useLocalDpi xmlns:a14="http://schemas.microsoft.com/office/drawing/2010/main" val="0"/>
                          </a:ext>
                        </a:extLst>
                      </a:blip>
                      <a:srcRect l="30524" t="66704" r="66928" b="30150"/>
                      <a:stretch>
                        <a:fillRect/>
                      </a:stretch>
                    </pic:blipFill>
                    <pic:spPr bwMode="auto">
                      <a:xfrm>
                        <a:off x="0" y="0"/>
                        <a:ext cx="307340" cy="274320"/>
                      </a:xfrm>
                      <a:prstGeom prst="rect">
                        <a:avLst/>
                      </a:prstGeom>
                      <a:noFill/>
                      <a:ln>
                        <a:noFill/>
                      </a:ln>
                    </pic:spPr>
                  </pic:pic>
                </a:graphicData>
              </a:graphic>
            </wp:inline>
          </w:drawing>
        </w:r>
        <w:r w:rsidRPr="00FF4A07" w:rsidDel="00CE5E77">
          <w:delText>icon.</w:delText>
        </w:r>
      </w:del>
    </w:p>
    <w:p w14:paraId="614D9F92" w14:textId="0E049ADB" w:rsidR="00F2232B" w:rsidDel="00CE5E77" w:rsidRDefault="00F2232B" w:rsidP="00F2232B">
      <w:pPr>
        <w:ind w:left="1440"/>
        <w:rPr>
          <w:del w:id="9868" w:author="Sayali Dev" w:date="2018-02-21T15:55:00Z"/>
        </w:rPr>
      </w:pPr>
    </w:p>
    <w:p w14:paraId="79EF9ADF" w14:textId="2B3D1115" w:rsidR="00F2232B" w:rsidRPr="00D54BCE" w:rsidDel="00CE5E77" w:rsidRDefault="00F2232B" w:rsidP="00F2232B">
      <w:pPr>
        <w:pStyle w:val="Heading3"/>
        <w:rPr>
          <w:del w:id="9869" w:author="Sayali Dev" w:date="2018-02-21T15:55:00Z"/>
        </w:rPr>
      </w:pPr>
      <w:del w:id="9870" w:author="Sayali Dev" w:date="2018-02-21T15:55:00Z">
        <w:r w:rsidDel="00CE5E77">
          <w:br w:type="page"/>
        </w:r>
        <w:bookmarkStart w:id="9871" w:name="_Printing_a_Barcode"/>
        <w:bookmarkStart w:id="9872" w:name="_Printing_a_Bar_1"/>
        <w:bookmarkStart w:id="9873" w:name="_Toc452993631"/>
        <w:bookmarkEnd w:id="9871"/>
        <w:bookmarkEnd w:id="9872"/>
        <w:r w:rsidDel="00CE5E77">
          <w:delText>Printing a Bar</w:delText>
        </w:r>
        <w:r w:rsidDel="00CE5E77">
          <w:rPr>
            <w:lang w:val="en-US"/>
          </w:rPr>
          <w:delText>c</w:delText>
        </w:r>
        <w:r w:rsidRPr="00D54BCE" w:rsidDel="00CE5E77">
          <w:delText>ode Label</w:delText>
        </w:r>
        <w:bookmarkEnd w:id="9807"/>
        <w:bookmarkEnd w:id="9808"/>
        <w:r w:rsidRPr="00D54BCE" w:rsidDel="00CE5E77">
          <w:delText xml:space="preserve"> for a Biospecimen</w:delText>
        </w:r>
        <w:bookmarkEnd w:id="9873"/>
      </w:del>
    </w:p>
    <w:p w14:paraId="7815605C" w14:textId="4E880416" w:rsidR="00F2232B" w:rsidDel="00CE5E77" w:rsidRDefault="00F2232B" w:rsidP="00F2232B">
      <w:pPr>
        <w:pStyle w:val="BodyText"/>
        <w:rPr>
          <w:del w:id="9874" w:author="Sayali Dev" w:date="2018-02-21T15:55:00Z"/>
        </w:rPr>
      </w:pPr>
    </w:p>
    <w:p w14:paraId="671E934B" w14:textId="33B3C04D" w:rsidR="00F2232B" w:rsidRPr="00585562" w:rsidDel="00CE5E77" w:rsidRDefault="00F2232B" w:rsidP="00F2232B">
      <w:pPr>
        <w:pStyle w:val="BodyText"/>
        <w:rPr>
          <w:del w:id="9875" w:author="Sayali Dev" w:date="2018-02-21T15:55:00Z"/>
        </w:rPr>
      </w:pPr>
      <w:del w:id="9876" w:author="Sayali Dev" w:date="2018-02-21T15:55:00Z">
        <w:r w:rsidRPr="00DC6FC5" w:rsidDel="00CE5E77">
          <w:delText>To print a barcode</w:delText>
        </w:r>
        <w:r w:rsidDel="00CE5E77">
          <w:delText xml:space="preserve"> label for a biospecimen:</w:delText>
        </w:r>
        <w:r w:rsidRPr="00585562" w:rsidDel="00CE5E77">
          <w:delText xml:space="preserve"> </w:delText>
        </w:r>
      </w:del>
    </w:p>
    <w:p w14:paraId="1B05976A" w14:textId="11E5167B" w:rsidR="00F2232B" w:rsidRPr="00A5160B" w:rsidDel="00CE5E77" w:rsidRDefault="00F2232B" w:rsidP="00F2232B">
      <w:pPr>
        <w:pStyle w:val="BodyText"/>
        <w:ind w:right="720"/>
        <w:rPr>
          <w:del w:id="9877" w:author="Sayali Dev" w:date="2018-02-21T15:55:00Z"/>
          <w:lang w:val="en-US"/>
        </w:rPr>
      </w:pPr>
    </w:p>
    <w:p w14:paraId="408E77F4" w14:textId="3BE8215C" w:rsidR="00F2232B" w:rsidRPr="00A5160B" w:rsidDel="00CE5E77" w:rsidRDefault="00F2232B" w:rsidP="00C9791D">
      <w:pPr>
        <w:pStyle w:val="BodyText"/>
        <w:numPr>
          <w:ilvl w:val="0"/>
          <w:numId w:val="172"/>
        </w:numPr>
        <w:ind w:right="720"/>
        <w:rPr>
          <w:del w:id="9878" w:author="Sayali Dev" w:date="2018-02-21T15:55:00Z"/>
        </w:rPr>
      </w:pPr>
      <w:del w:id="9879" w:author="Sayali Dev" w:date="2018-01-31T17:54:00Z">
        <w:r w:rsidDel="009A119E">
          <w:rPr>
            <w:lang w:val="en-US"/>
          </w:rPr>
          <w:delText xml:space="preserve">Log </w:delText>
        </w:r>
        <w:r w:rsidDel="009A119E">
          <w:delText>on</w:delText>
        </w:r>
      </w:del>
      <w:del w:id="9880" w:author="Sayali Dev" w:date="2018-02-21T15:55:00Z">
        <w:r w:rsidDel="00CE5E77">
          <w:delText xml:space="preserve"> to the application using your </w:delText>
        </w:r>
      </w:del>
      <w:del w:id="9881" w:author="Sayali Dev" w:date="2018-01-31T17:55:00Z">
        <w:r w:rsidDel="00A62626">
          <w:delText>logon</w:delText>
        </w:r>
      </w:del>
      <w:del w:id="9882" w:author="Sayali Dev" w:date="2018-02-21T15:55:00Z">
        <w:r w:rsidDel="00CE5E77">
          <w:delText xml:space="preserve"> credentials. </w:delText>
        </w:r>
        <w:r w:rsidDel="00CE5E77">
          <w:rPr>
            <w:lang w:val="en-US"/>
          </w:rPr>
          <w:br/>
        </w:r>
        <w:r w:rsidDel="00CE5E77">
          <w:delText>The home page appears.</w:delText>
        </w:r>
        <w:r w:rsidDel="00CE5E77">
          <w:rPr>
            <w:lang w:val="en-US"/>
          </w:rPr>
          <w:br/>
        </w:r>
      </w:del>
    </w:p>
    <w:p w14:paraId="349C9931" w14:textId="7AF5D09A" w:rsidR="00F2232B" w:rsidDel="00CE5E77" w:rsidRDefault="00F2232B" w:rsidP="00C9791D">
      <w:pPr>
        <w:pStyle w:val="BodyText"/>
        <w:numPr>
          <w:ilvl w:val="0"/>
          <w:numId w:val="172"/>
        </w:numPr>
        <w:ind w:right="720"/>
        <w:rPr>
          <w:del w:id="9883" w:author="Sayali Dev" w:date="2018-02-21T15:55:00Z"/>
        </w:rPr>
      </w:pPr>
      <w:del w:id="9884"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r w:rsidDel="00CE5E77">
          <w:rPr>
            <w:lang w:val="en-US"/>
          </w:rPr>
          <w:br/>
        </w:r>
        <w:r w:rsidDel="00CE5E77">
          <w:delText xml:space="preserve">The </w:delText>
        </w:r>
        <w:r w:rsidDel="00CE5E77">
          <w:rPr>
            <w:b/>
            <w:lang w:val="en-US"/>
          </w:rPr>
          <w:delText>Inventory</w:delText>
        </w:r>
        <w:r w:rsidRPr="002302D5" w:rsidDel="00CE5E77">
          <w:rPr>
            <w:b/>
          </w:rPr>
          <w:delText xml:space="preserve"> Search</w:delText>
        </w:r>
        <w:r w:rsidDel="00CE5E77">
          <w:delText xml:space="preserve"> page appears.</w:delText>
        </w:r>
      </w:del>
    </w:p>
    <w:p w14:paraId="76ADC690" w14:textId="4350AD70" w:rsidR="00F2232B" w:rsidDel="00CE5E77" w:rsidRDefault="00F2232B" w:rsidP="00F2232B">
      <w:pPr>
        <w:pStyle w:val="BodyText"/>
        <w:ind w:left="720" w:right="720"/>
        <w:rPr>
          <w:del w:id="9885" w:author="Sayali Dev" w:date="2018-02-21T15:55:00Z"/>
        </w:rPr>
      </w:pPr>
    </w:p>
    <w:p w14:paraId="03A77362" w14:textId="581A15A0" w:rsidR="00F2232B" w:rsidDel="00CE5E77" w:rsidRDefault="00F2232B" w:rsidP="00C9791D">
      <w:pPr>
        <w:pStyle w:val="BodyText"/>
        <w:numPr>
          <w:ilvl w:val="0"/>
          <w:numId w:val="172"/>
        </w:numPr>
        <w:ind w:right="720"/>
        <w:rPr>
          <w:del w:id="9886" w:author="Sayali Dev" w:date="2018-02-21T15:55:00Z"/>
        </w:rPr>
      </w:pPr>
      <w:del w:id="9887" w:author="Sayali Dev" w:date="2018-02-21T15:55:00Z">
        <w:r w:rsidDel="00CE5E77">
          <w:delText xml:space="preserve">Click </w:delText>
        </w:r>
        <w:r w:rsidRPr="00FA2700" w:rsidDel="00CE5E77">
          <w:rPr>
            <w:b/>
          </w:rPr>
          <w:delText>SEARCH</w:delText>
        </w:r>
        <w:r w:rsidDel="00CE5E77">
          <w:delText>.</w:delText>
        </w:r>
        <w:r w:rsidDel="00CE5E77">
          <w:rPr>
            <w:lang w:val="en-US"/>
          </w:rPr>
          <w:br/>
        </w:r>
        <w:r w:rsidDel="00CE5E77">
          <w:delText xml:space="preserve">The </w:delText>
        </w:r>
        <w:r w:rsidDel="00CE5E77">
          <w:rPr>
            <w:b/>
            <w:lang w:val="en-US"/>
          </w:rPr>
          <w:delText>Inventory</w:delText>
        </w:r>
        <w:r w:rsidRPr="002302D5" w:rsidDel="00CE5E77">
          <w:rPr>
            <w:b/>
          </w:rPr>
          <w:delText xml:space="preserve"> Search</w:delText>
        </w:r>
        <w:r w:rsidRPr="00AE5860" w:rsidDel="00CE5E77">
          <w:delText xml:space="preserve"> </w:delText>
        </w:r>
        <w:r w:rsidDel="00CE5E77">
          <w:delText>page displays a list of biospecimens</w:delText>
        </w:r>
        <w:r w:rsidRPr="008B3996" w:rsidDel="00CE5E77">
          <w:delText xml:space="preserve"> that are accessible based on your login location</w:delText>
        </w:r>
        <w:r w:rsidDel="00CE5E77">
          <w:delText>.</w:delText>
        </w:r>
      </w:del>
    </w:p>
    <w:p w14:paraId="4A022DD3" w14:textId="7BBC7842" w:rsidR="00F2232B" w:rsidDel="00CE5E77" w:rsidRDefault="00F2232B" w:rsidP="00F2232B">
      <w:pPr>
        <w:pStyle w:val="BodyText"/>
        <w:ind w:left="720" w:right="720"/>
        <w:rPr>
          <w:del w:id="9888" w:author="Sayali Dev" w:date="2018-02-21T15:55:00Z"/>
        </w:rPr>
      </w:pPr>
    </w:p>
    <w:p w14:paraId="50A4CC78" w14:textId="7B439B0B" w:rsidR="00F2232B" w:rsidDel="00CE5E77" w:rsidRDefault="00F2232B" w:rsidP="00C9791D">
      <w:pPr>
        <w:pStyle w:val="BodyText"/>
        <w:numPr>
          <w:ilvl w:val="0"/>
          <w:numId w:val="172"/>
        </w:numPr>
        <w:ind w:right="720"/>
        <w:rPr>
          <w:del w:id="9889" w:author="Sayali Dev" w:date="2018-02-21T15:55:00Z"/>
        </w:rPr>
      </w:pPr>
      <w:del w:id="9890" w:author="Sayali Dev" w:date="2018-02-21T15:55:00Z">
        <w:r w:rsidDel="00CE5E77">
          <w:delText xml:space="preserve">Click the row of the biospecimen for which you want to </w:delText>
        </w:r>
        <w:r w:rsidDel="00CE5E77">
          <w:rPr>
            <w:lang w:val="en-US"/>
          </w:rPr>
          <w:delText>print a barcode label.</w:delText>
        </w:r>
        <w:r w:rsidDel="00CE5E77">
          <w:delText xml:space="preserve"> </w:delText>
        </w:r>
        <w:r w:rsidDel="00CE5E77">
          <w:rPr>
            <w:lang w:val="en-US"/>
          </w:rPr>
          <w:br/>
        </w:r>
        <w:r w:rsidDel="00CE5E77">
          <w:delText xml:space="preserve">The </w:delText>
        </w:r>
        <w:r w:rsidRPr="002302D5" w:rsidDel="00CE5E77">
          <w:rPr>
            <w:b/>
          </w:rPr>
          <w:delText>View Biospecimen</w:delText>
        </w:r>
        <w:r w:rsidDel="00CE5E77">
          <w:delText xml:space="preserve"> page appears. </w:delText>
        </w:r>
      </w:del>
    </w:p>
    <w:p w14:paraId="5D45091C" w14:textId="6BA001EF" w:rsidR="00F2232B" w:rsidDel="00CE5E77" w:rsidRDefault="00F2232B" w:rsidP="00F2232B">
      <w:pPr>
        <w:pStyle w:val="BodyText"/>
        <w:ind w:left="720" w:right="720"/>
        <w:rPr>
          <w:del w:id="9891" w:author="Sayali Dev" w:date="2018-02-21T15:55:00Z"/>
        </w:rPr>
      </w:pPr>
    </w:p>
    <w:p w14:paraId="3C7B5821" w14:textId="5158EC99" w:rsidR="00F2232B" w:rsidDel="00CE5E77" w:rsidRDefault="00F2232B" w:rsidP="00C9791D">
      <w:pPr>
        <w:pStyle w:val="BodyText"/>
        <w:numPr>
          <w:ilvl w:val="0"/>
          <w:numId w:val="172"/>
        </w:numPr>
        <w:ind w:right="720"/>
        <w:rPr>
          <w:del w:id="9892" w:author="Sayali Dev" w:date="2018-02-21T15:55:00Z"/>
        </w:rPr>
      </w:pPr>
      <w:del w:id="9893" w:author="Sayali Dev" w:date="2018-02-21T15:55:00Z">
        <w:r w:rsidDel="00CE5E77">
          <w:delText xml:space="preserve">In the </w:delText>
        </w:r>
        <w:r w:rsidRPr="00F12839" w:rsidDel="00CE5E77">
          <w:rPr>
            <w:b/>
          </w:rPr>
          <w:delText>Sample Details</w:delText>
        </w:r>
        <w:r w:rsidDel="00CE5E77">
          <w:delText xml:space="preserve"> area, click the </w:delText>
        </w:r>
        <w:r w:rsidRPr="00AD73A5" w:rsidDel="00CE5E77">
          <w:rPr>
            <w:noProof/>
          </w:rPr>
          <w:drawing>
            <wp:inline distT="0" distB="0" distL="0" distR="0" wp14:anchorId="4276F7DA" wp14:editId="690F38FD">
              <wp:extent cx="249555" cy="24955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9555" cy="249555"/>
                      </a:xfrm>
                      <a:prstGeom prst="rect">
                        <a:avLst/>
                      </a:prstGeom>
                      <a:noFill/>
                      <a:ln>
                        <a:noFill/>
                      </a:ln>
                    </pic:spPr>
                  </pic:pic>
                </a:graphicData>
              </a:graphic>
            </wp:inline>
          </w:drawing>
        </w:r>
        <w:r w:rsidDel="00CE5E77">
          <w:delText xml:space="preserve"> </w:delText>
        </w:r>
        <w:r w:rsidDel="00CE5E77">
          <w:rPr>
            <w:lang w:val="en-US"/>
          </w:rPr>
          <w:delText xml:space="preserve">icon </w:delText>
        </w:r>
        <w:r w:rsidDel="00CE5E77">
          <w:delText xml:space="preserve">next to the </w:delText>
        </w:r>
        <w:r w:rsidDel="00CE5E77">
          <w:rPr>
            <w:lang w:val="en-US"/>
          </w:rPr>
          <w:delText xml:space="preserve">applicable identifier </w:delText>
        </w:r>
        <w:r w:rsidDel="00CE5E77">
          <w:delText xml:space="preserve">field. </w:delText>
        </w:r>
        <w:r w:rsidDel="00CE5E77">
          <w:rPr>
            <w:lang w:val="en-US"/>
          </w:rPr>
          <w:br/>
        </w:r>
        <w:r w:rsidDel="00CE5E77">
          <w:delText xml:space="preserve">The print barcode window appears. </w:delText>
        </w:r>
      </w:del>
    </w:p>
    <w:p w14:paraId="62F0C579" w14:textId="5B79842B" w:rsidR="00F2232B" w:rsidDel="00CE5E77" w:rsidRDefault="00F2232B" w:rsidP="00F2232B">
      <w:pPr>
        <w:pStyle w:val="BodyText"/>
        <w:ind w:left="720" w:right="720"/>
        <w:rPr>
          <w:del w:id="9894" w:author="Sayali Dev" w:date="2018-02-21T15:55:00Z"/>
        </w:rPr>
      </w:pPr>
    </w:p>
    <w:p w14:paraId="49D4AAD8" w14:textId="56979B94" w:rsidR="00F2232B" w:rsidDel="00CE5E77" w:rsidRDefault="00F2232B" w:rsidP="00F2232B">
      <w:pPr>
        <w:ind w:left="720"/>
        <w:rPr>
          <w:del w:id="9895" w:author="Sayali Dev" w:date="2018-02-21T15:55:00Z"/>
        </w:rPr>
      </w:pPr>
      <w:del w:id="9896" w:author="Sayali Dev" w:date="2018-02-21T15:55:00Z">
        <w:r w:rsidRPr="00122761" w:rsidDel="00CE5E77">
          <w:rPr>
            <w:noProof/>
          </w:rPr>
          <w:drawing>
            <wp:inline distT="0" distB="0" distL="0" distR="0" wp14:anchorId="080A371A" wp14:editId="0AF09739">
              <wp:extent cx="2875915" cy="3807460"/>
              <wp:effectExtent l="19050" t="19050" r="19685" b="2159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75915" cy="3807460"/>
                      </a:xfrm>
                      <a:prstGeom prst="rect">
                        <a:avLst/>
                      </a:prstGeom>
                      <a:noFill/>
                      <a:ln w="3175">
                        <a:solidFill>
                          <a:schemeClr val="tx1"/>
                        </a:solidFill>
                      </a:ln>
                    </pic:spPr>
                  </pic:pic>
                </a:graphicData>
              </a:graphic>
            </wp:inline>
          </w:drawing>
        </w:r>
      </w:del>
    </w:p>
    <w:p w14:paraId="7EAAEBEB" w14:textId="27BB5CE8" w:rsidR="00F2232B" w:rsidDel="00CE5E77" w:rsidRDefault="00F2232B" w:rsidP="00F2232B">
      <w:pPr>
        <w:pStyle w:val="Figure"/>
        <w:tabs>
          <w:tab w:val="clear" w:pos="1710"/>
          <w:tab w:val="num" w:pos="1800"/>
        </w:tabs>
        <w:ind w:left="1152" w:hanging="432"/>
        <w:rPr>
          <w:del w:id="9897" w:author="Sayali Dev" w:date="2018-02-21T15:55:00Z"/>
        </w:rPr>
      </w:pPr>
      <w:del w:id="9898" w:author="Sayali Dev" w:date="2018-02-21T15:55:00Z">
        <w:r w:rsidDel="00CE5E77">
          <w:delText>Print barcode window</w:delText>
        </w:r>
      </w:del>
    </w:p>
    <w:p w14:paraId="7E299333" w14:textId="59E803FA" w:rsidR="00F2232B" w:rsidDel="00CE5E77" w:rsidRDefault="00F2232B" w:rsidP="00F2232B">
      <w:pPr>
        <w:pStyle w:val="BodyText"/>
        <w:ind w:left="720" w:right="720"/>
        <w:rPr>
          <w:del w:id="9899" w:author="Sayali Dev" w:date="2018-02-21T15:55:00Z"/>
        </w:rPr>
      </w:pPr>
    </w:p>
    <w:p w14:paraId="1C00FD0C" w14:textId="50932F41" w:rsidR="00F2232B" w:rsidDel="00CE5E77" w:rsidRDefault="00F2232B" w:rsidP="00C9791D">
      <w:pPr>
        <w:pStyle w:val="BodyText"/>
        <w:numPr>
          <w:ilvl w:val="0"/>
          <w:numId w:val="172"/>
        </w:numPr>
        <w:rPr>
          <w:del w:id="9900" w:author="Sayali Dev" w:date="2018-02-21T15:55:00Z"/>
        </w:rPr>
      </w:pPr>
      <w:del w:id="9901" w:author="Sayali Dev" w:date="2018-02-21T15:55:00Z">
        <w:r w:rsidDel="00CE5E77">
          <w:rPr>
            <w:lang w:val="en-US"/>
          </w:rPr>
          <w:delText>To print the label to a PDF file, c</w:delText>
        </w:r>
        <w:r w:rsidRPr="0008538D" w:rsidDel="00CE5E77">
          <w:delText xml:space="preserve">lick </w:delText>
        </w:r>
        <w:r w:rsidRPr="004D4119" w:rsidDel="00CE5E77">
          <w:rPr>
            <w:b/>
          </w:rPr>
          <w:delText>PDF</w:delText>
        </w:r>
        <w:r w:rsidDel="00CE5E77">
          <w:delText xml:space="preserve">, and then click </w:delText>
        </w:r>
        <w:r w:rsidRPr="004D4119" w:rsidDel="00CE5E77">
          <w:rPr>
            <w:b/>
          </w:rPr>
          <w:delText>SUBMIT</w:delText>
        </w:r>
        <w:r w:rsidDel="00CE5E77">
          <w:delText>.</w:delText>
        </w:r>
      </w:del>
    </w:p>
    <w:p w14:paraId="6CF87007" w14:textId="620E6EC4" w:rsidR="00F2232B" w:rsidDel="00CE5E77" w:rsidRDefault="00F2232B" w:rsidP="00F2232B">
      <w:pPr>
        <w:pStyle w:val="BodyText"/>
        <w:ind w:left="720"/>
        <w:rPr>
          <w:del w:id="9902" w:author="Sayali Dev" w:date="2018-02-21T15:55:00Z"/>
        </w:rPr>
      </w:pPr>
      <w:del w:id="9903" w:author="Sayali Dev" w:date="2018-02-21T15:55:00Z">
        <w:r w:rsidDel="00CE5E77">
          <w:delText>The image of the bar</w:delText>
        </w:r>
        <w:r w:rsidRPr="00DC6FC5" w:rsidDel="00CE5E77">
          <w:delText xml:space="preserve">code label that is associated with the </w:delText>
        </w:r>
        <w:r w:rsidDel="00CE5E77">
          <w:delText>biospecimen</w:delText>
        </w:r>
        <w:r w:rsidRPr="00DC6FC5" w:rsidDel="00CE5E77">
          <w:delText xml:space="preserve"> appears below</w:delText>
        </w:r>
        <w:r w:rsidDel="00CE5E77">
          <w:delText>.</w:delText>
        </w:r>
        <w:r w:rsidDel="00CE5E77">
          <w:br/>
        </w:r>
        <w:r w:rsidRPr="0049043D" w:rsidDel="00CE5E77">
          <w:br/>
        </w:r>
        <w:r w:rsidRPr="00A71037" w:rsidDel="00CE5E77">
          <w:rPr>
            <w:noProof/>
          </w:rPr>
          <w:drawing>
            <wp:inline distT="0" distB="0" distL="0" distR="0" wp14:anchorId="4AE610B7" wp14:editId="771C205B">
              <wp:extent cx="2867660" cy="3799205"/>
              <wp:effectExtent l="19050" t="19050" r="27940" b="10795"/>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67660" cy="3799205"/>
                      </a:xfrm>
                      <a:prstGeom prst="rect">
                        <a:avLst/>
                      </a:prstGeom>
                      <a:noFill/>
                      <a:ln w="3175">
                        <a:solidFill>
                          <a:schemeClr val="tx1"/>
                        </a:solidFill>
                      </a:ln>
                    </pic:spPr>
                  </pic:pic>
                </a:graphicData>
              </a:graphic>
            </wp:inline>
          </w:drawing>
        </w:r>
      </w:del>
    </w:p>
    <w:p w14:paraId="11EE9F00" w14:textId="1908905B" w:rsidR="00F2232B" w:rsidDel="00CE5E77" w:rsidRDefault="00F2232B" w:rsidP="00F2232B">
      <w:pPr>
        <w:pStyle w:val="Figure"/>
        <w:tabs>
          <w:tab w:val="clear" w:pos="1710"/>
          <w:tab w:val="num" w:pos="1800"/>
        </w:tabs>
        <w:ind w:left="1152" w:hanging="432"/>
        <w:rPr>
          <w:del w:id="9904" w:author="Sayali Dev" w:date="2018-02-21T15:55:00Z"/>
        </w:rPr>
      </w:pPr>
      <w:del w:id="9905" w:author="Sayali Dev" w:date="2018-02-21T15:55:00Z">
        <w:r w:rsidDel="00CE5E77">
          <w:delText>Print barcode window with label</w:delText>
        </w:r>
      </w:del>
    </w:p>
    <w:p w14:paraId="0A56908E" w14:textId="7896A568" w:rsidR="00F2232B" w:rsidDel="00CE5E77" w:rsidRDefault="00F2232B" w:rsidP="00F2232B">
      <w:pPr>
        <w:rPr>
          <w:del w:id="9906" w:author="Sayali Dev" w:date="2018-02-21T15:55:00Z"/>
        </w:rPr>
      </w:pPr>
    </w:p>
    <w:p w14:paraId="35F44AFD" w14:textId="628D2271" w:rsidR="00F2232B" w:rsidDel="00CE5E77" w:rsidRDefault="00F2232B" w:rsidP="00F2232B">
      <w:pPr>
        <w:pStyle w:val="BodyText"/>
        <w:ind w:left="720"/>
        <w:rPr>
          <w:del w:id="9907" w:author="Sayali Dev" w:date="2018-02-21T15:55:00Z"/>
          <w:lang w:val="en-US"/>
        </w:rPr>
      </w:pPr>
      <w:del w:id="9908" w:author="Sayali Dev" w:date="2018-02-21T15:55:00Z">
        <w:r w:rsidRPr="00AF38DA" w:rsidDel="00CE5E77">
          <w:rPr>
            <w:b/>
          </w:rPr>
          <w:delText>Note</w:delText>
        </w:r>
        <w:r w:rsidDel="00CE5E77">
          <w:delText xml:space="preserve">: </w:delText>
        </w:r>
        <w:r w:rsidDel="00CE5E77">
          <w:rPr>
            <w:lang w:val="en-US"/>
          </w:rPr>
          <w:delText>To identify tools for viewing multiple labels, printing labels and saving the file to your machine, hover the cursor over the icons in the horizontal and vertical navigation bars.</w:delText>
        </w:r>
      </w:del>
    </w:p>
    <w:p w14:paraId="77ED969C" w14:textId="5B6F30AD" w:rsidR="00F2232B" w:rsidDel="00CE5E77" w:rsidRDefault="00F2232B" w:rsidP="00F2232B">
      <w:pPr>
        <w:pStyle w:val="BodyText"/>
        <w:ind w:left="720"/>
        <w:rPr>
          <w:del w:id="9909" w:author="Sayali Dev" w:date="2018-02-21T15:55:00Z"/>
          <w:lang w:val="en-US"/>
        </w:rPr>
      </w:pPr>
    </w:p>
    <w:p w14:paraId="70B7E28B" w14:textId="4556C8DE" w:rsidR="00F2232B" w:rsidRPr="00585562" w:rsidDel="00CE5E77" w:rsidRDefault="00F2232B" w:rsidP="00F2232B">
      <w:pPr>
        <w:pStyle w:val="Heading3"/>
        <w:rPr>
          <w:del w:id="9910" w:author="Sayali Dev" w:date="2018-02-21T15:55:00Z"/>
        </w:rPr>
      </w:pPr>
      <w:del w:id="9911" w:author="Sayali Dev" w:date="2018-02-21T15:55:00Z">
        <w:r w:rsidDel="00CE5E77">
          <w:rPr>
            <w:lang w:val="en-US"/>
          </w:rPr>
          <w:br w:type="page"/>
        </w:r>
        <w:bookmarkStart w:id="9912" w:name="DeletingBiospecimen"/>
        <w:bookmarkStart w:id="9913" w:name="ModifyBiospecimen"/>
        <w:bookmarkStart w:id="9914" w:name="_Toc282093954"/>
        <w:bookmarkStart w:id="9915" w:name="_Toc300125752"/>
        <w:bookmarkStart w:id="9916" w:name="_Toc452993632"/>
        <w:bookmarkEnd w:id="9912"/>
        <w:bookmarkEnd w:id="9913"/>
        <w:r w:rsidDel="00CE5E77">
          <w:delText xml:space="preserve">Modifying </w:delText>
        </w:r>
        <w:r w:rsidDel="00CE5E77">
          <w:rPr>
            <w:lang w:val="en-US"/>
          </w:rPr>
          <w:delText>t</w:delText>
        </w:r>
        <w:r w:rsidDel="00CE5E77">
          <w:delText>he Biospecimen Information</w:delText>
        </w:r>
        <w:bookmarkEnd w:id="9914"/>
        <w:bookmarkEnd w:id="9915"/>
        <w:bookmarkEnd w:id="9916"/>
      </w:del>
    </w:p>
    <w:p w14:paraId="597AE2B5" w14:textId="48E0AE38" w:rsidR="00F2232B" w:rsidDel="00CE5E77" w:rsidRDefault="00F2232B" w:rsidP="00F2232B">
      <w:pPr>
        <w:pStyle w:val="BodyText"/>
        <w:rPr>
          <w:del w:id="9917" w:author="Sayali Dev" w:date="2018-02-21T15:55:00Z"/>
        </w:rPr>
      </w:pPr>
    </w:p>
    <w:p w14:paraId="5A582F77" w14:textId="2A212B70" w:rsidR="00F2232B" w:rsidDel="00CE5E77" w:rsidRDefault="00F2232B" w:rsidP="00F2232B">
      <w:pPr>
        <w:pStyle w:val="BodyText"/>
        <w:rPr>
          <w:del w:id="9918" w:author="Sayali Dev" w:date="2018-02-21T15:55:00Z"/>
        </w:rPr>
      </w:pPr>
      <w:del w:id="9919" w:author="Sayali Dev" w:date="2018-02-21T15:55:00Z">
        <w:r w:rsidRPr="00654D47" w:rsidDel="00CE5E77">
          <w:rPr>
            <w:b/>
          </w:rPr>
          <w:delText>Note:</w:delText>
        </w:r>
        <w:r w:rsidRPr="00654D47" w:rsidDel="00CE5E77">
          <w:delText xml:space="preserve"> </w:delText>
        </w:r>
        <w:r w:rsidDel="00CE5E77">
          <w:rPr>
            <w:lang w:val="en-US"/>
          </w:rPr>
          <w:delText>Only a Biobank user can modify biospecimen information</w:delText>
        </w:r>
        <w:r w:rsidRPr="00654D47" w:rsidDel="00CE5E77">
          <w:delText>.</w:delText>
        </w:r>
      </w:del>
    </w:p>
    <w:p w14:paraId="0421CFC9" w14:textId="558C43D9" w:rsidR="00F2232B" w:rsidRPr="00585562" w:rsidDel="00CE5E77" w:rsidRDefault="00F2232B" w:rsidP="00F2232B">
      <w:pPr>
        <w:pStyle w:val="BodyText"/>
        <w:rPr>
          <w:del w:id="9920" w:author="Sayali Dev" w:date="2018-02-21T15:55:00Z"/>
        </w:rPr>
      </w:pPr>
    </w:p>
    <w:p w14:paraId="202D068C" w14:textId="2735690B" w:rsidR="00F2232B" w:rsidDel="00CE5E77" w:rsidRDefault="00F2232B" w:rsidP="00F2232B">
      <w:pPr>
        <w:pStyle w:val="BodyText"/>
        <w:rPr>
          <w:del w:id="9921" w:author="Sayali Dev" w:date="2018-02-21T15:55:00Z"/>
          <w:lang w:val="en-US"/>
        </w:rPr>
      </w:pPr>
      <w:del w:id="9922" w:author="Sayali Dev" w:date="2018-02-21T15:55:00Z">
        <w:r w:rsidRPr="00DC6FC5" w:rsidDel="00CE5E77">
          <w:delText xml:space="preserve">To </w:delText>
        </w:r>
        <w:r w:rsidDel="00CE5E77">
          <w:delText>modify the</w:delText>
        </w:r>
        <w:r w:rsidRPr="00DC6FC5" w:rsidDel="00CE5E77">
          <w:delText xml:space="preserve"> </w:delText>
        </w:r>
        <w:r w:rsidDel="00CE5E77">
          <w:delText>biospecimen information:</w:delText>
        </w:r>
      </w:del>
    </w:p>
    <w:p w14:paraId="7A60E8FF" w14:textId="470B8045" w:rsidR="00F2232B" w:rsidRPr="009440C4" w:rsidDel="00CE5E77" w:rsidRDefault="00F2232B" w:rsidP="00F2232B">
      <w:pPr>
        <w:pStyle w:val="BodyText"/>
        <w:rPr>
          <w:del w:id="9923" w:author="Sayali Dev" w:date="2018-02-21T15:55:00Z"/>
          <w:lang w:val="en-US"/>
        </w:rPr>
      </w:pPr>
    </w:p>
    <w:p w14:paraId="72D76B0E" w14:textId="0CB52CDB" w:rsidR="00F2232B" w:rsidDel="00CE5E77" w:rsidRDefault="00F2232B" w:rsidP="00C9791D">
      <w:pPr>
        <w:pStyle w:val="BodyText"/>
        <w:numPr>
          <w:ilvl w:val="0"/>
          <w:numId w:val="132"/>
        </w:numPr>
        <w:ind w:right="720"/>
        <w:rPr>
          <w:del w:id="9924" w:author="Sayali Dev" w:date="2018-02-21T15:55:00Z"/>
        </w:rPr>
      </w:pPr>
      <w:del w:id="9925" w:author="Sayali Dev" w:date="2018-01-31T17:54:00Z">
        <w:r w:rsidDel="009A119E">
          <w:delText>Log on</w:delText>
        </w:r>
      </w:del>
      <w:del w:id="9926" w:author="Sayali Dev" w:date="2018-02-21T15:55:00Z">
        <w:r w:rsidDel="00CE5E77">
          <w:delText xml:space="preserve"> to the application using your </w:delText>
        </w:r>
      </w:del>
      <w:del w:id="9927" w:author="Sayali Dev" w:date="2018-01-31T17:55:00Z">
        <w:r w:rsidDel="00A62626">
          <w:delText>logon</w:delText>
        </w:r>
      </w:del>
      <w:del w:id="9928" w:author="Sayali Dev" w:date="2018-02-21T15:55:00Z">
        <w:r w:rsidDel="00CE5E77">
          <w:delText xml:space="preserve"> credentials. </w:delText>
        </w:r>
      </w:del>
    </w:p>
    <w:p w14:paraId="4D32F1FE" w14:textId="4F278460" w:rsidR="00F2232B" w:rsidDel="00CE5E77" w:rsidRDefault="00F2232B" w:rsidP="00F2232B">
      <w:pPr>
        <w:pStyle w:val="BodyText"/>
        <w:ind w:left="720" w:right="720"/>
        <w:rPr>
          <w:del w:id="9929" w:author="Sayali Dev" w:date="2018-02-21T15:55:00Z"/>
        </w:rPr>
      </w:pPr>
      <w:del w:id="9930" w:author="Sayali Dev" w:date="2018-02-21T15:55:00Z">
        <w:r w:rsidDel="00CE5E77">
          <w:delText xml:space="preserve">The home page appears. </w:delText>
        </w:r>
      </w:del>
    </w:p>
    <w:p w14:paraId="367A8B7E" w14:textId="3A0E41E0" w:rsidR="00F2232B" w:rsidDel="00CE5E77" w:rsidRDefault="00F2232B" w:rsidP="00F2232B">
      <w:pPr>
        <w:pStyle w:val="BodyText"/>
        <w:ind w:left="720" w:right="720"/>
        <w:rPr>
          <w:del w:id="9931" w:author="Sayali Dev" w:date="2018-02-21T15:55:00Z"/>
        </w:rPr>
      </w:pPr>
    </w:p>
    <w:p w14:paraId="16464209" w14:textId="09B3C762" w:rsidR="00F2232B" w:rsidDel="00CE5E77" w:rsidRDefault="00F2232B" w:rsidP="00C9791D">
      <w:pPr>
        <w:pStyle w:val="BodyText"/>
        <w:numPr>
          <w:ilvl w:val="0"/>
          <w:numId w:val="132"/>
        </w:numPr>
        <w:ind w:right="720"/>
        <w:rPr>
          <w:del w:id="9932" w:author="Sayali Dev" w:date="2018-02-21T15:55:00Z"/>
        </w:rPr>
      </w:pPr>
      <w:del w:id="9933"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205FFDE8" w14:textId="349AAD61" w:rsidR="00F2232B" w:rsidDel="00CE5E77" w:rsidRDefault="00F2232B" w:rsidP="00F2232B">
      <w:pPr>
        <w:pStyle w:val="BodyText"/>
        <w:ind w:left="720" w:right="720"/>
        <w:rPr>
          <w:del w:id="9934" w:author="Sayali Dev" w:date="2018-02-21T15:55:00Z"/>
        </w:rPr>
      </w:pPr>
      <w:del w:id="9935"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w:delText>
        </w:r>
      </w:del>
    </w:p>
    <w:p w14:paraId="1D9C6E52" w14:textId="2CFA2DFE" w:rsidR="00F2232B" w:rsidDel="00CE5E77" w:rsidRDefault="00F2232B" w:rsidP="00F2232B">
      <w:pPr>
        <w:pStyle w:val="BodyText"/>
        <w:ind w:left="720" w:right="720"/>
        <w:rPr>
          <w:del w:id="9936" w:author="Sayali Dev" w:date="2018-02-21T15:55:00Z"/>
        </w:rPr>
      </w:pPr>
    </w:p>
    <w:p w14:paraId="15410CBE" w14:textId="152D3DA8" w:rsidR="00F2232B" w:rsidDel="00CE5E77" w:rsidRDefault="00F2232B" w:rsidP="00C9791D">
      <w:pPr>
        <w:pStyle w:val="BodyText"/>
        <w:numPr>
          <w:ilvl w:val="0"/>
          <w:numId w:val="132"/>
        </w:numPr>
        <w:ind w:right="720"/>
        <w:rPr>
          <w:del w:id="9937" w:author="Sayali Dev" w:date="2018-02-21T15:55:00Z"/>
        </w:rPr>
      </w:pPr>
      <w:del w:id="9938" w:author="Sayali Dev" w:date="2018-02-21T15:55:00Z">
        <w:r w:rsidDel="00CE5E77">
          <w:delText xml:space="preserve">Click </w:delText>
        </w:r>
        <w:r w:rsidRPr="00FA2700" w:rsidDel="00CE5E77">
          <w:rPr>
            <w:b/>
          </w:rPr>
          <w:delText>SEARCH</w:delText>
        </w:r>
        <w:r w:rsidDel="00CE5E77">
          <w:delText>.</w:delText>
        </w:r>
      </w:del>
    </w:p>
    <w:p w14:paraId="7B929D67" w14:textId="3C609B64" w:rsidR="00F2232B" w:rsidDel="00CE5E77" w:rsidRDefault="00F2232B" w:rsidP="00F2232B">
      <w:pPr>
        <w:pStyle w:val="BodyText"/>
        <w:ind w:left="720" w:right="720"/>
        <w:rPr>
          <w:del w:id="9939" w:author="Sayali Dev" w:date="2018-02-21T15:55:00Z"/>
        </w:rPr>
      </w:pPr>
      <w:del w:id="9940" w:author="Sayali Dev" w:date="2018-02-21T15:55:00Z">
        <w:r w:rsidDel="00CE5E77">
          <w:delText xml:space="preserve">The </w:delText>
        </w:r>
        <w:r w:rsidDel="00CE5E77">
          <w:rPr>
            <w:b/>
            <w:lang w:val="en-US"/>
          </w:rPr>
          <w:delText>Inventory</w:delText>
        </w:r>
        <w:r w:rsidRPr="00294F09" w:rsidDel="00CE5E77">
          <w:rPr>
            <w:b/>
          </w:rPr>
          <w:delText xml:space="preserve"> Search</w:delText>
        </w:r>
        <w:r w:rsidRPr="00AE5860" w:rsidDel="00CE5E77">
          <w:delText xml:space="preserve"> </w:delText>
        </w:r>
        <w:r w:rsidDel="00CE5E77">
          <w:delText>page displays a list of biospecimens</w:delText>
        </w:r>
        <w:r w:rsidRPr="008B3996" w:rsidDel="00CE5E77">
          <w:delText xml:space="preserve"> that are accessible based on your login location</w:delText>
        </w:r>
        <w:r w:rsidDel="00CE5E77">
          <w:delText>.</w:delText>
        </w:r>
      </w:del>
    </w:p>
    <w:p w14:paraId="42AD6417" w14:textId="6136131C" w:rsidR="00F2232B" w:rsidDel="00CE5E77" w:rsidRDefault="00F2232B" w:rsidP="00F2232B">
      <w:pPr>
        <w:pStyle w:val="BodyText"/>
        <w:ind w:left="720" w:right="720"/>
        <w:rPr>
          <w:del w:id="9941" w:author="Sayali Dev" w:date="2018-02-21T15:55:00Z"/>
        </w:rPr>
      </w:pPr>
    </w:p>
    <w:p w14:paraId="10E5A0F2" w14:textId="6493CAFC" w:rsidR="00F2232B" w:rsidDel="00CE5E77" w:rsidRDefault="00F2232B" w:rsidP="00C9791D">
      <w:pPr>
        <w:pStyle w:val="BodyText"/>
        <w:numPr>
          <w:ilvl w:val="0"/>
          <w:numId w:val="132"/>
        </w:numPr>
        <w:ind w:right="720"/>
        <w:rPr>
          <w:del w:id="9942" w:author="Sayali Dev" w:date="2018-02-21T15:55:00Z"/>
        </w:rPr>
      </w:pPr>
      <w:del w:id="9943" w:author="Sayali Dev" w:date="2018-02-21T15:55:00Z">
        <w:r w:rsidDel="00CE5E77">
          <w:delText xml:space="preserve">Click the row of the biospecimen for which you want to modify the information. </w:delText>
        </w:r>
      </w:del>
    </w:p>
    <w:p w14:paraId="545C2E8B" w14:textId="5D1DB438" w:rsidR="00F2232B" w:rsidDel="00CE5E77" w:rsidRDefault="00F2232B" w:rsidP="00F2232B">
      <w:pPr>
        <w:pStyle w:val="BodyText"/>
        <w:ind w:firstLine="720"/>
        <w:rPr>
          <w:del w:id="9944" w:author="Sayali Dev" w:date="2018-02-21T15:55:00Z"/>
        </w:rPr>
      </w:pPr>
      <w:del w:id="9945" w:author="Sayali Dev" w:date="2018-02-21T15:55:00Z">
        <w:r w:rsidDel="00CE5E77">
          <w:delText xml:space="preserve">The </w:delText>
        </w:r>
        <w:r w:rsidRPr="00190972" w:rsidDel="00CE5E77">
          <w:rPr>
            <w:b/>
          </w:rPr>
          <w:delText>View Biospecimen</w:delText>
        </w:r>
        <w:r w:rsidDel="00CE5E77">
          <w:delText xml:space="preserve"> page appears.</w:delText>
        </w:r>
      </w:del>
    </w:p>
    <w:p w14:paraId="6F726109" w14:textId="5797B477" w:rsidR="00F2232B" w:rsidDel="00CE5E77" w:rsidRDefault="00F2232B" w:rsidP="00F2232B">
      <w:pPr>
        <w:pStyle w:val="BodyText"/>
        <w:rPr>
          <w:del w:id="9946" w:author="Sayali Dev" w:date="2018-02-21T15:55:00Z"/>
        </w:rPr>
      </w:pPr>
    </w:p>
    <w:p w14:paraId="12018E9C" w14:textId="3C10C5FA" w:rsidR="00F2232B" w:rsidDel="00CE5E77" w:rsidRDefault="00F2232B" w:rsidP="00C9791D">
      <w:pPr>
        <w:pStyle w:val="BodyText"/>
        <w:numPr>
          <w:ilvl w:val="0"/>
          <w:numId w:val="132"/>
        </w:numPr>
        <w:rPr>
          <w:del w:id="9947" w:author="Sayali Dev" w:date="2018-02-21T15:55:00Z"/>
        </w:rPr>
      </w:pPr>
      <w:del w:id="9948" w:author="Sayali Dev" w:date="2018-02-21T15:55:00Z">
        <w:r w:rsidDel="00CE5E77">
          <w:delText xml:space="preserve">Click </w:delText>
        </w:r>
        <w:r w:rsidRPr="007D12C3" w:rsidDel="00CE5E77">
          <w:rPr>
            <w:b/>
          </w:rPr>
          <w:delText>MODIFY</w:delText>
        </w:r>
        <w:r w:rsidDel="00CE5E77">
          <w:delText>.</w:delText>
        </w:r>
      </w:del>
    </w:p>
    <w:p w14:paraId="60C89F5B" w14:textId="364FF1A7" w:rsidR="00F2232B" w:rsidRPr="00153025" w:rsidDel="00CE5E77" w:rsidRDefault="00F2232B" w:rsidP="00F2232B">
      <w:pPr>
        <w:pStyle w:val="BodyText"/>
        <w:ind w:left="720"/>
        <w:rPr>
          <w:del w:id="9949" w:author="Sayali Dev" w:date="2018-02-21T15:55:00Z"/>
          <w:lang w:val="en-US"/>
        </w:rPr>
      </w:pPr>
      <w:del w:id="9950" w:author="Sayali Dev" w:date="2018-02-21T15:55:00Z">
        <w:r w:rsidDel="00CE5E77">
          <w:delText xml:space="preserve">The </w:delText>
        </w:r>
        <w:r w:rsidRPr="007D12C3" w:rsidDel="00CE5E77">
          <w:rPr>
            <w:b/>
          </w:rPr>
          <w:delText>Modify Biospecimen</w:delText>
        </w:r>
        <w:r w:rsidDel="00CE5E77">
          <w:delText xml:space="preserve"> page appears.  </w:delText>
        </w:r>
        <w:r w:rsidDel="00CE5E77">
          <w:rPr>
            <w:lang w:val="en-US"/>
          </w:rPr>
          <w:br/>
        </w:r>
      </w:del>
    </w:p>
    <w:p w14:paraId="0B96581A" w14:textId="0CD18890" w:rsidR="00F2232B" w:rsidDel="00CE5E77" w:rsidRDefault="00F2232B" w:rsidP="00F2232B">
      <w:pPr>
        <w:pStyle w:val="BodyText"/>
        <w:ind w:left="720"/>
        <w:rPr>
          <w:del w:id="9951" w:author="Sayali Dev" w:date="2018-02-21T15:55:00Z"/>
        </w:rPr>
      </w:pPr>
      <w:del w:id="9952" w:author="Sayali Dev" w:date="2018-02-21T15:55:00Z">
        <w:r w:rsidDel="00CE5E77">
          <w:rPr>
            <w:noProof/>
          </w:rPr>
          <w:drawing>
            <wp:inline distT="0" distB="0" distL="0" distR="0" wp14:anchorId="0D124822" wp14:editId="11660A9C">
              <wp:extent cx="6259484" cy="4358145"/>
              <wp:effectExtent l="19050" t="19050" r="27305" b="23495"/>
              <wp:docPr id="9258" name="Picture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66675" cy="4363152"/>
                      </a:xfrm>
                      <a:prstGeom prst="rect">
                        <a:avLst/>
                      </a:prstGeom>
                      <a:noFill/>
                      <a:ln w="3175">
                        <a:solidFill>
                          <a:schemeClr val="tx1"/>
                        </a:solidFill>
                      </a:ln>
                    </pic:spPr>
                  </pic:pic>
                </a:graphicData>
              </a:graphic>
            </wp:inline>
          </w:drawing>
        </w:r>
      </w:del>
    </w:p>
    <w:p w14:paraId="21BEA275" w14:textId="27893FAE" w:rsidR="00F2232B" w:rsidDel="00CE5E77" w:rsidRDefault="00F2232B" w:rsidP="00F2232B">
      <w:pPr>
        <w:pStyle w:val="Figure"/>
        <w:tabs>
          <w:tab w:val="clear" w:pos="1710"/>
          <w:tab w:val="num" w:pos="1800"/>
        </w:tabs>
        <w:ind w:left="1152" w:hanging="432"/>
        <w:rPr>
          <w:del w:id="9953" w:author="Sayali Dev" w:date="2018-02-21T15:55:00Z"/>
        </w:rPr>
      </w:pPr>
      <w:del w:id="9954" w:author="Sayali Dev" w:date="2018-02-21T15:55:00Z">
        <w:r w:rsidDel="00CE5E77">
          <w:delText xml:space="preserve">  Modify Biospecimen page</w:delText>
        </w:r>
      </w:del>
    </w:p>
    <w:p w14:paraId="296B2125" w14:textId="575CC15D" w:rsidR="00F2232B" w:rsidDel="00CE5E77" w:rsidRDefault="00F2232B" w:rsidP="00F2232B">
      <w:pPr>
        <w:pStyle w:val="BodyText"/>
        <w:ind w:right="720" w:firstLine="720"/>
        <w:rPr>
          <w:del w:id="9955" w:author="Sayali Dev" w:date="2018-02-21T15:55:00Z"/>
        </w:rPr>
      </w:pPr>
    </w:p>
    <w:p w14:paraId="0DE35C97" w14:textId="16C0CE53" w:rsidR="00F2232B" w:rsidRPr="003D46F1" w:rsidDel="00CE5E77" w:rsidRDefault="00F2232B" w:rsidP="00C9791D">
      <w:pPr>
        <w:pStyle w:val="BodyText"/>
        <w:numPr>
          <w:ilvl w:val="0"/>
          <w:numId w:val="132"/>
        </w:numPr>
        <w:tabs>
          <w:tab w:val="left" w:pos="720"/>
        </w:tabs>
        <w:ind w:right="720"/>
        <w:rPr>
          <w:del w:id="9956" w:author="Sayali Dev" w:date="2018-02-21T15:55:00Z"/>
        </w:rPr>
      </w:pPr>
      <w:del w:id="9957" w:author="Sayali Dev" w:date="2018-02-21T15:55:00Z">
        <w:r w:rsidRPr="00D16090" w:rsidDel="00CE5E77">
          <w:delText xml:space="preserve">To add </w:delText>
        </w:r>
        <w:r w:rsidDel="00CE5E77">
          <w:delText xml:space="preserve">an </w:delText>
        </w:r>
        <w:r w:rsidRPr="00D16090" w:rsidDel="00CE5E77">
          <w:delText xml:space="preserve">event </w:delText>
        </w:r>
        <w:r w:rsidDel="00CE5E77">
          <w:delText xml:space="preserve">to this </w:delText>
        </w:r>
        <w:r w:rsidDel="00CE5E77">
          <w:rPr>
            <w:lang w:val="en-US"/>
          </w:rPr>
          <w:delText>biospecimen</w:delText>
        </w:r>
        <w:r w:rsidDel="00CE5E77">
          <w:delText xml:space="preserve">, </w:delText>
        </w:r>
        <w:r w:rsidRPr="00D16090" w:rsidDel="00CE5E77">
          <w:delText xml:space="preserve">click the </w:delText>
        </w:r>
        <w:r w:rsidRPr="00A04E89" w:rsidDel="00CE5E77">
          <w:rPr>
            <w:b/>
          </w:rPr>
          <w:delText>Manage Events</w:delText>
        </w:r>
        <w:r w:rsidRPr="00D16090" w:rsidDel="00CE5E77">
          <w:delText xml:space="preserve"> link</w:delText>
        </w:r>
        <w:r w:rsidDel="00CE5E77">
          <w:delText xml:space="preserve">. </w:delText>
        </w:r>
        <w:r w:rsidDel="00CE5E77">
          <w:rPr>
            <w:lang w:val="en-US"/>
          </w:rPr>
          <w:br/>
          <w:delText xml:space="preserve">The </w:delText>
        </w:r>
        <w:r w:rsidRPr="00A5160B" w:rsidDel="00CE5E77">
          <w:rPr>
            <w:b/>
            <w:lang w:val="en-US"/>
          </w:rPr>
          <w:delText>Manage Events</w:delText>
        </w:r>
        <w:r w:rsidDel="00CE5E77">
          <w:rPr>
            <w:lang w:val="en-US"/>
          </w:rPr>
          <w:delText xml:space="preserve"> window appears. </w:delText>
        </w:r>
        <w:r w:rsidDel="00CE5E77">
          <w:rPr>
            <w:lang w:val="en-US"/>
          </w:rPr>
          <w:br/>
        </w:r>
        <w:r w:rsidRPr="00A5160B" w:rsidDel="00CE5E77">
          <w:rPr>
            <w:b/>
            <w:lang w:val="en-US"/>
          </w:rPr>
          <w:delText>Note:</w:delText>
        </w:r>
        <w:r w:rsidDel="00CE5E77">
          <w:rPr>
            <w:lang w:val="en-US"/>
          </w:rPr>
          <w:delText xml:space="preserve"> </w:delText>
        </w:r>
        <w:r w:rsidDel="00CE5E77">
          <w:delText xml:space="preserve">For more information about how to add an event, see </w:delText>
        </w:r>
        <w:r w:rsidR="00CE5E77" w:rsidDel="00CE5E77">
          <w:fldChar w:fldCharType="begin"/>
        </w:r>
        <w:r w:rsidR="00CE5E77" w:rsidDel="00CE5E77">
          <w:delInstrText xml:space="preserve"> HYPERLINK \l "ManagingEvents" </w:delInstrText>
        </w:r>
        <w:r w:rsidR="00CE5E77" w:rsidDel="00CE5E77">
          <w:fldChar w:fldCharType="separate"/>
        </w:r>
        <w:r w:rsidDel="00CE5E77">
          <w:rPr>
            <w:rStyle w:val="Hyperlink"/>
            <w:b/>
          </w:rPr>
          <w:delText xml:space="preserve">Managing </w:delText>
        </w:r>
        <w:r w:rsidRPr="00A04E89" w:rsidDel="00CE5E77">
          <w:rPr>
            <w:rStyle w:val="Hyperlink"/>
            <w:b/>
          </w:rPr>
          <w:delText>Events</w:delText>
        </w:r>
        <w:r w:rsidR="00CE5E77" w:rsidDel="00CE5E77">
          <w:rPr>
            <w:rStyle w:val="Hyperlink"/>
            <w:b/>
          </w:rPr>
          <w:fldChar w:fldCharType="end"/>
        </w:r>
        <w:r w:rsidRPr="00B94701" w:rsidDel="00CE5E77">
          <w:delText>.</w:delText>
        </w:r>
        <w:r w:rsidDel="00CE5E77">
          <w:rPr>
            <w:lang w:val="en-US"/>
          </w:rPr>
          <w:br/>
        </w:r>
      </w:del>
    </w:p>
    <w:p w14:paraId="6663BFA8" w14:textId="27AFC1BC" w:rsidR="00F2232B" w:rsidRPr="003D46F1" w:rsidDel="00CE5E77" w:rsidRDefault="00F2232B" w:rsidP="00C9791D">
      <w:pPr>
        <w:pStyle w:val="BodyText"/>
        <w:numPr>
          <w:ilvl w:val="0"/>
          <w:numId w:val="132"/>
        </w:numPr>
        <w:tabs>
          <w:tab w:val="left" w:pos="720"/>
        </w:tabs>
        <w:ind w:right="720"/>
        <w:rPr>
          <w:del w:id="9958" w:author="Sayali Dev" w:date="2018-02-21T15:55:00Z"/>
        </w:rPr>
      </w:pPr>
      <w:del w:id="9959" w:author="Sayali Dev" w:date="2018-02-21T15:55:00Z">
        <w:r w:rsidRPr="00A04E89" w:rsidDel="00CE5E77">
          <w:delText xml:space="preserve">To attach </w:delText>
        </w:r>
        <w:r w:rsidDel="00CE5E77">
          <w:delText xml:space="preserve">a </w:delText>
        </w:r>
        <w:r w:rsidRPr="00A04E89" w:rsidDel="00CE5E77">
          <w:delText xml:space="preserve">file to this </w:delText>
        </w:r>
        <w:r w:rsidDel="00CE5E77">
          <w:rPr>
            <w:lang w:val="en-US"/>
          </w:rPr>
          <w:delText>biospecimen</w:delText>
        </w:r>
        <w:r w:rsidRPr="00A04E89" w:rsidDel="00CE5E77">
          <w:delText xml:space="preserve">, click </w:delText>
        </w:r>
        <w:r w:rsidDel="00CE5E77">
          <w:delText xml:space="preserve">the </w:delText>
        </w:r>
        <w:r w:rsidDel="00CE5E77">
          <w:rPr>
            <w:b/>
            <w:lang w:val="en-US"/>
          </w:rPr>
          <w:delText>Add Attachment</w:delText>
        </w:r>
        <w:r w:rsidRPr="00A04E89" w:rsidDel="00CE5E77">
          <w:delText xml:space="preserve"> link</w:delText>
        </w:r>
        <w:r w:rsidDel="00CE5E77">
          <w:delText xml:space="preserve">. </w:delText>
        </w:r>
        <w:r w:rsidDel="00CE5E77">
          <w:rPr>
            <w:lang w:val="en-US"/>
          </w:rPr>
          <w:br/>
          <w:delText xml:space="preserve">The </w:delText>
        </w:r>
        <w:r w:rsidRPr="00A5160B" w:rsidDel="00CE5E77">
          <w:rPr>
            <w:b/>
            <w:lang w:val="en-US"/>
          </w:rPr>
          <w:delText xml:space="preserve">Manage </w:delText>
        </w:r>
        <w:r w:rsidDel="00CE5E77">
          <w:rPr>
            <w:b/>
            <w:lang w:val="en-US"/>
          </w:rPr>
          <w:delText>Attachments</w:delText>
        </w:r>
        <w:r w:rsidDel="00CE5E77">
          <w:rPr>
            <w:lang w:val="en-US"/>
          </w:rPr>
          <w:delText xml:space="preserve"> window appears. </w:delText>
        </w:r>
        <w:r w:rsidDel="00CE5E77">
          <w:rPr>
            <w:lang w:val="en-US"/>
          </w:rPr>
          <w:br/>
        </w:r>
        <w:r w:rsidRPr="00A5160B" w:rsidDel="00CE5E77">
          <w:rPr>
            <w:b/>
            <w:lang w:val="en-US"/>
          </w:rPr>
          <w:delText>Note:</w:delText>
        </w:r>
        <w:r w:rsidDel="00CE5E77">
          <w:rPr>
            <w:lang w:val="en-US"/>
          </w:rPr>
          <w:delText xml:space="preserve"> </w:delText>
        </w:r>
        <w:r w:rsidDel="00CE5E77">
          <w:delText xml:space="preserve">For more information about how to attach a file, see </w:delText>
        </w:r>
        <w:r w:rsidR="00CE5E77" w:rsidDel="00CE5E77">
          <w:fldChar w:fldCharType="begin"/>
        </w:r>
        <w:r w:rsidR="00CE5E77" w:rsidDel="00CE5E77">
          <w:delInstrText xml:space="preserve"> HYPERLINK \l "CommonFileUpload" </w:delInstrText>
        </w:r>
        <w:r w:rsidR="00CE5E77" w:rsidDel="00CE5E77">
          <w:fldChar w:fldCharType="separate"/>
        </w:r>
        <w:r w:rsidRPr="003D46F1" w:rsidDel="00CE5E77">
          <w:rPr>
            <w:rStyle w:val="Hyperlink"/>
            <w:b/>
          </w:rPr>
          <w:delText>Common File Upload</w:delText>
        </w:r>
        <w:r w:rsidR="00CE5E77" w:rsidDel="00CE5E77">
          <w:rPr>
            <w:rStyle w:val="Hyperlink"/>
            <w:b/>
          </w:rPr>
          <w:fldChar w:fldCharType="end"/>
        </w:r>
        <w:r w:rsidDel="00CE5E77">
          <w:delText>.</w:delText>
        </w:r>
        <w:r w:rsidDel="00CE5E77">
          <w:rPr>
            <w:lang w:val="en-US"/>
          </w:rPr>
          <w:br/>
        </w:r>
      </w:del>
    </w:p>
    <w:p w14:paraId="1BBC6FB8" w14:textId="1052B741" w:rsidR="00F2232B" w:rsidDel="00CE5E77" w:rsidRDefault="00F2232B" w:rsidP="00C9791D">
      <w:pPr>
        <w:numPr>
          <w:ilvl w:val="0"/>
          <w:numId w:val="132"/>
        </w:numPr>
        <w:rPr>
          <w:del w:id="9960" w:author="Sayali Dev" w:date="2018-02-21T15:55:00Z"/>
        </w:rPr>
      </w:pPr>
      <w:del w:id="9961" w:author="Sayali Dev" w:date="2018-02-21T15:55:00Z">
        <w:r w:rsidDel="00CE5E77">
          <w:delText xml:space="preserve">To modify the unit of measure shown in the </w:delText>
        </w:r>
        <w:r w:rsidRPr="004E4BC7" w:rsidDel="00CE5E77">
          <w:rPr>
            <w:b/>
          </w:rPr>
          <w:delText>Quantity Audit Log</w:delText>
        </w:r>
        <w:r w:rsidDel="00CE5E77">
          <w:delText xml:space="preserve"> field for this biospecimen:</w:delText>
        </w:r>
      </w:del>
    </w:p>
    <w:p w14:paraId="27169799" w14:textId="0C02E1E8" w:rsidR="00F2232B" w:rsidDel="00CE5E77" w:rsidRDefault="00F2232B" w:rsidP="00C9791D">
      <w:pPr>
        <w:numPr>
          <w:ilvl w:val="0"/>
          <w:numId w:val="134"/>
        </w:numPr>
        <w:ind w:left="1350" w:hanging="270"/>
        <w:rPr>
          <w:del w:id="9962" w:author="Sayali Dev" w:date="2018-02-21T15:55:00Z"/>
        </w:rPr>
      </w:pPr>
      <w:del w:id="9963" w:author="Sayali Dev" w:date="2018-02-21T15:55:00Z">
        <w:r w:rsidDel="00CE5E77">
          <w:delText xml:space="preserve">Click the </w:delText>
        </w:r>
        <w:r w:rsidRPr="00147745" w:rsidDel="00CE5E77">
          <w:rPr>
            <w:b/>
          </w:rPr>
          <w:delText>Quantity Audit Log</w:delText>
        </w:r>
        <w:r w:rsidDel="00CE5E77">
          <w:delText xml:space="preserve"> link.</w:delText>
        </w:r>
        <w:r w:rsidDel="00CE5E77">
          <w:br/>
          <w:delText xml:space="preserve">The </w:delText>
        </w:r>
        <w:r w:rsidRPr="00792C85" w:rsidDel="00CE5E77">
          <w:rPr>
            <w:b/>
          </w:rPr>
          <w:delText>Quantity Audit</w:delText>
        </w:r>
        <w:r w:rsidDel="00CE5E77">
          <w:delText xml:space="preserve"> </w:delText>
        </w:r>
        <w:r w:rsidRPr="00792C85" w:rsidDel="00CE5E77">
          <w:rPr>
            <w:b/>
          </w:rPr>
          <w:delText>Log</w:delText>
        </w:r>
        <w:r w:rsidDel="00CE5E77">
          <w:delText xml:space="preserve"> window appears.</w:delText>
        </w:r>
        <w:r w:rsidDel="00CE5E77">
          <w:br/>
        </w:r>
      </w:del>
    </w:p>
    <w:p w14:paraId="28C29370" w14:textId="74E7A2D8" w:rsidR="00F2232B" w:rsidDel="00CE5E77" w:rsidRDefault="00F2232B" w:rsidP="00F2232B">
      <w:pPr>
        <w:ind w:left="1350"/>
        <w:rPr>
          <w:del w:id="9964" w:author="Sayali Dev" w:date="2018-02-21T15:55:00Z"/>
        </w:rPr>
      </w:pPr>
      <w:del w:id="9965" w:author="Sayali Dev" w:date="2018-02-21T15:55:00Z">
        <w:r w:rsidDel="00CE5E77">
          <w:rPr>
            <w:noProof/>
          </w:rPr>
          <w:drawing>
            <wp:inline distT="0" distB="0" distL="0" distR="0" wp14:anchorId="12B1B660" wp14:editId="46AE4117">
              <wp:extent cx="3092450" cy="3225165"/>
              <wp:effectExtent l="19050" t="19050" r="12700" b="13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92450" cy="3225165"/>
                      </a:xfrm>
                      <a:prstGeom prst="rect">
                        <a:avLst/>
                      </a:prstGeom>
                      <a:noFill/>
                      <a:ln w="6350" cmpd="sng">
                        <a:solidFill>
                          <a:srgbClr val="000000"/>
                        </a:solidFill>
                        <a:miter lim="800000"/>
                        <a:headEnd/>
                        <a:tailEnd/>
                      </a:ln>
                      <a:effectLst/>
                    </pic:spPr>
                  </pic:pic>
                </a:graphicData>
              </a:graphic>
            </wp:inline>
          </w:drawing>
        </w:r>
      </w:del>
    </w:p>
    <w:p w14:paraId="4B9EF4C5" w14:textId="7882101B" w:rsidR="00F2232B" w:rsidDel="00CE5E77" w:rsidRDefault="00F2232B" w:rsidP="00F2232B">
      <w:pPr>
        <w:pStyle w:val="Figure"/>
        <w:tabs>
          <w:tab w:val="clear" w:pos="1710"/>
          <w:tab w:val="num" w:pos="1800"/>
          <w:tab w:val="num" w:pos="2340"/>
        </w:tabs>
        <w:ind w:left="1710" w:hanging="432"/>
        <w:rPr>
          <w:del w:id="9966" w:author="Sayali Dev" w:date="2018-02-21T15:55:00Z"/>
        </w:rPr>
      </w:pPr>
      <w:del w:id="9967" w:author="Sayali Dev" w:date="2018-02-21T15:55:00Z">
        <w:r w:rsidDel="00CE5E77">
          <w:delText xml:space="preserve">  Quantity Audit Log window</w:delText>
        </w:r>
      </w:del>
    </w:p>
    <w:p w14:paraId="2C21158A" w14:textId="30B0CD54" w:rsidR="00F2232B" w:rsidRPr="0007070E" w:rsidDel="00CE5E77" w:rsidRDefault="00F2232B" w:rsidP="00F2232B">
      <w:pPr>
        <w:ind w:left="1350" w:hanging="270"/>
        <w:rPr>
          <w:del w:id="9968" w:author="Sayali Dev" w:date="2018-02-21T15:55:00Z"/>
        </w:rPr>
      </w:pPr>
    </w:p>
    <w:p w14:paraId="0C441F29" w14:textId="3809757D" w:rsidR="00F2232B" w:rsidDel="00CE5E77" w:rsidRDefault="00F2232B" w:rsidP="00C9791D">
      <w:pPr>
        <w:numPr>
          <w:ilvl w:val="0"/>
          <w:numId w:val="134"/>
        </w:numPr>
        <w:ind w:left="1350" w:hanging="270"/>
        <w:rPr>
          <w:del w:id="9969" w:author="Sayali Dev" w:date="2018-02-21T15:55:00Z"/>
        </w:rPr>
      </w:pPr>
      <w:del w:id="9970" w:author="Sayali Dev" w:date="2018-02-21T15:55:00Z">
        <w:r w:rsidDel="00CE5E77">
          <w:delText xml:space="preserve">To modify the default unit for Quantity, click on the Quantity </w:delText>
        </w:r>
        <w:r w:rsidRPr="004E4BC7" w:rsidDel="00CE5E77">
          <w:rPr>
            <w:b/>
          </w:rPr>
          <w:delText>Default Unit</w:delText>
        </w:r>
        <w:r w:rsidDel="00CE5E77">
          <w:delText xml:space="preserve"> field and select the appropriate unit of measure.</w:delText>
        </w:r>
        <w:r w:rsidDel="00CE5E77">
          <w:br/>
        </w:r>
      </w:del>
    </w:p>
    <w:p w14:paraId="2C6C1B12" w14:textId="3C90E2C2" w:rsidR="00F2232B" w:rsidDel="00CE5E77" w:rsidRDefault="00F2232B" w:rsidP="00C9791D">
      <w:pPr>
        <w:numPr>
          <w:ilvl w:val="0"/>
          <w:numId w:val="134"/>
        </w:numPr>
        <w:ind w:left="1350" w:hanging="270"/>
        <w:rPr>
          <w:del w:id="9971" w:author="Sayali Dev" w:date="2018-02-21T15:55:00Z"/>
        </w:rPr>
      </w:pPr>
      <w:del w:id="9972" w:author="Sayali Dev" w:date="2018-02-21T15:55:00Z">
        <w:r w:rsidDel="00CE5E77">
          <w:delText xml:space="preserve">To modify the default unit for Concentration, click on the Concentration </w:delText>
        </w:r>
        <w:r w:rsidRPr="004E4BC7" w:rsidDel="00CE5E77">
          <w:rPr>
            <w:b/>
          </w:rPr>
          <w:delText>Default Unit</w:delText>
        </w:r>
        <w:r w:rsidDel="00CE5E77">
          <w:delText xml:space="preserve"> field and select the appropriate unit of measure.</w:delText>
        </w:r>
      </w:del>
    </w:p>
    <w:p w14:paraId="4A575DB3" w14:textId="37EB811B" w:rsidR="00F2232B" w:rsidDel="00CE5E77" w:rsidRDefault="00F2232B" w:rsidP="00C9791D">
      <w:pPr>
        <w:numPr>
          <w:ilvl w:val="0"/>
          <w:numId w:val="134"/>
        </w:numPr>
        <w:ind w:left="1350" w:hanging="270"/>
        <w:rPr>
          <w:del w:id="9973" w:author="Sayali Dev" w:date="2018-02-21T15:55:00Z"/>
        </w:rPr>
      </w:pPr>
      <w:del w:id="9974" w:author="Sayali Dev" w:date="2018-02-21T15:55:00Z">
        <w:r w:rsidDel="00CE5E77">
          <w:delText xml:space="preserve">Click the  </w:delText>
        </w:r>
        <w:r w:rsidDel="00CE5E77">
          <w:rPr>
            <w:noProof/>
          </w:rPr>
          <w:drawing>
            <wp:inline distT="0" distB="0" distL="0" distR="0" wp14:anchorId="2603DC62" wp14:editId="7D2A6AF2">
              <wp:extent cx="174625" cy="233045"/>
              <wp:effectExtent l="0" t="0" r="0" b="0"/>
              <wp:docPr id="141" name="Picture 141" descr="Quantity Audi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Quantity Audit Log"/>
                      <pic:cNvPicPr>
                        <a:picLocks noChangeAspect="1" noChangeArrowheads="1"/>
                      </pic:cNvPicPr>
                    </pic:nvPicPr>
                    <pic:blipFill>
                      <a:blip r:embed="rId174">
                        <a:extLst>
                          <a:ext uri="{28A0092B-C50C-407E-A947-70E740481C1C}">
                            <a14:useLocalDpi xmlns:a14="http://schemas.microsoft.com/office/drawing/2010/main" val="0"/>
                          </a:ext>
                        </a:extLst>
                      </a:blip>
                      <a:srcRect l="29654" t="31844" r="65854" b="58659"/>
                      <a:stretch>
                        <a:fillRect/>
                      </a:stretch>
                    </pic:blipFill>
                    <pic:spPr bwMode="auto">
                      <a:xfrm>
                        <a:off x="0" y="0"/>
                        <a:ext cx="174625" cy="233045"/>
                      </a:xfrm>
                      <a:prstGeom prst="rect">
                        <a:avLst/>
                      </a:prstGeom>
                      <a:noFill/>
                      <a:ln>
                        <a:noFill/>
                      </a:ln>
                    </pic:spPr>
                  </pic:pic>
                </a:graphicData>
              </a:graphic>
            </wp:inline>
          </w:drawing>
        </w:r>
        <w:r w:rsidDel="00CE5E77">
          <w:delText>icon.</w:delText>
        </w:r>
        <w:r w:rsidDel="00CE5E77">
          <w:br/>
          <w:delText xml:space="preserve">The unit of measure is updated in the </w:delText>
        </w:r>
        <w:r w:rsidRPr="0075608C" w:rsidDel="00CE5E77">
          <w:rPr>
            <w:b/>
          </w:rPr>
          <w:delText>Quality Audit Log</w:delText>
        </w:r>
        <w:r w:rsidDel="00CE5E77">
          <w:delText xml:space="preserve"> window and on the </w:delText>
        </w:r>
        <w:r w:rsidRPr="0075608C" w:rsidDel="00CE5E77">
          <w:rPr>
            <w:b/>
          </w:rPr>
          <w:delText>Modify Biospecimen</w:delText>
        </w:r>
        <w:r w:rsidDel="00CE5E77">
          <w:delText xml:space="preserve"> screen. </w:delText>
        </w:r>
        <w:r w:rsidDel="00CE5E77">
          <w:br/>
        </w:r>
      </w:del>
    </w:p>
    <w:p w14:paraId="14B285E7" w14:textId="2D0F246B" w:rsidR="00F2232B" w:rsidRPr="0007070E" w:rsidDel="00CE5E77" w:rsidRDefault="00F2232B" w:rsidP="00C9791D">
      <w:pPr>
        <w:numPr>
          <w:ilvl w:val="0"/>
          <w:numId w:val="134"/>
        </w:numPr>
        <w:ind w:left="1350" w:hanging="270"/>
        <w:rPr>
          <w:del w:id="9975" w:author="Sayali Dev" w:date="2018-02-21T15:55:00Z"/>
        </w:rPr>
      </w:pPr>
      <w:del w:id="9976" w:author="Sayali Dev" w:date="2018-02-21T15:55:00Z">
        <w:r w:rsidDel="00CE5E77">
          <w:delText xml:space="preserve">Click </w:delText>
        </w:r>
        <w:r w:rsidRPr="00A71E05" w:rsidDel="00CE5E77">
          <w:rPr>
            <w:b/>
          </w:rPr>
          <w:delText>CLOSE</w:delText>
        </w:r>
        <w:r w:rsidDel="00CE5E77">
          <w:delText>.</w:delText>
        </w:r>
        <w:r w:rsidDel="00CE5E77">
          <w:br/>
          <w:delText xml:space="preserve">The </w:delText>
        </w:r>
        <w:r w:rsidRPr="0075608C" w:rsidDel="00CE5E77">
          <w:rPr>
            <w:b/>
          </w:rPr>
          <w:delText>Quality Audit Log</w:delText>
        </w:r>
        <w:r w:rsidDel="00CE5E77">
          <w:delText xml:space="preserve"> window closes.</w:delText>
        </w:r>
        <w:r w:rsidDel="00CE5E77">
          <w:rPr>
            <w:b/>
          </w:rPr>
          <w:br/>
        </w:r>
      </w:del>
    </w:p>
    <w:p w14:paraId="1FC7BBA6" w14:textId="4CD84EF6" w:rsidR="00F2232B" w:rsidDel="00CE5E77" w:rsidRDefault="00F2232B" w:rsidP="00C9791D">
      <w:pPr>
        <w:numPr>
          <w:ilvl w:val="0"/>
          <w:numId w:val="132"/>
        </w:numPr>
        <w:rPr>
          <w:del w:id="9977" w:author="Sayali Dev" w:date="2018-02-21T15:55:00Z"/>
        </w:rPr>
      </w:pPr>
      <w:bookmarkStart w:id="9978" w:name="ModifyStorageLocation"/>
      <w:bookmarkEnd w:id="9978"/>
      <w:del w:id="9979" w:author="Sayali Dev" w:date="2018-02-21T15:55:00Z">
        <w:r w:rsidDel="00CE5E77">
          <w:delText xml:space="preserve">To modify the storage location for </w:delText>
        </w:r>
        <w:r w:rsidRPr="00C8555D" w:rsidDel="00CE5E77">
          <w:delText xml:space="preserve">this </w:delText>
        </w:r>
        <w:r w:rsidDel="00CE5E77">
          <w:delText>biospecimen:</w:delText>
        </w:r>
      </w:del>
    </w:p>
    <w:p w14:paraId="4C7682C8" w14:textId="4A6EF244" w:rsidR="00F2232B" w:rsidDel="00CE5E77" w:rsidRDefault="00F2232B" w:rsidP="00C9791D">
      <w:pPr>
        <w:numPr>
          <w:ilvl w:val="0"/>
          <w:numId w:val="133"/>
        </w:numPr>
        <w:ind w:left="1440"/>
        <w:rPr>
          <w:del w:id="9980" w:author="Sayali Dev" w:date="2018-02-21T15:55:00Z"/>
        </w:rPr>
      </w:pPr>
      <w:del w:id="9981" w:author="Sayali Dev" w:date="2018-02-21T15:55:00Z">
        <w:r w:rsidDel="00CE5E77">
          <w:delText xml:space="preserve">In the </w:delText>
        </w:r>
        <w:r w:rsidRPr="00147745" w:rsidDel="00CE5E77">
          <w:rPr>
            <w:b/>
          </w:rPr>
          <w:delText>Storage Location</w:delText>
        </w:r>
        <w:r w:rsidDel="00CE5E77">
          <w:delText xml:space="preserve"> field, click the link</w:delText>
        </w:r>
        <w:r w:rsidRPr="009C6A70" w:rsidDel="00CE5E77">
          <w:delText>.</w:delText>
        </w:r>
        <w:r w:rsidDel="00CE5E77">
          <w:delText xml:space="preserve"> </w:delText>
        </w:r>
      </w:del>
    </w:p>
    <w:p w14:paraId="79840453" w14:textId="579872C2" w:rsidR="00F2232B" w:rsidDel="00CE5E77" w:rsidRDefault="00F2232B" w:rsidP="00F2232B">
      <w:pPr>
        <w:ind w:left="1440" w:right="90"/>
        <w:rPr>
          <w:del w:id="9982" w:author="Sayali Dev" w:date="2018-02-21T15:55:00Z"/>
        </w:rPr>
      </w:pPr>
      <w:del w:id="9983" w:author="Sayali Dev" w:date="2018-02-21T15:55:00Z">
        <w:r w:rsidDel="00CE5E77">
          <w:delText xml:space="preserve">The </w:delText>
        </w:r>
        <w:r w:rsidRPr="009C6A70" w:rsidDel="00CE5E77">
          <w:rPr>
            <w:b/>
          </w:rPr>
          <w:delText>Storage Location</w:delText>
        </w:r>
        <w:r w:rsidDel="00CE5E77">
          <w:delText xml:space="preserve"> window appears. </w:delText>
        </w:r>
      </w:del>
    </w:p>
    <w:p w14:paraId="58A6E3E7" w14:textId="0E776288" w:rsidR="00F2232B" w:rsidDel="00CE5E77" w:rsidRDefault="00F2232B" w:rsidP="00F2232B">
      <w:pPr>
        <w:ind w:left="1440" w:right="90"/>
        <w:rPr>
          <w:del w:id="9984" w:author="Sayali Dev" w:date="2018-02-21T15:55:00Z"/>
        </w:rPr>
      </w:pPr>
    </w:p>
    <w:p w14:paraId="15820996" w14:textId="3C2E0939" w:rsidR="00F2232B" w:rsidDel="00CE5E77" w:rsidRDefault="00F2232B" w:rsidP="00C9791D">
      <w:pPr>
        <w:numPr>
          <w:ilvl w:val="0"/>
          <w:numId w:val="178"/>
        </w:numPr>
        <w:tabs>
          <w:tab w:val="left" w:pos="1440"/>
        </w:tabs>
        <w:ind w:left="1440"/>
        <w:rPr>
          <w:del w:id="9985" w:author="Sayali Dev" w:date="2018-02-21T15:55:00Z"/>
        </w:rPr>
      </w:pPr>
      <w:del w:id="9986" w:author="Sayali Dev" w:date="2018-02-21T15:55:00Z">
        <w:r w:rsidDel="00CE5E77">
          <w:delText xml:space="preserve">If you are assigning a storage location for this biospecimen for the first time, the window displays a collapsed Storage Devices list without a storage map. </w:delText>
        </w:r>
        <w:r w:rsidDel="00CE5E77">
          <w:br/>
        </w:r>
        <w:r w:rsidDel="00CE5E77">
          <w:br/>
        </w:r>
        <w:r w:rsidRPr="00FA7EFD" w:rsidDel="00CE5E77">
          <w:delText xml:space="preserve">Click on the </w:delText>
        </w:r>
        <w:r w:rsidRPr="00FA7EFD" w:rsidDel="00CE5E77">
          <w:rPr>
            <w:b/>
          </w:rPr>
          <w:delText>Expand All</w:delText>
        </w:r>
        <w:r w:rsidRPr="00FA7EFD" w:rsidDel="00CE5E77">
          <w:delText xml:space="preserve"> link to display all of the storage devices.</w:delText>
        </w:r>
        <w:r w:rsidDel="00CE5E77">
          <w:delText xml:space="preserve"> </w:delText>
        </w:r>
      </w:del>
    </w:p>
    <w:p w14:paraId="38B66BDA" w14:textId="4D24ABB8" w:rsidR="00F2232B" w:rsidDel="00CE5E77" w:rsidRDefault="00F2232B" w:rsidP="00F2232B">
      <w:pPr>
        <w:rPr>
          <w:del w:id="9987" w:author="Sayali Dev" w:date="2018-02-21T15:55:00Z"/>
        </w:rPr>
      </w:pPr>
    </w:p>
    <w:p w14:paraId="4954520D" w14:textId="323806A0" w:rsidR="00F2232B" w:rsidDel="00CE5E77" w:rsidRDefault="00F2232B" w:rsidP="00F2232B">
      <w:pPr>
        <w:ind w:left="1440"/>
        <w:rPr>
          <w:del w:id="9988" w:author="Sayali Dev" w:date="2018-02-21T15:55:00Z"/>
        </w:rPr>
      </w:pPr>
      <w:del w:id="9989" w:author="Sayali Dev" w:date="2018-02-21T15:55:00Z">
        <w:r w:rsidRPr="00122761" w:rsidDel="00CE5E77">
          <w:rPr>
            <w:noProof/>
          </w:rPr>
          <w:drawing>
            <wp:inline distT="0" distB="0" distL="0" distR="0" wp14:anchorId="5F55D3D4" wp14:editId="7AAC470D">
              <wp:extent cx="4580255" cy="1338580"/>
              <wp:effectExtent l="19050" t="19050" r="10795" b="1397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80255" cy="1338580"/>
                      </a:xfrm>
                      <a:prstGeom prst="rect">
                        <a:avLst/>
                      </a:prstGeom>
                      <a:noFill/>
                      <a:ln w="3175">
                        <a:solidFill>
                          <a:schemeClr val="tx1"/>
                        </a:solidFill>
                      </a:ln>
                    </pic:spPr>
                  </pic:pic>
                </a:graphicData>
              </a:graphic>
            </wp:inline>
          </w:drawing>
        </w:r>
      </w:del>
    </w:p>
    <w:p w14:paraId="42DC9DFB" w14:textId="09598D9D" w:rsidR="00F2232B" w:rsidDel="00CE5E77" w:rsidRDefault="00F2232B" w:rsidP="00F2232B">
      <w:pPr>
        <w:pStyle w:val="Figure"/>
        <w:tabs>
          <w:tab w:val="clear" w:pos="1710"/>
          <w:tab w:val="num" w:pos="1800"/>
          <w:tab w:val="num" w:pos="2430"/>
        </w:tabs>
        <w:ind w:left="1800" w:hanging="432"/>
        <w:rPr>
          <w:del w:id="9990" w:author="Sayali Dev" w:date="2018-02-21T15:55:00Z"/>
        </w:rPr>
      </w:pPr>
      <w:del w:id="9991" w:author="Sayali Dev" w:date="2018-02-21T15:55:00Z">
        <w:r w:rsidDel="00CE5E77">
          <w:delText xml:space="preserve">  Storage Location window – assigning storage for first time</w:delText>
        </w:r>
        <w:r w:rsidDel="00CE5E77">
          <w:br/>
        </w:r>
      </w:del>
    </w:p>
    <w:p w14:paraId="24A5772F" w14:textId="44356EC9" w:rsidR="00F2232B" w:rsidDel="00CE5E77" w:rsidRDefault="00F2232B" w:rsidP="00F2232B">
      <w:pPr>
        <w:ind w:left="1440" w:right="90"/>
        <w:rPr>
          <w:del w:id="9992" w:author="Sayali Dev" w:date="2018-02-21T15:55:00Z"/>
        </w:rPr>
      </w:pPr>
      <w:del w:id="9993" w:author="Sayali Dev" w:date="2018-02-21T15:55:00Z">
        <w:r w:rsidDel="00CE5E77">
          <w:delText>If you are modifying an existing storage location for this biospecimen, the window displays an expanded device list and the storage map with the current storage assignment cell position shown in green.</w:delText>
        </w:r>
        <w:r w:rsidDel="00CE5E77">
          <w:br/>
        </w:r>
      </w:del>
    </w:p>
    <w:p w14:paraId="7ADA071C" w14:textId="6DC5F3F4" w:rsidR="00F2232B" w:rsidDel="00CE5E77" w:rsidRDefault="00F2232B" w:rsidP="00F2232B">
      <w:pPr>
        <w:ind w:left="1800"/>
        <w:rPr>
          <w:del w:id="9994" w:author="Sayali Dev" w:date="2018-02-21T15:55:00Z"/>
        </w:rPr>
      </w:pPr>
      <w:del w:id="9995" w:author="Sayali Dev" w:date="2018-02-21T15:55:00Z">
        <w:r w:rsidDel="00CE5E77">
          <w:rPr>
            <w:noProof/>
          </w:rPr>
          <w:drawing>
            <wp:inline distT="0" distB="0" distL="0" distR="0" wp14:anchorId="3E2EB229" wp14:editId="2075B33A">
              <wp:extent cx="5536276" cy="5610302"/>
              <wp:effectExtent l="19050" t="19050" r="26670" b="9525"/>
              <wp:docPr id="9259" name="Picture 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9671" cy="5634010"/>
                      </a:xfrm>
                      <a:prstGeom prst="rect">
                        <a:avLst/>
                      </a:prstGeom>
                      <a:ln w="3175">
                        <a:solidFill>
                          <a:schemeClr val="tx1"/>
                        </a:solidFill>
                      </a:ln>
                    </pic:spPr>
                  </pic:pic>
                </a:graphicData>
              </a:graphic>
            </wp:inline>
          </w:drawing>
        </w:r>
      </w:del>
    </w:p>
    <w:p w14:paraId="194FB07D" w14:textId="6D40E7C7" w:rsidR="00F2232B" w:rsidDel="00CE5E77" w:rsidRDefault="00F2232B" w:rsidP="00F2232B">
      <w:pPr>
        <w:pStyle w:val="Figure"/>
        <w:tabs>
          <w:tab w:val="clear" w:pos="1710"/>
          <w:tab w:val="num" w:pos="1800"/>
          <w:tab w:val="num" w:pos="2790"/>
        </w:tabs>
        <w:ind w:left="2160" w:hanging="432"/>
        <w:rPr>
          <w:del w:id="9996" w:author="Sayali Dev" w:date="2018-02-21T15:55:00Z"/>
        </w:rPr>
      </w:pPr>
      <w:del w:id="9997" w:author="Sayali Dev" w:date="2018-02-21T15:55:00Z">
        <w:r w:rsidDel="00CE5E77">
          <w:delText xml:space="preserve">  </w:delText>
        </w:r>
        <w:r w:rsidRPr="00D8344B" w:rsidDel="00CE5E77">
          <w:delText>Storage</w:delText>
        </w:r>
        <w:r w:rsidDel="00CE5E77">
          <w:delText xml:space="preserve"> Location window – modifying existing storage assignment</w:delText>
        </w:r>
      </w:del>
    </w:p>
    <w:p w14:paraId="213273DE" w14:textId="6E08A2BA" w:rsidR="00F2232B" w:rsidRPr="00AD1B41" w:rsidDel="00CE5E77" w:rsidRDefault="00F2232B" w:rsidP="00F2232B">
      <w:pPr>
        <w:rPr>
          <w:del w:id="9998" w:author="Sayali Dev" w:date="2018-02-21T15:55:00Z"/>
        </w:rPr>
      </w:pPr>
    </w:p>
    <w:p w14:paraId="2793D7ED" w14:textId="5C57991A" w:rsidR="00F2232B" w:rsidDel="00CE5E77" w:rsidRDefault="00F2232B" w:rsidP="00F2232B">
      <w:pPr>
        <w:tabs>
          <w:tab w:val="left" w:pos="1440"/>
        </w:tabs>
        <w:ind w:left="1440"/>
        <w:rPr>
          <w:del w:id="9999" w:author="Sayali Dev" w:date="2018-02-21T15:55:00Z"/>
        </w:rPr>
      </w:pPr>
    </w:p>
    <w:p w14:paraId="6DCF757D" w14:textId="63865DF3" w:rsidR="00F2232B" w:rsidDel="00CE5E77" w:rsidRDefault="00F2232B" w:rsidP="00C9791D">
      <w:pPr>
        <w:numPr>
          <w:ilvl w:val="0"/>
          <w:numId w:val="191"/>
        </w:numPr>
        <w:rPr>
          <w:del w:id="10000" w:author="Sayali Dev" w:date="2018-02-21T15:55:00Z"/>
        </w:rPr>
      </w:pPr>
      <w:del w:id="10001" w:author="Sayali Dev" w:date="2018-02-21T15:55:00Z">
        <w:r w:rsidDel="00CE5E77">
          <w:delText>Click the storage device name (blue folder) on the list where you want to store this biospecimen.</w:delText>
        </w:r>
        <w:r w:rsidDel="00CE5E77">
          <w:br/>
          <w:delText>All storage divisions within that device appear below</w:delText>
        </w:r>
        <w:r w:rsidRPr="00D52B0B" w:rsidDel="00CE5E77">
          <w:delText xml:space="preserve">. </w:delText>
        </w:r>
      </w:del>
    </w:p>
    <w:p w14:paraId="4ADB26CF" w14:textId="34CF26AB" w:rsidR="00F2232B" w:rsidDel="00CE5E77" w:rsidRDefault="00F2232B" w:rsidP="00F2232B">
      <w:pPr>
        <w:pStyle w:val="ListParagraph"/>
        <w:rPr>
          <w:del w:id="10002" w:author="Sayali Dev" w:date="2018-02-21T15:55:00Z"/>
        </w:rPr>
      </w:pPr>
    </w:p>
    <w:p w14:paraId="546CAA57" w14:textId="73FAE0AD" w:rsidR="00F2232B" w:rsidDel="00CE5E77" w:rsidRDefault="00F2232B" w:rsidP="00C9791D">
      <w:pPr>
        <w:numPr>
          <w:ilvl w:val="0"/>
          <w:numId w:val="191"/>
        </w:numPr>
        <w:rPr>
          <w:del w:id="10003" w:author="Sayali Dev" w:date="2018-02-21T15:55:00Z"/>
        </w:rPr>
      </w:pPr>
      <w:del w:id="10004" w:author="Sayali Dev" w:date="2018-02-21T15:55:00Z">
        <w:r w:rsidDel="00CE5E77">
          <w:delText>Click</w:delText>
        </w:r>
        <w:r w:rsidRPr="00D52B0B" w:rsidDel="00CE5E77">
          <w:delText xml:space="preserve"> the </w:delText>
        </w:r>
        <w:r w:rsidDel="00CE5E77">
          <w:delText>division</w:delText>
        </w:r>
        <w:r w:rsidRPr="00D52B0B" w:rsidDel="00CE5E77">
          <w:delText xml:space="preserve"> </w:delText>
        </w:r>
        <w:r w:rsidDel="00CE5E77">
          <w:delText xml:space="preserve">under the device name </w:delText>
        </w:r>
        <w:r w:rsidRPr="00D52B0B" w:rsidDel="00CE5E77">
          <w:delText xml:space="preserve">where </w:delText>
        </w:r>
        <w:r w:rsidDel="00CE5E77">
          <w:delText xml:space="preserve">you want to store </w:delText>
        </w:r>
        <w:r w:rsidRPr="00D52B0B" w:rsidDel="00CE5E77">
          <w:delText>th</w:delText>
        </w:r>
        <w:r w:rsidDel="00CE5E77">
          <w:delText>is</w:delText>
        </w:r>
        <w:r w:rsidRPr="00D52B0B" w:rsidDel="00CE5E77">
          <w:delText xml:space="preserve"> </w:delText>
        </w:r>
        <w:r w:rsidDel="00CE5E77">
          <w:delText>biospecimen</w:delText>
        </w:r>
        <w:r w:rsidRPr="00D52B0B" w:rsidDel="00CE5E77">
          <w:delText xml:space="preserve">. </w:delText>
        </w:r>
        <w:r w:rsidDel="00CE5E77">
          <w:br/>
          <w:delText xml:space="preserve">For example, Device </w:delText>
        </w:r>
        <w:r w:rsidRPr="00D52B0B" w:rsidDel="00CE5E77">
          <w:delText xml:space="preserve">X, Shelf 1, </w:delText>
        </w:r>
        <w:r w:rsidDel="00CE5E77">
          <w:delText>Box 3.</w:delText>
        </w:r>
        <w:r w:rsidDel="00CE5E77">
          <w:br/>
          <w:delText xml:space="preserve">The storage map with all of the cell positions for the selected division appears. </w:delText>
        </w:r>
        <w:r w:rsidDel="00CE5E77">
          <w:br/>
        </w:r>
        <w:r w:rsidRPr="00263E00" w:rsidDel="00CE5E77">
          <w:rPr>
            <w:b/>
          </w:rPr>
          <w:delText>Note:</w:delText>
        </w:r>
        <w:r w:rsidDel="00CE5E77">
          <w:delText xml:space="preserve"> </w:delText>
        </w:r>
      </w:del>
    </w:p>
    <w:p w14:paraId="67CFAEF5" w14:textId="2686FFCD" w:rsidR="00F2232B" w:rsidDel="00CE5E77" w:rsidRDefault="00F2232B" w:rsidP="00C9791D">
      <w:pPr>
        <w:numPr>
          <w:ilvl w:val="0"/>
          <w:numId w:val="177"/>
        </w:numPr>
        <w:ind w:left="2070" w:hanging="270"/>
        <w:rPr>
          <w:del w:id="10005" w:author="Sayali Dev" w:date="2018-02-21T15:55:00Z"/>
        </w:rPr>
      </w:pPr>
      <w:del w:id="10006" w:author="Sayali Dev" w:date="2018-02-21T15:55:00Z">
        <w:r w:rsidDel="00CE5E77">
          <w:delText>Available cells display on the storage map in yellow or tan.</w:delText>
        </w:r>
      </w:del>
    </w:p>
    <w:p w14:paraId="2577E7AA" w14:textId="2AA106C4" w:rsidR="00F2232B" w:rsidDel="00CE5E77" w:rsidRDefault="00F2232B" w:rsidP="00C9791D">
      <w:pPr>
        <w:numPr>
          <w:ilvl w:val="0"/>
          <w:numId w:val="177"/>
        </w:numPr>
        <w:ind w:left="2070" w:hanging="270"/>
        <w:rPr>
          <w:del w:id="10007" w:author="Sayali Dev" w:date="2018-02-21T15:55:00Z"/>
        </w:rPr>
      </w:pPr>
      <w:del w:id="10008" w:author="Sayali Dev" w:date="2018-02-21T15:55:00Z">
        <w:r w:rsidDel="00CE5E77">
          <w:delText>Used cells display on the storage map in red.</w:delText>
        </w:r>
      </w:del>
    </w:p>
    <w:p w14:paraId="03FF2580" w14:textId="7E8D494B" w:rsidR="00F2232B" w:rsidRPr="007F1260" w:rsidDel="00CE5E77" w:rsidRDefault="00F2232B" w:rsidP="00F2232B">
      <w:pPr>
        <w:pStyle w:val="BodyText"/>
        <w:ind w:left="360" w:right="720"/>
        <w:rPr>
          <w:del w:id="10009" w:author="Sayali Dev" w:date="2018-02-21T15:55:00Z"/>
        </w:rPr>
      </w:pPr>
    </w:p>
    <w:p w14:paraId="6E4E5093" w14:textId="6F20FC88" w:rsidR="00F2232B" w:rsidDel="00CE5E77" w:rsidRDefault="00F2232B" w:rsidP="00C9791D">
      <w:pPr>
        <w:numPr>
          <w:ilvl w:val="0"/>
          <w:numId w:val="191"/>
        </w:numPr>
        <w:ind w:right="90"/>
        <w:rPr>
          <w:del w:id="10010" w:author="Sayali Dev" w:date="2018-02-21T15:55:00Z"/>
        </w:rPr>
      </w:pPr>
      <w:del w:id="10011" w:author="Sayali Dev" w:date="2018-02-21T15:55:00Z">
        <w:r w:rsidDel="00CE5E77">
          <w:delText>Click an available storage map cell to indicate where you want to store this biospecimen.</w:delText>
        </w:r>
        <w:r w:rsidDel="00CE5E77">
          <w:br/>
          <w:delText xml:space="preserve">The selected cell displays in green to indicate your current selection. The storage path of the current selection also appears in the </w:delText>
        </w:r>
        <w:r w:rsidRPr="00511EB4" w:rsidDel="00CE5E77">
          <w:rPr>
            <w:b/>
          </w:rPr>
          <w:delText>Selected Division</w:delText>
        </w:r>
        <w:r w:rsidDel="00CE5E77">
          <w:delText xml:space="preserve"> field above the storage map. </w:delText>
        </w:r>
        <w:r w:rsidDel="00CE5E77">
          <w:br/>
        </w:r>
      </w:del>
    </w:p>
    <w:p w14:paraId="4D7616A1" w14:textId="4480BBE7" w:rsidR="00F2232B" w:rsidDel="00CE5E77" w:rsidRDefault="00F2232B" w:rsidP="00C9791D">
      <w:pPr>
        <w:numPr>
          <w:ilvl w:val="0"/>
          <w:numId w:val="191"/>
        </w:numPr>
        <w:ind w:right="90"/>
        <w:rPr>
          <w:del w:id="10012" w:author="Sayali Dev" w:date="2018-02-21T15:55:00Z"/>
        </w:rPr>
      </w:pPr>
      <w:del w:id="10013" w:author="Sayali Dev" w:date="2018-02-21T15:55:00Z">
        <w:r w:rsidDel="00CE5E77">
          <w:delText xml:space="preserve">Click </w:delText>
        </w:r>
        <w:r w:rsidRPr="00FA7EFD" w:rsidDel="00CE5E77">
          <w:rPr>
            <w:b/>
            <w:caps/>
          </w:rPr>
          <w:delText>Save.</w:delText>
        </w:r>
        <w:r w:rsidDel="00CE5E77">
          <w:br/>
          <w:delText>The new storage assignment is saved</w:delText>
        </w:r>
        <w:r w:rsidRPr="00511EB4" w:rsidDel="00CE5E77">
          <w:delText xml:space="preserve"> </w:delText>
        </w:r>
        <w:r w:rsidDel="00CE5E77">
          <w:delText xml:space="preserve">and the </w:delText>
        </w:r>
        <w:r w:rsidRPr="00FA7EFD" w:rsidDel="00CE5E77">
          <w:rPr>
            <w:b/>
          </w:rPr>
          <w:delText>Storage Location</w:delText>
        </w:r>
        <w:r w:rsidDel="00CE5E77">
          <w:delText xml:space="preserve"> window closes. The storage location appears in the </w:delText>
        </w:r>
        <w:r w:rsidRPr="00FA7EFD" w:rsidDel="00CE5E77">
          <w:rPr>
            <w:b/>
          </w:rPr>
          <w:delText>Storage Location</w:delText>
        </w:r>
        <w:r w:rsidDel="00CE5E77">
          <w:delText xml:space="preserve"> field on the </w:delText>
        </w:r>
        <w:r w:rsidRPr="00FA7EFD" w:rsidDel="00CE5E77">
          <w:rPr>
            <w:b/>
          </w:rPr>
          <w:delText>Modify Biospecimen</w:delText>
        </w:r>
        <w:r w:rsidDel="00CE5E77">
          <w:delText xml:space="preserve"> screen.</w:delText>
        </w:r>
        <w:r w:rsidDel="00CE5E77">
          <w:br/>
        </w:r>
      </w:del>
    </w:p>
    <w:p w14:paraId="464F08D0" w14:textId="243B8D73" w:rsidR="00F2232B" w:rsidDel="00CE5E77" w:rsidRDefault="00F2232B" w:rsidP="00C9791D">
      <w:pPr>
        <w:pStyle w:val="BodyText"/>
        <w:numPr>
          <w:ilvl w:val="0"/>
          <w:numId w:val="132"/>
        </w:numPr>
        <w:ind w:right="270"/>
        <w:rPr>
          <w:del w:id="10014" w:author="Sayali Dev" w:date="2018-02-21T15:55:00Z"/>
        </w:rPr>
      </w:pPr>
      <w:del w:id="10015" w:author="Sayali Dev" w:date="2018-02-21T15:55:00Z">
        <w:r w:rsidDel="00CE5E77">
          <w:rPr>
            <w:lang w:val="en-US"/>
          </w:rPr>
          <w:delText>To modify the biospecimen information, e</w:delText>
        </w:r>
        <w:r w:rsidDel="00CE5E77">
          <w:delText>nter</w:delText>
        </w:r>
        <w:r w:rsidRPr="008B0550" w:rsidDel="00CE5E77">
          <w:delText xml:space="preserve"> appropriate</w:delText>
        </w:r>
        <w:r w:rsidDel="00CE5E77">
          <w:delText xml:space="preserve"> information in each field. </w:delText>
        </w:r>
        <w:r w:rsidDel="00CE5E77">
          <w:rPr>
            <w:lang w:val="en-US"/>
          </w:rPr>
          <w:delText>F</w:delText>
        </w:r>
        <w:r w:rsidDel="00CE5E77">
          <w:delText xml:space="preserve">ollowing table lists each field and its description. </w:delText>
        </w:r>
        <w:r w:rsidDel="00CE5E77">
          <w:rPr>
            <w:lang w:val="en-US"/>
          </w:rPr>
          <w:br/>
        </w:r>
        <w:r w:rsidRPr="006744E4" w:rsidDel="00CE5E77">
          <w:rPr>
            <w:b/>
          </w:rPr>
          <w:delText>Note:</w:delText>
        </w:r>
        <w:r w:rsidDel="00CE5E77">
          <w:rPr>
            <w:b/>
          </w:rPr>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6111E3BC" w14:textId="08A359BB" w:rsidR="00F2232B" w:rsidRPr="005143B2" w:rsidDel="00CE5E77" w:rsidRDefault="00F2232B" w:rsidP="00F2232B">
      <w:pPr>
        <w:pStyle w:val="BodyText"/>
        <w:ind w:left="720" w:right="270"/>
        <w:rPr>
          <w:del w:id="10016" w:author="Sayali Dev" w:date="2018-02-21T15:55:00Z"/>
          <w:lang w:val="en-US"/>
        </w:rPr>
      </w:pPr>
      <w:del w:id="10017" w:author="Sayali Dev" w:date="2018-02-21T15:55:00Z">
        <w:r w:rsidDel="00CE5E77">
          <w:rPr>
            <w:lang w:val="en-US"/>
          </w:rPr>
          <w:br w:type="page"/>
        </w:r>
      </w:del>
    </w:p>
    <w:p w14:paraId="065A8AC7" w14:textId="2B49C6C9" w:rsidR="00F2232B" w:rsidDel="00CE5E77" w:rsidRDefault="00F2232B" w:rsidP="00F2232B">
      <w:pPr>
        <w:pStyle w:val="Caption"/>
        <w:ind w:firstLine="720"/>
        <w:rPr>
          <w:del w:id="10018" w:author="Sayali Dev" w:date="2018-02-21T15:55:00Z"/>
        </w:rPr>
      </w:pPr>
      <w:del w:id="10019" w:author="Sayali Dev" w:date="2018-02-21T15:55: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10020" w:author="Sayali Dev" w:date="2018-02-02T13:47:00Z">
        <w:r w:rsidDel="00EB76E3">
          <w:rPr>
            <w:noProof/>
          </w:rPr>
          <w:delText>37</w:delText>
        </w:r>
      </w:del>
      <w:del w:id="10021" w:author="Sayali Dev" w:date="2018-02-21T15:55:00Z">
        <w:r w:rsidR="00CE5E77" w:rsidDel="00CE5E77">
          <w:rPr>
            <w:noProof/>
          </w:rPr>
          <w:fldChar w:fldCharType="end"/>
        </w:r>
        <w:r w:rsidDel="00CE5E77">
          <w:delText>: Modifying the biospecimen information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830"/>
      </w:tblGrid>
      <w:tr w:rsidR="00F2232B" w:rsidRPr="007A152E" w:rsidDel="00CE5E77" w14:paraId="47CF0A30" w14:textId="7FEA2B67" w:rsidTr="00F2232B">
        <w:trPr>
          <w:cantSplit/>
          <w:trHeight w:val="288"/>
          <w:tblHeader/>
          <w:del w:id="10022" w:author="Sayali Dev" w:date="2018-02-21T15:55:00Z"/>
        </w:trPr>
        <w:tc>
          <w:tcPr>
            <w:tcW w:w="1980" w:type="dxa"/>
            <w:shd w:val="clear" w:color="auto" w:fill="BFBFBF"/>
            <w:vAlign w:val="center"/>
          </w:tcPr>
          <w:p w14:paraId="5A8AA1D9" w14:textId="0794E488" w:rsidR="00F2232B" w:rsidRPr="007A152E" w:rsidDel="00CE5E77" w:rsidRDefault="00F2232B" w:rsidP="00F2232B">
            <w:pPr>
              <w:rPr>
                <w:del w:id="10023" w:author="Sayali Dev" w:date="2018-02-21T15:55:00Z"/>
                <w:b/>
              </w:rPr>
            </w:pPr>
            <w:del w:id="10024" w:author="Sayali Dev" w:date="2018-02-21T15:55:00Z">
              <w:r w:rsidDel="00CE5E77">
                <w:rPr>
                  <w:b/>
                </w:rPr>
                <w:delText>Field</w:delText>
              </w:r>
            </w:del>
          </w:p>
        </w:tc>
        <w:tc>
          <w:tcPr>
            <w:tcW w:w="7830" w:type="dxa"/>
            <w:shd w:val="clear" w:color="auto" w:fill="BFBFBF"/>
            <w:vAlign w:val="center"/>
          </w:tcPr>
          <w:p w14:paraId="136FEC75" w14:textId="59D9499E" w:rsidR="00F2232B" w:rsidRPr="007A152E" w:rsidDel="00CE5E77" w:rsidRDefault="00F2232B" w:rsidP="00F2232B">
            <w:pPr>
              <w:rPr>
                <w:del w:id="10025" w:author="Sayali Dev" w:date="2018-02-21T15:55:00Z"/>
                <w:b/>
              </w:rPr>
            </w:pPr>
            <w:del w:id="10026" w:author="Sayali Dev" w:date="2018-02-21T15:55:00Z">
              <w:r w:rsidRPr="007A152E" w:rsidDel="00CE5E77">
                <w:rPr>
                  <w:b/>
                </w:rPr>
                <w:delText>Description</w:delText>
              </w:r>
            </w:del>
          </w:p>
        </w:tc>
      </w:tr>
      <w:tr w:rsidR="00F2232B" w:rsidDel="00CE5E77" w14:paraId="56BF5EA4" w14:textId="4A4B5CB2" w:rsidTr="00F2232B">
        <w:trPr>
          <w:cantSplit/>
          <w:trHeight w:val="288"/>
          <w:del w:id="10027" w:author="Sayali Dev" w:date="2018-02-21T15:55:00Z"/>
        </w:trPr>
        <w:tc>
          <w:tcPr>
            <w:tcW w:w="1980" w:type="dxa"/>
            <w:vAlign w:val="center"/>
          </w:tcPr>
          <w:p w14:paraId="6CC6AA6D" w14:textId="14904470" w:rsidR="00F2232B" w:rsidRPr="007A152E" w:rsidDel="00CE5E77" w:rsidRDefault="00F2232B" w:rsidP="00F2232B">
            <w:pPr>
              <w:rPr>
                <w:del w:id="10028" w:author="Sayali Dev" w:date="2018-02-21T15:55:00Z"/>
                <w:b/>
              </w:rPr>
            </w:pPr>
            <w:del w:id="10029" w:author="Sayali Dev" w:date="2018-02-21T15:55:00Z">
              <w:r w:rsidDel="00CE5E77">
                <w:rPr>
                  <w:b/>
                </w:rPr>
                <w:delText>Adjusted Qty</w:delText>
              </w:r>
            </w:del>
          </w:p>
        </w:tc>
        <w:tc>
          <w:tcPr>
            <w:tcW w:w="7830" w:type="dxa"/>
            <w:vAlign w:val="center"/>
          </w:tcPr>
          <w:p w14:paraId="1C851362" w14:textId="0F302B33" w:rsidR="00F2232B" w:rsidDel="00CE5E77" w:rsidRDefault="00F2232B" w:rsidP="00F2232B">
            <w:pPr>
              <w:rPr>
                <w:del w:id="10030" w:author="Sayali Dev" w:date="2018-02-21T15:55:00Z"/>
              </w:rPr>
            </w:pPr>
            <w:del w:id="10031" w:author="Sayali Dev" w:date="2018-02-21T15:55:00Z">
              <w:r w:rsidDel="00CE5E77">
                <w:delText>Type the amount of change you want to make to the quantity for this biospecimen.</w:delText>
              </w:r>
              <w:r w:rsidDel="00CE5E77">
                <w:br/>
              </w:r>
              <w:r w:rsidRPr="00D8344B" w:rsidDel="00CE5E77">
                <w:rPr>
                  <w:b/>
                </w:rPr>
                <w:delText>Note:</w:delText>
              </w:r>
              <w:r w:rsidDel="00CE5E77">
                <w:delText xml:space="preserve"> The </w:delText>
              </w:r>
              <w:r w:rsidRPr="00D8344B" w:rsidDel="00CE5E77">
                <w:rPr>
                  <w:b/>
                </w:rPr>
                <w:delText>Quantity Audit Log</w:delText>
              </w:r>
              <w:r w:rsidDel="00CE5E77">
                <w:delText xml:space="preserve"> field displays the current quantity.</w:delText>
              </w:r>
            </w:del>
          </w:p>
          <w:p w14:paraId="38454CC7" w14:textId="1242A00A" w:rsidR="00F2232B" w:rsidDel="00CE5E77" w:rsidRDefault="00F2232B" w:rsidP="00C9791D">
            <w:pPr>
              <w:numPr>
                <w:ilvl w:val="0"/>
                <w:numId w:val="179"/>
              </w:numPr>
              <w:rPr>
                <w:del w:id="10032" w:author="Sayali Dev" w:date="2018-02-21T15:55:00Z"/>
              </w:rPr>
            </w:pPr>
            <w:del w:id="10033" w:author="Sayali Dev" w:date="2018-02-21T15:55:00Z">
              <w:r w:rsidDel="00CE5E77">
                <w:delText>To decrease the current quantity, type a negative number. For example to decrease the quantity from 1.50 to 1.00, type -.50.</w:delText>
              </w:r>
            </w:del>
          </w:p>
          <w:p w14:paraId="559F2E48" w14:textId="746E65FC" w:rsidR="00F2232B" w:rsidDel="00CE5E77" w:rsidRDefault="00F2232B" w:rsidP="00C9791D">
            <w:pPr>
              <w:numPr>
                <w:ilvl w:val="0"/>
                <w:numId w:val="179"/>
              </w:numPr>
              <w:rPr>
                <w:del w:id="10034" w:author="Sayali Dev" w:date="2018-02-21T15:55:00Z"/>
              </w:rPr>
            </w:pPr>
            <w:del w:id="10035" w:author="Sayali Dev" w:date="2018-02-21T15:55:00Z">
              <w:r w:rsidDel="00CE5E77">
                <w:delText>To increase the current quantity, type a positive number. For example, to increase the quantity from 1.50 to 2.00, type .50.</w:delText>
              </w:r>
            </w:del>
          </w:p>
        </w:tc>
      </w:tr>
      <w:tr w:rsidR="00F2232B" w:rsidDel="00CE5E77" w14:paraId="25AFBE5B" w14:textId="7A84F28F" w:rsidTr="00F2232B">
        <w:trPr>
          <w:cantSplit/>
          <w:trHeight w:val="288"/>
          <w:del w:id="10036" w:author="Sayali Dev" w:date="2018-02-21T15:55:00Z"/>
        </w:trPr>
        <w:tc>
          <w:tcPr>
            <w:tcW w:w="1980" w:type="dxa"/>
            <w:vAlign w:val="center"/>
          </w:tcPr>
          <w:p w14:paraId="069E954B" w14:textId="30F8C60B" w:rsidR="00F2232B" w:rsidRPr="007A152E" w:rsidDel="00CE5E77" w:rsidRDefault="00F2232B" w:rsidP="00F2232B">
            <w:pPr>
              <w:rPr>
                <w:del w:id="10037" w:author="Sayali Dev" w:date="2018-02-21T15:55:00Z"/>
                <w:b/>
              </w:rPr>
            </w:pPr>
            <w:del w:id="10038" w:author="Sayali Dev" w:date="2018-02-21T15:55:00Z">
              <w:r w:rsidDel="00CE5E77">
                <w:rPr>
                  <w:b/>
                </w:rPr>
                <w:delText>Adjusted Concentration</w:delText>
              </w:r>
            </w:del>
          </w:p>
        </w:tc>
        <w:tc>
          <w:tcPr>
            <w:tcW w:w="7830" w:type="dxa"/>
            <w:vAlign w:val="center"/>
          </w:tcPr>
          <w:p w14:paraId="0CD21E50" w14:textId="6E7EB465" w:rsidR="00F2232B" w:rsidDel="00CE5E77" w:rsidRDefault="00F2232B" w:rsidP="00F2232B">
            <w:pPr>
              <w:rPr>
                <w:del w:id="10039" w:author="Sayali Dev" w:date="2018-02-21T15:55:00Z"/>
              </w:rPr>
            </w:pPr>
            <w:del w:id="10040" w:author="Sayali Dev" w:date="2018-02-21T15:55:00Z">
              <w:r w:rsidDel="00CE5E77">
                <w:delText>Type the amount of change you want to make to the concentration for this biospecimen.</w:delText>
              </w:r>
            </w:del>
          </w:p>
          <w:p w14:paraId="73E1A226" w14:textId="35F5FD6D" w:rsidR="00F2232B" w:rsidDel="00CE5E77" w:rsidRDefault="00F2232B" w:rsidP="00C9791D">
            <w:pPr>
              <w:numPr>
                <w:ilvl w:val="0"/>
                <w:numId w:val="179"/>
              </w:numPr>
              <w:rPr>
                <w:del w:id="10041" w:author="Sayali Dev" w:date="2018-02-21T15:55:00Z"/>
              </w:rPr>
            </w:pPr>
            <w:del w:id="10042" w:author="Sayali Dev" w:date="2018-02-21T15:55:00Z">
              <w:r w:rsidDel="00CE5E77">
                <w:delText>To decrease the current concentration, type a negative number. For example to decrease the concentration from 1.50 to 1.00, type -.50.</w:delText>
              </w:r>
            </w:del>
          </w:p>
          <w:p w14:paraId="321689C3" w14:textId="261E7BED" w:rsidR="00F2232B" w:rsidDel="00CE5E77" w:rsidRDefault="00F2232B" w:rsidP="00C9791D">
            <w:pPr>
              <w:numPr>
                <w:ilvl w:val="0"/>
                <w:numId w:val="179"/>
              </w:numPr>
              <w:rPr>
                <w:del w:id="10043" w:author="Sayali Dev" w:date="2018-02-21T15:55:00Z"/>
              </w:rPr>
            </w:pPr>
            <w:del w:id="10044" w:author="Sayali Dev" w:date="2018-02-21T15:55:00Z">
              <w:r w:rsidDel="00CE5E77">
                <w:delText>To increase the current concentration, type a positive number. For example, to increase the concentration from 1.50 to 2.00, type .50.</w:delText>
              </w:r>
            </w:del>
          </w:p>
        </w:tc>
      </w:tr>
      <w:tr w:rsidR="00F2232B" w:rsidDel="00CE5E77" w14:paraId="04C47D78" w14:textId="352B9046" w:rsidTr="00F2232B">
        <w:trPr>
          <w:cantSplit/>
          <w:trHeight w:val="288"/>
          <w:del w:id="10045" w:author="Sayali Dev" w:date="2018-02-21T15:55:00Z"/>
        </w:trPr>
        <w:tc>
          <w:tcPr>
            <w:tcW w:w="1980" w:type="dxa"/>
            <w:vAlign w:val="center"/>
          </w:tcPr>
          <w:p w14:paraId="62266B98" w14:textId="79174BF2" w:rsidR="00F2232B" w:rsidRPr="007A152E" w:rsidDel="00CE5E77" w:rsidRDefault="00F2232B" w:rsidP="00F2232B">
            <w:pPr>
              <w:rPr>
                <w:del w:id="10046" w:author="Sayali Dev" w:date="2018-02-21T15:55:00Z"/>
                <w:b/>
              </w:rPr>
            </w:pPr>
            <w:del w:id="10047" w:author="Sayali Dev" w:date="2018-02-21T15:55:00Z">
              <w:r w:rsidDel="00CE5E77">
                <w:rPr>
                  <w:b/>
                </w:rPr>
                <w:delText>Quantity Comments</w:delText>
              </w:r>
            </w:del>
          </w:p>
        </w:tc>
        <w:tc>
          <w:tcPr>
            <w:tcW w:w="7830" w:type="dxa"/>
            <w:vAlign w:val="center"/>
          </w:tcPr>
          <w:p w14:paraId="76FA8B72" w14:textId="048D20AF" w:rsidR="00F2232B" w:rsidDel="00CE5E77" w:rsidRDefault="00F2232B" w:rsidP="00F2232B">
            <w:pPr>
              <w:rPr>
                <w:del w:id="10048" w:author="Sayali Dev" w:date="2018-02-21T15:55:00Z"/>
              </w:rPr>
            </w:pPr>
            <w:del w:id="10049" w:author="Sayali Dev" w:date="2018-02-21T15:55:00Z">
              <w:r w:rsidDel="00CE5E77">
                <w:delText>Type your comments regarding the quantity adjustment, if applicable.</w:delText>
              </w:r>
            </w:del>
          </w:p>
        </w:tc>
      </w:tr>
      <w:tr w:rsidR="00F2232B" w:rsidDel="00CE5E77" w14:paraId="49C997D0" w14:textId="5E2BCE2A" w:rsidTr="00F2232B">
        <w:trPr>
          <w:cantSplit/>
          <w:trHeight w:val="288"/>
          <w:del w:id="10050" w:author="Sayali Dev" w:date="2018-02-21T15:55:00Z"/>
        </w:trPr>
        <w:tc>
          <w:tcPr>
            <w:tcW w:w="1980" w:type="dxa"/>
            <w:vAlign w:val="center"/>
          </w:tcPr>
          <w:p w14:paraId="010E0B30" w14:textId="51C19D92" w:rsidR="00F2232B" w:rsidRPr="007A152E" w:rsidDel="00CE5E77" w:rsidRDefault="00F2232B" w:rsidP="00F2232B">
            <w:pPr>
              <w:rPr>
                <w:del w:id="10051" w:author="Sayali Dev" w:date="2018-02-21T15:55:00Z"/>
                <w:b/>
              </w:rPr>
            </w:pPr>
            <w:del w:id="10052" w:author="Sayali Dev" w:date="2018-02-21T15:55:00Z">
              <w:r w:rsidDel="00CE5E77">
                <w:rPr>
                  <w:b/>
                </w:rPr>
                <w:delText>Sample Status</w:delText>
              </w:r>
              <w:r w:rsidRPr="006744E4" w:rsidDel="00CE5E77">
                <w:rPr>
                  <w:color w:val="FF0000"/>
                </w:rPr>
                <w:delText>*</w:delText>
              </w:r>
            </w:del>
          </w:p>
        </w:tc>
        <w:tc>
          <w:tcPr>
            <w:tcW w:w="7830" w:type="dxa"/>
            <w:vAlign w:val="center"/>
          </w:tcPr>
          <w:p w14:paraId="12CFD275" w14:textId="0FEBA529" w:rsidR="00F2232B" w:rsidDel="00CE5E77" w:rsidRDefault="00F2232B" w:rsidP="00F2232B">
            <w:pPr>
              <w:rPr>
                <w:del w:id="10053" w:author="Sayali Dev" w:date="2018-02-21T15:55:00Z"/>
              </w:rPr>
            </w:pPr>
            <w:del w:id="10054" w:author="Sayali Dev" w:date="2018-02-21T15:55:00Z">
              <w:r w:rsidDel="00CE5E77">
                <w:delText>Click the appropriate value in this field to change the status for this biospecimen.</w:delText>
              </w:r>
            </w:del>
          </w:p>
        </w:tc>
      </w:tr>
      <w:tr w:rsidR="00F2232B" w:rsidDel="00CE5E77" w14:paraId="19D3900C" w14:textId="0941EC69" w:rsidTr="00F2232B">
        <w:trPr>
          <w:cantSplit/>
          <w:trHeight w:val="288"/>
          <w:del w:id="10055" w:author="Sayali Dev" w:date="2018-02-21T15:55:00Z"/>
        </w:trPr>
        <w:tc>
          <w:tcPr>
            <w:tcW w:w="1980" w:type="dxa"/>
            <w:vAlign w:val="center"/>
          </w:tcPr>
          <w:p w14:paraId="55D1EC94" w14:textId="22BB6F6F" w:rsidR="00F2232B" w:rsidDel="00CE5E77" w:rsidRDefault="00F2232B" w:rsidP="00F2232B">
            <w:pPr>
              <w:rPr>
                <w:del w:id="10056" w:author="Sayali Dev" w:date="2018-02-21T15:55:00Z"/>
                <w:b/>
              </w:rPr>
            </w:pPr>
            <w:del w:id="10057" w:author="Sayali Dev" w:date="2018-02-21T15:55:00Z">
              <w:r w:rsidDel="00CE5E77">
                <w:rPr>
                  <w:b/>
                </w:rPr>
                <w:delText>Sample Type</w:delText>
              </w:r>
              <w:r w:rsidRPr="006744E4" w:rsidDel="00CE5E77">
                <w:rPr>
                  <w:color w:val="FF0000"/>
                </w:rPr>
                <w:delText>*</w:delText>
              </w:r>
            </w:del>
          </w:p>
        </w:tc>
        <w:tc>
          <w:tcPr>
            <w:tcW w:w="7830" w:type="dxa"/>
            <w:vAlign w:val="center"/>
          </w:tcPr>
          <w:p w14:paraId="716DBC09" w14:textId="4AE9DFF7" w:rsidR="00F2232B" w:rsidDel="00CE5E77" w:rsidRDefault="00F2232B" w:rsidP="00F2232B">
            <w:pPr>
              <w:rPr>
                <w:del w:id="10058" w:author="Sayali Dev" w:date="2018-02-21T15:55:00Z"/>
              </w:rPr>
            </w:pPr>
            <w:del w:id="10059" w:author="Sayali Dev" w:date="2018-02-21T15:55:00Z">
              <w:r w:rsidDel="00CE5E77">
                <w:delText>Click the appropriate value in this field to change the sample type for this biospecimen.</w:delText>
              </w:r>
            </w:del>
          </w:p>
        </w:tc>
      </w:tr>
      <w:tr w:rsidR="00F2232B" w:rsidDel="00CE5E77" w14:paraId="7E55CEDC" w14:textId="23585482" w:rsidTr="00F2232B">
        <w:trPr>
          <w:cantSplit/>
          <w:trHeight w:val="288"/>
          <w:del w:id="10060" w:author="Sayali Dev" w:date="2018-02-21T15:55:00Z"/>
        </w:trPr>
        <w:tc>
          <w:tcPr>
            <w:tcW w:w="1980" w:type="dxa"/>
            <w:vAlign w:val="center"/>
          </w:tcPr>
          <w:p w14:paraId="6449C9B0" w14:textId="52FC5032" w:rsidR="00F2232B" w:rsidDel="00CE5E77" w:rsidRDefault="00F2232B" w:rsidP="00F2232B">
            <w:pPr>
              <w:rPr>
                <w:del w:id="10061" w:author="Sayali Dev" w:date="2018-02-21T15:55:00Z"/>
                <w:b/>
              </w:rPr>
            </w:pPr>
            <w:del w:id="10062" w:author="Sayali Dev" w:date="2018-02-21T15:55:00Z">
              <w:r w:rsidDel="00CE5E77">
                <w:rPr>
                  <w:b/>
                </w:rPr>
                <w:delText>Container Type</w:delText>
              </w:r>
              <w:r w:rsidRPr="006744E4" w:rsidDel="00CE5E77">
                <w:rPr>
                  <w:color w:val="FF0000"/>
                </w:rPr>
                <w:delText>*</w:delText>
              </w:r>
              <w:r w:rsidDel="00CE5E77">
                <w:rPr>
                  <w:color w:val="FF0000"/>
                </w:rPr>
                <w:delText xml:space="preserve"> </w:delText>
              </w:r>
            </w:del>
          </w:p>
        </w:tc>
        <w:tc>
          <w:tcPr>
            <w:tcW w:w="7830" w:type="dxa"/>
            <w:vAlign w:val="center"/>
          </w:tcPr>
          <w:p w14:paraId="7DCB6104" w14:textId="5D97CB1F" w:rsidR="00F2232B" w:rsidDel="00CE5E77" w:rsidRDefault="00F2232B" w:rsidP="00F2232B">
            <w:pPr>
              <w:rPr>
                <w:del w:id="10063" w:author="Sayali Dev" w:date="2018-02-21T15:55:00Z"/>
              </w:rPr>
            </w:pPr>
            <w:del w:id="10064" w:author="Sayali Dev" w:date="2018-02-21T15:55:00Z">
              <w:r w:rsidDel="00CE5E77">
                <w:delText>Click the appropriate value in this field to change the container type for this biospecimen.</w:delText>
              </w:r>
            </w:del>
          </w:p>
        </w:tc>
      </w:tr>
      <w:tr w:rsidR="00F2232B" w:rsidDel="00CE5E77" w14:paraId="27F39656" w14:textId="7745531E" w:rsidTr="00F2232B">
        <w:trPr>
          <w:cantSplit/>
          <w:trHeight w:val="288"/>
          <w:del w:id="10065" w:author="Sayali Dev" w:date="2018-02-21T15:55:00Z"/>
        </w:trPr>
        <w:tc>
          <w:tcPr>
            <w:tcW w:w="1980" w:type="dxa"/>
            <w:vAlign w:val="center"/>
          </w:tcPr>
          <w:p w14:paraId="3CEDCA3A" w14:textId="5F9A2E98" w:rsidR="00F2232B" w:rsidDel="00CE5E77" w:rsidRDefault="00F2232B" w:rsidP="00F2232B">
            <w:pPr>
              <w:rPr>
                <w:del w:id="10066" w:author="Sayali Dev" w:date="2018-02-21T15:55:00Z"/>
                <w:b/>
              </w:rPr>
            </w:pPr>
            <w:del w:id="10067" w:author="Sayali Dev" w:date="2018-02-21T15:55:00Z">
              <w:r w:rsidDel="00CE5E77">
                <w:rPr>
                  <w:b/>
                </w:rPr>
                <w:delText>Add Identifier(s)</w:delText>
              </w:r>
            </w:del>
          </w:p>
        </w:tc>
        <w:tc>
          <w:tcPr>
            <w:tcW w:w="7830" w:type="dxa"/>
            <w:vAlign w:val="center"/>
          </w:tcPr>
          <w:p w14:paraId="0973FA1A" w14:textId="7A770340" w:rsidR="00F2232B" w:rsidDel="00CE5E77" w:rsidRDefault="00F2232B" w:rsidP="00F2232B">
            <w:pPr>
              <w:rPr>
                <w:del w:id="10068" w:author="Sayali Dev" w:date="2018-02-21T15:55:00Z"/>
              </w:rPr>
            </w:pPr>
            <w:del w:id="10069" w:author="Sayali Dev" w:date="2018-02-21T15:55:00Z">
              <w:r w:rsidDel="00CE5E77">
                <w:delText>To add an identifier for this biospecimen:</w:delText>
              </w:r>
            </w:del>
          </w:p>
          <w:p w14:paraId="414E618E" w14:textId="744DC7ED" w:rsidR="00F2232B" w:rsidDel="00CE5E77" w:rsidRDefault="00F2232B" w:rsidP="00C9791D">
            <w:pPr>
              <w:pStyle w:val="BodyText"/>
              <w:numPr>
                <w:ilvl w:val="0"/>
                <w:numId w:val="180"/>
              </w:numPr>
              <w:ind w:left="432" w:right="360"/>
              <w:rPr>
                <w:del w:id="10070" w:author="Sayali Dev" w:date="2018-02-21T15:55:00Z"/>
              </w:rPr>
            </w:pPr>
            <w:del w:id="10071" w:author="Sayali Dev" w:date="2018-02-21T15:55:00Z">
              <w:r w:rsidDel="00CE5E77">
                <w:rPr>
                  <w:lang w:val="en-US"/>
                </w:rPr>
                <w:delText>In the Add identifier(s) section, c</w:delText>
              </w:r>
              <w:r w:rsidDel="00CE5E77">
                <w:delText xml:space="preserve">lick the add icon </w:delText>
              </w:r>
              <w:r w:rsidDel="00CE5E77">
                <w:rPr>
                  <w:noProof/>
                </w:rPr>
                <w:drawing>
                  <wp:inline distT="0" distB="0" distL="0" distR="0" wp14:anchorId="5E6973DD" wp14:editId="0E8EBD2E">
                    <wp:extent cx="249555" cy="241300"/>
                    <wp:effectExtent l="0" t="0" r="0" b="6350"/>
                    <wp:docPr id="144" name="Picture 144"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rsidDel="00CE5E77">
                <w:delText>.</w:delText>
              </w:r>
            </w:del>
          </w:p>
          <w:p w14:paraId="77016192" w14:textId="6252D110" w:rsidR="00F2232B" w:rsidRPr="00DF6560" w:rsidDel="00CE5E77" w:rsidRDefault="00F2232B" w:rsidP="00F2232B">
            <w:pPr>
              <w:pStyle w:val="BodyText"/>
              <w:ind w:left="432" w:right="360"/>
              <w:rPr>
                <w:del w:id="10072" w:author="Sayali Dev" w:date="2018-02-21T15:55:00Z"/>
              </w:rPr>
            </w:pPr>
            <w:del w:id="10073" w:author="Sayali Dev" w:date="2018-02-21T15:55:00Z">
              <w:r w:rsidDel="00CE5E77">
                <w:delText xml:space="preserve">The identifier fields appear </w:delText>
              </w:r>
            </w:del>
          </w:p>
          <w:p w14:paraId="0B0907D7" w14:textId="1C493853" w:rsidR="00F2232B" w:rsidDel="00CE5E77" w:rsidRDefault="00F2232B" w:rsidP="00C9791D">
            <w:pPr>
              <w:pStyle w:val="BodyText"/>
              <w:numPr>
                <w:ilvl w:val="0"/>
                <w:numId w:val="180"/>
              </w:numPr>
              <w:ind w:left="432" w:right="360"/>
              <w:rPr>
                <w:del w:id="10074" w:author="Sayali Dev" w:date="2018-02-21T15:55:00Z"/>
              </w:rPr>
            </w:pPr>
            <w:del w:id="10075" w:author="Sayali Dev" w:date="2018-02-21T15:55:00Z">
              <w:r w:rsidDel="00CE5E77">
                <w:rPr>
                  <w:lang w:val="en-US"/>
                </w:rPr>
                <w:delText>T</w:delText>
              </w:r>
              <w:r w:rsidDel="00CE5E77">
                <w:delText>ype</w:delText>
              </w:r>
              <w:r w:rsidDel="00CE5E77">
                <w:rPr>
                  <w:lang w:val="en-US"/>
                </w:rPr>
                <w:delText xml:space="preserve"> the identifier to be assigned to this biospecimen</w:delText>
              </w:r>
              <w:r w:rsidDel="00CE5E77">
                <w:delText xml:space="preserve"> </w:delText>
              </w:r>
              <w:r w:rsidDel="00CE5E77">
                <w:rPr>
                  <w:lang w:val="en-US"/>
                </w:rPr>
                <w:delText>in</w:delText>
              </w:r>
              <w:r w:rsidDel="00CE5E77">
                <w:delText xml:space="preserve"> the </w:delText>
              </w:r>
              <w:r w:rsidRPr="00BA3721" w:rsidDel="00CE5E77">
                <w:rPr>
                  <w:b/>
                </w:rPr>
                <w:delText>Source Identifier</w:delText>
              </w:r>
              <w:r w:rsidDel="00CE5E77">
                <w:delText xml:space="preserve"> box</w:delText>
              </w:r>
              <w:r w:rsidDel="00CE5E77">
                <w:rPr>
                  <w:lang w:val="en-US"/>
                </w:rPr>
                <w:delText>.</w:delText>
              </w:r>
            </w:del>
          </w:p>
          <w:p w14:paraId="747E88DC" w14:textId="33431146" w:rsidR="00F2232B" w:rsidDel="00CE5E77" w:rsidRDefault="00F2232B" w:rsidP="00C9791D">
            <w:pPr>
              <w:numPr>
                <w:ilvl w:val="0"/>
                <w:numId w:val="180"/>
              </w:numPr>
              <w:ind w:left="432"/>
              <w:rPr>
                <w:del w:id="10076" w:author="Sayali Dev" w:date="2018-02-21T15:55:00Z"/>
              </w:rPr>
            </w:pPr>
            <w:del w:id="10077" w:author="Sayali Dev" w:date="2018-02-21T15:55:00Z">
              <w:r w:rsidDel="00CE5E77">
                <w:delText>Click the appropriate</w:delText>
              </w:r>
              <w:r w:rsidRPr="00BA3721" w:rsidDel="00CE5E77">
                <w:rPr>
                  <w:b/>
                </w:rPr>
                <w:delText xml:space="preserve"> Identifier</w:delText>
              </w:r>
              <w:r w:rsidDel="00CE5E77">
                <w:delText xml:space="preserve"> </w:delText>
              </w:r>
              <w:r w:rsidRPr="00BA3721" w:rsidDel="00CE5E77">
                <w:rPr>
                  <w:b/>
                </w:rPr>
                <w:delText>Type</w:delText>
              </w:r>
              <w:r w:rsidDel="00CE5E77">
                <w:delText xml:space="preserve"> for the new identifier.</w:delText>
              </w:r>
            </w:del>
          </w:p>
          <w:p w14:paraId="3555643F" w14:textId="6EC784FA" w:rsidR="00F2232B" w:rsidDel="00CE5E77" w:rsidRDefault="00F2232B" w:rsidP="00C9791D">
            <w:pPr>
              <w:numPr>
                <w:ilvl w:val="0"/>
                <w:numId w:val="180"/>
              </w:numPr>
              <w:ind w:left="432"/>
              <w:rPr>
                <w:del w:id="10078" w:author="Sayali Dev" w:date="2018-02-21T15:55:00Z"/>
              </w:rPr>
            </w:pPr>
            <w:del w:id="10079" w:author="Sayali Dev" w:date="2018-02-21T15:55:00Z">
              <w:r w:rsidDel="00CE5E77">
                <w:delText xml:space="preserve">Click the check mark icon </w:delText>
              </w:r>
              <w:r w:rsidDel="00CE5E77">
                <w:rPr>
                  <w:noProof/>
                </w:rPr>
                <w:drawing>
                  <wp:inline distT="0" distB="0" distL="0" distR="0" wp14:anchorId="14FC43AA" wp14:editId="2CBC7BD8">
                    <wp:extent cx="191135" cy="174625"/>
                    <wp:effectExtent l="0" t="0" r="0" b="0"/>
                    <wp:docPr id="145" name="Picture 145"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Del="00CE5E77">
                <w:delText xml:space="preserve">. </w:delText>
              </w:r>
              <w:r w:rsidDel="00CE5E77">
                <w:br/>
                <w:delText>The identifier and its type appear in the list below.</w:delText>
              </w:r>
            </w:del>
          </w:p>
        </w:tc>
      </w:tr>
      <w:tr w:rsidR="00F2232B" w:rsidDel="00CE5E77" w14:paraId="0BDB8E87" w14:textId="532B629B" w:rsidTr="00F2232B">
        <w:trPr>
          <w:cantSplit/>
          <w:trHeight w:val="288"/>
          <w:del w:id="10080" w:author="Sayali Dev" w:date="2018-02-21T15:55:00Z"/>
        </w:trPr>
        <w:tc>
          <w:tcPr>
            <w:tcW w:w="1980" w:type="dxa"/>
            <w:vAlign w:val="center"/>
          </w:tcPr>
          <w:p w14:paraId="46DB25BA" w14:textId="49150F8A" w:rsidR="00F2232B" w:rsidDel="00CE5E77" w:rsidRDefault="00F2232B" w:rsidP="00F2232B">
            <w:pPr>
              <w:rPr>
                <w:del w:id="10081" w:author="Sayali Dev" w:date="2018-02-21T15:55:00Z"/>
                <w:b/>
              </w:rPr>
            </w:pPr>
            <w:del w:id="10082" w:author="Sayali Dev" w:date="2018-02-21T15:55:00Z">
              <w:r w:rsidDel="00CE5E77">
                <w:rPr>
                  <w:b/>
                </w:rPr>
                <w:delText xml:space="preserve">Comments </w:delText>
              </w:r>
            </w:del>
          </w:p>
        </w:tc>
        <w:tc>
          <w:tcPr>
            <w:tcW w:w="7830" w:type="dxa"/>
            <w:vAlign w:val="center"/>
          </w:tcPr>
          <w:p w14:paraId="60432B28" w14:textId="0DAA23C8" w:rsidR="00F2232B" w:rsidDel="00CE5E77" w:rsidRDefault="00F2232B" w:rsidP="00F2232B">
            <w:pPr>
              <w:rPr>
                <w:del w:id="10083" w:author="Sayali Dev" w:date="2018-02-21T15:55:00Z"/>
              </w:rPr>
            </w:pPr>
            <w:del w:id="10084" w:author="Sayali Dev" w:date="2018-02-21T15:55:00Z">
              <w:r w:rsidDel="00CE5E77">
                <w:delText>Type your comments regarding this biospecimen, if applicable.</w:delText>
              </w:r>
            </w:del>
          </w:p>
        </w:tc>
      </w:tr>
    </w:tbl>
    <w:p w14:paraId="00F7813A" w14:textId="47869756" w:rsidR="00F2232B" w:rsidDel="00CE5E77" w:rsidRDefault="00F2232B" w:rsidP="00F2232B">
      <w:pPr>
        <w:ind w:right="720"/>
        <w:rPr>
          <w:del w:id="10085" w:author="Sayali Dev" w:date="2018-02-21T15:55:00Z"/>
        </w:rPr>
      </w:pPr>
      <w:del w:id="10086" w:author="Sayali Dev" w:date="2018-02-21T15:55:00Z">
        <w:r w:rsidDel="00CE5E77">
          <w:br/>
        </w:r>
      </w:del>
    </w:p>
    <w:p w14:paraId="322539AE" w14:textId="46B4158F" w:rsidR="00F2232B" w:rsidDel="00CE5E77" w:rsidRDefault="00F2232B" w:rsidP="00C9791D">
      <w:pPr>
        <w:numPr>
          <w:ilvl w:val="0"/>
          <w:numId w:val="132"/>
        </w:numPr>
        <w:ind w:right="720"/>
        <w:rPr>
          <w:del w:id="10087" w:author="Sayali Dev" w:date="2018-02-21T15:55:00Z"/>
        </w:rPr>
      </w:pPr>
      <w:del w:id="10088" w:author="Sayali Dev" w:date="2018-02-21T15:55:00Z">
        <w:r w:rsidDel="00CE5E77">
          <w:delText xml:space="preserve">Click </w:delText>
        </w:r>
        <w:r w:rsidRPr="00EB38B7" w:rsidDel="00CE5E77">
          <w:rPr>
            <w:b/>
          </w:rPr>
          <w:delText>SAVE</w:delText>
        </w:r>
        <w:r w:rsidDel="00CE5E77">
          <w:delText xml:space="preserve">. </w:delText>
        </w:r>
      </w:del>
    </w:p>
    <w:p w14:paraId="5922971C" w14:textId="3086EE1D" w:rsidR="00F2232B" w:rsidDel="00CE5E77" w:rsidRDefault="00F2232B" w:rsidP="00F2232B">
      <w:pPr>
        <w:ind w:left="720" w:right="720"/>
        <w:rPr>
          <w:del w:id="10089" w:author="Sayali Dev" w:date="2018-02-21T15:55:00Z"/>
        </w:rPr>
      </w:pPr>
      <w:del w:id="10090" w:author="Sayali Dev" w:date="2018-02-21T15:55:00Z">
        <w:r w:rsidDel="00CE5E77">
          <w:delText xml:space="preserve">The Electronic Signature window appears. </w:delText>
        </w:r>
      </w:del>
    </w:p>
    <w:p w14:paraId="1F0BFCC8" w14:textId="46F1A21C" w:rsidR="00F2232B" w:rsidDel="00CE5E77" w:rsidRDefault="00F2232B" w:rsidP="00F2232B">
      <w:pPr>
        <w:ind w:left="720" w:right="720"/>
        <w:rPr>
          <w:del w:id="10091" w:author="Sayali Dev" w:date="2018-02-21T15:55:00Z"/>
        </w:rPr>
      </w:pPr>
      <w:del w:id="10092" w:author="Sayali Dev" w:date="2018-02-21T15:55:00Z">
        <w:r w:rsidRPr="00FC4C65" w:rsidDel="00CE5E77">
          <w:rPr>
            <w:noProof/>
          </w:rPr>
          <w:drawing>
            <wp:inline distT="0" distB="0" distL="0" distR="0" wp14:anchorId="55E7D1F4" wp14:editId="396E583B">
              <wp:extent cx="3333115" cy="2784475"/>
              <wp:effectExtent l="19050" t="19050" r="19685" b="15875"/>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33115" cy="2784475"/>
                      </a:xfrm>
                      <a:prstGeom prst="rect">
                        <a:avLst/>
                      </a:prstGeom>
                      <a:noFill/>
                      <a:ln w="3175">
                        <a:solidFill>
                          <a:schemeClr val="tx1"/>
                        </a:solidFill>
                      </a:ln>
                    </pic:spPr>
                  </pic:pic>
                </a:graphicData>
              </a:graphic>
            </wp:inline>
          </w:drawing>
        </w:r>
      </w:del>
    </w:p>
    <w:p w14:paraId="29ED3A28" w14:textId="70EE9196" w:rsidR="00F2232B" w:rsidDel="00CE5E77" w:rsidRDefault="00F2232B" w:rsidP="00F2232B">
      <w:pPr>
        <w:pStyle w:val="Figure"/>
        <w:tabs>
          <w:tab w:val="clear" w:pos="1710"/>
          <w:tab w:val="num" w:pos="1800"/>
        </w:tabs>
        <w:ind w:left="1152" w:hanging="432"/>
        <w:rPr>
          <w:del w:id="10093" w:author="Sayali Dev" w:date="2018-02-21T15:55:00Z"/>
        </w:rPr>
      </w:pPr>
      <w:del w:id="10094" w:author="Sayali Dev" w:date="2018-02-21T15:55:00Z">
        <w:r w:rsidDel="00CE5E77">
          <w:delText xml:space="preserve"> Electronic Signature window</w:delText>
        </w:r>
      </w:del>
    </w:p>
    <w:p w14:paraId="0CDCDE89" w14:textId="0B540F7F" w:rsidR="00F2232B" w:rsidDel="00CE5E77" w:rsidRDefault="00F2232B" w:rsidP="00F2232B">
      <w:pPr>
        <w:ind w:left="720" w:right="720"/>
        <w:rPr>
          <w:del w:id="10095" w:author="Sayali Dev" w:date="2018-02-21T15:55:00Z"/>
        </w:rPr>
      </w:pPr>
    </w:p>
    <w:p w14:paraId="1051E49F" w14:textId="0692FB57" w:rsidR="00F2232B" w:rsidDel="00CE5E77" w:rsidRDefault="00F2232B" w:rsidP="00C9791D">
      <w:pPr>
        <w:pStyle w:val="BodyText"/>
        <w:numPr>
          <w:ilvl w:val="0"/>
          <w:numId w:val="132"/>
        </w:numPr>
        <w:ind w:right="270"/>
        <w:rPr>
          <w:del w:id="10096" w:author="Sayali Dev" w:date="2018-02-21T15:55:00Z"/>
        </w:rPr>
      </w:pPr>
      <w:del w:id="10097" w:author="Sayali Dev" w:date="2018-02-21T15:55:00Z">
        <w:r w:rsidDel="00CE5E77">
          <w:delText>Enter</w:delText>
        </w:r>
        <w:r w:rsidRPr="008B0550" w:rsidDel="00CE5E77">
          <w:delText xml:space="preserve"> appropriate</w:delText>
        </w:r>
        <w:r w:rsidDel="00CE5E77">
          <w:delText xml:space="preserve"> information in each field. </w:delText>
        </w:r>
        <w:r w:rsidDel="00CE5E77">
          <w:rPr>
            <w:lang w:val="en-US"/>
          </w:rPr>
          <w:delText>F</w:delText>
        </w:r>
        <w:r w:rsidDel="00CE5E77">
          <w:delText xml:space="preserve">ollowing table lists each field and its description. </w:delText>
        </w:r>
        <w:r w:rsidDel="00CE5E77">
          <w:br/>
        </w:r>
        <w:r w:rsidRPr="006744E4" w:rsidDel="00CE5E77">
          <w:rPr>
            <w:b/>
          </w:rPr>
          <w:delText>Note:</w:delText>
        </w:r>
        <w:r w:rsidDel="00CE5E77">
          <w:rPr>
            <w:b/>
          </w:rPr>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30BC59BD" w14:textId="4FC0FBE4" w:rsidR="00F2232B" w:rsidDel="00CE5E77" w:rsidRDefault="00F2232B" w:rsidP="00F2232B">
      <w:pPr>
        <w:pStyle w:val="BodyText"/>
        <w:ind w:left="720" w:right="270"/>
        <w:rPr>
          <w:del w:id="10098" w:author="Sayali Dev" w:date="2018-02-21T15:55:00Z"/>
        </w:rPr>
      </w:pPr>
    </w:p>
    <w:p w14:paraId="44CB876B" w14:textId="106F5CFA" w:rsidR="00F2232B" w:rsidDel="00CE5E77" w:rsidRDefault="00F2232B" w:rsidP="00F2232B">
      <w:pPr>
        <w:pStyle w:val="Caption"/>
        <w:ind w:firstLine="720"/>
        <w:rPr>
          <w:del w:id="10099" w:author="Sayali Dev" w:date="2018-02-21T15:55:00Z"/>
        </w:rPr>
      </w:pPr>
      <w:del w:id="10100" w:author="Sayali Dev" w:date="2018-02-21T15:55: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10101" w:author="Sayali Dev" w:date="2018-02-02T13:47:00Z">
        <w:r w:rsidDel="00EB76E3">
          <w:rPr>
            <w:noProof/>
          </w:rPr>
          <w:delText>38</w:delText>
        </w:r>
      </w:del>
      <w:del w:id="10102" w:author="Sayali Dev" w:date="2018-02-21T15:55:00Z">
        <w:r w:rsidR="00CE5E77" w:rsidDel="00CE5E77">
          <w:rPr>
            <w:noProof/>
          </w:rPr>
          <w:fldChar w:fldCharType="end"/>
        </w:r>
        <w:r w:rsidDel="00CE5E77">
          <w:delText>: Specifying the reason for modifying the biospecimen information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CE5E77" w14:paraId="6C5F831E" w14:textId="4EED1D19" w:rsidTr="00F2232B">
        <w:trPr>
          <w:cantSplit/>
          <w:trHeight w:val="288"/>
          <w:tblHeader/>
          <w:del w:id="10103" w:author="Sayali Dev" w:date="2018-02-21T15:55:00Z"/>
        </w:trPr>
        <w:tc>
          <w:tcPr>
            <w:tcW w:w="2790" w:type="dxa"/>
            <w:shd w:val="clear" w:color="auto" w:fill="BFBFBF"/>
            <w:vAlign w:val="center"/>
          </w:tcPr>
          <w:p w14:paraId="4F16F2F4" w14:textId="31A66ABF" w:rsidR="00F2232B" w:rsidRPr="007A152E" w:rsidDel="00CE5E77" w:rsidRDefault="00F2232B" w:rsidP="00F2232B">
            <w:pPr>
              <w:rPr>
                <w:del w:id="10104" w:author="Sayali Dev" w:date="2018-02-21T15:55:00Z"/>
                <w:b/>
              </w:rPr>
            </w:pPr>
            <w:del w:id="10105" w:author="Sayali Dev" w:date="2018-02-21T15:55:00Z">
              <w:r w:rsidDel="00CE5E77">
                <w:rPr>
                  <w:b/>
                </w:rPr>
                <w:delText>Field</w:delText>
              </w:r>
            </w:del>
          </w:p>
        </w:tc>
        <w:tc>
          <w:tcPr>
            <w:tcW w:w="7020" w:type="dxa"/>
            <w:shd w:val="clear" w:color="auto" w:fill="BFBFBF"/>
            <w:vAlign w:val="center"/>
          </w:tcPr>
          <w:p w14:paraId="3E7367BD" w14:textId="0E723878" w:rsidR="00F2232B" w:rsidRPr="007A152E" w:rsidDel="00CE5E77" w:rsidRDefault="00F2232B" w:rsidP="00F2232B">
            <w:pPr>
              <w:rPr>
                <w:del w:id="10106" w:author="Sayali Dev" w:date="2018-02-21T15:55:00Z"/>
                <w:b/>
              </w:rPr>
            </w:pPr>
            <w:del w:id="10107" w:author="Sayali Dev" w:date="2018-02-21T15:55:00Z">
              <w:r w:rsidRPr="007A152E" w:rsidDel="00CE5E77">
                <w:rPr>
                  <w:b/>
                </w:rPr>
                <w:delText>Description</w:delText>
              </w:r>
            </w:del>
          </w:p>
        </w:tc>
      </w:tr>
      <w:tr w:rsidR="00F2232B" w:rsidDel="00CE5E77" w14:paraId="7FD7B9AF" w14:textId="3AD50C64" w:rsidTr="00F2232B">
        <w:trPr>
          <w:cantSplit/>
          <w:trHeight w:val="288"/>
          <w:del w:id="10108" w:author="Sayali Dev" w:date="2018-02-21T15:55:00Z"/>
        </w:trPr>
        <w:tc>
          <w:tcPr>
            <w:tcW w:w="2790" w:type="dxa"/>
            <w:vAlign w:val="center"/>
          </w:tcPr>
          <w:p w14:paraId="2735FE5A" w14:textId="03CE8AA5" w:rsidR="00F2232B" w:rsidRPr="007A152E" w:rsidDel="00CE5E77" w:rsidRDefault="00F2232B" w:rsidP="00F2232B">
            <w:pPr>
              <w:rPr>
                <w:del w:id="10109" w:author="Sayali Dev" w:date="2018-02-21T15:55:00Z"/>
                <w:b/>
              </w:rPr>
            </w:pPr>
            <w:del w:id="10110" w:author="Sayali Dev" w:date="2018-02-21T15:55:00Z">
              <w:r w:rsidDel="00CE5E77">
                <w:rPr>
                  <w:b/>
                </w:rPr>
                <w:delText>Username</w:delText>
              </w:r>
              <w:r w:rsidRPr="006744E4" w:rsidDel="00CE5E77">
                <w:rPr>
                  <w:color w:val="FF0000"/>
                </w:rPr>
                <w:delText>*</w:delText>
              </w:r>
            </w:del>
          </w:p>
        </w:tc>
        <w:tc>
          <w:tcPr>
            <w:tcW w:w="7020" w:type="dxa"/>
            <w:vAlign w:val="center"/>
          </w:tcPr>
          <w:p w14:paraId="5D6B7E43" w14:textId="756B9236" w:rsidR="00F2232B" w:rsidDel="00CE5E77" w:rsidRDefault="00F2232B">
            <w:pPr>
              <w:rPr>
                <w:del w:id="10111" w:author="Sayali Dev" w:date="2018-02-21T15:55:00Z"/>
              </w:rPr>
            </w:pPr>
            <w:del w:id="10112" w:author="Sayali Dev" w:date="2018-02-21T15:55:00Z">
              <w:r w:rsidDel="00CE5E77">
                <w:delText>Type your user</w:delText>
              </w:r>
            </w:del>
            <w:del w:id="10113" w:author="Sayali Dev" w:date="2018-02-12T18:08:00Z">
              <w:r w:rsidDel="008472AD">
                <w:delText xml:space="preserve"> </w:delText>
              </w:r>
            </w:del>
            <w:del w:id="10114" w:author="Sayali Dev" w:date="2018-01-31T17:54:00Z">
              <w:r w:rsidDel="009A119E">
                <w:delText>log on</w:delText>
              </w:r>
            </w:del>
            <w:del w:id="10115" w:author="Sayali Dev" w:date="2018-02-12T18:08:00Z">
              <w:r w:rsidDel="008472AD">
                <w:delText xml:space="preserve"> ID.</w:delText>
              </w:r>
            </w:del>
          </w:p>
        </w:tc>
      </w:tr>
      <w:tr w:rsidR="00F2232B" w:rsidDel="00CE5E77" w14:paraId="68F93857" w14:textId="47754C3A" w:rsidTr="00F2232B">
        <w:trPr>
          <w:cantSplit/>
          <w:trHeight w:val="288"/>
          <w:del w:id="10116" w:author="Sayali Dev" w:date="2018-02-21T15:55:00Z"/>
        </w:trPr>
        <w:tc>
          <w:tcPr>
            <w:tcW w:w="2790" w:type="dxa"/>
            <w:vAlign w:val="center"/>
          </w:tcPr>
          <w:p w14:paraId="11FB7D9E" w14:textId="75DDC499" w:rsidR="00F2232B" w:rsidRPr="007A152E" w:rsidDel="00CE5E77" w:rsidRDefault="00F2232B" w:rsidP="00F2232B">
            <w:pPr>
              <w:rPr>
                <w:del w:id="10117" w:author="Sayali Dev" w:date="2018-02-21T15:55:00Z"/>
                <w:b/>
              </w:rPr>
            </w:pPr>
            <w:del w:id="10118" w:author="Sayali Dev" w:date="2018-02-21T15:55:00Z">
              <w:r w:rsidDel="00CE5E77">
                <w:rPr>
                  <w:b/>
                </w:rPr>
                <w:delText>Password</w:delText>
              </w:r>
              <w:r w:rsidRPr="006744E4" w:rsidDel="00CE5E77">
                <w:rPr>
                  <w:color w:val="FF0000"/>
                </w:rPr>
                <w:delText>*</w:delText>
              </w:r>
            </w:del>
          </w:p>
        </w:tc>
        <w:tc>
          <w:tcPr>
            <w:tcW w:w="7020" w:type="dxa"/>
            <w:vAlign w:val="center"/>
          </w:tcPr>
          <w:p w14:paraId="780EC06E" w14:textId="4CA094B2" w:rsidR="00F2232B" w:rsidDel="00CE5E77" w:rsidRDefault="00F2232B" w:rsidP="00F2232B">
            <w:pPr>
              <w:rPr>
                <w:del w:id="10119" w:author="Sayali Dev" w:date="2018-02-21T15:55:00Z"/>
              </w:rPr>
            </w:pPr>
            <w:del w:id="10120" w:author="Sayali Dev" w:date="2018-02-21T15:55:00Z">
              <w:r w:rsidDel="00CE5E77">
                <w:delText>Type you password.</w:delText>
              </w:r>
            </w:del>
          </w:p>
        </w:tc>
      </w:tr>
      <w:tr w:rsidR="00F2232B" w:rsidDel="00CE5E77" w14:paraId="00763E15" w14:textId="1075A239" w:rsidTr="00F2232B">
        <w:trPr>
          <w:cantSplit/>
          <w:trHeight w:val="288"/>
          <w:del w:id="10121" w:author="Sayali Dev" w:date="2018-02-21T15:55:00Z"/>
        </w:trPr>
        <w:tc>
          <w:tcPr>
            <w:tcW w:w="2790" w:type="dxa"/>
            <w:vAlign w:val="center"/>
          </w:tcPr>
          <w:p w14:paraId="3BF34F87" w14:textId="1DDAACC9" w:rsidR="00F2232B" w:rsidRPr="007A152E" w:rsidDel="00CE5E77" w:rsidRDefault="00F2232B" w:rsidP="00F2232B">
            <w:pPr>
              <w:rPr>
                <w:del w:id="10122" w:author="Sayali Dev" w:date="2018-02-21T15:55:00Z"/>
                <w:b/>
              </w:rPr>
            </w:pPr>
            <w:del w:id="10123" w:author="Sayali Dev" w:date="2018-02-21T15:55:00Z">
              <w:r w:rsidDel="00CE5E77">
                <w:rPr>
                  <w:b/>
                </w:rPr>
                <w:delText>Modify Reasons</w:delText>
              </w:r>
              <w:r w:rsidRPr="006744E4" w:rsidDel="00CE5E77">
                <w:rPr>
                  <w:color w:val="FF0000"/>
                </w:rPr>
                <w:delText>*</w:delText>
              </w:r>
            </w:del>
          </w:p>
        </w:tc>
        <w:tc>
          <w:tcPr>
            <w:tcW w:w="7020" w:type="dxa"/>
            <w:vAlign w:val="center"/>
          </w:tcPr>
          <w:p w14:paraId="003EB36E" w14:textId="02B26266" w:rsidR="00F2232B" w:rsidDel="00CE5E77" w:rsidRDefault="00F2232B" w:rsidP="00F2232B">
            <w:pPr>
              <w:rPr>
                <w:del w:id="10124" w:author="Sayali Dev" w:date="2018-02-21T15:55:00Z"/>
              </w:rPr>
            </w:pPr>
            <w:del w:id="10125" w:author="Sayali Dev" w:date="2018-02-21T15:55:00Z">
              <w:r w:rsidDel="00CE5E77">
                <w:delText>Click the appropriate reason for modifying this biospecimen.</w:delText>
              </w:r>
            </w:del>
          </w:p>
        </w:tc>
      </w:tr>
      <w:tr w:rsidR="00F2232B" w:rsidDel="00CE5E77" w14:paraId="23E3292A" w14:textId="05A32E91" w:rsidTr="00F2232B">
        <w:trPr>
          <w:cantSplit/>
          <w:trHeight w:val="288"/>
          <w:del w:id="10126" w:author="Sayali Dev" w:date="2018-02-21T15:55:00Z"/>
        </w:trPr>
        <w:tc>
          <w:tcPr>
            <w:tcW w:w="2790" w:type="dxa"/>
            <w:vAlign w:val="center"/>
          </w:tcPr>
          <w:p w14:paraId="53386B2B" w14:textId="3CAAC39A" w:rsidR="00F2232B" w:rsidRPr="007A152E" w:rsidDel="00CE5E77" w:rsidRDefault="00F2232B" w:rsidP="00F2232B">
            <w:pPr>
              <w:rPr>
                <w:del w:id="10127" w:author="Sayali Dev" w:date="2018-02-21T15:55:00Z"/>
                <w:b/>
              </w:rPr>
            </w:pPr>
            <w:del w:id="10128" w:author="Sayali Dev" w:date="2018-02-21T15:55:00Z">
              <w:r w:rsidDel="00CE5E77">
                <w:rPr>
                  <w:b/>
                </w:rPr>
                <w:delText>Other Reasons</w:delText>
              </w:r>
            </w:del>
          </w:p>
        </w:tc>
        <w:tc>
          <w:tcPr>
            <w:tcW w:w="7020" w:type="dxa"/>
            <w:vAlign w:val="center"/>
          </w:tcPr>
          <w:p w14:paraId="36743A09" w14:textId="1D0C8DA8" w:rsidR="00F2232B" w:rsidDel="00CE5E77" w:rsidRDefault="00F2232B" w:rsidP="00F2232B">
            <w:pPr>
              <w:rPr>
                <w:del w:id="10129" w:author="Sayali Dev" w:date="2018-02-21T15:55:00Z"/>
              </w:rPr>
            </w:pPr>
            <w:del w:id="10130" w:author="Sayali Dev" w:date="2018-02-21T15:55:00Z">
              <w:r w:rsidDel="00CE5E77">
                <w:delText xml:space="preserve">If you selected </w:delText>
              </w:r>
              <w:r w:rsidRPr="009C0CDE" w:rsidDel="00CE5E77">
                <w:rPr>
                  <w:b/>
                </w:rPr>
                <w:delText>Other</w:delText>
              </w:r>
              <w:r w:rsidDel="00CE5E77">
                <w:delText xml:space="preserve"> on the </w:delText>
              </w:r>
              <w:r w:rsidDel="00CE5E77">
                <w:rPr>
                  <w:b/>
                </w:rPr>
                <w:delText>Modify</w:delText>
              </w:r>
              <w:r w:rsidRPr="009C0CDE" w:rsidDel="00CE5E77">
                <w:rPr>
                  <w:b/>
                </w:rPr>
                <w:delText xml:space="preserve"> Reasons</w:delText>
              </w:r>
              <w:r w:rsidDel="00CE5E77">
                <w:delText xml:space="preserve"> list, type the reason for modifying this biospecimen. </w:delText>
              </w:r>
            </w:del>
          </w:p>
        </w:tc>
      </w:tr>
    </w:tbl>
    <w:p w14:paraId="5CAEE515" w14:textId="603E1D8E" w:rsidR="00F2232B" w:rsidDel="00CE5E77" w:rsidRDefault="00F2232B" w:rsidP="00F2232B">
      <w:pPr>
        <w:ind w:left="720" w:right="720"/>
        <w:rPr>
          <w:del w:id="10131" w:author="Sayali Dev" w:date="2018-02-21T15:55:00Z"/>
        </w:rPr>
      </w:pPr>
    </w:p>
    <w:p w14:paraId="3C9732A4" w14:textId="1C653277" w:rsidR="00F2232B" w:rsidDel="00CE5E77" w:rsidRDefault="00F2232B" w:rsidP="00C9791D">
      <w:pPr>
        <w:numPr>
          <w:ilvl w:val="0"/>
          <w:numId w:val="132"/>
        </w:numPr>
        <w:ind w:right="720"/>
        <w:rPr>
          <w:del w:id="10132" w:author="Sayali Dev" w:date="2018-02-21T15:55:00Z"/>
        </w:rPr>
      </w:pPr>
      <w:del w:id="10133" w:author="Sayali Dev" w:date="2018-02-21T15:55:00Z">
        <w:r w:rsidDel="00CE5E77">
          <w:delText xml:space="preserve">Click </w:delText>
        </w:r>
        <w:r w:rsidRPr="00BF746A" w:rsidDel="00CE5E77">
          <w:rPr>
            <w:b/>
          </w:rPr>
          <w:delText>SIGN</w:delText>
        </w:r>
        <w:r w:rsidDel="00CE5E77">
          <w:delText xml:space="preserve">. </w:delText>
        </w:r>
        <w:r w:rsidDel="00CE5E77">
          <w:br/>
          <w:delText xml:space="preserve">The changes to the biospecimen information are saved and appear on the </w:delText>
        </w:r>
        <w:r w:rsidRPr="001B11D7" w:rsidDel="00CE5E77">
          <w:rPr>
            <w:b/>
          </w:rPr>
          <w:delText>View Biospecimen</w:delText>
        </w:r>
        <w:r w:rsidDel="00CE5E77">
          <w:delText xml:space="preserve"> page.</w:delText>
        </w:r>
      </w:del>
    </w:p>
    <w:p w14:paraId="0F7E9985" w14:textId="714DBC5F" w:rsidR="00F2232B" w:rsidDel="00CE5E77" w:rsidRDefault="00F2232B" w:rsidP="00F2232B">
      <w:pPr>
        <w:ind w:left="720" w:right="720"/>
        <w:rPr>
          <w:del w:id="10134" w:author="Sayali Dev" w:date="2018-02-21T15:55:00Z"/>
        </w:rPr>
      </w:pPr>
    </w:p>
    <w:p w14:paraId="06D431ED" w14:textId="3C6159B5" w:rsidR="00F2232B" w:rsidDel="00CE5E77" w:rsidRDefault="00F2232B" w:rsidP="00F2232B">
      <w:pPr>
        <w:pStyle w:val="Heading3"/>
        <w:rPr>
          <w:del w:id="10135" w:author="Sayali Dev" w:date="2018-02-21T15:55:00Z"/>
        </w:rPr>
      </w:pPr>
      <w:del w:id="10136" w:author="Sayali Dev" w:date="2018-02-21T15:55:00Z">
        <w:r w:rsidDel="00CE5E77">
          <w:br w:type="page"/>
        </w:r>
        <w:bookmarkStart w:id="10137" w:name="ModifySpecCollForm"/>
        <w:bookmarkStart w:id="10138" w:name="_Toc452993633"/>
        <w:bookmarkEnd w:id="10137"/>
        <w:r w:rsidRPr="00E9498B" w:rsidDel="00CE5E77">
          <w:delText xml:space="preserve">Deleting </w:delText>
        </w:r>
        <w:r w:rsidDel="00CE5E77">
          <w:delText>a Biospecimen</w:delText>
        </w:r>
        <w:bookmarkEnd w:id="10138"/>
      </w:del>
    </w:p>
    <w:p w14:paraId="43829C62" w14:textId="4A64F972" w:rsidR="00AC709E" w:rsidRPr="00AC709E" w:rsidDel="00CE5E77" w:rsidRDefault="00AC709E" w:rsidP="00AC709E">
      <w:pPr>
        <w:rPr>
          <w:del w:id="10139" w:author="Sayali Dev" w:date="2018-02-21T15:55:00Z"/>
          <w:lang w:val="x-none" w:eastAsia="x-none"/>
        </w:rPr>
      </w:pPr>
    </w:p>
    <w:p w14:paraId="158C03D4" w14:textId="04FE4411" w:rsidR="00F2232B" w:rsidDel="00CE5E77" w:rsidRDefault="00AC709E" w:rsidP="00F2232B">
      <w:pPr>
        <w:pStyle w:val="BodyText"/>
        <w:rPr>
          <w:del w:id="10140" w:author="Sayali Dev" w:date="2018-02-21T15:55:00Z"/>
          <w:lang w:val="en-US"/>
        </w:rPr>
      </w:pPr>
      <w:del w:id="10141" w:author="Sayali Dev" w:date="2018-02-21T15:55:00Z">
        <w:r w:rsidRPr="00234590" w:rsidDel="00CE5E77">
          <w:rPr>
            <w:b/>
            <w:lang w:val="en-US"/>
          </w:rPr>
          <w:delText>N</w:delText>
        </w:r>
        <w:r w:rsidRPr="00234590" w:rsidDel="00CE5E77">
          <w:rPr>
            <w:b/>
          </w:rPr>
          <w:delText>ote</w:delText>
        </w:r>
        <w:r w:rsidRPr="009C1B05" w:rsidDel="00CE5E77">
          <w:rPr>
            <w:b/>
          </w:rPr>
          <w:delText>:</w:delText>
        </w:r>
        <w:r w:rsidDel="00CE5E77">
          <w:delText xml:space="preserve"> </w:delText>
        </w:r>
        <w:r w:rsidDel="00CE5E77">
          <w:rPr>
            <w:lang w:val="en-US"/>
          </w:rPr>
          <w:delText xml:space="preserve">You cannot delete a biospecimen that has the </w:delText>
        </w:r>
        <w:r w:rsidRPr="00A93C3B" w:rsidDel="00CE5E77">
          <w:rPr>
            <w:b/>
            <w:lang w:val="en-US"/>
          </w:rPr>
          <w:delText>Reserved</w:delText>
        </w:r>
        <w:r w:rsidDel="00CE5E77">
          <w:rPr>
            <w:lang w:val="en-US"/>
          </w:rPr>
          <w:delText xml:space="preserve"> or </w:delText>
        </w:r>
        <w:r w:rsidRPr="00A93C3B" w:rsidDel="00CE5E77">
          <w:rPr>
            <w:b/>
            <w:lang w:val="en-US"/>
          </w:rPr>
          <w:delText>Checked-Out Permanently</w:delText>
        </w:r>
        <w:r w:rsidRPr="00A93C3B" w:rsidDel="00CE5E77">
          <w:rPr>
            <w:lang w:val="en-US"/>
          </w:rPr>
          <w:delText xml:space="preserve"> status</w:delText>
        </w:r>
        <w:r w:rsidDel="00CE5E77">
          <w:rPr>
            <w:lang w:val="en-US"/>
          </w:rPr>
          <w:delText>.</w:delText>
        </w:r>
      </w:del>
    </w:p>
    <w:p w14:paraId="02DB57C3" w14:textId="2985E9EA" w:rsidR="00AC709E" w:rsidRPr="00585562" w:rsidDel="00CE5E77" w:rsidRDefault="00AC709E" w:rsidP="00F2232B">
      <w:pPr>
        <w:pStyle w:val="BodyText"/>
        <w:rPr>
          <w:del w:id="10142" w:author="Sayali Dev" w:date="2018-02-21T15:55:00Z"/>
        </w:rPr>
      </w:pPr>
    </w:p>
    <w:p w14:paraId="2DAA0872" w14:textId="0CA7E32E" w:rsidR="00F2232B" w:rsidRPr="00515C84" w:rsidDel="00CE5E77" w:rsidRDefault="00F2232B" w:rsidP="00AC709E">
      <w:pPr>
        <w:pStyle w:val="BodyText"/>
        <w:rPr>
          <w:del w:id="10143" w:author="Sayali Dev" w:date="2018-02-21T15:55:00Z"/>
          <w:lang w:val="en-US"/>
        </w:rPr>
      </w:pPr>
      <w:del w:id="10144" w:author="Sayali Dev" w:date="2018-02-21T15:55:00Z">
        <w:r w:rsidRPr="00DC6FC5" w:rsidDel="00CE5E77">
          <w:delText xml:space="preserve">To </w:delText>
        </w:r>
        <w:r w:rsidDel="00CE5E77">
          <w:delText>delete</w:delText>
        </w:r>
        <w:r w:rsidRPr="00DC6FC5" w:rsidDel="00CE5E77">
          <w:delText xml:space="preserve"> a </w:delText>
        </w:r>
        <w:r w:rsidDel="00CE5E77">
          <w:delText>biospecimen:</w:delText>
        </w:r>
        <w:r w:rsidRPr="00585562" w:rsidDel="00CE5E77">
          <w:delText xml:space="preserve"> </w:delText>
        </w:r>
        <w:r w:rsidDel="00CE5E77">
          <w:rPr>
            <w:lang w:val="en-US"/>
          </w:rPr>
          <w:br/>
        </w:r>
      </w:del>
    </w:p>
    <w:p w14:paraId="6F12C604" w14:textId="17E34E6B" w:rsidR="00F2232B" w:rsidDel="00CE5E77" w:rsidRDefault="00F2232B" w:rsidP="00C9791D">
      <w:pPr>
        <w:pStyle w:val="BodyText"/>
        <w:numPr>
          <w:ilvl w:val="0"/>
          <w:numId w:val="176"/>
        </w:numPr>
        <w:ind w:right="720"/>
        <w:rPr>
          <w:del w:id="10145" w:author="Sayali Dev" w:date="2018-02-21T15:55:00Z"/>
        </w:rPr>
      </w:pPr>
      <w:del w:id="10146" w:author="Sayali Dev" w:date="2018-01-31T17:54:00Z">
        <w:r w:rsidDel="009A119E">
          <w:delText>Log on</w:delText>
        </w:r>
      </w:del>
      <w:del w:id="10147" w:author="Sayali Dev" w:date="2018-02-21T15:55:00Z">
        <w:r w:rsidDel="00CE5E77">
          <w:delText xml:space="preserve"> to the application using your </w:delText>
        </w:r>
      </w:del>
      <w:del w:id="10148" w:author="Sayali Dev" w:date="2018-01-31T17:55:00Z">
        <w:r w:rsidDel="00A62626">
          <w:delText>logon</w:delText>
        </w:r>
      </w:del>
      <w:del w:id="10149" w:author="Sayali Dev" w:date="2018-02-21T15:55:00Z">
        <w:r w:rsidDel="00CE5E77">
          <w:delText xml:space="preserve"> credentials. </w:delText>
        </w:r>
      </w:del>
    </w:p>
    <w:p w14:paraId="3E438808" w14:textId="7F2CD339" w:rsidR="00F2232B" w:rsidDel="00CE5E77" w:rsidRDefault="00F2232B" w:rsidP="00F2232B">
      <w:pPr>
        <w:pStyle w:val="BodyText"/>
        <w:ind w:left="720" w:right="720"/>
        <w:rPr>
          <w:del w:id="10150" w:author="Sayali Dev" w:date="2018-02-21T15:55:00Z"/>
        </w:rPr>
      </w:pPr>
      <w:del w:id="10151" w:author="Sayali Dev" w:date="2018-02-21T15:55:00Z">
        <w:r w:rsidDel="00CE5E77">
          <w:delText xml:space="preserve">The home page appears. </w:delText>
        </w:r>
      </w:del>
    </w:p>
    <w:p w14:paraId="3FC6690F" w14:textId="75B01BBA" w:rsidR="00F2232B" w:rsidDel="00CE5E77" w:rsidRDefault="00F2232B" w:rsidP="00F2232B">
      <w:pPr>
        <w:pStyle w:val="BodyText"/>
        <w:ind w:left="720" w:right="720"/>
        <w:rPr>
          <w:del w:id="10152" w:author="Sayali Dev" w:date="2018-02-21T15:55:00Z"/>
        </w:rPr>
      </w:pPr>
    </w:p>
    <w:p w14:paraId="39B9293C" w14:textId="04E9AD10" w:rsidR="00F2232B" w:rsidDel="00CE5E77" w:rsidRDefault="00F2232B" w:rsidP="00C9791D">
      <w:pPr>
        <w:pStyle w:val="BodyText"/>
        <w:numPr>
          <w:ilvl w:val="0"/>
          <w:numId w:val="176"/>
        </w:numPr>
        <w:ind w:right="720"/>
        <w:rPr>
          <w:del w:id="10153" w:author="Sayali Dev" w:date="2018-02-21T15:55:00Z"/>
        </w:rPr>
      </w:pPr>
      <w:del w:id="10154"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0F6FB2E6" w14:textId="7F2BDAA3" w:rsidR="00F2232B" w:rsidDel="00CE5E77" w:rsidRDefault="00F2232B" w:rsidP="00F2232B">
      <w:pPr>
        <w:pStyle w:val="BodyText"/>
        <w:ind w:left="720" w:right="720"/>
        <w:rPr>
          <w:del w:id="10155" w:author="Sayali Dev" w:date="2018-02-21T15:55:00Z"/>
        </w:rPr>
      </w:pPr>
      <w:del w:id="10156"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w:delText>
        </w:r>
      </w:del>
    </w:p>
    <w:p w14:paraId="4B2EDBB3" w14:textId="506F9BD2" w:rsidR="00F2232B" w:rsidDel="00CE5E77" w:rsidRDefault="00F2232B" w:rsidP="00F2232B">
      <w:pPr>
        <w:pStyle w:val="BodyText"/>
        <w:ind w:left="720" w:right="720"/>
        <w:rPr>
          <w:del w:id="10157" w:author="Sayali Dev" w:date="2018-02-21T15:55:00Z"/>
        </w:rPr>
      </w:pPr>
    </w:p>
    <w:p w14:paraId="5FAF3A11" w14:textId="249D708C" w:rsidR="00F2232B" w:rsidDel="00CE5E77" w:rsidRDefault="00F2232B" w:rsidP="00C9791D">
      <w:pPr>
        <w:pStyle w:val="BodyText"/>
        <w:numPr>
          <w:ilvl w:val="0"/>
          <w:numId w:val="176"/>
        </w:numPr>
        <w:ind w:right="720"/>
        <w:rPr>
          <w:del w:id="10158" w:author="Sayali Dev" w:date="2018-02-21T15:55:00Z"/>
        </w:rPr>
      </w:pPr>
      <w:del w:id="10159" w:author="Sayali Dev" w:date="2018-02-21T15:55:00Z">
        <w:r w:rsidDel="00CE5E77">
          <w:delText xml:space="preserve">Click </w:delText>
        </w:r>
        <w:r w:rsidRPr="00FA2700" w:rsidDel="00CE5E77">
          <w:rPr>
            <w:b/>
          </w:rPr>
          <w:delText>SEARCH</w:delText>
        </w:r>
        <w:r w:rsidDel="00CE5E77">
          <w:delText>.</w:delText>
        </w:r>
      </w:del>
    </w:p>
    <w:p w14:paraId="6053886C" w14:textId="3D815AE8" w:rsidR="00F2232B" w:rsidDel="00CE5E77" w:rsidRDefault="00F2232B" w:rsidP="00F2232B">
      <w:pPr>
        <w:pStyle w:val="BodyText"/>
        <w:ind w:left="720" w:right="720"/>
        <w:rPr>
          <w:del w:id="10160" w:author="Sayali Dev" w:date="2018-02-21T15:55:00Z"/>
        </w:rPr>
      </w:pPr>
      <w:del w:id="10161" w:author="Sayali Dev" w:date="2018-02-21T15:55:00Z">
        <w:r w:rsidDel="00CE5E77">
          <w:delText xml:space="preserve">The </w:delText>
        </w:r>
        <w:r w:rsidDel="00CE5E77">
          <w:rPr>
            <w:b/>
            <w:lang w:val="en-US"/>
          </w:rPr>
          <w:delText>Inventory</w:delText>
        </w:r>
        <w:r w:rsidRPr="00294F09" w:rsidDel="00CE5E77">
          <w:rPr>
            <w:b/>
          </w:rPr>
          <w:delText xml:space="preserve"> Search</w:delText>
        </w:r>
        <w:r w:rsidRPr="00AE5860" w:rsidDel="00CE5E77">
          <w:delText xml:space="preserve"> </w:delText>
        </w:r>
        <w:r w:rsidDel="00CE5E77">
          <w:delText>page displays a list of biospecimens.</w:delText>
        </w:r>
      </w:del>
    </w:p>
    <w:p w14:paraId="7FA586CD" w14:textId="26893898" w:rsidR="00F2232B" w:rsidDel="00CE5E77" w:rsidRDefault="00F2232B" w:rsidP="00F2232B">
      <w:pPr>
        <w:pStyle w:val="BodyText"/>
        <w:ind w:left="720" w:right="720"/>
        <w:rPr>
          <w:del w:id="10162" w:author="Sayali Dev" w:date="2018-02-21T15:55:00Z"/>
        </w:rPr>
      </w:pPr>
    </w:p>
    <w:p w14:paraId="0C315213" w14:textId="178E768C" w:rsidR="00F2232B" w:rsidDel="00CE5E77" w:rsidRDefault="00F2232B" w:rsidP="00C9791D">
      <w:pPr>
        <w:pStyle w:val="BodyText"/>
        <w:numPr>
          <w:ilvl w:val="0"/>
          <w:numId w:val="176"/>
        </w:numPr>
        <w:ind w:right="720"/>
        <w:rPr>
          <w:del w:id="10163" w:author="Sayali Dev" w:date="2018-02-21T15:55:00Z"/>
        </w:rPr>
      </w:pPr>
      <w:del w:id="10164" w:author="Sayali Dev" w:date="2018-02-21T15:55:00Z">
        <w:r w:rsidDel="00CE5E77">
          <w:delText xml:space="preserve">Click the row of the biospecimen that you want to delete. </w:delText>
        </w:r>
      </w:del>
    </w:p>
    <w:p w14:paraId="5B265015" w14:textId="6048AAF9" w:rsidR="00F2232B" w:rsidDel="00CE5E77" w:rsidRDefault="00F2232B" w:rsidP="00F2232B">
      <w:pPr>
        <w:pStyle w:val="BodyText"/>
        <w:ind w:left="720" w:right="720"/>
        <w:rPr>
          <w:del w:id="10165" w:author="Sayali Dev" w:date="2018-02-21T15:55:00Z"/>
        </w:rPr>
      </w:pPr>
      <w:del w:id="10166" w:author="Sayali Dev" w:date="2018-02-21T15:55:00Z">
        <w:r w:rsidDel="00CE5E77">
          <w:delText xml:space="preserve">The </w:delText>
        </w:r>
        <w:r w:rsidRPr="00190972" w:rsidDel="00CE5E77">
          <w:rPr>
            <w:b/>
          </w:rPr>
          <w:delText>View Biospecimen</w:delText>
        </w:r>
        <w:r w:rsidDel="00CE5E77">
          <w:delText xml:space="preserve"> page appears.</w:delText>
        </w:r>
      </w:del>
    </w:p>
    <w:p w14:paraId="67DB23C5" w14:textId="5ED40E76" w:rsidR="00F2232B" w:rsidDel="00CE5E77" w:rsidRDefault="00F2232B" w:rsidP="00F2232B">
      <w:pPr>
        <w:pStyle w:val="BodyText"/>
        <w:ind w:left="720" w:right="720"/>
        <w:rPr>
          <w:del w:id="10167" w:author="Sayali Dev" w:date="2018-02-21T15:55:00Z"/>
        </w:rPr>
      </w:pPr>
    </w:p>
    <w:p w14:paraId="5CF83D38" w14:textId="6D6A6D01" w:rsidR="00F2232B" w:rsidDel="00CE5E77" w:rsidRDefault="00F2232B" w:rsidP="00C9791D">
      <w:pPr>
        <w:numPr>
          <w:ilvl w:val="0"/>
          <w:numId w:val="176"/>
        </w:numPr>
        <w:rPr>
          <w:del w:id="10168" w:author="Sayali Dev" w:date="2018-02-21T15:55:00Z"/>
        </w:rPr>
      </w:pPr>
      <w:del w:id="10169" w:author="Sayali Dev" w:date="2018-02-21T15:55:00Z">
        <w:r w:rsidDel="00CE5E77">
          <w:delText xml:space="preserve">Click </w:delText>
        </w:r>
        <w:r w:rsidRPr="00585562" w:rsidDel="00CE5E77">
          <w:rPr>
            <w:b/>
            <w:caps/>
          </w:rPr>
          <w:delText>Delete</w:delText>
        </w:r>
        <w:r w:rsidRPr="00585562" w:rsidDel="00CE5E77">
          <w:delText xml:space="preserve">. </w:delText>
        </w:r>
      </w:del>
    </w:p>
    <w:p w14:paraId="3A516277" w14:textId="122A8E21" w:rsidR="00F2232B" w:rsidDel="00CE5E77" w:rsidRDefault="00F2232B" w:rsidP="00F2232B">
      <w:pPr>
        <w:pStyle w:val="ListParagraph"/>
        <w:rPr>
          <w:del w:id="10170" w:author="Sayali Dev" w:date="2018-02-21T15:55:00Z"/>
        </w:rPr>
      </w:pPr>
      <w:del w:id="10171" w:author="Sayali Dev" w:date="2018-02-21T15:55:00Z">
        <w:r w:rsidDel="00CE5E77">
          <w:delText xml:space="preserve">The </w:delText>
        </w:r>
        <w:r w:rsidRPr="00597EBD" w:rsidDel="00CE5E77">
          <w:rPr>
            <w:b/>
          </w:rPr>
          <w:delText>Electronic Signature</w:delText>
        </w:r>
        <w:r w:rsidDel="00CE5E77">
          <w:delText xml:space="preserve"> window appears. </w:delText>
        </w:r>
      </w:del>
    </w:p>
    <w:p w14:paraId="5F3B2FE4" w14:textId="059B3639" w:rsidR="00F2232B" w:rsidDel="00CE5E77" w:rsidRDefault="00F2232B" w:rsidP="00F2232B">
      <w:pPr>
        <w:pStyle w:val="ListParagraph"/>
        <w:rPr>
          <w:del w:id="10172" w:author="Sayali Dev" w:date="2018-02-21T15:55:00Z"/>
        </w:rPr>
      </w:pPr>
    </w:p>
    <w:p w14:paraId="7CA934A9" w14:textId="612523F6" w:rsidR="00F2232B" w:rsidDel="00CE5E77" w:rsidRDefault="00F2232B" w:rsidP="00F2232B">
      <w:pPr>
        <w:pStyle w:val="ListParagraph"/>
        <w:rPr>
          <w:del w:id="10173" w:author="Sayali Dev" w:date="2018-02-21T15:55:00Z"/>
        </w:rPr>
      </w:pPr>
      <w:del w:id="10174" w:author="Sayali Dev" w:date="2018-02-21T15:55:00Z">
        <w:r w:rsidRPr="00FC4C65" w:rsidDel="00CE5E77">
          <w:rPr>
            <w:noProof/>
          </w:rPr>
          <w:drawing>
            <wp:inline distT="0" distB="0" distL="0" distR="0" wp14:anchorId="593B9A10" wp14:editId="5E922E5A">
              <wp:extent cx="3291840" cy="2743200"/>
              <wp:effectExtent l="19050" t="19050" r="22860" b="1905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1840" cy="2743200"/>
                      </a:xfrm>
                      <a:prstGeom prst="rect">
                        <a:avLst/>
                      </a:prstGeom>
                      <a:noFill/>
                      <a:ln w="3175">
                        <a:solidFill>
                          <a:schemeClr val="tx1"/>
                        </a:solidFill>
                      </a:ln>
                    </pic:spPr>
                  </pic:pic>
                </a:graphicData>
              </a:graphic>
            </wp:inline>
          </w:drawing>
        </w:r>
      </w:del>
    </w:p>
    <w:p w14:paraId="02563ABF" w14:textId="5ACFBC6A" w:rsidR="00F2232B" w:rsidDel="00CE5E77" w:rsidRDefault="00F2232B" w:rsidP="00F2232B">
      <w:pPr>
        <w:pStyle w:val="Figure"/>
        <w:tabs>
          <w:tab w:val="clear" w:pos="1710"/>
          <w:tab w:val="num" w:pos="1800"/>
        </w:tabs>
        <w:ind w:left="1152" w:hanging="432"/>
        <w:rPr>
          <w:del w:id="10175" w:author="Sayali Dev" w:date="2018-02-21T15:55:00Z"/>
        </w:rPr>
      </w:pPr>
      <w:del w:id="10176" w:author="Sayali Dev" w:date="2018-02-21T15:55:00Z">
        <w:r w:rsidDel="00CE5E77">
          <w:delText xml:space="preserve">  Electronic Signature window</w:delText>
        </w:r>
      </w:del>
    </w:p>
    <w:p w14:paraId="411874E6" w14:textId="6E7C1C93" w:rsidR="00F2232B" w:rsidDel="00CE5E77" w:rsidRDefault="00F2232B" w:rsidP="00F2232B">
      <w:pPr>
        <w:rPr>
          <w:del w:id="10177" w:author="Sayali Dev" w:date="2018-02-21T15:55:00Z"/>
        </w:rPr>
      </w:pPr>
    </w:p>
    <w:p w14:paraId="62496848" w14:textId="32467C61" w:rsidR="00F2232B" w:rsidDel="00CE5E77" w:rsidRDefault="00F2232B" w:rsidP="00C9791D">
      <w:pPr>
        <w:pStyle w:val="BodyText"/>
        <w:numPr>
          <w:ilvl w:val="0"/>
          <w:numId w:val="176"/>
        </w:numPr>
        <w:ind w:right="270"/>
        <w:rPr>
          <w:del w:id="10178" w:author="Sayali Dev" w:date="2018-02-21T15:55:00Z"/>
        </w:rPr>
      </w:pPr>
      <w:del w:id="10179" w:author="Sayali Dev" w:date="2018-02-21T15:55:00Z">
        <w:r w:rsidDel="00CE5E77">
          <w:delText>Enter</w:delText>
        </w:r>
        <w:r w:rsidRPr="008B0550" w:rsidDel="00CE5E77">
          <w:delText xml:space="preserve"> appropriate</w:delText>
        </w:r>
        <w:r w:rsidDel="00CE5E77">
          <w:delText xml:space="preserve"> information in each field. </w:delText>
        </w:r>
        <w:r w:rsidDel="00CE5E77">
          <w:rPr>
            <w:lang w:val="en-US"/>
          </w:rPr>
          <w:delText>F</w:delText>
        </w:r>
        <w:r w:rsidDel="00CE5E77">
          <w:delText xml:space="preserve">ollowing table lists each field and its description. </w:delText>
        </w:r>
        <w:r w:rsidDel="00CE5E77">
          <w:br/>
        </w:r>
        <w:r w:rsidRPr="006744E4" w:rsidDel="00CE5E77">
          <w:rPr>
            <w:b/>
          </w:rPr>
          <w:delText>Note:</w:delText>
        </w:r>
        <w:r w:rsidDel="00CE5E77">
          <w:rPr>
            <w:b/>
          </w:rPr>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35328300" w14:textId="551E6BD1" w:rsidR="00F2232B" w:rsidDel="00CE5E77" w:rsidRDefault="00F2232B" w:rsidP="00F2232B">
      <w:pPr>
        <w:pStyle w:val="BodyText"/>
        <w:ind w:left="720" w:right="270"/>
        <w:rPr>
          <w:del w:id="10180" w:author="Sayali Dev" w:date="2018-02-21T15:55:00Z"/>
        </w:rPr>
      </w:pPr>
    </w:p>
    <w:p w14:paraId="6DD85F9A" w14:textId="479CD3F3" w:rsidR="00F2232B" w:rsidDel="00CE5E77" w:rsidRDefault="00F2232B" w:rsidP="00F2232B">
      <w:pPr>
        <w:pStyle w:val="Caption"/>
        <w:ind w:firstLine="720"/>
        <w:rPr>
          <w:del w:id="10181" w:author="Sayali Dev" w:date="2018-02-21T15:55:00Z"/>
        </w:rPr>
      </w:pPr>
      <w:del w:id="10182" w:author="Sayali Dev" w:date="2018-02-21T15:55:00Z">
        <w:r w:rsidDel="00CE5E77">
          <w:delText xml:space="preserve">Table </w:delText>
        </w:r>
        <w:r w:rsidR="00CE5E77" w:rsidDel="00CE5E77">
          <w:fldChar w:fldCharType="begin"/>
        </w:r>
        <w:r w:rsidR="00CE5E77" w:rsidDel="00CE5E77">
          <w:delInstrText xml:space="preserve"> SEQ Table \* ARABIC </w:delInstrText>
        </w:r>
        <w:r w:rsidR="00CE5E77" w:rsidDel="00CE5E77">
          <w:fldChar w:fldCharType="separate"/>
        </w:r>
        <w:r w:rsidR="00EB76E3" w:rsidDel="00CE5E77">
          <w:rPr>
            <w:noProof/>
          </w:rPr>
          <w:delText>1</w:delText>
        </w:r>
        <w:r w:rsidR="00CE5E77" w:rsidDel="00CE5E77">
          <w:rPr>
            <w:noProof/>
          </w:rPr>
          <w:fldChar w:fldCharType="end"/>
        </w:r>
        <w:r w:rsidDel="00CE5E77">
          <w:delText>: Deleting a biospecimen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7740"/>
      </w:tblGrid>
      <w:tr w:rsidR="00F2232B" w:rsidRPr="007A152E" w:rsidDel="00CE5E77" w14:paraId="3234592A" w14:textId="36E19D3A" w:rsidTr="00F2232B">
        <w:trPr>
          <w:cantSplit/>
          <w:trHeight w:val="288"/>
          <w:tblHeader/>
          <w:del w:id="10183" w:author="Sayali Dev" w:date="2018-02-21T15:55:00Z"/>
        </w:trPr>
        <w:tc>
          <w:tcPr>
            <w:tcW w:w="2070" w:type="dxa"/>
            <w:shd w:val="clear" w:color="auto" w:fill="BFBFBF"/>
            <w:vAlign w:val="center"/>
          </w:tcPr>
          <w:p w14:paraId="20D89786" w14:textId="3AAA1310" w:rsidR="00F2232B" w:rsidRPr="007A152E" w:rsidDel="00CE5E77" w:rsidRDefault="00F2232B" w:rsidP="00F2232B">
            <w:pPr>
              <w:rPr>
                <w:del w:id="10184" w:author="Sayali Dev" w:date="2018-02-21T15:55:00Z"/>
                <w:b/>
              </w:rPr>
            </w:pPr>
            <w:del w:id="10185" w:author="Sayali Dev" w:date="2018-02-21T15:55:00Z">
              <w:r w:rsidDel="00CE5E77">
                <w:rPr>
                  <w:b/>
                </w:rPr>
                <w:delText>Field</w:delText>
              </w:r>
            </w:del>
          </w:p>
        </w:tc>
        <w:tc>
          <w:tcPr>
            <w:tcW w:w="7740" w:type="dxa"/>
            <w:shd w:val="clear" w:color="auto" w:fill="BFBFBF"/>
            <w:vAlign w:val="center"/>
          </w:tcPr>
          <w:p w14:paraId="3039BDD5" w14:textId="7EF5CDB5" w:rsidR="00F2232B" w:rsidRPr="007A152E" w:rsidDel="00CE5E77" w:rsidRDefault="00F2232B" w:rsidP="00F2232B">
            <w:pPr>
              <w:rPr>
                <w:del w:id="10186" w:author="Sayali Dev" w:date="2018-02-21T15:55:00Z"/>
                <w:b/>
              </w:rPr>
            </w:pPr>
            <w:del w:id="10187" w:author="Sayali Dev" w:date="2018-02-21T15:55:00Z">
              <w:r w:rsidRPr="007A152E" w:rsidDel="00CE5E77">
                <w:rPr>
                  <w:b/>
                </w:rPr>
                <w:delText>Description</w:delText>
              </w:r>
            </w:del>
          </w:p>
        </w:tc>
      </w:tr>
      <w:tr w:rsidR="00F2232B" w:rsidDel="00CE5E77" w14:paraId="20B319B8" w14:textId="19C4008F" w:rsidTr="00F2232B">
        <w:trPr>
          <w:cantSplit/>
          <w:trHeight w:val="288"/>
          <w:del w:id="10188" w:author="Sayali Dev" w:date="2018-02-21T15:55:00Z"/>
        </w:trPr>
        <w:tc>
          <w:tcPr>
            <w:tcW w:w="2070" w:type="dxa"/>
            <w:vAlign w:val="center"/>
          </w:tcPr>
          <w:p w14:paraId="1D4D705C" w14:textId="72017BF1" w:rsidR="00F2232B" w:rsidRPr="007A152E" w:rsidDel="00CE5E77" w:rsidRDefault="00F2232B" w:rsidP="00F2232B">
            <w:pPr>
              <w:rPr>
                <w:del w:id="10189" w:author="Sayali Dev" w:date="2018-02-21T15:55:00Z"/>
                <w:b/>
              </w:rPr>
            </w:pPr>
            <w:del w:id="10190" w:author="Sayali Dev" w:date="2018-02-21T15:55:00Z">
              <w:r w:rsidDel="00CE5E77">
                <w:rPr>
                  <w:b/>
                </w:rPr>
                <w:delText>Username</w:delText>
              </w:r>
              <w:r w:rsidRPr="006744E4" w:rsidDel="00CE5E77">
                <w:rPr>
                  <w:color w:val="FF0000"/>
                </w:rPr>
                <w:delText>*</w:delText>
              </w:r>
            </w:del>
          </w:p>
        </w:tc>
        <w:tc>
          <w:tcPr>
            <w:tcW w:w="7740" w:type="dxa"/>
            <w:vAlign w:val="center"/>
          </w:tcPr>
          <w:p w14:paraId="3EDC3391" w14:textId="58358F36" w:rsidR="00F2232B" w:rsidDel="00CE5E77" w:rsidRDefault="00F2232B" w:rsidP="00F2232B">
            <w:pPr>
              <w:rPr>
                <w:del w:id="10191" w:author="Sayali Dev" w:date="2018-02-21T15:55:00Z"/>
              </w:rPr>
            </w:pPr>
            <w:del w:id="10192" w:author="Sayali Dev" w:date="2018-02-21T15:55:00Z">
              <w:r w:rsidDel="00CE5E77">
                <w:delText xml:space="preserve">Type your user </w:delText>
              </w:r>
            </w:del>
            <w:del w:id="10193" w:author="Sayali Dev" w:date="2018-01-31T17:54:00Z">
              <w:r w:rsidDel="009A119E">
                <w:delText>log on</w:delText>
              </w:r>
            </w:del>
            <w:del w:id="10194" w:author="Sayali Dev" w:date="2018-02-21T15:55:00Z">
              <w:r w:rsidDel="00CE5E77">
                <w:delText xml:space="preserve"> ID.</w:delText>
              </w:r>
            </w:del>
          </w:p>
        </w:tc>
      </w:tr>
      <w:tr w:rsidR="00F2232B" w:rsidDel="00CE5E77" w14:paraId="75D0604F" w14:textId="000B2B6F" w:rsidTr="00F2232B">
        <w:trPr>
          <w:cantSplit/>
          <w:trHeight w:val="288"/>
          <w:del w:id="10195" w:author="Sayali Dev" w:date="2018-02-21T15:55:00Z"/>
        </w:trPr>
        <w:tc>
          <w:tcPr>
            <w:tcW w:w="2070" w:type="dxa"/>
            <w:vAlign w:val="center"/>
          </w:tcPr>
          <w:p w14:paraId="11EE6BBB" w14:textId="7EB495EB" w:rsidR="00F2232B" w:rsidRPr="007A152E" w:rsidDel="00CE5E77" w:rsidRDefault="00F2232B" w:rsidP="00F2232B">
            <w:pPr>
              <w:rPr>
                <w:del w:id="10196" w:author="Sayali Dev" w:date="2018-02-21T15:55:00Z"/>
                <w:b/>
              </w:rPr>
            </w:pPr>
            <w:del w:id="10197" w:author="Sayali Dev" w:date="2018-02-21T15:55:00Z">
              <w:r w:rsidDel="00CE5E77">
                <w:rPr>
                  <w:b/>
                </w:rPr>
                <w:delText>Password</w:delText>
              </w:r>
              <w:r w:rsidRPr="006744E4" w:rsidDel="00CE5E77">
                <w:rPr>
                  <w:color w:val="FF0000"/>
                </w:rPr>
                <w:delText>*</w:delText>
              </w:r>
            </w:del>
          </w:p>
        </w:tc>
        <w:tc>
          <w:tcPr>
            <w:tcW w:w="7740" w:type="dxa"/>
            <w:vAlign w:val="center"/>
          </w:tcPr>
          <w:p w14:paraId="02A7AE25" w14:textId="1DD1432F" w:rsidR="00F2232B" w:rsidDel="00CE5E77" w:rsidRDefault="00F2232B" w:rsidP="00F2232B">
            <w:pPr>
              <w:rPr>
                <w:del w:id="10198" w:author="Sayali Dev" w:date="2018-02-21T15:55:00Z"/>
              </w:rPr>
            </w:pPr>
            <w:del w:id="10199" w:author="Sayali Dev" w:date="2018-02-21T15:55:00Z">
              <w:r w:rsidDel="00CE5E77">
                <w:delText>Type you password.</w:delText>
              </w:r>
            </w:del>
          </w:p>
        </w:tc>
      </w:tr>
      <w:tr w:rsidR="00F2232B" w:rsidDel="00CE5E77" w14:paraId="58C06CBA" w14:textId="7897E504" w:rsidTr="00F2232B">
        <w:trPr>
          <w:cantSplit/>
          <w:trHeight w:val="288"/>
          <w:del w:id="10200" w:author="Sayali Dev" w:date="2018-02-21T15:55:00Z"/>
        </w:trPr>
        <w:tc>
          <w:tcPr>
            <w:tcW w:w="2070" w:type="dxa"/>
            <w:vAlign w:val="center"/>
          </w:tcPr>
          <w:p w14:paraId="560BB09C" w14:textId="217D5833" w:rsidR="00F2232B" w:rsidRPr="007A152E" w:rsidDel="00CE5E77" w:rsidRDefault="00F2232B" w:rsidP="00F2232B">
            <w:pPr>
              <w:rPr>
                <w:del w:id="10201" w:author="Sayali Dev" w:date="2018-02-21T15:55:00Z"/>
                <w:b/>
              </w:rPr>
            </w:pPr>
            <w:del w:id="10202" w:author="Sayali Dev" w:date="2018-02-21T15:55:00Z">
              <w:r w:rsidDel="00CE5E77">
                <w:rPr>
                  <w:b/>
                </w:rPr>
                <w:delText>Delete Reasons</w:delText>
              </w:r>
              <w:r w:rsidRPr="006744E4" w:rsidDel="00CE5E77">
                <w:rPr>
                  <w:color w:val="FF0000"/>
                </w:rPr>
                <w:delText>*</w:delText>
              </w:r>
            </w:del>
          </w:p>
        </w:tc>
        <w:tc>
          <w:tcPr>
            <w:tcW w:w="7740" w:type="dxa"/>
            <w:vAlign w:val="center"/>
          </w:tcPr>
          <w:p w14:paraId="19832F75" w14:textId="78FC0D51" w:rsidR="00F2232B" w:rsidDel="00CE5E77" w:rsidRDefault="00F2232B" w:rsidP="00F2232B">
            <w:pPr>
              <w:rPr>
                <w:del w:id="10203" w:author="Sayali Dev" w:date="2018-02-21T15:55:00Z"/>
              </w:rPr>
            </w:pPr>
            <w:del w:id="10204" w:author="Sayali Dev" w:date="2018-02-21T15:55:00Z">
              <w:r w:rsidDel="00CE5E77">
                <w:delText>Click the appropriate reason for deleting this biospecimen.</w:delText>
              </w:r>
            </w:del>
          </w:p>
        </w:tc>
      </w:tr>
      <w:tr w:rsidR="00F2232B" w:rsidDel="00CE5E77" w14:paraId="49DC3F00" w14:textId="47474A66" w:rsidTr="00F2232B">
        <w:trPr>
          <w:cantSplit/>
          <w:trHeight w:val="288"/>
          <w:del w:id="10205" w:author="Sayali Dev" w:date="2018-02-21T15:55:00Z"/>
        </w:trPr>
        <w:tc>
          <w:tcPr>
            <w:tcW w:w="2070" w:type="dxa"/>
            <w:vAlign w:val="center"/>
          </w:tcPr>
          <w:p w14:paraId="6917F183" w14:textId="22E3D7FC" w:rsidR="00F2232B" w:rsidRPr="007A152E" w:rsidDel="00CE5E77" w:rsidRDefault="00F2232B" w:rsidP="00F2232B">
            <w:pPr>
              <w:rPr>
                <w:del w:id="10206" w:author="Sayali Dev" w:date="2018-02-21T15:55:00Z"/>
                <w:b/>
              </w:rPr>
            </w:pPr>
            <w:del w:id="10207" w:author="Sayali Dev" w:date="2018-02-21T15:55:00Z">
              <w:r w:rsidDel="00CE5E77">
                <w:rPr>
                  <w:b/>
                </w:rPr>
                <w:delText>Other Reasons</w:delText>
              </w:r>
            </w:del>
          </w:p>
        </w:tc>
        <w:tc>
          <w:tcPr>
            <w:tcW w:w="7740" w:type="dxa"/>
            <w:vAlign w:val="center"/>
          </w:tcPr>
          <w:p w14:paraId="5699158A" w14:textId="554EB374" w:rsidR="00F2232B" w:rsidDel="00CE5E77" w:rsidRDefault="00F2232B" w:rsidP="00F2232B">
            <w:pPr>
              <w:rPr>
                <w:del w:id="10208" w:author="Sayali Dev" w:date="2018-02-21T15:55:00Z"/>
              </w:rPr>
            </w:pPr>
            <w:del w:id="10209" w:author="Sayali Dev" w:date="2018-02-21T15:55:00Z">
              <w:r w:rsidDel="00CE5E77">
                <w:delText xml:space="preserve">If you selected </w:delText>
              </w:r>
              <w:r w:rsidRPr="009C0CDE" w:rsidDel="00CE5E77">
                <w:rPr>
                  <w:b/>
                </w:rPr>
                <w:delText>Other</w:delText>
              </w:r>
              <w:r w:rsidDel="00CE5E77">
                <w:delText xml:space="preserve"> as </w:delText>
              </w:r>
              <w:r w:rsidRPr="009C0CDE" w:rsidDel="00CE5E77">
                <w:rPr>
                  <w:b/>
                </w:rPr>
                <w:delText>Delete Reason</w:delText>
              </w:r>
              <w:r w:rsidDel="00CE5E77">
                <w:delText xml:space="preserve">, type the reason for deleting. </w:delText>
              </w:r>
            </w:del>
          </w:p>
        </w:tc>
      </w:tr>
    </w:tbl>
    <w:p w14:paraId="2169C41C" w14:textId="14FDFC0E" w:rsidR="00F2232B" w:rsidDel="00CE5E77" w:rsidRDefault="00F2232B" w:rsidP="00F2232B">
      <w:pPr>
        <w:rPr>
          <w:del w:id="10210" w:author="Sayali Dev" w:date="2018-02-21T15:55:00Z"/>
        </w:rPr>
      </w:pPr>
    </w:p>
    <w:p w14:paraId="7195293B" w14:textId="0C001D7F" w:rsidR="00F2232B" w:rsidDel="00CE5E77" w:rsidRDefault="00F2232B" w:rsidP="00C9791D">
      <w:pPr>
        <w:numPr>
          <w:ilvl w:val="0"/>
          <w:numId w:val="176"/>
        </w:numPr>
        <w:rPr>
          <w:del w:id="10211" w:author="Sayali Dev" w:date="2018-02-21T15:55:00Z"/>
        </w:rPr>
      </w:pPr>
      <w:del w:id="10212" w:author="Sayali Dev" w:date="2018-02-21T15:55:00Z">
        <w:r w:rsidDel="00CE5E77">
          <w:delText xml:space="preserve">Click </w:delText>
        </w:r>
        <w:r w:rsidRPr="00C11F21" w:rsidDel="00CE5E77">
          <w:rPr>
            <w:b/>
          </w:rPr>
          <w:delText>SIGN</w:delText>
        </w:r>
        <w:r w:rsidDel="00CE5E77">
          <w:delText xml:space="preserve">. </w:delText>
        </w:r>
        <w:bookmarkStart w:id="10213" w:name="_Toc313374349"/>
        <w:r w:rsidDel="00CE5E77">
          <w:br/>
        </w:r>
        <w:r w:rsidRPr="009C0CDE" w:rsidDel="00CE5E77">
          <w:delText xml:space="preserve">The </w:delText>
        </w:r>
        <w:r w:rsidDel="00CE5E77">
          <w:delText xml:space="preserve">sample status appears as </w:delText>
        </w:r>
        <w:r w:rsidRPr="008D22F2" w:rsidDel="00CE5E77">
          <w:rPr>
            <w:b/>
          </w:rPr>
          <w:delText>Deleted</w:delText>
        </w:r>
        <w:r w:rsidDel="00CE5E77">
          <w:delText xml:space="preserve"> on the </w:delText>
        </w:r>
        <w:r w:rsidRPr="008D22F2" w:rsidDel="00CE5E77">
          <w:rPr>
            <w:b/>
          </w:rPr>
          <w:delText>View Biospecimen</w:delText>
        </w:r>
        <w:r w:rsidDel="00CE5E77">
          <w:delText xml:space="preserve"> screen and the biospecimen record is “view” only. Once deleted, the biospecimen is not available for sample processing or redistribution</w:delText>
        </w:r>
        <w:bookmarkEnd w:id="10213"/>
        <w:r w:rsidDel="00CE5E77">
          <w:delText>.</w:delText>
        </w:r>
      </w:del>
    </w:p>
    <w:p w14:paraId="025BAC15" w14:textId="7B78504C" w:rsidR="00F2232B" w:rsidDel="00CE5E77" w:rsidRDefault="00F2232B" w:rsidP="00F2232B">
      <w:pPr>
        <w:ind w:left="720"/>
        <w:rPr>
          <w:del w:id="10214" w:author="Sayali Dev" w:date="2018-02-21T15:55:00Z"/>
        </w:rPr>
      </w:pPr>
    </w:p>
    <w:p w14:paraId="11E5479F" w14:textId="22B62C2A" w:rsidR="00F2232B" w:rsidDel="00CE5E77" w:rsidRDefault="00F2232B" w:rsidP="00F2232B">
      <w:pPr>
        <w:pStyle w:val="Heading3"/>
        <w:rPr>
          <w:del w:id="10215" w:author="Sayali Dev" w:date="2018-02-21T15:55:00Z"/>
          <w:lang w:val="en-US"/>
        </w:rPr>
      </w:pPr>
      <w:del w:id="10216" w:author="Sayali Dev" w:date="2018-02-21T15:55:00Z">
        <w:r w:rsidDel="00CE5E77">
          <w:br w:type="page"/>
        </w:r>
        <w:bookmarkStart w:id="10217" w:name="_Updating_a_Specimen"/>
        <w:bookmarkStart w:id="10218" w:name="_Toc452993634"/>
        <w:bookmarkEnd w:id="10217"/>
        <w:r w:rsidDel="00CE5E77">
          <w:rPr>
            <w:lang w:val="en-US"/>
          </w:rPr>
          <w:delText>Updat</w:delText>
        </w:r>
        <w:r w:rsidRPr="00D54BCE" w:rsidDel="00CE5E77">
          <w:delText>ing a Specimen Collection Form</w:delText>
        </w:r>
        <w:r w:rsidDel="00CE5E77">
          <w:rPr>
            <w:lang w:val="en-US"/>
          </w:rPr>
          <w:delText xml:space="preserve"> for a Biospecimen</w:delText>
        </w:r>
        <w:bookmarkEnd w:id="10218"/>
      </w:del>
    </w:p>
    <w:p w14:paraId="0C347B96" w14:textId="36547EC9" w:rsidR="00AC709E" w:rsidDel="00CE5E77" w:rsidRDefault="00AC709E" w:rsidP="00AC709E">
      <w:pPr>
        <w:rPr>
          <w:del w:id="10219" w:author="Sayali Dev" w:date="2018-02-21T15:55:00Z"/>
          <w:lang w:eastAsia="x-none"/>
        </w:rPr>
      </w:pPr>
    </w:p>
    <w:p w14:paraId="7C909233" w14:textId="12F453EB" w:rsidR="00AC709E" w:rsidRPr="00AC709E" w:rsidDel="00CE5E77" w:rsidRDefault="00AC709E" w:rsidP="00AC709E">
      <w:pPr>
        <w:rPr>
          <w:del w:id="10220" w:author="Sayali Dev" w:date="2018-02-21T15:55:00Z"/>
          <w:lang w:eastAsia="x-none"/>
        </w:rPr>
      </w:pPr>
      <w:del w:id="10221" w:author="Sayali Dev" w:date="2018-02-21T15:55:00Z">
        <w:r w:rsidRPr="00E638CE" w:rsidDel="00CE5E77">
          <w:rPr>
            <w:b/>
          </w:rPr>
          <w:delText>Note:</w:delText>
        </w:r>
        <w:r w:rsidDel="00CE5E77">
          <w:delText xml:space="preserve"> You can update the form only when the form status is </w:delText>
        </w:r>
        <w:r w:rsidRPr="00E638CE" w:rsidDel="00CE5E77">
          <w:rPr>
            <w:b/>
          </w:rPr>
          <w:delText>Not Started</w:delText>
        </w:r>
        <w:r w:rsidDel="00CE5E77">
          <w:delText xml:space="preserve"> or </w:delText>
        </w:r>
        <w:r w:rsidDel="00CE5E77">
          <w:rPr>
            <w:b/>
          </w:rPr>
          <w:delText xml:space="preserve">Data Entry </w:delText>
        </w:r>
        <w:r w:rsidRPr="00E638CE" w:rsidDel="00CE5E77">
          <w:rPr>
            <w:b/>
          </w:rPr>
          <w:delText>Started</w:delText>
        </w:r>
        <w:r w:rsidDel="00CE5E77">
          <w:delText>.</w:delText>
        </w:r>
      </w:del>
    </w:p>
    <w:p w14:paraId="23F955C3" w14:textId="424407E2" w:rsidR="00F2232B" w:rsidDel="00CE5E77" w:rsidRDefault="00F2232B" w:rsidP="00F2232B">
      <w:pPr>
        <w:rPr>
          <w:del w:id="10222" w:author="Sayali Dev" w:date="2018-02-21T15:55:00Z"/>
        </w:rPr>
      </w:pPr>
    </w:p>
    <w:p w14:paraId="753010EC" w14:textId="61C5C1CB" w:rsidR="00F2232B" w:rsidDel="00CE5E77" w:rsidRDefault="00F2232B" w:rsidP="00F2232B">
      <w:pPr>
        <w:rPr>
          <w:del w:id="10223" w:author="Sayali Dev" w:date="2018-02-21T15:55:00Z"/>
        </w:rPr>
      </w:pPr>
      <w:del w:id="10224" w:author="Sayali Dev" w:date="2018-02-21T15:55:00Z">
        <w:r w:rsidDel="00CE5E77">
          <w:delText>To update the collection information on a Specimen Collection Form:</w:delText>
        </w:r>
        <w:r w:rsidDel="00CE5E77">
          <w:br/>
        </w:r>
      </w:del>
    </w:p>
    <w:p w14:paraId="500634C1" w14:textId="55EF9837" w:rsidR="00F2232B" w:rsidDel="00CE5E77" w:rsidRDefault="00F2232B">
      <w:pPr>
        <w:pStyle w:val="BodyText"/>
        <w:numPr>
          <w:ilvl w:val="0"/>
          <w:numId w:val="373"/>
        </w:numPr>
        <w:ind w:right="720"/>
        <w:rPr>
          <w:del w:id="10225" w:author="Sayali Dev" w:date="2018-02-21T15:55:00Z"/>
        </w:rPr>
        <w:pPrChange w:id="10226" w:author="Sayali Dev" w:date="2018-02-12T18:26:00Z">
          <w:pPr>
            <w:pStyle w:val="BodyText"/>
            <w:numPr>
              <w:numId w:val="181"/>
            </w:numPr>
            <w:ind w:left="720" w:right="720" w:hanging="360"/>
          </w:pPr>
        </w:pPrChange>
      </w:pPr>
      <w:del w:id="10227" w:author="Sayali Dev" w:date="2018-01-31T17:54:00Z">
        <w:r w:rsidDel="009A119E">
          <w:delText>Log on</w:delText>
        </w:r>
      </w:del>
      <w:del w:id="10228" w:author="Sayali Dev" w:date="2018-02-21T15:55:00Z">
        <w:r w:rsidDel="00CE5E77">
          <w:delText xml:space="preserve"> to the application using your </w:delText>
        </w:r>
      </w:del>
      <w:del w:id="10229" w:author="Sayali Dev" w:date="2018-01-31T17:55:00Z">
        <w:r w:rsidDel="00A62626">
          <w:delText>logon</w:delText>
        </w:r>
      </w:del>
      <w:del w:id="10230" w:author="Sayali Dev" w:date="2018-02-21T15:55:00Z">
        <w:r w:rsidDel="00CE5E77">
          <w:delText xml:space="preserve"> credentials. </w:delText>
        </w:r>
      </w:del>
    </w:p>
    <w:p w14:paraId="1922B63E" w14:textId="58175724" w:rsidR="00F2232B" w:rsidDel="00CE5E77" w:rsidRDefault="00F2232B">
      <w:pPr>
        <w:pStyle w:val="BodyText"/>
        <w:ind w:right="720" w:firstLine="720"/>
        <w:rPr>
          <w:del w:id="10231" w:author="Sayali Dev" w:date="2018-02-21T15:55:00Z"/>
        </w:rPr>
        <w:pPrChange w:id="10232" w:author="Sayali Dev" w:date="2018-02-12T18:26:00Z">
          <w:pPr>
            <w:pStyle w:val="BodyText"/>
            <w:ind w:left="720" w:right="720"/>
          </w:pPr>
        </w:pPrChange>
      </w:pPr>
      <w:del w:id="10233" w:author="Sayali Dev" w:date="2018-02-21T15:55:00Z">
        <w:r w:rsidDel="00CE5E77">
          <w:delText xml:space="preserve">The home page appears. </w:delText>
        </w:r>
      </w:del>
    </w:p>
    <w:p w14:paraId="63B6321A" w14:textId="1276DFD7" w:rsidR="00F2232B" w:rsidDel="00CE5E77" w:rsidRDefault="00F2232B" w:rsidP="00F2232B">
      <w:pPr>
        <w:pStyle w:val="BodyText"/>
        <w:ind w:left="720" w:right="720"/>
        <w:rPr>
          <w:del w:id="10234" w:author="Sayali Dev" w:date="2018-02-21T15:55:00Z"/>
        </w:rPr>
      </w:pPr>
    </w:p>
    <w:p w14:paraId="5FACF785" w14:textId="00FB8C67" w:rsidR="00F2232B" w:rsidDel="00CE5E77" w:rsidRDefault="00F2232B">
      <w:pPr>
        <w:pStyle w:val="BodyText"/>
        <w:numPr>
          <w:ilvl w:val="0"/>
          <w:numId w:val="373"/>
        </w:numPr>
        <w:ind w:right="720"/>
        <w:rPr>
          <w:del w:id="10235" w:author="Sayali Dev" w:date="2018-02-21T15:55:00Z"/>
        </w:rPr>
        <w:pPrChange w:id="10236" w:author="Sayali Dev" w:date="2018-02-12T18:26:00Z">
          <w:pPr>
            <w:pStyle w:val="BodyText"/>
            <w:numPr>
              <w:numId w:val="181"/>
            </w:numPr>
            <w:ind w:left="720" w:right="720" w:hanging="360"/>
          </w:pPr>
        </w:pPrChange>
      </w:pPr>
      <w:del w:id="10237" w:author="Sayali Dev" w:date="2018-02-21T15:55:00Z">
        <w:r w:rsidDel="00CE5E77">
          <w:delText xml:space="preserve">Point to the arrow of the </w:delText>
        </w:r>
        <w:r w:rsidRPr="00FA2700" w:rsidDel="00CE5E77">
          <w:rPr>
            <w:b/>
          </w:rPr>
          <w:delText>BMS</w:delText>
        </w:r>
        <w:r w:rsidDel="00CE5E77">
          <w:delText xml:space="preserve"> tab and then click </w:delText>
        </w:r>
        <w:r w:rsidRPr="00FA2700" w:rsidDel="00CE5E77">
          <w:rPr>
            <w:b/>
          </w:rPr>
          <w:delText>Inventory</w:delText>
        </w:r>
        <w:r w:rsidDel="00CE5E77">
          <w:delText>.</w:delText>
        </w:r>
      </w:del>
    </w:p>
    <w:p w14:paraId="09A08EA0" w14:textId="471134BA" w:rsidR="00F2232B" w:rsidDel="00CE5E77" w:rsidRDefault="00F2232B">
      <w:pPr>
        <w:pStyle w:val="BodyText"/>
        <w:ind w:right="720" w:firstLine="720"/>
        <w:rPr>
          <w:del w:id="10238" w:author="Sayali Dev" w:date="2018-02-21T15:55:00Z"/>
        </w:rPr>
        <w:pPrChange w:id="10239" w:author="Sayali Dev" w:date="2018-02-12T18:27:00Z">
          <w:pPr>
            <w:pStyle w:val="BodyText"/>
            <w:ind w:left="720" w:right="720"/>
          </w:pPr>
        </w:pPrChange>
      </w:pPr>
      <w:del w:id="10240" w:author="Sayali Dev" w:date="2018-02-21T15:55:00Z">
        <w:r w:rsidDel="00CE5E77">
          <w:delText xml:space="preserve">The </w:delText>
        </w:r>
        <w:r w:rsidDel="00CE5E77">
          <w:rPr>
            <w:b/>
            <w:lang w:val="en-US"/>
          </w:rPr>
          <w:delText>Inventory</w:delText>
        </w:r>
        <w:r w:rsidRPr="00FA2700" w:rsidDel="00CE5E77">
          <w:rPr>
            <w:b/>
          </w:rPr>
          <w:delText xml:space="preserve"> Search</w:delText>
        </w:r>
        <w:r w:rsidDel="00CE5E77">
          <w:delText xml:space="preserve"> page appears.</w:delText>
        </w:r>
      </w:del>
    </w:p>
    <w:p w14:paraId="6F8C336A" w14:textId="7A2098FC" w:rsidR="00F2232B" w:rsidDel="00CE5E77" w:rsidRDefault="00F2232B" w:rsidP="00F2232B">
      <w:pPr>
        <w:pStyle w:val="BodyText"/>
        <w:ind w:left="720" w:right="720"/>
        <w:rPr>
          <w:del w:id="10241" w:author="Sayali Dev" w:date="2018-02-21T15:55:00Z"/>
        </w:rPr>
      </w:pPr>
    </w:p>
    <w:p w14:paraId="709D588D" w14:textId="151ED78B" w:rsidR="00F2232B" w:rsidDel="00CE5E77" w:rsidRDefault="00F2232B">
      <w:pPr>
        <w:pStyle w:val="BodyText"/>
        <w:numPr>
          <w:ilvl w:val="0"/>
          <w:numId w:val="373"/>
        </w:numPr>
        <w:ind w:right="720"/>
        <w:rPr>
          <w:del w:id="10242" w:author="Sayali Dev" w:date="2018-02-21T15:55:00Z"/>
        </w:rPr>
        <w:pPrChange w:id="10243" w:author="Sayali Dev" w:date="2018-02-12T18:26:00Z">
          <w:pPr>
            <w:pStyle w:val="BodyText"/>
            <w:numPr>
              <w:numId w:val="181"/>
            </w:numPr>
            <w:ind w:left="720" w:right="720" w:hanging="360"/>
          </w:pPr>
        </w:pPrChange>
      </w:pPr>
      <w:del w:id="10244" w:author="Sayali Dev" w:date="2018-02-21T15:55:00Z">
        <w:r w:rsidDel="00CE5E77">
          <w:delText xml:space="preserve">Click </w:delText>
        </w:r>
        <w:r w:rsidRPr="00FA2700" w:rsidDel="00CE5E77">
          <w:rPr>
            <w:b/>
          </w:rPr>
          <w:delText>SEARCH</w:delText>
        </w:r>
        <w:r w:rsidDel="00CE5E77">
          <w:delText>.</w:delText>
        </w:r>
      </w:del>
    </w:p>
    <w:p w14:paraId="5F5AFA8E" w14:textId="13D78ECF" w:rsidR="00F2232B" w:rsidDel="00CE5E77" w:rsidRDefault="00F2232B">
      <w:pPr>
        <w:pStyle w:val="BodyText"/>
        <w:ind w:left="720" w:right="720"/>
        <w:rPr>
          <w:del w:id="10245" w:author="Sayali Dev" w:date="2018-02-21T15:55:00Z"/>
        </w:rPr>
      </w:pPr>
      <w:del w:id="10246" w:author="Sayali Dev" w:date="2018-02-21T15:55:00Z">
        <w:r w:rsidDel="00CE5E77">
          <w:delText xml:space="preserve">The </w:delText>
        </w:r>
        <w:r w:rsidDel="00CE5E77">
          <w:rPr>
            <w:b/>
            <w:lang w:val="en-US"/>
          </w:rPr>
          <w:delText>Inventory</w:delText>
        </w:r>
        <w:r w:rsidRPr="00294F09" w:rsidDel="00CE5E77">
          <w:rPr>
            <w:b/>
          </w:rPr>
          <w:delText xml:space="preserve"> Search</w:delText>
        </w:r>
        <w:r w:rsidRPr="00AE5860" w:rsidDel="00CE5E77">
          <w:delText xml:space="preserve"> </w:delText>
        </w:r>
        <w:r w:rsidDel="00CE5E77">
          <w:delText>page displays a list of biospecimens</w:delText>
        </w:r>
        <w:r w:rsidRPr="005279D9" w:rsidDel="00CE5E77">
          <w:delText xml:space="preserve"> that are accessible based on your login location</w:delText>
        </w:r>
        <w:r w:rsidDel="00CE5E77">
          <w:delText>.</w:delText>
        </w:r>
      </w:del>
    </w:p>
    <w:p w14:paraId="404AF1A1" w14:textId="4F8E5D5C" w:rsidR="00F2232B" w:rsidDel="00CE5E77" w:rsidRDefault="00F2232B" w:rsidP="00F2232B">
      <w:pPr>
        <w:pStyle w:val="BodyText"/>
        <w:ind w:left="720" w:right="720"/>
        <w:rPr>
          <w:del w:id="10247" w:author="Sayali Dev" w:date="2018-02-21T15:55:00Z"/>
        </w:rPr>
      </w:pPr>
    </w:p>
    <w:p w14:paraId="16247160" w14:textId="4C6F0942" w:rsidR="00F2232B" w:rsidDel="00CE5E77" w:rsidRDefault="00F2232B">
      <w:pPr>
        <w:pStyle w:val="BodyText"/>
        <w:numPr>
          <w:ilvl w:val="0"/>
          <w:numId w:val="373"/>
        </w:numPr>
        <w:ind w:right="720"/>
        <w:rPr>
          <w:del w:id="10248" w:author="Sayali Dev" w:date="2018-02-21T15:55:00Z"/>
        </w:rPr>
        <w:pPrChange w:id="10249" w:author="Sayali Dev" w:date="2018-02-12T18:26:00Z">
          <w:pPr>
            <w:pStyle w:val="BodyText"/>
            <w:numPr>
              <w:numId w:val="181"/>
            </w:numPr>
            <w:ind w:left="720" w:right="720" w:hanging="360"/>
          </w:pPr>
        </w:pPrChange>
      </w:pPr>
      <w:del w:id="10250" w:author="Sayali Dev" w:date="2018-02-21T15:55:00Z">
        <w:r w:rsidDel="00CE5E77">
          <w:delText xml:space="preserve">Click the row of the biospecimen </w:delText>
        </w:r>
        <w:r w:rsidDel="00CE5E77">
          <w:rPr>
            <w:lang w:val="en-US"/>
          </w:rPr>
          <w:delText>for which you want to update the Specimen Collection Form</w:delText>
        </w:r>
        <w:r w:rsidDel="00CE5E77">
          <w:delText xml:space="preserve">. </w:delText>
        </w:r>
      </w:del>
    </w:p>
    <w:p w14:paraId="0F1E3915" w14:textId="61C90454" w:rsidR="00F2232B" w:rsidDel="00CE5E77" w:rsidRDefault="00F2232B">
      <w:pPr>
        <w:pStyle w:val="BodyText"/>
        <w:ind w:right="720" w:firstLine="720"/>
        <w:rPr>
          <w:del w:id="10251" w:author="Sayali Dev" w:date="2018-02-21T15:55:00Z"/>
          <w:lang w:val="en-US"/>
        </w:rPr>
        <w:pPrChange w:id="10252" w:author="Sayali Dev" w:date="2018-02-12T18:27:00Z">
          <w:pPr>
            <w:pStyle w:val="BodyText"/>
            <w:ind w:left="720" w:right="720"/>
          </w:pPr>
        </w:pPrChange>
      </w:pPr>
      <w:del w:id="10253" w:author="Sayali Dev" w:date="2018-02-21T15:55:00Z">
        <w:r w:rsidDel="00CE5E77">
          <w:delText xml:space="preserve">The </w:delText>
        </w:r>
        <w:r w:rsidRPr="00190972" w:rsidDel="00CE5E77">
          <w:rPr>
            <w:b/>
          </w:rPr>
          <w:delText>View Biospecimen</w:delText>
        </w:r>
        <w:r w:rsidDel="00CE5E77">
          <w:delText xml:space="preserve"> page appears.</w:delText>
        </w:r>
        <w:r w:rsidDel="00CE5E77">
          <w:rPr>
            <w:lang w:val="en-US"/>
          </w:rPr>
          <w:br/>
        </w:r>
      </w:del>
    </w:p>
    <w:p w14:paraId="15809FDE" w14:textId="3F5B9229" w:rsidR="00F2232B" w:rsidDel="00CE5E77" w:rsidRDefault="00F2232B">
      <w:pPr>
        <w:pStyle w:val="BodyText"/>
        <w:numPr>
          <w:ilvl w:val="0"/>
          <w:numId w:val="373"/>
        </w:numPr>
        <w:ind w:right="720"/>
        <w:rPr>
          <w:del w:id="10254" w:author="Sayali Dev" w:date="2018-02-21T15:55:00Z"/>
          <w:lang w:val="en-US"/>
        </w:rPr>
        <w:pPrChange w:id="10255" w:author="Sayali Dev" w:date="2018-02-12T18:26:00Z">
          <w:pPr>
            <w:pStyle w:val="BodyText"/>
            <w:numPr>
              <w:numId w:val="181"/>
            </w:numPr>
            <w:ind w:left="720" w:right="720" w:hanging="360"/>
          </w:pPr>
        </w:pPrChange>
      </w:pPr>
      <w:del w:id="10256" w:author="Sayali Dev" w:date="2018-02-21T15:55:00Z">
        <w:r w:rsidDel="00CE5E77">
          <w:delText xml:space="preserve">Click </w:delText>
        </w:r>
        <w:r w:rsidDel="00CE5E77">
          <w:rPr>
            <w:lang w:val="en-US"/>
          </w:rPr>
          <w:delText xml:space="preserve">the </w:delText>
        </w:r>
        <w:r w:rsidRPr="0059398E" w:rsidDel="00CE5E77">
          <w:rPr>
            <w:b/>
            <w:lang w:val="en-US"/>
          </w:rPr>
          <w:delText>Specimen Forms</w:delText>
        </w:r>
        <w:r w:rsidDel="00CE5E77">
          <w:rPr>
            <w:lang w:val="en-US"/>
          </w:rPr>
          <w:delText xml:space="preserve"> link at the top of the page.</w:delText>
        </w:r>
        <w:r w:rsidDel="00CE5E77">
          <w:rPr>
            <w:lang w:val="en-US"/>
          </w:rPr>
          <w:br/>
        </w:r>
        <w:r w:rsidRPr="00057A29" w:rsidDel="00CE5E77">
          <w:rPr>
            <w:b/>
            <w:lang w:val="en-US"/>
          </w:rPr>
          <w:delText>Note</w:delText>
        </w:r>
        <w:r w:rsidDel="00CE5E77">
          <w:rPr>
            <w:lang w:val="en-US"/>
          </w:rPr>
          <w:delText>: The link is displayed only if there is a Specimen Collection Form associated with the biospecimen.</w:delText>
        </w:r>
        <w:r w:rsidDel="00CE5E77">
          <w:rPr>
            <w:lang w:val="en-US"/>
          </w:rPr>
          <w:br/>
          <w:delText xml:space="preserve">The </w:delText>
        </w:r>
        <w:r w:rsidRPr="0059398E" w:rsidDel="00CE5E77">
          <w:rPr>
            <w:b/>
            <w:lang w:val="en-US"/>
          </w:rPr>
          <w:delText>Forms</w:delText>
        </w:r>
        <w:r w:rsidDel="00CE5E77">
          <w:rPr>
            <w:lang w:val="en-US"/>
          </w:rPr>
          <w:delText xml:space="preserve"> window appears.</w:delText>
        </w:r>
        <w:r w:rsidDel="00CE5E77">
          <w:rPr>
            <w:lang w:val="en-US"/>
          </w:rPr>
          <w:br/>
        </w:r>
      </w:del>
    </w:p>
    <w:p w14:paraId="0281B4D6" w14:textId="36A2E3BE" w:rsidR="00F2232B" w:rsidDel="008871C2" w:rsidRDefault="00F2232B" w:rsidP="00F2232B">
      <w:pPr>
        <w:pStyle w:val="BodyText"/>
        <w:ind w:left="720" w:right="720"/>
        <w:rPr>
          <w:del w:id="10257" w:author="Sayali Dev" w:date="2018-02-21T16:21:00Z"/>
          <w:lang w:val="en-US"/>
        </w:rPr>
      </w:pPr>
      <w:del w:id="10258" w:author="Sayali Dev" w:date="2018-02-21T15:55:00Z">
        <w:r w:rsidDel="00CE5E77">
          <w:rPr>
            <w:noProof/>
          </w:rPr>
          <w:drawing>
            <wp:inline distT="0" distB="0" distL="0" distR="0" wp14:anchorId="29092B08" wp14:editId="62D83251">
              <wp:extent cx="6283601" cy="4995949"/>
              <wp:effectExtent l="19050" t="19050" r="22225" b="14605"/>
              <wp:docPr id="9260" name="Picture 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88776" cy="5000063"/>
                      </a:xfrm>
                      <a:prstGeom prst="rect">
                        <a:avLst/>
                      </a:prstGeom>
                      <a:noFill/>
                      <a:ln w="3175">
                        <a:solidFill>
                          <a:schemeClr val="tx1"/>
                        </a:solidFill>
                      </a:ln>
                    </pic:spPr>
                  </pic:pic>
                </a:graphicData>
              </a:graphic>
            </wp:inline>
          </w:drawing>
        </w:r>
      </w:del>
    </w:p>
    <w:p w14:paraId="45031729" w14:textId="335D169D" w:rsidR="00F2232B" w:rsidRPr="007C4212" w:rsidDel="00CE5E77" w:rsidRDefault="00F2232B">
      <w:pPr>
        <w:pStyle w:val="Figure"/>
        <w:tabs>
          <w:tab w:val="clear" w:pos="1710"/>
          <w:tab w:val="num" w:pos="1800"/>
        </w:tabs>
        <w:ind w:left="720" w:hanging="432"/>
        <w:rPr>
          <w:del w:id="10259" w:author="Sayali Dev" w:date="2018-02-21T15:55:00Z"/>
        </w:rPr>
        <w:pPrChange w:id="10260" w:author="Sayali Dev" w:date="2018-02-21T16:21:00Z">
          <w:pPr>
            <w:pStyle w:val="Figure"/>
            <w:tabs>
              <w:tab w:val="clear" w:pos="1710"/>
              <w:tab w:val="num" w:pos="1800"/>
            </w:tabs>
            <w:ind w:left="1152" w:hanging="432"/>
          </w:pPr>
        </w:pPrChange>
      </w:pPr>
      <w:del w:id="10261" w:author="Sayali Dev" w:date="2018-02-21T15:55:00Z">
        <w:r w:rsidDel="00CE5E77">
          <w:delText>Specimen Forms link - Forms window</w:delText>
        </w:r>
      </w:del>
    </w:p>
    <w:p w14:paraId="229C5A30" w14:textId="15394A32" w:rsidR="00F2232B" w:rsidDel="00CE5E77" w:rsidRDefault="00F2232B" w:rsidP="00F2232B">
      <w:pPr>
        <w:pStyle w:val="BodyText"/>
        <w:ind w:right="720"/>
        <w:rPr>
          <w:del w:id="10262" w:author="Sayali Dev" w:date="2018-02-21T15:55:00Z"/>
          <w:lang w:val="en-US"/>
        </w:rPr>
      </w:pPr>
    </w:p>
    <w:p w14:paraId="633CA932" w14:textId="2970991D" w:rsidR="00F2232B" w:rsidDel="00CE5E77" w:rsidRDefault="00F2232B">
      <w:pPr>
        <w:pStyle w:val="BodyText"/>
        <w:numPr>
          <w:ilvl w:val="0"/>
          <w:numId w:val="382"/>
        </w:numPr>
        <w:ind w:right="720"/>
        <w:rPr>
          <w:del w:id="10263" w:author="Sayali Dev" w:date="2018-02-21T15:55:00Z"/>
        </w:rPr>
        <w:pPrChange w:id="10264" w:author="Sayali Dev" w:date="2018-02-15T18:59:00Z">
          <w:pPr>
            <w:pStyle w:val="BodyText"/>
            <w:numPr>
              <w:numId w:val="181"/>
            </w:numPr>
            <w:ind w:left="720" w:right="720" w:hanging="360"/>
          </w:pPr>
        </w:pPrChange>
      </w:pPr>
      <w:del w:id="10265" w:author="Sayali Dev" w:date="2018-02-21T15:55:00Z">
        <w:r w:rsidDel="00CE5E77">
          <w:delText xml:space="preserve">Click the </w:delText>
        </w:r>
        <w:r w:rsidRPr="00F41D5E" w:rsidDel="00CE5E77">
          <w:rPr>
            <w:b/>
          </w:rPr>
          <w:delText>Expand All</w:delText>
        </w:r>
        <w:r w:rsidDel="00CE5E77">
          <w:delText xml:space="preserve"> link to show all form</w:delText>
        </w:r>
        <w:r w:rsidDel="00CE5E77">
          <w:rPr>
            <w:lang w:val="en-US"/>
          </w:rPr>
          <w:delText xml:space="preserve"> </w:delText>
        </w:r>
        <w:r w:rsidDel="00CE5E77">
          <w:delText>s</w:delText>
        </w:r>
        <w:r w:rsidDel="00CE5E77">
          <w:rPr>
            <w:lang w:val="en-US"/>
          </w:rPr>
          <w:delText>ections</w:delText>
        </w:r>
        <w:r w:rsidDel="00CE5E77">
          <w:delText>.</w:delText>
        </w:r>
        <w:r w:rsidDel="00CE5E77">
          <w:br/>
          <w:delText>The forms list expands.</w:delText>
        </w:r>
        <w:r w:rsidDel="00CE5E77">
          <w:br/>
        </w:r>
        <w:r w:rsidRPr="00526459" w:rsidDel="00CE5E77">
          <w:rPr>
            <w:b/>
          </w:rPr>
          <w:delText>Note:</w:delText>
        </w:r>
        <w:r w:rsidDel="00CE5E77">
          <w:delText xml:space="preserve"> </w:delText>
        </w:r>
      </w:del>
    </w:p>
    <w:p w14:paraId="2933C120" w14:textId="6D03BEA9" w:rsidR="00F2232B" w:rsidRPr="00D40909" w:rsidDel="00CE5E77" w:rsidRDefault="00F2232B" w:rsidP="00C9791D">
      <w:pPr>
        <w:pStyle w:val="BodyText"/>
        <w:numPr>
          <w:ilvl w:val="0"/>
          <w:numId w:val="227"/>
        </w:numPr>
        <w:ind w:right="720"/>
        <w:rPr>
          <w:del w:id="10266" w:author="Sayali Dev" w:date="2018-02-21T15:55:00Z"/>
        </w:rPr>
      </w:pPr>
      <w:del w:id="10267" w:author="Sayali Dev" w:date="2018-02-21T15:55:00Z">
        <w:r w:rsidDel="00CE5E77">
          <w:delText xml:space="preserve">Only </w:delText>
        </w:r>
        <w:r w:rsidDel="00CE5E77">
          <w:rPr>
            <w:lang w:val="en-US"/>
          </w:rPr>
          <w:delText>Specimen Collection</w:delText>
        </w:r>
        <w:r w:rsidDel="00CE5E77">
          <w:delText xml:space="preserve"> </w:delText>
        </w:r>
        <w:r w:rsidDel="00CE5E77">
          <w:rPr>
            <w:lang w:val="en-US"/>
          </w:rPr>
          <w:delText>F</w:delText>
        </w:r>
        <w:r w:rsidDel="00CE5E77">
          <w:delText xml:space="preserve">orms assigned in the </w:delText>
        </w:r>
        <w:r w:rsidRPr="00526459" w:rsidDel="00CE5E77">
          <w:rPr>
            <w:b/>
          </w:rPr>
          <w:delText>Research Project Management System (RPMS)</w:delText>
        </w:r>
        <w:r w:rsidDel="00CE5E77">
          <w:delText xml:space="preserve"> module during </w:delText>
        </w:r>
        <w:r w:rsidDel="00CE5E77">
          <w:rPr>
            <w:lang w:val="en-US"/>
          </w:rPr>
          <w:delText>P</w:delText>
        </w:r>
        <w:r w:rsidDel="00CE5E77">
          <w:delText>roject setup and configuration appear on this list.</w:delText>
        </w:r>
      </w:del>
    </w:p>
    <w:p w14:paraId="4184B9EC" w14:textId="43C66948" w:rsidR="00F2232B" w:rsidRPr="00D40909" w:rsidDel="00CE5E77" w:rsidRDefault="00F2232B" w:rsidP="00F2232B">
      <w:pPr>
        <w:pStyle w:val="BodyText"/>
        <w:ind w:left="1080" w:right="720"/>
        <w:rPr>
          <w:del w:id="10268" w:author="Sayali Dev" w:date="2018-02-21T15:55:00Z"/>
        </w:rPr>
      </w:pPr>
      <w:del w:id="10269" w:author="Sayali Dev" w:date="2018-02-21T15:55:00Z">
        <w:r w:rsidDel="00CE5E77">
          <w:br/>
        </w:r>
      </w:del>
    </w:p>
    <w:p w14:paraId="1BDD6FA6" w14:textId="6F640A08" w:rsidR="00F2232B" w:rsidDel="00CE5E77" w:rsidRDefault="00F2232B">
      <w:pPr>
        <w:pStyle w:val="BodyText"/>
        <w:numPr>
          <w:ilvl w:val="0"/>
          <w:numId w:val="382"/>
        </w:numPr>
        <w:ind w:right="720"/>
        <w:rPr>
          <w:del w:id="10270" w:author="Sayali Dev" w:date="2018-02-21T15:55:00Z"/>
          <w:lang w:val="en-US"/>
        </w:rPr>
        <w:pPrChange w:id="10271" w:author="Sayali Dev" w:date="2018-02-15T18:59:00Z">
          <w:pPr>
            <w:pStyle w:val="BodyText"/>
            <w:numPr>
              <w:numId w:val="181"/>
            </w:numPr>
            <w:ind w:left="720" w:right="720" w:hanging="360"/>
          </w:pPr>
        </w:pPrChange>
      </w:pPr>
      <w:del w:id="10272" w:author="Sayali Dev" w:date="2018-02-21T15:55:00Z">
        <w:r w:rsidDel="00CE5E77">
          <w:rPr>
            <w:lang w:val="en-US"/>
          </w:rPr>
          <w:delText>Click the form section you want to modify on the list.</w:delText>
        </w:r>
        <w:r w:rsidDel="00CE5E77">
          <w:rPr>
            <w:lang w:val="en-US"/>
          </w:rPr>
          <w:br/>
          <w:delText>The information for the specified form section appears on the right.</w:delText>
        </w:r>
      </w:del>
    </w:p>
    <w:p w14:paraId="1910EFC6" w14:textId="52C4C44B" w:rsidR="00F2232B" w:rsidDel="00CE5E77" w:rsidRDefault="00F2232B" w:rsidP="00F2232B">
      <w:pPr>
        <w:pStyle w:val="BodyText"/>
        <w:ind w:left="720" w:right="720"/>
        <w:rPr>
          <w:del w:id="10273" w:author="Sayali Dev" w:date="2018-02-21T15:55:00Z"/>
          <w:lang w:val="en-US"/>
        </w:rPr>
      </w:pPr>
      <w:del w:id="10274" w:author="Sayali Dev" w:date="2018-02-21T15:55:00Z">
        <w:r w:rsidRPr="00734AE4" w:rsidDel="00CE5E77">
          <w:rPr>
            <w:b/>
          </w:rPr>
          <w:delText>Note:</w:delText>
        </w:r>
        <w:r w:rsidDel="00CE5E77">
          <w:delText xml:space="preserve"> </w:delText>
        </w:r>
      </w:del>
    </w:p>
    <w:p w14:paraId="39CB48CF" w14:textId="06C7D600" w:rsidR="00F2232B" w:rsidDel="00CE5E77" w:rsidRDefault="00F2232B" w:rsidP="00C9791D">
      <w:pPr>
        <w:pStyle w:val="BodyText"/>
        <w:numPr>
          <w:ilvl w:val="0"/>
          <w:numId w:val="227"/>
        </w:numPr>
        <w:ind w:right="720"/>
        <w:rPr>
          <w:del w:id="10275" w:author="Sayali Dev" w:date="2018-02-21T15:55:00Z"/>
          <w:lang w:val="en-US"/>
        </w:rPr>
      </w:pPr>
      <w:del w:id="10276" w:author="Sayali Dev" w:date="2018-02-21T15:55:00Z">
        <w:r w:rsidDel="00CE5E77">
          <w:delText>If the form contains PHI questions, then the answers (if already filled up) for these are displayed differently for PHI authorized and Non-PHI authorized users.</w:delText>
        </w:r>
      </w:del>
    </w:p>
    <w:p w14:paraId="46B50AC9" w14:textId="2E39AB94" w:rsidR="00F2232B" w:rsidDel="00CE5E77" w:rsidRDefault="00F2232B" w:rsidP="00C9791D">
      <w:pPr>
        <w:pStyle w:val="BodyText"/>
        <w:numPr>
          <w:ilvl w:val="1"/>
          <w:numId w:val="227"/>
        </w:numPr>
        <w:ind w:right="720"/>
        <w:rPr>
          <w:del w:id="10277" w:author="Sayali Dev" w:date="2018-02-21T15:55:00Z"/>
          <w:lang w:val="en-US"/>
        </w:rPr>
      </w:pPr>
      <w:del w:id="10278" w:author="Sayali Dev" w:date="2018-02-21T15:55:00Z">
        <w:r w:rsidDel="00CE5E77">
          <w:delText xml:space="preserve">The PHI authorized users are allowed to answer PHI as well as Non-PHI questions. Hence they can also view the answers (if already filled up) to all </w:delText>
        </w:r>
        <w:r w:rsidDel="00CE5E77">
          <w:rPr>
            <w:lang w:val="en-US"/>
          </w:rPr>
          <w:delText xml:space="preserve">the </w:delText>
        </w:r>
        <w:r w:rsidDel="00CE5E77">
          <w:delText>questions.</w:delText>
        </w:r>
      </w:del>
    </w:p>
    <w:p w14:paraId="2A6B95D7" w14:textId="6BBF7D2C" w:rsidR="00F2232B" w:rsidRPr="00734AE4" w:rsidDel="00CE5E77" w:rsidRDefault="00F2232B" w:rsidP="00C9791D">
      <w:pPr>
        <w:pStyle w:val="BodyText"/>
        <w:numPr>
          <w:ilvl w:val="1"/>
          <w:numId w:val="227"/>
        </w:numPr>
        <w:ind w:right="720"/>
        <w:rPr>
          <w:del w:id="10279" w:author="Sayali Dev" w:date="2018-02-21T15:55:00Z"/>
          <w:lang w:val="en-US"/>
        </w:rPr>
      </w:pPr>
      <w:del w:id="10280" w:author="Sayali Dev" w:date="2018-02-21T15:55:00Z">
        <w:r w:rsidDel="00CE5E77">
          <w:delText xml:space="preserve">However, the Non-PHI authorized users are allowed to answer </w:delText>
        </w:r>
        <w:r w:rsidDel="00CE5E77">
          <w:rPr>
            <w:lang w:val="en-US"/>
          </w:rPr>
          <w:delText xml:space="preserve">only </w:delText>
        </w:r>
        <w:r w:rsidDel="00CE5E77">
          <w:delText>the Non-PHI questions. If answers to PHI questions have already been filled up by some PHI user, then these are shown as hashed out (in case of textboxes) and blanked out (in case of radio buttons, dropdowns and checkboxes) to the Non-PHI authorized users.</w:delText>
        </w:r>
      </w:del>
    </w:p>
    <w:p w14:paraId="7C602441" w14:textId="2C31F8DF" w:rsidR="00F2232B" w:rsidDel="00CE5E77" w:rsidRDefault="00F2232B" w:rsidP="00F2232B">
      <w:pPr>
        <w:pStyle w:val="BodyText"/>
        <w:ind w:left="720" w:right="720"/>
        <w:rPr>
          <w:del w:id="10281" w:author="Sayali Dev" w:date="2018-02-21T15:55:00Z"/>
          <w:lang w:val="en-US"/>
        </w:rPr>
      </w:pPr>
    </w:p>
    <w:p w14:paraId="0F5BD8F0" w14:textId="27E86C15" w:rsidR="00F2232B" w:rsidDel="00CE5E77" w:rsidRDefault="00F2232B">
      <w:pPr>
        <w:pStyle w:val="BodyText"/>
        <w:numPr>
          <w:ilvl w:val="0"/>
          <w:numId w:val="382"/>
        </w:numPr>
        <w:ind w:right="720"/>
        <w:rPr>
          <w:del w:id="10282" w:author="Sayali Dev" w:date="2018-02-21T15:55:00Z"/>
          <w:lang w:val="en-US"/>
        </w:rPr>
        <w:pPrChange w:id="10283" w:author="Sayali Dev" w:date="2018-02-15T18:59:00Z">
          <w:pPr>
            <w:pStyle w:val="BodyText"/>
            <w:numPr>
              <w:numId w:val="181"/>
            </w:numPr>
            <w:ind w:left="720" w:right="720" w:hanging="360"/>
          </w:pPr>
        </w:pPrChange>
      </w:pPr>
      <w:del w:id="10284" w:author="Sayali Dev" w:date="2018-02-21T15:55:00Z">
        <w:r w:rsidDel="00CE5E77">
          <w:rPr>
            <w:lang w:val="en-US"/>
          </w:rPr>
          <w:delText xml:space="preserve">Click </w:delText>
        </w:r>
        <w:r w:rsidRPr="007C4212" w:rsidDel="00CE5E77">
          <w:rPr>
            <w:b/>
            <w:lang w:val="en-US"/>
          </w:rPr>
          <w:delText>MODIF</w:delText>
        </w:r>
        <w:r w:rsidDel="00CE5E77">
          <w:rPr>
            <w:b/>
            <w:lang w:val="en-US"/>
          </w:rPr>
          <w:delText>Y</w:delText>
        </w:r>
        <w:r w:rsidDel="00CE5E77">
          <w:rPr>
            <w:lang w:val="en-US"/>
          </w:rPr>
          <w:delText>.</w:delText>
        </w:r>
        <w:r w:rsidDel="00CE5E77">
          <w:rPr>
            <w:lang w:val="en-US"/>
          </w:rPr>
          <w:br/>
          <w:delText xml:space="preserve">The form data entry fields appear for input. </w:delText>
        </w:r>
        <w:r w:rsidDel="00CE5E77">
          <w:rPr>
            <w:lang w:val="en-US"/>
          </w:rPr>
          <w:br/>
        </w:r>
        <w:r w:rsidRPr="005743D2" w:rsidDel="00CE5E77">
          <w:rPr>
            <w:b/>
            <w:lang w:val="en-US"/>
          </w:rPr>
          <w:delText>Note:</w:delText>
        </w:r>
        <w:r w:rsidDel="00CE5E77">
          <w:rPr>
            <w:lang w:val="en-US"/>
          </w:rPr>
          <w:delText xml:space="preserve"> </w:delText>
        </w:r>
      </w:del>
    </w:p>
    <w:p w14:paraId="519E2476" w14:textId="55F2A6B2" w:rsidR="00F2232B" w:rsidDel="00CE5E77" w:rsidRDefault="00F2232B" w:rsidP="00C9791D">
      <w:pPr>
        <w:pStyle w:val="BodyText"/>
        <w:numPr>
          <w:ilvl w:val="0"/>
          <w:numId w:val="236"/>
        </w:numPr>
        <w:ind w:right="720"/>
        <w:rPr>
          <w:del w:id="10285" w:author="Sayali Dev" w:date="2018-02-21T15:55:00Z"/>
          <w:b/>
          <w:lang w:val="en-US"/>
        </w:rPr>
      </w:pPr>
      <w:del w:id="10286" w:author="Sayali Dev" w:date="2018-02-21T15:55:00Z">
        <w:r w:rsidDel="00CE5E77">
          <w:rPr>
            <w:lang w:val="en-US"/>
          </w:rPr>
          <w:delText xml:space="preserve">You can only modify a form when the status is </w:delText>
        </w:r>
        <w:r w:rsidRPr="00E638CE" w:rsidDel="00CE5E77">
          <w:rPr>
            <w:b/>
          </w:rPr>
          <w:delText>Not Started</w:delText>
        </w:r>
        <w:r w:rsidDel="00CE5E77">
          <w:delText xml:space="preserve"> or </w:delText>
        </w:r>
        <w:r w:rsidDel="00CE5E77">
          <w:rPr>
            <w:b/>
          </w:rPr>
          <w:delText xml:space="preserve">Data Entry </w:delText>
        </w:r>
        <w:r w:rsidRPr="00E638CE" w:rsidDel="00CE5E77">
          <w:rPr>
            <w:b/>
          </w:rPr>
          <w:delText>Started</w:delText>
        </w:r>
        <w:r w:rsidDel="00CE5E77">
          <w:rPr>
            <w:b/>
            <w:lang w:val="en-US"/>
          </w:rPr>
          <w:delText>.</w:delText>
        </w:r>
      </w:del>
    </w:p>
    <w:p w14:paraId="3AE9A254" w14:textId="54ADD9C7" w:rsidR="00F2232B" w:rsidDel="00CE5E77" w:rsidRDefault="00F2232B" w:rsidP="00C9791D">
      <w:pPr>
        <w:pStyle w:val="BodyText"/>
        <w:numPr>
          <w:ilvl w:val="0"/>
          <w:numId w:val="236"/>
        </w:numPr>
        <w:ind w:right="720"/>
        <w:rPr>
          <w:del w:id="10287" w:author="Sayali Dev" w:date="2018-02-21T15:55:00Z"/>
          <w:lang w:val="en-US"/>
        </w:rPr>
      </w:pPr>
      <w:del w:id="10288" w:author="Sayali Dev" w:date="2018-02-21T15:55:00Z">
        <w:r w:rsidDel="00CE5E77">
          <w:delText>If the form contains PHI questions, then the input fields for these are displayed differently for PHI authorized and Non-PHI authorized users.</w:delText>
        </w:r>
      </w:del>
    </w:p>
    <w:p w14:paraId="300533BA" w14:textId="1C92F429" w:rsidR="00F2232B" w:rsidDel="00CE5E77" w:rsidRDefault="00F2232B" w:rsidP="00C9791D">
      <w:pPr>
        <w:pStyle w:val="BodyText"/>
        <w:numPr>
          <w:ilvl w:val="1"/>
          <w:numId w:val="236"/>
        </w:numPr>
        <w:ind w:right="720"/>
        <w:rPr>
          <w:del w:id="10289" w:author="Sayali Dev" w:date="2018-02-21T15:55:00Z"/>
          <w:lang w:val="en-US"/>
        </w:rPr>
      </w:pPr>
      <w:del w:id="10290" w:author="Sayali Dev" w:date="2018-02-21T15:55:00Z">
        <w:r w:rsidDel="00CE5E77">
          <w:delText>The PHI authorized users are allowed to answer PHI as well as Non-PHI questions.</w:delText>
        </w:r>
        <w:r w:rsidDel="00CE5E77">
          <w:rPr>
            <w:lang w:val="en-US"/>
          </w:rPr>
          <w:delText xml:space="preserve"> Hence all input fields are displayed in an active mode to these users.</w:delText>
        </w:r>
      </w:del>
    </w:p>
    <w:p w14:paraId="529E3DC9" w14:textId="6B9A74E6" w:rsidR="00F2232B" w:rsidRPr="00C361E3" w:rsidDel="00CE5E77" w:rsidRDefault="00F2232B" w:rsidP="00C9791D">
      <w:pPr>
        <w:pStyle w:val="BodyText"/>
        <w:numPr>
          <w:ilvl w:val="1"/>
          <w:numId w:val="236"/>
        </w:numPr>
        <w:ind w:right="720"/>
        <w:rPr>
          <w:del w:id="10291" w:author="Sayali Dev" w:date="2018-02-21T15:55:00Z"/>
          <w:b/>
          <w:lang w:val="en-US"/>
        </w:rPr>
      </w:pPr>
      <w:del w:id="10292" w:author="Sayali Dev" w:date="2018-02-21T15:55:00Z">
        <w:r w:rsidDel="00CE5E77">
          <w:delText>However, the Non-PHI authorized users are allowed to answer</w:delText>
        </w:r>
        <w:r w:rsidDel="00CE5E77">
          <w:rPr>
            <w:lang w:val="en-US"/>
          </w:rPr>
          <w:delText xml:space="preserve"> only</w:delText>
        </w:r>
        <w:r w:rsidDel="00CE5E77">
          <w:delText xml:space="preserve"> the Non-PHI questions. </w:delText>
        </w:r>
        <w:r w:rsidDel="00CE5E77">
          <w:rPr>
            <w:lang w:val="en-US"/>
          </w:rPr>
          <w:delText>Hence i</w:delText>
        </w:r>
        <w:r w:rsidDel="00CE5E77">
          <w:delText>nput fields for PHI questions appear in a greyed out mode for such users.</w:delText>
        </w:r>
        <w:r w:rsidDel="00CE5E77">
          <w:rPr>
            <w:lang w:val="en-US"/>
          </w:rPr>
          <w:delText xml:space="preserve"> The input fields for Non-PHI questions are displayed in an active mode.</w:delText>
        </w:r>
      </w:del>
    </w:p>
    <w:p w14:paraId="1BB53258" w14:textId="1F839936" w:rsidR="00F2232B" w:rsidDel="00CE5E77" w:rsidRDefault="00F2232B" w:rsidP="00F2232B">
      <w:pPr>
        <w:pStyle w:val="BodyText"/>
        <w:ind w:left="720" w:right="720"/>
        <w:rPr>
          <w:del w:id="10293" w:author="Sayali Dev" w:date="2018-02-21T15:55:00Z"/>
          <w:lang w:val="en-US"/>
        </w:rPr>
      </w:pPr>
    </w:p>
    <w:p w14:paraId="11592A25" w14:textId="4ED943AF" w:rsidR="00F2232B" w:rsidDel="00CE5E77" w:rsidRDefault="00F2232B">
      <w:pPr>
        <w:pStyle w:val="BodyText"/>
        <w:numPr>
          <w:ilvl w:val="0"/>
          <w:numId w:val="382"/>
        </w:numPr>
        <w:ind w:right="720"/>
        <w:rPr>
          <w:del w:id="10294" w:author="Sayali Dev" w:date="2018-02-21T15:55:00Z"/>
          <w:lang w:val="en-US"/>
        </w:rPr>
        <w:pPrChange w:id="10295" w:author="Sayali Dev" w:date="2018-02-15T18:59:00Z">
          <w:pPr>
            <w:pStyle w:val="BodyText"/>
            <w:numPr>
              <w:numId w:val="181"/>
            </w:numPr>
            <w:ind w:left="720" w:right="720" w:hanging="360"/>
          </w:pPr>
        </w:pPrChange>
      </w:pPr>
      <w:del w:id="10296" w:author="Sayali Dev" w:date="2018-02-21T15:55:00Z">
        <w:r w:rsidDel="00CE5E77">
          <w:rPr>
            <w:lang w:val="en-US"/>
          </w:rPr>
          <w:delText xml:space="preserve">Make the necessary changes to the form and click </w:delText>
        </w:r>
        <w:r w:rsidRPr="00D67FEB" w:rsidDel="00CE5E77">
          <w:rPr>
            <w:b/>
            <w:lang w:val="en-US"/>
          </w:rPr>
          <w:delText>SAVE.</w:delText>
        </w:r>
        <w:r w:rsidDel="00CE5E77">
          <w:rPr>
            <w:lang w:val="en-US"/>
          </w:rPr>
          <w:br/>
          <w:delText xml:space="preserve">For form sections whose data entry had not started yet, changes are saved and the form status now appears as </w:delText>
        </w:r>
        <w:r w:rsidRPr="004A6ECA" w:rsidDel="00CE5E77">
          <w:rPr>
            <w:b/>
            <w:lang w:val="en-US"/>
          </w:rPr>
          <w:delText>Data Entry</w:delText>
        </w:r>
        <w:r w:rsidDel="00CE5E77">
          <w:rPr>
            <w:b/>
            <w:lang w:val="en-US"/>
          </w:rPr>
          <w:delText xml:space="preserve"> </w:delText>
        </w:r>
        <w:r w:rsidRPr="004A6ECA" w:rsidDel="00CE5E77">
          <w:rPr>
            <w:b/>
            <w:lang w:val="en-US"/>
          </w:rPr>
          <w:delText>Started</w:delText>
        </w:r>
        <w:r w:rsidRPr="00E638CE" w:rsidDel="00CE5E77">
          <w:rPr>
            <w:lang w:val="en-US"/>
          </w:rPr>
          <w:delText xml:space="preserve"> in the</w:delText>
        </w:r>
        <w:r w:rsidRPr="00E638CE" w:rsidDel="00CE5E77">
          <w:rPr>
            <w:b/>
            <w:lang w:val="en-US"/>
          </w:rPr>
          <w:delText xml:space="preserve"> Forms </w:delText>
        </w:r>
        <w:r w:rsidRPr="00E638CE" w:rsidDel="00CE5E77">
          <w:rPr>
            <w:lang w:val="en-US"/>
          </w:rPr>
          <w:delText>window</w:delText>
        </w:r>
        <w:r w:rsidDel="00CE5E77">
          <w:rPr>
            <w:lang w:val="en-US"/>
          </w:rPr>
          <w:delText>.</w:delText>
        </w:r>
      </w:del>
    </w:p>
    <w:p w14:paraId="24B28E8E" w14:textId="3CFED90D" w:rsidR="00F2232B" w:rsidDel="00CE5E77" w:rsidRDefault="00F2232B" w:rsidP="00F2232B">
      <w:pPr>
        <w:pStyle w:val="BodyText"/>
        <w:ind w:left="720" w:right="720"/>
        <w:rPr>
          <w:del w:id="10297" w:author="Sayali Dev" w:date="2018-02-21T15:55:00Z"/>
          <w:lang w:val="en-US"/>
        </w:rPr>
      </w:pPr>
      <w:del w:id="10298" w:author="Sayali Dev" w:date="2018-02-21T15:55:00Z">
        <w:r w:rsidDel="00CE5E77">
          <w:rPr>
            <w:lang w:val="en-US"/>
          </w:rPr>
          <w:delText xml:space="preserve">There is no change in the status of the forms sections which already had the </w:delText>
        </w:r>
        <w:r w:rsidRPr="006B1DD1" w:rsidDel="00CE5E77">
          <w:rPr>
            <w:b/>
            <w:lang w:val="en-US"/>
          </w:rPr>
          <w:delText>Data Entry Started</w:delText>
        </w:r>
        <w:r w:rsidDel="00CE5E77">
          <w:rPr>
            <w:lang w:val="en-US"/>
          </w:rPr>
          <w:delText xml:space="preserve"> status.</w:delText>
        </w:r>
        <w:r w:rsidDel="00CE5E77">
          <w:rPr>
            <w:lang w:val="en-US"/>
          </w:rPr>
          <w:br/>
        </w:r>
      </w:del>
    </w:p>
    <w:p w14:paraId="7113B181" w14:textId="112F38F9" w:rsidR="00F2232B" w:rsidDel="00CE5E77" w:rsidRDefault="00F2232B" w:rsidP="00F2232B">
      <w:pPr>
        <w:pStyle w:val="BodyText"/>
        <w:ind w:right="720"/>
        <w:rPr>
          <w:del w:id="10299" w:author="Sayali Dev" w:date="2018-02-21T15:55:00Z"/>
          <w:lang w:val="en-US"/>
        </w:rPr>
      </w:pPr>
      <w:del w:id="10300" w:author="Sayali Dev" w:date="2018-02-21T15:55:00Z">
        <w:r w:rsidDel="00CE5E77">
          <w:rPr>
            <w:lang w:val="en-US"/>
          </w:rPr>
          <w:delText>To indicate that data entry is complete on the form:</w:delText>
        </w:r>
      </w:del>
    </w:p>
    <w:p w14:paraId="1B8D8C7D" w14:textId="65AC23A3" w:rsidR="00F2232B" w:rsidDel="00CE5E77" w:rsidRDefault="00F2232B" w:rsidP="00C9791D">
      <w:pPr>
        <w:pStyle w:val="BodyText"/>
        <w:numPr>
          <w:ilvl w:val="0"/>
          <w:numId w:val="182"/>
        </w:numPr>
        <w:ind w:right="720"/>
        <w:rPr>
          <w:del w:id="10301" w:author="Sayali Dev" w:date="2018-02-21T15:55:00Z"/>
          <w:lang w:val="en-US"/>
        </w:rPr>
      </w:pPr>
      <w:del w:id="10302" w:author="Sayali Dev" w:date="2018-02-21T15:55:00Z">
        <w:r w:rsidDel="00CE5E77">
          <w:rPr>
            <w:lang w:val="en-US"/>
          </w:rPr>
          <w:delText>C</w:delText>
        </w:r>
        <w:r w:rsidRPr="00E638CE" w:rsidDel="00CE5E77">
          <w:rPr>
            <w:lang w:val="en-US"/>
          </w:rPr>
          <w:delText xml:space="preserve">lick </w:delText>
        </w:r>
        <w:r w:rsidRPr="00D661C2" w:rsidDel="00CE5E77">
          <w:rPr>
            <w:b/>
            <w:caps/>
            <w:lang w:val="en-US"/>
          </w:rPr>
          <w:delText>Data Entry Completed</w:delText>
        </w:r>
        <w:r w:rsidRPr="00E638CE" w:rsidDel="00CE5E77">
          <w:rPr>
            <w:lang w:val="en-US"/>
          </w:rPr>
          <w:delText>.</w:delText>
        </w:r>
        <w:r w:rsidRPr="00E638CE" w:rsidDel="00CE5E77">
          <w:rPr>
            <w:lang w:val="en-US"/>
          </w:rPr>
          <w:br/>
          <w:delText xml:space="preserve">The form status appears as </w:delText>
        </w:r>
        <w:r w:rsidRPr="00E638CE" w:rsidDel="00CE5E77">
          <w:rPr>
            <w:b/>
            <w:lang w:val="en-US"/>
          </w:rPr>
          <w:delText>Data Entry</w:delText>
        </w:r>
        <w:r w:rsidRPr="00E638CE" w:rsidDel="00CE5E77">
          <w:rPr>
            <w:lang w:val="en-US"/>
          </w:rPr>
          <w:delText xml:space="preserve"> </w:delText>
        </w:r>
        <w:r w:rsidRPr="00E638CE" w:rsidDel="00CE5E77">
          <w:rPr>
            <w:b/>
            <w:lang w:val="en-US"/>
          </w:rPr>
          <w:delText xml:space="preserve">Completed </w:delText>
        </w:r>
        <w:r w:rsidRPr="00E638CE" w:rsidDel="00CE5E77">
          <w:rPr>
            <w:lang w:val="en-US"/>
          </w:rPr>
          <w:delText>in the</w:delText>
        </w:r>
        <w:r w:rsidRPr="00E638CE" w:rsidDel="00CE5E77">
          <w:rPr>
            <w:b/>
            <w:lang w:val="en-US"/>
          </w:rPr>
          <w:delText xml:space="preserve"> Forms </w:delText>
        </w:r>
        <w:r w:rsidRPr="00E638CE" w:rsidDel="00CE5E77">
          <w:rPr>
            <w:lang w:val="en-US"/>
          </w:rPr>
          <w:delText>window</w:delText>
        </w:r>
        <w:r w:rsidRPr="00E638CE" w:rsidDel="00CE5E77">
          <w:rPr>
            <w:b/>
            <w:lang w:val="en-US"/>
          </w:rPr>
          <w:delText>.</w:delText>
        </w:r>
        <w:r w:rsidRPr="00E638CE" w:rsidDel="00CE5E77">
          <w:rPr>
            <w:lang w:val="en-US"/>
          </w:rPr>
          <w:delText xml:space="preserve"> </w:delText>
        </w:r>
        <w:r w:rsidDel="00CE5E77">
          <w:rPr>
            <w:lang w:val="en-US"/>
          </w:rPr>
          <w:br/>
        </w:r>
        <w:r w:rsidRPr="005743D2" w:rsidDel="00CE5E77">
          <w:rPr>
            <w:b/>
            <w:lang w:val="en-US"/>
          </w:rPr>
          <w:delText>Note:</w:delText>
        </w:r>
        <w:r w:rsidDel="00CE5E77">
          <w:rPr>
            <w:lang w:val="en-US"/>
          </w:rPr>
          <w:delText xml:space="preserve"> </w:delText>
        </w:r>
      </w:del>
    </w:p>
    <w:p w14:paraId="20535D2C" w14:textId="7EEECB41" w:rsidR="00F2232B" w:rsidDel="00CE5E77" w:rsidRDefault="00F2232B" w:rsidP="00C9791D">
      <w:pPr>
        <w:pStyle w:val="BodyText"/>
        <w:numPr>
          <w:ilvl w:val="0"/>
          <w:numId w:val="237"/>
        </w:numPr>
        <w:ind w:right="720"/>
        <w:rPr>
          <w:del w:id="10303" w:author="Sayali Dev" w:date="2018-02-21T15:55:00Z"/>
          <w:lang w:val="en-US"/>
        </w:rPr>
      </w:pPr>
      <w:del w:id="10304" w:author="Sayali Dev" w:date="2018-02-21T15:55:00Z">
        <w:r w:rsidDel="00CE5E77">
          <w:rPr>
            <w:lang w:val="en-US"/>
          </w:rPr>
          <w:delText xml:space="preserve">You can only perform this task when the form status is </w:delText>
        </w:r>
        <w:r w:rsidRPr="005743D2" w:rsidDel="00CE5E77">
          <w:rPr>
            <w:b/>
            <w:lang w:val="en-US"/>
          </w:rPr>
          <w:delText>Data Entry Started</w:delText>
        </w:r>
        <w:r w:rsidDel="00CE5E77">
          <w:rPr>
            <w:lang w:val="en-US"/>
          </w:rPr>
          <w:delText>.</w:delText>
        </w:r>
      </w:del>
    </w:p>
    <w:p w14:paraId="392A1895" w14:textId="345A6311" w:rsidR="00F2232B" w:rsidDel="00CE5E77" w:rsidRDefault="00F2232B" w:rsidP="00C9791D">
      <w:pPr>
        <w:pStyle w:val="BodyText"/>
        <w:numPr>
          <w:ilvl w:val="0"/>
          <w:numId w:val="237"/>
        </w:numPr>
        <w:ind w:right="720"/>
        <w:rPr>
          <w:del w:id="10305" w:author="Sayali Dev" w:date="2018-02-21T15:55:00Z"/>
          <w:lang w:val="en-US"/>
        </w:rPr>
      </w:pPr>
      <w:del w:id="10306" w:author="Sayali Dev" w:date="2018-02-21T15:55:00Z">
        <w:r w:rsidDel="00CE5E77">
          <w:delText>In case of forms with one or more PHI questions, this button is displayed only for the PHI authorized users</w:delText>
        </w:r>
        <w:r w:rsidDel="00CE5E77">
          <w:rPr>
            <w:lang w:val="en-US"/>
          </w:rPr>
          <w:delText>.</w:delText>
        </w:r>
      </w:del>
      <w:del w:id="10307" w:author="Sayali Dev" w:date="2018-02-12T18:15:00Z">
        <w:r w:rsidDel="00236358">
          <w:rPr>
            <w:lang w:val="en-US"/>
          </w:rPr>
          <w:br/>
        </w:r>
      </w:del>
    </w:p>
    <w:p w14:paraId="1EFDDD6E" w14:textId="6BA9DA78" w:rsidR="00F2232B" w:rsidDel="00CE5E77" w:rsidRDefault="00F2232B" w:rsidP="00F2232B">
      <w:pPr>
        <w:pStyle w:val="BodyText"/>
        <w:ind w:right="720"/>
        <w:rPr>
          <w:del w:id="10308" w:author="Sayali Dev" w:date="2018-02-21T15:55:00Z"/>
          <w:lang w:val="en-US"/>
        </w:rPr>
      </w:pPr>
      <w:del w:id="10309" w:author="Sayali Dev" w:date="2018-02-21T15:55:00Z">
        <w:r w:rsidDel="00CE5E77">
          <w:rPr>
            <w:lang w:val="en-US"/>
          </w:rPr>
          <w:delText xml:space="preserve">To change the status of a </w:delText>
        </w:r>
        <w:r w:rsidRPr="00D661C2" w:rsidDel="00CE5E77">
          <w:rPr>
            <w:lang w:val="en-US"/>
          </w:rPr>
          <w:delText xml:space="preserve">completed </w:delText>
        </w:r>
        <w:r w:rsidDel="00CE5E77">
          <w:rPr>
            <w:lang w:val="en-US"/>
          </w:rPr>
          <w:delText>form so you can modify the form information:</w:delText>
        </w:r>
      </w:del>
    </w:p>
    <w:p w14:paraId="0C247B83" w14:textId="22656949" w:rsidR="00F2232B" w:rsidRPr="00E638CE" w:rsidDel="00CE5E77" w:rsidRDefault="00F2232B" w:rsidP="00C9791D">
      <w:pPr>
        <w:pStyle w:val="BodyText"/>
        <w:numPr>
          <w:ilvl w:val="0"/>
          <w:numId w:val="183"/>
        </w:numPr>
        <w:ind w:right="720"/>
        <w:rPr>
          <w:del w:id="10310" w:author="Sayali Dev" w:date="2018-02-21T15:55:00Z"/>
          <w:lang w:val="en-US"/>
        </w:rPr>
      </w:pPr>
      <w:del w:id="10311" w:author="Sayali Dev" w:date="2018-02-21T15:55:00Z">
        <w:r w:rsidDel="00CE5E77">
          <w:rPr>
            <w:lang w:val="en-US"/>
          </w:rPr>
          <w:delText xml:space="preserve">Click </w:delText>
        </w:r>
        <w:r w:rsidRPr="005743D2" w:rsidDel="00CE5E77">
          <w:rPr>
            <w:b/>
            <w:lang w:val="en-US"/>
          </w:rPr>
          <w:delText>DATA ENTRY NOT COMPLETED</w:delText>
        </w:r>
        <w:r w:rsidDel="00CE5E77">
          <w:rPr>
            <w:lang w:val="en-US"/>
          </w:rPr>
          <w:delText>.</w:delText>
        </w:r>
      </w:del>
    </w:p>
    <w:p w14:paraId="6EA30D0E" w14:textId="7C7BFECA" w:rsidR="00F2232B" w:rsidDel="00CE5E77" w:rsidRDefault="00F2232B" w:rsidP="00F2232B">
      <w:pPr>
        <w:pStyle w:val="BodyText"/>
        <w:ind w:left="720" w:right="720"/>
        <w:rPr>
          <w:del w:id="10312" w:author="Sayali Dev" w:date="2018-02-21T15:55:00Z"/>
          <w:b/>
          <w:lang w:val="en-US"/>
        </w:rPr>
      </w:pPr>
      <w:del w:id="10313" w:author="Sayali Dev" w:date="2018-02-21T15:55:00Z">
        <w:r w:rsidRPr="00E638CE" w:rsidDel="00CE5E77">
          <w:rPr>
            <w:lang w:val="en-US"/>
          </w:rPr>
          <w:delText xml:space="preserve">The form status appears as </w:delText>
        </w:r>
        <w:r w:rsidRPr="00E638CE" w:rsidDel="00CE5E77">
          <w:rPr>
            <w:b/>
            <w:lang w:val="en-US"/>
          </w:rPr>
          <w:delText>Data Entr</w:delText>
        </w:r>
        <w:r w:rsidDel="00CE5E77">
          <w:rPr>
            <w:b/>
            <w:lang w:val="en-US"/>
          </w:rPr>
          <w:delText>y Start</w:delText>
        </w:r>
        <w:r w:rsidRPr="00E638CE" w:rsidDel="00CE5E77">
          <w:rPr>
            <w:b/>
            <w:lang w:val="en-US"/>
          </w:rPr>
          <w:delText xml:space="preserve">ed </w:delText>
        </w:r>
        <w:r w:rsidRPr="00E638CE" w:rsidDel="00CE5E77">
          <w:rPr>
            <w:lang w:val="en-US"/>
          </w:rPr>
          <w:delText>in the</w:delText>
        </w:r>
        <w:r w:rsidRPr="00E638CE" w:rsidDel="00CE5E77">
          <w:rPr>
            <w:b/>
            <w:lang w:val="en-US"/>
          </w:rPr>
          <w:delText xml:space="preserve"> Forms </w:delText>
        </w:r>
        <w:r w:rsidRPr="00E638CE" w:rsidDel="00CE5E77">
          <w:rPr>
            <w:lang w:val="en-US"/>
          </w:rPr>
          <w:delText>window</w:delText>
        </w:r>
        <w:r w:rsidRPr="00E638CE" w:rsidDel="00CE5E77">
          <w:rPr>
            <w:b/>
            <w:lang w:val="en-US"/>
          </w:rPr>
          <w:delText>.</w:delText>
        </w:r>
        <w:r w:rsidDel="00CE5E77">
          <w:rPr>
            <w:b/>
            <w:lang w:val="en-US"/>
          </w:rPr>
          <w:br/>
          <w:delText xml:space="preserve">Note: </w:delText>
        </w:r>
      </w:del>
    </w:p>
    <w:p w14:paraId="0038C255" w14:textId="062EB31C" w:rsidR="00F2232B" w:rsidDel="00CE5E77" w:rsidRDefault="00F2232B" w:rsidP="00C9791D">
      <w:pPr>
        <w:pStyle w:val="BodyText"/>
        <w:numPr>
          <w:ilvl w:val="0"/>
          <w:numId w:val="238"/>
        </w:numPr>
        <w:ind w:right="720"/>
        <w:rPr>
          <w:del w:id="10314" w:author="Sayali Dev" w:date="2018-02-21T15:55:00Z"/>
          <w:b/>
          <w:lang w:val="en-US"/>
        </w:rPr>
      </w:pPr>
      <w:del w:id="10315" w:author="Sayali Dev" w:date="2018-02-21T15:55:00Z">
        <w:r w:rsidDel="00CE5E77">
          <w:rPr>
            <w:lang w:val="en-US"/>
          </w:rPr>
          <w:delText xml:space="preserve">You can only perform this task </w:delText>
        </w:r>
        <w:r w:rsidRPr="00D661C2" w:rsidDel="00CE5E77">
          <w:rPr>
            <w:lang w:val="en-US"/>
          </w:rPr>
          <w:delText>when the form status is</w:delText>
        </w:r>
        <w:r w:rsidDel="00CE5E77">
          <w:rPr>
            <w:b/>
            <w:lang w:val="en-US"/>
          </w:rPr>
          <w:delText xml:space="preserve"> Data Entry Completed.</w:delText>
        </w:r>
      </w:del>
    </w:p>
    <w:p w14:paraId="1C83EE41" w14:textId="790351DF" w:rsidR="00F2232B" w:rsidDel="00236358" w:rsidRDefault="00F2232B" w:rsidP="00C9791D">
      <w:pPr>
        <w:pStyle w:val="BodyText"/>
        <w:numPr>
          <w:ilvl w:val="0"/>
          <w:numId w:val="238"/>
        </w:numPr>
        <w:ind w:right="720"/>
        <w:rPr>
          <w:del w:id="10316" w:author="Sayali Dev" w:date="2018-02-12T18:15:00Z"/>
          <w:lang w:val="en-US"/>
        </w:rPr>
      </w:pPr>
      <w:del w:id="10317" w:author="Sayali Dev" w:date="2018-02-21T15:55:00Z">
        <w:r w:rsidDel="00CE5E77">
          <w:delText>In case of forms with one or more PHI questions, this button is displayed only for the PHI authorized users</w:delText>
        </w:r>
        <w:r w:rsidDel="00CE5E77">
          <w:rPr>
            <w:lang w:val="en-US"/>
          </w:rPr>
          <w:delText>.</w:delText>
        </w:r>
      </w:del>
    </w:p>
    <w:p w14:paraId="0C57F003" w14:textId="0F68DD8A" w:rsidR="00F2232B" w:rsidRPr="00236358" w:rsidDel="00CE5E77" w:rsidRDefault="00F2232B">
      <w:pPr>
        <w:pStyle w:val="BodyText"/>
        <w:numPr>
          <w:ilvl w:val="0"/>
          <w:numId w:val="238"/>
        </w:numPr>
        <w:ind w:right="720"/>
        <w:rPr>
          <w:del w:id="10318" w:author="Sayali Dev" w:date="2018-02-21T15:55:00Z"/>
          <w:lang w:val="en-US"/>
        </w:rPr>
        <w:pPrChange w:id="10319" w:author="Sayali Dev" w:date="2018-02-12T18:15:00Z">
          <w:pPr>
            <w:pStyle w:val="BodyText"/>
            <w:ind w:right="720"/>
          </w:pPr>
        </w:pPrChange>
      </w:pPr>
    </w:p>
    <w:p w14:paraId="249F4E07" w14:textId="505D0909" w:rsidR="00F2232B" w:rsidDel="00CE5E77" w:rsidRDefault="00F2232B" w:rsidP="00F2232B">
      <w:pPr>
        <w:pStyle w:val="BodyText"/>
        <w:ind w:right="720"/>
        <w:rPr>
          <w:del w:id="10320" w:author="Sayali Dev" w:date="2018-02-21T15:55:00Z"/>
          <w:lang w:val="en-US"/>
        </w:rPr>
      </w:pPr>
      <w:del w:id="10321" w:author="Sayali Dev" w:date="2018-02-21T15:55:00Z">
        <w:r w:rsidDel="00CE5E77">
          <w:rPr>
            <w:lang w:val="en-US"/>
          </w:rPr>
          <w:delText>To approve a completed form:</w:delText>
        </w:r>
      </w:del>
    </w:p>
    <w:p w14:paraId="0E811918" w14:textId="38DDA666" w:rsidR="00F2232B" w:rsidRPr="00E638CE" w:rsidDel="00CE5E77" w:rsidRDefault="00F2232B" w:rsidP="00C9791D">
      <w:pPr>
        <w:pStyle w:val="BodyText"/>
        <w:numPr>
          <w:ilvl w:val="0"/>
          <w:numId w:val="184"/>
        </w:numPr>
        <w:ind w:right="720"/>
        <w:rPr>
          <w:del w:id="10322" w:author="Sayali Dev" w:date="2018-02-21T15:55:00Z"/>
          <w:lang w:val="en-US"/>
        </w:rPr>
      </w:pPr>
      <w:del w:id="10323" w:author="Sayali Dev" w:date="2018-02-21T15:55:00Z">
        <w:r w:rsidDel="00CE5E77">
          <w:rPr>
            <w:lang w:val="en-US"/>
          </w:rPr>
          <w:delText xml:space="preserve">Click </w:delText>
        </w:r>
        <w:r w:rsidDel="00CE5E77">
          <w:rPr>
            <w:b/>
            <w:lang w:val="en-US"/>
          </w:rPr>
          <w:delText>APPROVE</w:delText>
        </w:r>
        <w:r w:rsidDel="00CE5E77">
          <w:rPr>
            <w:lang w:val="en-US"/>
          </w:rPr>
          <w:delText>.</w:delText>
        </w:r>
      </w:del>
    </w:p>
    <w:p w14:paraId="09AC6A31" w14:textId="70BBF18A" w:rsidR="00F2232B" w:rsidDel="00CE5E77" w:rsidRDefault="00F2232B" w:rsidP="00F2232B">
      <w:pPr>
        <w:pStyle w:val="BodyText"/>
        <w:ind w:left="720" w:right="720"/>
        <w:rPr>
          <w:del w:id="10324" w:author="Sayali Dev" w:date="2018-02-21T15:55:00Z"/>
          <w:b/>
          <w:lang w:val="en-US"/>
        </w:rPr>
      </w:pPr>
      <w:del w:id="10325" w:author="Sayali Dev" w:date="2018-02-21T15:55:00Z">
        <w:r w:rsidRPr="00E638CE" w:rsidDel="00CE5E77">
          <w:rPr>
            <w:lang w:val="en-US"/>
          </w:rPr>
          <w:delText xml:space="preserve">The form status appears as </w:delText>
        </w:r>
        <w:r w:rsidDel="00CE5E77">
          <w:rPr>
            <w:b/>
            <w:lang w:val="en-US"/>
          </w:rPr>
          <w:delText>Approved</w:delText>
        </w:r>
        <w:r w:rsidRPr="00E638CE" w:rsidDel="00CE5E77">
          <w:rPr>
            <w:b/>
            <w:lang w:val="en-US"/>
          </w:rPr>
          <w:delText xml:space="preserve"> </w:delText>
        </w:r>
        <w:r w:rsidRPr="00E638CE" w:rsidDel="00CE5E77">
          <w:rPr>
            <w:lang w:val="en-US"/>
          </w:rPr>
          <w:delText>in the</w:delText>
        </w:r>
        <w:r w:rsidRPr="00E638CE" w:rsidDel="00CE5E77">
          <w:rPr>
            <w:b/>
            <w:lang w:val="en-US"/>
          </w:rPr>
          <w:delText xml:space="preserve"> Forms </w:delText>
        </w:r>
        <w:r w:rsidRPr="00E638CE" w:rsidDel="00CE5E77">
          <w:rPr>
            <w:lang w:val="en-US"/>
          </w:rPr>
          <w:delText>window</w:delText>
        </w:r>
        <w:r w:rsidRPr="00E638CE" w:rsidDel="00CE5E77">
          <w:rPr>
            <w:b/>
            <w:lang w:val="en-US"/>
          </w:rPr>
          <w:delText>.</w:delText>
        </w:r>
        <w:r w:rsidDel="00CE5E77">
          <w:rPr>
            <w:b/>
            <w:lang w:val="en-US"/>
          </w:rPr>
          <w:br/>
          <w:delText xml:space="preserve">Note: </w:delText>
        </w:r>
      </w:del>
    </w:p>
    <w:p w14:paraId="36727D51" w14:textId="0986C2BE" w:rsidR="00F2232B" w:rsidDel="00CE5E77" w:rsidRDefault="00F2232B" w:rsidP="00C9791D">
      <w:pPr>
        <w:pStyle w:val="BodyText"/>
        <w:numPr>
          <w:ilvl w:val="0"/>
          <w:numId w:val="239"/>
        </w:numPr>
        <w:ind w:right="720"/>
        <w:rPr>
          <w:del w:id="10326" w:author="Sayali Dev" w:date="2018-02-21T15:55:00Z"/>
          <w:b/>
          <w:lang w:val="en-US"/>
        </w:rPr>
      </w:pPr>
      <w:del w:id="10327" w:author="Sayali Dev" w:date="2018-02-21T15:55:00Z">
        <w:r w:rsidDel="00CE5E77">
          <w:rPr>
            <w:lang w:val="en-US"/>
          </w:rPr>
          <w:delText xml:space="preserve">You can only perform this task </w:delText>
        </w:r>
        <w:r w:rsidRPr="00D661C2" w:rsidDel="00CE5E77">
          <w:rPr>
            <w:lang w:val="en-US"/>
          </w:rPr>
          <w:delText>when the form status is</w:delText>
        </w:r>
        <w:r w:rsidDel="00CE5E77">
          <w:rPr>
            <w:b/>
            <w:lang w:val="en-US"/>
          </w:rPr>
          <w:delText xml:space="preserve"> Data Entry Completed.</w:delText>
        </w:r>
      </w:del>
    </w:p>
    <w:p w14:paraId="613E6A02" w14:textId="05A4F25F" w:rsidR="00F2232B" w:rsidDel="00CE5E77" w:rsidRDefault="00F2232B" w:rsidP="00C9791D">
      <w:pPr>
        <w:pStyle w:val="BodyText"/>
        <w:numPr>
          <w:ilvl w:val="0"/>
          <w:numId w:val="239"/>
        </w:numPr>
        <w:ind w:right="720"/>
        <w:rPr>
          <w:del w:id="10328" w:author="Sayali Dev" w:date="2018-02-21T15:55:00Z"/>
          <w:lang w:val="en-US"/>
        </w:rPr>
      </w:pPr>
      <w:del w:id="10329" w:author="Sayali Dev" w:date="2018-02-21T15:55:00Z">
        <w:r w:rsidDel="00CE5E77">
          <w:delText>In case of forms with one or more PHI questions, this button is displayed only for the PHI authorized users</w:delText>
        </w:r>
        <w:r w:rsidDel="00CE5E77">
          <w:rPr>
            <w:lang w:val="en-US"/>
          </w:rPr>
          <w:delText>.</w:delText>
        </w:r>
      </w:del>
      <w:del w:id="10330" w:author="Sayali Dev" w:date="2018-02-12T18:15:00Z">
        <w:r w:rsidDel="00236358">
          <w:rPr>
            <w:lang w:val="en-US"/>
          </w:rPr>
          <w:br/>
        </w:r>
      </w:del>
    </w:p>
    <w:p w14:paraId="3275C9E9" w14:textId="37428957" w:rsidR="00F2232B" w:rsidDel="00CE5E77" w:rsidRDefault="00F2232B" w:rsidP="00F2232B">
      <w:pPr>
        <w:pStyle w:val="BodyText"/>
        <w:ind w:right="720"/>
        <w:rPr>
          <w:del w:id="10331" w:author="Sayali Dev" w:date="2018-02-21T15:55:00Z"/>
          <w:lang w:val="en-US"/>
        </w:rPr>
      </w:pPr>
      <w:del w:id="10332" w:author="Sayali Dev" w:date="2018-02-21T15:55:00Z">
        <w:r w:rsidDel="00CE5E77">
          <w:rPr>
            <w:lang w:val="en-US"/>
          </w:rPr>
          <w:delText>To remove approval of a completed form:</w:delText>
        </w:r>
      </w:del>
    </w:p>
    <w:p w14:paraId="6BCFBACC" w14:textId="48A2EA9A" w:rsidR="00F2232B" w:rsidRPr="00E638CE" w:rsidDel="00CE5E77" w:rsidRDefault="00F2232B" w:rsidP="00C9791D">
      <w:pPr>
        <w:pStyle w:val="BodyText"/>
        <w:numPr>
          <w:ilvl w:val="0"/>
          <w:numId w:val="185"/>
        </w:numPr>
        <w:ind w:right="720"/>
        <w:rPr>
          <w:del w:id="10333" w:author="Sayali Dev" w:date="2018-02-21T15:55:00Z"/>
          <w:lang w:val="en-US"/>
        </w:rPr>
      </w:pPr>
      <w:del w:id="10334" w:author="Sayali Dev" w:date="2018-02-21T15:55:00Z">
        <w:r w:rsidDel="00CE5E77">
          <w:rPr>
            <w:lang w:val="en-US"/>
          </w:rPr>
          <w:delText xml:space="preserve">Click </w:delText>
        </w:r>
        <w:r w:rsidRPr="00D661C2" w:rsidDel="00CE5E77">
          <w:rPr>
            <w:b/>
            <w:lang w:val="en-US"/>
          </w:rPr>
          <w:delText>REMOVE A</w:delText>
        </w:r>
        <w:r w:rsidDel="00CE5E77">
          <w:rPr>
            <w:b/>
            <w:lang w:val="en-US"/>
          </w:rPr>
          <w:delText>PPROVAL</w:delText>
        </w:r>
        <w:r w:rsidDel="00CE5E77">
          <w:rPr>
            <w:lang w:val="en-US"/>
          </w:rPr>
          <w:delText>.</w:delText>
        </w:r>
      </w:del>
    </w:p>
    <w:p w14:paraId="1B3E0512" w14:textId="19BE8EC2" w:rsidR="00F2232B" w:rsidDel="00CE5E77" w:rsidRDefault="00F2232B" w:rsidP="00F2232B">
      <w:pPr>
        <w:pStyle w:val="BodyText"/>
        <w:ind w:left="720" w:right="720"/>
        <w:rPr>
          <w:del w:id="10335" w:author="Sayali Dev" w:date="2018-02-21T15:55:00Z"/>
          <w:b/>
          <w:lang w:val="en-US"/>
        </w:rPr>
      </w:pPr>
      <w:del w:id="10336" w:author="Sayali Dev" w:date="2018-02-21T15:55:00Z">
        <w:r w:rsidRPr="00E638CE" w:rsidDel="00CE5E77">
          <w:rPr>
            <w:lang w:val="en-US"/>
          </w:rPr>
          <w:delText xml:space="preserve">The form status appears as </w:delText>
        </w:r>
        <w:r w:rsidRPr="00E638CE" w:rsidDel="00CE5E77">
          <w:rPr>
            <w:b/>
            <w:lang w:val="en-US"/>
          </w:rPr>
          <w:delText>Data Entry</w:delText>
        </w:r>
        <w:r w:rsidRPr="00E638CE" w:rsidDel="00CE5E77">
          <w:rPr>
            <w:lang w:val="en-US"/>
          </w:rPr>
          <w:delText xml:space="preserve"> </w:delText>
        </w:r>
        <w:r w:rsidRPr="00E638CE" w:rsidDel="00CE5E77">
          <w:rPr>
            <w:b/>
            <w:lang w:val="en-US"/>
          </w:rPr>
          <w:delText xml:space="preserve">Completed </w:delText>
        </w:r>
        <w:r w:rsidRPr="00E638CE" w:rsidDel="00CE5E77">
          <w:rPr>
            <w:lang w:val="en-US"/>
          </w:rPr>
          <w:delText>in the</w:delText>
        </w:r>
        <w:r w:rsidRPr="00E638CE" w:rsidDel="00CE5E77">
          <w:rPr>
            <w:b/>
            <w:lang w:val="en-US"/>
          </w:rPr>
          <w:delText xml:space="preserve"> Forms </w:delText>
        </w:r>
        <w:r w:rsidRPr="00E638CE" w:rsidDel="00CE5E77">
          <w:rPr>
            <w:lang w:val="en-US"/>
          </w:rPr>
          <w:delText>window</w:delText>
        </w:r>
        <w:r w:rsidRPr="00E638CE" w:rsidDel="00CE5E77">
          <w:rPr>
            <w:b/>
            <w:lang w:val="en-US"/>
          </w:rPr>
          <w:delText>.</w:delText>
        </w:r>
        <w:r w:rsidDel="00CE5E77">
          <w:rPr>
            <w:b/>
            <w:lang w:val="en-US"/>
          </w:rPr>
          <w:br/>
          <w:delText xml:space="preserve">Note: </w:delText>
        </w:r>
      </w:del>
    </w:p>
    <w:p w14:paraId="355538D0" w14:textId="77F71659" w:rsidR="00F2232B" w:rsidDel="00CE5E77" w:rsidRDefault="00F2232B" w:rsidP="00C9791D">
      <w:pPr>
        <w:pStyle w:val="BodyText"/>
        <w:numPr>
          <w:ilvl w:val="0"/>
          <w:numId w:val="240"/>
        </w:numPr>
        <w:ind w:right="720"/>
        <w:rPr>
          <w:del w:id="10337" w:author="Sayali Dev" w:date="2018-02-21T15:55:00Z"/>
          <w:b/>
          <w:lang w:val="en-US"/>
        </w:rPr>
      </w:pPr>
      <w:del w:id="10338" w:author="Sayali Dev" w:date="2018-02-21T15:55:00Z">
        <w:r w:rsidDel="00CE5E77">
          <w:rPr>
            <w:lang w:val="en-US"/>
          </w:rPr>
          <w:delText xml:space="preserve">You can only perform this task </w:delText>
        </w:r>
        <w:r w:rsidRPr="00D661C2" w:rsidDel="00CE5E77">
          <w:rPr>
            <w:lang w:val="en-US"/>
          </w:rPr>
          <w:delText>when the form status is</w:delText>
        </w:r>
        <w:r w:rsidDel="00CE5E77">
          <w:rPr>
            <w:b/>
            <w:lang w:val="en-US"/>
          </w:rPr>
          <w:delText xml:space="preserve"> Approved.</w:delText>
        </w:r>
      </w:del>
    </w:p>
    <w:p w14:paraId="21716306" w14:textId="633BF783" w:rsidR="00F2232B" w:rsidDel="00D47FA8" w:rsidRDefault="00F2232B">
      <w:pPr>
        <w:pStyle w:val="BodyText"/>
        <w:numPr>
          <w:ilvl w:val="0"/>
          <w:numId w:val="240"/>
        </w:numPr>
        <w:ind w:right="720"/>
        <w:rPr>
          <w:del w:id="10339" w:author="Sayali Dev" w:date="2018-02-12T18:15:00Z"/>
          <w:lang w:val="en-US"/>
        </w:rPr>
        <w:pPrChange w:id="10340" w:author="Sayali Dev" w:date="2018-02-12T18:15:00Z">
          <w:pPr>
            <w:pStyle w:val="BodyText"/>
            <w:ind w:left="720"/>
          </w:pPr>
        </w:pPrChange>
      </w:pPr>
      <w:del w:id="10341" w:author="Sayali Dev" w:date="2018-02-21T15:55:00Z">
        <w:r w:rsidDel="00CE5E77">
          <w:delText>In case of forms with one or more PHI questions, this button is displayed only for the PHI authorized users</w:delText>
        </w:r>
        <w:r w:rsidDel="00CE5E77">
          <w:rPr>
            <w:lang w:val="en-US"/>
          </w:rPr>
          <w:delText>.</w:delText>
        </w:r>
      </w:del>
    </w:p>
    <w:p w14:paraId="15F0A065" w14:textId="4DEEB631" w:rsidR="00F2232B" w:rsidDel="00D47FA8" w:rsidRDefault="00F2232B">
      <w:pPr>
        <w:pStyle w:val="BodyText"/>
        <w:ind w:left="1440" w:right="720"/>
        <w:rPr>
          <w:del w:id="10342" w:author="Sayali Dev" w:date="2018-02-12T18:15:00Z"/>
          <w:lang w:val="en-US"/>
        </w:rPr>
        <w:pPrChange w:id="10343" w:author="Sayali Dev" w:date="2018-02-12T18:25:00Z">
          <w:pPr>
            <w:pStyle w:val="BodyText"/>
            <w:ind w:left="720"/>
          </w:pPr>
        </w:pPrChange>
      </w:pPr>
    </w:p>
    <w:p w14:paraId="4B45F38B" w14:textId="5FA8C44A" w:rsidR="00F2232B" w:rsidDel="00236358" w:rsidRDefault="00F2232B">
      <w:pPr>
        <w:pStyle w:val="BodyText"/>
        <w:rPr>
          <w:del w:id="10344" w:author="Sayali Dev" w:date="2018-02-12T18:14:00Z"/>
        </w:rPr>
        <w:pPrChange w:id="10345" w:author="Sayali Dev" w:date="2018-02-12T18:33:00Z">
          <w:pPr>
            <w:pStyle w:val="Heading2"/>
          </w:pPr>
        </w:pPrChange>
      </w:pPr>
      <w:del w:id="10346" w:author="Sayali Dev" w:date="2018-02-12T18:14:00Z">
        <w:r w:rsidDel="00236358">
          <w:br w:type="page"/>
        </w:r>
      </w:del>
    </w:p>
    <w:p w14:paraId="27A19BF0" w14:textId="4B21D8D7" w:rsidR="00F2232B" w:rsidRPr="003C4EC1" w:rsidDel="00236358" w:rsidRDefault="00F2232B">
      <w:pPr>
        <w:pStyle w:val="BodyText"/>
        <w:rPr>
          <w:del w:id="10347" w:author="Sayali Dev" w:date="2018-02-12T18:14:00Z"/>
        </w:rPr>
        <w:pPrChange w:id="10348" w:author="Sayali Dev" w:date="2018-02-12T18:33:00Z">
          <w:pPr>
            <w:pStyle w:val="Heading3"/>
          </w:pPr>
        </w:pPrChange>
      </w:pPr>
      <w:del w:id="10349" w:author="Sayali Dev" w:date="2018-02-12T18:14:00Z">
        <w:r w:rsidDel="00236358">
          <w:rPr>
            <w:lang w:val="en-US"/>
          </w:rPr>
          <w:br w:type="page"/>
        </w:r>
        <w:bookmarkStart w:id="10350" w:name="MovingWorklistToBulkCont"/>
        <w:bookmarkStart w:id="10351" w:name="_Uploading_a_File"/>
        <w:bookmarkStart w:id="10352" w:name="UploadingFilesForWorklist"/>
        <w:bookmarkEnd w:id="10350"/>
        <w:bookmarkEnd w:id="10351"/>
        <w:bookmarkEnd w:id="10352"/>
      </w:del>
    </w:p>
    <w:p w14:paraId="7DE810BD" w14:textId="50C90713" w:rsidR="00F2232B" w:rsidDel="00CE5E77" w:rsidRDefault="00F2232B">
      <w:pPr>
        <w:pStyle w:val="BodyText"/>
        <w:ind w:right="720"/>
        <w:rPr>
          <w:del w:id="10353" w:author="Sayali Dev" w:date="2018-02-21T15:56:00Z"/>
        </w:rPr>
        <w:pPrChange w:id="10354" w:author="Sayali Dev" w:date="2018-02-12T18:33:00Z">
          <w:pPr>
            <w:pStyle w:val="BodyText"/>
            <w:ind w:left="720"/>
          </w:pPr>
        </w:pPrChange>
      </w:pPr>
    </w:p>
    <w:p w14:paraId="6CE7527B" w14:textId="3C211A42" w:rsidR="00AC709E" w:rsidRPr="00AC709E" w:rsidDel="00CE5E77" w:rsidRDefault="00AC709E" w:rsidP="00DB35F6">
      <w:pPr>
        <w:pStyle w:val="Heading1"/>
        <w:rPr>
          <w:del w:id="10355" w:author="Sayali Dev" w:date="2018-02-21T15:56:00Z"/>
        </w:rPr>
      </w:pPr>
      <w:bookmarkStart w:id="10356" w:name="_Bulk_Modifications"/>
      <w:bookmarkStart w:id="10357" w:name="AddingSpecificityForWorklist"/>
      <w:bookmarkStart w:id="10358" w:name="BulkChanges"/>
      <w:bookmarkEnd w:id="10356"/>
      <w:bookmarkEnd w:id="10357"/>
      <w:bookmarkEnd w:id="10358"/>
      <w:del w:id="10359" w:author="Sayali Dev" w:date="2018-02-21T15:56:00Z">
        <w:r w:rsidDel="00CE5E77">
          <w:delText>Perform Actions on a group of biospecimens</w:delText>
        </w:r>
      </w:del>
    </w:p>
    <w:p w14:paraId="107A79EC" w14:textId="229BA3C1" w:rsidR="00F2232B" w:rsidDel="00CE5E77" w:rsidRDefault="00F2232B" w:rsidP="00F2232B">
      <w:pPr>
        <w:tabs>
          <w:tab w:val="left" w:pos="10620"/>
        </w:tabs>
        <w:ind w:right="720"/>
        <w:rPr>
          <w:del w:id="10360" w:author="Sayali Dev" w:date="2018-02-21T15:56:00Z"/>
        </w:rPr>
      </w:pPr>
    </w:p>
    <w:p w14:paraId="45A40EFA" w14:textId="41CAED3F" w:rsidR="00F2232B" w:rsidDel="00CE5E77" w:rsidRDefault="00F2232B" w:rsidP="00F2232B">
      <w:pPr>
        <w:rPr>
          <w:del w:id="10361" w:author="Sayali Dev" w:date="2018-02-21T15:56:00Z"/>
        </w:rPr>
      </w:pPr>
      <w:del w:id="10362" w:author="Sayali Dev" w:date="2018-02-21T15:56:00Z">
        <w:r w:rsidRPr="00585562" w:rsidDel="00CE5E77">
          <w:delText xml:space="preserve">To access </w:delText>
        </w:r>
        <w:r w:rsidDel="00CE5E77">
          <w:delText xml:space="preserve">the </w:delText>
        </w:r>
        <w:r w:rsidRPr="00F42542" w:rsidDel="00CE5E77">
          <w:rPr>
            <w:b/>
          </w:rPr>
          <w:delText xml:space="preserve">Inventory Bulk </w:delText>
        </w:r>
        <w:r w:rsidDel="00CE5E77">
          <w:rPr>
            <w:b/>
          </w:rPr>
          <w:delText>Modifications</w:delText>
        </w:r>
        <w:r w:rsidRPr="00585562" w:rsidDel="00CE5E77">
          <w:delText xml:space="preserve"> </w:delText>
        </w:r>
        <w:r w:rsidDel="00CE5E77">
          <w:delText>page:</w:delText>
        </w:r>
      </w:del>
    </w:p>
    <w:p w14:paraId="41DF6828" w14:textId="20FC60CE" w:rsidR="00F2232B" w:rsidDel="00CE5E77" w:rsidRDefault="00F2232B" w:rsidP="00F2232B">
      <w:pPr>
        <w:rPr>
          <w:del w:id="10363" w:author="Sayali Dev" w:date="2018-02-21T15:56:00Z"/>
        </w:rPr>
      </w:pPr>
    </w:p>
    <w:p w14:paraId="32ABB07B" w14:textId="3B18AED9" w:rsidR="00F2232B" w:rsidDel="00CE5E77" w:rsidRDefault="00F2232B" w:rsidP="00C9791D">
      <w:pPr>
        <w:numPr>
          <w:ilvl w:val="0"/>
          <w:numId w:val="137"/>
        </w:numPr>
        <w:rPr>
          <w:del w:id="10364" w:author="Sayali Dev" w:date="2018-02-21T15:56:00Z"/>
        </w:rPr>
      </w:pPr>
      <w:del w:id="10365" w:author="Sayali Dev" w:date="2018-01-31T17:54:00Z">
        <w:r w:rsidDel="009A119E">
          <w:delText>Log on</w:delText>
        </w:r>
      </w:del>
      <w:del w:id="10366" w:author="Sayali Dev" w:date="2018-02-21T15:56:00Z">
        <w:r w:rsidDel="00CE5E77">
          <w:delText xml:space="preserve"> to the application using your </w:delText>
        </w:r>
      </w:del>
      <w:del w:id="10367" w:author="Sayali Dev" w:date="2018-01-31T17:55:00Z">
        <w:r w:rsidDel="00A62626">
          <w:delText>logon</w:delText>
        </w:r>
      </w:del>
      <w:del w:id="10368" w:author="Sayali Dev" w:date="2018-02-21T15:56:00Z">
        <w:r w:rsidDel="00CE5E77">
          <w:delText xml:space="preserve"> credentials. </w:delText>
        </w:r>
      </w:del>
    </w:p>
    <w:p w14:paraId="7F9E3260" w14:textId="06B347DD" w:rsidR="00F2232B" w:rsidDel="00CE5E77" w:rsidRDefault="00F2232B" w:rsidP="00F2232B">
      <w:pPr>
        <w:ind w:left="720"/>
        <w:rPr>
          <w:del w:id="10369" w:author="Sayali Dev" w:date="2018-02-21T15:56:00Z"/>
        </w:rPr>
      </w:pPr>
      <w:del w:id="10370" w:author="Sayali Dev" w:date="2018-02-21T15:56:00Z">
        <w:r w:rsidRPr="00293B3D" w:rsidDel="00CE5E77">
          <w:rPr>
            <w:b/>
          </w:rPr>
          <w:delText>Note:</w:delText>
        </w:r>
        <w:r w:rsidRPr="00293B3D" w:rsidDel="00CE5E77">
          <w:delText xml:space="preserve"> If you have more than one assigned location, you are prompted to select the location for which you want to access </w:delText>
        </w:r>
        <w:r w:rsidDel="00CE5E77">
          <w:delText>CIRRASPEC</w:delText>
        </w:r>
        <w:r w:rsidRPr="00293B3D" w:rsidDel="00CE5E77">
          <w:delText xml:space="preserve"> data.</w:delText>
        </w:r>
        <w:r w:rsidDel="00CE5E77">
          <w:br/>
          <w:delText xml:space="preserve">The CIRRASPEC home page appears. </w:delText>
        </w:r>
      </w:del>
    </w:p>
    <w:p w14:paraId="72FF88F4" w14:textId="26D8A322" w:rsidR="00F2232B" w:rsidDel="00CE5E77" w:rsidRDefault="00F2232B" w:rsidP="00F2232B">
      <w:pPr>
        <w:ind w:left="720"/>
        <w:rPr>
          <w:del w:id="10371" w:author="Sayali Dev" w:date="2018-02-21T15:56:00Z"/>
        </w:rPr>
      </w:pPr>
    </w:p>
    <w:p w14:paraId="5035F10D" w14:textId="298B947E" w:rsidR="00F2232B" w:rsidDel="00CE5E77" w:rsidRDefault="00F2232B" w:rsidP="00C9791D">
      <w:pPr>
        <w:numPr>
          <w:ilvl w:val="0"/>
          <w:numId w:val="137"/>
        </w:numPr>
        <w:rPr>
          <w:del w:id="10372" w:author="Sayali Dev" w:date="2018-02-21T15:56:00Z"/>
        </w:rPr>
      </w:pPr>
      <w:del w:id="10373"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406D55AA" w14:textId="55D8FD5E" w:rsidR="00F2232B" w:rsidDel="00CE5E77" w:rsidRDefault="00F2232B" w:rsidP="00F2232B">
      <w:pPr>
        <w:ind w:left="720"/>
        <w:rPr>
          <w:del w:id="10374" w:author="Sayali Dev" w:date="2018-02-21T15:56:00Z"/>
        </w:rPr>
      </w:pPr>
      <w:del w:id="10375" w:author="Sayali Dev" w:date="2018-02-21T15:56:00Z">
        <w:r w:rsidDel="00CE5E77">
          <w:delText xml:space="preserve">The </w:delText>
        </w:r>
        <w:r w:rsidRPr="0036231A" w:rsidDel="00CE5E77">
          <w:rPr>
            <w:b/>
          </w:rPr>
          <w:delText xml:space="preserve">Inventory Bulk </w:delText>
        </w:r>
        <w:r w:rsidDel="00CE5E77">
          <w:rPr>
            <w:b/>
          </w:rPr>
          <w:delText>Modifications</w:delText>
        </w:r>
        <w:r w:rsidDel="00CE5E77">
          <w:delText xml:space="preserve"> page appears. </w:delText>
        </w:r>
      </w:del>
    </w:p>
    <w:p w14:paraId="3D7C41B6" w14:textId="007CEC66" w:rsidR="00F2232B" w:rsidDel="00CE5E77" w:rsidRDefault="00F2232B" w:rsidP="00F2232B">
      <w:pPr>
        <w:rPr>
          <w:del w:id="10376" w:author="Sayali Dev" w:date="2018-02-21T15:56:00Z"/>
        </w:rPr>
      </w:pPr>
    </w:p>
    <w:p w14:paraId="62F1AC9F" w14:textId="4B0DD633" w:rsidR="00F2232B" w:rsidDel="00CE5E77" w:rsidRDefault="00F2232B" w:rsidP="00F2232B">
      <w:pPr>
        <w:ind w:firstLine="720"/>
        <w:rPr>
          <w:del w:id="10377" w:author="Sayali Dev" w:date="2018-02-21T15:56:00Z"/>
        </w:rPr>
      </w:pPr>
      <w:del w:id="10378" w:author="Sayali Dev" w:date="2018-02-21T15:56:00Z">
        <w:r w:rsidDel="00CE5E77">
          <w:rPr>
            <w:noProof/>
          </w:rPr>
          <w:drawing>
            <wp:inline distT="0" distB="0" distL="0" distR="0" wp14:anchorId="6447D5B4" wp14:editId="3E1FA7C9">
              <wp:extent cx="6170704" cy="2391507"/>
              <wp:effectExtent l="19050" t="19050" r="20955" b="27940"/>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5912" cy="2397401"/>
                      </a:xfrm>
                      <a:prstGeom prst="rect">
                        <a:avLst/>
                      </a:prstGeom>
                      <a:ln w="3175">
                        <a:solidFill>
                          <a:schemeClr val="tx1"/>
                        </a:solidFill>
                      </a:ln>
                    </pic:spPr>
                  </pic:pic>
                </a:graphicData>
              </a:graphic>
            </wp:inline>
          </w:drawing>
        </w:r>
      </w:del>
    </w:p>
    <w:p w14:paraId="6C7830DE" w14:textId="2F26FEE7" w:rsidR="00F2232B" w:rsidDel="00CE5E77" w:rsidRDefault="00F2232B" w:rsidP="00F2232B">
      <w:pPr>
        <w:pStyle w:val="Figure"/>
        <w:tabs>
          <w:tab w:val="clear" w:pos="1710"/>
          <w:tab w:val="num" w:pos="1800"/>
        </w:tabs>
        <w:ind w:left="1152" w:hanging="432"/>
        <w:rPr>
          <w:del w:id="10379" w:author="Sayali Dev" w:date="2018-02-21T15:56:00Z"/>
        </w:rPr>
      </w:pPr>
      <w:del w:id="10380" w:author="Sayali Dev" w:date="2018-02-21T15:56:00Z">
        <w:r w:rsidDel="00CE5E77">
          <w:delText xml:space="preserve"> </w:delText>
        </w:r>
        <w:r w:rsidRPr="00EE0844" w:rsidDel="00CE5E77">
          <w:delText xml:space="preserve">Inventory Bulk </w:delText>
        </w:r>
        <w:r w:rsidDel="00CE5E77">
          <w:delText>Modifications</w:delText>
        </w:r>
        <w:r w:rsidRPr="00EE0844" w:rsidDel="00CE5E77">
          <w:delText xml:space="preserve"> page</w:delText>
        </w:r>
        <w:r w:rsidDel="00CE5E77">
          <w:delText xml:space="preserve"> </w:delText>
        </w:r>
        <w:r w:rsidDel="00CE5E77">
          <w:br/>
        </w:r>
      </w:del>
    </w:p>
    <w:p w14:paraId="59F79E12" w14:textId="784B20F2" w:rsidR="00F2232B" w:rsidDel="00CE5E77" w:rsidRDefault="00F2232B" w:rsidP="00F2232B">
      <w:pPr>
        <w:rPr>
          <w:del w:id="10381" w:author="Sayali Dev" w:date="2018-02-21T15:56:00Z"/>
        </w:rPr>
      </w:pPr>
      <w:del w:id="10382" w:author="Sayali Dev" w:date="2018-02-21T15:56:00Z">
        <w:r w:rsidDel="00CE5E77">
          <w:delText xml:space="preserve">On the </w:delText>
        </w:r>
        <w:r w:rsidRPr="00EE0844" w:rsidDel="00CE5E77">
          <w:rPr>
            <w:b/>
          </w:rPr>
          <w:delText xml:space="preserve">Inventory Bulk </w:delText>
        </w:r>
        <w:r w:rsidDel="00CE5E77">
          <w:rPr>
            <w:b/>
          </w:rPr>
          <w:delText>Modifications</w:delText>
        </w:r>
        <w:r w:rsidDel="00CE5E77">
          <w:delText xml:space="preserve"> page, you can initiate the following tasks using the </w:delText>
        </w:r>
        <w:r w:rsidRPr="00752400" w:rsidDel="00CE5E77">
          <w:rPr>
            <w:b/>
          </w:rPr>
          <w:delText>Actions</w:delText>
        </w:r>
        <w:r w:rsidDel="00CE5E77">
          <w:delText xml:space="preserve"> list:</w:delText>
        </w:r>
      </w:del>
    </w:p>
    <w:p w14:paraId="0B780843" w14:textId="753BEA8F" w:rsidR="00F2232B" w:rsidRPr="003513F9" w:rsidDel="00CE5E77" w:rsidRDefault="00F2232B" w:rsidP="00F2232B">
      <w:pPr>
        <w:ind w:left="720"/>
        <w:rPr>
          <w:del w:id="10383" w:author="Sayali Dev" w:date="2018-02-21T15:56:00Z"/>
        </w:rPr>
      </w:pPr>
    </w:p>
    <w:p w14:paraId="16E19F26" w14:textId="713031A1" w:rsidR="00F2232B" w:rsidDel="00CE5E77" w:rsidRDefault="00F2232B" w:rsidP="00E55723">
      <w:pPr>
        <w:numPr>
          <w:ilvl w:val="0"/>
          <w:numId w:val="39"/>
        </w:numPr>
        <w:ind w:left="720" w:hanging="270"/>
        <w:rPr>
          <w:del w:id="10384" w:author="Sayali Dev" w:date="2018-02-21T15:56:00Z"/>
        </w:rPr>
      </w:pPr>
      <w:del w:id="10385" w:author="Sayali Dev" w:date="2018-02-21T15:56:00Z">
        <w:r w:rsidRPr="00A83B5B" w:rsidDel="00CE5E77">
          <w:rPr>
            <w:b/>
          </w:rPr>
          <w:delText>Assign a storage location:</w:delText>
        </w:r>
        <w:r w:rsidDel="00CE5E77">
          <w:delText xml:space="preserve"> For more information about how to assign a storage location, see </w:delText>
        </w:r>
        <w:r w:rsidR="00CE5E77" w:rsidDel="00CE5E77">
          <w:fldChar w:fldCharType="begin"/>
        </w:r>
        <w:r w:rsidR="00CE5E77" w:rsidDel="00CE5E77">
          <w:delInstrText xml:space="preserve"> HYPERLINK \l "BulkAssignStorage" </w:delInstrText>
        </w:r>
        <w:r w:rsidR="00CE5E77" w:rsidDel="00CE5E77">
          <w:fldChar w:fldCharType="separate"/>
        </w:r>
        <w:r w:rsidRPr="003D080B" w:rsidDel="00CE5E77">
          <w:rPr>
            <w:rStyle w:val="Hyperlink"/>
            <w:b/>
          </w:rPr>
          <w:delText xml:space="preserve"> Assigning </w:delText>
        </w:r>
        <w:r w:rsidDel="00CE5E77">
          <w:rPr>
            <w:rStyle w:val="Hyperlink"/>
            <w:b/>
          </w:rPr>
          <w:delText xml:space="preserve">a </w:delText>
        </w:r>
        <w:r w:rsidRPr="003D080B" w:rsidDel="00CE5E77">
          <w:rPr>
            <w:rStyle w:val="Hyperlink"/>
            <w:b/>
          </w:rPr>
          <w:delText>Storag</w:delText>
        </w:r>
        <w:r w:rsidDel="00CE5E77">
          <w:rPr>
            <w:rStyle w:val="Hyperlink"/>
            <w:b/>
          </w:rPr>
          <w:delText>e Location in Bulk</w:delText>
        </w:r>
        <w:r w:rsidR="00CE5E77" w:rsidDel="00CE5E77">
          <w:rPr>
            <w:rStyle w:val="Hyperlink"/>
            <w:b/>
          </w:rPr>
          <w:fldChar w:fldCharType="end"/>
        </w:r>
        <w:r w:rsidDel="00CE5E77">
          <w:delText>.</w:delText>
        </w:r>
        <w:r w:rsidDel="00CE5E77">
          <w:br/>
        </w:r>
      </w:del>
    </w:p>
    <w:p w14:paraId="68A3401B" w14:textId="11CC313E" w:rsidR="00F2232B" w:rsidDel="00CE5E77" w:rsidRDefault="00F2232B" w:rsidP="00E55723">
      <w:pPr>
        <w:numPr>
          <w:ilvl w:val="0"/>
          <w:numId w:val="39"/>
        </w:numPr>
        <w:ind w:left="720" w:hanging="270"/>
        <w:rPr>
          <w:del w:id="10386" w:author="Sayali Dev" w:date="2018-02-21T15:56:00Z"/>
        </w:rPr>
      </w:pPr>
      <w:del w:id="10387" w:author="Sayali Dev" w:date="2018-02-21T15:56:00Z">
        <w:r w:rsidRPr="00A83B5B" w:rsidDel="00CE5E77">
          <w:rPr>
            <w:b/>
          </w:rPr>
          <w:delText>Add an event:</w:delText>
        </w:r>
        <w:r w:rsidDel="00CE5E77">
          <w:delText xml:space="preserve"> For more information about how to add an event, see </w:delText>
        </w:r>
        <w:r w:rsidR="00CE5E77" w:rsidDel="00CE5E77">
          <w:fldChar w:fldCharType="begin"/>
        </w:r>
        <w:r w:rsidR="00CE5E77" w:rsidDel="00CE5E77">
          <w:delInstrText xml:space="preserve"> HYPERLINK \l "BulkAddEvents" </w:delInstrText>
        </w:r>
        <w:r w:rsidR="00CE5E77" w:rsidDel="00CE5E77">
          <w:fldChar w:fldCharType="separate"/>
        </w:r>
        <w:r w:rsidRPr="003D080B" w:rsidDel="00CE5E77">
          <w:rPr>
            <w:rStyle w:val="Hyperlink"/>
            <w:b/>
          </w:rPr>
          <w:delText xml:space="preserve">Adding </w:delText>
        </w:r>
        <w:r w:rsidDel="00CE5E77">
          <w:rPr>
            <w:rStyle w:val="Hyperlink"/>
            <w:b/>
          </w:rPr>
          <w:delText xml:space="preserve">an </w:delText>
        </w:r>
        <w:r w:rsidRPr="003D080B" w:rsidDel="00CE5E77">
          <w:rPr>
            <w:rStyle w:val="Hyperlink"/>
            <w:b/>
          </w:rPr>
          <w:delText>Event</w:delText>
        </w:r>
        <w:r w:rsidDel="00CE5E77">
          <w:rPr>
            <w:rStyle w:val="Hyperlink"/>
            <w:b/>
          </w:rPr>
          <w:delText xml:space="preserve"> in Bulk</w:delText>
        </w:r>
        <w:r w:rsidR="00CE5E77" w:rsidDel="00CE5E77">
          <w:rPr>
            <w:rStyle w:val="Hyperlink"/>
            <w:b/>
          </w:rPr>
          <w:fldChar w:fldCharType="end"/>
        </w:r>
        <w:r w:rsidDel="00CE5E77">
          <w:delText>.</w:delText>
        </w:r>
        <w:r w:rsidDel="00CE5E77">
          <w:br/>
        </w:r>
      </w:del>
    </w:p>
    <w:p w14:paraId="59DF3AB4" w14:textId="55BBC6D6" w:rsidR="00F2232B" w:rsidDel="00CE5E77" w:rsidRDefault="00F2232B" w:rsidP="00E55723">
      <w:pPr>
        <w:numPr>
          <w:ilvl w:val="0"/>
          <w:numId w:val="39"/>
        </w:numPr>
        <w:ind w:left="720" w:hanging="270"/>
        <w:rPr>
          <w:del w:id="10388" w:author="Sayali Dev" w:date="2018-02-21T15:56:00Z"/>
        </w:rPr>
      </w:pPr>
      <w:del w:id="10389" w:author="Sayali Dev" w:date="2018-02-21T15:56:00Z">
        <w:r w:rsidRPr="00AE1A09" w:rsidDel="00CE5E77">
          <w:rPr>
            <w:b/>
          </w:rPr>
          <w:delText>Generate a label:</w:delText>
        </w:r>
        <w:r w:rsidDel="00CE5E77">
          <w:delText xml:space="preserve"> For more information about how to generate a barcode label, see </w:delText>
        </w:r>
        <w:r w:rsidR="00CE5E77" w:rsidDel="00CE5E77">
          <w:fldChar w:fldCharType="begin"/>
        </w:r>
        <w:r w:rsidR="00CE5E77" w:rsidDel="00CE5E77">
          <w:delInstrText xml:space="preserve"> HYPERLINK \l "_Generating_Labels_for" </w:delInstrText>
        </w:r>
        <w:r w:rsidR="00CE5E77" w:rsidDel="00CE5E77">
          <w:fldChar w:fldCharType="separate"/>
        </w:r>
        <w:r w:rsidDel="00CE5E77">
          <w:rPr>
            <w:rStyle w:val="Hyperlink"/>
            <w:b/>
          </w:rPr>
          <w:delText>Generating Labels for Biospecimens in Bulk</w:delText>
        </w:r>
        <w:r w:rsidR="00CE5E77" w:rsidDel="00CE5E77">
          <w:rPr>
            <w:rStyle w:val="Hyperlink"/>
            <w:b/>
          </w:rPr>
          <w:fldChar w:fldCharType="end"/>
        </w:r>
        <w:r w:rsidDel="00CE5E77">
          <w:delText>.</w:delText>
        </w:r>
        <w:r w:rsidDel="00CE5E77">
          <w:br/>
        </w:r>
      </w:del>
    </w:p>
    <w:p w14:paraId="63DBDEA2" w14:textId="12A44030" w:rsidR="00F2232B" w:rsidDel="00CE5E77" w:rsidRDefault="00F2232B" w:rsidP="00E55723">
      <w:pPr>
        <w:numPr>
          <w:ilvl w:val="0"/>
          <w:numId w:val="39"/>
        </w:numPr>
        <w:ind w:left="720" w:hanging="270"/>
        <w:rPr>
          <w:del w:id="10390" w:author="Sayali Dev" w:date="2018-02-21T15:56:00Z"/>
        </w:rPr>
      </w:pPr>
      <w:del w:id="10391" w:author="Sayali Dev" w:date="2018-02-21T15:56:00Z">
        <w:r w:rsidRPr="00AE1A09" w:rsidDel="00CE5E77">
          <w:rPr>
            <w:b/>
          </w:rPr>
          <w:delText>Generate a report:</w:delText>
        </w:r>
        <w:r w:rsidRPr="00AE1A09" w:rsidDel="00CE5E77">
          <w:delText xml:space="preserve"> </w:delText>
        </w:r>
        <w:r w:rsidDel="00CE5E77">
          <w:delText xml:space="preserve">For more information about how to generate a report, see </w:delText>
        </w:r>
        <w:r w:rsidR="00CE5E77" w:rsidDel="00CE5E77">
          <w:fldChar w:fldCharType="begin"/>
        </w:r>
        <w:r w:rsidR="00CE5E77" w:rsidDel="00CE5E77">
          <w:delInstrText xml:space="preserve"> HYPERLINK \l "BulkGeneratingReport" </w:delInstrText>
        </w:r>
        <w:r w:rsidR="00CE5E77" w:rsidDel="00CE5E77">
          <w:fldChar w:fldCharType="separate"/>
        </w:r>
        <w:r w:rsidRPr="007F1382" w:rsidDel="00CE5E77">
          <w:rPr>
            <w:rStyle w:val="Hyperlink"/>
            <w:b/>
          </w:rPr>
          <w:delText xml:space="preserve">Generating a </w:delText>
        </w:r>
        <w:r w:rsidDel="00CE5E77">
          <w:rPr>
            <w:rStyle w:val="Hyperlink"/>
            <w:b/>
          </w:rPr>
          <w:delText>Biospecimen</w:delText>
        </w:r>
        <w:r w:rsidRPr="007F1382" w:rsidDel="00CE5E77">
          <w:rPr>
            <w:rStyle w:val="Hyperlink"/>
            <w:b/>
          </w:rPr>
          <w:delText xml:space="preserve"> Repor</w:delText>
        </w:r>
        <w:r w:rsidDel="00CE5E77">
          <w:rPr>
            <w:rStyle w:val="Hyperlink"/>
            <w:b/>
          </w:rPr>
          <w:delText>t in Bulk</w:delText>
        </w:r>
        <w:r w:rsidR="00CE5E77" w:rsidDel="00CE5E77">
          <w:rPr>
            <w:rStyle w:val="Hyperlink"/>
            <w:b/>
          </w:rPr>
          <w:fldChar w:fldCharType="end"/>
        </w:r>
        <w:r w:rsidDel="00CE5E77">
          <w:delText>.</w:delText>
        </w:r>
        <w:r w:rsidDel="00CE5E77">
          <w:br/>
        </w:r>
      </w:del>
    </w:p>
    <w:p w14:paraId="04F8E57D" w14:textId="58075326" w:rsidR="00F2232B" w:rsidDel="00CE5E77" w:rsidRDefault="00F2232B" w:rsidP="00E55723">
      <w:pPr>
        <w:numPr>
          <w:ilvl w:val="0"/>
          <w:numId w:val="39"/>
        </w:numPr>
        <w:ind w:left="720" w:hanging="270"/>
        <w:rPr>
          <w:del w:id="10392" w:author="Sayali Dev" w:date="2018-02-21T15:56:00Z"/>
        </w:rPr>
      </w:pPr>
      <w:del w:id="10393" w:author="Sayali Dev" w:date="2018-02-21T15:56:00Z">
        <w:r w:rsidRPr="00AE1A09" w:rsidDel="00CE5E77">
          <w:rPr>
            <w:b/>
          </w:rPr>
          <w:delText xml:space="preserve">Delete </w:delText>
        </w:r>
        <w:r w:rsidDel="00CE5E77">
          <w:rPr>
            <w:b/>
          </w:rPr>
          <w:delText>biospecimen</w:delText>
        </w:r>
        <w:r w:rsidRPr="00AE1A09" w:rsidDel="00CE5E77">
          <w:rPr>
            <w:b/>
          </w:rPr>
          <w:delText>s:</w:delText>
        </w:r>
        <w:r w:rsidDel="00CE5E77">
          <w:delText xml:space="preserve"> For more information about how to delete biospecimens, see </w:delText>
        </w:r>
        <w:r w:rsidR="00CE5E77" w:rsidDel="00CE5E77">
          <w:fldChar w:fldCharType="begin"/>
        </w:r>
        <w:r w:rsidR="00CE5E77" w:rsidDel="00CE5E77">
          <w:delInstrText xml:space="preserve"> HYPERLINK \l "BulkDeleteSample" </w:delInstrText>
        </w:r>
        <w:r w:rsidR="00CE5E77" w:rsidDel="00CE5E77">
          <w:fldChar w:fldCharType="separate"/>
        </w:r>
        <w:r w:rsidRPr="00DF79BC" w:rsidDel="00CE5E77">
          <w:rPr>
            <w:rStyle w:val="Hyperlink"/>
            <w:b/>
          </w:rPr>
          <w:delText xml:space="preserve">Deleting </w:delText>
        </w:r>
        <w:r w:rsidDel="00CE5E77">
          <w:rPr>
            <w:rStyle w:val="Hyperlink"/>
            <w:b/>
          </w:rPr>
          <w:delText>Biospecimens in Bulk</w:delText>
        </w:r>
        <w:r w:rsidR="00CE5E77" w:rsidDel="00CE5E77">
          <w:rPr>
            <w:rStyle w:val="Hyperlink"/>
            <w:b/>
          </w:rPr>
          <w:fldChar w:fldCharType="end"/>
        </w:r>
        <w:r w:rsidDel="00CE5E77">
          <w:delText>.</w:delText>
        </w:r>
        <w:r w:rsidDel="00CE5E77">
          <w:br/>
        </w:r>
      </w:del>
    </w:p>
    <w:p w14:paraId="5B88B0D1" w14:textId="0265C278" w:rsidR="00F2232B" w:rsidDel="00CE5E77" w:rsidRDefault="00F2232B" w:rsidP="00E55723">
      <w:pPr>
        <w:numPr>
          <w:ilvl w:val="0"/>
          <w:numId w:val="39"/>
        </w:numPr>
        <w:ind w:left="720" w:hanging="270"/>
        <w:rPr>
          <w:del w:id="10394" w:author="Sayali Dev" w:date="2018-02-21T15:56:00Z"/>
        </w:rPr>
      </w:pPr>
      <w:del w:id="10395" w:author="Sayali Dev" w:date="2018-02-21T15:56:00Z">
        <w:r w:rsidRPr="00FA0434" w:rsidDel="00CE5E77">
          <w:rPr>
            <w:b/>
          </w:rPr>
          <w:delText xml:space="preserve">Modify </w:delText>
        </w:r>
        <w:r w:rsidDel="00CE5E77">
          <w:rPr>
            <w:b/>
          </w:rPr>
          <w:delText>biospecimen</w:delText>
        </w:r>
        <w:r w:rsidRPr="00FA0434" w:rsidDel="00CE5E77">
          <w:rPr>
            <w:b/>
          </w:rPr>
          <w:delText>s:</w:delText>
        </w:r>
        <w:r w:rsidDel="00CE5E77">
          <w:delText xml:space="preserve"> For more information about how to modify biospecimens, see </w:delText>
        </w:r>
        <w:r w:rsidR="00CE5E77" w:rsidDel="00CE5E77">
          <w:fldChar w:fldCharType="begin"/>
        </w:r>
        <w:r w:rsidR="00CE5E77" w:rsidDel="00CE5E77">
          <w:delInstrText xml:space="preserve"> HYPERLINK \l "BulkModifySample" </w:delInstrText>
        </w:r>
        <w:r w:rsidR="00CE5E77" w:rsidDel="00CE5E77">
          <w:fldChar w:fldCharType="separate"/>
        </w:r>
        <w:r w:rsidRPr="007F1382" w:rsidDel="00CE5E77">
          <w:rPr>
            <w:rStyle w:val="Hyperlink"/>
            <w:b/>
          </w:rPr>
          <w:delText xml:space="preserve">Modifying </w:delText>
        </w:r>
        <w:r w:rsidDel="00CE5E77">
          <w:rPr>
            <w:rStyle w:val="Hyperlink"/>
            <w:b/>
          </w:rPr>
          <w:delText>Biospecimens in Bulk</w:delText>
        </w:r>
        <w:r w:rsidR="00CE5E77" w:rsidDel="00CE5E77">
          <w:rPr>
            <w:rStyle w:val="Hyperlink"/>
            <w:b/>
          </w:rPr>
          <w:fldChar w:fldCharType="end"/>
        </w:r>
        <w:r w:rsidDel="00CE5E77">
          <w:delText>.</w:delText>
        </w:r>
        <w:r w:rsidDel="00CE5E77">
          <w:br/>
        </w:r>
      </w:del>
    </w:p>
    <w:p w14:paraId="25F43BE9" w14:textId="67E39D38" w:rsidR="00F2232B" w:rsidDel="00CE5E77" w:rsidRDefault="00F2232B" w:rsidP="00E55723">
      <w:pPr>
        <w:numPr>
          <w:ilvl w:val="0"/>
          <w:numId w:val="39"/>
        </w:numPr>
        <w:ind w:left="720" w:hanging="270"/>
        <w:rPr>
          <w:del w:id="10396" w:author="Sayali Dev" w:date="2018-02-21T15:56:00Z"/>
        </w:rPr>
      </w:pPr>
      <w:del w:id="10397" w:author="Sayali Dev" w:date="2018-02-21T15:56:00Z">
        <w:r w:rsidDel="00CE5E77">
          <w:rPr>
            <w:b/>
          </w:rPr>
          <w:delText>Add Attachment</w:delText>
        </w:r>
        <w:r w:rsidRPr="00E07C6D" w:rsidDel="00CE5E77">
          <w:rPr>
            <w:b/>
          </w:rPr>
          <w:delText>:</w:delText>
        </w:r>
        <w:r w:rsidDel="00CE5E77">
          <w:delText xml:space="preserve"> For more information about how to upload, download, and delete files that are attached to biospecimens, see </w:delText>
        </w:r>
        <w:r w:rsidR="00CE5E77" w:rsidDel="00CE5E77">
          <w:fldChar w:fldCharType="begin"/>
        </w:r>
        <w:r w:rsidR="00CE5E77" w:rsidDel="00CE5E77">
          <w:delInstrText xml:space="preserve"> HYPERLINK \l "_Uploading_Files_in" </w:delInstrText>
        </w:r>
        <w:r w:rsidR="00CE5E77" w:rsidDel="00CE5E77">
          <w:fldChar w:fldCharType="separate"/>
        </w:r>
        <w:r w:rsidRPr="007F1382" w:rsidDel="00CE5E77">
          <w:rPr>
            <w:rStyle w:val="Hyperlink"/>
            <w:b/>
          </w:rPr>
          <w:delText>Uploading File</w:delText>
        </w:r>
        <w:r w:rsidDel="00CE5E77">
          <w:rPr>
            <w:rStyle w:val="Hyperlink"/>
            <w:b/>
          </w:rPr>
          <w:delText>s in Bulk</w:delText>
        </w:r>
        <w:r w:rsidR="00CE5E77" w:rsidDel="00CE5E77">
          <w:rPr>
            <w:rStyle w:val="Hyperlink"/>
            <w:b/>
          </w:rPr>
          <w:fldChar w:fldCharType="end"/>
        </w:r>
        <w:r w:rsidDel="00CE5E77">
          <w:delText>.</w:delText>
        </w:r>
      </w:del>
    </w:p>
    <w:p w14:paraId="25AB2865" w14:textId="221356D8" w:rsidR="00F2232B" w:rsidDel="00CE5E77" w:rsidRDefault="00F2232B" w:rsidP="00F2232B">
      <w:pPr>
        <w:ind w:left="720"/>
        <w:rPr>
          <w:del w:id="10398" w:author="Sayali Dev" w:date="2018-02-21T15:56:00Z"/>
          <w:b/>
        </w:rPr>
      </w:pPr>
    </w:p>
    <w:p w14:paraId="323980DC" w14:textId="02652931" w:rsidR="00F2232B" w:rsidDel="00CE5E77" w:rsidRDefault="00F2232B" w:rsidP="00F2232B">
      <w:pPr>
        <w:pStyle w:val="Heading3"/>
        <w:rPr>
          <w:del w:id="10399" w:author="Sayali Dev" w:date="2018-02-21T15:56:00Z"/>
        </w:rPr>
      </w:pPr>
      <w:del w:id="10400" w:author="Sayali Dev" w:date="2018-02-21T15:56:00Z">
        <w:r w:rsidDel="00CE5E77">
          <w:rPr>
            <w:b w:val="0"/>
          </w:rPr>
          <w:br w:type="page"/>
        </w:r>
        <w:bookmarkStart w:id="10401" w:name="BulkSampleInvenSearch"/>
        <w:bookmarkStart w:id="10402" w:name="SearchingSamplesAndWorklists"/>
        <w:bookmarkStart w:id="10403" w:name="_Toc452993650"/>
        <w:bookmarkStart w:id="10404" w:name="_Toc300125783"/>
        <w:bookmarkEnd w:id="10401"/>
        <w:bookmarkEnd w:id="10402"/>
        <w:r w:rsidDel="00CE5E77">
          <w:rPr>
            <w:lang w:val="en-US"/>
          </w:rPr>
          <w:delText>Using the Search Samples and Worklists Window</w:delText>
        </w:r>
        <w:bookmarkEnd w:id="10403"/>
        <w:r w:rsidDel="00CE5E77">
          <w:delText xml:space="preserve"> </w:delText>
        </w:r>
        <w:bookmarkEnd w:id="10404"/>
      </w:del>
    </w:p>
    <w:p w14:paraId="63114D6A" w14:textId="203A5450" w:rsidR="00F2232B" w:rsidDel="00CE5E77" w:rsidRDefault="00F2232B" w:rsidP="00F2232B">
      <w:pPr>
        <w:rPr>
          <w:del w:id="10405" w:author="Sayali Dev" w:date="2018-02-21T15:56:00Z"/>
        </w:rPr>
      </w:pPr>
    </w:p>
    <w:p w14:paraId="29D3BF04" w14:textId="11E5161E" w:rsidR="00F2232B" w:rsidDel="00CE5E77" w:rsidRDefault="00F2232B" w:rsidP="00F2232B">
      <w:pPr>
        <w:pStyle w:val="BodyText"/>
        <w:ind w:right="720"/>
        <w:rPr>
          <w:del w:id="10406" w:author="Sayali Dev" w:date="2018-02-21T15:56:00Z"/>
          <w:lang w:val="en-US"/>
        </w:rPr>
      </w:pPr>
      <w:del w:id="10407" w:author="Sayali Dev" w:date="2018-02-21T15:56:00Z">
        <w:r w:rsidDel="00CE5E77">
          <w:rPr>
            <w:lang w:val="en-US"/>
          </w:rPr>
          <w:delText xml:space="preserve">You can search for biospecimens during many of the </w:delText>
        </w:r>
        <w:r w:rsidRPr="00371294" w:rsidDel="00CE5E77">
          <w:rPr>
            <w:b/>
            <w:lang w:val="en-US"/>
          </w:rPr>
          <w:delText xml:space="preserve">Bulk </w:delText>
        </w:r>
        <w:r w:rsidDel="00CE5E77">
          <w:rPr>
            <w:b/>
            <w:lang w:val="en-US"/>
          </w:rPr>
          <w:delText>Modifications</w:delText>
        </w:r>
        <w:r w:rsidDel="00CE5E77">
          <w:rPr>
            <w:lang w:val="en-US"/>
          </w:rPr>
          <w:delText xml:space="preserve"> processes by using the </w:delText>
        </w:r>
        <w:r w:rsidRPr="00FA0210" w:rsidDel="00CE5E77">
          <w:rPr>
            <w:b/>
            <w:lang w:val="en-US"/>
          </w:rPr>
          <w:delText>Search Sample and Worklists</w:delText>
        </w:r>
        <w:r w:rsidDel="00CE5E77">
          <w:rPr>
            <w:lang w:val="en-US"/>
          </w:rPr>
          <w:delText xml:space="preserve"> window.</w:delText>
        </w:r>
        <w:r w:rsidDel="00CE5E77">
          <w:rPr>
            <w:lang w:val="en-US"/>
          </w:rPr>
          <w:br/>
        </w:r>
      </w:del>
    </w:p>
    <w:p w14:paraId="3B53B852" w14:textId="37ED6237" w:rsidR="00F2232B" w:rsidRPr="008F49A3" w:rsidDel="00CE5E77" w:rsidRDefault="00F2232B" w:rsidP="00F2232B">
      <w:pPr>
        <w:pStyle w:val="BodyText"/>
        <w:ind w:right="720"/>
        <w:rPr>
          <w:del w:id="10408" w:author="Sayali Dev" w:date="2018-02-21T15:56:00Z"/>
          <w:lang w:val="en-US"/>
        </w:rPr>
      </w:pPr>
      <w:del w:id="10409" w:author="Sayali Dev" w:date="2018-02-21T15:56:00Z">
        <w:r w:rsidDel="00CE5E77">
          <w:rPr>
            <w:lang w:val="en-US"/>
          </w:rPr>
          <w:delText xml:space="preserve">To access the </w:delText>
        </w:r>
        <w:r w:rsidRPr="00FA0210" w:rsidDel="00CE5E77">
          <w:rPr>
            <w:b/>
            <w:lang w:val="en-US"/>
          </w:rPr>
          <w:delText>Search Samples and Worklists</w:delText>
        </w:r>
        <w:r w:rsidDel="00CE5E77">
          <w:rPr>
            <w:lang w:val="en-US"/>
          </w:rPr>
          <w:delText xml:space="preserve"> window:</w:delText>
        </w:r>
        <w:r w:rsidDel="00CE5E77">
          <w:rPr>
            <w:lang w:val="en-US"/>
          </w:rPr>
          <w:br/>
        </w:r>
      </w:del>
    </w:p>
    <w:p w14:paraId="15D300A7" w14:textId="10AC7E44" w:rsidR="00F2232B" w:rsidDel="00CE5E77" w:rsidRDefault="00F2232B" w:rsidP="00C9791D">
      <w:pPr>
        <w:numPr>
          <w:ilvl w:val="0"/>
          <w:numId w:val="150"/>
        </w:numPr>
        <w:rPr>
          <w:del w:id="10410" w:author="Sayali Dev" w:date="2018-02-21T15:56:00Z"/>
        </w:rPr>
      </w:pPr>
      <w:del w:id="10411" w:author="Sayali Dev" w:date="2018-01-31T17:54:00Z">
        <w:r w:rsidDel="009A119E">
          <w:delText>Log on</w:delText>
        </w:r>
      </w:del>
      <w:del w:id="10412" w:author="Sayali Dev" w:date="2018-02-21T15:56:00Z">
        <w:r w:rsidDel="00CE5E77">
          <w:delText xml:space="preserve"> to the application using your </w:delText>
        </w:r>
      </w:del>
      <w:del w:id="10413" w:author="Sayali Dev" w:date="2018-01-31T17:55:00Z">
        <w:r w:rsidDel="00A62626">
          <w:delText>logon</w:delText>
        </w:r>
      </w:del>
      <w:del w:id="10414" w:author="Sayali Dev" w:date="2018-02-21T15:56:00Z">
        <w:r w:rsidDel="00CE5E77">
          <w:delText xml:space="preserve"> credentials. </w:delText>
        </w:r>
      </w:del>
    </w:p>
    <w:p w14:paraId="5ACCB87E" w14:textId="4CDF1F4B" w:rsidR="00F2232B" w:rsidDel="00CE5E77" w:rsidRDefault="00F2232B" w:rsidP="00F2232B">
      <w:pPr>
        <w:ind w:left="720"/>
        <w:rPr>
          <w:del w:id="10415" w:author="Sayali Dev" w:date="2018-02-21T15:56:00Z"/>
        </w:rPr>
      </w:pPr>
      <w:del w:id="10416" w:author="Sayali Dev" w:date="2018-02-21T15:56:00Z">
        <w:r w:rsidDel="00CE5E77">
          <w:delText xml:space="preserve">The CIRRASPEC home page appears. </w:delText>
        </w:r>
      </w:del>
    </w:p>
    <w:p w14:paraId="7ACEB1F5" w14:textId="26C05FC8" w:rsidR="00F2232B" w:rsidDel="00CE5E77" w:rsidRDefault="00F2232B" w:rsidP="00F2232B">
      <w:pPr>
        <w:ind w:left="720"/>
        <w:rPr>
          <w:del w:id="10417" w:author="Sayali Dev" w:date="2018-02-21T15:56:00Z"/>
        </w:rPr>
      </w:pPr>
    </w:p>
    <w:p w14:paraId="668DEB54" w14:textId="1D64C049" w:rsidR="00F2232B" w:rsidDel="00CE5E77" w:rsidRDefault="00F2232B" w:rsidP="00C9791D">
      <w:pPr>
        <w:numPr>
          <w:ilvl w:val="0"/>
          <w:numId w:val="150"/>
        </w:numPr>
        <w:rPr>
          <w:del w:id="10418" w:author="Sayali Dev" w:date="2018-02-21T15:56:00Z"/>
        </w:rPr>
      </w:pPr>
      <w:del w:id="10419"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6D89E1EF" w14:textId="6435C474" w:rsidR="00F2232B" w:rsidDel="00CE5E77" w:rsidRDefault="00F2232B" w:rsidP="00F2232B">
      <w:pPr>
        <w:pStyle w:val="BodyText"/>
        <w:ind w:left="720" w:right="720"/>
        <w:rPr>
          <w:del w:id="10420" w:author="Sayali Dev" w:date="2018-02-21T15:56:00Z"/>
        </w:rPr>
      </w:pPr>
      <w:del w:id="10421" w:author="Sayali Dev" w:date="2018-02-21T15:56:00Z">
        <w:r w:rsidDel="00CE5E77">
          <w:delText xml:space="preserve">The </w:delText>
        </w:r>
        <w:r w:rsidRPr="0036231A" w:rsidDel="00CE5E77">
          <w:rPr>
            <w:b/>
          </w:rPr>
          <w:delText xml:space="preserve">Inventory Bulk </w:delText>
        </w:r>
        <w:r w:rsidDel="00CE5E77">
          <w:rPr>
            <w:b/>
            <w:lang w:val="en-US"/>
          </w:rPr>
          <w:delText>Modifications</w:delText>
        </w:r>
        <w:r w:rsidDel="00CE5E77">
          <w:delText xml:space="preserve"> page appears.</w:delText>
        </w:r>
      </w:del>
    </w:p>
    <w:p w14:paraId="5DAD87A8" w14:textId="7DBE88B4" w:rsidR="00F2232B" w:rsidDel="00CE5E77" w:rsidRDefault="00F2232B" w:rsidP="00F2232B">
      <w:pPr>
        <w:pStyle w:val="BodyText"/>
        <w:ind w:left="720" w:right="720"/>
        <w:rPr>
          <w:del w:id="10422" w:author="Sayali Dev" w:date="2018-02-21T15:56:00Z"/>
        </w:rPr>
      </w:pPr>
    </w:p>
    <w:p w14:paraId="653A1F5B" w14:textId="4C523380" w:rsidR="00F2232B" w:rsidRPr="00FF2F16" w:rsidDel="00CE5E77" w:rsidRDefault="00F2232B" w:rsidP="00C9791D">
      <w:pPr>
        <w:pStyle w:val="BodyText"/>
        <w:numPr>
          <w:ilvl w:val="0"/>
          <w:numId w:val="150"/>
        </w:numPr>
        <w:ind w:right="720"/>
        <w:rPr>
          <w:del w:id="10423" w:author="Sayali Dev" w:date="2018-02-21T15:56:00Z"/>
        </w:rPr>
      </w:pPr>
      <w:del w:id="10424" w:author="Sayali Dev" w:date="2018-02-21T15:56:00Z">
        <w:r w:rsidDel="00CE5E77">
          <w:delText xml:space="preserve">Click the </w:delText>
        </w:r>
        <w:r w:rsidRPr="0066516F" w:rsidDel="00CE5E77">
          <w:rPr>
            <w:b/>
          </w:rPr>
          <w:delText>Search Inventory</w:delText>
        </w:r>
        <w:r w:rsidDel="00CE5E77">
          <w:delText xml:space="preserve"> link.</w:delText>
        </w:r>
      </w:del>
    </w:p>
    <w:p w14:paraId="01D1D269" w14:textId="0EF69F20" w:rsidR="00F2232B" w:rsidRPr="00FA0210" w:rsidDel="00CE5E77" w:rsidRDefault="00F2232B" w:rsidP="00F2232B">
      <w:pPr>
        <w:pStyle w:val="BodyText"/>
        <w:ind w:right="360"/>
        <w:rPr>
          <w:del w:id="10425" w:author="Sayali Dev" w:date="2018-02-21T15:56:00Z"/>
          <w:lang w:val="en-US"/>
        </w:rPr>
      </w:pPr>
      <w:del w:id="10426" w:author="Sayali Dev" w:date="2018-02-21T15:56:00Z">
        <w:r w:rsidDel="00CE5E77">
          <w:tab/>
          <w:delText xml:space="preserve">The </w:delText>
        </w:r>
        <w:r w:rsidRPr="005659FA" w:rsidDel="00CE5E77">
          <w:rPr>
            <w:b/>
          </w:rPr>
          <w:delText>Search Samples and Worklists</w:delText>
        </w:r>
        <w:r w:rsidDel="00CE5E77">
          <w:delText xml:space="preserve"> window appears.</w:delText>
        </w:r>
      </w:del>
    </w:p>
    <w:p w14:paraId="6981AC48" w14:textId="7B744653" w:rsidR="00F2232B" w:rsidDel="00CE5E77" w:rsidRDefault="00F2232B" w:rsidP="00F2232B">
      <w:pPr>
        <w:rPr>
          <w:del w:id="10427" w:author="Sayali Dev" w:date="2018-02-21T15:56:00Z"/>
        </w:rPr>
      </w:pPr>
      <w:del w:id="10428" w:author="Sayali Dev" w:date="2018-02-21T15:56:00Z">
        <w:r w:rsidDel="00CE5E77">
          <w:delText xml:space="preserve"> </w:delText>
        </w:r>
      </w:del>
    </w:p>
    <w:p w14:paraId="2EBB3175" w14:textId="36BACF38" w:rsidR="00F2232B" w:rsidDel="00CE5E77" w:rsidRDefault="00F2232B" w:rsidP="00F2232B">
      <w:pPr>
        <w:rPr>
          <w:del w:id="10429" w:author="Sayali Dev" w:date="2018-02-21T15:56:00Z"/>
        </w:rPr>
      </w:pPr>
    </w:p>
    <w:p w14:paraId="5E65242D" w14:textId="471A108C" w:rsidR="00F2232B" w:rsidRPr="00C51E7A" w:rsidDel="00CE5E77" w:rsidRDefault="00F2232B" w:rsidP="00F2232B">
      <w:pPr>
        <w:pStyle w:val="BodyText"/>
        <w:ind w:right="540"/>
        <w:rPr>
          <w:del w:id="10430" w:author="Sayali Dev" w:date="2018-02-21T15:56:00Z"/>
          <w:lang w:val="en-US"/>
        </w:rPr>
      </w:pPr>
      <w:del w:id="10431" w:author="Sayali Dev" w:date="2018-02-21T15:56:00Z">
        <w:r w:rsidDel="00CE5E77">
          <w:delText xml:space="preserve">To </w:delText>
        </w:r>
        <w:r w:rsidRPr="0096544F" w:rsidDel="00CE5E77">
          <w:rPr>
            <w:lang w:val="en-US"/>
          </w:rPr>
          <w:delText xml:space="preserve">search </w:delText>
        </w:r>
        <w:r w:rsidDel="00CE5E77">
          <w:rPr>
            <w:lang w:val="en-US"/>
          </w:rPr>
          <w:delText xml:space="preserve">for </w:delText>
        </w:r>
        <w:r w:rsidRPr="0096544F" w:rsidDel="00CE5E77">
          <w:rPr>
            <w:lang w:val="en-US"/>
          </w:rPr>
          <w:delText>biospecimen</w:delText>
        </w:r>
        <w:r w:rsidDel="00CE5E77">
          <w:delText>s</w:delText>
        </w:r>
        <w:r w:rsidRPr="0096544F" w:rsidDel="00CE5E77">
          <w:rPr>
            <w:lang w:val="en-US"/>
          </w:rPr>
          <w:delText xml:space="preserve"> by </w:delText>
        </w:r>
        <w:r w:rsidDel="00CE5E77">
          <w:rPr>
            <w:lang w:val="en-US"/>
          </w:rPr>
          <w:delText>Basic, Inventory</w:delText>
        </w:r>
        <w:r w:rsidRPr="0096544F" w:rsidDel="00CE5E77">
          <w:rPr>
            <w:lang w:val="en-US"/>
          </w:rPr>
          <w:delText xml:space="preserve"> </w:delText>
        </w:r>
        <w:r w:rsidDel="00CE5E77">
          <w:rPr>
            <w:lang w:val="en-US"/>
          </w:rPr>
          <w:delText xml:space="preserve">or </w:delText>
        </w:r>
        <w:r w:rsidRPr="0096544F" w:rsidDel="00CE5E77">
          <w:rPr>
            <w:lang w:val="en-US"/>
          </w:rPr>
          <w:delText xml:space="preserve">LIMS </w:delText>
        </w:r>
        <w:r w:rsidDel="00CE5E77">
          <w:rPr>
            <w:lang w:val="en-US"/>
          </w:rPr>
          <w:delText>data</w:delText>
        </w:r>
        <w:r w:rsidDel="00CE5E77">
          <w:delText>:</w:delText>
        </w:r>
        <w:r w:rsidDel="00CE5E77">
          <w:rPr>
            <w:lang w:val="en-US"/>
          </w:rPr>
          <w:br/>
        </w:r>
      </w:del>
    </w:p>
    <w:p w14:paraId="6929C7E8" w14:textId="47811C78" w:rsidR="00F2232B" w:rsidRPr="0096544F" w:rsidDel="00CE5E77" w:rsidRDefault="00F2232B" w:rsidP="00C9791D">
      <w:pPr>
        <w:pStyle w:val="BodyText"/>
        <w:numPr>
          <w:ilvl w:val="0"/>
          <w:numId w:val="211"/>
        </w:numPr>
        <w:tabs>
          <w:tab w:val="left" w:pos="720"/>
        </w:tabs>
        <w:ind w:right="540"/>
        <w:rPr>
          <w:del w:id="10432" w:author="Sayali Dev" w:date="2018-02-21T15:56:00Z"/>
        </w:rPr>
      </w:pPr>
      <w:del w:id="10433" w:author="Sayali Dev" w:date="2018-02-21T15:56:00Z">
        <w:r w:rsidDel="00CE5E77">
          <w:rPr>
            <w:lang w:val="en-US"/>
          </w:rPr>
          <w:delText>C</w:delText>
        </w:r>
        <w:r w:rsidRPr="00FF2F16" w:rsidDel="00CE5E77">
          <w:delText xml:space="preserve">lick the </w:delText>
        </w:r>
        <w:r w:rsidRPr="0096544F" w:rsidDel="00CE5E77">
          <w:rPr>
            <w:b/>
          </w:rPr>
          <w:delText>Search Inventory</w:delText>
        </w:r>
        <w:r w:rsidDel="00CE5E77">
          <w:delText xml:space="preserve"> link.</w:delText>
        </w:r>
        <w:r w:rsidDel="00CE5E77">
          <w:rPr>
            <w:lang w:val="en-US"/>
          </w:rPr>
          <w:br/>
        </w:r>
        <w:r w:rsidDel="00CE5E77">
          <w:delText xml:space="preserve">The </w:delText>
        </w:r>
        <w:r w:rsidRPr="0096544F" w:rsidDel="00CE5E77">
          <w:rPr>
            <w:b/>
          </w:rPr>
          <w:delText xml:space="preserve">Search Samples and Worklists </w:delText>
        </w:r>
        <w:r w:rsidDel="00CE5E77">
          <w:delText>page appears</w:delText>
        </w:r>
        <w:r w:rsidDel="00CE5E77">
          <w:rPr>
            <w:lang w:val="en-US"/>
          </w:rPr>
          <w:delText>.</w:delText>
        </w:r>
        <w:r w:rsidDel="00CE5E77">
          <w:rPr>
            <w:lang w:val="en-US"/>
          </w:rPr>
          <w:br/>
        </w:r>
      </w:del>
    </w:p>
    <w:p w14:paraId="02E70F43" w14:textId="55478ABF" w:rsidR="00F2232B" w:rsidRPr="0096544F" w:rsidDel="00CE5E77" w:rsidRDefault="00F2232B" w:rsidP="00C9791D">
      <w:pPr>
        <w:pStyle w:val="BodyText"/>
        <w:numPr>
          <w:ilvl w:val="0"/>
          <w:numId w:val="211"/>
        </w:numPr>
        <w:tabs>
          <w:tab w:val="left" w:pos="720"/>
        </w:tabs>
        <w:ind w:right="540"/>
        <w:rPr>
          <w:del w:id="10434" w:author="Sayali Dev" w:date="2018-02-21T15:56:00Z"/>
        </w:rPr>
      </w:pPr>
      <w:del w:id="10435" w:author="Sayali Dev" w:date="2018-02-21T15:56:00Z">
        <w:r w:rsidDel="00CE5E77">
          <w:rPr>
            <w:lang w:val="en-US"/>
          </w:rPr>
          <w:delText xml:space="preserve">On the </w:delText>
        </w:r>
        <w:r w:rsidRPr="00FA0210" w:rsidDel="00CE5E77">
          <w:rPr>
            <w:b/>
            <w:lang w:val="en-US"/>
          </w:rPr>
          <w:delText>Search Samples</w:delText>
        </w:r>
        <w:r w:rsidDel="00CE5E77">
          <w:rPr>
            <w:lang w:val="en-US"/>
          </w:rPr>
          <w:delText xml:space="preserve"> tab, s</w:delText>
        </w:r>
        <w:r w:rsidDel="00CE5E77">
          <w:delText>elect the appropriate checkbox</w:delText>
        </w:r>
        <w:r w:rsidDel="00CE5E77">
          <w:rPr>
            <w:lang w:val="en-US"/>
          </w:rPr>
          <w:delText xml:space="preserve"> to display the Basic, Inventory or LIMS search fields</w:delText>
        </w:r>
        <w:r w:rsidDel="00CE5E77">
          <w:delText>.</w:delText>
        </w:r>
        <w:r w:rsidRPr="0096544F" w:rsidDel="00CE5E77">
          <w:rPr>
            <w:lang w:val="en-US"/>
          </w:rPr>
          <w:br/>
        </w:r>
        <w:r w:rsidRPr="0096544F" w:rsidDel="00CE5E77">
          <w:rPr>
            <w:b/>
          </w:rPr>
          <w:delText xml:space="preserve">Note: </w:delText>
        </w:r>
        <w:r w:rsidDel="00CE5E77">
          <w:delText xml:space="preserve">You can select more than one checkbox. </w:delText>
        </w:r>
        <w:r w:rsidRPr="0096544F" w:rsidDel="00CE5E77">
          <w:rPr>
            <w:lang w:val="en-US"/>
          </w:rPr>
          <w:br/>
        </w:r>
        <w:r w:rsidDel="00CE5E77">
          <w:delText xml:space="preserve">The search fields </w:delText>
        </w:r>
        <w:r w:rsidRPr="0096544F" w:rsidDel="00CE5E77">
          <w:rPr>
            <w:lang w:val="en-US"/>
          </w:rPr>
          <w:delText xml:space="preserve">associated with your selection </w:delText>
        </w:r>
        <w:r w:rsidDel="00CE5E77">
          <w:delText>appear.</w:delText>
        </w:r>
        <w:r w:rsidRPr="0096544F" w:rsidDel="00CE5E77">
          <w:rPr>
            <w:lang w:val="en-US"/>
          </w:rPr>
          <w:br/>
        </w:r>
      </w:del>
    </w:p>
    <w:p w14:paraId="75413A1B" w14:textId="5E3DC553" w:rsidR="00F2232B" w:rsidDel="00CE5E77" w:rsidRDefault="00F2232B" w:rsidP="00F2232B">
      <w:pPr>
        <w:pStyle w:val="BodyText"/>
        <w:ind w:left="810" w:right="540"/>
        <w:rPr>
          <w:del w:id="10436" w:author="Sayali Dev" w:date="2018-02-21T15:56:00Z"/>
        </w:rPr>
      </w:pPr>
      <w:del w:id="10437" w:author="Sayali Dev" w:date="2018-02-21T15:56:00Z">
        <w:r w:rsidDel="00CE5E77">
          <w:rPr>
            <w:noProof/>
          </w:rPr>
          <w:drawing>
            <wp:inline distT="0" distB="0" distL="0" distR="0" wp14:anchorId="13FC10C9" wp14:editId="481CB441">
              <wp:extent cx="6131885" cy="2832677"/>
              <wp:effectExtent l="19050" t="19050" r="21590" b="2540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42057" cy="2837376"/>
                      </a:xfrm>
                      <a:prstGeom prst="rect">
                        <a:avLst/>
                      </a:prstGeom>
                      <a:ln w="3175">
                        <a:solidFill>
                          <a:schemeClr val="tx1"/>
                        </a:solidFill>
                      </a:ln>
                    </pic:spPr>
                  </pic:pic>
                </a:graphicData>
              </a:graphic>
            </wp:inline>
          </w:drawing>
        </w:r>
      </w:del>
    </w:p>
    <w:p w14:paraId="625F0390" w14:textId="24828416" w:rsidR="00F2232B" w:rsidDel="00CE5E77" w:rsidRDefault="00F2232B" w:rsidP="00F2232B">
      <w:pPr>
        <w:pStyle w:val="Figure"/>
        <w:tabs>
          <w:tab w:val="clear" w:pos="1710"/>
          <w:tab w:val="num" w:pos="1800"/>
        </w:tabs>
        <w:ind w:left="1152" w:hanging="432"/>
        <w:rPr>
          <w:del w:id="10438" w:author="Sayali Dev" w:date="2018-02-21T15:56:00Z"/>
        </w:rPr>
      </w:pPr>
      <w:del w:id="10439" w:author="Sayali Dev" w:date="2018-02-21T15:56:00Z">
        <w:r w:rsidDel="00CE5E77">
          <w:delText xml:space="preserve"> Search Samples window – search fields</w:delText>
        </w:r>
      </w:del>
    </w:p>
    <w:p w14:paraId="72188F7D" w14:textId="3E1218A2" w:rsidR="00F2232B" w:rsidRPr="009B2B67" w:rsidDel="00CE5E77" w:rsidRDefault="00F2232B" w:rsidP="00F2232B">
      <w:pPr>
        <w:rPr>
          <w:del w:id="10440" w:author="Sayali Dev" w:date="2018-02-21T15:56:00Z"/>
        </w:rPr>
      </w:pPr>
    </w:p>
    <w:p w14:paraId="3345A8FE" w14:textId="3C781CB2" w:rsidR="00F2232B" w:rsidRPr="0070334C" w:rsidDel="00CE5E77" w:rsidRDefault="00F2232B" w:rsidP="00F2232B">
      <w:pPr>
        <w:ind w:left="720" w:right="540"/>
        <w:rPr>
          <w:del w:id="10441" w:author="Sayali Dev" w:date="2018-02-21T15:56:00Z"/>
          <w:b/>
        </w:rPr>
      </w:pPr>
      <w:del w:id="10442" w:author="Sayali Dev" w:date="2018-02-21T15:56:00Z">
        <w:r w:rsidDel="00CE5E77">
          <w:delText>Enter</w:delText>
        </w:r>
        <w:r w:rsidRPr="008B0550" w:rsidDel="00CE5E77">
          <w:delText xml:space="preserve"> appropriate</w:delText>
        </w:r>
        <w:r w:rsidDel="00CE5E77">
          <w:delText xml:space="preserve"> information in each field. Following table lists each field and its description. </w:delText>
        </w:r>
        <w:r w:rsidDel="00CE5E77">
          <w:br/>
        </w:r>
        <w:r w:rsidRPr="0070334C" w:rsidDel="00CE5E77">
          <w:rPr>
            <w:b/>
          </w:rPr>
          <w:delText xml:space="preserve">Note: </w:delText>
        </w:r>
      </w:del>
    </w:p>
    <w:p w14:paraId="1270F869" w14:textId="5DEA381B" w:rsidR="00F2232B" w:rsidDel="00CE5E77" w:rsidRDefault="00F2232B" w:rsidP="00F2232B">
      <w:pPr>
        <w:numPr>
          <w:ilvl w:val="0"/>
          <w:numId w:val="19"/>
        </w:numPr>
        <w:ind w:left="1440" w:right="540"/>
        <w:rPr>
          <w:del w:id="10443" w:author="Sayali Dev" w:date="2018-02-21T15:56:00Z"/>
        </w:rPr>
      </w:pPr>
      <w:del w:id="10444" w:author="Sayali Dev" w:date="2018-02-21T15:56:00Z">
        <w:r w:rsidDel="00CE5E77">
          <w:delText xml:space="preserve">You can use one field or a combination of fields to search for a biospecimen. </w:delText>
        </w:r>
      </w:del>
    </w:p>
    <w:p w14:paraId="12F68959" w14:textId="36B8E028" w:rsidR="00F2232B" w:rsidDel="00CE5E77" w:rsidRDefault="00F2232B" w:rsidP="00F2232B">
      <w:pPr>
        <w:numPr>
          <w:ilvl w:val="0"/>
          <w:numId w:val="19"/>
        </w:numPr>
        <w:ind w:left="1440" w:right="540"/>
        <w:rPr>
          <w:del w:id="10445" w:author="Sayali Dev" w:date="2018-02-21T15:56:00Z"/>
        </w:rPr>
      </w:pPr>
      <w:del w:id="10446" w:author="Sayali Dev" w:date="2018-02-21T15:56:00Z">
        <w:r w:rsidDel="00CE5E77">
          <w:delText xml:space="preserve">You can type the full or partial value in a search field along with an asterisk (*) before or after the partial value. For example, if you type </w:delText>
        </w:r>
        <w:r w:rsidRPr="00914542" w:rsidDel="00CE5E77">
          <w:rPr>
            <w:b/>
          </w:rPr>
          <w:delText>02*</w:delText>
        </w:r>
        <w:r w:rsidDel="00CE5E77">
          <w:delText xml:space="preserve">, you obtain records that begin with 02. If you type </w:delText>
        </w:r>
        <w:r w:rsidRPr="00914542" w:rsidDel="00CE5E77">
          <w:rPr>
            <w:b/>
          </w:rPr>
          <w:delText>*02</w:delText>
        </w:r>
        <w:r w:rsidDel="00CE5E77">
          <w:delText>, you obtain records that end with 02.</w:delText>
        </w:r>
        <w:r w:rsidDel="00CE5E77">
          <w:br/>
        </w:r>
      </w:del>
    </w:p>
    <w:p w14:paraId="16FFCD76" w14:textId="6D37F6A4" w:rsidR="00F2232B" w:rsidRPr="009C1427" w:rsidDel="00CE5E77" w:rsidRDefault="00F2232B" w:rsidP="00C9791D">
      <w:pPr>
        <w:pStyle w:val="BodyText"/>
        <w:numPr>
          <w:ilvl w:val="0"/>
          <w:numId w:val="211"/>
        </w:numPr>
        <w:ind w:right="270"/>
        <w:rPr>
          <w:del w:id="10447" w:author="Sayali Dev" w:date="2018-02-21T15:56:00Z"/>
          <w:b/>
          <w:lang w:val="en-US"/>
        </w:rPr>
      </w:pPr>
      <w:del w:id="10448" w:author="Sayali Dev" w:date="2018-02-21T15:56:00Z">
        <w:r w:rsidRPr="009C1427" w:rsidDel="00CE5E77">
          <w:rPr>
            <w:b/>
            <w:lang w:val="en-US"/>
          </w:rPr>
          <w:delText xml:space="preserve">Table </w:delText>
        </w:r>
        <w:r w:rsidRPr="009C1427" w:rsidDel="00CE5E77">
          <w:rPr>
            <w:b/>
          </w:rPr>
          <w:fldChar w:fldCharType="begin"/>
        </w:r>
        <w:r w:rsidRPr="009C1427" w:rsidDel="00CE5E77">
          <w:rPr>
            <w:b/>
            <w:lang w:val="en-US"/>
          </w:rPr>
          <w:delInstrText xml:space="preserve"> SEQ Figure \* ARABIC </w:delInstrText>
        </w:r>
        <w:r w:rsidRPr="009C1427" w:rsidDel="00CE5E77">
          <w:rPr>
            <w:b/>
          </w:rPr>
          <w:fldChar w:fldCharType="separate"/>
        </w:r>
        <w:r w:rsidR="00EB76E3" w:rsidDel="00CE5E77">
          <w:rPr>
            <w:b/>
            <w:noProof/>
            <w:lang w:val="en-US"/>
          </w:rPr>
          <w:delText>53</w:delText>
        </w:r>
        <w:r w:rsidRPr="009C1427" w:rsidDel="00CE5E77">
          <w:rPr>
            <w:b/>
          </w:rPr>
          <w:fldChar w:fldCharType="end"/>
        </w:r>
        <w:r w:rsidRPr="009C1427" w:rsidDel="00CE5E77">
          <w:rPr>
            <w:b/>
            <w:lang w:val="en-US"/>
          </w:rPr>
          <w:delText>: Search Samples search fields</w:delText>
        </w:r>
      </w:del>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380"/>
      </w:tblGrid>
      <w:tr w:rsidR="00F2232B" w:rsidRPr="007A152E" w:rsidDel="00CE5E77" w14:paraId="0FFD5A12" w14:textId="7C669A1B" w:rsidTr="00F2232B">
        <w:trPr>
          <w:cantSplit/>
          <w:trHeight w:val="288"/>
          <w:tblHeader/>
          <w:del w:id="10449" w:author="Sayali Dev" w:date="2018-02-21T15:56:00Z"/>
        </w:trPr>
        <w:tc>
          <w:tcPr>
            <w:tcW w:w="2228" w:type="dxa"/>
            <w:shd w:val="clear" w:color="auto" w:fill="BFBFBF"/>
            <w:vAlign w:val="center"/>
          </w:tcPr>
          <w:p w14:paraId="6E79EF32" w14:textId="22A80BA7" w:rsidR="00F2232B" w:rsidRPr="007A152E" w:rsidDel="00CE5E77" w:rsidRDefault="00F2232B" w:rsidP="00F2232B">
            <w:pPr>
              <w:rPr>
                <w:del w:id="10450" w:author="Sayali Dev" w:date="2018-02-21T15:56:00Z"/>
                <w:b/>
              </w:rPr>
            </w:pPr>
            <w:del w:id="10451" w:author="Sayali Dev" w:date="2018-02-21T15:56:00Z">
              <w:r w:rsidDel="00CE5E77">
                <w:rPr>
                  <w:b/>
                </w:rPr>
                <w:delText>Field</w:delText>
              </w:r>
            </w:del>
          </w:p>
        </w:tc>
        <w:tc>
          <w:tcPr>
            <w:tcW w:w="7380" w:type="dxa"/>
            <w:shd w:val="clear" w:color="auto" w:fill="BFBFBF"/>
            <w:vAlign w:val="center"/>
          </w:tcPr>
          <w:p w14:paraId="56DA4E5E" w14:textId="0FB70C7C" w:rsidR="00F2232B" w:rsidRPr="007A152E" w:rsidDel="00CE5E77" w:rsidRDefault="00F2232B" w:rsidP="00F2232B">
            <w:pPr>
              <w:rPr>
                <w:del w:id="10452" w:author="Sayali Dev" w:date="2018-02-21T15:56:00Z"/>
                <w:b/>
              </w:rPr>
            </w:pPr>
            <w:del w:id="10453" w:author="Sayali Dev" w:date="2018-02-21T15:56:00Z">
              <w:r w:rsidRPr="007A152E" w:rsidDel="00CE5E77">
                <w:rPr>
                  <w:b/>
                </w:rPr>
                <w:delText>Description</w:delText>
              </w:r>
            </w:del>
          </w:p>
        </w:tc>
      </w:tr>
      <w:tr w:rsidR="00F2232B" w:rsidDel="00CE5E77" w14:paraId="7AD62436" w14:textId="350403B3" w:rsidTr="00F2232B">
        <w:trPr>
          <w:cantSplit/>
          <w:trHeight w:val="288"/>
          <w:del w:id="10454" w:author="Sayali Dev" w:date="2018-02-21T15:56:00Z"/>
        </w:trPr>
        <w:tc>
          <w:tcPr>
            <w:tcW w:w="9608" w:type="dxa"/>
            <w:gridSpan w:val="2"/>
            <w:shd w:val="clear" w:color="auto" w:fill="BFBFBF"/>
            <w:vAlign w:val="center"/>
          </w:tcPr>
          <w:p w14:paraId="057529ED" w14:textId="0CBC75E8" w:rsidR="00F2232B" w:rsidDel="00CE5E77" w:rsidRDefault="00F2232B" w:rsidP="00F2232B">
            <w:pPr>
              <w:rPr>
                <w:del w:id="10455" w:author="Sayali Dev" w:date="2018-02-21T15:56:00Z"/>
              </w:rPr>
            </w:pPr>
            <w:del w:id="10456" w:author="Sayali Dev" w:date="2018-02-21T15:56:00Z">
              <w:r w:rsidRPr="005C22E1" w:rsidDel="00CE5E77">
                <w:rPr>
                  <w:b/>
                </w:rPr>
                <w:delText>Basic</w:delText>
              </w:r>
              <w:r w:rsidDel="00CE5E77">
                <w:delText xml:space="preserve"> search fields</w:delText>
              </w:r>
            </w:del>
          </w:p>
        </w:tc>
      </w:tr>
      <w:tr w:rsidR="00F2232B" w:rsidDel="00CE5E77" w14:paraId="443F9727" w14:textId="6B2C4AFC" w:rsidTr="00F2232B">
        <w:trPr>
          <w:cantSplit/>
          <w:trHeight w:val="288"/>
          <w:del w:id="10457" w:author="Sayali Dev" w:date="2018-02-21T15:56:00Z"/>
        </w:trPr>
        <w:tc>
          <w:tcPr>
            <w:tcW w:w="2228" w:type="dxa"/>
            <w:vAlign w:val="center"/>
          </w:tcPr>
          <w:p w14:paraId="043837E3" w14:textId="2B807B3C" w:rsidR="00F2232B" w:rsidDel="00CE5E77" w:rsidRDefault="00F2232B" w:rsidP="00F2232B">
            <w:pPr>
              <w:rPr>
                <w:del w:id="10458" w:author="Sayali Dev" w:date="2018-02-21T15:56:00Z"/>
                <w:b/>
              </w:rPr>
            </w:pPr>
            <w:del w:id="10459" w:author="Sayali Dev" w:date="2018-02-21T15:56:00Z">
              <w:r w:rsidDel="00CE5E77">
                <w:rPr>
                  <w:b/>
                </w:rPr>
                <w:delText>Identifier</w:delText>
              </w:r>
            </w:del>
          </w:p>
        </w:tc>
        <w:tc>
          <w:tcPr>
            <w:tcW w:w="7380" w:type="dxa"/>
            <w:vAlign w:val="center"/>
          </w:tcPr>
          <w:p w14:paraId="7BC4B423" w14:textId="72A626D2" w:rsidR="00F2232B" w:rsidDel="00CE5E77" w:rsidRDefault="00F2232B" w:rsidP="00F2232B">
            <w:pPr>
              <w:rPr>
                <w:del w:id="10460" w:author="Sayali Dev" w:date="2018-02-21T15:56:00Z"/>
              </w:rPr>
            </w:pPr>
            <w:del w:id="10461" w:author="Sayali Dev" w:date="2018-02-21T15:56:00Z">
              <w:r w:rsidDel="00CE5E77">
                <w:delText xml:space="preserve">Type a biospecimen identifier to search for a specific biospecimen. </w:delText>
              </w:r>
            </w:del>
          </w:p>
        </w:tc>
      </w:tr>
      <w:tr w:rsidR="00F2232B" w:rsidDel="00CE5E77" w14:paraId="0523A624" w14:textId="02A6959E" w:rsidTr="00F2232B">
        <w:trPr>
          <w:cantSplit/>
          <w:trHeight w:val="288"/>
          <w:del w:id="10462" w:author="Sayali Dev" w:date="2018-02-21T15:56:00Z"/>
        </w:trPr>
        <w:tc>
          <w:tcPr>
            <w:tcW w:w="2228" w:type="dxa"/>
            <w:vAlign w:val="center"/>
          </w:tcPr>
          <w:p w14:paraId="5696977F" w14:textId="12289D31" w:rsidR="00F2232B" w:rsidDel="00CE5E77" w:rsidRDefault="00F2232B" w:rsidP="00F2232B">
            <w:pPr>
              <w:rPr>
                <w:del w:id="10463" w:author="Sayali Dev" w:date="2018-02-21T15:56:00Z"/>
                <w:b/>
              </w:rPr>
            </w:pPr>
            <w:del w:id="10464" w:author="Sayali Dev" w:date="2018-02-21T15:56:00Z">
              <w:r w:rsidDel="00CE5E77">
                <w:rPr>
                  <w:b/>
                </w:rPr>
                <w:delText>Identifier Type</w:delText>
              </w:r>
            </w:del>
          </w:p>
        </w:tc>
        <w:tc>
          <w:tcPr>
            <w:tcW w:w="7380" w:type="dxa"/>
            <w:vAlign w:val="center"/>
          </w:tcPr>
          <w:p w14:paraId="6A3EC54A" w14:textId="4DDBC1CC" w:rsidR="00F2232B" w:rsidDel="00CE5E77" w:rsidRDefault="00F2232B" w:rsidP="00F2232B">
            <w:pPr>
              <w:rPr>
                <w:del w:id="10465" w:author="Sayali Dev" w:date="2018-02-21T15:56:00Z"/>
              </w:rPr>
            </w:pPr>
            <w:del w:id="10466" w:author="Sayali Dev" w:date="2018-02-21T15:56:00Z">
              <w:r w:rsidDel="00CE5E77">
                <w:delText>Click one or more identifier types to search for all biospecimens with that identifier type.</w:delText>
              </w:r>
            </w:del>
          </w:p>
        </w:tc>
      </w:tr>
      <w:tr w:rsidR="00F2232B" w:rsidDel="00CE5E77" w14:paraId="07928EC3" w14:textId="3CD4C033" w:rsidTr="00F2232B">
        <w:trPr>
          <w:cantSplit/>
          <w:trHeight w:val="288"/>
          <w:del w:id="10467" w:author="Sayali Dev" w:date="2018-02-21T15:56:00Z"/>
        </w:trPr>
        <w:tc>
          <w:tcPr>
            <w:tcW w:w="2228" w:type="dxa"/>
            <w:vAlign w:val="center"/>
          </w:tcPr>
          <w:p w14:paraId="43A96907" w14:textId="167A6232" w:rsidR="00F2232B" w:rsidDel="00CE5E77" w:rsidRDefault="00F2232B" w:rsidP="00F2232B">
            <w:pPr>
              <w:rPr>
                <w:del w:id="10468" w:author="Sayali Dev" w:date="2018-02-21T15:56:00Z"/>
                <w:b/>
              </w:rPr>
            </w:pPr>
            <w:del w:id="10469" w:author="Sayali Dev" w:date="2018-02-21T15:56:00Z">
              <w:r w:rsidDel="00CE5E77">
                <w:rPr>
                  <w:b/>
                </w:rPr>
                <w:delText>Project</w:delText>
              </w:r>
            </w:del>
          </w:p>
        </w:tc>
        <w:tc>
          <w:tcPr>
            <w:tcW w:w="7380" w:type="dxa"/>
            <w:vAlign w:val="center"/>
          </w:tcPr>
          <w:p w14:paraId="552F02FD" w14:textId="703859AA" w:rsidR="00F2232B" w:rsidDel="00CE5E77" w:rsidRDefault="00F2232B" w:rsidP="00F2232B">
            <w:pPr>
              <w:rPr>
                <w:del w:id="10470" w:author="Sayali Dev" w:date="2018-02-21T15:56:00Z"/>
              </w:rPr>
            </w:pPr>
            <w:del w:id="10471" w:author="Sayali Dev" w:date="2018-02-21T15:56:00Z">
              <w:r w:rsidDel="00CE5E77">
                <w:delText>Click the appropriate Project to search for all biospecimens associated with that Project.</w:delText>
              </w:r>
            </w:del>
          </w:p>
        </w:tc>
      </w:tr>
      <w:tr w:rsidR="00F2232B" w:rsidDel="00CE5E77" w14:paraId="0032CE62" w14:textId="6E2068EA" w:rsidTr="00F2232B">
        <w:trPr>
          <w:cantSplit/>
          <w:trHeight w:val="288"/>
          <w:del w:id="10472" w:author="Sayali Dev" w:date="2018-02-21T15:56:00Z"/>
        </w:trPr>
        <w:tc>
          <w:tcPr>
            <w:tcW w:w="2228" w:type="dxa"/>
            <w:vAlign w:val="center"/>
          </w:tcPr>
          <w:p w14:paraId="1C7B8311" w14:textId="1116ED4E" w:rsidR="00F2232B" w:rsidDel="00CE5E77" w:rsidRDefault="00F2232B" w:rsidP="00F2232B">
            <w:pPr>
              <w:rPr>
                <w:del w:id="10473" w:author="Sayali Dev" w:date="2018-02-21T15:56:00Z"/>
                <w:b/>
              </w:rPr>
            </w:pPr>
            <w:del w:id="10474" w:author="Sayali Dev" w:date="2018-02-21T15:56:00Z">
              <w:r w:rsidDel="00CE5E77">
                <w:rPr>
                  <w:b/>
                </w:rPr>
                <w:delText>Collection</w:delText>
              </w:r>
            </w:del>
          </w:p>
        </w:tc>
        <w:tc>
          <w:tcPr>
            <w:tcW w:w="7380" w:type="dxa"/>
            <w:vAlign w:val="center"/>
          </w:tcPr>
          <w:p w14:paraId="495FEDCE" w14:textId="3FE9243F" w:rsidR="00F2232B" w:rsidDel="00CE5E77" w:rsidRDefault="00F2232B" w:rsidP="00F2232B">
            <w:pPr>
              <w:rPr>
                <w:del w:id="10475" w:author="Sayali Dev" w:date="2018-02-21T15:56:00Z"/>
              </w:rPr>
            </w:pPr>
            <w:del w:id="10476" w:author="Sayali Dev" w:date="2018-02-21T15:56:00Z">
              <w:r w:rsidDel="00CE5E77">
                <w:delText>Click the appropriate Collection to search for all biospecimens associated with that Collection.</w:delText>
              </w:r>
            </w:del>
          </w:p>
        </w:tc>
      </w:tr>
      <w:tr w:rsidR="00F2232B" w:rsidDel="00CE5E77" w14:paraId="5F80B384" w14:textId="15209863" w:rsidTr="00F2232B">
        <w:trPr>
          <w:cantSplit/>
          <w:trHeight w:val="288"/>
          <w:del w:id="10477" w:author="Sayali Dev" w:date="2018-02-21T15:56:00Z"/>
        </w:trPr>
        <w:tc>
          <w:tcPr>
            <w:tcW w:w="9608" w:type="dxa"/>
            <w:gridSpan w:val="2"/>
            <w:shd w:val="clear" w:color="auto" w:fill="BFBFBF"/>
            <w:vAlign w:val="center"/>
          </w:tcPr>
          <w:p w14:paraId="38243136" w14:textId="52AEC0A0" w:rsidR="00F2232B" w:rsidDel="00CE5E77" w:rsidRDefault="00F2232B" w:rsidP="00F2232B">
            <w:pPr>
              <w:rPr>
                <w:del w:id="10478" w:author="Sayali Dev" w:date="2018-02-21T15:56:00Z"/>
              </w:rPr>
            </w:pPr>
            <w:del w:id="10479" w:author="Sayali Dev" w:date="2018-02-21T15:56:00Z">
              <w:r w:rsidRPr="005C22E1" w:rsidDel="00CE5E77">
                <w:rPr>
                  <w:b/>
                </w:rPr>
                <w:delText>Inventory</w:delText>
              </w:r>
              <w:r w:rsidDel="00CE5E77">
                <w:delText xml:space="preserve"> search fields</w:delText>
              </w:r>
            </w:del>
          </w:p>
        </w:tc>
      </w:tr>
      <w:tr w:rsidR="00F2232B" w:rsidDel="00CE5E77" w14:paraId="1235094B" w14:textId="455B3439" w:rsidTr="00F2232B">
        <w:trPr>
          <w:cantSplit/>
          <w:trHeight w:val="288"/>
          <w:del w:id="10480" w:author="Sayali Dev" w:date="2018-02-21T15:56:00Z"/>
        </w:trPr>
        <w:tc>
          <w:tcPr>
            <w:tcW w:w="2228" w:type="dxa"/>
            <w:vAlign w:val="center"/>
          </w:tcPr>
          <w:p w14:paraId="6773C171" w14:textId="1C297C5C" w:rsidR="00F2232B" w:rsidDel="00CE5E77" w:rsidRDefault="00F2232B" w:rsidP="00F2232B">
            <w:pPr>
              <w:rPr>
                <w:del w:id="10481" w:author="Sayali Dev" w:date="2018-02-21T15:56:00Z"/>
                <w:b/>
              </w:rPr>
            </w:pPr>
            <w:del w:id="10482" w:author="Sayali Dev" w:date="2018-02-21T15:56:00Z">
              <w:r w:rsidDel="00CE5E77">
                <w:rPr>
                  <w:b/>
                </w:rPr>
                <w:delText>Sample Status</w:delText>
              </w:r>
            </w:del>
          </w:p>
        </w:tc>
        <w:tc>
          <w:tcPr>
            <w:tcW w:w="7380" w:type="dxa"/>
            <w:vAlign w:val="center"/>
          </w:tcPr>
          <w:p w14:paraId="5ED0FADE" w14:textId="51A1C04D" w:rsidR="00F2232B" w:rsidDel="00CE5E77" w:rsidRDefault="00F2232B" w:rsidP="00F2232B">
            <w:pPr>
              <w:rPr>
                <w:del w:id="10483" w:author="Sayali Dev" w:date="2018-02-21T15:56:00Z"/>
              </w:rPr>
            </w:pPr>
            <w:del w:id="10484" w:author="Sayali Dev" w:date="2018-02-21T15:56:00Z">
              <w:r w:rsidDel="00CE5E77">
                <w:delText>Click one or more biospecimen statuses to search for all biospecimens with that status.</w:delText>
              </w:r>
            </w:del>
          </w:p>
        </w:tc>
      </w:tr>
      <w:tr w:rsidR="00F2232B" w:rsidDel="00CE5E77" w14:paraId="63CA4928" w14:textId="17E4193B" w:rsidTr="00F2232B">
        <w:trPr>
          <w:cantSplit/>
          <w:trHeight w:val="288"/>
          <w:del w:id="10485" w:author="Sayali Dev" w:date="2018-02-21T15:56:00Z"/>
        </w:trPr>
        <w:tc>
          <w:tcPr>
            <w:tcW w:w="2228" w:type="dxa"/>
            <w:vAlign w:val="center"/>
          </w:tcPr>
          <w:p w14:paraId="17B23247" w14:textId="3240D13E" w:rsidR="00F2232B" w:rsidDel="00CE5E77" w:rsidRDefault="00F2232B" w:rsidP="00F2232B">
            <w:pPr>
              <w:rPr>
                <w:del w:id="10486" w:author="Sayali Dev" w:date="2018-02-21T15:56:00Z"/>
                <w:b/>
              </w:rPr>
            </w:pPr>
            <w:del w:id="10487" w:author="Sayali Dev" w:date="2018-02-21T15:56:00Z">
              <w:r w:rsidDel="00CE5E77">
                <w:rPr>
                  <w:b/>
                </w:rPr>
                <w:delText>Specimen Type</w:delText>
              </w:r>
            </w:del>
          </w:p>
        </w:tc>
        <w:tc>
          <w:tcPr>
            <w:tcW w:w="7380" w:type="dxa"/>
            <w:vAlign w:val="center"/>
          </w:tcPr>
          <w:p w14:paraId="2A3F91D4" w14:textId="78BD7951" w:rsidR="00F2232B" w:rsidDel="00CE5E77" w:rsidRDefault="00F2232B" w:rsidP="00F2232B">
            <w:pPr>
              <w:rPr>
                <w:del w:id="10488" w:author="Sayali Dev" w:date="2018-02-21T15:56:00Z"/>
              </w:rPr>
            </w:pPr>
            <w:del w:id="10489" w:author="Sayali Dev" w:date="2018-02-21T15:56:00Z">
              <w:r w:rsidDel="00CE5E77">
                <w:delText>Click one or more specimen types to search for all biospecimens with that specimen type.</w:delText>
              </w:r>
            </w:del>
          </w:p>
        </w:tc>
      </w:tr>
      <w:tr w:rsidR="00F2232B" w:rsidDel="00CE5E77" w14:paraId="27298794" w14:textId="65E0CC8B" w:rsidTr="00F2232B">
        <w:trPr>
          <w:cantSplit/>
          <w:trHeight w:val="288"/>
          <w:del w:id="10490" w:author="Sayali Dev" w:date="2018-02-21T15:56:00Z"/>
        </w:trPr>
        <w:tc>
          <w:tcPr>
            <w:tcW w:w="2228" w:type="dxa"/>
            <w:vAlign w:val="center"/>
          </w:tcPr>
          <w:p w14:paraId="626566E2" w14:textId="756FEF47" w:rsidR="00F2232B" w:rsidDel="00CE5E77" w:rsidRDefault="00F2232B" w:rsidP="00F2232B">
            <w:pPr>
              <w:rPr>
                <w:del w:id="10491" w:author="Sayali Dev" w:date="2018-02-21T15:56:00Z"/>
                <w:b/>
              </w:rPr>
            </w:pPr>
            <w:del w:id="10492" w:author="Sayali Dev" w:date="2018-02-21T15:56:00Z">
              <w:r w:rsidDel="00CE5E77">
                <w:rPr>
                  <w:b/>
                </w:rPr>
                <w:delText>Sample Type</w:delText>
              </w:r>
            </w:del>
          </w:p>
        </w:tc>
        <w:tc>
          <w:tcPr>
            <w:tcW w:w="7380" w:type="dxa"/>
            <w:vAlign w:val="center"/>
          </w:tcPr>
          <w:p w14:paraId="6728E6C2" w14:textId="1C683C5F" w:rsidR="00F2232B" w:rsidDel="00CE5E77" w:rsidRDefault="00F2232B" w:rsidP="00F2232B">
            <w:pPr>
              <w:rPr>
                <w:del w:id="10493" w:author="Sayali Dev" w:date="2018-02-21T15:56:00Z"/>
              </w:rPr>
            </w:pPr>
            <w:del w:id="10494" w:author="Sayali Dev" w:date="2018-02-21T15:56:00Z">
              <w:r w:rsidDel="00CE5E77">
                <w:delText>Click one or more sample types to search for all biospecimens with that sample type.</w:delText>
              </w:r>
            </w:del>
          </w:p>
        </w:tc>
      </w:tr>
      <w:tr w:rsidR="00F2232B" w:rsidDel="00CE5E77" w14:paraId="66125B38" w14:textId="4576767E" w:rsidTr="00F2232B">
        <w:trPr>
          <w:cantSplit/>
          <w:trHeight w:val="288"/>
          <w:del w:id="10495" w:author="Sayali Dev" w:date="2018-02-21T15:56:00Z"/>
        </w:trPr>
        <w:tc>
          <w:tcPr>
            <w:tcW w:w="2228" w:type="dxa"/>
            <w:vAlign w:val="center"/>
          </w:tcPr>
          <w:p w14:paraId="7F431034" w14:textId="239E595B" w:rsidR="00F2232B" w:rsidDel="00CE5E77" w:rsidRDefault="00F2232B" w:rsidP="00F2232B">
            <w:pPr>
              <w:rPr>
                <w:del w:id="10496" w:author="Sayali Dev" w:date="2018-02-21T15:56:00Z"/>
                <w:b/>
              </w:rPr>
            </w:pPr>
            <w:del w:id="10497" w:author="Sayali Dev" w:date="2018-02-21T15:56:00Z">
              <w:r w:rsidDel="00CE5E77">
                <w:rPr>
                  <w:b/>
                </w:rPr>
                <w:delText>Container Type</w:delText>
              </w:r>
            </w:del>
          </w:p>
        </w:tc>
        <w:tc>
          <w:tcPr>
            <w:tcW w:w="7380" w:type="dxa"/>
            <w:vAlign w:val="center"/>
          </w:tcPr>
          <w:p w14:paraId="4AD19A1E" w14:textId="18426056" w:rsidR="00F2232B" w:rsidDel="00CE5E77" w:rsidRDefault="00F2232B" w:rsidP="00F2232B">
            <w:pPr>
              <w:rPr>
                <w:del w:id="10498" w:author="Sayali Dev" w:date="2018-02-21T15:56:00Z"/>
              </w:rPr>
            </w:pPr>
            <w:del w:id="10499" w:author="Sayali Dev" w:date="2018-02-21T15:56:00Z">
              <w:r w:rsidDel="00CE5E77">
                <w:delText>Click one or more container types to search for all biospecimens with that container type.</w:delText>
              </w:r>
            </w:del>
          </w:p>
        </w:tc>
      </w:tr>
      <w:tr w:rsidR="00F2232B" w:rsidDel="00CE5E77" w14:paraId="6A4845E6" w14:textId="17A1086A" w:rsidTr="00F2232B">
        <w:trPr>
          <w:cantSplit/>
          <w:trHeight w:val="288"/>
          <w:del w:id="10500" w:author="Sayali Dev" w:date="2018-02-21T15:56:00Z"/>
        </w:trPr>
        <w:tc>
          <w:tcPr>
            <w:tcW w:w="2228" w:type="dxa"/>
            <w:vAlign w:val="center"/>
          </w:tcPr>
          <w:p w14:paraId="694269E1" w14:textId="35F25DAC" w:rsidR="00F2232B" w:rsidDel="00CE5E77" w:rsidRDefault="00F2232B" w:rsidP="00F2232B">
            <w:pPr>
              <w:rPr>
                <w:del w:id="10501" w:author="Sayali Dev" w:date="2018-02-21T15:56:00Z"/>
                <w:b/>
              </w:rPr>
            </w:pPr>
            <w:del w:id="10502" w:author="Sayali Dev" w:date="2018-02-21T15:56:00Z">
              <w:r w:rsidDel="00CE5E77">
                <w:rPr>
                  <w:b/>
                </w:rPr>
                <w:delText>Storage Location</w:delText>
              </w:r>
            </w:del>
          </w:p>
        </w:tc>
        <w:tc>
          <w:tcPr>
            <w:tcW w:w="7380" w:type="dxa"/>
            <w:vAlign w:val="center"/>
          </w:tcPr>
          <w:p w14:paraId="33E4C437" w14:textId="5EF27C8D" w:rsidR="00F2232B" w:rsidDel="00CE5E77" w:rsidRDefault="00F2232B" w:rsidP="00F2232B">
            <w:pPr>
              <w:rPr>
                <w:del w:id="10503" w:author="Sayali Dev" w:date="2018-02-21T15:56:00Z"/>
              </w:rPr>
            </w:pPr>
            <w:del w:id="10504" w:author="Sayali Dev" w:date="2018-02-21T15:56:00Z">
              <w:r w:rsidDel="00CE5E77">
                <w:delText>Type a storage location to search for all biospecimens stored in that location.</w:delText>
              </w:r>
            </w:del>
          </w:p>
        </w:tc>
      </w:tr>
      <w:tr w:rsidR="00F2232B" w:rsidDel="00CE5E77" w14:paraId="365C06D5" w14:textId="630F3B96" w:rsidTr="00F2232B">
        <w:trPr>
          <w:cantSplit/>
          <w:trHeight w:val="288"/>
          <w:del w:id="10505" w:author="Sayali Dev" w:date="2018-02-21T15:56:00Z"/>
        </w:trPr>
        <w:tc>
          <w:tcPr>
            <w:tcW w:w="2228" w:type="dxa"/>
            <w:vAlign w:val="center"/>
          </w:tcPr>
          <w:p w14:paraId="71AE732D" w14:textId="1B5D5A79" w:rsidR="00F2232B" w:rsidDel="00CE5E77" w:rsidRDefault="00F2232B" w:rsidP="00F2232B">
            <w:pPr>
              <w:rPr>
                <w:del w:id="10506" w:author="Sayali Dev" w:date="2018-02-21T15:56:00Z"/>
                <w:b/>
              </w:rPr>
            </w:pPr>
            <w:del w:id="10507" w:author="Sayali Dev" w:date="2018-02-21T15:56:00Z">
              <w:r w:rsidDel="00CE5E77">
                <w:rPr>
                  <w:b/>
                </w:rPr>
                <w:delText>Storage Type</w:delText>
              </w:r>
            </w:del>
          </w:p>
        </w:tc>
        <w:tc>
          <w:tcPr>
            <w:tcW w:w="7380" w:type="dxa"/>
            <w:vAlign w:val="center"/>
          </w:tcPr>
          <w:p w14:paraId="4C857165" w14:textId="72AFF321" w:rsidR="00F2232B" w:rsidDel="00CE5E77" w:rsidRDefault="00F2232B" w:rsidP="00F2232B">
            <w:pPr>
              <w:rPr>
                <w:del w:id="10508" w:author="Sayali Dev" w:date="2018-02-21T15:56:00Z"/>
              </w:rPr>
            </w:pPr>
            <w:del w:id="10509" w:author="Sayali Dev" w:date="2018-02-21T15:56:00Z">
              <w:r w:rsidDel="00CE5E77">
                <w:delText>Click one or more storage types to search for all biospecimens with that storage type.</w:delText>
              </w:r>
            </w:del>
          </w:p>
        </w:tc>
      </w:tr>
      <w:tr w:rsidR="00F2232B" w:rsidRPr="005C22E1" w:rsidDel="00CE5E77" w14:paraId="39B28C98" w14:textId="4DCBF2B6" w:rsidTr="00F2232B">
        <w:trPr>
          <w:cantSplit/>
          <w:trHeight w:val="288"/>
          <w:del w:id="10510" w:author="Sayali Dev" w:date="2018-02-21T15:56:00Z"/>
        </w:trPr>
        <w:tc>
          <w:tcPr>
            <w:tcW w:w="9608" w:type="dxa"/>
            <w:gridSpan w:val="2"/>
            <w:shd w:val="clear" w:color="auto" w:fill="BFBFBF"/>
          </w:tcPr>
          <w:p w14:paraId="037EFCBD" w14:textId="715B11EF" w:rsidR="00F2232B" w:rsidRPr="005C22E1" w:rsidDel="00CE5E77" w:rsidRDefault="00F2232B" w:rsidP="00F2232B">
            <w:pPr>
              <w:rPr>
                <w:del w:id="10511" w:author="Sayali Dev" w:date="2018-02-21T15:56:00Z"/>
                <w:b/>
              </w:rPr>
            </w:pPr>
            <w:del w:id="10512" w:author="Sayali Dev" w:date="2018-02-21T15:56:00Z">
              <w:r w:rsidRPr="005C22E1" w:rsidDel="00CE5E77">
                <w:rPr>
                  <w:b/>
                </w:rPr>
                <w:delText xml:space="preserve">LIMS </w:delText>
              </w:r>
              <w:r w:rsidRPr="005C22E1" w:rsidDel="00CE5E77">
                <w:delText>search fields</w:delText>
              </w:r>
            </w:del>
          </w:p>
        </w:tc>
      </w:tr>
      <w:tr w:rsidR="00F2232B" w:rsidDel="00CE5E77" w14:paraId="1B9F3F48" w14:textId="6D33CE9C" w:rsidTr="00F2232B">
        <w:trPr>
          <w:cantSplit/>
          <w:trHeight w:val="288"/>
          <w:del w:id="10513" w:author="Sayali Dev" w:date="2018-02-21T15:56:00Z"/>
        </w:trPr>
        <w:tc>
          <w:tcPr>
            <w:tcW w:w="2228" w:type="dxa"/>
            <w:vAlign w:val="center"/>
          </w:tcPr>
          <w:p w14:paraId="11C863F6" w14:textId="243AB5E2" w:rsidR="00F2232B" w:rsidDel="00CE5E77" w:rsidRDefault="00F2232B" w:rsidP="00F2232B">
            <w:pPr>
              <w:rPr>
                <w:del w:id="10514" w:author="Sayali Dev" w:date="2018-02-21T15:56:00Z"/>
                <w:b/>
              </w:rPr>
            </w:pPr>
            <w:del w:id="10515" w:author="Sayali Dev" w:date="2018-02-21T15:56:00Z">
              <w:r w:rsidDel="00CE5E77">
                <w:rPr>
                  <w:b/>
                </w:rPr>
                <w:delText>Quantity</w:delText>
              </w:r>
            </w:del>
          </w:p>
        </w:tc>
        <w:tc>
          <w:tcPr>
            <w:tcW w:w="7380" w:type="dxa"/>
            <w:vAlign w:val="center"/>
          </w:tcPr>
          <w:p w14:paraId="4FAF8572" w14:textId="3A947AB2" w:rsidR="00F2232B" w:rsidDel="00CE5E77" w:rsidRDefault="00F2232B" w:rsidP="00F2232B">
            <w:pPr>
              <w:rPr>
                <w:del w:id="10516" w:author="Sayali Dev" w:date="2018-02-21T15:56:00Z"/>
              </w:rPr>
            </w:pPr>
            <w:del w:id="10517" w:author="Sayali Dev" w:date="2018-02-21T15:56:00Z">
              <w:r w:rsidDel="00CE5E77">
                <w:delText>Type a quantity to search for all biospecimens of that quantity.</w:delText>
              </w:r>
            </w:del>
          </w:p>
        </w:tc>
      </w:tr>
      <w:tr w:rsidR="00F2232B" w:rsidDel="00CE5E77" w14:paraId="212F323C" w14:textId="122CAB14" w:rsidTr="00F2232B">
        <w:trPr>
          <w:cantSplit/>
          <w:trHeight w:val="288"/>
          <w:del w:id="10518" w:author="Sayali Dev" w:date="2018-02-21T15:56:00Z"/>
        </w:trPr>
        <w:tc>
          <w:tcPr>
            <w:tcW w:w="2228" w:type="dxa"/>
            <w:vAlign w:val="center"/>
          </w:tcPr>
          <w:p w14:paraId="474B70F7" w14:textId="0B512DBF" w:rsidR="00F2232B" w:rsidDel="00CE5E77" w:rsidRDefault="00F2232B" w:rsidP="00F2232B">
            <w:pPr>
              <w:rPr>
                <w:del w:id="10519" w:author="Sayali Dev" w:date="2018-02-21T15:56:00Z"/>
                <w:b/>
              </w:rPr>
            </w:pPr>
            <w:del w:id="10520" w:author="Sayali Dev" w:date="2018-02-21T15:56:00Z">
              <w:r w:rsidDel="00CE5E77">
                <w:rPr>
                  <w:b/>
                </w:rPr>
                <w:delText>Quantity Unit</w:delText>
              </w:r>
            </w:del>
          </w:p>
        </w:tc>
        <w:tc>
          <w:tcPr>
            <w:tcW w:w="7380" w:type="dxa"/>
            <w:vAlign w:val="center"/>
          </w:tcPr>
          <w:p w14:paraId="34399C55" w14:textId="7E049DF5" w:rsidR="00F2232B" w:rsidDel="00CE5E77" w:rsidRDefault="00F2232B" w:rsidP="00F2232B">
            <w:pPr>
              <w:rPr>
                <w:del w:id="10521" w:author="Sayali Dev" w:date="2018-02-21T15:56:00Z"/>
              </w:rPr>
            </w:pPr>
            <w:del w:id="10522" w:author="Sayali Dev" w:date="2018-02-21T15:56:00Z">
              <w:r w:rsidDel="00CE5E77">
                <w:delText>Click the appropriate unit of measure to search for all biospecimens using that quantity unit of measure.</w:delText>
              </w:r>
            </w:del>
          </w:p>
        </w:tc>
      </w:tr>
      <w:tr w:rsidR="00F2232B" w:rsidDel="00CE5E77" w14:paraId="304C5C96" w14:textId="6CF1F5D2" w:rsidTr="00F2232B">
        <w:trPr>
          <w:cantSplit/>
          <w:trHeight w:val="288"/>
          <w:del w:id="10523" w:author="Sayali Dev" w:date="2018-02-21T15:56:00Z"/>
        </w:trPr>
        <w:tc>
          <w:tcPr>
            <w:tcW w:w="2228" w:type="dxa"/>
            <w:vAlign w:val="center"/>
          </w:tcPr>
          <w:p w14:paraId="2AA6FAF8" w14:textId="1BDBD231" w:rsidR="00F2232B" w:rsidDel="00CE5E77" w:rsidRDefault="00F2232B" w:rsidP="00F2232B">
            <w:pPr>
              <w:rPr>
                <w:del w:id="10524" w:author="Sayali Dev" w:date="2018-02-21T15:56:00Z"/>
                <w:b/>
              </w:rPr>
            </w:pPr>
            <w:del w:id="10525" w:author="Sayali Dev" w:date="2018-02-21T15:56:00Z">
              <w:r w:rsidDel="00CE5E77">
                <w:rPr>
                  <w:b/>
                </w:rPr>
                <w:delText>Concentration</w:delText>
              </w:r>
            </w:del>
          </w:p>
        </w:tc>
        <w:tc>
          <w:tcPr>
            <w:tcW w:w="7380" w:type="dxa"/>
            <w:vAlign w:val="center"/>
          </w:tcPr>
          <w:p w14:paraId="62F6C765" w14:textId="47719F1D" w:rsidR="00F2232B" w:rsidDel="00CE5E77" w:rsidRDefault="00F2232B" w:rsidP="00F2232B">
            <w:pPr>
              <w:rPr>
                <w:del w:id="10526" w:author="Sayali Dev" w:date="2018-02-21T15:56:00Z"/>
              </w:rPr>
            </w:pPr>
            <w:del w:id="10527" w:author="Sayali Dev" w:date="2018-02-21T15:56:00Z">
              <w:r w:rsidDel="00CE5E77">
                <w:delText>Type a concentration to search for all biospecimens of that concentration.</w:delText>
              </w:r>
            </w:del>
          </w:p>
        </w:tc>
      </w:tr>
      <w:tr w:rsidR="00F2232B" w:rsidDel="00CE5E77" w14:paraId="5368EA62" w14:textId="43343052" w:rsidTr="00F2232B">
        <w:trPr>
          <w:cantSplit/>
          <w:trHeight w:val="288"/>
          <w:del w:id="10528" w:author="Sayali Dev" w:date="2018-02-21T15:56:00Z"/>
        </w:trPr>
        <w:tc>
          <w:tcPr>
            <w:tcW w:w="2228" w:type="dxa"/>
            <w:vAlign w:val="center"/>
          </w:tcPr>
          <w:p w14:paraId="7C88B9BC" w14:textId="0A3C9099" w:rsidR="00F2232B" w:rsidDel="00CE5E77" w:rsidRDefault="00F2232B" w:rsidP="00F2232B">
            <w:pPr>
              <w:rPr>
                <w:del w:id="10529" w:author="Sayali Dev" w:date="2018-02-21T15:56:00Z"/>
                <w:b/>
              </w:rPr>
            </w:pPr>
            <w:del w:id="10530" w:author="Sayali Dev" w:date="2018-02-21T15:56:00Z">
              <w:r w:rsidDel="00CE5E77">
                <w:rPr>
                  <w:b/>
                </w:rPr>
                <w:delText>Concentration Unit</w:delText>
              </w:r>
            </w:del>
          </w:p>
        </w:tc>
        <w:tc>
          <w:tcPr>
            <w:tcW w:w="7380" w:type="dxa"/>
            <w:vAlign w:val="center"/>
          </w:tcPr>
          <w:p w14:paraId="244A59EF" w14:textId="6F5C4E49" w:rsidR="00F2232B" w:rsidDel="00CE5E77" w:rsidRDefault="00F2232B" w:rsidP="00F2232B">
            <w:pPr>
              <w:rPr>
                <w:del w:id="10531" w:author="Sayali Dev" w:date="2018-02-21T15:56:00Z"/>
              </w:rPr>
            </w:pPr>
            <w:del w:id="10532" w:author="Sayali Dev" w:date="2018-02-21T15:56:00Z">
              <w:r w:rsidDel="00CE5E77">
                <w:delText>Click the appropriate unit of measure to search for all biospecimens using that concentration unit of measure.</w:delText>
              </w:r>
            </w:del>
          </w:p>
        </w:tc>
      </w:tr>
    </w:tbl>
    <w:p w14:paraId="7AF49328" w14:textId="442E7F8C" w:rsidR="00F2232B" w:rsidRPr="009C1427" w:rsidDel="00CE5E77" w:rsidRDefault="00F2232B" w:rsidP="00F2232B">
      <w:pPr>
        <w:ind w:right="270"/>
        <w:rPr>
          <w:del w:id="10533" w:author="Sayali Dev" w:date="2018-02-21T15:56:00Z"/>
        </w:rPr>
      </w:pPr>
    </w:p>
    <w:p w14:paraId="13BE5268" w14:textId="73FF253F" w:rsidR="00F2232B" w:rsidRPr="00560193" w:rsidDel="00CE5E77" w:rsidRDefault="00F2232B" w:rsidP="00C9791D">
      <w:pPr>
        <w:pStyle w:val="BodyText"/>
        <w:numPr>
          <w:ilvl w:val="0"/>
          <w:numId w:val="211"/>
        </w:numPr>
        <w:tabs>
          <w:tab w:val="left" w:pos="720"/>
        </w:tabs>
        <w:ind w:right="360"/>
        <w:rPr>
          <w:del w:id="10534" w:author="Sayali Dev" w:date="2018-02-21T15:56:00Z"/>
        </w:rPr>
      </w:pPr>
      <w:del w:id="10535" w:author="Sayali Dev" w:date="2018-02-21T15:56:00Z">
        <w:r w:rsidDel="00CE5E77">
          <w:delText xml:space="preserve">Click </w:delText>
        </w:r>
        <w:r w:rsidRPr="00560193" w:rsidDel="00CE5E77">
          <w:rPr>
            <w:b/>
          </w:rPr>
          <w:delText>SEARCH</w:delText>
        </w:r>
        <w:r w:rsidDel="00CE5E77">
          <w:delText>.</w:delText>
        </w:r>
      </w:del>
    </w:p>
    <w:p w14:paraId="076C106A" w14:textId="4BF82BF7" w:rsidR="00F2232B" w:rsidRPr="00264DC5" w:rsidDel="00CE5E77" w:rsidRDefault="00F2232B" w:rsidP="00F2232B">
      <w:pPr>
        <w:pStyle w:val="BodyText"/>
        <w:tabs>
          <w:tab w:val="left" w:pos="720"/>
        </w:tabs>
        <w:ind w:left="720" w:right="360"/>
        <w:rPr>
          <w:del w:id="10536" w:author="Sayali Dev" w:date="2018-02-21T15:56:00Z"/>
          <w:lang w:val="en-US"/>
        </w:rPr>
      </w:pPr>
      <w:del w:id="10537" w:author="Sayali Dev" w:date="2018-02-21T15:56:00Z">
        <w:r w:rsidDel="00CE5E77">
          <w:delText>A list of biospecimens that match your search criteria appear</w:delText>
        </w:r>
        <w:r w:rsidDel="00CE5E77">
          <w:rPr>
            <w:lang w:val="en-US"/>
          </w:rPr>
          <w:delText>s</w:delText>
        </w:r>
        <w:r w:rsidDel="00CE5E77">
          <w:delText xml:space="preserve">. </w:delText>
        </w:r>
        <w:r w:rsidDel="00CE5E77">
          <w:rPr>
            <w:lang w:val="en-US"/>
          </w:rPr>
          <w:br/>
        </w:r>
      </w:del>
    </w:p>
    <w:p w14:paraId="57BE6190" w14:textId="16208F1D" w:rsidR="00F2232B" w:rsidDel="00CE5E77" w:rsidRDefault="00F2232B" w:rsidP="00C9791D">
      <w:pPr>
        <w:pStyle w:val="BodyText"/>
        <w:numPr>
          <w:ilvl w:val="0"/>
          <w:numId w:val="211"/>
        </w:numPr>
        <w:tabs>
          <w:tab w:val="left" w:pos="720"/>
        </w:tabs>
        <w:ind w:right="360"/>
        <w:rPr>
          <w:del w:id="10538" w:author="Sayali Dev" w:date="2018-02-21T15:56:00Z"/>
        </w:rPr>
      </w:pPr>
      <w:del w:id="10539" w:author="Sayali Dev" w:date="2018-02-21T15:56:00Z">
        <w:r w:rsidDel="00CE5E77">
          <w:delText xml:space="preserve">Click </w:delText>
        </w:r>
        <w:r w:rsidDel="00CE5E77">
          <w:rPr>
            <w:lang w:val="en-US"/>
          </w:rPr>
          <w:delText xml:space="preserve">each </w:delText>
        </w:r>
        <w:r w:rsidDel="00CE5E77">
          <w:delText>biospecimen that you want to add</w:delText>
        </w:r>
        <w:r w:rsidDel="00CE5E77">
          <w:rPr>
            <w:lang w:val="en-US"/>
          </w:rPr>
          <w:delText xml:space="preserve"> to the worklist</w:delText>
        </w:r>
        <w:r w:rsidDel="00CE5E77">
          <w:delText xml:space="preserve">. </w:delText>
        </w:r>
      </w:del>
    </w:p>
    <w:p w14:paraId="3DB1ADD9" w14:textId="0FA62CD7" w:rsidR="00F2232B" w:rsidRPr="00264DC5" w:rsidDel="00CE5E77" w:rsidRDefault="00F2232B" w:rsidP="00F2232B">
      <w:pPr>
        <w:pStyle w:val="BodyText"/>
        <w:tabs>
          <w:tab w:val="left" w:pos="720"/>
        </w:tabs>
        <w:ind w:left="720" w:right="360"/>
        <w:rPr>
          <w:del w:id="10540" w:author="Sayali Dev" w:date="2018-02-21T15:56:00Z"/>
          <w:lang w:val="en-US"/>
        </w:rPr>
      </w:pPr>
      <w:del w:id="10541" w:author="Sayali Dev" w:date="2018-02-21T15:56:00Z">
        <w:r w:rsidDel="00CE5E77">
          <w:delText>The biospecimen</w:delText>
        </w:r>
        <w:r w:rsidDel="00CE5E77">
          <w:rPr>
            <w:lang w:val="en-US"/>
          </w:rPr>
          <w:delText xml:space="preserve"> identifiers</w:delText>
        </w:r>
        <w:r w:rsidDel="00CE5E77">
          <w:delText xml:space="preserve"> appear in the list below. </w:delText>
        </w:r>
        <w:r w:rsidDel="00CE5E77">
          <w:rPr>
            <w:lang w:val="en-US"/>
          </w:rPr>
          <w:br/>
        </w:r>
      </w:del>
    </w:p>
    <w:p w14:paraId="6467442F" w14:textId="0B1C44A6" w:rsidR="00F2232B" w:rsidDel="00CE5E77" w:rsidRDefault="00F2232B" w:rsidP="00C9791D">
      <w:pPr>
        <w:pStyle w:val="BodyText"/>
        <w:numPr>
          <w:ilvl w:val="0"/>
          <w:numId w:val="211"/>
        </w:numPr>
        <w:tabs>
          <w:tab w:val="left" w:pos="720"/>
        </w:tabs>
        <w:ind w:right="360"/>
        <w:rPr>
          <w:del w:id="10542" w:author="Sayali Dev" w:date="2018-02-21T15:56:00Z"/>
        </w:rPr>
      </w:pPr>
      <w:del w:id="10543" w:author="Sayali Dev" w:date="2018-02-21T15:56:00Z">
        <w:r w:rsidDel="00CE5E77">
          <w:delText xml:space="preserve">Click </w:delText>
        </w:r>
        <w:r w:rsidRPr="00C51E7A" w:rsidDel="00CE5E77">
          <w:rPr>
            <w:b/>
          </w:rPr>
          <w:delText>ADD</w:delText>
        </w:r>
        <w:r w:rsidDel="00CE5E77">
          <w:delText>.</w:delText>
        </w:r>
        <w:r w:rsidDel="00CE5E77">
          <w:rPr>
            <w:lang w:val="en-US"/>
          </w:rPr>
          <w:br/>
        </w:r>
        <w:r w:rsidDel="00CE5E77">
          <w:delText xml:space="preserve">The </w:delText>
        </w:r>
        <w:r w:rsidRPr="00C51E7A" w:rsidDel="00CE5E77">
          <w:rPr>
            <w:lang w:val="en-US"/>
          </w:rPr>
          <w:delText xml:space="preserve">search window closes and the </w:delText>
        </w:r>
        <w:r w:rsidDel="00CE5E77">
          <w:delText>biospecimen</w:delText>
        </w:r>
        <w:r w:rsidRPr="00C51E7A" w:rsidDel="00CE5E77">
          <w:rPr>
            <w:lang w:val="en-US"/>
          </w:rPr>
          <w:delText xml:space="preserve"> identifier</w:delText>
        </w:r>
        <w:r w:rsidDel="00CE5E77">
          <w:delText xml:space="preserve">s appear on the </w:delText>
        </w:r>
        <w:r w:rsidDel="00CE5E77">
          <w:rPr>
            <w:lang w:val="en-US"/>
          </w:rPr>
          <w:delText xml:space="preserve">Inventory </w:delText>
        </w:r>
        <w:r w:rsidRPr="00C51E7A" w:rsidDel="00CE5E77">
          <w:rPr>
            <w:b/>
            <w:lang w:val="en-US"/>
          </w:rPr>
          <w:delText xml:space="preserve">Bulk </w:delText>
        </w:r>
        <w:r w:rsidDel="00CE5E77">
          <w:rPr>
            <w:b/>
            <w:lang w:val="en-US"/>
          </w:rPr>
          <w:delText>Modifications</w:delText>
        </w:r>
        <w:r w:rsidDel="00CE5E77">
          <w:delText xml:space="preserve"> page. </w:delText>
        </w:r>
      </w:del>
    </w:p>
    <w:p w14:paraId="68AF9D8E" w14:textId="56824A8D" w:rsidR="00F2232B" w:rsidDel="00CE5E77" w:rsidRDefault="00F2232B" w:rsidP="00F2232B">
      <w:pPr>
        <w:pStyle w:val="ListParagraph"/>
        <w:rPr>
          <w:del w:id="10544" w:author="Sayali Dev" w:date="2018-02-21T15:56:00Z"/>
        </w:rPr>
      </w:pPr>
    </w:p>
    <w:p w14:paraId="343C52AA" w14:textId="5F72F08B" w:rsidR="00F2232B" w:rsidDel="00CE5E77" w:rsidRDefault="00F2232B" w:rsidP="00F2232B">
      <w:pPr>
        <w:pStyle w:val="Heading3"/>
        <w:rPr>
          <w:del w:id="10545" w:author="Sayali Dev" w:date="2018-02-21T15:56:00Z"/>
        </w:rPr>
      </w:pPr>
    </w:p>
    <w:p w14:paraId="093C03D3" w14:textId="2966F4B3" w:rsidR="00F2232B" w:rsidDel="00CE5E77" w:rsidRDefault="00F2232B" w:rsidP="00F2232B">
      <w:pPr>
        <w:rPr>
          <w:del w:id="10546" w:author="Sayali Dev" w:date="2018-02-21T15:56:00Z"/>
        </w:rPr>
      </w:pPr>
      <w:del w:id="10547" w:author="Sayali Dev" w:date="2018-02-21T15:56:00Z">
        <w:r w:rsidDel="00CE5E77">
          <w:delText>To search for biospecimen</w:delText>
        </w:r>
        <w:r w:rsidRPr="006B66D3" w:rsidDel="00CE5E77">
          <w:delText>s</w:delText>
        </w:r>
        <w:r w:rsidDel="00CE5E77">
          <w:delText xml:space="preserve"> associated with a worklist:</w:delText>
        </w:r>
        <w:r w:rsidDel="00CE5E77">
          <w:br/>
        </w:r>
      </w:del>
    </w:p>
    <w:p w14:paraId="5E6B74BE" w14:textId="5F87D393" w:rsidR="00F2232B" w:rsidRPr="0096544F" w:rsidDel="00CE5E77" w:rsidRDefault="00F2232B" w:rsidP="00C9791D">
      <w:pPr>
        <w:pStyle w:val="BodyText"/>
        <w:numPr>
          <w:ilvl w:val="0"/>
          <w:numId w:val="212"/>
        </w:numPr>
        <w:rPr>
          <w:del w:id="10548" w:author="Sayali Dev" w:date="2018-02-21T15:56:00Z"/>
        </w:rPr>
      </w:pPr>
      <w:del w:id="10549" w:author="Sayali Dev" w:date="2018-02-21T15:56:00Z">
        <w:r w:rsidDel="00CE5E77">
          <w:rPr>
            <w:lang w:val="en-US"/>
          </w:rPr>
          <w:delText>C</w:delText>
        </w:r>
        <w:r w:rsidRPr="00FF2F16" w:rsidDel="00CE5E77">
          <w:delText xml:space="preserve">lick the </w:delText>
        </w:r>
        <w:r w:rsidRPr="0096544F" w:rsidDel="00CE5E77">
          <w:rPr>
            <w:b/>
          </w:rPr>
          <w:delText>Search Inventory</w:delText>
        </w:r>
        <w:r w:rsidDel="00CE5E77">
          <w:delText xml:space="preserve"> link.</w:delText>
        </w:r>
        <w:r w:rsidDel="00CE5E77">
          <w:rPr>
            <w:lang w:val="en-US"/>
          </w:rPr>
          <w:br/>
        </w:r>
        <w:r w:rsidDel="00CE5E77">
          <w:delText xml:space="preserve">The </w:delText>
        </w:r>
        <w:r w:rsidRPr="0096544F" w:rsidDel="00CE5E77">
          <w:rPr>
            <w:b/>
          </w:rPr>
          <w:delText xml:space="preserve">Search Samples and Worklists </w:delText>
        </w:r>
        <w:r w:rsidDel="00CE5E77">
          <w:delText>page appears</w:delText>
        </w:r>
        <w:r w:rsidDel="00CE5E77">
          <w:rPr>
            <w:lang w:val="en-US"/>
          </w:rPr>
          <w:delText>.</w:delText>
        </w:r>
        <w:r w:rsidDel="00CE5E77">
          <w:rPr>
            <w:lang w:val="en-US"/>
          </w:rPr>
          <w:br/>
        </w:r>
      </w:del>
    </w:p>
    <w:p w14:paraId="5B6A749D" w14:textId="6FB09C9D" w:rsidR="00F2232B" w:rsidDel="00CE5E77" w:rsidRDefault="00F2232B" w:rsidP="00C9791D">
      <w:pPr>
        <w:pStyle w:val="BodyText"/>
        <w:numPr>
          <w:ilvl w:val="0"/>
          <w:numId w:val="212"/>
        </w:numPr>
        <w:rPr>
          <w:del w:id="10550" w:author="Sayali Dev" w:date="2018-02-21T15:56:00Z"/>
        </w:rPr>
      </w:pPr>
      <w:del w:id="10551" w:author="Sayali Dev" w:date="2018-02-21T15:56:00Z">
        <w:r w:rsidDel="00CE5E77">
          <w:delText xml:space="preserve">Click the </w:delText>
        </w:r>
        <w:r w:rsidRPr="007429D0" w:rsidDel="00CE5E77">
          <w:rPr>
            <w:b/>
          </w:rPr>
          <w:delText>Search Worklist</w:delText>
        </w:r>
        <w:r w:rsidDel="00CE5E77">
          <w:delText xml:space="preserve"> tab. </w:delText>
        </w:r>
        <w:r w:rsidDel="00CE5E77">
          <w:rPr>
            <w:lang w:val="en-US"/>
          </w:rPr>
          <w:br/>
        </w:r>
      </w:del>
    </w:p>
    <w:p w14:paraId="1E0891D7" w14:textId="0C12CB8B" w:rsidR="00F2232B" w:rsidDel="00CE5E77" w:rsidRDefault="00F2232B" w:rsidP="00C9791D">
      <w:pPr>
        <w:numPr>
          <w:ilvl w:val="0"/>
          <w:numId w:val="212"/>
        </w:numPr>
        <w:ind w:right="90"/>
        <w:rPr>
          <w:del w:id="10552" w:author="Sayali Dev" w:date="2018-02-21T15:56:00Z"/>
        </w:rPr>
      </w:pPr>
      <w:del w:id="10553" w:author="Sayali Dev" w:date="2018-02-21T15:56:00Z">
        <w:r w:rsidDel="00CE5E77">
          <w:delText xml:space="preserve">In the </w:delText>
        </w:r>
        <w:r w:rsidRPr="00C17608" w:rsidDel="00CE5E77">
          <w:rPr>
            <w:b/>
          </w:rPr>
          <w:delText>Worklist Name</w:delText>
        </w:r>
        <w:r w:rsidDel="00CE5E77">
          <w:delText xml:space="preserve"> box, type the name of the worklist from which you want to select biospecimens, and click </w:delText>
        </w:r>
        <w:r w:rsidRPr="00C17608" w:rsidDel="00CE5E77">
          <w:rPr>
            <w:b/>
          </w:rPr>
          <w:delText>Search</w:delText>
        </w:r>
        <w:r w:rsidDel="00CE5E77">
          <w:delText xml:space="preserve">. </w:delText>
        </w:r>
        <w:r w:rsidDel="00CE5E77">
          <w:rPr>
            <w:i/>
          </w:rPr>
          <w:br/>
        </w:r>
        <w:r w:rsidRPr="00C17608" w:rsidDel="00CE5E77">
          <w:rPr>
            <w:b/>
          </w:rPr>
          <w:delText>Note:</w:delText>
        </w:r>
        <w:r w:rsidDel="00CE5E77">
          <w:delText xml:space="preserve"> You can type a partial or full name of the worklist. </w:delText>
        </w:r>
        <w:r w:rsidDel="00CE5E77">
          <w:br/>
          <w:delText>A list of worklists that match your search criteria appears.</w:delText>
        </w:r>
        <w:r w:rsidDel="00CE5E77">
          <w:br/>
        </w:r>
      </w:del>
    </w:p>
    <w:p w14:paraId="49CFA0AC" w14:textId="5EEBDC96" w:rsidR="00F2232B" w:rsidDel="00CE5E77" w:rsidRDefault="00F2232B" w:rsidP="00C9791D">
      <w:pPr>
        <w:numPr>
          <w:ilvl w:val="0"/>
          <w:numId w:val="212"/>
        </w:numPr>
        <w:rPr>
          <w:del w:id="10554" w:author="Sayali Dev" w:date="2018-02-21T15:56:00Z"/>
        </w:rPr>
      </w:pPr>
      <w:del w:id="10555" w:author="Sayali Dev" w:date="2018-02-21T15:56:00Z">
        <w:r w:rsidDel="00CE5E77">
          <w:delText xml:space="preserve">Click the appropriate worklist.  </w:delText>
        </w:r>
        <w:r w:rsidDel="00CE5E77">
          <w:br/>
          <w:delText xml:space="preserve">The list of biospecimens that are associated with the worklist appears below. </w:delText>
        </w:r>
      </w:del>
    </w:p>
    <w:p w14:paraId="3D53CFD6" w14:textId="4BC6D1AD" w:rsidR="00F2232B" w:rsidDel="00CE5E77" w:rsidRDefault="00F2232B" w:rsidP="00F2232B">
      <w:pPr>
        <w:ind w:left="720"/>
        <w:rPr>
          <w:del w:id="10556" w:author="Sayali Dev" w:date="2018-02-21T15:56:00Z"/>
        </w:rPr>
      </w:pPr>
      <w:del w:id="10557" w:author="Sayali Dev" w:date="2018-02-21T15:56:00Z">
        <w:r w:rsidDel="00CE5E77">
          <w:br/>
        </w:r>
        <w:r w:rsidDel="00CE5E77">
          <w:rPr>
            <w:noProof/>
          </w:rPr>
          <w:drawing>
            <wp:inline distT="0" distB="0" distL="0" distR="0" wp14:anchorId="103BF529" wp14:editId="6738EDAC">
              <wp:extent cx="6257925" cy="2890902"/>
              <wp:effectExtent l="19050" t="19050" r="9525" b="2413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68763" cy="2895909"/>
                      </a:xfrm>
                      <a:prstGeom prst="rect">
                        <a:avLst/>
                      </a:prstGeom>
                      <a:ln w="3175">
                        <a:solidFill>
                          <a:schemeClr val="tx1"/>
                        </a:solidFill>
                      </a:ln>
                    </pic:spPr>
                  </pic:pic>
                </a:graphicData>
              </a:graphic>
            </wp:inline>
          </w:drawing>
        </w:r>
      </w:del>
    </w:p>
    <w:p w14:paraId="5359070E" w14:textId="4E2D4AAE" w:rsidR="00F2232B" w:rsidDel="00CE5E77" w:rsidRDefault="00F2232B" w:rsidP="00F2232B">
      <w:pPr>
        <w:pStyle w:val="Figure"/>
        <w:tabs>
          <w:tab w:val="clear" w:pos="1710"/>
          <w:tab w:val="num" w:pos="1800"/>
        </w:tabs>
        <w:ind w:left="1152" w:hanging="432"/>
        <w:rPr>
          <w:del w:id="10558" w:author="Sayali Dev" w:date="2018-02-21T15:56:00Z"/>
        </w:rPr>
      </w:pPr>
      <w:del w:id="10559" w:author="Sayali Dev" w:date="2018-02-21T15:56:00Z">
        <w:r w:rsidDel="00CE5E77">
          <w:delText xml:space="preserve"> Search Worklist window</w:delText>
        </w:r>
        <w:r w:rsidDel="00CE5E77">
          <w:br/>
        </w:r>
      </w:del>
    </w:p>
    <w:p w14:paraId="19707469" w14:textId="5BD36B9C" w:rsidR="00F2232B" w:rsidDel="00CE5E77" w:rsidRDefault="00F2232B" w:rsidP="00C9791D">
      <w:pPr>
        <w:numPr>
          <w:ilvl w:val="0"/>
          <w:numId w:val="212"/>
        </w:numPr>
        <w:tabs>
          <w:tab w:val="left" w:pos="720"/>
        </w:tabs>
        <w:rPr>
          <w:del w:id="10560" w:author="Sayali Dev" w:date="2018-02-21T15:56:00Z"/>
        </w:rPr>
      </w:pPr>
      <w:del w:id="10561" w:author="Sayali Dev" w:date="2018-02-21T15:56:00Z">
        <w:r w:rsidDel="00CE5E77">
          <w:delText xml:space="preserve">Click </w:delText>
        </w:r>
        <w:r w:rsidRPr="00237E68" w:rsidDel="00CE5E77">
          <w:rPr>
            <w:b/>
          </w:rPr>
          <w:delText>ADD</w:delText>
        </w:r>
        <w:r w:rsidDel="00CE5E77">
          <w:delText xml:space="preserve">. </w:delText>
        </w:r>
      </w:del>
    </w:p>
    <w:p w14:paraId="0A2EAF33" w14:textId="0E4C96D7" w:rsidR="00F2232B" w:rsidDel="00CE5E77" w:rsidRDefault="00F2232B" w:rsidP="00F2232B">
      <w:pPr>
        <w:tabs>
          <w:tab w:val="left" w:pos="720"/>
        </w:tabs>
        <w:ind w:left="720"/>
        <w:rPr>
          <w:del w:id="10562" w:author="Sayali Dev" w:date="2018-02-21T15:56:00Z"/>
        </w:rPr>
      </w:pPr>
      <w:del w:id="10563" w:author="Sayali Dev" w:date="2018-02-21T15:56:00Z">
        <w:r w:rsidDel="00CE5E77">
          <w:delText xml:space="preserve">The biospecimens associated with the worklist appear on the </w:delText>
        </w:r>
        <w:r w:rsidRPr="00F57C14" w:rsidDel="00CE5E77">
          <w:rPr>
            <w:b/>
          </w:rPr>
          <w:delText xml:space="preserve">Inventory </w:delText>
        </w:r>
        <w:r w:rsidDel="00CE5E77">
          <w:rPr>
            <w:b/>
          </w:rPr>
          <w:delText>Bulk Modifications</w:delText>
        </w:r>
        <w:r w:rsidDel="00CE5E77">
          <w:delText xml:space="preserve"> page.</w:delText>
        </w:r>
      </w:del>
    </w:p>
    <w:p w14:paraId="3C03DCD8" w14:textId="5289FE12" w:rsidR="00F2232B" w:rsidDel="00CE5E77" w:rsidRDefault="00F2232B" w:rsidP="00F2232B">
      <w:pPr>
        <w:pStyle w:val="Heading3"/>
        <w:rPr>
          <w:del w:id="10564" w:author="Sayali Dev" w:date="2018-02-21T15:56:00Z"/>
        </w:rPr>
      </w:pPr>
      <w:del w:id="10565" w:author="Sayali Dev" w:date="2018-02-21T15:56:00Z">
        <w:r w:rsidDel="00CE5E77">
          <w:br w:type="page"/>
        </w:r>
        <w:bookmarkStart w:id="10566" w:name="_Toc452993651"/>
        <w:r w:rsidDel="00CE5E77">
          <w:delText>Filtering the Search Results List</w:delText>
        </w:r>
        <w:bookmarkEnd w:id="10566"/>
      </w:del>
    </w:p>
    <w:p w14:paraId="7B3C0F79" w14:textId="1E8C5087" w:rsidR="00F2232B" w:rsidDel="00CE5E77" w:rsidRDefault="00F2232B" w:rsidP="00F2232B">
      <w:pPr>
        <w:rPr>
          <w:del w:id="10567" w:author="Sayali Dev" w:date="2018-02-21T15:56:00Z"/>
        </w:rPr>
      </w:pPr>
    </w:p>
    <w:p w14:paraId="4A2AA053" w14:textId="7D9741EE" w:rsidR="00F2232B" w:rsidDel="00CE5E77" w:rsidRDefault="00F2232B" w:rsidP="00F2232B">
      <w:pPr>
        <w:rPr>
          <w:del w:id="10568" w:author="Sayali Dev" w:date="2018-02-21T15:56:00Z"/>
        </w:rPr>
      </w:pPr>
      <w:del w:id="10569" w:author="Sayali Dev" w:date="2018-02-21T15:56:00Z">
        <w:r w:rsidDel="00CE5E77">
          <w:delText xml:space="preserve">Once the biospecimen list is populated on the </w:delText>
        </w:r>
        <w:r w:rsidRPr="00FB6B47" w:rsidDel="00CE5E77">
          <w:rPr>
            <w:b/>
          </w:rPr>
          <w:delText xml:space="preserve">Inventory Bulk </w:delText>
        </w:r>
        <w:r w:rsidDel="00CE5E77">
          <w:rPr>
            <w:b/>
          </w:rPr>
          <w:delText>Modifications</w:delText>
        </w:r>
        <w:r w:rsidDel="00CE5E77">
          <w:delText xml:space="preserve"> screen, you can use the </w:delText>
        </w:r>
        <w:r w:rsidRPr="00A1070C" w:rsidDel="00CE5E77">
          <w:rPr>
            <w:b/>
          </w:rPr>
          <w:delText>Table Filter Criteria</w:delText>
        </w:r>
        <w:r w:rsidDel="00CE5E77">
          <w:delText xml:space="preserve"> fields to search for a specific biospecimen or a group of biospecimens.</w:delText>
        </w:r>
      </w:del>
    </w:p>
    <w:p w14:paraId="6055644C" w14:textId="2EC93695" w:rsidR="00F2232B" w:rsidDel="00CE5E77" w:rsidRDefault="00F2232B" w:rsidP="00F2232B">
      <w:pPr>
        <w:rPr>
          <w:del w:id="10570" w:author="Sayali Dev" w:date="2018-02-21T15:56:00Z"/>
        </w:rPr>
      </w:pPr>
    </w:p>
    <w:p w14:paraId="46F590C6" w14:textId="2B8AE7F2" w:rsidR="00F2232B" w:rsidDel="00CE5E77" w:rsidRDefault="00F2232B" w:rsidP="00F2232B">
      <w:pPr>
        <w:rPr>
          <w:del w:id="10571" w:author="Sayali Dev" w:date="2018-02-21T15:56:00Z"/>
        </w:rPr>
      </w:pPr>
      <w:del w:id="10572" w:author="Sayali Dev" w:date="2018-02-21T15:56:00Z">
        <w:r w:rsidDel="00CE5E77">
          <w:delText xml:space="preserve">To filter the biospecimens list on the </w:delText>
        </w:r>
        <w:r w:rsidRPr="00FB6B47" w:rsidDel="00CE5E77">
          <w:rPr>
            <w:b/>
          </w:rPr>
          <w:delText xml:space="preserve">Inventory Bulk </w:delText>
        </w:r>
        <w:r w:rsidDel="00CE5E77">
          <w:rPr>
            <w:b/>
          </w:rPr>
          <w:delText>Modifications</w:delText>
        </w:r>
        <w:r w:rsidDel="00CE5E77">
          <w:delText xml:space="preserve"> screen: </w:delText>
        </w:r>
      </w:del>
    </w:p>
    <w:p w14:paraId="55BFDB9D" w14:textId="0AF0F0C8" w:rsidR="00F2232B" w:rsidDel="00CE5E77" w:rsidRDefault="00F2232B" w:rsidP="00F2232B">
      <w:pPr>
        <w:rPr>
          <w:del w:id="10573" w:author="Sayali Dev" w:date="2018-02-21T15:56:00Z"/>
        </w:rPr>
      </w:pPr>
    </w:p>
    <w:p w14:paraId="3C58EE27" w14:textId="754929B1" w:rsidR="00F2232B" w:rsidDel="00CE5E77" w:rsidRDefault="00F2232B" w:rsidP="00C9791D">
      <w:pPr>
        <w:numPr>
          <w:ilvl w:val="0"/>
          <w:numId w:val="213"/>
        </w:numPr>
        <w:rPr>
          <w:del w:id="10574" w:author="Sayali Dev" w:date="2018-02-21T15:56:00Z"/>
        </w:rPr>
      </w:pPr>
      <w:del w:id="10575" w:author="Sayali Dev" w:date="2018-01-31T17:54:00Z">
        <w:r w:rsidDel="009A119E">
          <w:delText>Log on</w:delText>
        </w:r>
      </w:del>
      <w:del w:id="10576" w:author="Sayali Dev" w:date="2018-02-21T15:56:00Z">
        <w:r w:rsidDel="00CE5E77">
          <w:delText xml:space="preserve"> to the application using your </w:delText>
        </w:r>
      </w:del>
      <w:del w:id="10577" w:author="Sayali Dev" w:date="2018-01-31T17:55:00Z">
        <w:r w:rsidDel="00A62626">
          <w:delText>logon</w:delText>
        </w:r>
      </w:del>
      <w:del w:id="10578" w:author="Sayali Dev" w:date="2018-02-21T15:56:00Z">
        <w:r w:rsidDel="00CE5E77">
          <w:delText xml:space="preserve"> credentials. </w:delText>
        </w:r>
      </w:del>
    </w:p>
    <w:p w14:paraId="3AB51906" w14:textId="0597B6E4" w:rsidR="00F2232B" w:rsidDel="00CE5E77" w:rsidRDefault="00F2232B" w:rsidP="00F2232B">
      <w:pPr>
        <w:ind w:left="720"/>
        <w:rPr>
          <w:del w:id="10579" w:author="Sayali Dev" w:date="2018-02-21T15:56:00Z"/>
        </w:rPr>
      </w:pPr>
      <w:del w:id="10580" w:author="Sayali Dev" w:date="2018-02-21T15:56:00Z">
        <w:r w:rsidDel="00CE5E77">
          <w:delText xml:space="preserve">The CIRRASPEC home page appears. </w:delText>
        </w:r>
      </w:del>
    </w:p>
    <w:p w14:paraId="508DC043" w14:textId="284FEE72" w:rsidR="00F2232B" w:rsidDel="00CE5E77" w:rsidRDefault="00F2232B" w:rsidP="00F2232B">
      <w:pPr>
        <w:ind w:left="720"/>
        <w:rPr>
          <w:del w:id="10581" w:author="Sayali Dev" w:date="2018-02-21T15:56:00Z"/>
        </w:rPr>
      </w:pPr>
    </w:p>
    <w:p w14:paraId="6915B64F" w14:textId="63292F5C" w:rsidR="00F2232B" w:rsidDel="00CE5E77" w:rsidRDefault="00F2232B" w:rsidP="00C9791D">
      <w:pPr>
        <w:numPr>
          <w:ilvl w:val="0"/>
          <w:numId w:val="213"/>
        </w:numPr>
        <w:rPr>
          <w:del w:id="10582" w:author="Sayali Dev" w:date="2018-02-21T15:56:00Z"/>
        </w:rPr>
      </w:pPr>
      <w:del w:id="10583"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00FFEB17" w14:textId="5AFFB248" w:rsidR="00F2232B" w:rsidDel="00CE5E77" w:rsidRDefault="00F2232B" w:rsidP="00F2232B">
      <w:pPr>
        <w:pStyle w:val="BodyText"/>
        <w:ind w:left="720" w:right="720"/>
        <w:rPr>
          <w:del w:id="10584" w:author="Sayali Dev" w:date="2018-02-21T15:56:00Z"/>
          <w:lang w:val="en-US"/>
        </w:rPr>
      </w:pPr>
      <w:del w:id="10585" w:author="Sayali Dev" w:date="2018-02-21T15:56:00Z">
        <w:r w:rsidDel="00CE5E77">
          <w:delText xml:space="preserve">The </w:delText>
        </w:r>
        <w:r w:rsidRPr="0036231A" w:rsidDel="00CE5E77">
          <w:rPr>
            <w:b/>
          </w:rPr>
          <w:delText xml:space="preserve">Inventory Bulk </w:delText>
        </w:r>
        <w:r w:rsidDel="00CE5E77">
          <w:rPr>
            <w:b/>
            <w:lang w:val="en-US"/>
          </w:rPr>
          <w:delText>Modifications</w:delText>
        </w:r>
        <w:r w:rsidDel="00CE5E77">
          <w:delText xml:space="preserve"> page appears.</w:delText>
        </w:r>
        <w:r w:rsidDel="00CE5E77">
          <w:rPr>
            <w:lang w:val="en-US"/>
          </w:rPr>
          <w:br/>
        </w:r>
      </w:del>
    </w:p>
    <w:p w14:paraId="74EA8487" w14:textId="2905C293" w:rsidR="00F2232B" w:rsidDel="00CE5E77" w:rsidRDefault="00F2232B" w:rsidP="00C9791D">
      <w:pPr>
        <w:pStyle w:val="BodyText"/>
        <w:numPr>
          <w:ilvl w:val="0"/>
          <w:numId w:val="213"/>
        </w:numPr>
        <w:ind w:right="720"/>
        <w:rPr>
          <w:del w:id="10586" w:author="Sayali Dev" w:date="2018-02-21T15:56:00Z"/>
        </w:rPr>
      </w:pPr>
      <w:del w:id="10587" w:author="Sayali Dev" w:date="2018-02-21T15:56:00Z">
        <w:r w:rsidDel="00CE5E77">
          <w:rPr>
            <w:lang w:val="en-US"/>
          </w:rPr>
          <w:delText>E</w:delText>
        </w:r>
        <w:r w:rsidDel="00CE5E77">
          <w:delText xml:space="preserve">nter appropriate information in </w:delText>
        </w:r>
        <w:r w:rsidDel="00CE5E77">
          <w:rPr>
            <w:lang w:val="en-US"/>
          </w:rPr>
          <w:delText xml:space="preserve">the </w:delText>
        </w:r>
        <w:r w:rsidRPr="00E14BC1" w:rsidDel="00CE5E77">
          <w:rPr>
            <w:b/>
            <w:lang w:val="en-US"/>
          </w:rPr>
          <w:delText>Table Filter Criteria</w:delText>
        </w:r>
        <w:r w:rsidDel="00CE5E77">
          <w:rPr>
            <w:lang w:val="en-US"/>
          </w:rPr>
          <w:delText xml:space="preserve"> </w:delText>
        </w:r>
        <w:r w:rsidDel="00CE5E77">
          <w:delText>field</w:delText>
        </w:r>
        <w:r w:rsidDel="00CE5E77">
          <w:rPr>
            <w:lang w:val="en-US"/>
          </w:rPr>
          <w:delText>s</w:delText>
        </w:r>
        <w:r w:rsidDel="00CE5E77">
          <w:delText xml:space="preserve">. </w:delText>
        </w:r>
        <w:r w:rsidDel="00CE5E77">
          <w:rPr>
            <w:lang w:val="en-US"/>
          </w:rPr>
          <w:delText>F</w:delText>
        </w:r>
        <w:r w:rsidDel="00CE5E77">
          <w:delText xml:space="preserve">ollowing table lists each field and its description. </w:delText>
        </w:r>
      </w:del>
    </w:p>
    <w:p w14:paraId="63EB3191" w14:textId="5D063CF8" w:rsidR="00F2232B" w:rsidDel="00CE5E77" w:rsidRDefault="00F2232B" w:rsidP="00F2232B">
      <w:pPr>
        <w:pStyle w:val="BodyText"/>
        <w:ind w:left="720" w:right="540"/>
        <w:rPr>
          <w:del w:id="10588" w:author="Sayali Dev" w:date="2018-02-21T15:56:00Z"/>
        </w:rPr>
      </w:pPr>
    </w:p>
    <w:p w14:paraId="50D97D16" w14:textId="176C4878" w:rsidR="00F2232B" w:rsidRPr="00E63C3C" w:rsidDel="00CE5E77" w:rsidRDefault="00F2232B" w:rsidP="00F2232B">
      <w:pPr>
        <w:pStyle w:val="Caption"/>
        <w:ind w:firstLine="720"/>
        <w:rPr>
          <w:del w:id="10589" w:author="Sayali Dev" w:date="2018-02-21T15:56:00Z"/>
        </w:rPr>
      </w:pPr>
      <w:del w:id="10590" w:author="Sayali Dev" w:date="2018-02-21T15:56: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r w:rsidR="00EB76E3" w:rsidDel="00CE5E77">
          <w:rPr>
            <w:noProof/>
          </w:rPr>
          <w:delText>54</w:delText>
        </w:r>
        <w:r w:rsidR="00CE5E77" w:rsidDel="00CE5E77">
          <w:rPr>
            <w:noProof/>
          </w:rPr>
          <w:fldChar w:fldCharType="end"/>
        </w:r>
        <w:r w:rsidDel="00CE5E77">
          <w:delText xml:space="preserve">: Performing a searching of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F2232B" w:rsidRPr="007A152E" w:rsidDel="00CE5E77" w14:paraId="0C1A8DCD" w14:textId="51E00E72" w:rsidTr="00F2232B">
        <w:trPr>
          <w:cantSplit/>
          <w:trHeight w:val="288"/>
          <w:tblHeader/>
          <w:del w:id="10591" w:author="Sayali Dev" w:date="2018-02-21T15:56:00Z"/>
        </w:trPr>
        <w:tc>
          <w:tcPr>
            <w:tcW w:w="2610" w:type="dxa"/>
            <w:shd w:val="clear" w:color="auto" w:fill="BFBFBF"/>
            <w:vAlign w:val="center"/>
          </w:tcPr>
          <w:p w14:paraId="42A0A709" w14:textId="116CB2EE" w:rsidR="00F2232B" w:rsidRPr="007A152E" w:rsidDel="00CE5E77" w:rsidRDefault="00F2232B" w:rsidP="00F2232B">
            <w:pPr>
              <w:rPr>
                <w:del w:id="10592" w:author="Sayali Dev" w:date="2018-02-21T15:56:00Z"/>
                <w:b/>
              </w:rPr>
            </w:pPr>
            <w:del w:id="10593" w:author="Sayali Dev" w:date="2018-02-21T15:56:00Z">
              <w:r w:rsidDel="00CE5E77">
                <w:rPr>
                  <w:b/>
                </w:rPr>
                <w:delText>Field</w:delText>
              </w:r>
            </w:del>
          </w:p>
        </w:tc>
        <w:tc>
          <w:tcPr>
            <w:tcW w:w="7200" w:type="dxa"/>
            <w:shd w:val="clear" w:color="auto" w:fill="BFBFBF"/>
            <w:vAlign w:val="center"/>
          </w:tcPr>
          <w:p w14:paraId="2834C948" w14:textId="64134236" w:rsidR="00F2232B" w:rsidRPr="007A152E" w:rsidDel="00CE5E77" w:rsidRDefault="00F2232B" w:rsidP="00F2232B">
            <w:pPr>
              <w:rPr>
                <w:del w:id="10594" w:author="Sayali Dev" w:date="2018-02-21T15:56:00Z"/>
                <w:b/>
              </w:rPr>
            </w:pPr>
            <w:del w:id="10595" w:author="Sayali Dev" w:date="2018-02-21T15:56:00Z">
              <w:r w:rsidRPr="007A152E" w:rsidDel="00CE5E77">
                <w:rPr>
                  <w:b/>
                </w:rPr>
                <w:delText>Description</w:delText>
              </w:r>
            </w:del>
          </w:p>
        </w:tc>
      </w:tr>
      <w:tr w:rsidR="00F2232B" w:rsidDel="00CE5E77" w14:paraId="77B10720" w14:textId="6BA4E9C7" w:rsidTr="00F2232B">
        <w:trPr>
          <w:cantSplit/>
          <w:trHeight w:val="288"/>
          <w:del w:id="10596" w:author="Sayali Dev" w:date="2018-02-21T15:56:00Z"/>
        </w:trPr>
        <w:tc>
          <w:tcPr>
            <w:tcW w:w="2610" w:type="dxa"/>
            <w:vAlign w:val="center"/>
          </w:tcPr>
          <w:p w14:paraId="71BE9F40" w14:textId="0F37F7AE" w:rsidR="00F2232B" w:rsidDel="00CE5E77" w:rsidRDefault="00F2232B" w:rsidP="00F2232B">
            <w:pPr>
              <w:rPr>
                <w:del w:id="10597" w:author="Sayali Dev" w:date="2018-02-21T15:56:00Z"/>
                <w:b/>
              </w:rPr>
            </w:pPr>
            <w:del w:id="10598" w:author="Sayali Dev" w:date="2018-02-21T15:56:00Z">
              <w:r w:rsidDel="00CE5E77">
                <w:rPr>
                  <w:b/>
                </w:rPr>
                <w:delText>Sample Status</w:delText>
              </w:r>
            </w:del>
          </w:p>
        </w:tc>
        <w:tc>
          <w:tcPr>
            <w:tcW w:w="7200" w:type="dxa"/>
            <w:vAlign w:val="center"/>
          </w:tcPr>
          <w:p w14:paraId="38F059C7" w14:textId="48687D8A" w:rsidR="00F2232B" w:rsidDel="00CE5E77" w:rsidRDefault="00F2232B" w:rsidP="00F2232B">
            <w:pPr>
              <w:rPr>
                <w:del w:id="10599" w:author="Sayali Dev" w:date="2018-02-21T15:56:00Z"/>
              </w:rPr>
            </w:pPr>
            <w:del w:id="10600" w:author="Sayali Dev" w:date="2018-02-21T15:56:00Z">
              <w:r w:rsidDel="00CE5E77">
                <w:delText xml:space="preserve">Click appropriate sample status for which you want to search. </w:delText>
              </w:r>
            </w:del>
          </w:p>
        </w:tc>
      </w:tr>
      <w:tr w:rsidR="00F2232B" w:rsidDel="00CE5E77" w14:paraId="0469A13B" w14:textId="63D9166E" w:rsidTr="00F2232B">
        <w:trPr>
          <w:cantSplit/>
          <w:trHeight w:val="288"/>
          <w:del w:id="10601" w:author="Sayali Dev" w:date="2018-02-21T15:56:00Z"/>
        </w:trPr>
        <w:tc>
          <w:tcPr>
            <w:tcW w:w="2610" w:type="dxa"/>
            <w:vAlign w:val="center"/>
          </w:tcPr>
          <w:p w14:paraId="5D6B3CAD" w14:textId="6C9CE006" w:rsidR="00F2232B" w:rsidDel="00CE5E77" w:rsidRDefault="00F2232B" w:rsidP="00F2232B">
            <w:pPr>
              <w:rPr>
                <w:del w:id="10602" w:author="Sayali Dev" w:date="2018-02-21T15:56:00Z"/>
                <w:b/>
              </w:rPr>
            </w:pPr>
            <w:del w:id="10603" w:author="Sayali Dev" w:date="2018-02-21T15:56:00Z">
              <w:r w:rsidDel="00CE5E77">
                <w:rPr>
                  <w:b/>
                </w:rPr>
                <w:delText>Specimen Type</w:delText>
              </w:r>
            </w:del>
          </w:p>
        </w:tc>
        <w:tc>
          <w:tcPr>
            <w:tcW w:w="7200" w:type="dxa"/>
          </w:tcPr>
          <w:p w14:paraId="7603A1F8" w14:textId="121C5442" w:rsidR="00F2232B" w:rsidDel="00CE5E77" w:rsidRDefault="00F2232B" w:rsidP="00F2232B">
            <w:pPr>
              <w:rPr>
                <w:del w:id="10604" w:author="Sayali Dev" w:date="2018-02-21T15:56:00Z"/>
              </w:rPr>
            </w:pPr>
            <w:del w:id="10605" w:author="Sayali Dev" w:date="2018-02-21T15:56:00Z">
              <w:r w:rsidRPr="001F7E1E" w:rsidDel="00CE5E77">
                <w:delText xml:space="preserve">Click appropriate </w:delText>
              </w:r>
              <w:r w:rsidDel="00CE5E77">
                <w:delText>specimen type</w:delText>
              </w:r>
              <w:r w:rsidRPr="001F7E1E" w:rsidDel="00CE5E77">
                <w:delText xml:space="preserve"> for which you want to search. </w:delText>
              </w:r>
            </w:del>
          </w:p>
        </w:tc>
      </w:tr>
      <w:tr w:rsidR="00F2232B" w:rsidDel="00CE5E77" w14:paraId="3BFC5371" w14:textId="331DF813" w:rsidTr="00F2232B">
        <w:trPr>
          <w:cantSplit/>
          <w:trHeight w:val="288"/>
          <w:del w:id="10606" w:author="Sayali Dev" w:date="2018-02-21T15:56:00Z"/>
        </w:trPr>
        <w:tc>
          <w:tcPr>
            <w:tcW w:w="2610" w:type="dxa"/>
            <w:vAlign w:val="center"/>
          </w:tcPr>
          <w:p w14:paraId="635B0AE8" w14:textId="67AE0847" w:rsidR="00F2232B" w:rsidDel="00CE5E77" w:rsidRDefault="00F2232B" w:rsidP="00F2232B">
            <w:pPr>
              <w:rPr>
                <w:del w:id="10607" w:author="Sayali Dev" w:date="2018-02-21T15:56:00Z"/>
                <w:b/>
              </w:rPr>
            </w:pPr>
            <w:del w:id="10608" w:author="Sayali Dev" w:date="2018-02-21T15:56:00Z">
              <w:r w:rsidDel="00CE5E77">
                <w:rPr>
                  <w:b/>
                </w:rPr>
                <w:delText>Container Type</w:delText>
              </w:r>
            </w:del>
          </w:p>
        </w:tc>
        <w:tc>
          <w:tcPr>
            <w:tcW w:w="7200" w:type="dxa"/>
          </w:tcPr>
          <w:p w14:paraId="36BE4225" w14:textId="4F2AAC39" w:rsidR="00F2232B" w:rsidDel="00CE5E77" w:rsidRDefault="00F2232B" w:rsidP="00F2232B">
            <w:pPr>
              <w:rPr>
                <w:del w:id="10609" w:author="Sayali Dev" w:date="2018-02-21T15:56:00Z"/>
              </w:rPr>
            </w:pPr>
            <w:del w:id="10610" w:author="Sayali Dev" w:date="2018-02-21T15:56:00Z">
              <w:r w:rsidRPr="001F7E1E" w:rsidDel="00CE5E77">
                <w:delText xml:space="preserve">Click appropriate </w:delText>
              </w:r>
              <w:r w:rsidDel="00CE5E77">
                <w:delText>container type</w:delText>
              </w:r>
              <w:r w:rsidRPr="001F7E1E" w:rsidDel="00CE5E77">
                <w:delText xml:space="preserve"> for which you want to search. </w:delText>
              </w:r>
            </w:del>
          </w:p>
        </w:tc>
      </w:tr>
      <w:tr w:rsidR="00F2232B" w:rsidDel="00CE5E77" w14:paraId="0BC9D7F9" w14:textId="06E8E6C0" w:rsidTr="00F2232B">
        <w:trPr>
          <w:cantSplit/>
          <w:trHeight w:val="288"/>
          <w:del w:id="10611" w:author="Sayali Dev" w:date="2018-02-21T15:56:00Z"/>
        </w:trPr>
        <w:tc>
          <w:tcPr>
            <w:tcW w:w="2610" w:type="dxa"/>
            <w:vAlign w:val="center"/>
          </w:tcPr>
          <w:p w14:paraId="5A19F343" w14:textId="0DE31878" w:rsidR="00F2232B" w:rsidDel="00CE5E77" w:rsidRDefault="00F2232B" w:rsidP="00F2232B">
            <w:pPr>
              <w:rPr>
                <w:del w:id="10612" w:author="Sayali Dev" w:date="2018-02-21T15:56:00Z"/>
                <w:b/>
              </w:rPr>
            </w:pPr>
            <w:del w:id="10613" w:author="Sayali Dev" w:date="2018-02-21T15:56:00Z">
              <w:r w:rsidDel="00CE5E77">
                <w:rPr>
                  <w:b/>
                </w:rPr>
                <w:delText>Sample Type</w:delText>
              </w:r>
            </w:del>
          </w:p>
        </w:tc>
        <w:tc>
          <w:tcPr>
            <w:tcW w:w="7200" w:type="dxa"/>
          </w:tcPr>
          <w:p w14:paraId="309629AE" w14:textId="205F666B" w:rsidR="00F2232B" w:rsidDel="00CE5E77" w:rsidRDefault="00F2232B" w:rsidP="00F2232B">
            <w:pPr>
              <w:rPr>
                <w:del w:id="10614" w:author="Sayali Dev" w:date="2018-02-21T15:56:00Z"/>
              </w:rPr>
            </w:pPr>
            <w:del w:id="10615" w:author="Sayali Dev" w:date="2018-02-21T15:56:00Z">
              <w:r w:rsidRPr="001F7E1E" w:rsidDel="00CE5E77">
                <w:delText>Click appropriate s</w:delText>
              </w:r>
              <w:r w:rsidDel="00CE5E77">
                <w:delText xml:space="preserve">ample type </w:delText>
              </w:r>
              <w:r w:rsidRPr="001F7E1E" w:rsidDel="00CE5E77">
                <w:delText xml:space="preserve">for which you want to search. </w:delText>
              </w:r>
            </w:del>
          </w:p>
        </w:tc>
      </w:tr>
      <w:tr w:rsidR="00F2232B" w:rsidDel="00CE5E77" w14:paraId="7E7C3DDE" w14:textId="28F08E04" w:rsidTr="00F2232B">
        <w:trPr>
          <w:cantSplit/>
          <w:trHeight w:val="288"/>
          <w:del w:id="10616" w:author="Sayali Dev" w:date="2018-02-21T15:56:00Z"/>
        </w:trPr>
        <w:tc>
          <w:tcPr>
            <w:tcW w:w="2610" w:type="dxa"/>
            <w:vAlign w:val="center"/>
          </w:tcPr>
          <w:p w14:paraId="596F242D" w14:textId="17A4E651" w:rsidR="00F2232B" w:rsidDel="00CE5E77" w:rsidRDefault="00F2232B" w:rsidP="00F2232B">
            <w:pPr>
              <w:rPr>
                <w:del w:id="10617" w:author="Sayali Dev" w:date="2018-02-21T15:56:00Z"/>
                <w:b/>
              </w:rPr>
            </w:pPr>
            <w:del w:id="10618" w:author="Sayali Dev" w:date="2018-02-21T15:56:00Z">
              <w:r w:rsidDel="00CE5E77">
                <w:rPr>
                  <w:b/>
                </w:rPr>
                <w:delText>FILTER</w:delText>
              </w:r>
            </w:del>
          </w:p>
        </w:tc>
        <w:tc>
          <w:tcPr>
            <w:tcW w:w="7200" w:type="dxa"/>
          </w:tcPr>
          <w:p w14:paraId="17CBBF72" w14:textId="19248434" w:rsidR="00F2232B" w:rsidRPr="00B110EE" w:rsidDel="00CE5E77" w:rsidRDefault="00F2232B" w:rsidP="00F2232B">
            <w:pPr>
              <w:rPr>
                <w:del w:id="10619" w:author="Sayali Dev" w:date="2018-02-21T15:56:00Z"/>
              </w:rPr>
            </w:pPr>
            <w:del w:id="10620" w:author="Sayali Dev" w:date="2018-02-21T15:56:00Z">
              <w:r w:rsidDel="00CE5E77">
                <w:delText xml:space="preserve">Click </w:delText>
              </w:r>
              <w:r w:rsidRPr="00384D64" w:rsidDel="00CE5E77">
                <w:rPr>
                  <w:b/>
                </w:rPr>
                <w:delText>FILTER</w:delText>
              </w:r>
              <w:r w:rsidDel="00CE5E77">
                <w:delText>.</w:delText>
              </w:r>
              <w:r w:rsidDel="00CE5E77">
                <w:br/>
                <w:delText>The biospecimens list at the bottom of the screen displays the filter results based on the selections you made above.</w:delText>
              </w:r>
              <w:r w:rsidDel="00CE5E77">
                <w:br/>
              </w:r>
              <w:r w:rsidDel="00CE5E77">
                <w:br/>
                <w:delText xml:space="preserve">For example: If you select </w:delText>
              </w:r>
              <w:r w:rsidRPr="00AA768E" w:rsidDel="00CE5E77">
                <w:rPr>
                  <w:b/>
                </w:rPr>
                <w:delText>In Inventory</w:delText>
              </w:r>
              <w:r w:rsidDel="00CE5E77">
                <w:delText xml:space="preserve"> as the </w:delText>
              </w:r>
              <w:r w:rsidRPr="00384D64" w:rsidDel="00CE5E77">
                <w:rPr>
                  <w:b/>
                </w:rPr>
                <w:delText>Sample Status</w:delText>
              </w:r>
              <w:r w:rsidDel="00CE5E77">
                <w:delText xml:space="preserve"> and </w:delText>
              </w:r>
              <w:r w:rsidRPr="00AA768E" w:rsidDel="00CE5E77">
                <w:rPr>
                  <w:b/>
                </w:rPr>
                <w:delText>Blood</w:delText>
              </w:r>
              <w:r w:rsidDel="00CE5E77">
                <w:delText xml:space="preserve"> as the </w:delText>
              </w:r>
              <w:r w:rsidRPr="00384D64" w:rsidDel="00CE5E77">
                <w:rPr>
                  <w:b/>
                </w:rPr>
                <w:delText>Specimen Type</w:delText>
              </w:r>
              <w:r w:rsidDel="00CE5E77">
                <w:delText xml:space="preserve"> and click </w:delText>
              </w:r>
              <w:r w:rsidDel="00CE5E77">
                <w:rPr>
                  <w:b/>
                </w:rPr>
                <w:delText>FILTER</w:delText>
              </w:r>
              <w:r w:rsidDel="00CE5E77">
                <w:delText xml:space="preserve">, the biospecimens list displays only blood biospecimens with status of </w:delText>
              </w:r>
              <w:r w:rsidRPr="00384D64" w:rsidDel="00CE5E77">
                <w:rPr>
                  <w:b/>
                </w:rPr>
                <w:delText>In Inventory</w:delText>
              </w:r>
              <w:r w:rsidDel="00CE5E77">
                <w:delText>.</w:delText>
              </w:r>
            </w:del>
          </w:p>
        </w:tc>
      </w:tr>
    </w:tbl>
    <w:p w14:paraId="7F5E7C75" w14:textId="1CAE6056" w:rsidR="00F2232B" w:rsidDel="00CE5E77" w:rsidRDefault="00F2232B" w:rsidP="00F2232B">
      <w:pPr>
        <w:pStyle w:val="BodyText"/>
        <w:rPr>
          <w:del w:id="10621" w:author="Sayali Dev" w:date="2018-02-21T15:56:00Z"/>
        </w:rPr>
      </w:pPr>
      <w:del w:id="10622" w:author="Sayali Dev" w:date="2018-02-21T15:56:00Z">
        <w:r w:rsidDel="00CE5E77">
          <w:delText xml:space="preserve"> </w:delText>
        </w:r>
      </w:del>
    </w:p>
    <w:p w14:paraId="66D99CCC" w14:textId="4D3D4E81" w:rsidR="00F2232B" w:rsidDel="00CE5E77" w:rsidRDefault="00F2232B" w:rsidP="00F2232B">
      <w:pPr>
        <w:ind w:left="720" w:right="540"/>
        <w:rPr>
          <w:del w:id="10623" w:author="Sayali Dev" w:date="2018-02-21T15:56:00Z"/>
        </w:rPr>
      </w:pPr>
      <w:del w:id="10624" w:author="Sayali Dev" w:date="2018-02-21T15:56:00Z">
        <w:r w:rsidRPr="0070334C" w:rsidDel="00CE5E77">
          <w:rPr>
            <w:b/>
          </w:rPr>
          <w:delText xml:space="preserve">Note: </w:delText>
        </w:r>
        <w:r w:rsidDel="00CE5E77">
          <w:delText>You can use one field or a combination of fields to filter the search.</w:delText>
        </w:r>
      </w:del>
    </w:p>
    <w:p w14:paraId="45612789" w14:textId="43F98C6C" w:rsidR="00F2232B" w:rsidDel="00CE5E77" w:rsidRDefault="00F2232B" w:rsidP="00F2232B">
      <w:pPr>
        <w:ind w:left="720" w:right="540"/>
        <w:rPr>
          <w:del w:id="10625" w:author="Sayali Dev" w:date="2018-02-21T15:56:00Z"/>
        </w:rPr>
      </w:pPr>
    </w:p>
    <w:p w14:paraId="3B367C0D" w14:textId="4EAD0F1F" w:rsidR="00F2232B" w:rsidRPr="00106C1C" w:rsidDel="00CE5E77" w:rsidRDefault="00F2232B" w:rsidP="00F2232B">
      <w:pPr>
        <w:pStyle w:val="Heading3"/>
        <w:rPr>
          <w:del w:id="10626" w:author="Sayali Dev" w:date="2018-02-21T15:56:00Z"/>
          <w:lang w:val="en-US"/>
        </w:rPr>
      </w:pPr>
      <w:del w:id="10627" w:author="Sayali Dev" w:date="2018-02-21T15:56:00Z">
        <w:r w:rsidDel="00CE5E77">
          <w:br w:type="page"/>
        </w:r>
        <w:bookmarkStart w:id="10628" w:name="AddIdentifierOnBulkChanges"/>
        <w:bookmarkStart w:id="10629" w:name="_Toc300125785"/>
        <w:bookmarkStart w:id="10630" w:name="_Toc452993652"/>
        <w:bookmarkEnd w:id="10628"/>
        <w:r w:rsidDel="00CE5E77">
          <w:delText>Adding a New Identifier</w:delText>
        </w:r>
        <w:bookmarkEnd w:id="10629"/>
        <w:r w:rsidDel="00CE5E77">
          <w:delText xml:space="preserve"> </w:delText>
        </w:r>
        <w:r w:rsidDel="00CE5E77">
          <w:rPr>
            <w:lang w:val="en-US"/>
          </w:rPr>
          <w:delText>on</w:delText>
        </w:r>
        <w:r w:rsidDel="00CE5E77">
          <w:delText xml:space="preserve"> </w:delText>
        </w:r>
        <w:r w:rsidDel="00CE5E77">
          <w:rPr>
            <w:lang w:val="en-US"/>
          </w:rPr>
          <w:delText xml:space="preserve">the Inventory </w:delText>
        </w:r>
        <w:r w:rsidDel="00CE5E77">
          <w:delText>Bulk</w:delText>
        </w:r>
        <w:r w:rsidDel="00CE5E77">
          <w:rPr>
            <w:lang w:val="en-US"/>
          </w:rPr>
          <w:delText xml:space="preserve"> Modifications Page</w:delText>
        </w:r>
        <w:bookmarkEnd w:id="10630"/>
      </w:del>
    </w:p>
    <w:p w14:paraId="3441CAED" w14:textId="0A857466" w:rsidR="00F2232B" w:rsidDel="00CE5E77" w:rsidRDefault="00F2232B" w:rsidP="00F2232B">
      <w:pPr>
        <w:rPr>
          <w:del w:id="10631" w:author="Sayali Dev" w:date="2018-02-21T15:56:00Z"/>
        </w:rPr>
      </w:pPr>
    </w:p>
    <w:p w14:paraId="5B12B585" w14:textId="6DBCDE30" w:rsidR="00F2232B" w:rsidDel="00CE5E77" w:rsidRDefault="00F2232B" w:rsidP="00F2232B">
      <w:pPr>
        <w:rPr>
          <w:del w:id="10632" w:author="Sayali Dev" w:date="2018-02-21T15:56:00Z"/>
        </w:rPr>
      </w:pPr>
      <w:del w:id="10633" w:author="Sayali Dev" w:date="2018-02-21T15:56:00Z">
        <w:r w:rsidDel="00CE5E77">
          <w:delText xml:space="preserve">To add a new identifier to biospecimens on the </w:delText>
        </w:r>
        <w:r w:rsidRPr="00D22AEF" w:rsidDel="00CE5E77">
          <w:rPr>
            <w:b/>
          </w:rPr>
          <w:delText xml:space="preserve">Inventory </w:delText>
        </w:r>
        <w:r w:rsidRPr="00106C1C" w:rsidDel="00CE5E77">
          <w:rPr>
            <w:b/>
          </w:rPr>
          <w:delText xml:space="preserve">Bulk </w:delText>
        </w:r>
        <w:r w:rsidDel="00CE5E77">
          <w:rPr>
            <w:b/>
          </w:rPr>
          <w:delText>Modifications</w:delText>
        </w:r>
        <w:r w:rsidDel="00CE5E77">
          <w:delText xml:space="preserve"> page:</w:delText>
        </w:r>
      </w:del>
    </w:p>
    <w:p w14:paraId="77CA9DD5" w14:textId="01A4D2C6" w:rsidR="00F2232B" w:rsidRPr="005F4FD6" w:rsidDel="00CE5E77" w:rsidRDefault="00F2232B" w:rsidP="00F2232B">
      <w:pPr>
        <w:rPr>
          <w:del w:id="10634" w:author="Sayali Dev" w:date="2018-02-21T15:56:00Z"/>
        </w:rPr>
      </w:pPr>
    </w:p>
    <w:p w14:paraId="3315F183" w14:textId="715387AC" w:rsidR="00F2232B" w:rsidDel="00CE5E77" w:rsidRDefault="00F2232B" w:rsidP="00C9791D">
      <w:pPr>
        <w:numPr>
          <w:ilvl w:val="0"/>
          <w:numId w:val="151"/>
        </w:numPr>
        <w:rPr>
          <w:del w:id="10635" w:author="Sayali Dev" w:date="2018-02-21T15:56:00Z"/>
        </w:rPr>
      </w:pPr>
      <w:del w:id="10636" w:author="Sayali Dev" w:date="2018-01-31T17:54:00Z">
        <w:r w:rsidDel="009A119E">
          <w:delText>Log on</w:delText>
        </w:r>
      </w:del>
      <w:del w:id="10637" w:author="Sayali Dev" w:date="2018-02-21T15:56:00Z">
        <w:r w:rsidDel="00CE5E77">
          <w:delText xml:space="preserve"> to the application using your </w:delText>
        </w:r>
      </w:del>
      <w:del w:id="10638" w:author="Sayali Dev" w:date="2018-01-31T17:55:00Z">
        <w:r w:rsidDel="00A62626">
          <w:delText>logon</w:delText>
        </w:r>
      </w:del>
      <w:del w:id="10639" w:author="Sayali Dev" w:date="2018-02-21T15:56:00Z">
        <w:r w:rsidDel="00CE5E77">
          <w:delText xml:space="preserve"> credentials. </w:delText>
        </w:r>
      </w:del>
    </w:p>
    <w:p w14:paraId="6BDEEF40" w14:textId="1693ADB0" w:rsidR="00F2232B" w:rsidDel="00CE5E77" w:rsidRDefault="00F2232B" w:rsidP="00F2232B">
      <w:pPr>
        <w:ind w:left="720"/>
        <w:rPr>
          <w:del w:id="10640" w:author="Sayali Dev" w:date="2018-02-21T15:56:00Z"/>
        </w:rPr>
      </w:pPr>
      <w:del w:id="10641" w:author="Sayali Dev" w:date="2018-02-21T15:56:00Z">
        <w:r w:rsidDel="00CE5E77">
          <w:delText xml:space="preserve">The CIRRASPEC home page appears. </w:delText>
        </w:r>
      </w:del>
    </w:p>
    <w:p w14:paraId="628D6116" w14:textId="3A7B049E" w:rsidR="00F2232B" w:rsidDel="00CE5E77" w:rsidRDefault="00F2232B" w:rsidP="00F2232B">
      <w:pPr>
        <w:ind w:left="720"/>
        <w:rPr>
          <w:del w:id="10642" w:author="Sayali Dev" w:date="2018-02-21T15:56:00Z"/>
        </w:rPr>
      </w:pPr>
    </w:p>
    <w:p w14:paraId="64D26620" w14:textId="554E4A0B" w:rsidR="00F2232B" w:rsidDel="00CE5E77" w:rsidRDefault="00F2232B" w:rsidP="00C9791D">
      <w:pPr>
        <w:numPr>
          <w:ilvl w:val="0"/>
          <w:numId w:val="151"/>
        </w:numPr>
        <w:rPr>
          <w:del w:id="10643" w:author="Sayali Dev" w:date="2018-02-21T15:56:00Z"/>
        </w:rPr>
      </w:pPr>
      <w:del w:id="10644"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76A4D15B" w14:textId="1E1A65D1" w:rsidR="00F2232B" w:rsidDel="00CE5E77" w:rsidRDefault="00F2232B" w:rsidP="00F2232B">
      <w:pPr>
        <w:pStyle w:val="BodyText"/>
        <w:ind w:left="720" w:right="720"/>
        <w:rPr>
          <w:del w:id="10645" w:author="Sayali Dev" w:date="2018-02-21T15:56:00Z"/>
        </w:rPr>
      </w:pPr>
      <w:del w:id="10646" w:author="Sayali Dev" w:date="2018-02-21T15:56:00Z">
        <w:r w:rsidDel="00CE5E77">
          <w:delText xml:space="preserve">The </w:delText>
        </w:r>
        <w:r w:rsidRPr="0036231A" w:rsidDel="00CE5E77">
          <w:rPr>
            <w:b/>
          </w:rPr>
          <w:delText xml:space="preserve">Inventory Bulk </w:delText>
        </w:r>
        <w:r w:rsidDel="00CE5E77">
          <w:rPr>
            <w:b/>
            <w:lang w:val="en-US"/>
          </w:rPr>
          <w:delText>Modifications</w:delText>
        </w:r>
        <w:r w:rsidDel="00CE5E77">
          <w:delText xml:space="preserve"> page appears.</w:delText>
        </w:r>
      </w:del>
    </w:p>
    <w:p w14:paraId="2C009A4E" w14:textId="75C0B832" w:rsidR="00F2232B" w:rsidDel="00CE5E77" w:rsidRDefault="00F2232B" w:rsidP="00F2232B">
      <w:pPr>
        <w:pStyle w:val="BodyText"/>
        <w:ind w:left="720" w:right="720"/>
        <w:rPr>
          <w:del w:id="10647" w:author="Sayali Dev" w:date="2018-02-21T15:56:00Z"/>
        </w:rPr>
      </w:pPr>
    </w:p>
    <w:p w14:paraId="2E2C5AC2" w14:textId="6DAB4E36" w:rsidR="00F2232B" w:rsidRPr="007B07BB" w:rsidDel="00CE5E77" w:rsidRDefault="00F2232B" w:rsidP="00C9791D">
      <w:pPr>
        <w:pStyle w:val="BodyText"/>
        <w:numPr>
          <w:ilvl w:val="0"/>
          <w:numId w:val="151"/>
        </w:numPr>
        <w:ind w:right="720"/>
        <w:rPr>
          <w:del w:id="10648" w:author="Sayali Dev" w:date="2018-02-21T15:56:00Z"/>
        </w:rPr>
      </w:pPr>
      <w:del w:id="10649" w:author="Sayali Dev" w:date="2018-02-21T15:56:00Z">
        <w:r w:rsidDel="00CE5E77">
          <w:delText xml:space="preserve">Click the </w:delText>
        </w:r>
        <w:r w:rsidRPr="0066516F" w:rsidDel="00CE5E77">
          <w:rPr>
            <w:b/>
          </w:rPr>
          <w:delText>Search Inventory</w:delText>
        </w:r>
        <w:r w:rsidDel="00CE5E77">
          <w:delText xml:space="preserve"> link</w:delText>
        </w:r>
        <w:r w:rsidDel="00CE5E77">
          <w:rPr>
            <w:lang w:val="en-US"/>
          </w:rPr>
          <w:delText>.</w:delText>
        </w:r>
        <w:r w:rsidDel="00CE5E77">
          <w:rPr>
            <w:lang w:val="en-US"/>
          </w:rPr>
          <w:br/>
          <w:delText xml:space="preserve">The </w:delText>
        </w:r>
        <w:r w:rsidRPr="007B07BB" w:rsidDel="00CE5E77">
          <w:rPr>
            <w:b/>
            <w:lang w:val="en-US"/>
          </w:rPr>
          <w:delText>Search Sample and Worklists</w:delText>
        </w:r>
        <w:r w:rsidDel="00CE5E77">
          <w:rPr>
            <w:lang w:val="en-US"/>
          </w:rPr>
          <w:delText xml:space="preserve"> window appears.</w:delText>
        </w:r>
        <w:r w:rsidDel="00CE5E77">
          <w:rPr>
            <w:lang w:val="en-US"/>
          </w:rPr>
          <w:br/>
        </w:r>
      </w:del>
    </w:p>
    <w:p w14:paraId="76A295B2" w14:textId="2FE8762E" w:rsidR="00F2232B" w:rsidRPr="00CE3DF6" w:rsidDel="00CE5E77" w:rsidRDefault="00F2232B" w:rsidP="00C9791D">
      <w:pPr>
        <w:pStyle w:val="BodyText"/>
        <w:numPr>
          <w:ilvl w:val="0"/>
          <w:numId w:val="151"/>
        </w:numPr>
        <w:ind w:right="720"/>
        <w:rPr>
          <w:del w:id="10650" w:author="Sayali Dev" w:date="2018-02-21T15:56:00Z"/>
          <w:lang w:val="en-US"/>
        </w:rPr>
      </w:pPr>
      <w:del w:id="10651" w:author="Sayali Dev" w:date="2018-02-21T15:56:00Z">
        <w:r w:rsidRPr="00CE3DF6" w:rsidDel="00CE5E77">
          <w:rPr>
            <w:lang w:val="en-US"/>
          </w:rPr>
          <w:delText xml:space="preserve">In the </w:delText>
        </w:r>
        <w:r w:rsidRPr="00CE3DF6" w:rsidDel="00CE5E77">
          <w:rPr>
            <w:b/>
            <w:lang w:val="en-US"/>
          </w:rPr>
          <w:delText>Search Sample</w:delText>
        </w:r>
        <w:r w:rsidDel="00CE5E77">
          <w:rPr>
            <w:b/>
            <w:lang w:val="en-US"/>
          </w:rPr>
          <w:delText>s</w:delText>
        </w:r>
        <w:r w:rsidRPr="00CE3DF6" w:rsidDel="00CE5E77">
          <w:rPr>
            <w:b/>
            <w:lang w:val="en-US"/>
          </w:rPr>
          <w:delText xml:space="preserve"> and Worklists</w:delText>
        </w:r>
        <w:r w:rsidRPr="00CE3DF6" w:rsidDel="00CE5E77">
          <w:rPr>
            <w:lang w:val="en-US"/>
          </w:rPr>
          <w:delText xml:space="preserve"> window, search, </w:delText>
        </w:r>
        <w:r w:rsidDel="00CE5E77">
          <w:delText xml:space="preserve">select </w:delText>
        </w:r>
        <w:r w:rsidRPr="00CE3DF6" w:rsidDel="00CE5E77">
          <w:rPr>
            <w:lang w:val="en-US"/>
          </w:rPr>
          <w:delText xml:space="preserve">and add </w:delText>
        </w:r>
        <w:r w:rsidDel="00CE5E77">
          <w:delText>the biospecimens</w:delText>
        </w:r>
        <w:r w:rsidDel="00CE5E77">
          <w:rPr>
            <w:lang w:val="en-US"/>
          </w:rPr>
          <w:delText xml:space="preserve"> f</w:delText>
        </w:r>
        <w:r w:rsidRPr="00CE3DF6" w:rsidDel="00CE5E77">
          <w:rPr>
            <w:lang w:val="en-US"/>
          </w:rPr>
          <w:delText>o</w:delText>
        </w:r>
        <w:r w:rsidDel="00CE5E77">
          <w:rPr>
            <w:lang w:val="en-US"/>
          </w:rPr>
          <w:delText>r</w:delText>
        </w:r>
        <w:r w:rsidRPr="00CE3DF6" w:rsidDel="00CE5E77">
          <w:rPr>
            <w:lang w:val="en-US"/>
          </w:rPr>
          <w:delText xml:space="preserve"> which </w:delText>
        </w:r>
        <w:r w:rsidDel="00CE5E77">
          <w:delText xml:space="preserve">you want to </w:delText>
        </w:r>
        <w:r w:rsidDel="00CE5E77">
          <w:rPr>
            <w:lang w:val="en-US"/>
          </w:rPr>
          <w:delText>add a new identifier</w:delText>
        </w:r>
        <w:r w:rsidRPr="00CE3DF6" w:rsidDel="00CE5E77">
          <w:rPr>
            <w:lang w:val="en-US"/>
          </w:rPr>
          <w:delText>.</w:delText>
        </w:r>
        <w:r w:rsidRPr="00CE3DF6" w:rsidDel="00CE5E77">
          <w:rPr>
            <w:lang w:val="en-US"/>
          </w:rPr>
          <w:br/>
        </w:r>
        <w:r w:rsidDel="00CE5E77">
          <w:delText xml:space="preserve">The </w:delText>
        </w:r>
        <w:r w:rsidRPr="00CE3DF6" w:rsidDel="00CE5E77">
          <w:rPr>
            <w:b/>
          </w:rPr>
          <w:delText xml:space="preserve">Inventory Bulk </w:delText>
        </w:r>
        <w:r w:rsidDel="00CE5E77">
          <w:rPr>
            <w:b/>
            <w:lang w:val="en-US"/>
          </w:rPr>
          <w:delText>Modifications</w:delText>
        </w:r>
        <w:r w:rsidDel="00CE5E77">
          <w:delText xml:space="preserve"> page displays the biospecimens that you selected. </w:delText>
        </w:r>
        <w:r w:rsidRPr="00CE3DF6" w:rsidDel="00CE5E77">
          <w:rPr>
            <w:lang w:val="en-US"/>
          </w:rPr>
          <w:br/>
        </w:r>
        <w:r w:rsidRPr="00CE3DF6" w:rsidDel="00CE5E77">
          <w:rPr>
            <w:b/>
            <w:lang w:val="en-US"/>
          </w:rPr>
          <w:delText>Note:</w:delText>
        </w:r>
        <w:r w:rsidRPr="00CE3DF6" w:rsidDel="00CE5E77">
          <w:rPr>
            <w:lang w:val="en-US"/>
          </w:rPr>
          <w:delText xml:space="preserve"> For information about using the </w:delText>
        </w:r>
        <w:r w:rsidRPr="000832FE" w:rsidDel="00CE5E77">
          <w:rPr>
            <w:b/>
            <w:lang w:val="en-US"/>
          </w:rPr>
          <w:delText>Search Samples and Worklists</w:delText>
        </w:r>
        <w:r w:rsidRPr="00CE3DF6"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CE3DF6" w:rsidDel="00CE5E77">
          <w:rPr>
            <w:rStyle w:val="Hyperlink"/>
            <w:b/>
            <w:lang w:val="en-US"/>
          </w:rPr>
          <w:delText>Using the Search Samples and Worklists Window</w:delText>
        </w:r>
        <w:r w:rsidR="00CE5E77" w:rsidDel="00CE5E77">
          <w:rPr>
            <w:rStyle w:val="Hyperlink"/>
            <w:b/>
          </w:rPr>
          <w:fldChar w:fldCharType="end"/>
        </w:r>
        <w:r w:rsidDel="00CE5E77">
          <w:rPr>
            <w:b/>
            <w:lang w:val="en-US"/>
          </w:rPr>
          <w:delText>.</w:delText>
        </w:r>
        <w:r w:rsidDel="00CE5E77">
          <w:rPr>
            <w:b/>
            <w:lang w:val="en-US"/>
          </w:rPr>
          <w:br/>
        </w:r>
      </w:del>
    </w:p>
    <w:p w14:paraId="5655C9F8" w14:textId="3FEDD53E" w:rsidR="00F2232B" w:rsidRPr="006E1544" w:rsidDel="00CE5E77" w:rsidRDefault="00F2232B" w:rsidP="00C9791D">
      <w:pPr>
        <w:pStyle w:val="BodyText"/>
        <w:numPr>
          <w:ilvl w:val="0"/>
          <w:numId w:val="151"/>
        </w:numPr>
        <w:ind w:right="720"/>
        <w:rPr>
          <w:del w:id="10652" w:author="Sayali Dev" w:date="2018-02-21T15:56:00Z"/>
        </w:rPr>
      </w:pPr>
      <w:del w:id="10653" w:author="Sayali Dev" w:date="2018-02-21T15:56:00Z">
        <w:r w:rsidDel="00CE5E77">
          <w:rPr>
            <w:lang w:val="en-US"/>
          </w:rPr>
          <w:delText xml:space="preserve">On the list of biospecimens on the </w:delText>
        </w:r>
        <w:r w:rsidRPr="005F4FD6" w:rsidDel="00CE5E77">
          <w:rPr>
            <w:b/>
            <w:lang w:val="en-US"/>
          </w:rPr>
          <w:delText xml:space="preserve">Inventory Bulk </w:delText>
        </w:r>
        <w:r w:rsidDel="00CE5E77">
          <w:rPr>
            <w:b/>
            <w:lang w:val="en-US"/>
          </w:rPr>
          <w:delText>Modifications</w:delText>
        </w:r>
        <w:r w:rsidDel="00CE5E77">
          <w:rPr>
            <w:lang w:val="en-US"/>
          </w:rPr>
          <w:delText xml:space="preserve"> page, c</w:delText>
        </w:r>
        <w:r w:rsidRPr="00207A52" w:rsidDel="00CE5E77">
          <w:delText xml:space="preserve">lick the </w:delText>
        </w:r>
        <w:r w:rsidDel="00CE5E77">
          <w:delText>i</w:delText>
        </w:r>
        <w:r w:rsidRPr="004B6C8E" w:rsidDel="00CE5E77">
          <w:delText>dentifier</w:delText>
        </w:r>
        <w:r w:rsidRPr="00207A52" w:rsidDel="00CE5E77">
          <w:delText xml:space="preserve"> link </w:delText>
        </w:r>
        <w:r w:rsidDel="00CE5E77">
          <w:rPr>
            <w:lang w:val="en-US"/>
          </w:rPr>
          <w:delText>of</w:delText>
        </w:r>
        <w:r w:rsidRPr="00207A52" w:rsidDel="00CE5E77">
          <w:delText xml:space="preserve"> the </w:delText>
        </w:r>
        <w:r w:rsidDel="00CE5E77">
          <w:delText>biospecimen</w:delText>
        </w:r>
        <w:r w:rsidDel="00CE5E77">
          <w:rPr>
            <w:lang w:val="en-US"/>
          </w:rPr>
          <w:delText xml:space="preserve"> for which </w:delText>
        </w:r>
        <w:r w:rsidDel="00CE5E77">
          <w:delText xml:space="preserve">you want to </w:delText>
        </w:r>
        <w:r w:rsidDel="00CE5E77">
          <w:rPr>
            <w:lang w:val="en-US"/>
          </w:rPr>
          <w:delText>add a new identifier</w:delText>
        </w:r>
        <w:r w:rsidRPr="006E1544" w:rsidDel="00CE5E77">
          <w:delText xml:space="preserve">. </w:delText>
        </w:r>
      </w:del>
    </w:p>
    <w:p w14:paraId="3432161F" w14:textId="7CC13F2C" w:rsidR="00F2232B" w:rsidDel="00CE5E77" w:rsidRDefault="00F2232B" w:rsidP="00F2232B">
      <w:pPr>
        <w:ind w:left="720"/>
        <w:rPr>
          <w:del w:id="10654" w:author="Sayali Dev" w:date="2018-02-21T15:56:00Z"/>
        </w:rPr>
      </w:pPr>
      <w:del w:id="10655" w:author="Sayali Dev" w:date="2018-02-21T15:56:00Z">
        <w:r w:rsidRPr="006E1544" w:rsidDel="00CE5E77">
          <w:delText xml:space="preserve">The </w:delText>
        </w:r>
        <w:r w:rsidRPr="001D0E06" w:rsidDel="00CE5E77">
          <w:rPr>
            <w:b/>
          </w:rPr>
          <w:delText>Add Identifier(s)</w:delText>
        </w:r>
        <w:r w:rsidDel="00CE5E77">
          <w:delText xml:space="preserve"> window appears</w:delText>
        </w:r>
        <w:r w:rsidRPr="00207A52" w:rsidDel="00CE5E77">
          <w:delText>.</w:delText>
        </w:r>
        <w:r w:rsidDel="00CE5E77">
          <w:br/>
        </w:r>
      </w:del>
    </w:p>
    <w:p w14:paraId="008773BD" w14:textId="7750B104" w:rsidR="00F2232B" w:rsidDel="00CE5E77" w:rsidRDefault="00F2232B" w:rsidP="00F2232B">
      <w:pPr>
        <w:ind w:left="720"/>
        <w:rPr>
          <w:del w:id="10656" w:author="Sayali Dev" w:date="2018-02-21T15:56:00Z"/>
        </w:rPr>
      </w:pPr>
      <w:del w:id="10657" w:author="Sayali Dev" w:date="2018-02-21T15:56:00Z">
        <w:r w:rsidDel="00CE5E77">
          <w:rPr>
            <w:noProof/>
          </w:rPr>
          <w:drawing>
            <wp:inline distT="0" distB="0" distL="0" distR="0" wp14:anchorId="0E02E024" wp14:editId="1F5D73D6">
              <wp:extent cx="2557863" cy="1768475"/>
              <wp:effectExtent l="19050" t="19050" r="13970" b="22225"/>
              <wp:docPr id="9223" name="Picture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83924" cy="1786493"/>
                      </a:xfrm>
                      <a:prstGeom prst="rect">
                        <a:avLst/>
                      </a:prstGeom>
                      <a:ln w="3175">
                        <a:solidFill>
                          <a:schemeClr val="tx1"/>
                        </a:solidFill>
                      </a:ln>
                    </pic:spPr>
                  </pic:pic>
                </a:graphicData>
              </a:graphic>
            </wp:inline>
          </w:drawing>
        </w:r>
      </w:del>
    </w:p>
    <w:p w14:paraId="676FD048" w14:textId="2BEC911D" w:rsidR="00F2232B" w:rsidDel="00CE5E77" w:rsidRDefault="00F2232B" w:rsidP="00F2232B">
      <w:pPr>
        <w:pStyle w:val="Figure"/>
        <w:tabs>
          <w:tab w:val="clear" w:pos="1710"/>
          <w:tab w:val="num" w:pos="1800"/>
        </w:tabs>
        <w:ind w:left="1152" w:hanging="432"/>
        <w:rPr>
          <w:del w:id="10658" w:author="Sayali Dev" w:date="2018-02-21T15:56:00Z"/>
        </w:rPr>
      </w:pPr>
      <w:del w:id="10659" w:author="Sayali Dev" w:date="2018-02-21T15:56:00Z">
        <w:r w:rsidDel="00CE5E77">
          <w:delText xml:space="preserve"> Add Identifier(s) window with identifier fields</w:delText>
        </w:r>
        <w:r w:rsidDel="00CE5E77">
          <w:br/>
        </w:r>
      </w:del>
    </w:p>
    <w:p w14:paraId="479643F5" w14:textId="7B91021F" w:rsidR="00F2232B" w:rsidDel="00CE5E77" w:rsidRDefault="00F2232B" w:rsidP="00C9791D">
      <w:pPr>
        <w:pStyle w:val="BodyText"/>
        <w:numPr>
          <w:ilvl w:val="0"/>
          <w:numId w:val="151"/>
        </w:numPr>
        <w:ind w:right="360"/>
        <w:rPr>
          <w:del w:id="10660" w:author="Sayali Dev" w:date="2018-02-21T15:56:00Z"/>
        </w:rPr>
      </w:pPr>
      <w:del w:id="10661" w:author="Sayali Dev" w:date="2018-02-21T15:56:00Z">
        <w:r w:rsidDel="00CE5E77">
          <w:delText xml:space="preserve">Click the add icon </w:delText>
        </w:r>
        <w:r w:rsidDel="00CE5E77">
          <w:rPr>
            <w:noProof/>
          </w:rPr>
          <w:drawing>
            <wp:inline distT="0" distB="0" distL="0" distR="0" wp14:anchorId="5F319967" wp14:editId="0CD6FB42">
              <wp:extent cx="249555" cy="241300"/>
              <wp:effectExtent l="0" t="0" r="0" b="6350"/>
              <wp:docPr id="189" name="Picture 189"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dd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rsidDel="00CE5E77">
          <w:delText>.</w:delText>
        </w:r>
      </w:del>
    </w:p>
    <w:p w14:paraId="6AB9DF39" w14:textId="2291D769" w:rsidR="00F2232B" w:rsidRPr="00175C2D" w:rsidDel="00CE5E77" w:rsidRDefault="00F2232B" w:rsidP="00F2232B">
      <w:pPr>
        <w:pStyle w:val="BodyText"/>
        <w:ind w:left="720" w:right="360"/>
        <w:rPr>
          <w:del w:id="10662" w:author="Sayali Dev" w:date="2018-02-21T15:56:00Z"/>
          <w:lang w:val="en-US"/>
        </w:rPr>
      </w:pPr>
      <w:del w:id="10663" w:author="Sayali Dev" w:date="2018-02-21T15:56:00Z">
        <w:r w:rsidDel="00CE5E77">
          <w:delText xml:space="preserve">The identifier fields appear. </w:delText>
        </w:r>
        <w:r w:rsidDel="00CE5E77">
          <w:rPr>
            <w:lang w:val="en-US"/>
          </w:rPr>
          <w:br/>
        </w:r>
      </w:del>
    </w:p>
    <w:p w14:paraId="77B58A03" w14:textId="4076F74C" w:rsidR="00F2232B" w:rsidDel="00CE5E77" w:rsidRDefault="00F2232B" w:rsidP="00C9791D">
      <w:pPr>
        <w:pStyle w:val="BodyText"/>
        <w:numPr>
          <w:ilvl w:val="0"/>
          <w:numId w:val="151"/>
        </w:numPr>
        <w:ind w:right="360"/>
        <w:rPr>
          <w:del w:id="10664" w:author="Sayali Dev" w:date="2018-02-21T15:56:00Z"/>
        </w:rPr>
      </w:pPr>
      <w:del w:id="10665" w:author="Sayali Dev" w:date="2018-02-21T15:56:00Z">
        <w:r w:rsidDel="00CE5E77">
          <w:rPr>
            <w:lang w:val="en-US"/>
          </w:rPr>
          <w:delText>T</w:delText>
        </w:r>
        <w:r w:rsidDel="00CE5E77">
          <w:delText>ype</w:delText>
        </w:r>
        <w:r w:rsidDel="00CE5E77">
          <w:rPr>
            <w:lang w:val="en-US"/>
          </w:rPr>
          <w:delText xml:space="preserve"> the</w:delText>
        </w:r>
        <w:r w:rsidDel="00CE5E77">
          <w:delText xml:space="preserve"> </w:delText>
        </w:r>
        <w:r w:rsidRPr="00BA3721" w:rsidDel="00CE5E77">
          <w:rPr>
            <w:b/>
          </w:rPr>
          <w:delText>Source Identifier</w:delText>
        </w:r>
        <w:r w:rsidDel="00CE5E77">
          <w:delText xml:space="preserve"> </w:delText>
        </w:r>
        <w:r w:rsidDel="00CE5E77">
          <w:rPr>
            <w:lang w:val="en-US"/>
          </w:rPr>
          <w:delText>to be assigned to the biospecimen.</w:delText>
        </w:r>
        <w:r w:rsidDel="00CE5E77">
          <w:rPr>
            <w:lang w:val="en-US"/>
          </w:rPr>
          <w:br/>
        </w:r>
      </w:del>
    </w:p>
    <w:p w14:paraId="0A7C7C0C" w14:textId="441195CA" w:rsidR="00F2232B" w:rsidDel="00CE5E77" w:rsidRDefault="00F2232B" w:rsidP="00C9791D">
      <w:pPr>
        <w:numPr>
          <w:ilvl w:val="0"/>
          <w:numId w:val="151"/>
        </w:numPr>
        <w:rPr>
          <w:del w:id="10666" w:author="Sayali Dev" w:date="2018-02-21T15:56:00Z"/>
        </w:rPr>
      </w:pPr>
      <w:del w:id="10667" w:author="Sayali Dev" w:date="2018-02-21T15:56:00Z">
        <w:r w:rsidDel="00CE5E77">
          <w:delText xml:space="preserve">Click the appropriate </w:delText>
        </w:r>
        <w:r w:rsidRPr="00BA3721" w:rsidDel="00CE5E77">
          <w:rPr>
            <w:b/>
          </w:rPr>
          <w:delText>Identifier</w:delText>
        </w:r>
        <w:r w:rsidDel="00CE5E77">
          <w:delText xml:space="preserve"> </w:delText>
        </w:r>
        <w:r w:rsidRPr="00BA3721" w:rsidDel="00CE5E77">
          <w:rPr>
            <w:b/>
          </w:rPr>
          <w:delText>Type</w:delText>
        </w:r>
        <w:r w:rsidDel="00CE5E77">
          <w:rPr>
            <w:b/>
          </w:rPr>
          <w:delText xml:space="preserve"> </w:delText>
        </w:r>
        <w:r w:rsidDel="00CE5E77">
          <w:delText>for the new identifier.</w:delText>
        </w:r>
        <w:r w:rsidDel="00CE5E77">
          <w:br/>
        </w:r>
      </w:del>
    </w:p>
    <w:p w14:paraId="64AF7BA6" w14:textId="39EC1637" w:rsidR="00F2232B" w:rsidDel="00CE5E77" w:rsidRDefault="00F2232B" w:rsidP="00C9791D">
      <w:pPr>
        <w:numPr>
          <w:ilvl w:val="0"/>
          <w:numId w:val="151"/>
        </w:numPr>
        <w:rPr>
          <w:del w:id="10668" w:author="Sayali Dev" w:date="2018-02-21T15:56:00Z"/>
        </w:rPr>
      </w:pPr>
      <w:del w:id="10669" w:author="Sayali Dev" w:date="2018-02-21T15:56:00Z">
        <w:r w:rsidDel="00CE5E77">
          <w:delText xml:space="preserve">Click the check mark icon </w:delText>
        </w:r>
        <w:r w:rsidDel="00CE5E77">
          <w:rPr>
            <w:noProof/>
          </w:rPr>
          <w:drawing>
            <wp:inline distT="0" distB="0" distL="0" distR="0" wp14:anchorId="2E71C99A" wp14:editId="5E4FDC61">
              <wp:extent cx="191135" cy="174625"/>
              <wp:effectExtent l="0" t="0" r="0" b="0"/>
              <wp:docPr id="190" name="Picture 190"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heck mark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Del="00CE5E77">
          <w:delText xml:space="preserve">. </w:delText>
        </w:r>
        <w:r w:rsidDel="00CE5E77">
          <w:br/>
          <w:delText>The identifier and its type appear in the list below.</w:delText>
        </w:r>
        <w:r w:rsidDel="00CE5E77">
          <w:br/>
        </w:r>
      </w:del>
    </w:p>
    <w:p w14:paraId="3B277E59" w14:textId="643151CA" w:rsidR="00F2232B" w:rsidDel="00CE5E77" w:rsidRDefault="00F2232B" w:rsidP="00C9791D">
      <w:pPr>
        <w:numPr>
          <w:ilvl w:val="0"/>
          <w:numId w:val="151"/>
        </w:numPr>
        <w:rPr>
          <w:del w:id="10670" w:author="Sayali Dev" w:date="2018-02-21T15:56:00Z"/>
        </w:rPr>
      </w:pPr>
      <w:del w:id="10671" w:author="Sayali Dev" w:date="2018-02-21T15:56:00Z">
        <w:r w:rsidDel="00CE5E77">
          <w:delText xml:space="preserve">Click </w:delText>
        </w:r>
        <w:r w:rsidRPr="00BA3721" w:rsidDel="00CE5E77">
          <w:rPr>
            <w:b/>
          </w:rPr>
          <w:delText>SAVE</w:delText>
        </w:r>
        <w:r w:rsidDel="00CE5E77">
          <w:delText>.</w:delText>
        </w:r>
      </w:del>
    </w:p>
    <w:p w14:paraId="7526FD83" w14:textId="1EBF3E6B" w:rsidR="00F2232B" w:rsidDel="00CE5E77" w:rsidRDefault="00F2232B" w:rsidP="00F2232B">
      <w:pPr>
        <w:ind w:left="720"/>
        <w:rPr>
          <w:del w:id="10672" w:author="Sayali Dev" w:date="2018-02-21T15:56:00Z"/>
        </w:rPr>
      </w:pPr>
      <w:del w:id="10673" w:author="Sayali Dev" w:date="2018-02-21T15:56:00Z">
        <w:r w:rsidDel="00CE5E77">
          <w:delText xml:space="preserve">The new identifier is assigned to the biospecimen and appears on the </w:delText>
        </w:r>
        <w:r w:rsidRPr="005F4FD6" w:rsidDel="00CE5E77">
          <w:rPr>
            <w:b/>
          </w:rPr>
          <w:delText xml:space="preserve">Inventory Bulk </w:delText>
        </w:r>
        <w:r w:rsidDel="00CE5E77">
          <w:rPr>
            <w:b/>
          </w:rPr>
          <w:delText>Modifications</w:delText>
        </w:r>
        <w:r w:rsidDel="00CE5E77">
          <w:delText xml:space="preserve"> page.       </w:delText>
        </w:r>
      </w:del>
    </w:p>
    <w:p w14:paraId="73D87AFB" w14:textId="5093B42A" w:rsidR="00F2232B" w:rsidDel="00CE5E77" w:rsidRDefault="00F2232B" w:rsidP="00F2232B">
      <w:pPr>
        <w:pStyle w:val="Heading3"/>
        <w:rPr>
          <w:del w:id="10674" w:author="Sayali Dev" w:date="2018-02-21T15:56:00Z"/>
        </w:rPr>
      </w:pPr>
      <w:del w:id="10675" w:author="Sayali Dev" w:date="2018-02-21T15:56:00Z">
        <w:r w:rsidDel="00CE5E77">
          <w:br w:type="page"/>
        </w:r>
        <w:bookmarkStart w:id="10676" w:name="BulkModifySample"/>
        <w:bookmarkStart w:id="10677" w:name="_Toc300125786"/>
        <w:bookmarkStart w:id="10678" w:name="_Toc452993653"/>
        <w:bookmarkEnd w:id="10676"/>
        <w:r w:rsidDel="00CE5E77">
          <w:delText>Modifying Biospecimens</w:delText>
        </w:r>
        <w:bookmarkEnd w:id="10677"/>
        <w:r w:rsidDel="00CE5E77">
          <w:delText xml:space="preserve"> in Bulk</w:delText>
        </w:r>
        <w:bookmarkEnd w:id="10678"/>
      </w:del>
    </w:p>
    <w:p w14:paraId="52F2DAB4" w14:textId="6C652376" w:rsidR="00F2232B" w:rsidDel="00CE5E77" w:rsidRDefault="00F2232B" w:rsidP="00F2232B">
      <w:pPr>
        <w:rPr>
          <w:del w:id="10679" w:author="Sayali Dev" w:date="2018-02-21T15:56:00Z"/>
        </w:rPr>
      </w:pPr>
    </w:p>
    <w:p w14:paraId="49BD1E68" w14:textId="59AD5F37" w:rsidR="00F2232B" w:rsidDel="00CE5E77" w:rsidRDefault="00F2232B" w:rsidP="00F2232B">
      <w:pPr>
        <w:rPr>
          <w:del w:id="10680" w:author="Sayali Dev" w:date="2018-02-21T15:56:00Z"/>
        </w:rPr>
      </w:pPr>
      <w:del w:id="10681" w:author="Sayali Dev" w:date="2018-02-21T15:56:00Z">
        <w:r w:rsidDel="00CE5E77">
          <w:delText>To modify</w:delText>
        </w:r>
        <w:r w:rsidRPr="006B66D3" w:rsidDel="00CE5E77">
          <w:delText xml:space="preserve"> </w:delText>
        </w:r>
        <w:r w:rsidDel="00CE5E77">
          <w:delText>biospecimen</w:delText>
        </w:r>
        <w:r w:rsidRPr="006B66D3" w:rsidDel="00CE5E77">
          <w:delText>s</w:delText>
        </w:r>
        <w:r w:rsidDel="00CE5E77">
          <w:delText xml:space="preserve"> in bulk:</w:delText>
        </w:r>
      </w:del>
    </w:p>
    <w:p w14:paraId="77444EA6" w14:textId="6B2AA682" w:rsidR="00F2232B" w:rsidDel="00CE5E77" w:rsidRDefault="00F2232B" w:rsidP="00F2232B">
      <w:pPr>
        <w:pStyle w:val="BodyText"/>
        <w:ind w:right="720"/>
        <w:rPr>
          <w:del w:id="10682" w:author="Sayali Dev" w:date="2018-02-21T15:56:00Z"/>
        </w:rPr>
      </w:pPr>
    </w:p>
    <w:p w14:paraId="128A3277" w14:textId="0F24E73B" w:rsidR="00F2232B" w:rsidDel="00CE5E77" w:rsidRDefault="00F2232B" w:rsidP="00C9791D">
      <w:pPr>
        <w:numPr>
          <w:ilvl w:val="0"/>
          <w:numId w:val="152"/>
        </w:numPr>
        <w:rPr>
          <w:del w:id="10683" w:author="Sayali Dev" w:date="2018-02-21T15:56:00Z"/>
        </w:rPr>
      </w:pPr>
      <w:del w:id="10684" w:author="Sayali Dev" w:date="2018-01-31T17:54:00Z">
        <w:r w:rsidDel="009A119E">
          <w:delText>Log on</w:delText>
        </w:r>
      </w:del>
      <w:del w:id="10685" w:author="Sayali Dev" w:date="2018-02-21T15:56:00Z">
        <w:r w:rsidDel="00CE5E77">
          <w:delText xml:space="preserve"> to the application using your </w:delText>
        </w:r>
      </w:del>
      <w:del w:id="10686" w:author="Sayali Dev" w:date="2018-01-31T17:55:00Z">
        <w:r w:rsidDel="00A62626">
          <w:delText>logon</w:delText>
        </w:r>
      </w:del>
      <w:del w:id="10687" w:author="Sayali Dev" w:date="2018-02-21T15:56:00Z">
        <w:r w:rsidDel="00CE5E77">
          <w:delText xml:space="preserve"> credentials. </w:delText>
        </w:r>
      </w:del>
    </w:p>
    <w:p w14:paraId="5ABEB1F5" w14:textId="238F9474" w:rsidR="00F2232B" w:rsidDel="00CE5E77" w:rsidRDefault="00F2232B" w:rsidP="00F2232B">
      <w:pPr>
        <w:ind w:left="720"/>
        <w:rPr>
          <w:del w:id="10688" w:author="Sayali Dev" w:date="2018-02-21T15:56:00Z"/>
        </w:rPr>
      </w:pPr>
      <w:del w:id="10689" w:author="Sayali Dev" w:date="2018-02-21T15:56:00Z">
        <w:r w:rsidDel="00CE5E77">
          <w:delText xml:space="preserve">The CIRRASPEC home page appears. </w:delText>
        </w:r>
      </w:del>
    </w:p>
    <w:p w14:paraId="60BDDCB8" w14:textId="563EDB44" w:rsidR="00F2232B" w:rsidDel="00CE5E77" w:rsidRDefault="00F2232B" w:rsidP="00F2232B">
      <w:pPr>
        <w:ind w:left="720"/>
        <w:rPr>
          <w:del w:id="10690" w:author="Sayali Dev" w:date="2018-02-21T15:56:00Z"/>
        </w:rPr>
      </w:pPr>
    </w:p>
    <w:p w14:paraId="6EC95B14" w14:textId="33A52C13" w:rsidR="00F2232B" w:rsidDel="00CE5E77" w:rsidRDefault="00F2232B" w:rsidP="00C9791D">
      <w:pPr>
        <w:numPr>
          <w:ilvl w:val="0"/>
          <w:numId w:val="152"/>
        </w:numPr>
        <w:rPr>
          <w:del w:id="10691" w:author="Sayali Dev" w:date="2018-02-21T15:56:00Z"/>
        </w:rPr>
      </w:pPr>
      <w:del w:id="10692"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3DB7FF1C" w14:textId="72039E3D" w:rsidR="00F2232B" w:rsidDel="00CE5E77" w:rsidRDefault="00F2232B" w:rsidP="00F2232B">
      <w:pPr>
        <w:pStyle w:val="BodyText"/>
        <w:ind w:left="720" w:right="720"/>
        <w:rPr>
          <w:del w:id="10693" w:author="Sayali Dev" w:date="2018-02-21T15:56:00Z"/>
        </w:rPr>
      </w:pPr>
      <w:del w:id="10694" w:author="Sayali Dev" w:date="2018-02-21T15:56:00Z">
        <w:r w:rsidDel="00CE5E77">
          <w:delText xml:space="preserve">The </w:delText>
        </w:r>
        <w:r w:rsidRPr="0036231A" w:rsidDel="00CE5E77">
          <w:rPr>
            <w:b/>
          </w:rPr>
          <w:delText xml:space="preserve">Inventory Bulk </w:delText>
        </w:r>
        <w:r w:rsidDel="00CE5E77">
          <w:rPr>
            <w:b/>
            <w:lang w:val="en-US"/>
          </w:rPr>
          <w:delText>Modifications</w:delText>
        </w:r>
        <w:r w:rsidDel="00CE5E77">
          <w:delText xml:space="preserve"> page appears.</w:delText>
        </w:r>
      </w:del>
    </w:p>
    <w:p w14:paraId="0BDFD5E4" w14:textId="7A70B88D" w:rsidR="00FB0D65" w:rsidRPr="00FB0D65" w:rsidDel="00CE5E77" w:rsidRDefault="00FB0D65" w:rsidP="00F2232B">
      <w:pPr>
        <w:pStyle w:val="BodyText"/>
        <w:ind w:left="720" w:right="720"/>
        <w:rPr>
          <w:del w:id="10695" w:author="Sayali Dev" w:date="2018-02-21T15:56:00Z"/>
          <w:lang w:val="en-US"/>
          <w:rPrChange w:id="10696" w:author="Sayali Dev" w:date="2018-02-12T18:38:00Z">
            <w:rPr>
              <w:del w:id="10697" w:author="Sayali Dev" w:date="2018-02-21T15:56:00Z"/>
            </w:rPr>
          </w:rPrChange>
        </w:rPr>
      </w:pPr>
    </w:p>
    <w:p w14:paraId="03317541" w14:textId="142F24B4" w:rsidR="00F2232B" w:rsidDel="00CE5E77" w:rsidRDefault="00F2232B" w:rsidP="00C9791D">
      <w:pPr>
        <w:pStyle w:val="BodyText"/>
        <w:numPr>
          <w:ilvl w:val="0"/>
          <w:numId w:val="152"/>
        </w:numPr>
        <w:ind w:right="720"/>
        <w:rPr>
          <w:del w:id="10698" w:author="Sayali Dev" w:date="2018-02-21T15:56:00Z"/>
        </w:rPr>
      </w:pPr>
      <w:del w:id="10699" w:author="Sayali Dev" w:date="2018-02-21T15:56:00Z">
        <w:r w:rsidDel="00CE5E77">
          <w:delText xml:space="preserve">Click the </w:delText>
        </w:r>
        <w:r w:rsidRPr="0066516F" w:rsidDel="00CE5E77">
          <w:rPr>
            <w:b/>
          </w:rPr>
          <w:delText>Search Inventory</w:delText>
        </w:r>
        <w:r w:rsidDel="00CE5E77">
          <w:delText xml:space="preserve"> link, and then select the biospecimens that you want to add.</w:delText>
        </w:r>
      </w:del>
    </w:p>
    <w:p w14:paraId="1B6BDE29" w14:textId="265F96ED" w:rsidR="00F2232B" w:rsidDel="00CE5E77" w:rsidRDefault="00F2232B" w:rsidP="00F2232B">
      <w:pPr>
        <w:pStyle w:val="BodyText"/>
        <w:ind w:left="360" w:right="720" w:firstLine="360"/>
        <w:rPr>
          <w:del w:id="10700" w:author="Sayali Dev" w:date="2018-02-21T15:56:00Z"/>
        </w:rPr>
      </w:pPr>
      <w:del w:id="10701" w:author="Sayali Dev" w:date="2018-02-21T15:56:00Z">
        <w:r w:rsidDel="00CE5E77">
          <w:delText xml:space="preserve">The </w:delText>
        </w:r>
        <w:r w:rsidRPr="00E02D03" w:rsidDel="00CE5E77">
          <w:rPr>
            <w:b/>
          </w:rPr>
          <w:delText xml:space="preserve">Inventory Bulk </w:delText>
        </w:r>
        <w:r w:rsidDel="00CE5E77">
          <w:rPr>
            <w:b/>
            <w:lang w:val="en-US"/>
          </w:rPr>
          <w:delText>Modifications</w:delText>
        </w:r>
        <w:r w:rsidDel="00CE5E77">
          <w:delText xml:space="preserve"> page displays the biospecimens that you selected. </w:delText>
        </w:r>
      </w:del>
    </w:p>
    <w:p w14:paraId="1436906F" w14:textId="3C2DCE4D" w:rsidR="00F2232B" w:rsidDel="00CE5E77" w:rsidRDefault="00F2232B" w:rsidP="00F2232B">
      <w:pPr>
        <w:pStyle w:val="BodyText"/>
        <w:ind w:left="360" w:right="720" w:firstLine="360"/>
        <w:rPr>
          <w:del w:id="10702" w:author="Sayali Dev" w:date="2018-02-21T15:56:00Z"/>
        </w:rPr>
      </w:pPr>
    </w:p>
    <w:p w14:paraId="0C4FAC06" w14:textId="5B38E907" w:rsidR="00F2232B" w:rsidRPr="00257870" w:rsidDel="00CE5E77" w:rsidRDefault="00F2232B" w:rsidP="00C9791D">
      <w:pPr>
        <w:pStyle w:val="BodyText"/>
        <w:numPr>
          <w:ilvl w:val="0"/>
          <w:numId w:val="152"/>
        </w:numPr>
        <w:ind w:right="720"/>
        <w:rPr>
          <w:del w:id="10703" w:author="Sayali Dev" w:date="2018-02-21T15:56:00Z"/>
        </w:rPr>
      </w:pPr>
      <w:del w:id="10704" w:author="Sayali Dev" w:date="2018-02-21T15:56:00Z">
        <w:r w:rsidRPr="00604CC0" w:rsidDel="00CE5E77">
          <w:delText xml:space="preserve">In the </w:delText>
        </w:r>
        <w:r w:rsidRPr="00257870" w:rsidDel="00CE5E77">
          <w:rPr>
            <w:b/>
          </w:rPr>
          <w:delText>Search Sample</w:delText>
        </w:r>
        <w:r w:rsidDel="00CE5E77">
          <w:rPr>
            <w:b/>
            <w:lang w:val="en-US"/>
          </w:rPr>
          <w:delText>s</w:delText>
        </w:r>
        <w:r w:rsidRPr="00257870" w:rsidDel="00CE5E77">
          <w:rPr>
            <w:b/>
          </w:rPr>
          <w:delText xml:space="preserve"> and Worklists</w:delText>
        </w:r>
        <w:r w:rsidRPr="00604CC0" w:rsidDel="00CE5E77">
          <w:delText xml:space="preserve"> window, search, </w:delText>
        </w:r>
        <w:r w:rsidDel="00CE5E77">
          <w:delText xml:space="preserve">select </w:delText>
        </w:r>
        <w:r w:rsidRPr="00604CC0" w:rsidDel="00CE5E77">
          <w:delText xml:space="preserve">and add </w:delText>
        </w:r>
        <w:r w:rsidDel="00CE5E77">
          <w:delText xml:space="preserve">the biospecimens you want to </w:delText>
        </w:r>
        <w:r w:rsidRPr="00604CC0" w:rsidDel="00CE5E77">
          <w:delText>modify.</w:delText>
        </w:r>
      </w:del>
    </w:p>
    <w:p w14:paraId="67871069" w14:textId="7FCFC19C" w:rsidR="00F2232B" w:rsidRPr="00604CC0" w:rsidDel="00CE5E77" w:rsidRDefault="00F2232B" w:rsidP="00F2232B">
      <w:pPr>
        <w:pStyle w:val="BodyText"/>
        <w:ind w:left="720" w:right="720"/>
        <w:rPr>
          <w:del w:id="10705" w:author="Sayali Dev" w:date="2018-02-21T15:56:00Z"/>
          <w:b/>
          <w:lang w:val="en-US"/>
        </w:rPr>
      </w:pPr>
      <w:del w:id="10706" w:author="Sayali Dev" w:date="2018-02-21T15:56:00Z">
        <w:r w:rsidDel="00CE5E77">
          <w:delText xml:space="preserve">The </w:delText>
        </w:r>
        <w:r w:rsidRPr="00257870" w:rsidDel="00CE5E77">
          <w:rPr>
            <w:b/>
          </w:rPr>
          <w:delText xml:space="preserve">Inventory Bulk </w:delText>
        </w:r>
        <w:r w:rsidDel="00CE5E77">
          <w:rPr>
            <w:b/>
            <w:lang w:val="en-US"/>
          </w:rPr>
          <w:delText>Modifications</w:delText>
        </w:r>
        <w:r w:rsidDel="00CE5E77">
          <w:delText xml:space="preserve"> page displays the biospecimens that you selected. </w:delText>
        </w:r>
        <w:r w:rsidRPr="00257870" w:rsidDel="00CE5E77">
          <w:br/>
        </w:r>
        <w:r w:rsidRPr="007B07BB" w:rsidDel="00CE5E77">
          <w:rPr>
            <w:b/>
            <w:lang w:val="en-US"/>
          </w:rPr>
          <w:delText>Note:</w:delText>
        </w:r>
        <w:r w:rsidDel="00CE5E77">
          <w:rPr>
            <w:lang w:val="en-US"/>
          </w:rPr>
          <w:delText xml:space="preserve"> For information about using the </w:delText>
        </w:r>
        <w:r w:rsidRPr="00C07F10" w:rsidDel="00CE5E77">
          <w:rPr>
            <w:b/>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b/>
            <w:lang w:val="en-US"/>
          </w:rPr>
          <w:delText>Using the Search Samples and Worklists Window</w:delText>
        </w:r>
        <w:r w:rsidR="00CE5E77" w:rsidDel="00CE5E77">
          <w:rPr>
            <w:rStyle w:val="Hyperlink"/>
            <w:b/>
          </w:rPr>
          <w:fldChar w:fldCharType="end"/>
        </w:r>
        <w:r w:rsidDel="00CE5E77">
          <w:rPr>
            <w:lang w:val="en-US"/>
          </w:rPr>
          <w:delText>.</w:delText>
        </w:r>
      </w:del>
    </w:p>
    <w:p w14:paraId="438D68C2" w14:textId="60437242" w:rsidR="00F2232B" w:rsidDel="00CE5E77" w:rsidRDefault="00F2232B" w:rsidP="00F2232B">
      <w:pPr>
        <w:pStyle w:val="BodyText"/>
        <w:ind w:left="720" w:right="720"/>
        <w:rPr>
          <w:del w:id="10707" w:author="Sayali Dev" w:date="2018-02-21T15:56:00Z"/>
          <w:lang w:val="en-US"/>
        </w:rPr>
      </w:pPr>
    </w:p>
    <w:p w14:paraId="22F8A170" w14:textId="0D80EDB3" w:rsidR="00F2232B" w:rsidRPr="002D53A1" w:rsidDel="00CE5E77" w:rsidRDefault="00F2232B" w:rsidP="00C9791D">
      <w:pPr>
        <w:pStyle w:val="BodyText"/>
        <w:numPr>
          <w:ilvl w:val="0"/>
          <w:numId w:val="152"/>
        </w:numPr>
        <w:ind w:right="720"/>
        <w:rPr>
          <w:del w:id="10708" w:author="Sayali Dev" w:date="2018-02-21T15:56:00Z"/>
        </w:rPr>
      </w:pPr>
      <w:del w:id="10709" w:author="Sayali Dev" w:date="2018-02-21T15:56:00Z">
        <w:r w:rsidRPr="00CE3865" w:rsidDel="00CE5E77">
          <w:rPr>
            <w:lang w:val="en-US"/>
          </w:rPr>
          <w:delText xml:space="preserve">On </w:delText>
        </w:r>
        <w:r w:rsidDel="00CE5E77">
          <w:rPr>
            <w:lang w:val="en-US"/>
          </w:rPr>
          <w:delText>the list of biospecimens on</w:delText>
        </w:r>
        <w:r w:rsidRPr="00CE3865" w:rsidDel="00CE5E77">
          <w:rPr>
            <w:lang w:val="en-US"/>
          </w:rPr>
          <w:delText xml:space="preserve"> the</w:delText>
        </w:r>
        <w:r w:rsidDel="00CE5E77">
          <w:rPr>
            <w:b/>
            <w:lang w:val="en-US"/>
          </w:rPr>
          <w:delText xml:space="preserve"> </w:delText>
        </w:r>
        <w:r w:rsidRPr="0036231A" w:rsidDel="00CE5E77">
          <w:rPr>
            <w:b/>
          </w:rPr>
          <w:delText xml:space="preserve">Inventory Bulk </w:delText>
        </w:r>
        <w:r w:rsidDel="00CE5E77">
          <w:rPr>
            <w:b/>
            <w:lang w:val="en-US"/>
          </w:rPr>
          <w:delText>Modifications</w:delText>
        </w:r>
        <w:r w:rsidDel="00CE5E77">
          <w:delText xml:space="preserve"> page</w:delText>
        </w:r>
        <w:r w:rsidDel="00CE5E77">
          <w:rPr>
            <w:lang w:val="en-US"/>
          </w:rPr>
          <w:delText>, s</w:delText>
        </w:r>
        <w:r w:rsidDel="00CE5E77">
          <w:delText xml:space="preserve">elect the check boxes of </w:delText>
        </w:r>
        <w:r w:rsidDel="00CE5E77">
          <w:rPr>
            <w:lang w:val="en-US"/>
          </w:rPr>
          <w:delText>each</w:delText>
        </w:r>
        <w:r w:rsidDel="00CE5E77">
          <w:delText xml:space="preserve"> biospecimen that you want to modify. </w:delText>
        </w:r>
        <w:r w:rsidDel="00CE5E77">
          <w:br/>
        </w:r>
        <w:r w:rsidRPr="00A02E24" w:rsidDel="00CE5E77">
          <w:rPr>
            <w:b/>
          </w:rPr>
          <w:delText>Note</w:delText>
        </w:r>
        <w:r w:rsidRPr="00EA3CC0" w:rsidDel="00CE5E77">
          <w:rPr>
            <w:b/>
          </w:rPr>
          <w:delText>:</w:delText>
        </w:r>
      </w:del>
    </w:p>
    <w:p w14:paraId="3755F9B0" w14:textId="5F100C24" w:rsidR="00F2232B" w:rsidRPr="002D344E" w:rsidDel="00CE5E77" w:rsidRDefault="00F2232B" w:rsidP="00C9791D">
      <w:pPr>
        <w:pStyle w:val="BodyText"/>
        <w:numPr>
          <w:ilvl w:val="0"/>
          <w:numId w:val="207"/>
        </w:numPr>
        <w:ind w:left="1440" w:right="720" w:hanging="270"/>
        <w:rPr>
          <w:del w:id="10710" w:author="Sayali Dev" w:date="2018-02-21T15:56:00Z"/>
        </w:rPr>
      </w:pPr>
      <w:del w:id="10711" w:author="Sayali Dev" w:date="2018-02-21T15:56:00Z">
        <w:r w:rsidDel="00CE5E77">
          <w:delText xml:space="preserve">To </w:delText>
        </w:r>
        <w:r w:rsidDel="00CE5E77">
          <w:rPr>
            <w:lang w:val="en-US"/>
          </w:rPr>
          <w:delText>select</w:delText>
        </w:r>
        <w:r w:rsidDel="00CE5E77">
          <w:delText xml:space="preserve"> all biospecimens, select the checkbox on the gray header.</w:delText>
        </w:r>
      </w:del>
    </w:p>
    <w:p w14:paraId="7858B105" w14:textId="5B704A11" w:rsidR="00F2232B" w:rsidDel="00CE5E77" w:rsidRDefault="00F2232B" w:rsidP="00C9791D">
      <w:pPr>
        <w:pStyle w:val="BodyText"/>
        <w:numPr>
          <w:ilvl w:val="0"/>
          <w:numId w:val="207"/>
        </w:numPr>
        <w:ind w:left="1440" w:right="720" w:hanging="270"/>
        <w:rPr>
          <w:del w:id="10712" w:author="Sayali Dev" w:date="2018-02-21T15:56:00Z"/>
        </w:rPr>
      </w:pPr>
      <w:del w:id="10713" w:author="Sayali Dev" w:date="2018-02-21T15:56:00Z">
        <w:r w:rsidRPr="002D344E" w:rsidDel="00CE5E77">
          <w:rPr>
            <w:lang w:val="en-US"/>
          </w:rPr>
          <w:delText xml:space="preserve">You cannot select </w:delText>
        </w:r>
        <w:r w:rsidDel="00CE5E77">
          <w:delText xml:space="preserve">biospecimens </w:delText>
        </w:r>
        <w:r w:rsidRPr="002D344E" w:rsidDel="00CE5E77">
          <w:rPr>
            <w:lang w:val="en-US"/>
          </w:rPr>
          <w:delText>with</w:delText>
        </w:r>
        <w:r w:rsidDel="00CE5E77">
          <w:delText xml:space="preserve"> </w:delText>
        </w:r>
        <w:r w:rsidRPr="002D344E" w:rsidDel="00CE5E77">
          <w:rPr>
            <w:lang w:val="en-US"/>
          </w:rPr>
          <w:delText xml:space="preserve">a sample status shown on the </w:delText>
        </w:r>
        <w:r w:rsidRPr="0036231A" w:rsidDel="00CE5E77">
          <w:rPr>
            <w:b/>
          </w:rPr>
          <w:delText xml:space="preserve">Inventory Bulk </w:delText>
        </w:r>
        <w:r w:rsidDel="00CE5E77">
          <w:rPr>
            <w:b/>
            <w:lang w:val="en-US"/>
          </w:rPr>
          <w:delText>Modifications</w:delText>
        </w:r>
        <w:r w:rsidDel="00CE5E77">
          <w:delText xml:space="preserve"> page</w:delText>
        </w:r>
        <w:r w:rsidRPr="002D344E" w:rsidDel="00CE5E77">
          <w:rPr>
            <w:lang w:val="en-US"/>
          </w:rPr>
          <w:delText xml:space="preserve"> as </w:delText>
        </w:r>
        <w:r w:rsidRPr="002D344E" w:rsidDel="00CE5E77">
          <w:rPr>
            <w:b/>
          </w:rPr>
          <w:delText>Checked Out</w:delText>
        </w:r>
        <w:r w:rsidDel="00CE5E77">
          <w:delText xml:space="preserve">, </w:delText>
        </w:r>
        <w:r w:rsidRPr="002D344E" w:rsidDel="00CE5E77">
          <w:rPr>
            <w:b/>
          </w:rPr>
          <w:delText>Reserved</w:delText>
        </w:r>
        <w:r w:rsidDel="00CE5E77">
          <w:delText xml:space="preserve">, </w:delText>
        </w:r>
        <w:r w:rsidRPr="002D344E" w:rsidDel="00CE5E77">
          <w:rPr>
            <w:b/>
          </w:rPr>
          <w:delText>Delete</w:delText>
        </w:r>
        <w:r w:rsidRPr="002D344E" w:rsidDel="00CE5E77">
          <w:rPr>
            <w:b/>
            <w:lang w:val="en-US"/>
          </w:rPr>
          <w:delText xml:space="preserve">d </w:delText>
        </w:r>
        <w:r w:rsidDel="00CE5E77">
          <w:delText xml:space="preserve">or </w:delText>
        </w:r>
        <w:r w:rsidRPr="002D344E" w:rsidDel="00CE5E77">
          <w:rPr>
            <w:b/>
          </w:rPr>
          <w:delText>Distributed</w:delText>
        </w:r>
        <w:r w:rsidDel="00CE5E77">
          <w:delText>.</w:delText>
        </w:r>
      </w:del>
    </w:p>
    <w:p w14:paraId="7D8C1615" w14:textId="7DD66336" w:rsidR="00F2232B" w:rsidRPr="002D53A1" w:rsidDel="00CE5E77" w:rsidRDefault="00F2232B" w:rsidP="00F2232B">
      <w:pPr>
        <w:pStyle w:val="BodyText"/>
        <w:ind w:right="720"/>
        <w:rPr>
          <w:del w:id="10714" w:author="Sayali Dev" w:date="2018-02-21T15:56:00Z"/>
          <w:lang w:val="en-US"/>
        </w:rPr>
      </w:pPr>
    </w:p>
    <w:p w14:paraId="02381AD8" w14:textId="7F10F7C7" w:rsidR="00F2232B" w:rsidDel="00CE5E77" w:rsidRDefault="00F2232B" w:rsidP="00C9791D">
      <w:pPr>
        <w:numPr>
          <w:ilvl w:val="0"/>
          <w:numId w:val="212"/>
        </w:numPr>
        <w:rPr>
          <w:del w:id="10715" w:author="Sayali Dev" w:date="2018-02-21T15:56:00Z"/>
        </w:rPr>
      </w:pPr>
      <w:del w:id="10716" w:author="Sayali Dev" w:date="2018-02-21T15:56:00Z">
        <w:r w:rsidDel="00CE5E77">
          <w:delText xml:space="preserve">In the </w:delText>
        </w:r>
        <w:r w:rsidRPr="00F84D0E" w:rsidDel="00CE5E77">
          <w:rPr>
            <w:b/>
          </w:rPr>
          <w:delText>Actions</w:delText>
        </w:r>
        <w:r w:rsidDel="00CE5E77">
          <w:delText xml:space="preserve"> list, click </w:delText>
        </w:r>
        <w:r w:rsidRPr="00F84D0E" w:rsidDel="00CE5E77">
          <w:rPr>
            <w:b/>
          </w:rPr>
          <w:delText xml:space="preserve">Modify </w:delText>
        </w:r>
        <w:r w:rsidDel="00CE5E77">
          <w:rPr>
            <w:b/>
          </w:rPr>
          <w:delText>Samples</w:delText>
        </w:r>
        <w:r w:rsidRPr="00F84D0E" w:rsidDel="00CE5E77">
          <w:delText>, and then click</w:delText>
        </w:r>
        <w:r w:rsidRPr="00F84D0E" w:rsidDel="00CE5E77">
          <w:rPr>
            <w:b/>
          </w:rPr>
          <w:delText xml:space="preserve"> </w:delText>
        </w:r>
        <w:r w:rsidRPr="00227EB9" w:rsidDel="00CE5E77">
          <w:rPr>
            <w:b/>
          </w:rPr>
          <w:delText>INITIATE</w:delText>
        </w:r>
        <w:r w:rsidDel="00CE5E77">
          <w:delText xml:space="preserve">. </w:delText>
        </w:r>
      </w:del>
    </w:p>
    <w:p w14:paraId="3D6A83A5" w14:textId="69876D23" w:rsidR="00F2232B" w:rsidDel="00CE5E77" w:rsidRDefault="00F2232B" w:rsidP="00F2232B">
      <w:pPr>
        <w:ind w:left="720"/>
        <w:rPr>
          <w:del w:id="10717" w:author="Sayali Dev" w:date="2018-02-21T15:56:00Z"/>
        </w:rPr>
      </w:pPr>
      <w:del w:id="10718" w:author="Sayali Dev" w:date="2018-02-21T15:56:00Z">
        <w:r w:rsidDel="00CE5E77">
          <w:delText xml:space="preserve">The </w:delText>
        </w:r>
        <w:r w:rsidRPr="00F84D0E" w:rsidDel="00CE5E77">
          <w:rPr>
            <w:b/>
          </w:rPr>
          <w:delText>Modify Inventory</w:delText>
        </w:r>
        <w:r w:rsidDel="00CE5E77">
          <w:delText xml:space="preserve"> window appears and displays the identifiers of the biospecimens.</w:delText>
        </w:r>
      </w:del>
    </w:p>
    <w:p w14:paraId="3A492D1B" w14:textId="0B72B6CD" w:rsidR="00F2232B" w:rsidDel="00CE5E77" w:rsidRDefault="00F2232B" w:rsidP="00F2232B">
      <w:pPr>
        <w:rPr>
          <w:del w:id="10719" w:author="Sayali Dev" w:date="2018-02-21T15:56:00Z"/>
        </w:rPr>
      </w:pPr>
    </w:p>
    <w:p w14:paraId="24543F53" w14:textId="662ABFB6" w:rsidR="00F2232B" w:rsidDel="00CE5E77" w:rsidRDefault="00F2232B" w:rsidP="00F2232B">
      <w:pPr>
        <w:ind w:firstLine="720"/>
        <w:rPr>
          <w:del w:id="10720" w:author="Sayali Dev" w:date="2018-02-21T15:56:00Z"/>
        </w:rPr>
      </w:pPr>
      <w:del w:id="10721" w:author="Sayali Dev" w:date="2018-02-21T15:56:00Z">
        <w:r w:rsidDel="00CE5E77">
          <w:rPr>
            <w:noProof/>
          </w:rPr>
          <w:drawing>
            <wp:inline distT="0" distB="0" distL="0" distR="0" wp14:anchorId="38C6615C" wp14:editId="2D91E462">
              <wp:extent cx="6212600" cy="3119755"/>
              <wp:effectExtent l="19050" t="19050" r="17145"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18759" cy="3122848"/>
                      </a:xfrm>
                      <a:prstGeom prst="rect">
                        <a:avLst/>
                      </a:prstGeom>
                      <a:ln w="3175">
                        <a:solidFill>
                          <a:schemeClr val="tx1"/>
                        </a:solidFill>
                      </a:ln>
                    </pic:spPr>
                  </pic:pic>
                </a:graphicData>
              </a:graphic>
            </wp:inline>
          </w:drawing>
        </w:r>
      </w:del>
    </w:p>
    <w:p w14:paraId="4F0E16D0" w14:textId="7CC11493" w:rsidR="00F2232B" w:rsidDel="00CE5E77" w:rsidRDefault="00F2232B" w:rsidP="00F2232B">
      <w:pPr>
        <w:pStyle w:val="Figure"/>
        <w:tabs>
          <w:tab w:val="clear" w:pos="1710"/>
          <w:tab w:val="num" w:pos="1800"/>
        </w:tabs>
        <w:ind w:left="1152" w:hanging="432"/>
        <w:rPr>
          <w:del w:id="10722" w:author="Sayali Dev" w:date="2018-02-21T15:56:00Z"/>
        </w:rPr>
      </w:pPr>
      <w:del w:id="10723" w:author="Sayali Dev" w:date="2018-02-21T15:56:00Z">
        <w:r w:rsidDel="00CE5E77">
          <w:delText xml:space="preserve"> Modify Inventory page</w:delText>
        </w:r>
      </w:del>
    </w:p>
    <w:p w14:paraId="6A8E0439" w14:textId="163F404B" w:rsidR="00F2232B" w:rsidDel="00CE5E77" w:rsidRDefault="00F2232B" w:rsidP="00F2232B">
      <w:pPr>
        <w:rPr>
          <w:del w:id="10724" w:author="Sayali Dev" w:date="2018-02-21T15:56:00Z"/>
        </w:rPr>
      </w:pPr>
    </w:p>
    <w:p w14:paraId="6544F6AA" w14:textId="7B86307F" w:rsidR="00F2232B" w:rsidDel="00CE5E77" w:rsidRDefault="00F2232B" w:rsidP="00C9791D">
      <w:pPr>
        <w:pStyle w:val="BodyText"/>
        <w:numPr>
          <w:ilvl w:val="0"/>
          <w:numId w:val="212"/>
        </w:numPr>
        <w:ind w:right="720"/>
        <w:rPr>
          <w:del w:id="10725" w:author="Sayali Dev" w:date="2018-02-21T15:56:00Z"/>
        </w:rPr>
      </w:pPr>
      <w:del w:id="10726" w:author="Sayali Dev" w:date="2018-02-21T15:56:00Z">
        <w:r w:rsidDel="00CE5E77">
          <w:delText xml:space="preserve">Enter appropriate information in each field. </w:delText>
        </w:r>
        <w:r w:rsidDel="00CE5E77">
          <w:rPr>
            <w:lang w:val="en-US"/>
          </w:rPr>
          <w:delText>F</w:delText>
        </w:r>
        <w:r w:rsidDel="00CE5E77">
          <w:delText xml:space="preserve">ollowing table lists each field and its description. </w:delText>
        </w:r>
      </w:del>
    </w:p>
    <w:p w14:paraId="21B7D08B" w14:textId="65FF6CF3" w:rsidR="00F2232B" w:rsidDel="00CE5E77" w:rsidRDefault="00F2232B" w:rsidP="00F2232B">
      <w:pPr>
        <w:pStyle w:val="BodyText"/>
        <w:ind w:left="720" w:right="270"/>
        <w:rPr>
          <w:del w:id="10727" w:author="Sayali Dev" w:date="2018-02-21T15:56:00Z"/>
        </w:rPr>
      </w:pPr>
    </w:p>
    <w:p w14:paraId="23C836D8" w14:textId="546516CB" w:rsidR="00F2232B" w:rsidDel="00CE5E77" w:rsidRDefault="00F2232B" w:rsidP="00F2232B">
      <w:pPr>
        <w:pStyle w:val="Caption"/>
        <w:ind w:firstLine="720"/>
        <w:rPr>
          <w:del w:id="10728" w:author="Sayali Dev" w:date="2018-02-21T15:56:00Z"/>
        </w:rPr>
      </w:pPr>
      <w:del w:id="10729" w:author="Sayali Dev" w:date="2018-02-21T15:56: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r w:rsidR="00EB76E3" w:rsidDel="00CE5E77">
          <w:rPr>
            <w:noProof/>
          </w:rPr>
          <w:delText>55</w:delText>
        </w:r>
        <w:r w:rsidR="00CE5E77" w:rsidDel="00CE5E77">
          <w:rPr>
            <w:noProof/>
          </w:rPr>
          <w:fldChar w:fldCharType="end"/>
        </w:r>
        <w:r w:rsidDel="00CE5E77">
          <w:delText xml:space="preserve">: Modifying biospecimens in bulk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F2232B" w:rsidRPr="007A152E" w:rsidDel="00CE5E77" w14:paraId="18DC4F02" w14:textId="35577036" w:rsidTr="00F2232B">
        <w:trPr>
          <w:cantSplit/>
          <w:trHeight w:val="288"/>
          <w:tblHeader/>
          <w:del w:id="10730" w:author="Sayali Dev" w:date="2018-02-21T15:56:00Z"/>
        </w:trPr>
        <w:tc>
          <w:tcPr>
            <w:tcW w:w="2340" w:type="dxa"/>
            <w:shd w:val="clear" w:color="auto" w:fill="BFBFBF"/>
            <w:vAlign w:val="center"/>
          </w:tcPr>
          <w:p w14:paraId="52ECC7D9" w14:textId="33AD2F10" w:rsidR="00F2232B" w:rsidRPr="007A152E" w:rsidDel="00CE5E77" w:rsidRDefault="00F2232B" w:rsidP="00F2232B">
            <w:pPr>
              <w:rPr>
                <w:del w:id="10731" w:author="Sayali Dev" w:date="2018-02-21T15:56:00Z"/>
                <w:b/>
              </w:rPr>
            </w:pPr>
            <w:del w:id="10732" w:author="Sayali Dev" w:date="2018-02-21T15:56:00Z">
              <w:r w:rsidDel="00CE5E77">
                <w:rPr>
                  <w:b/>
                </w:rPr>
                <w:delText>Field</w:delText>
              </w:r>
            </w:del>
          </w:p>
        </w:tc>
        <w:tc>
          <w:tcPr>
            <w:tcW w:w="7470" w:type="dxa"/>
            <w:shd w:val="clear" w:color="auto" w:fill="BFBFBF"/>
            <w:vAlign w:val="center"/>
          </w:tcPr>
          <w:p w14:paraId="60BB9F54" w14:textId="31F8EAE0" w:rsidR="00F2232B" w:rsidRPr="007A152E" w:rsidDel="00CE5E77" w:rsidRDefault="00F2232B" w:rsidP="00F2232B">
            <w:pPr>
              <w:rPr>
                <w:del w:id="10733" w:author="Sayali Dev" w:date="2018-02-21T15:56:00Z"/>
                <w:b/>
              </w:rPr>
            </w:pPr>
            <w:del w:id="10734" w:author="Sayali Dev" w:date="2018-02-21T15:56:00Z">
              <w:r w:rsidRPr="007A152E" w:rsidDel="00CE5E77">
                <w:rPr>
                  <w:b/>
                </w:rPr>
                <w:delText>Description</w:delText>
              </w:r>
            </w:del>
          </w:p>
        </w:tc>
      </w:tr>
      <w:tr w:rsidR="00F2232B" w:rsidDel="00CE5E77" w14:paraId="3399EF33" w14:textId="64235312" w:rsidTr="00F2232B">
        <w:trPr>
          <w:cantSplit/>
          <w:trHeight w:val="288"/>
          <w:del w:id="10735" w:author="Sayali Dev" w:date="2018-02-21T15:56:00Z"/>
        </w:trPr>
        <w:tc>
          <w:tcPr>
            <w:tcW w:w="2340" w:type="dxa"/>
            <w:vAlign w:val="center"/>
          </w:tcPr>
          <w:p w14:paraId="56CFAC02" w14:textId="0D2473B0" w:rsidR="00F2232B" w:rsidRPr="007A152E" w:rsidDel="00CE5E77" w:rsidRDefault="00F2232B" w:rsidP="00F2232B">
            <w:pPr>
              <w:rPr>
                <w:del w:id="10736" w:author="Sayali Dev" w:date="2018-02-21T15:56:00Z"/>
                <w:b/>
              </w:rPr>
            </w:pPr>
            <w:del w:id="10737" w:author="Sayali Dev" w:date="2018-02-21T15:56:00Z">
              <w:r w:rsidRPr="00ED62DF" w:rsidDel="00CE5E77">
                <w:rPr>
                  <w:b/>
                </w:rPr>
                <w:delText>Container Type</w:delText>
              </w:r>
            </w:del>
          </w:p>
        </w:tc>
        <w:tc>
          <w:tcPr>
            <w:tcW w:w="7470" w:type="dxa"/>
            <w:vAlign w:val="center"/>
          </w:tcPr>
          <w:p w14:paraId="7806AFFA" w14:textId="4D2A203B" w:rsidR="00F2232B" w:rsidDel="00CE5E77" w:rsidRDefault="00F2232B" w:rsidP="00F2232B">
            <w:pPr>
              <w:rPr>
                <w:del w:id="10738" w:author="Sayali Dev" w:date="2018-02-21T15:56:00Z"/>
              </w:rPr>
            </w:pPr>
            <w:del w:id="10739" w:author="Sayali Dev" w:date="2018-02-21T15:56:00Z">
              <w:r w:rsidDel="00CE5E77">
                <w:delText>Click appropriate container type for the selected biospecimens.</w:delText>
              </w:r>
            </w:del>
          </w:p>
        </w:tc>
      </w:tr>
      <w:tr w:rsidR="00F2232B" w:rsidDel="00CE5E77" w14:paraId="0C845F05" w14:textId="30A1BBA9" w:rsidTr="00F2232B">
        <w:trPr>
          <w:cantSplit/>
          <w:trHeight w:val="288"/>
          <w:del w:id="10740" w:author="Sayali Dev" w:date="2018-02-21T15:56:00Z"/>
        </w:trPr>
        <w:tc>
          <w:tcPr>
            <w:tcW w:w="2340" w:type="dxa"/>
            <w:vAlign w:val="center"/>
          </w:tcPr>
          <w:p w14:paraId="337A483A" w14:textId="6063F836" w:rsidR="00F2232B" w:rsidRPr="00ED62DF" w:rsidDel="00CE5E77" w:rsidRDefault="00F2232B" w:rsidP="00F2232B">
            <w:pPr>
              <w:rPr>
                <w:del w:id="10741" w:author="Sayali Dev" w:date="2018-02-21T15:56:00Z"/>
                <w:b/>
              </w:rPr>
            </w:pPr>
            <w:del w:id="10742" w:author="Sayali Dev" w:date="2018-02-21T15:56:00Z">
              <w:r w:rsidDel="00CE5E77">
                <w:rPr>
                  <w:b/>
                </w:rPr>
                <w:delText>Sample Status</w:delText>
              </w:r>
            </w:del>
          </w:p>
        </w:tc>
        <w:tc>
          <w:tcPr>
            <w:tcW w:w="7470" w:type="dxa"/>
            <w:vAlign w:val="center"/>
          </w:tcPr>
          <w:p w14:paraId="7531A498" w14:textId="4EE7E0A3" w:rsidR="00F2232B" w:rsidDel="00CE5E77" w:rsidRDefault="00F2232B" w:rsidP="00F2232B">
            <w:pPr>
              <w:rPr>
                <w:del w:id="10743" w:author="Sayali Dev" w:date="2018-02-21T15:56:00Z"/>
              </w:rPr>
            </w:pPr>
            <w:del w:id="10744" w:author="Sayali Dev" w:date="2018-02-21T15:56:00Z">
              <w:r w:rsidDel="00CE5E77">
                <w:delText>Click appropriate sample status type for the selected biospecimens.</w:delText>
              </w:r>
            </w:del>
          </w:p>
        </w:tc>
      </w:tr>
      <w:tr w:rsidR="00F2232B" w:rsidDel="00CE5E77" w14:paraId="72C8D855" w14:textId="790FC462" w:rsidTr="00F2232B">
        <w:trPr>
          <w:cantSplit/>
          <w:trHeight w:val="288"/>
          <w:del w:id="10745" w:author="Sayali Dev" w:date="2018-02-21T15:56:00Z"/>
        </w:trPr>
        <w:tc>
          <w:tcPr>
            <w:tcW w:w="2340" w:type="dxa"/>
            <w:vAlign w:val="center"/>
          </w:tcPr>
          <w:p w14:paraId="4D3E09C6" w14:textId="3C2BCCCD" w:rsidR="00F2232B" w:rsidDel="00CE5E77" w:rsidRDefault="00F2232B" w:rsidP="00F2232B">
            <w:pPr>
              <w:rPr>
                <w:del w:id="10746" w:author="Sayali Dev" w:date="2018-02-21T15:56:00Z"/>
                <w:b/>
              </w:rPr>
            </w:pPr>
            <w:del w:id="10747" w:author="Sayali Dev" w:date="2018-02-21T15:56:00Z">
              <w:r w:rsidDel="00CE5E77">
                <w:rPr>
                  <w:b/>
                </w:rPr>
                <w:delText>Sample Type</w:delText>
              </w:r>
            </w:del>
          </w:p>
        </w:tc>
        <w:tc>
          <w:tcPr>
            <w:tcW w:w="7470" w:type="dxa"/>
            <w:vAlign w:val="center"/>
          </w:tcPr>
          <w:p w14:paraId="6009CB4B" w14:textId="360BAD9A" w:rsidR="00F2232B" w:rsidDel="00CE5E77" w:rsidRDefault="00F2232B" w:rsidP="00F2232B">
            <w:pPr>
              <w:rPr>
                <w:del w:id="10748" w:author="Sayali Dev" w:date="2018-02-21T15:56:00Z"/>
              </w:rPr>
            </w:pPr>
            <w:del w:id="10749" w:author="Sayali Dev" w:date="2018-02-21T15:56:00Z">
              <w:r w:rsidDel="00CE5E77">
                <w:delText>Click appropriate sample type for the selected biospecimens.</w:delText>
              </w:r>
            </w:del>
          </w:p>
        </w:tc>
      </w:tr>
      <w:tr w:rsidR="00F2232B" w:rsidDel="00CE5E77" w14:paraId="0584E633" w14:textId="2FB8600B" w:rsidTr="00F2232B">
        <w:trPr>
          <w:cantSplit/>
          <w:trHeight w:val="288"/>
          <w:del w:id="10750" w:author="Sayali Dev" w:date="2018-02-21T15:56:00Z"/>
        </w:trPr>
        <w:tc>
          <w:tcPr>
            <w:tcW w:w="2340" w:type="dxa"/>
            <w:vAlign w:val="center"/>
          </w:tcPr>
          <w:p w14:paraId="1E2017C9" w14:textId="7D23C956" w:rsidR="00F2232B" w:rsidDel="00CE5E77" w:rsidRDefault="00F2232B" w:rsidP="00F2232B">
            <w:pPr>
              <w:rPr>
                <w:del w:id="10751" w:author="Sayali Dev" w:date="2018-02-21T15:56:00Z"/>
                <w:b/>
              </w:rPr>
            </w:pPr>
            <w:del w:id="10752" w:author="Sayali Dev" w:date="2018-02-21T15:56:00Z">
              <w:r w:rsidDel="00CE5E77">
                <w:rPr>
                  <w:b/>
                </w:rPr>
                <w:delText>Adjusted Qty</w:delText>
              </w:r>
            </w:del>
          </w:p>
        </w:tc>
        <w:tc>
          <w:tcPr>
            <w:tcW w:w="7470" w:type="dxa"/>
            <w:vAlign w:val="center"/>
          </w:tcPr>
          <w:p w14:paraId="503D4ADE" w14:textId="6D453FB6" w:rsidR="00F2232B" w:rsidDel="00CE5E77" w:rsidRDefault="00F2232B" w:rsidP="00F2232B">
            <w:pPr>
              <w:rPr>
                <w:del w:id="10753" w:author="Sayali Dev" w:date="2018-02-21T15:56:00Z"/>
              </w:rPr>
            </w:pPr>
            <w:del w:id="10754" w:author="Sayali Dev" w:date="2018-02-21T15:56:00Z">
              <w:r w:rsidDel="00CE5E77">
                <w:delText>To specify the new adjusted quantity:</w:delText>
              </w:r>
            </w:del>
          </w:p>
          <w:p w14:paraId="5A6E001D" w14:textId="5E8A25E9" w:rsidR="00F2232B" w:rsidDel="00CE5E77" w:rsidRDefault="00F2232B" w:rsidP="00E55723">
            <w:pPr>
              <w:numPr>
                <w:ilvl w:val="2"/>
                <w:numId w:val="27"/>
              </w:numPr>
              <w:tabs>
                <w:tab w:val="clear" w:pos="2160"/>
                <w:tab w:val="num" w:pos="252"/>
              </w:tabs>
              <w:ind w:left="252" w:hanging="252"/>
              <w:rPr>
                <w:del w:id="10755" w:author="Sayali Dev" w:date="2018-02-21T15:56:00Z"/>
              </w:rPr>
            </w:pPr>
            <w:del w:id="10756" w:author="Sayali Dev" w:date="2018-02-21T15:56:00Z">
              <w:r w:rsidDel="00CE5E77">
                <w:delText>In the box, type the amount of change you want to make to the quantity.</w:delText>
              </w:r>
            </w:del>
          </w:p>
          <w:p w14:paraId="49072DBA" w14:textId="69B215AB" w:rsidR="00F2232B" w:rsidDel="00CE5E77" w:rsidRDefault="00F2232B" w:rsidP="00C9791D">
            <w:pPr>
              <w:numPr>
                <w:ilvl w:val="0"/>
                <w:numId w:val="179"/>
              </w:numPr>
              <w:rPr>
                <w:del w:id="10757" w:author="Sayali Dev" w:date="2018-02-21T15:56:00Z"/>
              </w:rPr>
            </w:pPr>
            <w:del w:id="10758" w:author="Sayali Dev" w:date="2018-02-21T15:56:00Z">
              <w:r w:rsidDel="00CE5E77">
                <w:delText xml:space="preserve">To decrease the current quantity, type a negative number. </w:delText>
              </w:r>
              <w:r w:rsidDel="00CE5E77">
                <w:br/>
                <w:delText>For example, to decrease the quantity from 1.50 to 1.00, type -.50.</w:delText>
              </w:r>
            </w:del>
          </w:p>
          <w:p w14:paraId="33722691" w14:textId="51DC455D" w:rsidR="00F2232B" w:rsidDel="00CE5E77" w:rsidRDefault="00F2232B" w:rsidP="00C9791D">
            <w:pPr>
              <w:numPr>
                <w:ilvl w:val="0"/>
                <w:numId w:val="179"/>
              </w:numPr>
              <w:rPr>
                <w:del w:id="10759" w:author="Sayali Dev" w:date="2018-02-21T15:56:00Z"/>
              </w:rPr>
            </w:pPr>
            <w:del w:id="10760" w:author="Sayali Dev" w:date="2018-02-21T15:56:00Z">
              <w:r w:rsidDel="00CE5E77">
                <w:delText xml:space="preserve">To increase the current quantity, type a positive number. </w:delText>
              </w:r>
              <w:r w:rsidDel="00CE5E77">
                <w:br/>
                <w:delText>For example, to increase the quantity from 1.50 to 2.00, type .50.</w:delText>
              </w:r>
            </w:del>
          </w:p>
          <w:p w14:paraId="3D3E5507" w14:textId="7DEA2B52" w:rsidR="00F2232B" w:rsidDel="00CE5E77" w:rsidRDefault="00F2232B" w:rsidP="00F2232B">
            <w:pPr>
              <w:ind w:left="252" w:hanging="252"/>
              <w:rPr>
                <w:del w:id="10761" w:author="Sayali Dev" w:date="2018-02-21T15:56:00Z"/>
              </w:rPr>
            </w:pPr>
            <w:del w:id="10762" w:author="Sayali Dev" w:date="2018-02-21T15:56:00Z">
              <w:r w:rsidDel="00CE5E77">
                <w:delText xml:space="preserve">2. In the </w:delText>
              </w:r>
              <w:r w:rsidRPr="00E600C7" w:rsidDel="00CE5E77">
                <w:rPr>
                  <w:b/>
                </w:rPr>
                <w:delText>Units</w:delText>
              </w:r>
              <w:r w:rsidDel="00CE5E77">
                <w:delText xml:space="preserve"> list, click the appropriate unit of measure for the quantity.</w:delText>
              </w:r>
            </w:del>
          </w:p>
          <w:p w14:paraId="1B50CAE8" w14:textId="768D8F1E" w:rsidR="00F2232B" w:rsidDel="00CE5E77" w:rsidRDefault="00F2232B" w:rsidP="00F2232B">
            <w:pPr>
              <w:ind w:left="252" w:hanging="252"/>
              <w:rPr>
                <w:del w:id="10763" w:author="Sayali Dev" w:date="2018-02-21T15:56:00Z"/>
              </w:rPr>
            </w:pPr>
            <w:del w:id="10764" w:author="Sayali Dev" w:date="2018-02-21T15:56:00Z">
              <w:r w:rsidDel="00CE5E77">
                <w:delText xml:space="preserve">3. In the </w:delText>
              </w:r>
              <w:r w:rsidRPr="00E600C7" w:rsidDel="00CE5E77">
                <w:rPr>
                  <w:b/>
                </w:rPr>
                <w:delText>Reason</w:delText>
              </w:r>
              <w:r w:rsidDel="00CE5E77">
                <w:delText xml:space="preserve"> list, click the reason for the adjustment.</w:delText>
              </w:r>
            </w:del>
          </w:p>
        </w:tc>
      </w:tr>
      <w:tr w:rsidR="00F2232B" w:rsidDel="00CE5E77" w14:paraId="7186981E" w14:textId="73F6BFE3" w:rsidTr="00F2232B">
        <w:trPr>
          <w:cantSplit/>
          <w:trHeight w:val="288"/>
          <w:del w:id="10765" w:author="Sayali Dev" w:date="2018-02-21T15:56:00Z"/>
        </w:trPr>
        <w:tc>
          <w:tcPr>
            <w:tcW w:w="2340" w:type="dxa"/>
            <w:vAlign w:val="center"/>
          </w:tcPr>
          <w:p w14:paraId="567FE3AE" w14:textId="4D056561" w:rsidR="00F2232B" w:rsidDel="00CE5E77" w:rsidRDefault="00F2232B" w:rsidP="00F2232B">
            <w:pPr>
              <w:rPr>
                <w:del w:id="10766" w:author="Sayali Dev" w:date="2018-02-21T15:56:00Z"/>
                <w:b/>
              </w:rPr>
            </w:pPr>
            <w:del w:id="10767" w:author="Sayali Dev" w:date="2018-02-21T15:56:00Z">
              <w:r w:rsidDel="00CE5E77">
                <w:rPr>
                  <w:b/>
                </w:rPr>
                <w:delText>Adjusted Concentration</w:delText>
              </w:r>
            </w:del>
          </w:p>
        </w:tc>
        <w:tc>
          <w:tcPr>
            <w:tcW w:w="7470" w:type="dxa"/>
            <w:vAlign w:val="center"/>
          </w:tcPr>
          <w:p w14:paraId="034E6A0C" w14:textId="553FCC67" w:rsidR="00F2232B" w:rsidDel="00CE5E77" w:rsidRDefault="00F2232B" w:rsidP="00F2232B">
            <w:pPr>
              <w:rPr>
                <w:del w:id="10768" w:author="Sayali Dev" w:date="2018-02-21T15:56:00Z"/>
              </w:rPr>
            </w:pPr>
            <w:del w:id="10769" w:author="Sayali Dev" w:date="2018-02-21T15:56:00Z">
              <w:r w:rsidDel="00CE5E77">
                <w:delText>To specify the new adjusted concentration:</w:delText>
              </w:r>
            </w:del>
          </w:p>
          <w:p w14:paraId="72470E0C" w14:textId="32AF4561" w:rsidR="00F2232B" w:rsidDel="00CE5E77" w:rsidRDefault="00F2232B" w:rsidP="00C9791D">
            <w:pPr>
              <w:numPr>
                <w:ilvl w:val="2"/>
                <w:numId w:val="208"/>
              </w:numPr>
              <w:tabs>
                <w:tab w:val="clear" w:pos="2160"/>
                <w:tab w:val="num" w:pos="252"/>
              </w:tabs>
              <w:ind w:left="252" w:hanging="252"/>
              <w:rPr>
                <w:del w:id="10770" w:author="Sayali Dev" w:date="2018-02-21T15:56:00Z"/>
              </w:rPr>
            </w:pPr>
            <w:del w:id="10771" w:author="Sayali Dev" w:date="2018-02-21T15:56:00Z">
              <w:r w:rsidDel="00CE5E77">
                <w:delText>In the box, type the amount of change you want to make to the concentration.</w:delText>
              </w:r>
            </w:del>
          </w:p>
          <w:p w14:paraId="2AF2CB56" w14:textId="3259C865" w:rsidR="00F2232B" w:rsidDel="00CE5E77" w:rsidRDefault="00F2232B" w:rsidP="00C9791D">
            <w:pPr>
              <w:numPr>
                <w:ilvl w:val="0"/>
                <w:numId w:val="179"/>
              </w:numPr>
              <w:rPr>
                <w:del w:id="10772" w:author="Sayali Dev" w:date="2018-02-21T15:56:00Z"/>
              </w:rPr>
            </w:pPr>
            <w:del w:id="10773" w:author="Sayali Dev" w:date="2018-02-21T15:56:00Z">
              <w:r w:rsidDel="00CE5E77">
                <w:delText xml:space="preserve">To decrease the concentration, type a negative number. </w:delText>
              </w:r>
              <w:r w:rsidDel="00CE5E77">
                <w:br/>
                <w:delText>For example, to decrease the concentration from 1.50 to 1.00, type -.50.</w:delText>
              </w:r>
            </w:del>
          </w:p>
          <w:p w14:paraId="3F6F7F14" w14:textId="1EEDB9D2" w:rsidR="00F2232B" w:rsidDel="00CE5E77" w:rsidRDefault="00F2232B" w:rsidP="00C9791D">
            <w:pPr>
              <w:numPr>
                <w:ilvl w:val="0"/>
                <w:numId w:val="179"/>
              </w:numPr>
              <w:rPr>
                <w:del w:id="10774" w:author="Sayali Dev" w:date="2018-02-21T15:56:00Z"/>
              </w:rPr>
            </w:pPr>
            <w:del w:id="10775" w:author="Sayali Dev" w:date="2018-02-21T15:56:00Z">
              <w:r w:rsidDel="00CE5E77">
                <w:delText xml:space="preserve">To increase the concentration, type a positive number. </w:delText>
              </w:r>
              <w:r w:rsidDel="00CE5E77">
                <w:br/>
                <w:delText>For example, to increase the concentration from 1.50 to 2.00, type .50.</w:delText>
              </w:r>
            </w:del>
          </w:p>
          <w:p w14:paraId="336AFE21" w14:textId="3690B765" w:rsidR="00F2232B" w:rsidDel="00CE5E77" w:rsidRDefault="00F2232B" w:rsidP="00F2232B">
            <w:pPr>
              <w:ind w:left="252" w:hanging="252"/>
              <w:rPr>
                <w:del w:id="10776" w:author="Sayali Dev" w:date="2018-02-21T15:56:00Z"/>
              </w:rPr>
            </w:pPr>
            <w:del w:id="10777" w:author="Sayali Dev" w:date="2018-02-21T15:56:00Z">
              <w:r w:rsidDel="00CE5E77">
                <w:delText xml:space="preserve">2. In the </w:delText>
              </w:r>
              <w:r w:rsidRPr="00E600C7" w:rsidDel="00CE5E77">
                <w:rPr>
                  <w:b/>
                </w:rPr>
                <w:delText>Units</w:delText>
              </w:r>
              <w:r w:rsidDel="00CE5E77">
                <w:delText xml:space="preserve"> list, click the appropriate unit of measure for the concentration.</w:delText>
              </w:r>
            </w:del>
          </w:p>
          <w:p w14:paraId="2AA405FE" w14:textId="41910843" w:rsidR="00F2232B" w:rsidDel="00CE5E77" w:rsidRDefault="00F2232B" w:rsidP="00F2232B">
            <w:pPr>
              <w:ind w:left="252" w:hanging="252"/>
              <w:rPr>
                <w:del w:id="10778" w:author="Sayali Dev" w:date="2018-02-21T15:56:00Z"/>
              </w:rPr>
            </w:pPr>
            <w:del w:id="10779" w:author="Sayali Dev" w:date="2018-02-21T15:56:00Z">
              <w:r w:rsidDel="00CE5E77">
                <w:delText xml:space="preserve">3. In the </w:delText>
              </w:r>
              <w:r w:rsidRPr="00E600C7" w:rsidDel="00CE5E77">
                <w:rPr>
                  <w:b/>
                </w:rPr>
                <w:delText>Reason</w:delText>
              </w:r>
              <w:r w:rsidDel="00CE5E77">
                <w:delText xml:space="preserve"> list, click the reason for the adjustment.</w:delText>
              </w:r>
            </w:del>
          </w:p>
        </w:tc>
      </w:tr>
      <w:tr w:rsidR="00F2232B" w:rsidDel="00CE5E77" w14:paraId="60B11C58" w14:textId="11228758" w:rsidTr="00F2232B">
        <w:trPr>
          <w:cantSplit/>
          <w:trHeight w:val="288"/>
          <w:del w:id="10780" w:author="Sayali Dev" w:date="2018-02-21T15:56:00Z"/>
        </w:trPr>
        <w:tc>
          <w:tcPr>
            <w:tcW w:w="2340" w:type="dxa"/>
            <w:vAlign w:val="center"/>
          </w:tcPr>
          <w:p w14:paraId="5386B59A" w14:textId="2E8EFD13" w:rsidR="00F2232B" w:rsidDel="00CE5E77" w:rsidRDefault="00F2232B" w:rsidP="00F2232B">
            <w:pPr>
              <w:rPr>
                <w:del w:id="10781" w:author="Sayali Dev" w:date="2018-02-21T15:56:00Z"/>
                <w:b/>
              </w:rPr>
            </w:pPr>
            <w:del w:id="10782" w:author="Sayali Dev" w:date="2018-02-21T15:56:00Z">
              <w:r w:rsidDel="00CE5E77">
                <w:rPr>
                  <w:b/>
                </w:rPr>
                <w:delText>Quantity Comments</w:delText>
              </w:r>
            </w:del>
          </w:p>
        </w:tc>
        <w:tc>
          <w:tcPr>
            <w:tcW w:w="7470" w:type="dxa"/>
            <w:vAlign w:val="center"/>
          </w:tcPr>
          <w:p w14:paraId="71F1B4C7" w14:textId="233A5D85" w:rsidR="00F2232B" w:rsidDel="00CE5E77" w:rsidRDefault="00F2232B" w:rsidP="00F2232B">
            <w:pPr>
              <w:rPr>
                <w:del w:id="10783" w:author="Sayali Dev" w:date="2018-02-21T15:56:00Z"/>
              </w:rPr>
            </w:pPr>
            <w:del w:id="10784" w:author="Sayali Dev" w:date="2018-02-21T15:56:00Z">
              <w:r w:rsidDel="00CE5E77">
                <w:delText>Type your comments regarding the quantity adjustments, if applicable.</w:delText>
              </w:r>
            </w:del>
          </w:p>
        </w:tc>
      </w:tr>
      <w:tr w:rsidR="00F2232B" w:rsidDel="00CE5E77" w14:paraId="68670118" w14:textId="3E612DF2" w:rsidTr="00F2232B">
        <w:trPr>
          <w:cantSplit/>
          <w:trHeight w:val="288"/>
          <w:del w:id="10785" w:author="Sayali Dev" w:date="2018-02-21T15:56:00Z"/>
        </w:trPr>
        <w:tc>
          <w:tcPr>
            <w:tcW w:w="2340" w:type="dxa"/>
            <w:vAlign w:val="center"/>
          </w:tcPr>
          <w:p w14:paraId="05994519" w14:textId="75F2DD9A" w:rsidR="00F2232B" w:rsidDel="00CE5E77" w:rsidRDefault="00F2232B" w:rsidP="00F2232B">
            <w:pPr>
              <w:rPr>
                <w:del w:id="10786" w:author="Sayali Dev" w:date="2018-02-21T15:56:00Z"/>
                <w:b/>
              </w:rPr>
            </w:pPr>
            <w:del w:id="10787" w:author="Sayali Dev" w:date="2018-02-21T15:56:00Z">
              <w:r w:rsidDel="00CE5E77">
                <w:rPr>
                  <w:b/>
                </w:rPr>
                <w:delText>Comments</w:delText>
              </w:r>
            </w:del>
          </w:p>
        </w:tc>
        <w:tc>
          <w:tcPr>
            <w:tcW w:w="7470" w:type="dxa"/>
            <w:vAlign w:val="center"/>
          </w:tcPr>
          <w:p w14:paraId="63FC7D7D" w14:textId="1AAB72D6" w:rsidR="00F2232B" w:rsidDel="00CE5E77" w:rsidRDefault="00F2232B" w:rsidP="00F2232B">
            <w:pPr>
              <w:rPr>
                <w:del w:id="10788" w:author="Sayali Dev" w:date="2018-02-21T15:56:00Z"/>
              </w:rPr>
            </w:pPr>
            <w:del w:id="10789" w:author="Sayali Dev" w:date="2018-02-21T15:56:00Z">
              <w:r w:rsidDel="00CE5E77">
                <w:delText>Type your comments regarding the modifications, if applicable.</w:delText>
              </w:r>
            </w:del>
          </w:p>
        </w:tc>
      </w:tr>
    </w:tbl>
    <w:p w14:paraId="52A1EA02" w14:textId="312C76B8" w:rsidR="00F2232B" w:rsidDel="00CE5E77" w:rsidRDefault="00F2232B" w:rsidP="00F2232B">
      <w:pPr>
        <w:pStyle w:val="BodyText"/>
        <w:ind w:left="720" w:right="720"/>
        <w:rPr>
          <w:del w:id="10790" w:author="Sayali Dev" w:date="2018-02-21T15:56:00Z"/>
        </w:rPr>
      </w:pPr>
    </w:p>
    <w:p w14:paraId="289B24F9" w14:textId="11D32BE4" w:rsidR="00F2232B" w:rsidDel="00CE5E77" w:rsidRDefault="00F2232B" w:rsidP="00F2232B">
      <w:pPr>
        <w:pStyle w:val="ListParagraph"/>
        <w:rPr>
          <w:del w:id="10791" w:author="Sayali Dev" w:date="2018-02-21T15:56:00Z"/>
        </w:rPr>
      </w:pPr>
    </w:p>
    <w:p w14:paraId="62E61A8E" w14:textId="220CABBB" w:rsidR="00F2232B" w:rsidDel="00CE5E77" w:rsidRDefault="00F2232B" w:rsidP="00C9791D">
      <w:pPr>
        <w:pStyle w:val="BodyText"/>
        <w:numPr>
          <w:ilvl w:val="0"/>
          <w:numId w:val="214"/>
        </w:numPr>
        <w:ind w:right="720"/>
        <w:rPr>
          <w:del w:id="10792" w:author="Sayali Dev" w:date="2018-02-21T15:56:00Z"/>
        </w:rPr>
      </w:pPr>
      <w:del w:id="10793" w:author="Sayali Dev" w:date="2018-02-21T15:56:00Z">
        <w:r w:rsidDel="00CE5E77">
          <w:delText xml:space="preserve">Click </w:delText>
        </w:r>
        <w:r w:rsidRPr="00056E96" w:rsidDel="00CE5E77">
          <w:rPr>
            <w:b/>
          </w:rPr>
          <w:delText>MODIFY</w:delText>
        </w:r>
        <w:r w:rsidDel="00CE5E77">
          <w:delText>.</w:delText>
        </w:r>
      </w:del>
    </w:p>
    <w:p w14:paraId="309598F9" w14:textId="0D0FD2C3" w:rsidR="00F2232B" w:rsidDel="00CE5E77" w:rsidRDefault="00F2232B" w:rsidP="00F2232B">
      <w:pPr>
        <w:pStyle w:val="BodyText"/>
        <w:ind w:left="720" w:right="720"/>
        <w:rPr>
          <w:del w:id="10794" w:author="Sayali Dev" w:date="2018-02-21T15:56:00Z"/>
        </w:rPr>
      </w:pPr>
      <w:del w:id="10795" w:author="Sayali Dev" w:date="2018-02-21T15:56:00Z">
        <w:r w:rsidDel="00CE5E77">
          <w:delText xml:space="preserve">The </w:delText>
        </w:r>
        <w:r w:rsidRPr="00056E96" w:rsidDel="00CE5E77">
          <w:rPr>
            <w:b/>
          </w:rPr>
          <w:delText>Electronic Signature</w:delText>
        </w:r>
        <w:r w:rsidDel="00CE5E77">
          <w:delText xml:space="preserve"> window appears. </w:delText>
        </w:r>
      </w:del>
    </w:p>
    <w:p w14:paraId="761A44B2" w14:textId="33153006" w:rsidR="00F2232B" w:rsidDel="00CE5E77" w:rsidRDefault="00F2232B" w:rsidP="00F2232B">
      <w:pPr>
        <w:pStyle w:val="BodyText"/>
        <w:ind w:left="720" w:right="720"/>
        <w:rPr>
          <w:del w:id="10796" w:author="Sayali Dev" w:date="2018-02-21T15:56:00Z"/>
        </w:rPr>
      </w:pPr>
    </w:p>
    <w:p w14:paraId="68CA625D" w14:textId="06EA40A9" w:rsidR="00F2232B" w:rsidDel="00CE5E77" w:rsidRDefault="00F2232B" w:rsidP="00F2232B">
      <w:pPr>
        <w:pStyle w:val="BodyText"/>
        <w:ind w:right="720" w:firstLine="720"/>
        <w:rPr>
          <w:del w:id="10797" w:author="Sayali Dev" w:date="2018-02-21T15:56:00Z"/>
        </w:rPr>
      </w:pPr>
      <w:del w:id="10798" w:author="Sayali Dev" w:date="2018-02-21T15:56:00Z">
        <w:r w:rsidDel="00CE5E77">
          <w:rPr>
            <w:noProof/>
          </w:rPr>
          <w:drawing>
            <wp:inline distT="0" distB="0" distL="0" distR="0" wp14:anchorId="50F354E6" wp14:editId="220CD878">
              <wp:extent cx="3920490" cy="3267075"/>
              <wp:effectExtent l="19050" t="19050" r="2286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21137" cy="3267614"/>
                      </a:xfrm>
                      <a:prstGeom prst="rect">
                        <a:avLst/>
                      </a:prstGeom>
                      <a:ln w="3175">
                        <a:solidFill>
                          <a:schemeClr val="tx1"/>
                        </a:solidFill>
                      </a:ln>
                    </pic:spPr>
                  </pic:pic>
                </a:graphicData>
              </a:graphic>
            </wp:inline>
          </w:drawing>
        </w:r>
      </w:del>
    </w:p>
    <w:p w14:paraId="372C73CF" w14:textId="26E6BE38" w:rsidR="00F2232B" w:rsidDel="00CE5E77" w:rsidRDefault="00F2232B" w:rsidP="00F2232B">
      <w:pPr>
        <w:pStyle w:val="Figure"/>
        <w:tabs>
          <w:tab w:val="clear" w:pos="1710"/>
          <w:tab w:val="num" w:pos="1800"/>
        </w:tabs>
        <w:ind w:left="1152" w:hanging="432"/>
        <w:rPr>
          <w:del w:id="10799" w:author="Sayali Dev" w:date="2018-02-21T15:56:00Z"/>
        </w:rPr>
      </w:pPr>
      <w:del w:id="10800" w:author="Sayali Dev" w:date="2018-02-21T15:56:00Z">
        <w:r w:rsidDel="00CE5E77">
          <w:delText xml:space="preserve"> Electronic Signature window</w:delText>
        </w:r>
      </w:del>
    </w:p>
    <w:p w14:paraId="3F63A6DD" w14:textId="7D1C442E" w:rsidR="00F2232B" w:rsidDel="00CE5E77" w:rsidRDefault="00F2232B" w:rsidP="00F2232B">
      <w:pPr>
        <w:pStyle w:val="BodyText"/>
        <w:ind w:left="720" w:right="720"/>
        <w:rPr>
          <w:del w:id="10801" w:author="Sayali Dev" w:date="2018-02-21T15:56:00Z"/>
        </w:rPr>
      </w:pPr>
      <w:bookmarkStart w:id="10802" w:name="_Toc300125787"/>
    </w:p>
    <w:p w14:paraId="6D053DE1" w14:textId="05C3B5DB" w:rsidR="00F2232B" w:rsidDel="00CE5E77" w:rsidRDefault="00F2232B" w:rsidP="00C9791D">
      <w:pPr>
        <w:pStyle w:val="BodyText"/>
        <w:numPr>
          <w:ilvl w:val="0"/>
          <w:numId w:val="214"/>
        </w:numPr>
        <w:ind w:right="720"/>
        <w:rPr>
          <w:del w:id="10803" w:author="Sayali Dev" w:date="2018-02-21T15:56:00Z"/>
        </w:rPr>
      </w:pPr>
      <w:del w:id="10804" w:author="Sayali Dev" w:date="2018-02-21T15:56:00Z">
        <w:r w:rsidDel="00CE5E77">
          <w:delText xml:space="preserve">Enter appropriate information in each field. </w:delText>
        </w:r>
        <w:r w:rsidDel="00CE5E77">
          <w:rPr>
            <w:lang w:val="en-US"/>
          </w:rPr>
          <w:delText>F</w:delText>
        </w:r>
        <w:r w:rsidDel="00CE5E77">
          <w:delText xml:space="preserve">ollowing table lists each field and its description. </w:delText>
        </w:r>
      </w:del>
    </w:p>
    <w:p w14:paraId="7D23D985" w14:textId="4795AAB6" w:rsidR="00F2232B" w:rsidRPr="0071289F" w:rsidDel="00CE5E77" w:rsidRDefault="00F2232B" w:rsidP="00F2232B">
      <w:pPr>
        <w:pStyle w:val="BodyText"/>
        <w:ind w:left="720" w:right="720"/>
        <w:rPr>
          <w:del w:id="10805" w:author="Sayali Dev" w:date="2018-02-21T15:56:00Z"/>
        </w:rPr>
      </w:pPr>
      <w:del w:id="10806" w:author="Sayali Dev" w:date="2018-02-21T15:56:00Z">
        <w:r w:rsidRPr="0071289F" w:rsidDel="00CE5E77">
          <w:rPr>
            <w:b/>
          </w:rPr>
          <w:delText>Note</w:delText>
        </w:r>
        <w:r w:rsidRPr="0071289F" w:rsidDel="00CE5E77">
          <w:delText xml:space="preserve">: </w:delText>
        </w:r>
        <w:r w:rsidRPr="006744E4" w:rsidDel="00CE5E77">
          <w:delText>Fields that are marked with the red asterisk (</w:delText>
        </w:r>
        <w:r w:rsidRPr="0071289F" w:rsidDel="00CE5E77">
          <w:rPr>
            <w:color w:val="FF0000"/>
          </w:rPr>
          <w:delText>*</w:delText>
        </w:r>
        <w:r w:rsidRPr="006744E4" w:rsidDel="00CE5E77">
          <w:delText>) are mandatory.</w:delText>
        </w:r>
      </w:del>
    </w:p>
    <w:p w14:paraId="635CBC06" w14:textId="53C2D418" w:rsidR="00F2232B" w:rsidDel="00CE5E77" w:rsidRDefault="00F2232B" w:rsidP="00F2232B">
      <w:pPr>
        <w:pStyle w:val="Caption"/>
        <w:ind w:firstLine="720"/>
        <w:rPr>
          <w:del w:id="10807" w:author="Sayali Dev" w:date="2018-02-21T15:56:00Z"/>
        </w:rPr>
      </w:pPr>
    </w:p>
    <w:p w14:paraId="77A623FE" w14:textId="284C86E9" w:rsidR="00F2232B" w:rsidDel="00CE5E77" w:rsidRDefault="00F2232B" w:rsidP="00F2232B">
      <w:pPr>
        <w:pStyle w:val="Caption"/>
        <w:ind w:firstLine="720"/>
        <w:rPr>
          <w:del w:id="10808" w:author="Sayali Dev" w:date="2018-02-21T15:56:00Z"/>
        </w:rPr>
      </w:pPr>
      <w:del w:id="10809" w:author="Sayali Dev" w:date="2018-02-21T15:56: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r w:rsidR="00EB76E3" w:rsidDel="00CE5E77">
          <w:rPr>
            <w:noProof/>
          </w:rPr>
          <w:delText>56</w:delText>
        </w:r>
        <w:r w:rsidR="00CE5E77" w:rsidDel="00CE5E77">
          <w:rPr>
            <w:noProof/>
          </w:rPr>
          <w:fldChar w:fldCharType="end"/>
        </w:r>
        <w:r w:rsidDel="00CE5E77">
          <w:delText>: Modifying biospecimens in bulk</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2232B" w:rsidRPr="007A152E" w:rsidDel="00CE5E77" w14:paraId="29586053" w14:textId="3FF46BE0" w:rsidTr="00F2232B">
        <w:trPr>
          <w:cantSplit/>
          <w:trHeight w:val="288"/>
          <w:tblHeader/>
          <w:del w:id="10810" w:author="Sayali Dev" w:date="2018-02-21T15:56:00Z"/>
        </w:trPr>
        <w:tc>
          <w:tcPr>
            <w:tcW w:w="3150" w:type="dxa"/>
            <w:shd w:val="clear" w:color="auto" w:fill="BFBFBF"/>
            <w:vAlign w:val="center"/>
          </w:tcPr>
          <w:p w14:paraId="3BBFC41B" w14:textId="2C6A3531" w:rsidR="00F2232B" w:rsidRPr="007A152E" w:rsidDel="00CE5E77" w:rsidRDefault="00F2232B" w:rsidP="00F2232B">
            <w:pPr>
              <w:rPr>
                <w:del w:id="10811" w:author="Sayali Dev" w:date="2018-02-21T15:56:00Z"/>
                <w:b/>
              </w:rPr>
            </w:pPr>
            <w:del w:id="10812" w:author="Sayali Dev" w:date="2018-02-21T15:56:00Z">
              <w:r w:rsidDel="00CE5E77">
                <w:rPr>
                  <w:b/>
                </w:rPr>
                <w:delText>Field</w:delText>
              </w:r>
            </w:del>
          </w:p>
        </w:tc>
        <w:tc>
          <w:tcPr>
            <w:tcW w:w="6660" w:type="dxa"/>
            <w:shd w:val="clear" w:color="auto" w:fill="BFBFBF"/>
            <w:vAlign w:val="center"/>
          </w:tcPr>
          <w:p w14:paraId="46D30AF6" w14:textId="4023FED8" w:rsidR="00F2232B" w:rsidRPr="007A152E" w:rsidDel="00CE5E77" w:rsidRDefault="00F2232B" w:rsidP="00F2232B">
            <w:pPr>
              <w:rPr>
                <w:del w:id="10813" w:author="Sayali Dev" w:date="2018-02-21T15:56:00Z"/>
                <w:b/>
              </w:rPr>
            </w:pPr>
            <w:del w:id="10814" w:author="Sayali Dev" w:date="2018-02-21T15:56:00Z">
              <w:r w:rsidRPr="007A152E" w:rsidDel="00CE5E77">
                <w:rPr>
                  <w:b/>
                </w:rPr>
                <w:delText>Description</w:delText>
              </w:r>
            </w:del>
          </w:p>
        </w:tc>
      </w:tr>
      <w:tr w:rsidR="00F2232B" w:rsidDel="00CE5E77" w14:paraId="669924E5" w14:textId="5EF16313" w:rsidTr="00F2232B">
        <w:trPr>
          <w:cantSplit/>
          <w:trHeight w:val="288"/>
          <w:del w:id="10815" w:author="Sayali Dev" w:date="2018-02-21T15:56:00Z"/>
        </w:trPr>
        <w:tc>
          <w:tcPr>
            <w:tcW w:w="3150" w:type="dxa"/>
            <w:vAlign w:val="center"/>
          </w:tcPr>
          <w:p w14:paraId="3E742BA4" w14:textId="247EA289" w:rsidR="00F2232B" w:rsidRPr="007A152E" w:rsidDel="00CE5E77" w:rsidRDefault="00F2232B" w:rsidP="00F2232B">
            <w:pPr>
              <w:rPr>
                <w:del w:id="10816" w:author="Sayali Dev" w:date="2018-02-21T15:56:00Z"/>
                <w:b/>
              </w:rPr>
            </w:pPr>
            <w:del w:id="10817" w:author="Sayali Dev" w:date="2018-02-21T15:56:00Z">
              <w:r w:rsidDel="00CE5E77">
                <w:rPr>
                  <w:b/>
                </w:rPr>
                <w:delText>Username</w:delText>
              </w:r>
              <w:r w:rsidRPr="006744E4" w:rsidDel="00CE5E77">
                <w:rPr>
                  <w:color w:val="FF0000"/>
                </w:rPr>
                <w:delText>*</w:delText>
              </w:r>
            </w:del>
          </w:p>
        </w:tc>
        <w:tc>
          <w:tcPr>
            <w:tcW w:w="6660" w:type="dxa"/>
            <w:vAlign w:val="center"/>
          </w:tcPr>
          <w:p w14:paraId="09BB041B" w14:textId="48CF976F" w:rsidR="00F2232B" w:rsidDel="00CE5E77" w:rsidRDefault="00F2232B" w:rsidP="00F2232B">
            <w:pPr>
              <w:rPr>
                <w:del w:id="10818" w:author="Sayali Dev" w:date="2018-02-21T15:56:00Z"/>
              </w:rPr>
            </w:pPr>
            <w:del w:id="10819" w:author="Sayali Dev" w:date="2018-02-21T15:56:00Z">
              <w:r w:rsidDel="00CE5E77">
                <w:delText xml:space="preserve">Type your user </w:delText>
              </w:r>
            </w:del>
            <w:del w:id="10820" w:author="Sayali Dev" w:date="2018-01-31T17:54:00Z">
              <w:r w:rsidDel="009A119E">
                <w:delText>log on</w:delText>
              </w:r>
            </w:del>
            <w:del w:id="10821" w:author="Sayali Dev" w:date="2018-02-21T15:56:00Z">
              <w:r w:rsidDel="00CE5E77">
                <w:delText xml:space="preserve"> ID.</w:delText>
              </w:r>
            </w:del>
          </w:p>
        </w:tc>
      </w:tr>
      <w:tr w:rsidR="00F2232B" w:rsidDel="00CE5E77" w14:paraId="3F2B1D18" w14:textId="3AEC03E8" w:rsidTr="00F2232B">
        <w:trPr>
          <w:cantSplit/>
          <w:trHeight w:val="288"/>
          <w:del w:id="10822" w:author="Sayali Dev" w:date="2018-02-21T15:56:00Z"/>
        </w:trPr>
        <w:tc>
          <w:tcPr>
            <w:tcW w:w="3150" w:type="dxa"/>
            <w:vAlign w:val="center"/>
          </w:tcPr>
          <w:p w14:paraId="1C296206" w14:textId="19008FAA" w:rsidR="00F2232B" w:rsidRPr="00ED62DF" w:rsidDel="00CE5E77" w:rsidRDefault="00F2232B" w:rsidP="00F2232B">
            <w:pPr>
              <w:rPr>
                <w:del w:id="10823" w:author="Sayali Dev" w:date="2018-02-21T15:56:00Z"/>
                <w:b/>
              </w:rPr>
            </w:pPr>
            <w:del w:id="10824" w:author="Sayali Dev" w:date="2018-02-21T15:56:00Z">
              <w:r w:rsidDel="00CE5E77">
                <w:rPr>
                  <w:b/>
                </w:rPr>
                <w:delText>Password</w:delText>
              </w:r>
              <w:r w:rsidRPr="006744E4" w:rsidDel="00CE5E77">
                <w:rPr>
                  <w:color w:val="FF0000"/>
                </w:rPr>
                <w:delText>*</w:delText>
              </w:r>
            </w:del>
          </w:p>
        </w:tc>
        <w:tc>
          <w:tcPr>
            <w:tcW w:w="6660" w:type="dxa"/>
            <w:vAlign w:val="center"/>
          </w:tcPr>
          <w:p w14:paraId="7AA24B2E" w14:textId="5EDC0D03" w:rsidR="00F2232B" w:rsidDel="00CE5E77" w:rsidRDefault="00F2232B" w:rsidP="00F2232B">
            <w:pPr>
              <w:rPr>
                <w:del w:id="10825" w:author="Sayali Dev" w:date="2018-02-21T15:56:00Z"/>
              </w:rPr>
            </w:pPr>
            <w:del w:id="10826" w:author="Sayali Dev" w:date="2018-02-21T15:56:00Z">
              <w:r w:rsidDel="00CE5E77">
                <w:delText>Type you password.</w:delText>
              </w:r>
            </w:del>
          </w:p>
        </w:tc>
      </w:tr>
      <w:tr w:rsidR="00F2232B" w:rsidDel="00CE5E77" w14:paraId="2BD13CDF" w14:textId="7326B851" w:rsidTr="00F2232B">
        <w:trPr>
          <w:cantSplit/>
          <w:trHeight w:val="288"/>
          <w:del w:id="10827" w:author="Sayali Dev" w:date="2018-02-21T15:56:00Z"/>
        </w:trPr>
        <w:tc>
          <w:tcPr>
            <w:tcW w:w="3150" w:type="dxa"/>
            <w:vAlign w:val="center"/>
          </w:tcPr>
          <w:p w14:paraId="74080572" w14:textId="1388D3C7" w:rsidR="00F2232B" w:rsidDel="00CE5E77" w:rsidRDefault="00F2232B" w:rsidP="00F2232B">
            <w:pPr>
              <w:rPr>
                <w:del w:id="10828" w:author="Sayali Dev" w:date="2018-02-21T15:56:00Z"/>
                <w:b/>
              </w:rPr>
            </w:pPr>
            <w:del w:id="10829" w:author="Sayali Dev" w:date="2018-02-21T15:56:00Z">
              <w:r w:rsidDel="00CE5E77">
                <w:rPr>
                  <w:b/>
                </w:rPr>
                <w:delText>Modify Reasons</w:delText>
              </w:r>
              <w:r w:rsidRPr="006744E4" w:rsidDel="00CE5E77">
                <w:rPr>
                  <w:color w:val="FF0000"/>
                </w:rPr>
                <w:delText>*</w:delText>
              </w:r>
            </w:del>
          </w:p>
        </w:tc>
        <w:tc>
          <w:tcPr>
            <w:tcW w:w="6660" w:type="dxa"/>
            <w:vAlign w:val="center"/>
          </w:tcPr>
          <w:p w14:paraId="72C5DD8C" w14:textId="11332BDF" w:rsidR="00F2232B" w:rsidDel="00CE5E77" w:rsidRDefault="00F2232B" w:rsidP="00F2232B">
            <w:pPr>
              <w:rPr>
                <w:del w:id="10830" w:author="Sayali Dev" w:date="2018-02-21T15:56:00Z"/>
              </w:rPr>
            </w:pPr>
            <w:del w:id="10831" w:author="Sayali Dev" w:date="2018-02-21T15:56:00Z">
              <w:r w:rsidDel="00CE5E77">
                <w:delText>Click the appropriate reason for modifying the biospecimens.</w:delText>
              </w:r>
            </w:del>
          </w:p>
        </w:tc>
      </w:tr>
      <w:tr w:rsidR="00F2232B" w:rsidDel="00CE5E77" w14:paraId="39486657" w14:textId="208562F2" w:rsidTr="00F2232B">
        <w:trPr>
          <w:cantSplit/>
          <w:trHeight w:val="288"/>
          <w:del w:id="10832" w:author="Sayali Dev" w:date="2018-02-21T15:56:00Z"/>
        </w:trPr>
        <w:tc>
          <w:tcPr>
            <w:tcW w:w="3150" w:type="dxa"/>
            <w:vAlign w:val="center"/>
          </w:tcPr>
          <w:p w14:paraId="1518F7FA" w14:textId="74DF8ADB" w:rsidR="00F2232B" w:rsidDel="00CE5E77" w:rsidRDefault="00F2232B" w:rsidP="00F2232B">
            <w:pPr>
              <w:rPr>
                <w:del w:id="10833" w:author="Sayali Dev" w:date="2018-02-21T15:56:00Z"/>
                <w:b/>
              </w:rPr>
            </w:pPr>
            <w:del w:id="10834" w:author="Sayali Dev" w:date="2018-02-21T15:56:00Z">
              <w:r w:rsidDel="00CE5E77">
                <w:rPr>
                  <w:b/>
                </w:rPr>
                <w:delText>Other Reasons</w:delText>
              </w:r>
            </w:del>
          </w:p>
        </w:tc>
        <w:tc>
          <w:tcPr>
            <w:tcW w:w="6660" w:type="dxa"/>
            <w:vAlign w:val="center"/>
          </w:tcPr>
          <w:p w14:paraId="79EDF7CD" w14:textId="1DA00FA8" w:rsidR="00F2232B" w:rsidDel="00CE5E77" w:rsidRDefault="00F2232B" w:rsidP="00F2232B">
            <w:pPr>
              <w:rPr>
                <w:del w:id="10835" w:author="Sayali Dev" w:date="2018-02-21T15:56:00Z"/>
              </w:rPr>
            </w:pPr>
            <w:del w:id="10836" w:author="Sayali Dev" w:date="2018-02-21T15:56:00Z">
              <w:r w:rsidDel="00CE5E77">
                <w:delText xml:space="preserve">If you selected </w:delText>
              </w:r>
              <w:r w:rsidRPr="009C0CDE" w:rsidDel="00CE5E77">
                <w:rPr>
                  <w:b/>
                </w:rPr>
                <w:delText>Other</w:delText>
              </w:r>
              <w:r w:rsidDel="00CE5E77">
                <w:delText xml:space="preserve"> on the </w:delText>
              </w:r>
              <w:r w:rsidDel="00CE5E77">
                <w:rPr>
                  <w:b/>
                </w:rPr>
                <w:delText>Modify</w:delText>
              </w:r>
              <w:r w:rsidRPr="009C0CDE" w:rsidDel="00CE5E77">
                <w:rPr>
                  <w:b/>
                </w:rPr>
                <w:delText xml:space="preserve"> Reasons</w:delText>
              </w:r>
              <w:r w:rsidDel="00CE5E77">
                <w:delText xml:space="preserve"> list, type the reason for modifying the biospecimens.</w:delText>
              </w:r>
            </w:del>
          </w:p>
        </w:tc>
      </w:tr>
    </w:tbl>
    <w:p w14:paraId="298ADC9E" w14:textId="38319942" w:rsidR="00F2232B" w:rsidRPr="0071289F" w:rsidDel="00CE5E77" w:rsidRDefault="00F2232B" w:rsidP="00F2232B">
      <w:pPr>
        <w:pStyle w:val="BodyText"/>
        <w:ind w:left="720" w:right="720"/>
        <w:rPr>
          <w:del w:id="10837" w:author="Sayali Dev" w:date="2018-02-21T15:56:00Z"/>
        </w:rPr>
      </w:pPr>
    </w:p>
    <w:p w14:paraId="4F3E580A" w14:textId="3DC1D516" w:rsidR="00F2232B" w:rsidDel="00CE5E77" w:rsidRDefault="00F2232B" w:rsidP="00C9791D">
      <w:pPr>
        <w:pStyle w:val="BodyText"/>
        <w:numPr>
          <w:ilvl w:val="0"/>
          <w:numId w:val="214"/>
        </w:numPr>
        <w:ind w:right="720"/>
        <w:rPr>
          <w:del w:id="10838" w:author="Sayali Dev" w:date="2018-02-21T15:56:00Z"/>
          <w:lang w:val="en-US"/>
        </w:rPr>
      </w:pPr>
      <w:del w:id="10839" w:author="Sayali Dev" w:date="2018-02-21T15:56:00Z">
        <w:r w:rsidRPr="0071289F" w:rsidDel="00CE5E77">
          <w:delText xml:space="preserve">Click </w:delText>
        </w:r>
        <w:r w:rsidRPr="008D4C06" w:rsidDel="00CE5E77">
          <w:rPr>
            <w:b/>
          </w:rPr>
          <w:delText>SIGN</w:delText>
        </w:r>
        <w:r w:rsidRPr="0071289F" w:rsidDel="00CE5E77">
          <w:delText xml:space="preserve">. </w:delText>
        </w:r>
        <w:r w:rsidRPr="0071289F" w:rsidDel="00CE5E77">
          <w:br/>
          <w:delText xml:space="preserve">The biospecimens are modified and the new information appears on the </w:delText>
        </w:r>
        <w:r w:rsidRPr="008D4C06" w:rsidDel="00CE5E77">
          <w:rPr>
            <w:b/>
          </w:rPr>
          <w:delText xml:space="preserve">Inventory Bulk </w:delText>
        </w:r>
        <w:r w:rsidDel="00CE5E77">
          <w:rPr>
            <w:b/>
            <w:lang w:val="en-US"/>
          </w:rPr>
          <w:delText>Modifications</w:delText>
        </w:r>
        <w:r w:rsidRPr="0071289F" w:rsidDel="00CE5E77">
          <w:delText xml:space="preserve"> page.</w:delText>
        </w:r>
        <w:bookmarkStart w:id="10840" w:name="BulkUploadFiles"/>
        <w:bookmarkEnd w:id="10840"/>
      </w:del>
    </w:p>
    <w:p w14:paraId="25C44BC7" w14:textId="5018906C" w:rsidR="00F2232B" w:rsidDel="00CE5E77" w:rsidRDefault="00F2232B" w:rsidP="00F2232B">
      <w:pPr>
        <w:pStyle w:val="BodyText"/>
        <w:ind w:left="720" w:right="720"/>
        <w:rPr>
          <w:del w:id="10841" w:author="Sayali Dev" w:date="2018-02-21T15:56:00Z"/>
          <w:lang w:val="en-US"/>
        </w:rPr>
      </w:pPr>
    </w:p>
    <w:p w14:paraId="769BEA74" w14:textId="39C19D1E" w:rsidR="00F2232B" w:rsidDel="00CE5E77" w:rsidRDefault="00F2232B" w:rsidP="00F2232B">
      <w:pPr>
        <w:pStyle w:val="Heading3"/>
        <w:pageBreakBefore/>
        <w:rPr>
          <w:del w:id="10842" w:author="Sayali Dev" w:date="2018-02-21T15:56:00Z"/>
        </w:rPr>
      </w:pPr>
      <w:bookmarkStart w:id="10843" w:name="_Uploading_Files_in"/>
      <w:bookmarkStart w:id="10844" w:name="_Toc452993654"/>
      <w:bookmarkEnd w:id="10843"/>
      <w:del w:id="10845" w:author="Sayali Dev" w:date="2018-02-21T15:56:00Z">
        <w:r w:rsidDel="00CE5E77">
          <w:delText>Uploading Files</w:delText>
        </w:r>
        <w:bookmarkEnd w:id="10802"/>
        <w:r w:rsidDel="00CE5E77">
          <w:delText xml:space="preserve"> in Bulk</w:delText>
        </w:r>
        <w:bookmarkEnd w:id="10844"/>
      </w:del>
    </w:p>
    <w:p w14:paraId="567E6A30" w14:textId="0CEB2DDB" w:rsidR="00F2232B" w:rsidDel="00CE5E77" w:rsidRDefault="00F2232B" w:rsidP="00F2232B">
      <w:pPr>
        <w:rPr>
          <w:del w:id="10846" w:author="Sayali Dev" w:date="2018-02-21T15:56:00Z"/>
        </w:rPr>
      </w:pPr>
    </w:p>
    <w:p w14:paraId="4ABC8BA1" w14:textId="14D2E9D5" w:rsidR="00F2232B" w:rsidDel="00CE5E77" w:rsidRDefault="00F2232B" w:rsidP="00F2232B">
      <w:pPr>
        <w:rPr>
          <w:del w:id="10847" w:author="Sayali Dev" w:date="2018-02-21T15:56:00Z"/>
        </w:rPr>
      </w:pPr>
      <w:del w:id="10848" w:author="Sayali Dev" w:date="2018-02-21T15:56:00Z">
        <w:r w:rsidDel="00CE5E77">
          <w:delText>To upload files for biospecimens in bulk:</w:delText>
        </w:r>
        <w:r w:rsidDel="00CE5E77">
          <w:br/>
        </w:r>
      </w:del>
    </w:p>
    <w:p w14:paraId="3E45714F" w14:textId="1AF2C4FA" w:rsidR="00F2232B" w:rsidDel="00CE5E77" w:rsidRDefault="00F2232B" w:rsidP="00C9791D">
      <w:pPr>
        <w:numPr>
          <w:ilvl w:val="0"/>
          <w:numId w:val="153"/>
        </w:numPr>
        <w:rPr>
          <w:del w:id="10849" w:author="Sayali Dev" w:date="2018-02-21T15:56:00Z"/>
        </w:rPr>
      </w:pPr>
      <w:del w:id="10850" w:author="Sayali Dev" w:date="2018-01-31T17:54:00Z">
        <w:r w:rsidDel="009A119E">
          <w:delText>Log on</w:delText>
        </w:r>
      </w:del>
      <w:del w:id="10851" w:author="Sayali Dev" w:date="2018-02-21T15:56:00Z">
        <w:r w:rsidDel="00CE5E77">
          <w:delText xml:space="preserve"> to the application using your </w:delText>
        </w:r>
      </w:del>
      <w:del w:id="10852" w:author="Sayali Dev" w:date="2018-01-31T17:55:00Z">
        <w:r w:rsidDel="00A62626">
          <w:delText>logon</w:delText>
        </w:r>
      </w:del>
      <w:del w:id="10853" w:author="Sayali Dev" w:date="2018-02-21T15:56:00Z">
        <w:r w:rsidDel="00CE5E77">
          <w:delText xml:space="preserve"> credentials. </w:delText>
        </w:r>
      </w:del>
    </w:p>
    <w:p w14:paraId="0918CB07" w14:textId="104A3F5A" w:rsidR="00F2232B" w:rsidDel="00CE5E77" w:rsidRDefault="00F2232B" w:rsidP="00F2232B">
      <w:pPr>
        <w:ind w:left="720"/>
        <w:rPr>
          <w:del w:id="10854" w:author="Sayali Dev" w:date="2018-02-21T15:56:00Z"/>
        </w:rPr>
      </w:pPr>
      <w:del w:id="10855" w:author="Sayali Dev" w:date="2018-02-21T15:56:00Z">
        <w:r w:rsidDel="00CE5E77">
          <w:delText xml:space="preserve">The CIRRASPEC home page appears. </w:delText>
        </w:r>
      </w:del>
    </w:p>
    <w:p w14:paraId="17319187" w14:textId="0B6D0B15" w:rsidR="00F2232B" w:rsidDel="00CE5E77" w:rsidRDefault="00F2232B" w:rsidP="00F2232B">
      <w:pPr>
        <w:ind w:left="720"/>
        <w:rPr>
          <w:del w:id="10856" w:author="Sayali Dev" w:date="2018-02-21T15:56:00Z"/>
        </w:rPr>
      </w:pPr>
    </w:p>
    <w:p w14:paraId="63A8B48B" w14:textId="73BB50F4" w:rsidR="00F2232B" w:rsidDel="00CE5E77" w:rsidRDefault="00F2232B" w:rsidP="00C9791D">
      <w:pPr>
        <w:numPr>
          <w:ilvl w:val="0"/>
          <w:numId w:val="153"/>
        </w:numPr>
        <w:rPr>
          <w:del w:id="10857" w:author="Sayali Dev" w:date="2018-02-21T15:56:00Z"/>
        </w:rPr>
      </w:pPr>
      <w:del w:id="10858"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5A2323CB" w14:textId="74E26B76" w:rsidR="00F2232B" w:rsidDel="00CE5E77" w:rsidRDefault="00F2232B" w:rsidP="00F2232B">
      <w:pPr>
        <w:pStyle w:val="BodyText"/>
        <w:ind w:left="720" w:right="720"/>
        <w:rPr>
          <w:del w:id="10859" w:author="Sayali Dev" w:date="2018-02-21T15:56:00Z"/>
        </w:rPr>
      </w:pPr>
      <w:del w:id="10860" w:author="Sayali Dev" w:date="2018-02-21T15:56:00Z">
        <w:r w:rsidDel="00CE5E77">
          <w:delText xml:space="preserve">The </w:delText>
        </w:r>
        <w:r w:rsidRPr="0036231A" w:rsidDel="00CE5E77">
          <w:rPr>
            <w:b/>
          </w:rPr>
          <w:delText xml:space="preserve">Inventory Bulk </w:delText>
        </w:r>
        <w:r w:rsidDel="00CE5E77">
          <w:rPr>
            <w:b/>
            <w:lang w:val="en-US"/>
          </w:rPr>
          <w:delText>Modifications</w:delText>
        </w:r>
        <w:r w:rsidDel="00CE5E77">
          <w:delText xml:space="preserve"> page appears.</w:delText>
        </w:r>
      </w:del>
    </w:p>
    <w:p w14:paraId="112100C9" w14:textId="2D417412" w:rsidR="00F2232B" w:rsidDel="00CE5E77" w:rsidRDefault="00F2232B" w:rsidP="00F2232B">
      <w:pPr>
        <w:pStyle w:val="BodyText"/>
        <w:ind w:left="720" w:right="720"/>
        <w:rPr>
          <w:del w:id="10861" w:author="Sayali Dev" w:date="2018-02-21T15:56:00Z"/>
        </w:rPr>
      </w:pPr>
    </w:p>
    <w:p w14:paraId="3A27D0EC" w14:textId="723E9C59" w:rsidR="00F2232B" w:rsidDel="00CE5E77" w:rsidRDefault="00F2232B" w:rsidP="00C9791D">
      <w:pPr>
        <w:pStyle w:val="BodyText"/>
        <w:numPr>
          <w:ilvl w:val="0"/>
          <w:numId w:val="153"/>
        </w:numPr>
        <w:ind w:right="720"/>
        <w:rPr>
          <w:del w:id="10862" w:author="Sayali Dev" w:date="2018-02-21T15:56:00Z"/>
        </w:rPr>
      </w:pPr>
      <w:del w:id="10863" w:author="Sayali Dev" w:date="2018-02-21T15:56:00Z">
        <w:r w:rsidDel="00CE5E77">
          <w:delText xml:space="preserve">Click the </w:delText>
        </w:r>
        <w:r w:rsidRPr="0066516F" w:rsidDel="00CE5E77">
          <w:rPr>
            <w:b/>
          </w:rPr>
          <w:delText>Search Inventory</w:delText>
        </w:r>
        <w:r w:rsidDel="00CE5E77">
          <w:delText xml:space="preserve"> link, and then select the biospecimens that you want to add.</w:delText>
        </w:r>
      </w:del>
    </w:p>
    <w:p w14:paraId="2486C687" w14:textId="431BB854" w:rsidR="00F2232B" w:rsidDel="00CE5E77" w:rsidRDefault="00F2232B" w:rsidP="00F2232B">
      <w:pPr>
        <w:pStyle w:val="BodyText"/>
        <w:ind w:left="720" w:right="720"/>
        <w:rPr>
          <w:del w:id="10864" w:author="Sayali Dev" w:date="2018-02-21T15:56:00Z"/>
        </w:rPr>
      </w:pPr>
      <w:del w:id="10865" w:author="Sayali Dev" w:date="2018-02-21T15:56:00Z">
        <w:r w:rsidDel="00CE5E77">
          <w:delText xml:space="preserve">The </w:delText>
        </w:r>
        <w:r w:rsidRPr="00E02D03" w:rsidDel="00CE5E77">
          <w:rPr>
            <w:b/>
          </w:rPr>
          <w:delText xml:space="preserve">Inventory Bulk </w:delText>
        </w:r>
        <w:r w:rsidDel="00CE5E77">
          <w:rPr>
            <w:b/>
            <w:lang w:val="en-US"/>
          </w:rPr>
          <w:delText>Modifications</w:delText>
        </w:r>
        <w:r w:rsidDel="00CE5E77">
          <w:delText xml:space="preserve"> page displays the biospecimens that you selected. </w:delText>
        </w:r>
      </w:del>
    </w:p>
    <w:p w14:paraId="617AE5E2" w14:textId="197B45A9" w:rsidR="00F2232B" w:rsidDel="00CE5E77" w:rsidRDefault="00F2232B" w:rsidP="00F2232B">
      <w:pPr>
        <w:pStyle w:val="BodyText"/>
        <w:ind w:left="720" w:right="720"/>
        <w:rPr>
          <w:del w:id="10866" w:author="Sayali Dev" w:date="2018-02-21T15:56:00Z"/>
        </w:rPr>
      </w:pPr>
    </w:p>
    <w:p w14:paraId="42D1FBD3" w14:textId="7C1AFADF" w:rsidR="00F2232B" w:rsidRPr="00816EEA" w:rsidDel="00CE5E77" w:rsidRDefault="00F2232B" w:rsidP="00C9791D">
      <w:pPr>
        <w:pStyle w:val="BodyText"/>
        <w:numPr>
          <w:ilvl w:val="0"/>
          <w:numId w:val="153"/>
        </w:numPr>
        <w:ind w:right="720"/>
        <w:rPr>
          <w:del w:id="10867" w:author="Sayali Dev" w:date="2018-02-21T15:56:00Z"/>
        </w:rPr>
      </w:pPr>
      <w:del w:id="10868" w:author="Sayali Dev" w:date="2018-02-21T15:56:00Z">
        <w:r w:rsidRPr="004C0A67" w:rsidDel="00CE5E77">
          <w:delText xml:space="preserve">In the </w:delText>
        </w:r>
        <w:r w:rsidRPr="00816EEA" w:rsidDel="00CE5E77">
          <w:rPr>
            <w:b/>
          </w:rPr>
          <w:delText>Search Sample</w:delText>
        </w:r>
        <w:r w:rsidDel="00CE5E77">
          <w:rPr>
            <w:b/>
            <w:lang w:val="en-US"/>
          </w:rPr>
          <w:delText>s</w:delText>
        </w:r>
        <w:r w:rsidRPr="00816EEA" w:rsidDel="00CE5E77">
          <w:rPr>
            <w:b/>
          </w:rPr>
          <w:delText xml:space="preserve"> and Worklists</w:delText>
        </w:r>
        <w:r w:rsidRPr="004C0A67" w:rsidDel="00CE5E77">
          <w:delText xml:space="preserve"> window, search, </w:delText>
        </w:r>
        <w:r w:rsidDel="00CE5E77">
          <w:delText xml:space="preserve">select </w:delText>
        </w:r>
        <w:r w:rsidRPr="004C0A67" w:rsidDel="00CE5E77">
          <w:delText xml:space="preserve">and add </w:delText>
        </w:r>
        <w:r w:rsidDel="00CE5E77">
          <w:delText xml:space="preserve">the biospecimens </w:delText>
        </w:r>
        <w:r w:rsidRPr="004C0A67" w:rsidDel="00CE5E77">
          <w:delText xml:space="preserve">to which </w:delText>
        </w:r>
        <w:r w:rsidDel="00CE5E77">
          <w:delText xml:space="preserve">you want to </w:delText>
        </w:r>
        <w:r w:rsidRPr="004C0A67" w:rsidDel="00CE5E77">
          <w:delText>upload files.</w:delText>
        </w:r>
      </w:del>
    </w:p>
    <w:p w14:paraId="0CB696A3" w14:textId="327211BD" w:rsidR="00F2232B" w:rsidRPr="00816EEA" w:rsidDel="00CE5E77" w:rsidRDefault="00F2232B" w:rsidP="00F2232B">
      <w:pPr>
        <w:pStyle w:val="BodyText"/>
        <w:ind w:left="720" w:right="720"/>
        <w:rPr>
          <w:del w:id="10869" w:author="Sayali Dev" w:date="2018-02-21T15:56:00Z"/>
        </w:rPr>
      </w:pPr>
      <w:del w:id="10870" w:author="Sayali Dev" w:date="2018-02-21T15:56:00Z">
        <w:r w:rsidDel="00CE5E77">
          <w:delText xml:space="preserve">The </w:delText>
        </w:r>
        <w:r w:rsidRPr="00816EEA" w:rsidDel="00CE5E77">
          <w:rPr>
            <w:b/>
          </w:rPr>
          <w:delText xml:space="preserve">Inventory Bulk </w:delText>
        </w:r>
        <w:r w:rsidDel="00CE5E77">
          <w:rPr>
            <w:b/>
            <w:lang w:val="en-US"/>
          </w:rPr>
          <w:delText>Modifications</w:delText>
        </w:r>
        <w:r w:rsidDel="00CE5E77">
          <w:delText xml:space="preserve"> page displays the biospecimens that you selected.</w:delText>
        </w:r>
      </w:del>
    </w:p>
    <w:p w14:paraId="53BD9B8B" w14:textId="72D76984" w:rsidR="00F2232B" w:rsidRPr="00F3682C" w:rsidDel="00CE5E77" w:rsidRDefault="00F2232B" w:rsidP="00F2232B">
      <w:pPr>
        <w:pStyle w:val="BodyText"/>
        <w:ind w:left="720" w:right="720"/>
        <w:rPr>
          <w:del w:id="10871" w:author="Sayali Dev" w:date="2018-02-21T15:56:00Z"/>
          <w:b/>
          <w:lang w:val="en-US"/>
        </w:rPr>
      </w:pPr>
      <w:del w:id="10872" w:author="Sayali Dev" w:date="2018-02-21T15:56:00Z">
        <w:r w:rsidRPr="007B07BB" w:rsidDel="00CE5E77">
          <w:rPr>
            <w:b/>
            <w:lang w:val="en-US"/>
          </w:rPr>
          <w:delText>Note:</w:delText>
        </w:r>
        <w:r w:rsidDel="00CE5E77">
          <w:rPr>
            <w:lang w:val="en-US"/>
          </w:rPr>
          <w:delText xml:space="preserve"> For information about using the </w:delText>
        </w:r>
        <w:r w:rsidRPr="00816EEA" w:rsidDel="00CE5E77">
          <w:rPr>
            <w:b/>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b/>
            <w:lang w:val="en-US"/>
          </w:rPr>
          <w:delText>Using the Search Samples and Worklists Window</w:delText>
        </w:r>
        <w:r w:rsidR="00CE5E77" w:rsidDel="00CE5E77">
          <w:rPr>
            <w:rStyle w:val="Hyperlink"/>
            <w:b/>
          </w:rPr>
          <w:fldChar w:fldCharType="end"/>
        </w:r>
        <w:r w:rsidDel="00CE5E77">
          <w:rPr>
            <w:lang w:val="en-US"/>
          </w:rPr>
          <w:delText>.</w:delText>
        </w:r>
      </w:del>
    </w:p>
    <w:p w14:paraId="2C050368" w14:textId="4CF7E177" w:rsidR="00F2232B" w:rsidDel="00CE5E77" w:rsidRDefault="00F2232B" w:rsidP="00F2232B">
      <w:pPr>
        <w:pStyle w:val="BodyText"/>
        <w:ind w:left="720" w:right="720"/>
        <w:rPr>
          <w:del w:id="10873" w:author="Sayali Dev" w:date="2018-02-21T15:56:00Z"/>
          <w:lang w:val="en-US"/>
        </w:rPr>
      </w:pPr>
    </w:p>
    <w:p w14:paraId="57607370" w14:textId="7B4AFFC1" w:rsidR="00F2232B" w:rsidRPr="002D344E" w:rsidDel="00CE5E77" w:rsidRDefault="00F2232B" w:rsidP="00C9791D">
      <w:pPr>
        <w:pStyle w:val="BodyText"/>
        <w:numPr>
          <w:ilvl w:val="0"/>
          <w:numId w:val="153"/>
        </w:numPr>
        <w:ind w:right="720"/>
        <w:rPr>
          <w:del w:id="10874" w:author="Sayali Dev" w:date="2018-02-21T15:56:00Z"/>
        </w:rPr>
      </w:pPr>
      <w:del w:id="10875" w:author="Sayali Dev" w:date="2018-02-21T15:56:00Z">
        <w:r w:rsidRPr="00CE3865" w:rsidDel="00CE5E77">
          <w:rPr>
            <w:lang w:val="en-US"/>
          </w:rPr>
          <w:delText xml:space="preserve">On </w:delText>
        </w:r>
        <w:r w:rsidDel="00CE5E77">
          <w:rPr>
            <w:lang w:val="en-US"/>
          </w:rPr>
          <w:delText>the list of biospecimens on</w:delText>
        </w:r>
        <w:r w:rsidRPr="00CE3865" w:rsidDel="00CE5E77">
          <w:rPr>
            <w:lang w:val="en-US"/>
          </w:rPr>
          <w:delText xml:space="preserve"> the</w:delText>
        </w:r>
        <w:r w:rsidDel="00CE5E77">
          <w:rPr>
            <w:b/>
            <w:lang w:val="en-US"/>
          </w:rPr>
          <w:delText xml:space="preserve"> </w:delText>
        </w:r>
        <w:r w:rsidRPr="0036231A" w:rsidDel="00CE5E77">
          <w:rPr>
            <w:b/>
          </w:rPr>
          <w:delText xml:space="preserve">Inventory Bulk </w:delText>
        </w:r>
        <w:r w:rsidDel="00CE5E77">
          <w:rPr>
            <w:b/>
            <w:lang w:val="en-US"/>
          </w:rPr>
          <w:delText>Modifications</w:delText>
        </w:r>
        <w:r w:rsidDel="00CE5E77">
          <w:delText xml:space="preserve"> page</w:delText>
        </w:r>
        <w:r w:rsidDel="00CE5E77">
          <w:rPr>
            <w:lang w:val="en-US"/>
          </w:rPr>
          <w:delText>, s</w:delText>
        </w:r>
        <w:r w:rsidDel="00CE5E77">
          <w:delText xml:space="preserve">elect the checkboxes of </w:delText>
        </w:r>
        <w:r w:rsidDel="00CE5E77">
          <w:rPr>
            <w:lang w:val="en-US"/>
          </w:rPr>
          <w:delText>each</w:delText>
        </w:r>
        <w:r w:rsidDel="00CE5E77">
          <w:delText xml:space="preserve"> biospecimen t</w:delText>
        </w:r>
        <w:r w:rsidDel="00CE5E77">
          <w:rPr>
            <w:lang w:val="en-US"/>
          </w:rPr>
          <w:delText xml:space="preserve">o which </w:delText>
        </w:r>
        <w:r w:rsidDel="00CE5E77">
          <w:delText xml:space="preserve">you want to </w:delText>
        </w:r>
        <w:r w:rsidDel="00CE5E77">
          <w:rPr>
            <w:lang w:val="en-US"/>
          </w:rPr>
          <w:delText>upload files</w:delText>
        </w:r>
        <w:r w:rsidDel="00CE5E77">
          <w:delText xml:space="preserve">. </w:delText>
        </w:r>
        <w:r w:rsidDel="00CE5E77">
          <w:br/>
        </w:r>
        <w:r w:rsidRPr="00A02E24" w:rsidDel="00CE5E77">
          <w:rPr>
            <w:b/>
          </w:rPr>
          <w:delText>Note</w:delText>
        </w:r>
        <w:r w:rsidRPr="00EA3CC0" w:rsidDel="00CE5E77">
          <w:rPr>
            <w:b/>
          </w:rPr>
          <w:delText>:</w:delText>
        </w:r>
        <w:r w:rsidDel="00CE5E77">
          <w:rPr>
            <w:lang w:val="en-US"/>
          </w:rPr>
          <w:delText xml:space="preserve"> </w:delText>
        </w:r>
        <w:r w:rsidDel="00CE5E77">
          <w:delText xml:space="preserve">To </w:delText>
        </w:r>
        <w:r w:rsidRPr="005B143B" w:rsidDel="00CE5E77">
          <w:rPr>
            <w:lang w:val="en-US"/>
          </w:rPr>
          <w:delText>select</w:delText>
        </w:r>
        <w:r w:rsidDel="00CE5E77">
          <w:delText xml:space="preserve"> all biospecimens, select the checkbox on the gray header.</w:delText>
        </w:r>
      </w:del>
    </w:p>
    <w:p w14:paraId="2A39748B" w14:textId="074291F1" w:rsidR="00F2232B" w:rsidRPr="002D53A1" w:rsidDel="00CE5E77" w:rsidRDefault="00F2232B" w:rsidP="00F2232B">
      <w:pPr>
        <w:pStyle w:val="BodyText"/>
        <w:ind w:right="720"/>
        <w:rPr>
          <w:del w:id="10876" w:author="Sayali Dev" w:date="2018-02-21T15:56:00Z"/>
          <w:lang w:val="en-US"/>
        </w:rPr>
      </w:pPr>
    </w:p>
    <w:p w14:paraId="7938BEB3" w14:textId="080477AB" w:rsidR="00F2232B" w:rsidDel="00CE5E77" w:rsidRDefault="00F2232B" w:rsidP="00C9791D">
      <w:pPr>
        <w:numPr>
          <w:ilvl w:val="0"/>
          <w:numId w:val="216"/>
        </w:numPr>
        <w:rPr>
          <w:del w:id="10877" w:author="Sayali Dev" w:date="2018-02-21T15:56:00Z"/>
        </w:rPr>
      </w:pPr>
      <w:del w:id="10878" w:author="Sayali Dev" w:date="2018-02-21T15:56:00Z">
        <w:r w:rsidDel="00CE5E77">
          <w:delText xml:space="preserve">In the </w:delText>
        </w:r>
        <w:r w:rsidRPr="00F84D0E" w:rsidDel="00CE5E77">
          <w:rPr>
            <w:b/>
          </w:rPr>
          <w:delText>Actions</w:delText>
        </w:r>
        <w:r w:rsidDel="00CE5E77">
          <w:delText xml:space="preserve"> list, click </w:delText>
        </w:r>
        <w:r w:rsidDel="00CE5E77">
          <w:rPr>
            <w:b/>
          </w:rPr>
          <w:delText>Upload Files</w:delText>
        </w:r>
        <w:r w:rsidRPr="00F84D0E" w:rsidDel="00CE5E77">
          <w:delText>, and then click</w:delText>
        </w:r>
        <w:r w:rsidRPr="00F84D0E" w:rsidDel="00CE5E77">
          <w:rPr>
            <w:b/>
          </w:rPr>
          <w:delText xml:space="preserve"> </w:delText>
        </w:r>
        <w:r w:rsidRPr="00227EB9" w:rsidDel="00CE5E77">
          <w:rPr>
            <w:b/>
          </w:rPr>
          <w:delText>INITIATE</w:delText>
        </w:r>
        <w:r w:rsidDel="00CE5E77">
          <w:delText xml:space="preserve">. </w:delText>
        </w:r>
      </w:del>
    </w:p>
    <w:p w14:paraId="10F8E0CD" w14:textId="6C88EF5E" w:rsidR="00F2232B" w:rsidDel="00CE5E77" w:rsidRDefault="00F2232B" w:rsidP="00F2232B">
      <w:pPr>
        <w:ind w:left="720"/>
        <w:rPr>
          <w:del w:id="10879" w:author="Sayali Dev" w:date="2018-02-21T15:56:00Z"/>
        </w:rPr>
      </w:pPr>
      <w:del w:id="10880" w:author="Sayali Dev" w:date="2018-02-21T15:56:00Z">
        <w:r w:rsidDel="00CE5E77">
          <w:delText xml:space="preserve">The </w:delText>
        </w:r>
        <w:r w:rsidDel="00CE5E77">
          <w:rPr>
            <w:b/>
          </w:rPr>
          <w:delText>Manage Attachments</w:delText>
        </w:r>
        <w:r w:rsidDel="00CE5E77">
          <w:delText xml:space="preserve"> window appears and displays the identifiers of the biospecimens.</w:delText>
        </w:r>
      </w:del>
    </w:p>
    <w:p w14:paraId="36D4D10B" w14:textId="5C53C8E8" w:rsidR="00F2232B" w:rsidDel="00CE5E77" w:rsidRDefault="00F2232B" w:rsidP="00F2232B">
      <w:pPr>
        <w:pStyle w:val="BodyText"/>
        <w:ind w:left="720" w:right="720"/>
        <w:rPr>
          <w:del w:id="10881" w:author="Sayali Dev" w:date="2018-02-21T15:56:00Z"/>
        </w:rPr>
      </w:pPr>
    </w:p>
    <w:p w14:paraId="1D647228" w14:textId="1E10DBA0" w:rsidR="00F2232B" w:rsidDel="00CE5E77" w:rsidRDefault="00F2232B" w:rsidP="00F2232B">
      <w:pPr>
        <w:pStyle w:val="Caption"/>
        <w:ind w:firstLine="720"/>
        <w:rPr>
          <w:del w:id="10882" w:author="Sayali Dev" w:date="2018-02-21T15:56:00Z"/>
        </w:rPr>
      </w:pPr>
      <w:del w:id="10883" w:author="Sayali Dev" w:date="2018-02-21T15:56:00Z">
        <w:r w:rsidDel="00CE5E77">
          <w:rPr>
            <w:noProof/>
          </w:rPr>
          <w:drawing>
            <wp:inline distT="0" distB="0" distL="0" distR="0" wp14:anchorId="61D9300F" wp14:editId="64159FB1">
              <wp:extent cx="3937275" cy="4552473"/>
              <wp:effectExtent l="19050" t="1905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47814" cy="4564658"/>
                      </a:xfrm>
                      <a:prstGeom prst="rect">
                        <a:avLst/>
                      </a:prstGeom>
                      <a:noFill/>
                      <a:ln w="3175">
                        <a:solidFill>
                          <a:schemeClr val="tx1"/>
                        </a:solidFill>
                      </a:ln>
                    </pic:spPr>
                  </pic:pic>
                </a:graphicData>
              </a:graphic>
            </wp:inline>
          </w:drawing>
        </w:r>
      </w:del>
    </w:p>
    <w:p w14:paraId="317C363C" w14:textId="32FD216A" w:rsidR="00F2232B" w:rsidDel="00CE5E77" w:rsidRDefault="00F2232B" w:rsidP="00F2232B">
      <w:pPr>
        <w:pStyle w:val="Figure"/>
        <w:tabs>
          <w:tab w:val="clear" w:pos="1710"/>
          <w:tab w:val="num" w:pos="1800"/>
        </w:tabs>
        <w:ind w:left="1152" w:hanging="432"/>
        <w:rPr>
          <w:del w:id="10884" w:author="Sayali Dev" w:date="2018-02-21T15:56:00Z"/>
        </w:rPr>
      </w:pPr>
      <w:del w:id="10885" w:author="Sayali Dev" w:date="2018-02-21T15:56:00Z">
        <w:r w:rsidDel="00CE5E77">
          <w:delText xml:space="preserve"> Manage Attachments window</w:delText>
        </w:r>
      </w:del>
    </w:p>
    <w:p w14:paraId="05395D23" w14:textId="33F7A75D" w:rsidR="00F2232B" w:rsidDel="00CE5E77" w:rsidRDefault="00F2232B" w:rsidP="00F2232B">
      <w:pPr>
        <w:pStyle w:val="BodyText"/>
        <w:ind w:right="720"/>
        <w:rPr>
          <w:del w:id="10886" w:author="Sayali Dev" w:date="2018-02-21T15:56:00Z"/>
        </w:rPr>
      </w:pPr>
    </w:p>
    <w:p w14:paraId="04B6CA2E" w14:textId="31FB86CD" w:rsidR="00F2232B" w:rsidDel="00CE5E77" w:rsidRDefault="00F2232B" w:rsidP="00C9791D">
      <w:pPr>
        <w:pStyle w:val="BodyText"/>
        <w:numPr>
          <w:ilvl w:val="0"/>
          <w:numId w:val="217"/>
        </w:numPr>
        <w:ind w:right="720"/>
        <w:rPr>
          <w:del w:id="10887" w:author="Sayali Dev" w:date="2018-02-21T15:56:00Z"/>
        </w:rPr>
      </w:pPr>
      <w:del w:id="10888" w:author="Sayali Dev" w:date="2018-02-21T15:56:00Z">
        <w:r w:rsidDel="00CE5E77">
          <w:delText xml:space="preserve">Enter appropriate information in each field. </w:delText>
        </w:r>
        <w:r w:rsidDel="00CE5E77">
          <w:rPr>
            <w:lang w:val="en-US"/>
          </w:rPr>
          <w:delText>F</w:delText>
        </w:r>
        <w:r w:rsidDel="00CE5E77">
          <w:delText xml:space="preserve">ollowing table lists each field and its description. </w:delText>
        </w:r>
      </w:del>
    </w:p>
    <w:p w14:paraId="7376FE9B" w14:textId="3DE259DE" w:rsidR="00F2232B" w:rsidDel="00CE5E77" w:rsidRDefault="00F2232B" w:rsidP="00F2232B">
      <w:pPr>
        <w:pStyle w:val="BodyText"/>
        <w:ind w:left="720" w:right="270"/>
        <w:rPr>
          <w:del w:id="10889" w:author="Sayali Dev" w:date="2018-02-21T15:56:00Z"/>
        </w:rPr>
      </w:pPr>
      <w:del w:id="10890" w:author="Sayali Dev" w:date="2018-02-21T15:56:00Z">
        <w:r w:rsidRPr="006744E4" w:rsidDel="00CE5E77">
          <w:rPr>
            <w:b/>
          </w:rPr>
          <w:delText>Note:</w:delText>
        </w:r>
        <w:r w:rsidDel="00CE5E77">
          <w:rPr>
            <w:b/>
          </w:rPr>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37126D7B" w14:textId="2F9E7789" w:rsidR="00F2232B" w:rsidDel="00CE5E77" w:rsidRDefault="00F2232B" w:rsidP="00F2232B">
      <w:pPr>
        <w:pStyle w:val="Caption"/>
        <w:ind w:firstLine="720"/>
        <w:rPr>
          <w:del w:id="10891" w:author="Sayali Dev" w:date="2018-02-21T15:56:00Z"/>
        </w:rPr>
      </w:pPr>
    </w:p>
    <w:p w14:paraId="58FED42F" w14:textId="47969A07" w:rsidR="00F2232B" w:rsidDel="00CE5E77" w:rsidRDefault="00F2232B" w:rsidP="00F2232B">
      <w:pPr>
        <w:pStyle w:val="Caption"/>
        <w:ind w:firstLine="720"/>
        <w:rPr>
          <w:del w:id="10892" w:author="Sayali Dev" w:date="2018-02-21T15:56:00Z"/>
        </w:rPr>
      </w:pPr>
      <w:del w:id="10893" w:author="Sayali Dev" w:date="2018-02-21T15:56: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r w:rsidR="00EB76E3" w:rsidDel="00CE5E77">
          <w:rPr>
            <w:noProof/>
          </w:rPr>
          <w:delText>57</w:delText>
        </w:r>
        <w:r w:rsidR="00CE5E77" w:rsidDel="00CE5E77">
          <w:rPr>
            <w:noProof/>
          </w:rPr>
          <w:fldChar w:fldCharType="end"/>
        </w:r>
        <w:r w:rsidDel="00CE5E77">
          <w:delText xml:space="preserve">: Uploading files for worklist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2232B" w:rsidRPr="007A152E" w:rsidDel="00CE5E77" w14:paraId="11BA8F21" w14:textId="0221C5EE" w:rsidTr="00F2232B">
        <w:trPr>
          <w:cantSplit/>
          <w:trHeight w:val="288"/>
          <w:tblHeader/>
          <w:del w:id="10894" w:author="Sayali Dev" w:date="2018-02-21T15:56:00Z"/>
        </w:trPr>
        <w:tc>
          <w:tcPr>
            <w:tcW w:w="3150" w:type="dxa"/>
            <w:shd w:val="clear" w:color="auto" w:fill="BFBFBF"/>
            <w:vAlign w:val="center"/>
          </w:tcPr>
          <w:p w14:paraId="431EFA5F" w14:textId="495CC35C" w:rsidR="00F2232B" w:rsidRPr="007A152E" w:rsidDel="00CE5E77" w:rsidRDefault="00F2232B" w:rsidP="00F2232B">
            <w:pPr>
              <w:rPr>
                <w:del w:id="10895" w:author="Sayali Dev" w:date="2018-02-21T15:56:00Z"/>
                <w:b/>
              </w:rPr>
            </w:pPr>
            <w:del w:id="10896" w:author="Sayali Dev" w:date="2018-02-21T15:56:00Z">
              <w:r w:rsidDel="00CE5E77">
                <w:rPr>
                  <w:b/>
                </w:rPr>
                <w:delText>Field</w:delText>
              </w:r>
            </w:del>
          </w:p>
        </w:tc>
        <w:tc>
          <w:tcPr>
            <w:tcW w:w="6660" w:type="dxa"/>
            <w:shd w:val="clear" w:color="auto" w:fill="BFBFBF"/>
            <w:vAlign w:val="center"/>
          </w:tcPr>
          <w:p w14:paraId="1677EC8D" w14:textId="7CDE95B2" w:rsidR="00F2232B" w:rsidRPr="007A152E" w:rsidDel="00CE5E77" w:rsidRDefault="00F2232B" w:rsidP="00F2232B">
            <w:pPr>
              <w:rPr>
                <w:del w:id="10897" w:author="Sayali Dev" w:date="2018-02-21T15:56:00Z"/>
                <w:b/>
              </w:rPr>
            </w:pPr>
            <w:del w:id="10898" w:author="Sayali Dev" w:date="2018-02-21T15:56:00Z">
              <w:r w:rsidRPr="007A152E" w:rsidDel="00CE5E77">
                <w:rPr>
                  <w:b/>
                </w:rPr>
                <w:delText>Description</w:delText>
              </w:r>
            </w:del>
          </w:p>
        </w:tc>
      </w:tr>
      <w:tr w:rsidR="00F2232B" w:rsidDel="00CE5E77" w14:paraId="522452D6" w14:textId="3F74B353" w:rsidTr="00F2232B">
        <w:trPr>
          <w:cantSplit/>
          <w:trHeight w:val="288"/>
          <w:del w:id="10899" w:author="Sayali Dev" w:date="2018-02-21T15:56:00Z"/>
        </w:trPr>
        <w:tc>
          <w:tcPr>
            <w:tcW w:w="3150" w:type="dxa"/>
            <w:vAlign w:val="center"/>
          </w:tcPr>
          <w:p w14:paraId="3D11976A" w14:textId="3CD91DA4" w:rsidR="00F2232B" w:rsidRPr="007A152E" w:rsidDel="00CE5E77" w:rsidRDefault="00F2232B" w:rsidP="00F2232B">
            <w:pPr>
              <w:rPr>
                <w:del w:id="10900" w:author="Sayali Dev" w:date="2018-02-21T15:56:00Z"/>
                <w:b/>
              </w:rPr>
            </w:pPr>
            <w:del w:id="10901" w:author="Sayali Dev" w:date="2018-02-21T15:56:00Z">
              <w:r w:rsidDel="00CE5E77">
                <w:rPr>
                  <w:b/>
                </w:rPr>
                <w:delText>File Description</w:delText>
              </w:r>
            </w:del>
          </w:p>
        </w:tc>
        <w:tc>
          <w:tcPr>
            <w:tcW w:w="6660" w:type="dxa"/>
            <w:vAlign w:val="center"/>
          </w:tcPr>
          <w:p w14:paraId="66EAA0B6" w14:textId="3AA74E54" w:rsidR="00F2232B" w:rsidDel="00CE5E77" w:rsidRDefault="00F2232B" w:rsidP="00F2232B">
            <w:pPr>
              <w:rPr>
                <w:del w:id="10902" w:author="Sayali Dev" w:date="2018-02-21T15:56:00Z"/>
              </w:rPr>
            </w:pPr>
            <w:del w:id="10903" w:author="Sayali Dev" w:date="2018-02-21T15:56:00Z">
              <w:r w:rsidDel="00CE5E77">
                <w:delText>Type a description of the file, if applicable.</w:delText>
              </w:r>
            </w:del>
          </w:p>
        </w:tc>
      </w:tr>
      <w:tr w:rsidR="00F2232B" w:rsidDel="00CE5E77" w14:paraId="34E7D67C" w14:textId="3561001B" w:rsidTr="00F2232B">
        <w:trPr>
          <w:cantSplit/>
          <w:trHeight w:val="288"/>
          <w:del w:id="10904" w:author="Sayali Dev" w:date="2018-02-21T15:56:00Z"/>
        </w:trPr>
        <w:tc>
          <w:tcPr>
            <w:tcW w:w="3150" w:type="dxa"/>
            <w:vAlign w:val="center"/>
          </w:tcPr>
          <w:p w14:paraId="568ACB16" w14:textId="49B59FF3" w:rsidR="00F2232B" w:rsidRPr="00ED62DF" w:rsidDel="00CE5E77" w:rsidRDefault="00F2232B" w:rsidP="00F2232B">
            <w:pPr>
              <w:rPr>
                <w:del w:id="10905" w:author="Sayali Dev" w:date="2018-02-21T15:56:00Z"/>
                <w:b/>
              </w:rPr>
            </w:pPr>
            <w:del w:id="10906" w:author="Sayali Dev" w:date="2018-02-21T15:56:00Z">
              <w:r w:rsidDel="00CE5E77">
                <w:rPr>
                  <w:b/>
                </w:rPr>
                <w:delText>Created By</w:delText>
              </w:r>
              <w:r w:rsidRPr="006744E4" w:rsidDel="00CE5E77">
                <w:rPr>
                  <w:color w:val="FF0000"/>
                </w:rPr>
                <w:delText>*</w:delText>
              </w:r>
            </w:del>
          </w:p>
        </w:tc>
        <w:tc>
          <w:tcPr>
            <w:tcW w:w="6660" w:type="dxa"/>
            <w:vAlign w:val="center"/>
          </w:tcPr>
          <w:p w14:paraId="259DE1B0" w14:textId="63CC72E7" w:rsidR="00F2232B" w:rsidDel="00CE5E77" w:rsidRDefault="00F2232B" w:rsidP="00F2232B">
            <w:pPr>
              <w:rPr>
                <w:del w:id="10907" w:author="Sayali Dev" w:date="2018-02-21T15:56:00Z"/>
              </w:rPr>
            </w:pPr>
            <w:del w:id="10908" w:author="Sayali Dev" w:date="2018-02-21T15:56:00Z">
              <w:r w:rsidDel="00CE5E77">
                <w:delText>Type the name of the person who created the file.</w:delText>
              </w:r>
            </w:del>
          </w:p>
        </w:tc>
      </w:tr>
      <w:tr w:rsidR="00F2232B" w:rsidDel="00CE5E77" w14:paraId="440A7E18" w14:textId="4E02D3E2" w:rsidTr="00F2232B">
        <w:trPr>
          <w:cantSplit/>
          <w:trHeight w:val="288"/>
          <w:del w:id="10909" w:author="Sayali Dev" w:date="2018-02-21T15:56:00Z"/>
        </w:trPr>
        <w:tc>
          <w:tcPr>
            <w:tcW w:w="3150" w:type="dxa"/>
            <w:vAlign w:val="center"/>
          </w:tcPr>
          <w:p w14:paraId="3D1C19B4" w14:textId="74121682" w:rsidR="00F2232B" w:rsidDel="00CE5E77" w:rsidRDefault="00F2232B" w:rsidP="00F2232B">
            <w:pPr>
              <w:rPr>
                <w:del w:id="10910" w:author="Sayali Dev" w:date="2018-02-21T15:56:00Z"/>
                <w:b/>
              </w:rPr>
            </w:pPr>
            <w:del w:id="10911" w:author="Sayali Dev" w:date="2018-02-21T15:56:00Z">
              <w:r w:rsidDel="00CE5E77">
                <w:rPr>
                  <w:b/>
                </w:rPr>
                <w:delText>Date Created</w:delText>
              </w:r>
              <w:r w:rsidRPr="006744E4" w:rsidDel="00CE5E77">
                <w:rPr>
                  <w:color w:val="FF0000"/>
                </w:rPr>
                <w:delText>*</w:delText>
              </w:r>
            </w:del>
          </w:p>
        </w:tc>
        <w:tc>
          <w:tcPr>
            <w:tcW w:w="6660" w:type="dxa"/>
            <w:vAlign w:val="center"/>
          </w:tcPr>
          <w:p w14:paraId="7A12F33E" w14:textId="17164FDF" w:rsidR="00F2232B" w:rsidDel="00CE5E77" w:rsidRDefault="00F2232B" w:rsidP="00F2232B">
            <w:pPr>
              <w:rPr>
                <w:del w:id="10912" w:author="Sayali Dev" w:date="2018-02-21T15:56:00Z"/>
              </w:rPr>
            </w:pPr>
            <w:del w:id="10913" w:author="Sayali Dev" w:date="2018-02-21T15:56:00Z">
              <w:r w:rsidDel="00CE5E77">
                <w:delText xml:space="preserve">Click the date icon </w:delText>
              </w:r>
              <w:r w:rsidDel="00CE5E77">
                <w:rPr>
                  <w:noProof/>
                </w:rPr>
                <w:drawing>
                  <wp:inline distT="0" distB="0" distL="0" distR="0" wp14:anchorId="2C9C26E3" wp14:editId="7D8CA748">
                    <wp:extent cx="191135" cy="191135"/>
                    <wp:effectExtent l="0" t="0" r="0" b="0"/>
                    <wp:docPr id="194" name="Picture 194"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Del="00CE5E77">
                <w:delText xml:space="preserve">, and then click the date when the file was created. </w:delText>
              </w:r>
            </w:del>
          </w:p>
        </w:tc>
      </w:tr>
      <w:tr w:rsidR="00F2232B" w:rsidDel="00CE5E77" w14:paraId="528DD415" w14:textId="63037474" w:rsidTr="00F2232B">
        <w:trPr>
          <w:cantSplit/>
          <w:trHeight w:val="288"/>
          <w:del w:id="10914" w:author="Sayali Dev" w:date="2018-02-21T15:56:00Z"/>
        </w:trPr>
        <w:tc>
          <w:tcPr>
            <w:tcW w:w="3150" w:type="dxa"/>
            <w:vAlign w:val="center"/>
          </w:tcPr>
          <w:p w14:paraId="61944033" w14:textId="7F760187" w:rsidR="00F2232B" w:rsidDel="00CE5E77" w:rsidRDefault="00F2232B" w:rsidP="00F2232B">
            <w:pPr>
              <w:rPr>
                <w:del w:id="10915" w:author="Sayali Dev" w:date="2018-02-21T15:56:00Z"/>
                <w:b/>
              </w:rPr>
            </w:pPr>
            <w:del w:id="10916" w:author="Sayali Dev" w:date="2018-02-21T15:56:00Z">
              <w:r w:rsidDel="00CE5E77">
                <w:rPr>
                  <w:b/>
                </w:rPr>
                <w:delText>File Location</w:delText>
              </w:r>
              <w:r w:rsidRPr="006744E4" w:rsidDel="00CE5E77">
                <w:rPr>
                  <w:color w:val="FF0000"/>
                </w:rPr>
                <w:delText>*</w:delText>
              </w:r>
            </w:del>
          </w:p>
        </w:tc>
        <w:tc>
          <w:tcPr>
            <w:tcW w:w="6660" w:type="dxa"/>
            <w:vAlign w:val="center"/>
          </w:tcPr>
          <w:p w14:paraId="0F6FCA6F" w14:textId="328FD6F6" w:rsidR="00F2232B" w:rsidDel="00CE5E77" w:rsidRDefault="00F2232B" w:rsidP="00F2232B">
            <w:pPr>
              <w:rPr>
                <w:del w:id="10917" w:author="Sayali Dev" w:date="2018-02-21T15:56:00Z"/>
              </w:rPr>
            </w:pPr>
            <w:del w:id="10918" w:author="Sayali Dev" w:date="2018-02-21T15:56:00Z">
              <w:r w:rsidDel="00CE5E77">
                <w:delText xml:space="preserve">1. Click </w:delText>
              </w:r>
              <w:r w:rsidRPr="004271AE" w:rsidDel="00CE5E77">
                <w:rPr>
                  <w:b/>
                </w:rPr>
                <w:delText>Browse</w:delText>
              </w:r>
              <w:r w:rsidDel="00CE5E77">
                <w:delText xml:space="preserve">, and then select the file that you want to upload. </w:delText>
              </w:r>
            </w:del>
          </w:p>
          <w:p w14:paraId="4EB5B900" w14:textId="246EBEA2" w:rsidR="00F2232B" w:rsidDel="00CE5E77" w:rsidRDefault="00F2232B" w:rsidP="00F2232B">
            <w:pPr>
              <w:rPr>
                <w:del w:id="10919" w:author="Sayali Dev" w:date="2018-02-21T15:56:00Z"/>
              </w:rPr>
            </w:pPr>
            <w:del w:id="10920" w:author="Sayali Dev" w:date="2018-02-21T15:56:00Z">
              <w:r w:rsidDel="00CE5E77">
                <w:delText xml:space="preserve">2. Click </w:delText>
              </w:r>
              <w:r w:rsidRPr="004271AE" w:rsidDel="00CE5E77">
                <w:rPr>
                  <w:b/>
                </w:rPr>
                <w:delText>Open</w:delText>
              </w:r>
              <w:r w:rsidDel="00CE5E77">
                <w:delText>.</w:delText>
              </w:r>
            </w:del>
          </w:p>
          <w:p w14:paraId="2C870314" w14:textId="6723C9D9" w:rsidR="00F2232B" w:rsidDel="00CE5E77" w:rsidRDefault="00F2232B" w:rsidP="00F2232B">
            <w:pPr>
              <w:ind w:left="252"/>
              <w:rPr>
                <w:del w:id="10921" w:author="Sayali Dev" w:date="2018-02-21T15:56:00Z"/>
              </w:rPr>
            </w:pPr>
            <w:del w:id="10922" w:author="Sayali Dev" w:date="2018-02-21T15:56:00Z">
              <w:r w:rsidDel="00CE5E77">
                <w:delText xml:space="preserve">The file name appears in a progress bar box below the </w:delText>
              </w:r>
              <w:r w:rsidRPr="00BC3A95" w:rsidDel="00CE5E77">
                <w:rPr>
                  <w:b/>
                </w:rPr>
                <w:delText>File Location</w:delText>
              </w:r>
              <w:r w:rsidDel="00CE5E77">
                <w:delText xml:space="preserve"> box.</w:delText>
              </w:r>
            </w:del>
          </w:p>
        </w:tc>
      </w:tr>
    </w:tbl>
    <w:p w14:paraId="260DFDDA" w14:textId="16977231" w:rsidR="00F2232B" w:rsidDel="00CE5E77" w:rsidRDefault="00F2232B" w:rsidP="00F2232B">
      <w:pPr>
        <w:pStyle w:val="BodyText"/>
        <w:ind w:left="720"/>
        <w:rPr>
          <w:del w:id="10923" w:author="Sayali Dev" w:date="2018-02-21T15:56:00Z"/>
        </w:rPr>
      </w:pPr>
    </w:p>
    <w:p w14:paraId="01D04DF8" w14:textId="74124199" w:rsidR="00F2232B" w:rsidDel="00CE5E77" w:rsidRDefault="00F2232B" w:rsidP="00C9791D">
      <w:pPr>
        <w:pStyle w:val="BodyText"/>
        <w:numPr>
          <w:ilvl w:val="0"/>
          <w:numId w:val="217"/>
        </w:numPr>
        <w:rPr>
          <w:del w:id="10924" w:author="Sayali Dev" w:date="2018-02-21T15:56:00Z"/>
        </w:rPr>
      </w:pPr>
      <w:del w:id="10925" w:author="Sayali Dev" w:date="2018-02-21T15:56:00Z">
        <w:r w:rsidDel="00CE5E77">
          <w:delText xml:space="preserve">Click </w:delText>
        </w:r>
        <w:r w:rsidRPr="00916688" w:rsidDel="00CE5E77">
          <w:rPr>
            <w:b/>
          </w:rPr>
          <w:delText>UPLOAD</w:delText>
        </w:r>
        <w:r w:rsidDel="00CE5E77">
          <w:delText>.</w:delText>
        </w:r>
        <w:r w:rsidDel="00CE5E77">
          <w:br/>
          <w:delText xml:space="preserve">The file is uploaded and appears in the </w:delText>
        </w:r>
        <w:r w:rsidRPr="004271AE" w:rsidDel="00CE5E77">
          <w:rPr>
            <w:b/>
          </w:rPr>
          <w:delText>Bulk File Upload</w:delText>
        </w:r>
        <w:r w:rsidDel="00CE5E77">
          <w:delText xml:space="preserve"> area.</w:delText>
        </w:r>
        <w:r w:rsidDel="00CE5E77">
          <w:rPr>
            <w:lang w:val="en-US"/>
          </w:rPr>
          <w:br/>
        </w:r>
        <w:r w:rsidRPr="00D555A8" w:rsidDel="00CE5E77">
          <w:rPr>
            <w:b/>
            <w:lang w:val="en-US"/>
          </w:rPr>
          <w:delText>Note:</w:delText>
        </w:r>
        <w:r w:rsidDel="00CE5E77">
          <w:rPr>
            <w:lang w:val="en-US"/>
          </w:rPr>
          <w:delText xml:space="preserve"> </w:delText>
        </w:r>
        <w:r w:rsidDel="00CE5E77">
          <w:delText xml:space="preserve">You can add multiple </w:delText>
        </w:r>
        <w:r w:rsidDel="00CE5E77">
          <w:rPr>
            <w:lang w:val="en-US"/>
          </w:rPr>
          <w:delText>file</w:delText>
        </w:r>
        <w:r w:rsidDel="00CE5E77">
          <w:delText xml:space="preserve">s to </w:delText>
        </w:r>
        <w:r w:rsidDel="00CE5E77">
          <w:rPr>
            <w:lang w:val="en-US"/>
          </w:rPr>
          <w:delText>the</w:delText>
        </w:r>
        <w:r w:rsidDel="00CE5E77">
          <w:delText xml:space="preserve"> biospecimen</w:delText>
        </w:r>
        <w:r w:rsidDel="00CE5E77">
          <w:rPr>
            <w:lang w:val="en-US"/>
          </w:rPr>
          <w:delText>s</w:delText>
        </w:r>
        <w:r w:rsidRPr="00737DF5" w:rsidDel="00CE5E77">
          <w:delText>.</w:delText>
        </w:r>
        <w:r w:rsidDel="00CE5E77">
          <w:br/>
        </w:r>
      </w:del>
    </w:p>
    <w:p w14:paraId="2F4BD84B" w14:textId="732D2BEF" w:rsidR="00F2232B" w:rsidDel="00CE5E77" w:rsidRDefault="00F2232B" w:rsidP="00C9791D">
      <w:pPr>
        <w:pStyle w:val="BodyText"/>
        <w:numPr>
          <w:ilvl w:val="0"/>
          <w:numId w:val="217"/>
        </w:numPr>
        <w:rPr>
          <w:del w:id="10926" w:author="Sayali Dev" w:date="2018-02-21T15:56:00Z"/>
        </w:rPr>
      </w:pPr>
      <w:del w:id="10927" w:author="Sayali Dev" w:date="2018-02-21T15:56:00Z">
        <w:r w:rsidDel="00CE5E77">
          <w:delText xml:space="preserve">To delete a file from the </w:delText>
        </w:r>
        <w:r w:rsidRPr="004271AE" w:rsidDel="00CE5E77">
          <w:rPr>
            <w:b/>
          </w:rPr>
          <w:delText>Bulk File Upload</w:delText>
        </w:r>
        <w:r w:rsidDel="00CE5E77">
          <w:delText xml:space="preserve"> area: </w:delText>
        </w:r>
        <w:r w:rsidDel="00CE5E77">
          <w:rPr>
            <w:lang w:val="en-US"/>
          </w:rPr>
          <w:br/>
        </w:r>
        <w:r w:rsidDel="00CE5E77">
          <w:delText>Select the checkbox of the appropriate file.</w:delText>
        </w:r>
      </w:del>
    </w:p>
    <w:p w14:paraId="0BB58DBE" w14:textId="259842BF" w:rsidR="00F2232B" w:rsidDel="00CE5E77" w:rsidRDefault="00F2232B" w:rsidP="00F2232B">
      <w:pPr>
        <w:pStyle w:val="BodyText"/>
        <w:tabs>
          <w:tab w:val="left" w:pos="1440"/>
        </w:tabs>
        <w:ind w:left="1440" w:right="360"/>
        <w:rPr>
          <w:del w:id="10928" w:author="Sayali Dev" w:date="2018-02-21T15:56:00Z"/>
        </w:rPr>
      </w:pPr>
      <w:del w:id="10929" w:author="Sayali Dev" w:date="2018-02-21T15:56:00Z">
        <w:r w:rsidRPr="00606AFD" w:rsidDel="00CE5E77">
          <w:rPr>
            <w:b/>
          </w:rPr>
          <w:delText>Note:</w:delText>
        </w:r>
        <w:r w:rsidDel="00CE5E77">
          <w:delText xml:space="preserve"> To delete all the files in this area, select the checkbox on the header. </w:delText>
        </w:r>
      </w:del>
    </w:p>
    <w:p w14:paraId="4F0B69FF" w14:textId="7D37FAA9" w:rsidR="00F2232B" w:rsidDel="00CE5E77" w:rsidRDefault="00F2232B" w:rsidP="00C9791D">
      <w:pPr>
        <w:pStyle w:val="BodyText"/>
        <w:numPr>
          <w:ilvl w:val="0"/>
          <w:numId w:val="148"/>
        </w:numPr>
        <w:tabs>
          <w:tab w:val="left" w:pos="1440"/>
        </w:tabs>
        <w:ind w:left="1440" w:right="360"/>
        <w:rPr>
          <w:del w:id="10930" w:author="Sayali Dev" w:date="2018-02-21T15:56:00Z"/>
        </w:rPr>
      </w:pPr>
      <w:del w:id="10931" w:author="Sayali Dev" w:date="2018-02-21T15:56:00Z">
        <w:r w:rsidDel="00CE5E77">
          <w:delText xml:space="preserve">Click </w:delText>
        </w:r>
        <w:r w:rsidRPr="00AB2ABC" w:rsidDel="00CE5E77">
          <w:rPr>
            <w:b/>
          </w:rPr>
          <w:delText>DELETE</w:delText>
        </w:r>
        <w:r w:rsidDel="00CE5E77">
          <w:delText>.</w:delText>
        </w:r>
      </w:del>
    </w:p>
    <w:p w14:paraId="03EE296B" w14:textId="5206FA6A" w:rsidR="00F2232B" w:rsidDel="00CE5E77" w:rsidRDefault="00F2232B" w:rsidP="00F2232B">
      <w:pPr>
        <w:pStyle w:val="BodyText"/>
        <w:tabs>
          <w:tab w:val="left" w:pos="1440"/>
        </w:tabs>
        <w:ind w:left="1440" w:right="360"/>
        <w:rPr>
          <w:del w:id="10932" w:author="Sayali Dev" w:date="2018-02-21T15:56:00Z"/>
        </w:rPr>
      </w:pPr>
      <w:del w:id="10933" w:author="Sayali Dev" w:date="2018-02-21T15:56:00Z">
        <w:r w:rsidRPr="00EF52CA" w:rsidDel="00CE5E77">
          <w:delText>A confirmation window appears.</w:delText>
        </w:r>
      </w:del>
    </w:p>
    <w:p w14:paraId="62B78FD0" w14:textId="5F4C742F" w:rsidR="00F2232B" w:rsidDel="00CE5E77" w:rsidRDefault="00F2232B" w:rsidP="00C9791D">
      <w:pPr>
        <w:pStyle w:val="BodyText"/>
        <w:numPr>
          <w:ilvl w:val="0"/>
          <w:numId w:val="148"/>
        </w:numPr>
        <w:tabs>
          <w:tab w:val="left" w:pos="1440"/>
        </w:tabs>
        <w:ind w:left="1440" w:right="360"/>
        <w:rPr>
          <w:del w:id="10934" w:author="Sayali Dev" w:date="2018-02-21T15:56:00Z"/>
        </w:rPr>
      </w:pPr>
      <w:del w:id="10935" w:author="Sayali Dev" w:date="2018-02-21T15:56:00Z">
        <w:r w:rsidDel="00CE5E77">
          <w:delText xml:space="preserve">Click </w:delText>
        </w:r>
        <w:r w:rsidRPr="00EF52CA" w:rsidDel="00CE5E77">
          <w:rPr>
            <w:b/>
          </w:rPr>
          <w:delText>OK</w:delText>
        </w:r>
        <w:r w:rsidDel="00CE5E77">
          <w:delText xml:space="preserve">. </w:delText>
        </w:r>
      </w:del>
    </w:p>
    <w:p w14:paraId="37150344" w14:textId="02118C77" w:rsidR="00F2232B" w:rsidDel="00CE5E77" w:rsidRDefault="00F2232B" w:rsidP="00F2232B">
      <w:pPr>
        <w:pStyle w:val="BodyText"/>
        <w:ind w:left="1440" w:right="360"/>
        <w:rPr>
          <w:del w:id="10936" w:author="Sayali Dev" w:date="2018-02-21T15:56:00Z"/>
        </w:rPr>
      </w:pPr>
      <w:del w:id="10937" w:author="Sayali Dev" w:date="2018-02-21T15:56:00Z">
        <w:r w:rsidDel="00CE5E77">
          <w:delText xml:space="preserve">The </w:delText>
        </w:r>
        <w:r w:rsidDel="00CE5E77">
          <w:rPr>
            <w:lang w:val="en-US"/>
          </w:rPr>
          <w:delText>file(s)</w:delText>
        </w:r>
        <w:r w:rsidDel="00CE5E77">
          <w:delText xml:space="preserve"> </w:delText>
        </w:r>
        <w:r w:rsidDel="00CE5E77">
          <w:rPr>
            <w:lang w:val="en-US"/>
          </w:rPr>
          <w:delText>are</w:delText>
        </w:r>
        <w:r w:rsidDel="00CE5E77">
          <w:delText xml:space="preserve"> deleted.   </w:delText>
        </w:r>
      </w:del>
    </w:p>
    <w:p w14:paraId="3C2B2657" w14:textId="76467483" w:rsidR="00F2232B" w:rsidDel="00CE5E77" w:rsidRDefault="00F2232B" w:rsidP="00F2232B">
      <w:pPr>
        <w:pStyle w:val="BodyText"/>
        <w:rPr>
          <w:del w:id="10938" w:author="Sayali Dev" w:date="2018-02-21T15:56:00Z"/>
          <w:lang w:val="en-US"/>
        </w:rPr>
      </w:pPr>
    </w:p>
    <w:p w14:paraId="5E6A9AE4" w14:textId="4ED80E4E" w:rsidR="00F2232B" w:rsidRPr="00CE436C" w:rsidDel="00CE5E77" w:rsidRDefault="00F2232B" w:rsidP="00C9791D">
      <w:pPr>
        <w:pStyle w:val="BodyText"/>
        <w:numPr>
          <w:ilvl w:val="0"/>
          <w:numId w:val="217"/>
        </w:numPr>
        <w:rPr>
          <w:del w:id="10939" w:author="Sayali Dev" w:date="2018-02-21T15:56:00Z"/>
        </w:rPr>
      </w:pPr>
      <w:del w:id="10940" w:author="Sayali Dev" w:date="2018-02-21T15:56:00Z">
        <w:r w:rsidDel="00CE5E77">
          <w:rPr>
            <w:lang w:val="en-US"/>
          </w:rPr>
          <w:delText xml:space="preserve">Click </w:delText>
        </w:r>
        <w:r w:rsidRPr="00BC59BC" w:rsidDel="00CE5E77">
          <w:rPr>
            <w:b/>
            <w:lang w:val="en-US"/>
          </w:rPr>
          <w:delText>CLOSE</w:delText>
        </w:r>
        <w:r w:rsidDel="00CE5E77">
          <w:rPr>
            <w:lang w:val="en-US"/>
          </w:rPr>
          <w:delText xml:space="preserve"> to close the </w:delText>
        </w:r>
        <w:r w:rsidRPr="00BC59BC" w:rsidDel="00CE5E77">
          <w:rPr>
            <w:b/>
            <w:lang w:val="en-US"/>
          </w:rPr>
          <w:delText xml:space="preserve">Manage </w:delText>
        </w:r>
        <w:r w:rsidDel="00CE5E77">
          <w:rPr>
            <w:b/>
            <w:lang w:val="en-US"/>
          </w:rPr>
          <w:delText>Attachments</w:delText>
        </w:r>
        <w:r w:rsidDel="00CE5E77">
          <w:rPr>
            <w:lang w:val="en-US"/>
          </w:rPr>
          <w:delText xml:space="preserve"> window.</w:delText>
        </w:r>
      </w:del>
    </w:p>
    <w:p w14:paraId="3AC4FB03" w14:textId="51A9A904" w:rsidR="00F2232B" w:rsidDel="00CE5E77" w:rsidRDefault="00F2232B" w:rsidP="00F2232B">
      <w:pPr>
        <w:pStyle w:val="BodyText"/>
        <w:ind w:left="720"/>
        <w:rPr>
          <w:del w:id="10941" w:author="Sayali Dev" w:date="2018-02-21T15:56:00Z"/>
          <w:lang w:val="en-US"/>
        </w:rPr>
      </w:pPr>
    </w:p>
    <w:p w14:paraId="31DE884B" w14:textId="6D8853D9" w:rsidR="00F2232B" w:rsidDel="00CE5E77" w:rsidRDefault="00F2232B" w:rsidP="00F2232B">
      <w:pPr>
        <w:pStyle w:val="Heading3"/>
        <w:pageBreakBefore/>
        <w:rPr>
          <w:del w:id="10942" w:author="Sayali Dev" w:date="2018-02-21T15:56:00Z"/>
        </w:rPr>
      </w:pPr>
      <w:bookmarkStart w:id="10943" w:name="BulkAddEvents"/>
      <w:bookmarkStart w:id="10944" w:name="_Toc300125788"/>
      <w:bookmarkStart w:id="10945" w:name="_Toc452993655"/>
      <w:bookmarkEnd w:id="10943"/>
      <w:del w:id="10946" w:author="Sayali Dev" w:date="2018-02-21T15:56:00Z">
        <w:r w:rsidDel="00CE5E77">
          <w:delText xml:space="preserve">Adding </w:delText>
        </w:r>
        <w:r w:rsidDel="00CE5E77">
          <w:rPr>
            <w:lang w:val="en-US"/>
          </w:rPr>
          <w:delText xml:space="preserve">an </w:delText>
        </w:r>
        <w:r w:rsidDel="00CE5E77">
          <w:delText>Event</w:delText>
        </w:r>
        <w:bookmarkEnd w:id="10944"/>
        <w:r w:rsidDel="00CE5E77">
          <w:delText xml:space="preserve"> in Bulk</w:delText>
        </w:r>
        <w:bookmarkEnd w:id="10945"/>
      </w:del>
    </w:p>
    <w:p w14:paraId="411F75CB" w14:textId="536C931A" w:rsidR="00F2232B" w:rsidDel="00CE5E77" w:rsidRDefault="00F2232B" w:rsidP="00F2232B">
      <w:pPr>
        <w:rPr>
          <w:del w:id="10947" w:author="Sayali Dev" w:date="2018-02-21T15:56:00Z"/>
        </w:rPr>
      </w:pPr>
    </w:p>
    <w:p w14:paraId="6EF6D0B3" w14:textId="710C7C73" w:rsidR="00F2232B" w:rsidDel="00CE5E77" w:rsidRDefault="00F2232B" w:rsidP="00F2232B">
      <w:pPr>
        <w:rPr>
          <w:del w:id="10948" w:author="Sayali Dev" w:date="2018-02-21T15:56:00Z"/>
        </w:rPr>
      </w:pPr>
      <w:del w:id="10949" w:author="Sayali Dev" w:date="2018-02-21T15:56:00Z">
        <w:r w:rsidDel="00CE5E77">
          <w:delText>To add an event to biospecimens in bulk:</w:delText>
        </w:r>
      </w:del>
    </w:p>
    <w:p w14:paraId="0DB148B5" w14:textId="070F4729" w:rsidR="00F2232B" w:rsidDel="00CE5E77" w:rsidRDefault="00F2232B" w:rsidP="00F2232B">
      <w:pPr>
        <w:rPr>
          <w:del w:id="10950" w:author="Sayali Dev" w:date="2018-02-21T15:56:00Z"/>
        </w:rPr>
      </w:pPr>
    </w:p>
    <w:p w14:paraId="653F0DF6" w14:textId="071FE031" w:rsidR="00F2232B" w:rsidDel="00CE5E77" w:rsidRDefault="00F2232B" w:rsidP="00C9791D">
      <w:pPr>
        <w:numPr>
          <w:ilvl w:val="0"/>
          <w:numId w:val="154"/>
        </w:numPr>
        <w:rPr>
          <w:del w:id="10951" w:author="Sayali Dev" w:date="2018-02-21T15:56:00Z"/>
        </w:rPr>
      </w:pPr>
      <w:del w:id="10952" w:author="Sayali Dev" w:date="2018-01-31T17:54:00Z">
        <w:r w:rsidDel="009A119E">
          <w:delText>Log on</w:delText>
        </w:r>
      </w:del>
      <w:del w:id="10953" w:author="Sayali Dev" w:date="2018-02-21T15:56:00Z">
        <w:r w:rsidDel="00CE5E77">
          <w:delText xml:space="preserve"> to the application using your </w:delText>
        </w:r>
      </w:del>
      <w:del w:id="10954" w:author="Sayali Dev" w:date="2018-01-31T17:55:00Z">
        <w:r w:rsidDel="00A62626">
          <w:delText>logon</w:delText>
        </w:r>
      </w:del>
      <w:del w:id="10955" w:author="Sayali Dev" w:date="2018-02-21T15:56:00Z">
        <w:r w:rsidDel="00CE5E77">
          <w:delText xml:space="preserve"> credentials. </w:delText>
        </w:r>
      </w:del>
    </w:p>
    <w:p w14:paraId="3F0777C6" w14:textId="297CCA95" w:rsidR="00F2232B" w:rsidDel="00CE5E77" w:rsidRDefault="00F2232B" w:rsidP="00F2232B">
      <w:pPr>
        <w:ind w:left="720"/>
        <w:rPr>
          <w:del w:id="10956" w:author="Sayali Dev" w:date="2018-02-21T15:56:00Z"/>
        </w:rPr>
      </w:pPr>
      <w:del w:id="10957" w:author="Sayali Dev" w:date="2018-02-21T15:56:00Z">
        <w:r w:rsidDel="00CE5E77">
          <w:delText xml:space="preserve">The CIRRASPEC home page appears. </w:delText>
        </w:r>
      </w:del>
    </w:p>
    <w:p w14:paraId="1C8AC5DE" w14:textId="33747764" w:rsidR="00F2232B" w:rsidDel="00CE5E77" w:rsidRDefault="00F2232B" w:rsidP="00F2232B">
      <w:pPr>
        <w:ind w:left="720"/>
        <w:rPr>
          <w:del w:id="10958" w:author="Sayali Dev" w:date="2018-02-21T15:56:00Z"/>
        </w:rPr>
      </w:pPr>
    </w:p>
    <w:p w14:paraId="12D58E72" w14:textId="207344AD" w:rsidR="00F2232B" w:rsidDel="00CE5E77" w:rsidRDefault="00F2232B" w:rsidP="00C9791D">
      <w:pPr>
        <w:numPr>
          <w:ilvl w:val="0"/>
          <w:numId w:val="154"/>
        </w:numPr>
        <w:rPr>
          <w:del w:id="10959" w:author="Sayali Dev" w:date="2018-02-21T15:56:00Z"/>
        </w:rPr>
      </w:pPr>
      <w:del w:id="10960" w:author="Sayali Dev" w:date="2018-02-21T15:56:00Z">
        <w:r w:rsidDel="00CE5E77">
          <w:delText xml:space="preserve">Point to the arrow on the </w:delText>
        </w:r>
        <w:r w:rsidRPr="0036231A" w:rsidDel="00CE5E77">
          <w:rPr>
            <w:b/>
          </w:rPr>
          <w:delText>BMS</w:delText>
        </w:r>
        <w:r w:rsidDel="00CE5E77">
          <w:delText xml:space="preserve"> tab, and then click </w:delText>
        </w:r>
        <w:r w:rsidDel="00CE5E77">
          <w:rPr>
            <w:b/>
          </w:rPr>
          <w:delText>Bulk Modifications</w:delText>
        </w:r>
        <w:r w:rsidDel="00CE5E77">
          <w:delText xml:space="preserve">. </w:delText>
        </w:r>
      </w:del>
    </w:p>
    <w:p w14:paraId="25C6791E" w14:textId="385F2877" w:rsidR="00F2232B" w:rsidDel="00CE5E77" w:rsidRDefault="00F2232B" w:rsidP="00F2232B">
      <w:pPr>
        <w:pStyle w:val="BodyText"/>
        <w:ind w:left="720" w:right="720"/>
        <w:rPr>
          <w:del w:id="10961" w:author="Sayali Dev" w:date="2018-02-21T15:56:00Z"/>
        </w:rPr>
      </w:pPr>
      <w:del w:id="10962" w:author="Sayali Dev" w:date="2018-02-21T15:56:00Z">
        <w:r w:rsidDel="00CE5E77">
          <w:delText xml:space="preserve">The </w:delText>
        </w:r>
        <w:r w:rsidRPr="0036231A" w:rsidDel="00CE5E77">
          <w:rPr>
            <w:b/>
          </w:rPr>
          <w:delText xml:space="preserve">Inventory Bulk </w:delText>
        </w:r>
        <w:r w:rsidDel="00CE5E77">
          <w:rPr>
            <w:b/>
            <w:lang w:val="en-US"/>
          </w:rPr>
          <w:delText>Modifications</w:delText>
        </w:r>
        <w:r w:rsidDel="00CE5E77">
          <w:delText xml:space="preserve"> page appears.</w:delText>
        </w:r>
      </w:del>
    </w:p>
    <w:p w14:paraId="4A21353C" w14:textId="35A03712" w:rsidR="00F2232B" w:rsidDel="00CE5E77" w:rsidRDefault="00F2232B" w:rsidP="00F2232B">
      <w:pPr>
        <w:pStyle w:val="BodyText"/>
        <w:ind w:left="720" w:right="720"/>
        <w:rPr>
          <w:del w:id="10963" w:author="Sayali Dev" w:date="2018-02-21T15:56:00Z"/>
        </w:rPr>
      </w:pPr>
    </w:p>
    <w:p w14:paraId="7704279E" w14:textId="79898264" w:rsidR="00F2232B" w:rsidDel="00CE5E77" w:rsidRDefault="00F2232B" w:rsidP="00C9791D">
      <w:pPr>
        <w:pStyle w:val="BodyText"/>
        <w:numPr>
          <w:ilvl w:val="0"/>
          <w:numId w:val="154"/>
        </w:numPr>
        <w:ind w:right="720"/>
        <w:rPr>
          <w:del w:id="10964" w:author="Sayali Dev" w:date="2018-02-21T15:56:00Z"/>
        </w:rPr>
      </w:pPr>
      <w:del w:id="10965" w:author="Sayali Dev" w:date="2018-02-21T15:56:00Z">
        <w:r w:rsidDel="00CE5E77">
          <w:delText xml:space="preserve">Click the </w:delText>
        </w:r>
        <w:r w:rsidRPr="0066516F" w:rsidDel="00CE5E77">
          <w:rPr>
            <w:b/>
          </w:rPr>
          <w:delText>Search Inventory</w:delText>
        </w:r>
        <w:r w:rsidDel="00CE5E77">
          <w:delText xml:space="preserve"> link, and then select the biospecimens that you want to add.</w:delText>
        </w:r>
      </w:del>
    </w:p>
    <w:p w14:paraId="7570DD05" w14:textId="0D91A5F6" w:rsidR="00F2232B" w:rsidDel="00CE5E77" w:rsidRDefault="00F2232B" w:rsidP="00F2232B">
      <w:pPr>
        <w:pStyle w:val="BodyText"/>
        <w:ind w:left="720" w:right="720"/>
        <w:rPr>
          <w:del w:id="10966" w:author="Sayali Dev" w:date="2018-02-21T15:56:00Z"/>
        </w:rPr>
      </w:pPr>
      <w:del w:id="10967" w:author="Sayali Dev" w:date="2018-02-21T15:56:00Z">
        <w:r w:rsidDel="00CE5E77">
          <w:delText xml:space="preserve">The </w:delText>
        </w:r>
        <w:r w:rsidRPr="00E02D03" w:rsidDel="00CE5E77">
          <w:rPr>
            <w:b/>
          </w:rPr>
          <w:delText xml:space="preserve">Inventory Bulk </w:delText>
        </w:r>
        <w:r w:rsidDel="00CE5E77">
          <w:rPr>
            <w:b/>
            <w:lang w:val="en-US"/>
          </w:rPr>
          <w:delText>Modifications</w:delText>
        </w:r>
        <w:r w:rsidDel="00CE5E77">
          <w:delText xml:space="preserve"> page displays the biospecimens that you selected. </w:delText>
        </w:r>
      </w:del>
    </w:p>
    <w:p w14:paraId="05DBF624" w14:textId="279884C4" w:rsidR="00F2232B" w:rsidDel="00CE5E77" w:rsidRDefault="00F2232B" w:rsidP="00F2232B">
      <w:pPr>
        <w:pStyle w:val="BodyText"/>
        <w:ind w:left="720" w:right="720"/>
        <w:rPr>
          <w:del w:id="10968" w:author="Sayali Dev" w:date="2018-02-21T15:56:00Z"/>
        </w:rPr>
      </w:pPr>
    </w:p>
    <w:p w14:paraId="627E7727" w14:textId="0BA10001" w:rsidR="00F2232B" w:rsidRPr="00F00751" w:rsidDel="00CE5E77" w:rsidRDefault="00F2232B" w:rsidP="00C9791D">
      <w:pPr>
        <w:pStyle w:val="BodyText"/>
        <w:numPr>
          <w:ilvl w:val="0"/>
          <w:numId w:val="154"/>
        </w:numPr>
        <w:ind w:right="720"/>
        <w:rPr>
          <w:del w:id="10969" w:author="Sayali Dev" w:date="2018-02-21T15:56:00Z"/>
        </w:rPr>
      </w:pPr>
      <w:del w:id="10970" w:author="Sayali Dev" w:date="2018-02-21T15:56:00Z">
        <w:r w:rsidRPr="00F00751" w:rsidDel="00CE5E77">
          <w:delText xml:space="preserve">In the </w:delText>
        </w:r>
        <w:r w:rsidRPr="00F00751" w:rsidDel="00CE5E77">
          <w:rPr>
            <w:b/>
          </w:rPr>
          <w:delText>Search Sample</w:delText>
        </w:r>
        <w:r w:rsidRPr="00F00751" w:rsidDel="00CE5E77">
          <w:rPr>
            <w:b/>
            <w:lang w:val="en-US"/>
          </w:rPr>
          <w:delText>s</w:delText>
        </w:r>
        <w:r w:rsidRPr="00F00751" w:rsidDel="00CE5E77">
          <w:rPr>
            <w:b/>
          </w:rPr>
          <w:delText xml:space="preserve"> and Worklists</w:delText>
        </w:r>
        <w:r w:rsidRPr="00F00751" w:rsidDel="00CE5E77">
          <w:delText xml:space="preserve"> window, search, </w:delText>
        </w:r>
        <w:r w:rsidDel="00CE5E77">
          <w:delText xml:space="preserve">select </w:delText>
        </w:r>
        <w:r w:rsidRPr="00F00751" w:rsidDel="00CE5E77">
          <w:delText xml:space="preserve">and add </w:delText>
        </w:r>
        <w:r w:rsidDel="00CE5E77">
          <w:delText xml:space="preserve">the biospecimens </w:delText>
        </w:r>
        <w:r w:rsidRPr="00F00751" w:rsidDel="00CE5E77">
          <w:delText xml:space="preserve">for which </w:delText>
        </w:r>
        <w:r w:rsidDel="00CE5E77">
          <w:delText xml:space="preserve">you want to </w:delText>
        </w:r>
        <w:r w:rsidRPr="00F00751" w:rsidDel="00CE5E77">
          <w:delText>add an event.</w:delText>
        </w:r>
      </w:del>
    </w:p>
    <w:p w14:paraId="28ADF63A" w14:textId="7BBF8413" w:rsidR="00F2232B" w:rsidRPr="00F00751" w:rsidDel="00CE5E77" w:rsidRDefault="00F2232B" w:rsidP="00F2232B">
      <w:pPr>
        <w:pStyle w:val="BodyText"/>
        <w:ind w:left="720" w:right="720"/>
        <w:rPr>
          <w:del w:id="10971" w:author="Sayali Dev" w:date="2018-02-21T15:56:00Z"/>
        </w:rPr>
      </w:pPr>
      <w:del w:id="10972" w:author="Sayali Dev" w:date="2018-02-21T15:56:00Z">
        <w:r w:rsidDel="00CE5E77">
          <w:delText xml:space="preserve">The </w:delText>
        </w:r>
        <w:r w:rsidRPr="00F00751" w:rsidDel="00CE5E77">
          <w:rPr>
            <w:b/>
          </w:rPr>
          <w:delText xml:space="preserve">Inventory Bulk </w:delText>
        </w:r>
        <w:r w:rsidDel="00CE5E77">
          <w:rPr>
            <w:b/>
            <w:lang w:val="en-US"/>
          </w:rPr>
          <w:delText>Modifications</w:delText>
        </w:r>
        <w:r w:rsidDel="00CE5E77">
          <w:delText xml:space="preserve"> page displays the biospecimens that you selected. </w:delText>
        </w:r>
      </w:del>
    </w:p>
    <w:p w14:paraId="34CBC77E" w14:textId="093CCEF4" w:rsidR="00F2232B" w:rsidRPr="00F3682C" w:rsidDel="00CE5E77" w:rsidRDefault="00F2232B" w:rsidP="00F2232B">
      <w:pPr>
        <w:pStyle w:val="BodyText"/>
        <w:ind w:left="720" w:right="720"/>
        <w:rPr>
          <w:del w:id="10973" w:author="Sayali Dev" w:date="2018-02-21T15:56:00Z"/>
          <w:b/>
          <w:lang w:val="en-US"/>
        </w:rPr>
      </w:pPr>
      <w:del w:id="10974" w:author="Sayali Dev" w:date="2018-02-21T15:56:00Z">
        <w:r w:rsidRPr="007B07BB" w:rsidDel="00CE5E77">
          <w:rPr>
            <w:b/>
            <w:lang w:val="en-US"/>
          </w:rPr>
          <w:delText>Note:</w:delText>
        </w:r>
        <w:r w:rsidDel="00CE5E77">
          <w:rPr>
            <w:lang w:val="en-US"/>
          </w:rPr>
          <w:delText xml:space="preserve"> For information about using the </w:delText>
        </w:r>
        <w:r w:rsidRPr="00F00751" w:rsidDel="00CE5E77">
          <w:rPr>
            <w:b/>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b/>
            <w:lang w:val="en-US"/>
          </w:rPr>
          <w:delText>Using the Search Samples and Worklists Window</w:delText>
        </w:r>
        <w:r w:rsidR="00CE5E77" w:rsidDel="00CE5E77">
          <w:rPr>
            <w:rStyle w:val="Hyperlink"/>
            <w:b/>
          </w:rPr>
          <w:fldChar w:fldCharType="end"/>
        </w:r>
        <w:r w:rsidDel="00CE5E77">
          <w:rPr>
            <w:lang w:val="en-US"/>
          </w:rPr>
          <w:delText>.</w:delText>
        </w:r>
      </w:del>
    </w:p>
    <w:p w14:paraId="08B0FE00" w14:textId="7CDC26A0" w:rsidR="00F2232B" w:rsidDel="00CE5E77" w:rsidRDefault="00F2232B" w:rsidP="00F2232B">
      <w:pPr>
        <w:pStyle w:val="BodyText"/>
        <w:ind w:left="720" w:right="720"/>
        <w:rPr>
          <w:del w:id="10975" w:author="Sayali Dev" w:date="2018-02-21T15:56:00Z"/>
          <w:lang w:val="en-US"/>
        </w:rPr>
      </w:pPr>
    </w:p>
    <w:p w14:paraId="090CF595" w14:textId="0F74F121" w:rsidR="00F2232B" w:rsidDel="00CE5E77" w:rsidRDefault="00F2232B" w:rsidP="00C9791D">
      <w:pPr>
        <w:pStyle w:val="BodyText"/>
        <w:numPr>
          <w:ilvl w:val="0"/>
          <w:numId w:val="154"/>
        </w:numPr>
        <w:ind w:right="720"/>
        <w:rPr>
          <w:del w:id="10976" w:author="Sayali Dev" w:date="2018-02-21T15:56:00Z"/>
        </w:rPr>
      </w:pPr>
      <w:del w:id="10977" w:author="Sayali Dev" w:date="2018-02-21T15:56:00Z">
        <w:r w:rsidRPr="00CE3865" w:rsidDel="00CE5E77">
          <w:rPr>
            <w:lang w:val="en-US"/>
          </w:rPr>
          <w:delText xml:space="preserve">On </w:delText>
        </w:r>
        <w:r w:rsidDel="00CE5E77">
          <w:rPr>
            <w:lang w:val="en-US"/>
          </w:rPr>
          <w:delText>the list of biospecimens on</w:delText>
        </w:r>
        <w:r w:rsidRPr="00CE3865" w:rsidDel="00CE5E77">
          <w:rPr>
            <w:lang w:val="en-US"/>
          </w:rPr>
          <w:delText xml:space="preserve"> the</w:delText>
        </w:r>
        <w:r w:rsidRPr="00AB077F" w:rsidDel="00CE5E77">
          <w:rPr>
            <w:b/>
            <w:lang w:val="en-US"/>
          </w:rPr>
          <w:delText xml:space="preserve"> </w:delText>
        </w:r>
        <w:r w:rsidRPr="00AB077F" w:rsidDel="00CE5E77">
          <w:rPr>
            <w:b/>
          </w:rPr>
          <w:delText xml:space="preserve">Inventory Bulk </w:delText>
        </w:r>
        <w:r w:rsidDel="00CE5E77">
          <w:rPr>
            <w:b/>
            <w:lang w:val="en-US"/>
          </w:rPr>
          <w:delText>Modifications</w:delText>
        </w:r>
        <w:r w:rsidDel="00CE5E77">
          <w:delText xml:space="preserve"> page</w:delText>
        </w:r>
        <w:r w:rsidDel="00CE5E77">
          <w:rPr>
            <w:lang w:val="en-US"/>
          </w:rPr>
          <w:delText>, s</w:delText>
        </w:r>
        <w:r w:rsidDel="00CE5E77">
          <w:delText xml:space="preserve">elect the checkboxes of </w:delText>
        </w:r>
        <w:r w:rsidDel="00CE5E77">
          <w:rPr>
            <w:lang w:val="en-US"/>
          </w:rPr>
          <w:delText>each</w:delText>
        </w:r>
        <w:r w:rsidDel="00CE5E77">
          <w:delText xml:space="preserve"> biospecimen </w:delText>
        </w:r>
        <w:r w:rsidDel="00CE5E77">
          <w:rPr>
            <w:lang w:val="en-US"/>
          </w:rPr>
          <w:delText xml:space="preserve">for which </w:delText>
        </w:r>
        <w:r w:rsidDel="00CE5E77">
          <w:delText xml:space="preserve">you want to </w:delText>
        </w:r>
        <w:r w:rsidDel="00CE5E77">
          <w:rPr>
            <w:lang w:val="en-US"/>
          </w:rPr>
          <w:delText>add an event</w:delText>
        </w:r>
        <w:r w:rsidDel="00CE5E77">
          <w:delText xml:space="preserve">. </w:delText>
        </w:r>
      </w:del>
    </w:p>
    <w:p w14:paraId="513615B7" w14:textId="7397108C" w:rsidR="00F2232B" w:rsidRPr="002D344E" w:rsidDel="00CE5E77" w:rsidRDefault="00F2232B" w:rsidP="00F2232B">
      <w:pPr>
        <w:pStyle w:val="BodyText"/>
        <w:ind w:left="720" w:right="720"/>
        <w:rPr>
          <w:del w:id="10978" w:author="Sayali Dev" w:date="2018-02-21T15:56:00Z"/>
        </w:rPr>
      </w:pPr>
      <w:del w:id="10979" w:author="Sayali Dev" w:date="2018-02-21T15:56:00Z">
        <w:r w:rsidRPr="00A02E24" w:rsidDel="00CE5E77">
          <w:rPr>
            <w:b/>
          </w:rPr>
          <w:delText>Note</w:delText>
        </w:r>
        <w:r w:rsidRPr="00EA3CC0" w:rsidDel="00CE5E77">
          <w:rPr>
            <w:b/>
          </w:rPr>
          <w:delText>:</w:delText>
        </w:r>
        <w:r w:rsidDel="00CE5E77">
          <w:rPr>
            <w:lang w:val="en-US"/>
          </w:rPr>
          <w:delText xml:space="preserve"> </w:delText>
        </w:r>
        <w:r w:rsidDel="00CE5E77">
          <w:delText xml:space="preserve">To </w:delText>
        </w:r>
        <w:r w:rsidDel="00CE5E77">
          <w:rPr>
            <w:lang w:val="en-US"/>
          </w:rPr>
          <w:delText>select</w:delText>
        </w:r>
        <w:r w:rsidDel="00CE5E77">
          <w:delText xml:space="preserve"> all biospecimens, select the checkbox on the gray header.</w:delText>
        </w:r>
      </w:del>
    </w:p>
    <w:p w14:paraId="22EBFD5A" w14:textId="0562D2C9" w:rsidR="00F2232B" w:rsidDel="00CE5E77" w:rsidRDefault="00F2232B" w:rsidP="00F2232B">
      <w:pPr>
        <w:pStyle w:val="ListParagraph"/>
        <w:rPr>
          <w:del w:id="10980" w:author="Sayali Dev" w:date="2018-02-21T15:56:00Z"/>
        </w:rPr>
      </w:pPr>
    </w:p>
    <w:p w14:paraId="52632070" w14:textId="2BC60C0E" w:rsidR="00F2232B" w:rsidDel="00CE5E77" w:rsidRDefault="00F2232B" w:rsidP="00C9791D">
      <w:pPr>
        <w:pStyle w:val="BodyText"/>
        <w:numPr>
          <w:ilvl w:val="0"/>
          <w:numId w:val="154"/>
        </w:numPr>
        <w:ind w:right="720"/>
        <w:rPr>
          <w:del w:id="10981" w:author="Sayali Dev" w:date="2018-02-21T15:56:00Z"/>
        </w:rPr>
      </w:pPr>
      <w:del w:id="10982" w:author="Sayali Dev" w:date="2018-02-21T15:56:00Z">
        <w:r w:rsidDel="00CE5E77">
          <w:delText xml:space="preserve">In the </w:delText>
        </w:r>
        <w:r w:rsidRPr="00AB077F" w:rsidDel="00CE5E77">
          <w:rPr>
            <w:b/>
          </w:rPr>
          <w:delText>Actions</w:delText>
        </w:r>
        <w:r w:rsidDel="00CE5E77">
          <w:delText xml:space="preserve"> list, click </w:delText>
        </w:r>
        <w:r w:rsidRPr="00AB077F" w:rsidDel="00CE5E77">
          <w:rPr>
            <w:b/>
          </w:rPr>
          <w:delText>Add Event</w:delText>
        </w:r>
        <w:r w:rsidDel="00CE5E77">
          <w:rPr>
            <w:b/>
            <w:lang w:val="en-US"/>
          </w:rPr>
          <w:delText>s</w:delText>
        </w:r>
        <w:r w:rsidRPr="00F84D0E" w:rsidDel="00CE5E77">
          <w:delText>, and then click</w:delText>
        </w:r>
        <w:r w:rsidRPr="00AB077F" w:rsidDel="00CE5E77">
          <w:rPr>
            <w:b/>
          </w:rPr>
          <w:delText xml:space="preserve"> INITIATE</w:delText>
        </w:r>
        <w:r w:rsidDel="00CE5E77">
          <w:delText xml:space="preserve">. </w:delText>
        </w:r>
      </w:del>
    </w:p>
    <w:p w14:paraId="3FE0521D" w14:textId="7612025F" w:rsidR="00F2232B" w:rsidDel="00CE5E77" w:rsidRDefault="00F2232B" w:rsidP="00F2232B">
      <w:pPr>
        <w:ind w:left="720"/>
        <w:rPr>
          <w:del w:id="10983" w:author="Sayali Dev" w:date="2018-02-21T15:56:00Z"/>
        </w:rPr>
      </w:pPr>
      <w:del w:id="10984" w:author="Sayali Dev" w:date="2018-02-21T15:56:00Z">
        <w:r w:rsidDel="00CE5E77">
          <w:delText xml:space="preserve">The </w:delText>
        </w:r>
        <w:r w:rsidDel="00CE5E77">
          <w:rPr>
            <w:b/>
          </w:rPr>
          <w:delText>Manage Events</w:delText>
        </w:r>
        <w:r w:rsidDel="00CE5E77">
          <w:delText xml:space="preserve"> window appears and displays the identifiers of the biospecimens.</w:delText>
        </w:r>
        <w:r w:rsidDel="00CE5E77">
          <w:br/>
        </w:r>
      </w:del>
    </w:p>
    <w:p w14:paraId="1BBAEBD1" w14:textId="33162581" w:rsidR="00F2232B" w:rsidRPr="00AB077F" w:rsidDel="00CE5E77" w:rsidRDefault="00F2232B" w:rsidP="00C9791D">
      <w:pPr>
        <w:numPr>
          <w:ilvl w:val="0"/>
          <w:numId w:val="215"/>
        </w:numPr>
        <w:rPr>
          <w:del w:id="10985" w:author="Sayali Dev" w:date="2018-02-21T15:56:00Z"/>
        </w:rPr>
      </w:pPr>
      <w:del w:id="10986" w:author="Sayali Dev" w:date="2018-02-21T15:56:00Z">
        <w:r w:rsidDel="00CE5E77">
          <w:delText xml:space="preserve">Click the </w:delText>
        </w:r>
        <w:r w:rsidRPr="00227EB9" w:rsidDel="00CE5E77">
          <w:rPr>
            <w:b/>
          </w:rPr>
          <w:delText xml:space="preserve">Create </w:delText>
        </w:r>
        <w:r w:rsidDel="00CE5E77">
          <w:rPr>
            <w:b/>
          </w:rPr>
          <w:delText xml:space="preserve">New </w:delText>
        </w:r>
        <w:r w:rsidRPr="00227EB9" w:rsidDel="00CE5E77">
          <w:rPr>
            <w:b/>
          </w:rPr>
          <w:delText>Event</w:delText>
        </w:r>
        <w:r w:rsidDel="00CE5E77">
          <w:delText xml:space="preserve"> link.</w:delText>
        </w:r>
      </w:del>
    </w:p>
    <w:p w14:paraId="6CF57D20" w14:textId="73A9913D" w:rsidR="00F2232B" w:rsidDel="00CE5E77" w:rsidRDefault="00F2232B" w:rsidP="00F2232B">
      <w:pPr>
        <w:ind w:left="720"/>
        <w:rPr>
          <w:del w:id="10987" w:author="Sayali Dev" w:date="2018-02-21T15:56:00Z"/>
        </w:rPr>
      </w:pPr>
    </w:p>
    <w:p w14:paraId="20CE2A6A" w14:textId="4B214DDA" w:rsidR="00F2232B" w:rsidDel="00CE5E77" w:rsidRDefault="00F2232B" w:rsidP="00F2232B">
      <w:pPr>
        <w:ind w:firstLine="720"/>
        <w:rPr>
          <w:del w:id="10988" w:author="Sayali Dev" w:date="2018-02-21T15:56:00Z"/>
        </w:rPr>
      </w:pPr>
      <w:del w:id="10989" w:author="Sayali Dev" w:date="2018-02-21T15:56:00Z">
        <w:r w:rsidDel="00CE5E77">
          <w:rPr>
            <w:noProof/>
          </w:rPr>
          <w:drawing>
            <wp:inline distT="0" distB="0" distL="0" distR="0" wp14:anchorId="17FA66AD" wp14:editId="5C9D9C8D">
              <wp:extent cx="6176889" cy="4933950"/>
              <wp:effectExtent l="19050" t="19050" r="146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0089" cy="4936506"/>
                      </a:xfrm>
                      <a:prstGeom prst="rect">
                        <a:avLst/>
                      </a:prstGeom>
                      <a:ln w="3175">
                        <a:solidFill>
                          <a:schemeClr val="tx1"/>
                        </a:solidFill>
                      </a:ln>
                    </pic:spPr>
                  </pic:pic>
                </a:graphicData>
              </a:graphic>
            </wp:inline>
          </w:drawing>
        </w:r>
      </w:del>
    </w:p>
    <w:p w14:paraId="203DECAB" w14:textId="1CE21A76" w:rsidR="00F2232B" w:rsidDel="00CE5E77" w:rsidRDefault="00F2232B" w:rsidP="00F2232B">
      <w:pPr>
        <w:pStyle w:val="Figure"/>
        <w:tabs>
          <w:tab w:val="clear" w:pos="1710"/>
          <w:tab w:val="num" w:pos="1800"/>
        </w:tabs>
        <w:ind w:left="1152" w:hanging="432"/>
        <w:rPr>
          <w:del w:id="10990" w:author="Sayali Dev" w:date="2018-02-21T15:56:00Z"/>
        </w:rPr>
      </w:pPr>
      <w:del w:id="10991" w:author="Sayali Dev" w:date="2018-02-21T15:56:00Z">
        <w:r w:rsidDel="00CE5E77">
          <w:delText xml:space="preserve"> Manage Events window</w:delText>
        </w:r>
      </w:del>
    </w:p>
    <w:p w14:paraId="02AD0C87" w14:textId="291DE774" w:rsidR="00F2232B" w:rsidDel="00CE5E77" w:rsidRDefault="00F2232B" w:rsidP="00F2232B">
      <w:pPr>
        <w:pStyle w:val="BodyText"/>
        <w:ind w:left="720" w:right="720"/>
        <w:rPr>
          <w:del w:id="10992" w:author="Sayali Dev" w:date="2018-02-21T15:56:00Z"/>
        </w:rPr>
      </w:pPr>
    </w:p>
    <w:p w14:paraId="43C6578E" w14:textId="435499A3" w:rsidR="00F2232B" w:rsidDel="00CE5E77" w:rsidRDefault="00F2232B" w:rsidP="00C9791D">
      <w:pPr>
        <w:pStyle w:val="BodyText"/>
        <w:numPr>
          <w:ilvl w:val="0"/>
          <w:numId w:val="217"/>
        </w:numPr>
        <w:ind w:right="720"/>
        <w:rPr>
          <w:del w:id="10993" w:author="Sayali Dev" w:date="2018-02-21T15:56:00Z"/>
        </w:rPr>
      </w:pPr>
      <w:del w:id="10994" w:author="Sayali Dev" w:date="2018-02-21T15:56:00Z">
        <w:r w:rsidDel="00CE5E77">
          <w:delText xml:space="preserve">Enter appropriate information in each field. </w:delText>
        </w:r>
        <w:r w:rsidDel="00CE5E77">
          <w:rPr>
            <w:lang w:val="en-US"/>
          </w:rPr>
          <w:delText>F</w:delText>
        </w:r>
        <w:r w:rsidDel="00CE5E77">
          <w:delText xml:space="preserve">ollowing table lists each field and its description. </w:delText>
        </w:r>
      </w:del>
    </w:p>
    <w:p w14:paraId="2B19CB7D" w14:textId="011DDD43" w:rsidR="00F2232B" w:rsidDel="00CE5E77" w:rsidRDefault="00F2232B" w:rsidP="00F2232B">
      <w:pPr>
        <w:pStyle w:val="BodyText"/>
        <w:ind w:left="720" w:right="270"/>
        <w:rPr>
          <w:del w:id="10995" w:author="Sayali Dev" w:date="2018-02-21T15:56:00Z"/>
        </w:rPr>
      </w:pPr>
      <w:del w:id="10996" w:author="Sayali Dev" w:date="2018-02-21T15:56:00Z">
        <w:r w:rsidRPr="006744E4" w:rsidDel="00CE5E77">
          <w:rPr>
            <w:b/>
          </w:rPr>
          <w:delText>Note:</w:delText>
        </w:r>
        <w:r w:rsidDel="00CE5E77">
          <w:rPr>
            <w:b/>
          </w:rPr>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17A05048" w14:textId="71BE0610" w:rsidR="00F2232B" w:rsidDel="00CE5E77" w:rsidRDefault="00F2232B" w:rsidP="00F2232B">
      <w:pPr>
        <w:pStyle w:val="BodyText"/>
        <w:ind w:left="720" w:right="270"/>
        <w:rPr>
          <w:del w:id="10997" w:author="Sayali Dev" w:date="2018-02-21T15:56:00Z"/>
        </w:rPr>
      </w:pPr>
    </w:p>
    <w:p w14:paraId="7C3493C6" w14:textId="10D103AD" w:rsidR="00F2232B" w:rsidDel="00CE5E77" w:rsidRDefault="00F2232B" w:rsidP="00F2232B">
      <w:pPr>
        <w:pStyle w:val="Caption"/>
        <w:ind w:firstLine="720"/>
        <w:rPr>
          <w:del w:id="10998" w:author="Sayali Dev" w:date="2018-02-21T15:56:00Z"/>
        </w:rPr>
      </w:pPr>
      <w:del w:id="10999" w:author="Sayali Dev" w:date="2018-02-21T15:56: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r w:rsidR="00EB76E3" w:rsidDel="00CE5E77">
          <w:rPr>
            <w:noProof/>
          </w:rPr>
          <w:delText>58</w:delText>
        </w:r>
        <w:r w:rsidR="00CE5E77" w:rsidDel="00CE5E77">
          <w:rPr>
            <w:noProof/>
          </w:rPr>
          <w:fldChar w:fldCharType="end"/>
        </w:r>
        <w:r w:rsidDel="00CE5E77">
          <w:delText xml:space="preserve">: Adding an event to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CE5E77" w14:paraId="34D24064" w14:textId="6AA58813" w:rsidTr="00F2232B">
        <w:trPr>
          <w:cantSplit/>
          <w:trHeight w:val="288"/>
          <w:tblHeader/>
          <w:del w:id="11000" w:author="Sayali Dev" w:date="2018-02-21T15:56:00Z"/>
        </w:trPr>
        <w:tc>
          <w:tcPr>
            <w:tcW w:w="2790" w:type="dxa"/>
            <w:shd w:val="clear" w:color="auto" w:fill="BFBFBF"/>
            <w:vAlign w:val="center"/>
          </w:tcPr>
          <w:p w14:paraId="081606EC" w14:textId="77053C5C" w:rsidR="00F2232B" w:rsidRPr="007A152E" w:rsidDel="00CE5E77" w:rsidRDefault="00F2232B" w:rsidP="00F2232B">
            <w:pPr>
              <w:rPr>
                <w:del w:id="11001" w:author="Sayali Dev" w:date="2018-02-21T15:56:00Z"/>
                <w:b/>
              </w:rPr>
            </w:pPr>
            <w:del w:id="11002" w:author="Sayali Dev" w:date="2018-02-21T15:56:00Z">
              <w:r w:rsidDel="00CE5E77">
                <w:rPr>
                  <w:b/>
                </w:rPr>
                <w:delText>Field</w:delText>
              </w:r>
            </w:del>
          </w:p>
        </w:tc>
        <w:tc>
          <w:tcPr>
            <w:tcW w:w="7020" w:type="dxa"/>
            <w:shd w:val="clear" w:color="auto" w:fill="BFBFBF"/>
            <w:vAlign w:val="center"/>
          </w:tcPr>
          <w:p w14:paraId="5014461A" w14:textId="02434B1F" w:rsidR="00F2232B" w:rsidRPr="007A152E" w:rsidDel="00CE5E77" w:rsidRDefault="00F2232B" w:rsidP="00F2232B">
            <w:pPr>
              <w:rPr>
                <w:del w:id="11003" w:author="Sayali Dev" w:date="2018-02-21T15:56:00Z"/>
                <w:b/>
              </w:rPr>
            </w:pPr>
            <w:del w:id="11004" w:author="Sayali Dev" w:date="2018-02-21T15:56:00Z">
              <w:r w:rsidRPr="007A152E" w:rsidDel="00CE5E77">
                <w:rPr>
                  <w:b/>
                </w:rPr>
                <w:delText>Description</w:delText>
              </w:r>
            </w:del>
          </w:p>
        </w:tc>
      </w:tr>
      <w:tr w:rsidR="00F2232B" w:rsidDel="00CE5E77" w14:paraId="19D809BC" w14:textId="0CB71FE9" w:rsidTr="00F2232B">
        <w:trPr>
          <w:cantSplit/>
          <w:trHeight w:val="288"/>
          <w:del w:id="11005" w:author="Sayali Dev" w:date="2018-02-21T15:56:00Z"/>
        </w:trPr>
        <w:tc>
          <w:tcPr>
            <w:tcW w:w="2790" w:type="dxa"/>
            <w:vAlign w:val="center"/>
          </w:tcPr>
          <w:p w14:paraId="00FD1A38" w14:textId="08E0D84A" w:rsidR="00F2232B" w:rsidRPr="007A152E" w:rsidDel="00CE5E77" w:rsidRDefault="00F2232B" w:rsidP="00F2232B">
            <w:pPr>
              <w:rPr>
                <w:del w:id="11006" w:author="Sayali Dev" w:date="2018-02-21T15:56:00Z"/>
                <w:b/>
              </w:rPr>
            </w:pPr>
            <w:del w:id="11007" w:author="Sayali Dev" w:date="2018-02-21T15:56:00Z">
              <w:r w:rsidDel="00CE5E77">
                <w:rPr>
                  <w:b/>
                </w:rPr>
                <w:delText>Event Type</w:delText>
              </w:r>
              <w:r w:rsidRPr="006744E4" w:rsidDel="00CE5E77">
                <w:rPr>
                  <w:color w:val="FF0000"/>
                </w:rPr>
                <w:delText>*</w:delText>
              </w:r>
            </w:del>
          </w:p>
        </w:tc>
        <w:tc>
          <w:tcPr>
            <w:tcW w:w="7020" w:type="dxa"/>
            <w:vAlign w:val="center"/>
          </w:tcPr>
          <w:p w14:paraId="08E37A50" w14:textId="1ADC33AC" w:rsidR="00F2232B" w:rsidDel="00CE5E77" w:rsidRDefault="00F2232B" w:rsidP="00F2232B">
            <w:pPr>
              <w:rPr>
                <w:del w:id="11008" w:author="Sayali Dev" w:date="2018-02-21T15:56:00Z"/>
              </w:rPr>
            </w:pPr>
            <w:del w:id="11009" w:author="Sayali Dev" w:date="2018-02-21T15:56:00Z">
              <w:r w:rsidDel="00CE5E77">
                <w:delText xml:space="preserve">Click the appropriate event type for this event. </w:delText>
              </w:r>
            </w:del>
          </w:p>
        </w:tc>
      </w:tr>
      <w:tr w:rsidR="00F2232B" w:rsidDel="00CE5E77" w14:paraId="04F5A9FB" w14:textId="32C20023" w:rsidTr="00F2232B">
        <w:trPr>
          <w:cantSplit/>
          <w:trHeight w:val="288"/>
          <w:del w:id="11010" w:author="Sayali Dev" w:date="2018-02-21T15:56:00Z"/>
        </w:trPr>
        <w:tc>
          <w:tcPr>
            <w:tcW w:w="2790" w:type="dxa"/>
            <w:vAlign w:val="center"/>
          </w:tcPr>
          <w:p w14:paraId="0FFA38E5" w14:textId="335FD426" w:rsidR="00F2232B" w:rsidRPr="007A152E" w:rsidDel="00CE5E77" w:rsidRDefault="00F2232B" w:rsidP="00F2232B">
            <w:pPr>
              <w:rPr>
                <w:del w:id="11011" w:author="Sayali Dev" w:date="2018-02-21T15:56:00Z"/>
                <w:b/>
              </w:rPr>
            </w:pPr>
            <w:del w:id="11012" w:author="Sayali Dev" w:date="2018-02-21T15:56:00Z">
              <w:r w:rsidDel="00CE5E77">
                <w:rPr>
                  <w:b/>
                </w:rPr>
                <w:delText>Event Status</w:delText>
              </w:r>
              <w:r w:rsidRPr="006744E4" w:rsidDel="00CE5E77">
                <w:rPr>
                  <w:color w:val="FF0000"/>
                </w:rPr>
                <w:delText>*</w:delText>
              </w:r>
            </w:del>
          </w:p>
        </w:tc>
        <w:tc>
          <w:tcPr>
            <w:tcW w:w="7020" w:type="dxa"/>
            <w:vAlign w:val="center"/>
          </w:tcPr>
          <w:p w14:paraId="0D655EE2" w14:textId="71AA711B" w:rsidR="00F2232B" w:rsidDel="00CE5E77" w:rsidRDefault="00F2232B" w:rsidP="00F2232B">
            <w:pPr>
              <w:rPr>
                <w:del w:id="11013" w:author="Sayali Dev" w:date="2018-02-21T15:56:00Z"/>
              </w:rPr>
            </w:pPr>
            <w:del w:id="11014" w:author="Sayali Dev" w:date="2018-02-21T15:56:00Z">
              <w:r w:rsidDel="00CE5E77">
                <w:delText xml:space="preserve">Click the appropriate status for this event. </w:delText>
              </w:r>
            </w:del>
          </w:p>
        </w:tc>
      </w:tr>
      <w:tr w:rsidR="00F2232B" w:rsidDel="00CE5E77" w14:paraId="0EC694A8" w14:textId="2856EE46" w:rsidTr="00F2232B">
        <w:trPr>
          <w:cantSplit/>
          <w:trHeight w:val="288"/>
          <w:del w:id="11015" w:author="Sayali Dev" w:date="2018-02-21T15:56:00Z"/>
        </w:trPr>
        <w:tc>
          <w:tcPr>
            <w:tcW w:w="2790" w:type="dxa"/>
            <w:vAlign w:val="center"/>
          </w:tcPr>
          <w:p w14:paraId="5F86C1E9" w14:textId="319FF367" w:rsidR="00F2232B" w:rsidDel="00CE5E77" w:rsidRDefault="00F2232B" w:rsidP="00F2232B">
            <w:pPr>
              <w:rPr>
                <w:del w:id="11016" w:author="Sayali Dev" w:date="2018-02-21T15:56:00Z"/>
                <w:b/>
              </w:rPr>
            </w:pPr>
            <w:del w:id="11017" w:author="Sayali Dev" w:date="2018-02-21T15:56:00Z">
              <w:r w:rsidDel="00CE5E77">
                <w:rPr>
                  <w:b/>
                </w:rPr>
                <w:delText>Propagate To</w:delText>
              </w:r>
            </w:del>
          </w:p>
        </w:tc>
        <w:tc>
          <w:tcPr>
            <w:tcW w:w="7020" w:type="dxa"/>
            <w:vAlign w:val="center"/>
          </w:tcPr>
          <w:p w14:paraId="4FC9E0EC" w14:textId="322AA05D" w:rsidR="00F2232B" w:rsidDel="00CE5E77" w:rsidRDefault="00F2232B" w:rsidP="00F2232B">
            <w:pPr>
              <w:rPr>
                <w:del w:id="11018" w:author="Sayali Dev" w:date="2018-02-21T15:56:00Z"/>
              </w:rPr>
            </w:pPr>
            <w:del w:id="11019" w:author="Sayali Dev" w:date="2018-02-21T15:56:00Z">
              <w:r w:rsidDel="00CE5E77">
                <w:delText xml:space="preserve">Click the appropriate shipment cascading option to identify </w:delText>
              </w:r>
              <w:r w:rsidRPr="009F7261" w:rsidDel="00CE5E77">
                <w:delText xml:space="preserve">what items associated with the </w:delText>
              </w:r>
              <w:r w:rsidDel="00CE5E77">
                <w:delText>initial item</w:delText>
              </w:r>
              <w:r w:rsidRPr="009F7261" w:rsidDel="00CE5E77">
                <w:delText xml:space="preserve"> </w:delText>
              </w:r>
              <w:r w:rsidDel="00CE5E77">
                <w:delText xml:space="preserve">should </w:delText>
              </w:r>
              <w:r w:rsidRPr="009F7261" w:rsidDel="00CE5E77">
                <w:delText>also have the event attached</w:delText>
              </w:r>
              <w:r w:rsidDel="00CE5E77">
                <w:delText>. Example: All items associated with the shipment, or Biospecimens associated with the shipment</w:delText>
              </w:r>
              <w:r w:rsidRPr="009F7261" w:rsidDel="00CE5E77">
                <w:delText xml:space="preserve">.  </w:delText>
              </w:r>
            </w:del>
          </w:p>
        </w:tc>
      </w:tr>
      <w:tr w:rsidR="00F2232B" w:rsidDel="00CE5E77" w14:paraId="1801D1B7" w14:textId="69486272" w:rsidTr="00F2232B">
        <w:trPr>
          <w:cantSplit/>
          <w:trHeight w:val="288"/>
          <w:del w:id="11020" w:author="Sayali Dev" w:date="2018-02-21T15:56:00Z"/>
        </w:trPr>
        <w:tc>
          <w:tcPr>
            <w:tcW w:w="2790" w:type="dxa"/>
            <w:vAlign w:val="center"/>
          </w:tcPr>
          <w:p w14:paraId="7341991D" w14:textId="61C0384B" w:rsidR="00F2232B" w:rsidDel="00CE5E77" w:rsidRDefault="00F2232B" w:rsidP="00F2232B">
            <w:pPr>
              <w:rPr>
                <w:del w:id="11021" w:author="Sayali Dev" w:date="2018-02-21T15:56:00Z"/>
                <w:b/>
              </w:rPr>
            </w:pPr>
            <w:del w:id="11022" w:author="Sayali Dev" w:date="2018-02-21T15:56:00Z">
              <w:r w:rsidDel="00CE5E77">
                <w:rPr>
                  <w:b/>
                </w:rPr>
                <w:delText>Priority</w:delText>
              </w:r>
              <w:r w:rsidRPr="006744E4" w:rsidDel="00CE5E77">
                <w:rPr>
                  <w:color w:val="FF0000"/>
                </w:rPr>
                <w:delText>*</w:delText>
              </w:r>
            </w:del>
          </w:p>
        </w:tc>
        <w:tc>
          <w:tcPr>
            <w:tcW w:w="7020" w:type="dxa"/>
            <w:vAlign w:val="center"/>
          </w:tcPr>
          <w:p w14:paraId="369BF48F" w14:textId="7CE7F253" w:rsidR="00F2232B" w:rsidDel="00CE5E77" w:rsidRDefault="00F2232B" w:rsidP="00F2232B">
            <w:pPr>
              <w:rPr>
                <w:del w:id="11023" w:author="Sayali Dev" w:date="2018-02-21T15:56:00Z"/>
              </w:rPr>
            </w:pPr>
            <w:del w:id="11024" w:author="Sayali Dev" w:date="2018-02-21T15:56:00Z">
              <w:r w:rsidDel="00CE5E77">
                <w:delText xml:space="preserve">Click the appropriate priority for this event. </w:delText>
              </w:r>
            </w:del>
          </w:p>
        </w:tc>
      </w:tr>
      <w:tr w:rsidR="00F2232B" w:rsidDel="00CE5E77" w14:paraId="222D9FFC" w14:textId="4B0C3DBC" w:rsidTr="00F2232B">
        <w:trPr>
          <w:cantSplit/>
          <w:trHeight w:val="288"/>
          <w:del w:id="11025" w:author="Sayali Dev" w:date="2018-02-21T15:56:00Z"/>
        </w:trPr>
        <w:tc>
          <w:tcPr>
            <w:tcW w:w="2790" w:type="dxa"/>
            <w:vAlign w:val="center"/>
          </w:tcPr>
          <w:p w14:paraId="18D72310" w14:textId="7AA7572A" w:rsidR="00F2232B" w:rsidDel="00CE5E77" w:rsidRDefault="00F2232B" w:rsidP="00F2232B">
            <w:pPr>
              <w:rPr>
                <w:del w:id="11026" w:author="Sayali Dev" w:date="2018-02-21T15:56:00Z"/>
                <w:b/>
              </w:rPr>
            </w:pPr>
            <w:del w:id="11027" w:author="Sayali Dev" w:date="2018-02-21T15:56:00Z">
              <w:r w:rsidDel="00CE5E77">
                <w:rPr>
                  <w:b/>
                </w:rPr>
                <w:delText>Occurrence Date</w:delText>
              </w:r>
              <w:r w:rsidRPr="006744E4" w:rsidDel="00CE5E77">
                <w:rPr>
                  <w:color w:val="FF0000"/>
                </w:rPr>
                <w:delText>*</w:delText>
              </w:r>
            </w:del>
          </w:p>
        </w:tc>
        <w:tc>
          <w:tcPr>
            <w:tcW w:w="7020" w:type="dxa"/>
            <w:vAlign w:val="center"/>
          </w:tcPr>
          <w:p w14:paraId="1068DE87" w14:textId="55020F27" w:rsidR="00F2232B" w:rsidDel="00CE5E77" w:rsidRDefault="00F2232B" w:rsidP="00F2232B">
            <w:pPr>
              <w:rPr>
                <w:del w:id="11028" w:author="Sayali Dev" w:date="2018-02-21T15:56:00Z"/>
              </w:rPr>
            </w:pPr>
            <w:del w:id="11029" w:author="Sayali Dev" w:date="2018-02-21T15:56:00Z">
              <w:r w:rsidDel="00CE5E77">
                <w:delText xml:space="preserve">Click the date icon </w:delText>
              </w:r>
              <w:r w:rsidDel="00CE5E77">
                <w:rPr>
                  <w:noProof/>
                </w:rPr>
                <w:drawing>
                  <wp:inline distT="0" distB="0" distL="0" distR="0" wp14:anchorId="7FDD6B68" wp14:editId="6C6E68B1">
                    <wp:extent cx="207645" cy="207645"/>
                    <wp:effectExtent l="0" t="0" r="1905" b="1905"/>
                    <wp:docPr id="196" name="Picture 196"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Del="00CE5E77">
                <w:delText xml:space="preserve">, and </w:delText>
              </w:r>
              <w:r w:rsidRPr="00DF77A3" w:rsidDel="00CE5E77">
                <w:delText>then</w:delText>
              </w:r>
              <w:r w:rsidDel="00CE5E77">
                <w:delText xml:space="preserve"> click the date when the event occurred. </w:delText>
              </w:r>
            </w:del>
          </w:p>
        </w:tc>
      </w:tr>
      <w:tr w:rsidR="00F2232B" w:rsidDel="00CE5E77" w14:paraId="3B53F939" w14:textId="29D85678" w:rsidTr="00F2232B">
        <w:trPr>
          <w:cantSplit/>
          <w:trHeight w:val="288"/>
          <w:del w:id="11030" w:author="Sayali Dev" w:date="2018-02-21T15:56:00Z"/>
        </w:trPr>
        <w:tc>
          <w:tcPr>
            <w:tcW w:w="2790" w:type="dxa"/>
            <w:vAlign w:val="center"/>
          </w:tcPr>
          <w:p w14:paraId="4B5F5033" w14:textId="2358E78E" w:rsidR="00F2232B" w:rsidDel="00CE5E77" w:rsidRDefault="00F2232B" w:rsidP="00F2232B">
            <w:pPr>
              <w:rPr>
                <w:del w:id="11031" w:author="Sayali Dev" w:date="2018-02-21T15:56:00Z"/>
                <w:b/>
              </w:rPr>
            </w:pPr>
            <w:del w:id="11032" w:author="Sayali Dev" w:date="2018-02-21T15:56:00Z">
              <w:r w:rsidDel="00CE5E77">
                <w:rPr>
                  <w:b/>
                </w:rPr>
                <w:delText>Notification Date</w:delText>
              </w:r>
              <w:r w:rsidRPr="006744E4" w:rsidDel="00CE5E77">
                <w:rPr>
                  <w:color w:val="FF0000"/>
                </w:rPr>
                <w:delText>*</w:delText>
              </w:r>
            </w:del>
          </w:p>
        </w:tc>
        <w:tc>
          <w:tcPr>
            <w:tcW w:w="7020" w:type="dxa"/>
            <w:vAlign w:val="center"/>
          </w:tcPr>
          <w:p w14:paraId="2294A393" w14:textId="2A982536" w:rsidR="00F2232B" w:rsidDel="00CE5E77" w:rsidRDefault="00F2232B" w:rsidP="00F2232B">
            <w:pPr>
              <w:rPr>
                <w:del w:id="11033" w:author="Sayali Dev" w:date="2018-02-21T15:56:00Z"/>
              </w:rPr>
            </w:pPr>
            <w:del w:id="11034" w:author="Sayali Dev" w:date="2018-02-21T15:56:00Z">
              <w:r w:rsidDel="00CE5E77">
                <w:delText xml:space="preserve">Click the date icon </w:delText>
              </w:r>
              <w:r w:rsidDel="00CE5E77">
                <w:rPr>
                  <w:noProof/>
                </w:rPr>
                <w:drawing>
                  <wp:inline distT="0" distB="0" distL="0" distR="0" wp14:anchorId="62B34E80" wp14:editId="13D77C9D">
                    <wp:extent cx="207645" cy="207645"/>
                    <wp:effectExtent l="0" t="0" r="1905" b="1905"/>
                    <wp:docPr id="197" name="Picture 19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Del="00CE5E77">
                <w:delText xml:space="preserve">, </w:delText>
              </w:r>
              <w:r w:rsidRPr="00DF77A3" w:rsidDel="00CE5E77">
                <w:delText xml:space="preserve">and then click the </w:delText>
              </w:r>
              <w:r w:rsidDel="00CE5E77">
                <w:delText xml:space="preserve">date when you were notified of the event. </w:delText>
              </w:r>
            </w:del>
          </w:p>
        </w:tc>
      </w:tr>
      <w:tr w:rsidR="00F2232B" w:rsidDel="00CE5E77" w14:paraId="3F7270DE" w14:textId="4F48C7C4" w:rsidTr="00F2232B">
        <w:trPr>
          <w:cantSplit/>
          <w:trHeight w:val="288"/>
          <w:del w:id="11035" w:author="Sayali Dev" w:date="2018-02-21T15:56:00Z"/>
        </w:trPr>
        <w:tc>
          <w:tcPr>
            <w:tcW w:w="2790" w:type="dxa"/>
            <w:vAlign w:val="center"/>
          </w:tcPr>
          <w:p w14:paraId="1F8CC9BD" w14:textId="43B30D3B" w:rsidR="00F2232B" w:rsidDel="00CE5E77" w:rsidRDefault="00F2232B" w:rsidP="00F2232B">
            <w:pPr>
              <w:rPr>
                <w:del w:id="11036" w:author="Sayali Dev" w:date="2018-02-21T15:56:00Z"/>
                <w:b/>
              </w:rPr>
            </w:pPr>
            <w:del w:id="11037" w:author="Sayali Dev" w:date="2018-02-21T15:56:00Z">
              <w:r w:rsidDel="00CE5E77">
                <w:rPr>
                  <w:b/>
                </w:rPr>
                <w:delText>Reported To</w:delText>
              </w:r>
            </w:del>
          </w:p>
        </w:tc>
        <w:tc>
          <w:tcPr>
            <w:tcW w:w="7020" w:type="dxa"/>
            <w:vAlign w:val="center"/>
          </w:tcPr>
          <w:p w14:paraId="77241CD1" w14:textId="48B7D3E5" w:rsidR="00F2232B" w:rsidDel="00CE5E77" w:rsidRDefault="00F2232B" w:rsidP="00F2232B">
            <w:pPr>
              <w:rPr>
                <w:del w:id="11038" w:author="Sayali Dev" w:date="2018-02-21T15:56:00Z"/>
              </w:rPr>
            </w:pPr>
            <w:del w:id="11039" w:author="Sayali Dev" w:date="2018-02-21T15:56:00Z">
              <w:r w:rsidDel="00CE5E77">
                <w:delText>Type t</w:delText>
              </w:r>
              <w:r w:rsidRPr="008B0550" w:rsidDel="00CE5E77">
                <w:delText xml:space="preserve">he </w:delText>
              </w:r>
              <w:r w:rsidDel="00CE5E77">
                <w:delText xml:space="preserve">person or </w:delText>
              </w:r>
              <w:r w:rsidRPr="008B0550" w:rsidDel="00CE5E77">
                <w:delText xml:space="preserve">organization </w:delText>
              </w:r>
              <w:r w:rsidDel="00CE5E77">
                <w:delText>to which the event was reported.</w:delText>
              </w:r>
              <w:r w:rsidRPr="0090607D" w:rsidDel="00CE5E77">
                <w:delText xml:space="preserve"> </w:delText>
              </w:r>
            </w:del>
          </w:p>
        </w:tc>
      </w:tr>
      <w:tr w:rsidR="00F2232B" w:rsidDel="00CE5E77" w14:paraId="1BEFDA24" w14:textId="48BA7861" w:rsidTr="00F2232B">
        <w:trPr>
          <w:cantSplit/>
          <w:trHeight w:val="288"/>
          <w:del w:id="11040" w:author="Sayali Dev" w:date="2018-02-21T15:56:00Z"/>
        </w:trPr>
        <w:tc>
          <w:tcPr>
            <w:tcW w:w="2790" w:type="dxa"/>
            <w:vAlign w:val="center"/>
          </w:tcPr>
          <w:p w14:paraId="2460C0B4" w14:textId="315AB223" w:rsidR="00F2232B" w:rsidDel="00CE5E77" w:rsidRDefault="00F2232B" w:rsidP="00F2232B">
            <w:pPr>
              <w:rPr>
                <w:del w:id="11041" w:author="Sayali Dev" w:date="2018-02-21T15:56:00Z"/>
                <w:b/>
              </w:rPr>
            </w:pPr>
            <w:del w:id="11042" w:author="Sayali Dev" w:date="2018-02-21T15:56:00Z">
              <w:r w:rsidDel="00CE5E77">
                <w:rPr>
                  <w:b/>
                </w:rPr>
                <w:delText>Comments</w:delText>
              </w:r>
            </w:del>
          </w:p>
        </w:tc>
        <w:tc>
          <w:tcPr>
            <w:tcW w:w="7020" w:type="dxa"/>
            <w:vAlign w:val="center"/>
          </w:tcPr>
          <w:p w14:paraId="2ECD7AE1" w14:textId="2035BDAE" w:rsidR="00F2232B" w:rsidDel="00CE5E77" w:rsidRDefault="00F2232B" w:rsidP="00F2232B">
            <w:pPr>
              <w:rPr>
                <w:del w:id="11043" w:author="Sayali Dev" w:date="2018-02-21T15:56:00Z"/>
              </w:rPr>
            </w:pPr>
            <w:del w:id="11044" w:author="Sayali Dev" w:date="2018-02-21T15:56:00Z">
              <w:r w:rsidDel="00CE5E77">
                <w:delText xml:space="preserve">Type the appropriate comments for this event. </w:delText>
              </w:r>
            </w:del>
          </w:p>
        </w:tc>
      </w:tr>
    </w:tbl>
    <w:p w14:paraId="5B9046BB" w14:textId="525AE430" w:rsidR="00F2232B" w:rsidDel="00CE5E77" w:rsidRDefault="00F2232B" w:rsidP="00C9791D">
      <w:pPr>
        <w:pStyle w:val="BodyText"/>
        <w:numPr>
          <w:ilvl w:val="0"/>
          <w:numId w:val="217"/>
        </w:numPr>
        <w:ind w:right="720"/>
        <w:rPr>
          <w:del w:id="11045" w:author="Sayali Dev" w:date="2018-02-21T15:56:00Z"/>
        </w:rPr>
      </w:pPr>
      <w:del w:id="11046" w:author="Sayali Dev" w:date="2018-02-21T15:56:00Z">
        <w:r w:rsidDel="00CE5E77">
          <w:delText xml:space="preserve">Click </w:delText>
        </w:r>
        <w:r w:rsidRPr="001B0557" w:rsidDel="00CE5E77">
          <w:rPr>
            <w:b/>
          </w:rPr>
          <w:delText>SAVE</w:delText>
        </w:r>
        <w:r w:rsidDel="00CE5E77">
          <w:delText xml:space="preserve">. </w:delText>
        </w:r>
      </w:del>
    </w:p>
    <w:p w14:paraId="48F661DA" w14:textId="1FDD07CF" w:rsidR="00F2232B" w:rsidDel="00CE5E77" w:rsidRDefault="00F2232B" w:rsidP="00F2232B">
      <w:pPr>
        <w:pStyle w:val="BodyText"/>
        <w:ind w:left="720"/>
        <w:rPr>
          <w:del w:id="11047" w:author="Sayali Dev" w:date="2018-02-21T15:56:00Z"/>
          <w:lang w:val="en-US"/>
        </w:rPr>
      </w:pPr>
      <w:del w:id="11048" w:author="Sayali Dev" w:date="2018-02-21T15:56:00Z">
        <w:r w:rsidDel="00CE5E77">
          <w:delText xml:space="preserve">The event is saved and </w:delText>
        </w:r>
        <w:r w:rsidDel="00CE5E77">
          <w:rPr>
            <w:lang w:val="en-US"/>
          </w:rPr>
          <w:delText>appears in</w:delText>
        </w:r>
        <w:r w:rsidRPr="00737DF5" w:rsidDel="00CE5E77">
          <w:delText xml:space="preserve"> the </w:delText>
        </w:r>
        <w:r w:rsidRPr="00737DF5" w:rsidDel="00CE5E77">
          <w:rPr>
            <w:b/>
          </w:rPr>
          <w:delText>Event/Action List</w:delText>
        </w:r>
        <w:r w:rsidRPr="00737DF5" w:rsidDel="00CE5E77">
          <w:delText xml:space="preserve"> </w:delText>
        </w:r>
        <w:r w:rsidDel="00CE5E77">
          <w:delText xml:space="preserve">area of the </w:delText>
        </w:r>
        <w:r w:rsidRPr="00AB11F9" w:rsidDel="00CE5E77">
          <w:rPr>
            <w:b/>
          </w:rPr>
          <w:delText>Manage Events</w:delText>
        </w:r>
        <w:r w:rsidDel="00CE5E77">
          <w:delText xml:space="preserve"> window. </w:delText>
        </w:r>
        <w:r w:rsidDel="00CE5E77">
          <w:rPr>
            <w:lang w:val="en-US"/>
          </w:rPr>
          <w:br/>
        </w:r>
        <w:r w:rsidRPr="00D555A8" w:rsidDel="00CE5E77">
          <w:rPr>
            <w:b/>
            <w:lang w:val="en-US"/>
          </w:rPr>
          <w:delText>Note:</w:delText>
        </w:r>
        <w:r w:rsidDel="00CE5E77">
          <w:rPr>
            <w:lang w:val="en-US"/>
          </w:rPr>
          <w:delText xml:space="preserve"> </w:delText>
        </w:r>
        <w:r w:rsidDel="00CE5E77">
          <w:delText xml:space="preserve">You can add multiple events to </w:delText>
        </w:r>
        <w:r w:rsidDel="00CE5E77">
          <w:rPr>
            <w:lang w:val="en-US"/>
          </w:rPr>
          <w:delText xml:space="preserve">the </w:delText>
        </w:r>
        <w:r w:rsidDel="00CE5E77">
          <w:delText>biospecimen</w:delText>
        </w:r>
        <w:r w:rsidDel="00CE5E77">
          <w:rPr>
            <w:lang w:val="en-US"/>
          </w:rPr>
          <w:delText>s</w:delText>
        </w:r>
        <w:r w:rsidRPr="00737DF5" w:rsidDel="00CE5E77">
          <w:delText>.</w:delText>
        </w:r>
        <w:r w:rsidDel="00CE5E77">
          <w:delText xml:space="preserve"> </w:delText>
        </w:r>
        <w:r w:rsidDel="00CE5E77">
          <w:rPr>
            <w:lang w:val="en-US"/>
          </w:rPr>
          <w:br/>
        </w:r>
      </w:del>
    </w:p>
    <w:p w14:paraId="2F14D3F2" w14:textId="0D3CDA51" w:rsidR="00F2232B" w:rsidRPr="00F119DB" w:rsidDel="00CE5E77" w:rsidRDefault="00F2232B" w:rsidP="00C9791D">
      <w:pPr>
        <w:pStyle w:val="BodyText"/>
        <w:numPr>
          <w:ilvl w:val="0"/>
          <w:numId w:val="217"/>
        </w:numPr>
        <w:rPr>
          <w:del w:id="11049" w:author="Sayali Dev" w:date="2018-02-21T15:56:00Z"/>
        </w:rPr>
      </w:pPr>
      <w:del w:id="11050" w:author="Sayali Dev" w:date="2018-02-21T15:56:00Z">
        <w:r w:rsidDel="00CE5E77">
          <w:rPr>
            <w:lang w:val="en-US"/>
          </w:rPr>
          <w:delText xml:space="preserve">Click </w:delText>
        </w:r>
        <w:r w:rsidRPr="00BC59BC" w:rsidDel="00CE5E77">
          <w:rPr>
            <w:b/>
            <w:lang w:val="en-US"/>
          </w:rPr>
          <w:delText>CLOSE</w:delText>
        </w:r>
        <w:r w:rsidDel="00CE5E77">
          <w:rPr>
            <w:lang w:val="en-US"/>
          </w:rPr>
          <w:delText xml:space="preserve"> to close the </w:delText>
        </w:r>
        <w:r w:rsidRPr="00BC59BC" w:rsidDel="00CE5E77">
          <w:rPr>
            <w:b/>
            <w:lang w:val="en-US"/>
          </w:rPr>
          <w:delText xml:space="preserve">Manage </w:delText>
        </w:r>
        <w:r w:rsidDel="00CE5E77">
          <w:rPr>
            <w:b/>
            <w:lang w:val="en-US"/>
          </w:rPr>
          <w:delText>Event</w:delText>
        </w:r>
        <w:r w:rsidRPr="00BC59BC" w:rsidDel="00CE5E77">
          <w:rPr>
            <w:b/>
            <w:lang w:val="en-US"/>
          </w:rPr>
          <w:delText>s</w:delText>
        </w:r>
        <w:r w:rsidDel="00CE5E77">
          <w:rPr>
            <w:lang w:val="en-US"/>
          </w:rPr>
          <w:delText xml:space="preserve"> window.</w:delText>
        </w:r>
      </w:del>
    </w:p>
    <w:p w14:paraId="4D13A608" w14:textId="7290157D" w:rsidR="00F2232B" w:rsidDel="00CE5E77" w:rsidRDefault="00F2232B" w:rsidP="00F2232B">
      <w:pPr>
        <w:pStyle w:val="BodyText"/>
        <w:ind w:left="720"/>
        <w:rPr>
          <w:del w:id="11051" w:author="Sayali Dev" w:date="2018-02-21T15:56:00Z"/>
          <w:lang w:val="en-US"/>
        </w:rPr>
      </w:pPr>
    </w:p>
    <w:p w14:paraId="05D566D0" w14:textId="24B816E3" w:rsidR="00F2232B" w:rsidRPr="00464E34" w:rsidDel="00CE5E77" w:rsidRDefault="00F2232B">
      <w:pPr>
        <w:pStyle w:val="Heading3"/>
        <w:rPr>
          <w:del w:id="11052" w:author="Sayali Dev" w:date="2018-02-21T15:57:00Z"/>
        </w:rPr>
      </w:pPr>
      <w:del w:id="11053" w:author="Sayali Dev" w:date="2018-02-21T16:21:00Z">
        <w:r w:rsidDel="008871C2">
          <w:rPr>
            <w:lang w:val="en-US"/>
          </w:rPr>
          <w:br w:type="page"/>
        </w:r>
      </w:del>
      <w:bookmarkStart w:id="11054" w:name="BulkAddCodeScheme"/>
      <w:bookmarkStart w:id="11055" w:name="BulkAssignStorage"/>
      <w:bookmarkStart w:id="11056" w:name="_Toc300125790"/>
      <w:bookmarkStart w:id="11057" w:name="_Toc452993656"/>
      <w:bookmarkEnd w:id="11054"/>
      <w:bookmarkEnd w:id="11055"/>
      <w:del w:id="11058" w:author="Sayali Dev" w:date="2018-02-21T15:57:00Z">
        <w:r w:rsidRPr="00464E34" w:rsidDel="00CE5E77">
          <w:delText xml:space="preserve">Assigning </w:delText>
        </w:r>
        <w:r w:rsidDel="00CE5E77">
          <w:rPr>
            <w:lang w:val="en-US"/>
          </w:rPr>
          <w:delText xml:space="preserve">a </w:delText>
        </w:r>
        <w:r w:rsidRPr="00464E34" w:rsidDel="00CE5E77">
          <w:delText>Storage Location</w:delText>
        </w:r>
        <w:bookmarkEnd w:id="11056"/>
        <w:r w:rsidDel="00CE5E77">
          <w:delText xml:space="preserve"> in Bulk</w:delText>
        </w:r>
        <w:bookmarkEnd w:id="11057"/>
      </w:del>
    </w:p>
    <w:p w14:paraId="66D5EE3C" w14:textId="3ABBA50A" w:rsidR="00F2232B" w:rsidRPr="00464E34" w:rsidDel="00CE5E77" w:rsidRDefault="00F2232B">
      <w:pPr>
        <w:pStyle w:val="Heading3"/>
        <w:rPr>
          <w:del w:id="11059" w:author="Sayali Dev" w:date="2018-02-21T15:57:00Z"/>
        </w:rPr>
        <w:pPrChange w:id="11060" w:author="Sayali Dev" w:date="2018-02-21T15:57:00Z">
          <w:pPr/>
        </w:pPrChange>
      </w:pPr>
    </w:p>
    <w:p w14:paraId="3821683C" w14:textId="458AA845" w:rsidR="00F2232B" w:rsidRPr="0075386A" w:rsidDel="00CE5E77" w:rsidRDefault="00F2232B">
      <w:pPr>
        <w:pStyle w:val="Heading3"/>
        <w:rPr>
          <w:del w:id="11061" w:author="Sayali Dev" w:date="2018-02-21T15:57:00Z"/>
        </w:rPr>
        <w:pPrChange w:id="11062" w:author="Sayali Dev" w:date="2018-02-21T15:57:00Z">
          <w:pPr/>
        </w:pPrChange>
      </w:pPr>
      <w:del w:id="11063" w:author="Sayali Dev" w:date="2018-02-21T15:57:00Z">
        <w:r w:rsidRPr="00464E34" w:rsidDel="00CE5E77">
          <w:delText xml:space="preserve">To assign </w:delText>
        </w:r>
        <w:r w:rsidDel="00CE5E77">
          <w:delText xml:space="preserve">a </w:delText>
        </w:r>
        <w:r w:rsidRPr="00464E34" w:rsidDel="00CE5E77">
          <w:delText xml:space="preserve">storage location to </w:delText>
        </w:r>
        <w:r w:rsidDel="00CE5E77">
          <w:delText>biospecimen</w:delText>
        </w:r>
        <w:r w:rsidRPr="00464E34" w:rsidDel="00CE5E77">
          <w:delText>s</w:delText>
        </w:r>
        <w:r w:rsidDel="00CE5E77">
          <w:delText xml:space="preserve"> in bulk</w:delText>
        </w:r>
        <w:r w:rsidRPr="00464E34" w:rsidDel="00CE5E77">
          <w:delText>:</w:delText>
        </w:r>
        <w:r w:rsidDel="00CE5E77">
          <w:br/>
        </w:r>
      </w:del>
    </w:p>
    <w:p w14:paraId="74A8A9F9" w14:textId="655A6993" w:rsidR="00F2232B" w:rsidDel="00CE5E77" w:rsidRDefault="00F2232B">
      <w:pPr>
        <w:pStyle w:val="Heading3"/>
        <w:rPr>
          <w:del w:id="11064" w:author="Sayali Dev" w:date="2018-02-21T15:57:00Z"/>
        </w:rPr>
        <w:pPrChange w:id="11065" w:author="Sayali Dev" w:date="2018-02-21T15:57:00Z">
          <w:pPr>
            <w:numPr>
              <w:numId w:val="159"/>
            </w:numPr>
            <w:ind w:left="720" w:hanging="360"/>
          </w:pPr>
        </w:pPrChange>
      </w:pPr>
      <w:del w:id="11066" w:author="Sayali Dev" w:date="2018-01-31T17:54:00Z">
        <w:r w:rsidDel="009A119E">
          <w:delText>Log on</w:delText>
        </w:r>
      </w:del>
      <w:del w:id="11067" w:author="Sayali Dev" w:date="2018-02-21T15:57:00Z">
        <w:r w:rsidDel="00CE5E77">
          <w:delText xml:space="preserve"> to the application using your </w:delText>
        </w:r>
      </w:del>
      <w:del w:id="11068" w:author="Sayali Dev" w:date="2018-01-31T17:55:00Z">
        <w:r w:rsidDel="00A62626">
          <w:delText>logon</w:delText>
        </w:r>
      </w:del>
      <w:del w:id="11069" w:author="Sayali Dev" w:date="2018-02-21T15:57:00Z">
        <w:r w:rsidDel="00CE5E77">
          <w:delText xml:space="preserve"> credentials. </w:delText>
        </w:r>
      </w:del>
    </w:p>
    <w:p w14:paraId="058DB00B" w14:textId="53C52F5A" w:rsidR="00F2232B" w:rsidDel="00CE5E77" w:rsidRDefault="00F2232B">
      <w:pPr>
        <w:pStyle w:val="Heading3"/>
        <w:rPr>
          <w:del w:id="11070" w:author="Sayali Dev" w:date="2018-02-21T15:57:00Z"/>
        </w:rPr>
        <w:pPrChange w:id="11071" w:author="Sayali Dev" w:date="2018-02-21T15:57:00Z">
          <w:pPr>
            <w:ind w:left="720"/>
          </w:pPr>
        </w:pPrChange>
      </w:pPr>
      <w:del w:id="11072" w:author="Sayali Dev" w:date="2018-02-21T15:57:00Z">
        <w:r w:rsidDel="00CE5E77">
          <w:delText xml:space="preserve">The CIRRASPEC home page appears. </w:delText>
        </w:r>
      </w:del>
    </w:p>
    <w:p w14:paraId="27A74FC5" w14:textId="4EB66DCE" w:rsidR="00F2232B" w:rsidDel="00CE5E77" w:rsidRDefault="00F2232B">
      <w:pPr>
        <w:pStyle w:val="Heading3"/>
        <w:rPr>
          <w:del w:id="11073" w:author="Sayali Dev" w:date="2018-02-21T15:57:00Z"/>
        </w:rPr>
        <w:pPrChange w:id="11074" w:author="Sayali Dev" w:date="2018-02-21T15:57:00Z">
          <w:pPr>
            <w:ind w:left="720"/>
          </w:pPr>
        </w:pPrChange>
      </w:pPr>
    </w:p>
    <w:p w14:paraId="58ABEDC4" w14:textId="05759D44" w:rsidR="00F2232B" w:rsidDel="00CE5E77" w:rsidRDefault="00F2232B">
      <w:pPr>
        <w:pStyle w:val="Heading3"/>
        <w:rPr>
          <w:del w:id="11075" w:author="Sayali Dev" w:date="2018-02-21T15:57:00Z"/>
        </w:rPr>
        <w:pPrChange w:id="11076" w:author="Sayali Dev" w:date="2018-02-21T15:57:00Z">
          <w:pPr>
            <w:numPr>
              <w:numId w:val="159"/>
            </w:numPr>
            <w:ind w:left="720" w:hanging="360"/>
          </w:pPr>
        </w:pPrChange>
      </w:pPr>
      <w:del w:id="11077" w:author="Sayali Dev" w:date="2018-02-21T15:57:00Z">
        <w:r w:rsidDel="00CE5E77">
          <w:delText xml:space="preserve">Point to the arrow on the </w:delText>
        </w:r>
        <w:r w:rsidRPr="0036231A" w:rsidDel="00CE5E77">
          <w:delText>BMS</w:delText>
        </w:r>
        <w:r w:rsidDel="00CE5E77">
          <w:delText xml:space="preserve"> tab, and then click Bulk Modifications. </w:delText>
        </w:r>
      </w:del>
    </w:p>
    <w:p w14:paraId="56CD50B1" w14:textId="14B25E92" w:rsidR="00F2232B" w:rsidDel="00CE5E77" w:rsidRDefault="00F2232B">
      <w:pPr>
        <w:pStyle w:val="Heading3"/>
        <w:rPr>
          <w:del w:id="11078" w:author="Sayali Dev" w:date="2018-02-21T15:57:00Z"/>
        </w:rPr>
        <w:pPrChange w:id="11079" w:author="Sayali Dev" w:date="2018-02-21T15:57:00Z">
          <w:pPr>
            <w:pStyle w:val="BodyText"/>
            <w:ind w:left="720" w:right="720"/>
          </w:pPr>
        </w:pPrChange>
      </w:pPr>
      <w:del w:id="11080" w:author="Sayali Dev" w:date="2018-02-21T15:57:00Z">
        <w:r w:rsidDel="00CE5E77">
          <w:delText xml:space="preserve">The </w:delText>
        </w:r>
        <w:r w:rsidRPr="0036231A" w:rsidDel="00CE5E77">
          <w:delText xml:space="preserve">Inventory Bulk </w:delText>
        </w:r>
        <w:r w:rsidDel="00CE5E77">
          <w:rPr>
            <w:lang w:val="en-US"/>
          </w:rPr>
          <w:delText>Modifications</w:delText>
        </w:r>
        <w:r w:rsidDel="00CE5E77">
          <w:delText xml:space="preserve"> page appears.</w:delText>
        </w:r>
      </w:del>
    </w:p>
    <w:p w14:paraId="1D9D8400" w14:textId="19E2BF63" w:rsidR="00F2232B" w:rsidDel="00CE5E77" w:rsidRDefault="00F2232B">
      <w:pPr>
        <w:pStyle w:val="Heading3"/>
        <w:rPr>
          <w:del w:id="11081" w:author="Sayali Dev" w:date="2018-02-21T15:57:00Z"/>
        </w:rPr>
        <w:pPrChange w:id="11082" w:author="Sayali Dev" w:date="2018-02-21T15:57:00Z">
          <w:pPr>
            <w:pStyle w:val="BodyText"/>
            <w:ind w:left="720" w:right="720"/>
          </w:pPr>
        </w:pPrChange>
      </w:pPr>
    </w:p>
    <w:p w14:paraId="3EDDA47B" w14:textId="1CD05F73" w:rsidR="00F2232B" w:rsidDel="00CE5E77" w:rsidRDefault="00F2232B">
      <w:pPr>
        <w:pStyle w:val="Heading3"/>
        <w:rPr>
          <w:del w:id="11083" w:author="Sayali Dev" w:date="2018-02-21T15:57:00Z"/>
        </w:rPr>
        <w:pPrChange w:id="11084" w:author="Sayali Dev" w:date="2018-02-21T15:57:00Z">
          <w:pPr>
            <w:pStyle w:val="BodyText"/>
            <w:numPr>
              <w:numId w:val="159"/>
            </w:numPr>
            <w:ind w:left="720" w:right="720" w:hanging="360"/>
          </w:pPr>
        </w:pPrChange>
      </w:pPr>
      <w:del w:id="11085" w:author="Sayali Dev" w:date="2018-02-21T15:57:00Z">
        <w:r w:rsidDel="00CE5E77">
          <w:delText xml:space="preserve">Click the </w:delText>
        </w:r>
        <w:r w:rsidRPr="0066516F" w:rsidDel="00CE5E77">
          <w:delText>Search Inventory</w:delText>
        </w:r>
        <w:r w:rsidDel="00CE5E77">
          <w:delText xml:space="preserve"> link, and then select the biospecimens that you want to add.</w:delText>
        </w:r>
      </w:del>
    </w:p>
    <w:p w14:paraId="57FBCA2A" w14:textId="57C47E3E" w:rsidR="00F2232B" w:rsidDel="00CE5E77" w:rsidRDefault="00F2232B">
      <w:pPr>
        <w:pStyle w:val="Heading3"/>
        <w:rPr>
          <w:del w:id="11086" w:author="Sayali Dev" w:date="2018-02-21T15:57:00Z"/>
        </w:rPr>
        <w:pPrChange w:id="11087" w:author="Sayali Dev" w:date="2018-02-21T15:57:00Z">
          <w:pPr>
            <w:pStyle w:val="BodyText"/>
            <w:ind w:left="720" w:right="720"/>
          </w:pPr>
        </w:pPrChange>
      </w:pPr>
      <w:del w:id="11088" w:author="Sayali Dev" w:date="2018-02-21T15:57:00Z">
        <w:r w:rsidDel="00CE5E77">
          <w:delText xml:space="preserve">The </w:delText>
        </w:r>
        <w:r w:rsidRPr="00E02D03" w:rsidDel="00CE5E77">
          <w:delText xml:space="preserve">Inventory Bulk </w:delText>
        </w:r>
        <w:r w:rsidDel="00CE5E77">
          <w:rPr>
            <w:lang w:val="en-US"/>
          </w:rPr>
          <w:delText>Modifications</w:delText>
        </w:r>
        <w:r w:rsidDel="00CE5E77">
          <w:delText xml:space="preserve"> page displays the biospecimens that you selected.</w:delText>
        </w:r>
      </w:del>
    </w:p>
    <w:p w14:paraId="71879209" w14:textId="282BF9A6" w:rsidR="00F2232B" w:rsidDel="00CE5E77" w:rsidRDefault="00F2232B">
      <w:pPr>
        <w:pStyle w:val="Heading3"/>
        <w:rPr>
          <w:del w:id="11089" w:author="Sayali Dev" w:date="2018-02-21T15:57:00Z"/>
        </w:rPr>
        <w:pPrChange w:id="11090" w:author="Sayali Dev" w:date="2018-02-21T15:57:00Z">
          <w:pPr>
            <w:pStyle w:val="BodyText"/>
            <w:ind w:left="720" w:right="720"/>
          </w:pPr>
        </w:pPrChange>
      </w:pPr>
    </w:p>
    <w:p w14:paraId="78FA48DF" w14:textId="47B9F7DF" w:rsidR="00F2232B" w:rsidRPr="00E061B2" w:rsidDel="00CE5E77" w:rsidRDefault="00F2232B">
      <w:pPr>
        <w:pStyle w:val="Heading3"/>
        <w:rPr>
          <w:del w:id="11091" w:author="Sayali Dev" w:date="2018-02-21T15:57:00Z"/>
        </w:rPr>
        <w:pPrChange w:id="11092" w:author="Sayali Dev" w:date="2018-02-21T15:57:00Z">
          <w:pPr>
            <w:pStyle w:val="BodyText"/>
            <w:numPr>
              <w:numId w:val="159"/>
            </w:numPr>
            <w:ind w:left="720" w:right="720" w:hanging="360"/>
          </w:pPr>
        </w:pPrChange>
      </w:pPr>
      <w:del w:id="11093" w:author="Sayali Dev" w:date="2018-02-21T15:57:00Z">
        <w:r w:rsidRPr="00095569" w:rsidDel="00CE5E77">
          <w:delText xml:space="preserve">In the </w:delText>
        </w:r>
        <w:r w:rsidRPr="00746767" w:rsidDel="00CE5E77">
          <w:delText>Search Samples and Worklists</w:delText>
        </w:r>
        <w:r w:rsidRPr="00095569" w:rsidDel="00CE5E77">
          <w:delText xml:space="preserve"> window, search, </w:delText>
        </w:r>
        <w:r w:rsidDel="00CE5E77">
          <w:delText xml:space="preserve">select </w:delText>
        </w:r>
        <w:r w:rsidRPr="00095569" w:rsidDel="00CE5E77">
          <w:delText xml:space="preserve">and add </w:delText>
        </w:r>
        <w:r w:rsidDel="00CE5E77">
          <w:delText xml:space="preserve">the biospecimens </w:delText>
        </w:r>
        <w:r w:rsidRPr="00095569" w:rsidDel="00CE5E77">
          <w:delText xml:space="preserve">for which </w:delText>
        </w:r>
        <w:r w:rsidDel="00CE5E77">
          <w:delText xml:space="preserve">you want to </w:delText>
        </w:r>
        <w:r w:rsidRPr="00095569" w:rsidDel="00CE5E77">
          <w:delText>assign a storage location.</w:delText>
        </w:r>
        <w:r w:rsidRPr="00E061B2" w:rsidDel="00CE5E77">
          <w:delText xml:space="preserve"> </w:delText>
        </w:r>
      </w:del>
    </w:p>
    <w:p w14:paraId="34CA788A" w14:textId="09A2AFEF" w:rsidR="00F2232B" w:rsidRPr="00E061B2" w:rsidDel="00CE5E77" w:rsidRDefault="00F2232B">
      <w:pPr>
        <w:pStyle w:val="Heading3"/>
        <w:rPr>
          <w:del w:id="11094" w:author="Sayali Dev" w:date="2018-02-21T15:57:00Z"/>
        </w:rPr>
        <w:pPrChange w:id="11095" w:author="Sayali Dev" w:date="2018-02-21T15:57:00Z">
          <w:pPr>
            <w:pStyle w:val="BodyText"/>
            <w:ind w:left="720" w:right="720"/>
          </w:pPr>
        </w:pPrChange>
      </w:pPr>
      <w:del w:id="11096" w:author="Sayali Dev" w:date="2018-02-21T15:57:00Z">
        <w:r w:rsidDel="00CE5E77">
          <w:delText xml:space="preserve">The </w:delText>
        </w:r>
        <w:r w:rsidRPr="00746767" w:rsidDel="00CE5E77">
          <w:delText xml:space="preserve">Inventory Bulk </w:delText>
        </w:r>
        <w:r w:rsidDel="00CE5E77">
          <w:rPr>
            <w:lang w:val="en-US"/>
          </w:rPr>
          <w:delText>Modifications</w:delText>
        </w:r>
        <w:r w:rsidDel="00CE5E77">
          <w:delText xml:space="preserve"> page displays the biospecimens that you selected.</w:delText>
        </w:r>
        <w:r w:rsidRPr="00E061B2" w:rsidDel="00CE5E77">
          <w:delText xml:space="preserve"> </w:delText>
        </w:r>
      </w:del>
    </w:p>
    <w:p w14:paraId="567F24C4" w14:textId="06D0474E" w:rsidR="00F2232B" w:rsidDel="00CE5E77" w:rsidRDefault="00F2232B">
      <w:pPr>
        <w:pStyle w:val="Heading3"/>
        <w:rPr>
          <w:del w:id="11097" w:author="Sayali Dev" w:date="2018-02-21T15:57:00Z"/>
          <w:lang w:val="en-US"/>
        </w:rPr>
        <w:pPrChange w:id="11098" w:author="Sayali Dev" w:date="2018-02-21T15:57:00Z">
          <w:pPr>
            <w:pStyle w:val="BodyText"/>
            <w:ind w:left="720" w:right="720"/>
          </w:pPr>
        </w:pPrChange>
      </w:pPr>
      <w:del w:id="11099" w:author="Sayali Dev" w:date="2018-02-21T15:57:00Z">
        <w:r w:rsidRPr="007B07BB" w:rsidDel="00CE5E77">
          <w:rPr>
            <w:lang w:val="en-US"/>
          </w:rPr>
          <w:delText>Note:</w:delText>
        </w:r>
        <w:r w:rsidDel="00CE5E77">
          <w:rPr>
            <w:lang w:val="en-US"/>
          </w:rPr>
          <w:delText xml:space="preserve"> For information about using the </w:delText>
        </w:r>
        <w:r w:rsidRPr="00746767" w:rsidDel="00CE5E77">
          <w:rPr>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lang w:val="en-US"/>
          </w:rPr>
          <w:delText>Using the Search Samples and Worklists Window</w:delText>
        </w:r>
        <w:r w:rsidR="00CE5E77" w:rsidDel="00CE5E77">
          <w:rPr>
            <w:rStyle w:val="Hyperlink"/>
          </w:rPr>
          <w:fldChar w:fldCharType="end"/>
        </w:r>
        <w:r w:rsidDel="00CE5E77">
          <w:rPr>
            <w:lang w:val="en-US"/>
          </w:rPr>
          <w:delText xml:space="preserve">. </w:delText>
        </w:r>
      </w:del>
    </w:p>
    <w:p w14:paraId="66B25CDA" w14:textId="7F4C1D0D" w:rsidR="00F2232B" w:rsidRPr="00B21DD0" w:rsidDel="00CE5E77" w:rsidRDefault="00F2232B">
      <w:pPr>
        <w:pStyle w:val="Heading3"/>
        <w:rPr>
          <w:del w:id="11100" w:author="Sayali Dev" w:date="2018-02-21T15:57:00Z"/>
          <w:lang w:val="en-US"/>
        </w:rPr>
        <w:pPrChange w:id="11101" w:author="Sayali Dev" w:date="2018-02-21T15:57:00Z">
          <w:pPr>
            <w:pStyle w:val="BodyText"/>
            <w:ind w:left="720" w:right="720"/>
          </w:pPr>
        </w:pPrChange>
      </w:pPr>
    </w:p>
    <w:p w14:paraId="63A0F561" w14:textId="7E6E5849" w:rsidR="00F2232B" w:rsidDel="00CE5E77" w:rsidRDefault="00F2232B">
      <w:pPr>
        <w:pStyle w:val="Heading3"/>
        <w:rPr>
          <w:del w:id="11102" w:author="Sayali Dev" w:date="2018-02-21T15:57:00Z"/>
        </w:rPr>
        <w:pPrChange w:id="11103" w:author="Sayali Dev" w:date="2018-02-21T15:57:00Z">
          <w:pPr>
            <w:pStyle w:val="BodyText"/>
            <w:numPr>
              <w:numId w:val="159"/>
            </w:numPr>
            <w:ind w:left="720" w:right="720" w:hanging="360"/>
          </w:pPr>
        </w:pPrChange>
      </w:pPr>
      <w:del w:id="11104" w:author="Sayali Dev" w:date="2018-02-21T15:57:00Z">
        <w:r w:rsidRPr="00CE3865" w:rsidDel="00CE5E77">
          <w:rPr>
            <w:lang w:val="en-US"/>
          </w:rPr>
          <w:delText xml:space="preserve">On </w:delText>
        </w:r>
        <w:r w:rsidDel="00CE5E77">
          <w:rPr>
            <w:lang w:val="en-US"/>
          </w:rPr>
          <w:delText>the list of biospecimens on</w:delText>
        </w:r>
        <w:r w:rsidRPr="00CE3865" w:rsidDel="00CE5E77">
          <w:rPr>
            <w:lang w:val="en-US"/>
          </w:rPr>
          <w:delText xml:space="preserve"> the</w:delText>
        </w:r>
        <w:r w:rsidRPr="00AB077F" w:rsidDel="00CE5E77">
          <w:rPr>
            <w:lang w:val="en-US"/>
          </w:rPr>
          <w:delText xml:space="preserve"> </w:delText>
        </w:r>
        <w:r w:rsidRPr="00AB077F" w:rsidDel="00CE5E77">
          <w:delText xml:space="preserve">Inventory Bulk </w:delText>
        </w:r>
        <w:r w:rsidDel="00CE5E77">
          <w:rPr>
            <w:lang w:val="en-US"/>
          </w:rPr>
          <w:delText>Modifications</w:delText>
        </w:r>
        <w:r w:rsidDel="00CE5E77">
          <w:delText xml:space="preserve"> page</w:delText>
        </w:r>
        <w:r w:rsidDel="00CE5E77">
          <w:rPr>
            <w:lang w:val="en-US"/>
          </w:rPr>
          <w:delText>, s</w:delText>
        </w:r>
        <w:r w:rsidDel="00CE5E77">
          <w:delText xml:space="preserve">elect the checkboxes of the biospecimens </w:delText>
        </w:r>
        <w:r w:rsidDel="00CE5E77">
          <w:rPr>
            <w:lang w:val="en-US"/>
          </w:rPr>
          <w:delText>f</w:delText>
        </w:r>
        <w:r w:rsidDel="00CE5E77">
          <w:delText>o</w:delText>
        </w:r>
        <w:r w:rsidDel="00CE5E77">
          <w:rPr>
            <w:lang w:val="en-US"/>
          </w:rPr>
          <w:delText>r</w:delText>
        </w:r>
        <w:r w:rsidDel="00CE5E77">
          <w:delText xml:space="preserve"> which you want to assign </w:delText>
        </w:r>
        <w:r w:rsidDel="00CE5E77">
          <w:rPr>
            <w:lang w:val="en-US"/>
          </w:rPr>
          <w:delText xml:space="preserve">a </w:delText>
        </w:r>
        <w:r w:rsidDel="00CE5E77">
          <w:delText>storage</w:delText>
        </w:r>
        <w:r w:rsidDel="00CE5E77">
          <w:rPr>
            <w:lang w:val="en-US"/>
          </w:rPr>
          <w:delText xml:space="preserve"> location</w:delText>
        </w:r>
        <w:r w:rsidDel="00CE5E77">
          <w:delText xml:space="preserve">. </w:delText>
        </w:r>
        <w:r w:rsidDel="00CE5E77">
          <w:br/>
        </w:r>
        <w:r w:rsidRPr="00A02E24" w:rsidDel="00CE5E77">
          <w:delText>Note</w:delText>
        </w:r>
        <w:r w:rsidRPr="00EA3CC0" w:rsidDel="00CE5E77">
          <w:delText>:</w:delText>
        </w:r>
        <w:r w:rsidRPr="00A02E24" w:rsidDel="00CE5E77">
          <w:delText xml:space="preserve"> </w:delText>
        </w:r>
      </w:del>
    </w:p>
    <w:p w14:paraId="30F27071" w14:textId="07DBAC53" w:rsidR="00F2232B" w:rsidDel="00CE5E77" w:rsidRDefault="00F2232B">
      <w:pPr>
        <w:pStyle w:val="Heading3"/>
        <w:rPr>
          <w:del w:id="11105" w:author="Sayali Dev" w:date="2018-02-21T15:57:00Z"/>
        </w:rPr>
        <w:pPrChange w:id="11106" w:author="Sayali Dev" w:date="2018-02-21T15:57:00Z">
          <w:pPr>
            <w:pStyle w:val="BodyText"/>
            <w:numPr>
              <w:numId w:val="160"/>
            </w:numPr>
            <w:ind w:left="1440" w:right="720" w:hanging="360"/>
          </w:pPr>
        </w:pPrChange>
      </w:pPr>
      <w:del w:id="11107" w:author="Sayali Dev" w:date="2018-02-21T15:57:00Z">
        <w:r w:rsidDel="00CE5E77">
          <w:delText xml:space="preserve">To </w:delText>
        </w:r>
        <w:r w:rsidDel="00CE5E77">
          <w:rPr>
            <w:lang w:val="en-US"/>
          </w:rPr>
          <w:delText>select</w:delText>
        </w:r>
        <w:r w:rsidDel="00CE5E77">
          <w:delText xml:space="preserve"> all biospecimens, select the checkbox on the gray header. </w:delText>
        </w:r>
      </w:del>
    </w:p>
    <w:p w14:paraId="5FD06F99" w14:textId="4BB64700" w:rsidR="00F2232B" w:rsidDel="00CE5E77" w:rsidRDefault="00F2232B">
      <w:pPr>
        <w:pStyle w:val="Heading3"/>
        <w:rPr>
          <w:del w:id="11108" w:author="Sayali Dev" w:date="2018-02-21T15:57:00Z"/>
        </w:rPr>
        <w:pPrChange w:id="11109" w:author="Sayali Dev" w:date="2018-02-21T15:57:00Z">
          <w:pPr>
            <w:pStyle w:val="BodyText"/>
            <w:numPr>
              <w:numId w:val="160"/>
            </w:numPr>
            <w:ind w:left="1440" w:right="720" w:hanging="360"/>
          </w:pPr>
        </w:pPrChange>
      </w:pPr>
      <w:del w:id="11110" w:author="Sayali Dev" w:date="2018-02-21T15:57:00Z">
        <w:r w:rsidDel="00CE5E77">
          <w:delText xml:space="preserve">The biospecimens must not have the </w:delText>
        </w:r>
        <w:r w:rsidRPr="00EA3CC0" w:rsidDel="00CE5E77">
          <w:delText>Checked Out</w:delText>
        </w:r>
        <w:r w:rsidDel="00CE5E77">
          <w:delText xml:space="preserve">, </w:delText>
        </w:r>
        <w:r w:rsidRPr="00EA3CC0" w:rsidDel="00CE5E77">
          <w:delText>Reserved</w:delText>
        </w:r>
        <w:r w:rsidDel="00CE5E77">
          <w:delText xml:space="preserve">, </w:delText>
        </w:r>
        <w:r w:rsidRPr="00EA3CC0" w:rsidDel="00CE5E77">
          <w:delText>Deleted</w:delText>
        </w:r>
        <w:r w:rsidRPr="00DD21BF" w:rsidDel="00CE5E77">
          <w:delText>,</w:delText>
        </w:r>
        <w:r w:rsidDel="00CE5E77">
          <w:delText xml:space="preserve"> or </w:delText>
        </w:r>
        <w:r w:rsidRPr="00EA3CC0" w:rsidDel="00CE5E77">
          <w:delText>Distributed</w:delText>
        </w:r>
        <w:r w:rsidDel="00CE5E77">
          <w:delText xml:space="preserve"> status.</w:delText>
        </w:r>
      </w:del>
    </w:p>
    <w:p w14:paraId="5A562489" w14:textId="2ACEA990" w:rsidR="00F2232B" w:rsidDel="00CE5E77" w:rsidRDefault="00F2232B">
      <w:pPr>
        <w:pStyle w:val="Heading3"/>
        <w:rPr>
          <w:del w:id="11111" w:author="Sayali Dev" w:date="2018-02-21T15:57:00Z"/>
        </w:rPr>
        <w:pPrChange w:id="11112" w:author="Sayali Dev" w:date="2018-02-21T15:57:00Z">
          <w:pPr>
            <w:pStyle w:val="BodyText"/>
            <w:ind w:left="720" w:right="720"/>
          </w:pPr>
        </w:pPrChange>
      </w:pPr>
    </w:p>
    <w:p w14:paraId="35C48173" w14:textId="06C43D75" w:rsidR="00F2232B" w:rsidDel="00CE5E77" w:rsidRDefault="00F2232B">
      <w:pPr>
        <w:pStyle w:val="Heading3"/>
        <w:rPr>
          <w:del w:id="11113" w:author="Sayali Dev" w:date="2018-02-21T15:57:00Z"/>
        </w:rPr>
        <w:pPrChange w:id="11114" w:author="Sayali Dev" w:date="2018-02-21T15:57:00Z">
          <w:pPr>
            <w:pStyle w:val="BodyText"/>
            <w:numPr>
              <w:numId w:val="159"/>
            </w:numPr>
            <w:ind w:left="720" w:right="720" w:hanging="360"/>
          </w:pPr>
        </w:pPrChange>
      </w:pPr>
      <w:del w:id="11115" w:author="Sayali Dev" w:date="2018-02-21T15:57:00Z">
        <w:r w:rsidDel="00CE5E77">
          <w:delText xml:space="preserve">In the </w:delText>
        </w:r>
        <w:r w:rsidRPr="00A02E24" w:rsidDel="00CE5E77">
          <w:delText>Actions</w:delText>
        </w:r>
        <w:r w:rsidDel="00CE5E77">
          <w:delText xml:space="preserve"> list, click Assign Storage Location, and then click </w:delText>
        </w:r>
        <w:r w:rsidRPr="00227EB9" w:rsidDel="00CE5E77">
          <w:delText>INI</w:delText>
        </w:r>
        <w:r w:rsidRPr="00FD3AEB" w:rsidDel="00CE5E77">
          <w:delText>TIATE</w:delText>
        </w:r>
        <w:r w:rsidDel="00CE5E77">
          <w:delText xml:space="preserve">. </w:delText>
        </w:r>
        <w:r w:rsidDel="00CE5E77">
          <w:br/>
        </w:r>
        <w:r w:rsidRPr="00E63C3C" w:rsidDel="00CE5E77">
          <w:delText xml:space="preserve">The </w:delText>
        </w:r>
        <w:r w:rsidRPr="00C2292F" w:rsidDel="00CE5E77">
          <w:delText>Bulk Storage Assignment</w:delText>
        </w:r>
        <w:r w:rsidRPr="00E63C3C" w:rsidDel="00CE5E77">
          <w:delText xml:space="preserve"> </w:delText>
        </w:r>
        <w:r w:rsidDel="00CE5E77">
          <w:delText>wi</w:delText>
        </w:r>
        <w:r w:rsidRPr="00E63C3C" w:rsidDel="00CE5E77">
          <w:delText>ndow</w:delText>
        </w:r>
        <w:r w:rsidDel="00CE5E77">
          <w:delText xml:space="preserve"> appears. </w:delText>
        </w:r>
        <w:r w:rsidDel="00CE5E77">
          <w:br/>
        </w:r>
      </w:del>
    </w:p>
    <w:p w14:paraId="4EA6DEE9" w14:textId="286B4792" w:rsidR="00F2232B" w:rsidDel="00CE5E77" w:rsidRDefault="00F2232B">
      <w:pPr>
        <w:pStyle w:val="Heading3"/>
        <w:rPr>
          <w:del w:id="11116" w:author="Sayali Dev" w:date="2018-02-21T15:57:00Z"/>
        </w:rPr>
        <w:pPrChange w:id="11117" w:author="Sayali Dev" w:date="2018-02-21T15:57:00Z">
          <w:pPr>
            <w:pStyle w:val="BodyText"/>
            <w:ind w:left="720" w:right="720"/>
          </w:pPr>
        </w:pPrChange>
      </w:pPr>
      <w:del w:id="11118" w:author="Sayali Dev" w:date="2018-02-21T15:57:00Z">
        <w:r w:rsidDel="00CE5E77">
          <w:rPr>
            <w:noProof/>
          </w:rPr>
          <w:drawing>
            <wp:inline distT="0" distB="0" distL="0" distR="0" wp14:anchorId="4CD44D07" wp14:editId="079BF604">
              <wp:extent cx="6226992" cy="1492250"/>
              <wp:effectExtent l="19050" t="19050" r="2159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48301" cy="1497356"/>
                      </a:xfrm>
                      <a:prstGeom prst="rect">
                        <a:avLst/>
                      </a:prstGeom>
                      <a:ln w="3175">
                        <a:solidFill>
                          <a:schemeClr val="tx1"/>
                        </a:solidFill>
                      </a:ln>
                    </pic:spPr>
                  </pic:pic>
                </a:graphicData>
              </a:graphic>
            </wp:inline>
          </w:drawing>
        </w:r>
      </w:del>
    </w:p>
    <w:p w14:paraId="72C26B15" w14:textId="03ADEA12" w:rsidR="00F2232B" w:rsidDel="00CE5E77" w:rsidRDefault="00F2232B">
      <w:pPr>
        <w:pStyle w:val="Heading3"/>
        <w:rPr>
          <w:del w:id="11119" w:author="Sayali Dev" w:date="2018-02-21T15:57:00Z"/>
        </w:rPr>
        <w:pPrChange w:id="11120" w:author="Sayali Dev" w:date="2018-02-21T15:57:00Z">
          <w:pPr>
            <w:pStyle w:val="Figure"/>
            <w:tabs>
              <w:tab w:val="clear" w:pos="1710"/>
              <w:tab w:val="num" w:pos="1800"/>
            </w:tabs>
            <w:ind w:left="1152" w:hanging="432"/>
          </w:pPr>
        </w:pPrChange>
      </w:pPr>
      <w:del w:id="11121" w:author="Sayali Dev" w:date="2018-02-21T15:57:00Z">
        <w:r w:rsidDel="00CE5E77">
          <w:delText xml:space="preserve"> Bulk Storage Assignment window</w:delText>
        </w:r>
        <w:r w:rsidDel="00CE5E77">
          <w:br/>
        </w:r>
      </w:del>
    </w:p>
    <w:p w14:paraId="2792E7B0" w14:textId="199961CC" w:rsidR="00F2232B" w:rsidDel="00CE5E77" w:rsidRDefault="00F2232B">
      <w:pPr>
        <w:pStyle w:val="Heading3"/>
        <w:rPr>
          <w:del w:id="11122" w:author="Sayali Dev" w:date="2018-02-21T15:57:00Z"/>
        </w:rPr>
        <w:pPrChange w:id="11123" w:author="Sayali Dev" w:date="2018-02-21T15:57:00Z">
          <w:pPr>
            <w:numPr>
              <w:numId w:val="218"/>
            </w:numPr>
            <w:ind w:left="720" w:hanging="360"/>
          </w:pPr>
        </w:pPrChange>
      </w:pPr>
      <w:del w:id="11124" w:author="Sayali Dev" w:date="2018-02-21T15:57:00Z">
        <w:r w:rsidDel="00CE5E77">
          <w:delText xml:space="preserve">Enter appropriate information in each field. Following table lists each field and its description. </w:delText>
        </w:r>
      </w:del>
    </w:p>
    <w:p w14:paraId="49CF0382" w14:textId="2C49995D" w:rsidR="00F2232B" w:rsidDel="00CE5E77" w:rsidRDefault="00F2232B">
      <w:pPr>
        <w:pStyle w:val="Heading3"/>
        <w:rPr>
          <w:del w:id="11125" w:author="Sayali Dev" w:date="2018-02-21T15:57:00Z"/>
        </w:rPr>
        <w:pPrChange w:id="11126" w:author="Sayali Dev" w:date="2018-02-21T15:57:00Z">
          <w:pPr>
            <w:pStyle w:val="BodyText"/>
            <w:ind w:left="720" w:right="540"/>
          </w:pPr>
        </w:pPrChange>
      </w:pPr>
    </w:p>
    <w:p w14:paraId="25C67163" w14:textId="7B80F871" w:rsidR="00F2232B" w:rsidRPr="00E63C3C" w:rsidDel="00CE5E77" w:rsidRDefault="00F2232B">
      <w:pPr>
        <w:pStyle w:val="Heading3"/>
        <w:rPr>
          <w:del w:id="11127" w:author="Sayali Dev" w:date="2018-02-21T15:57:00Z"/>
        </w:rPr>
        <w:pPrChange w:id="11128" w:author="Sayali Dev" w:date="2018-02-21T15:57:00Z">
          <w:pPr>
            <w:pStyle w:val="Caption"/>
            <w:ind w:firstLine="720"/>
          </w:pPr>
        </w:pPrChange>
      </w:pPr>
      <w:del w:id="11129" w:author="Sayali Dev" w:date="2018-02-21T15:57: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11130" w:author="Sayali Dev" w:date="2018-02-02T13:47:00Z">
        <w:r w:rsidDel="00EB76E3">
          <w:rPr>
            <w:noProof/>
          </w:rPr>
          <w:delText>61</w:delText>
        </w:r>
      </w:del>
      <w:del w:id="11131" w:author="Sayali Dev" w:date="2018-02-21T15:57:00Z">
        <w:r w:rsidR="00CE5E77" w:rsidDel="00CE5E77">
          <w:rPr>
            <w:noProof/>
          </w:rPr>
          <w:fldChar w:fldCharType="end"/>
        </w:r>
        <w:r w:rsidDel="00CE5E77">
          <w:delText>: Assigning storage location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rsidDel="00CE5E77" w14:paraId="5FA7DE54" w14:textId="69A0B4B8" w:rsidTr="00F2232B">
        <w:trPr>
          <w:cantSplit/>
          <w:trHeight w:val="288"/>
          <w:tblHeader/>
          <w:del w:id="11132" w:author="Sayali Dev" w:date="2018-02-21T15:57:00Z"/>
        </w:trPr>
        <w:tc>
          <w:tcPr>
            <w:tcW w:w="1890" w:type="dxa"/>
            <w:shd w:val="clear" w:color="auto" w:fill="BFBFBF"/>
            <w:vAlign w:val="center"/>
          </w:tcPr>
          <w:p w14:paraId="48F8B0AA" w14:textId="1A0B058F" w:rsidR="00F2232B" w:rsidRPr="007A152E" w:rsidDel="00CE5E77" w:rsidRDefault="00F2232B">
            <w:pPr>
              <w:pStyle w:val="Heading3"/>
              <w:rPr>
                <w:del w:id="11133" w:author="Sayali Dev" w:date="2018-02-21T15:57:00Z"/>
              </w:rPr>
              <w:pPrChange w:id="11134" w:author="Sayali Dev" w:date="2018-02-21T15:57:00Z">
                <w:pPr/>
              </w:pPrChange>
            </w:pPr>
            <w:del w:id="11135" w:author="Sayali Dev" w:date="2018-02-21T15:57:00Z">
              <w:r w:rsidDel="00CE5E77">
                <w:delText>Field</w:delText>
              </w:r>
            </w:del>
          </w:p>
        </w:tc>
        <w:tc>
          <w:tcPr>
            <w:tcW w:w="7920" w:type="dxa"/>
            <w:shd w:val="clear" w:color="auto" w:fill="BFBFBF"/>
            <w:vAlign w:val="center"/>
          </w:tcPr>
          <w:p w14:paraId="079E5176" w14:textId="5808EE09" w:rsidR="00F2232B" w:rsidRPr="007A152E" w:rsidDel="00CE5E77" w:rsidRDefault="00F2232B">
            <w:pPr>
              <w:pStyle w:val="Heading3"/>
              <w:rPr>
                <w:del w:id="11136" w:author="Sayali Dev" w:date="2018-02-21T15:57:00Z"/>
              </w:rPr>
              <w:pPrChange w:id="11137" w:author="Sayali Dev" w:date="2018-02-21T15:57:00Z">
                <w:pPr/>
              </w:pPrChange>
            </w:pPr>
            <w:del w:id="11138" w:author="Sayali Dev" w:date="2018-02-21T15:57:00Z">
              <w:r w:rsidRPr="007A152E" w:rsidDel="00CE5E77">
                <w:delText>Description</w:delText>
              </w:r>
            </w:del>
          </w:p>
        </w:tc>
      </w:tr>
      <w:tr w:rsidR="00F2232B" w:rsidDel="00CE5E77" w14:paraId="5C9BE6BB" w14:textId="1DE99DE5" w:rsidTr="00F2232B">
        <w:trPr>
          <w:cantSplit/>
          <w:trHeight w:val="288"/>
          <w:del w:id="11139" w:author="Sayali Dev" w:date="2018-02-21T15:57:00Z"/>
        </w:trPr>
        <w:tc>
          <w:tcPr>
            <w:tcW w:w="1890" w:type="dxa"/>
            <w:vAlign w:val="center"/>
          </w:tcPr>
          <w:p w14:paraId="46091AC6" w14:textId="5E591CE9" w:rsidR="00F2232B" w:rsidDel="00CE5E77" w:rsidRDefault="00F2232B">
            <w:pPr>
              <w:pStyle w:val="Heading3"/>
              <w:rPr>
                <w:del w:id="11140" w:author="Sayali Dev" w:date="2018-02-21T15:57:00Z"/>
              </w:rPr>
              <w:pPrChange w:id="11141" w:author="Sayali Dev" w:date="2018-02-21T15:57:00Z">
                <w:pPr/>
              </w:pPrChange>
            </w:pPr>
            <w:del w:id="11142" w:author="Sayali Dev" w:date="2018-02-21T15:57:00Z">
              <w:r w:rsidDel="00CE5E77">
                <w:delText>Position Assignment Direction</w:delText>
              </w:r>
            </w:del>
          </w:p>
        </w:tc>
        <w:tc>
          <w:tcPr>
            <w:tcW w:w="7920" w:type="dxa"/>
            <w:vAlign w:val="center"/>
          </w:tcPr>
          <w:p w14:paraId="66550B19" w14:textId="556B08C0" w:rsidR="00F2232B" w:rsidDel="00CE5E77" w:rsidRDefault="00F2232B">
            <w:pPr>
              <w:pStyle w:val="Heading3"/>
              <w:rPr>
                <w:del w:id="11143" w:author="Sayali Dev" w:date="2018-02-21T15:57:00Z"/>
              </w:rPr>
              <w:pPrChange w:id="11144" w:author="Sayali Dev" w:date="2018-02-21T15:57:00Z">
                <w:pPr/>
              </w:pPrChange>
            </w:pPr>
            <w:del w:id="11145" w:author="Sayali Dev" w:date="2018-02-21T15:57:00Z">
              <w:r w:rsidDel="00CE5E77">
                <w:delText xml:space="preserve">Click the appropriate direction for assigning a storage location to each of the biospecimens. </w:delText>
              </w:r>
            </w:del>
          </w:p>
          <w:p w14:paraId="6797B0DF" w14:textId="14CB63C9" w:rsidR="00F2232B" w:rsidDel="00CE5E77" w:rsidRDefault="00F2232B">
            <w:pPr>
              <w:pStyle w:val="Heading3"/>
              <w:rPr>
                <w:del w:id="11146" w:author="Sayali Dev" w:date="2018-02-21T15:57:00Z"/>
              </w:rPr>
              <w:pPrChange w:id="11147" w:author="Sayali Dev" w:date="2018-02-21T15:57:00Z">
                <w:pPr/>
              </w:pPrChange>
            </w:pPr>
            <w:del w:id="11148" w:author="Sayali Dev" w:date="2018-02-21T15:57:00Z">
              <w:r w:rsidRPr="00D52B0B" w:rsidDel="00CE5E77">
                <w:delText xml:space="preserve">Note: </w:delText>
              </w:r>
            </w:del>
          </w:p>
          <w:p w14:paraId="41693F57" w14:textId="090833CE" w:rsidR="00F2232B" w:rsidDel="00CE5E77" w:rsidRDefault="00F2232B">
            <w:pPr>
              <w:pStyle w:val="Heading3"/>
              <w:rPr>
                <w:del w:id="11149" w:author="Sayali Dev" w:date="2018-02-21T15:57:00Z"/>
              </w:rPr>
              <w:pPrChange w:id="11150" w:author="Sayali Dev" w:date="2018-02-21T15:57:00Z">
                <w:pPr>
                  <w:numPr>
                    <w:numId w:val="106"/>
                  </w:numPr>
                  <w:ind w:left="720" w:hanging="360"/>
                </w:pPr>
              </w:pPrChange>
            </w:pPr>
            <w:del w:id="11151" w:author="Sayali Dev" w:date="2018-02-21T15:57:00Z">
              <w:r w:rsidDel="00CE5E77">
                <w:delText>The a</w:delText>
              </w:r>
              <w:r w:rsidRPr="00D52B0B" w:rsidDel="00CE5E77">
                <w:delText xml:space="preserve">rrow icon </w:delText>
              </w:r>
              <w:r w:rsidDel="00CE5E77">
                <w:delText xml:space="preserve">that goes </w:delText>
              </w:r>
              <w:r w:rsidRPr="00D52B0B" w:rsidDel="00CE5E77">
                <w:delText xml:space="preserve">right and left </w:delText>
              </w:r>
              <w:r w:rsidDel="00CE5E77">
                <w:delText>depicts assignment of biospecimens to available cells</w:delText>
              </w:r>
              <w:r w:rsidRPr="00D52B0B" w:rsidDel="00CE5E77">
                <w:delText xml:space="preserve"> </w:delText>
              </w:r>
              <w:r w:rsidDel="00CE5E77">
                <w:delText xml:space="preserve">on the storage map </w:delText>
              </w:r>
              <w:r w:rsidRPr="00D52B0B" w:rsidDel="00CE5E77">
                <w:delText>in horizontal rows</w:delText>
              </w:r>
              <w:r w:rsidDel="00CE5E77">
                <w:delText xml:space="preserve">. </w:delText>
              </w:r>
            </w:del>
          </w:p>
          <w:p w14:paraId="7DAFCEC2" w14:textId="3E034137" w:rsidR="00F2232B" w:rsidDel="00CE5E77" w:rsidRDefault="00F2232B">
            <w:pPr>
              <w:pStyle w:val="Heading3"/>
              <w:rPr>
                <w:del w:id="11152" w:author="Sayali Dev" w:date="2018-02-21T15:57:00Z"/>
              </w:rPr>
              <w:pPrChange w:id="11153" w:author="Sayali Dev" w:date="2018-02-21T15:57:00Z">
                <w:pPr>
                  <w:numPr>
                    <w:numId w:val="106"/>
                  </w:numPr>
                  <w:ind w:left="720" w:hanging="360"/>
                </w:pPr>
              </w:pPrChange>
            </w:pPr>
            <w:del w:id="11154" w:author="Sayali Dev" w:date="2018-02-21T15:57:00Z">
              <w:r w:rsidDel="00CE5E77">
                <w:delText xml:space="preserve">The </w:delText>
              </w:r>
              <w:r w:rsidRPr="00D52B0B" w:rsidDel="00CE5E77">
                <w:delText xml:space="preserve">arrow icon </w:delText>
              </w:r>
              <w:r w:rsidDel="00CE5E77">
                <w:delText>that goes up and down depicts assignment of biospecimens to available cells</w:delText>
              </w:r>
              <w:r w:rsidRPr="00D52B0B" w:rsidDel="00CE5E77">
                <w:delText xml:space="preserve"> </w:delText>
              </w:r>
              <w:r w:rsidDel="00CE5E77">
                <w:delText xml:space="preserve">on the storage map </w:delText>
              </w:r>
              <w:r w:rsidRPr="00D52B0B" w:rsidDel="00CE5E77">
                <w:delText xml:space="preserve">in vertical columns. </w:delText>
              </w:r>
            </w:del>
          </w:p>
        </w:tc>
      </w:tr>
      <w:tr w:rsidR="00F2232B" w:rsidDel="00CE5E77" w14:paraId="251429E4" w14:textId="06415EC5" w:rsidTr="00F2232B">
        <w:trPr>
          <w:cantSplit/>
          <w:trHeight w:val="288"/>
          <w:del w:id="11155" w:author="Sayali Dev" w:date="2018-02-21T15:57:00Z"/>
        </w:trPr>
        <w:tc>
          <w:tcPr>
            <w:tcW w:w="1890" w:type="dxa"/>
            <w:vAlign w:val="center"/>
          </w:tcPr>
          <w:p w14:paraId="63EF7051" w14:textId="0F55FD38" w:rsidR="00F2232B" w:rsidDel="00CE5E77" w:rsidRDefault="00F2232B">
            <w:pPr>
              <w:pStyle w:val="Heading3"/>
              <w:rPr>
                <w:del w:id="11156" w:author="Sayali Dev" w:date="2018-02-21T15:57:00Z"/>
              </w:rPr>
              <w:pPrChange w:id="11157" w:author="Sayali Dev" w:date="2018-02-21T15:57:00Z">
                <w:pPr/>
              </w:pPrChange>
            </w:pPr>
            <w:del w:id="11158" w:author="Sayali Dev" w:date="2018-02-21T15:57:00Z">
              <w:r w:rsidDel="00CE5E77">
                <w:delText>Check-In Type</w:delText>
              </w:r>
            </w:del>
          </w:p>
        </w:tc>
        <w:tc>
          <w:tcPr>
            <w:tcW w:w="7920" w:type="dxa"/>
            <w:vAlign w:val="center"/>
          </w:tcPr>
          <w:p w14:paraId="73B4D234" w14:textId="5E029A1F" w:rsidR="00F2232B" w:rsidDel="00CE5E77" w:rsidRDefault="00F2232B">
            <w:pPr>
              <w:pStyle w:val="Heading3"/>
              <w:rPr>
                <w:del w:id="11159" w:author="Sayali Dev" w:date="2018-02-21T15:57:00Z"/>
              </w:rPr>
              <w:pPrChange w:id="11160" w:author="Sayali Dev" w:date="2018-02-21T15:57:00Z">
                <w:pPr>
                  <w:pStyle w:val="BodyText"/>
                  <w:ind w:right="720"/>
                </w:pPr>
              </w:pPrChange>
            </w:pPr>
            <w:del w:id="11161" w:author="Sayali Dev" w:date="2018-02-21T15:57:00Z">
              <w:r w:rsidDel="00CE5E77">
                <w:delText>Click</w:delText>
              </w:r>
              <w:r w:rsidDel="00CE5E77">
                <w:rPr>
                  <w:lang w:val="en-US"/>
                </w:rPr>
                <w:delText xml:space="preserve"> the appropriate means of assigning the storage location:</w:delText>
              </w:r>
            </w:del>
          </w:p>
          <w:p w14:paraId="7AF0FB9D" w14:textId="34C82890" w:rsidR="00F2232B" w:rsidDel="00CE5E77" w:rsidRDefault="00F2232B">
            <w:pPr>
              <w:pStyle w:val="Heading3"/>
              <w:rPr>
                <w:del w:id="11162" w:author="Sayali Dev" w:date="2018-02-21T15:57:00Z"/>
              </w:rPr>
              <w:pPrChange w:id="11163" w:author="Sayali Dev" w:date="2018-02-21T15:57:00Z">
                <w:pPr>
                  <w:pStyle w:val="BodyText"/>
                  <w:ind w:right="720"/>
                </w:pPr>
              </w:pPrChange>
            </w:pPr>
            <w:del w:id="11164" w:author="Sayali Dev" w:date="2018-02-21T15:57:00Z">
              <w:r w:rsidRPr="004C1282" w:rsidDel="00CE5E77">
                <w:delText>Automatic</w:delText>
              </w:r>
              <w:r w:rsidDel="00CE5E77">
                <w:delText>: The application</w:delText>
              </w:r>
              <w:r w:rsidRPr="00161B4C" w:rsidDel="00CE5E77">
                <w:delText xml:space="preserve"> </w:delText>
              </w:r>
              <w:r w:rsidRPr="00D52B0B" w:rsidDel="00CE5E77">
                <w:delText>automatically ass</w:delText>
              </w:r>
              <w:r w:rsidRPr="00161B4C" w:rsidDel="00CE5E77">
                <w:delText>ign</w:delText>
              </w:r>
              <w:r w:rsidDel="00CE5E77">
                <w:delText>s</w:delText>
              </w:r>
              <w:r w:rsidRPr="00161B4C" w:rsidDel="00CE5E77">
                <w:delText xml:space="preserve"> the </w:delText>
              </w:r>
              <w:r w:rsidDel="00CE5E77">
                <w:delText>biospecimen</w:delText>
              </w:r>
              <w:r w:rsidRPr="00D52B0B" w:rsidDel="00CE5E77">
                <w:delText xml:space="preserve">s </w:delText>
              </w:r>
              <w:r w:rsidDel="00CE5E77">
                <w:delText xml:space="preserve">that you select </w:delText>
              </w:r>
              <w:r w:rsidRPr="00D52B0B" w:rsidDel="00CE5E77">
                <w:delText>to</w:delText>
              </w:r>
              <w:r w:rsidDel="00CE5E77">
                <w:rPr>
                  <w:lang w:val="en-US"/>
                </w:rPr>
                <w:delText xml:space="preserve"> available locations in the </w:delText>
              </w:r>
              <w:r w:rsidRPr="00D52B0B" w:rsidDel="00CE5E77">
                <w:delText xml:space="preserve">storage </w:delText>
              </w:r>
              <w:r w:rsidDel="00CE5E77">
                <w:rPr>
                  <w:lang w:val="en-US"/>
                </w:rPr>
                <w:delText>device</w:delText>
              </w:r>
              <w:r w:rsidRPr="00D52B0B" w:rsidDel="00CE5E77">
                <w:delText xml:space="preserve"> starting with the first available </w:delText>
              </w:r>
              <w:r w:rsidDel="00CE5E77">
                <w:rPr>
                  <w:lang w:val="en-US"/>
                </w:rPr>
                <w:delText>location</w:delText>
              </w:r>
              <w:r w:rsidRPr="00D52B0B" w:rsidDel="00CE5E77">
                <w:delText xml:space="preserve">.  </w:delText>
              </w:r>
            </w:del>
          </w:p>
          <w:p w14:paraId="09F1B771" w14:textId="62B9E0CD" w:rsidR="00F2232B" w:rsidRPr="00D52B0B" w:rsidDel="00CE5E77" w:rsidRDefault="00F2232B">
            <w:pPr>
              <w:pStyle w:val="Heading3"/>
              <w:rPr>
                <w:del w:id="11165" w:author="Sayali Dev" w:date="2018-02-21T15:57:00Z"/>
              </w:rPr>
              <w:pPrChange w:id="11166" w:author="Sayali Dev" w:date="2018-02-21T15:57:00Z">
                <w:pPr>
                  <w:pStyle w:val="BodyText"/>
                  <w:ind w:right="720"/>
                </w:pPr>
              </w:pPrChange>
            </w:pPr>
            <w:del w:id="11167" w:author="Sayali Dev" w:date="2018-02-21T15:57:00Z">
              <w:r w:rsidRPr="004C1282" w:rsidDel="00CE5E77">
                <w:delText>Semi-Automatic</w:delText>
              </w:r>
              <w:r w:rsidDel="00CE5E77">
                <w:delText>:</w:delText>
              </w:r>
              <w:r w:rsidRPr="00D52B0B" w:rsidDel="00CE5E77">
                <w:delText xml:space="preserve"> </w:delText>
              </w:r>
              <w:r w:rsidDel="00CE5E77">
                <w:delText>You can select</w:delText>
              </w:r>
              <w:r w:rsidRPr="00D52B0B" w:rsidDel="00CE5E77">
                <w:delText xml:space="preserve"> the initial </w:delText>
              </w:r>
              <w:r w:rsidDel="00CE5E77">
                <w:rPr>
                  <w:lang w:val="en-US"/>
                </w:rPr>
                <w:delText>location</w:delText>
              </w:r>
              <w:r w:rsidRPr="00D52B0B" w:rsidDel="00CE5E77">
                <w:delText xml:space="preserve"> and assign </w:delText>
              </w:r>
              <w:r w:rsidDel="00CE5E77">
                <w:delText xml:space="preserve">it to </w:delText>
              </w:r>
              <w:r w:rsidDel="00CE5E77">
                <w:rPr>
                  <w:lang w:val="en-US"/>
                </w:rPr>
                <w:delText xml:space="preserve">a </w:delText>
              </w:r>
              <w:r w:rsidDel="00CE5E77">
                <w:delText>biospecimen. The application then assigns each biospecimen</w:delText>
              </w:r>
              <w:r w:rsidDel="00CE5E77">
                <w:rPr>
                  <w:lang w:val="en-US"/>
                </w:rPr>
                <w:delText xml:space="preserve"> to the next available location</w:delText>
              </w:r>
              <w:r w:rsidRPr="00D52B0B" w:rsidDel="00CE5E77">
                <w:delText>.</w:delText>
              </w:r>
            </w:del>
          </w:p>
          <w:p w14:paraId="191711D7" w14:textId="4C66290B" w:rsidR="00F2232B" w:rsidDel="00CE5E77" w:rsidRDefault="00F2232B">
            <w:pPr>
              <w:pStyle w:val="Heading3"/>
              <w:rPr>
                <w:del w:id="11168" w:author="Sayali Dev" w:date="2018-02-21T15:57:00Z"/>
              </w:rPr>
              <w:pPrChange w:id="11169" w:author="Sayali Dev" w:date="2018-02-21T15:57:00Z">
                <w:pPr/>
              </w:pPrChange>
            </w:pPr>
            <w:del w:id="11170" w:author="Sayali Dev" w:date="2018-02-21T15:57:00Z">
              <w:r w:rsidRPr="004C1282" w:rsidDel="00CE5E77">
                <w:delText>Manual:</w:delText>
              </w:r>
              <w:r w:rsidDel="00CE5E77">
                <w:delText xml:space="preserve"> You can </w:delText>
              </w:r>
              <w:r w:rsidRPr="00D52B0B" w:rsidDel="00CE5E77">
                <w:delText xml:space="preserve">assign each </w:delText>
              </w:r>
              <w:r w:rsidDel="00CE5E77">
                <w:delText>biospecimen</w:delText>
              </w:r>
              <w:r w:rsidRPr="00D52B0B" w:rsidDel="00CE5E77">
                <w:delText xml:space="preserve"> </w:delText>
              </w:r>
              <w:r w:rsidDel="00CE5E77">
                <w:delText>to a location</w:delText>
              </w:r>
              <w:r w:rsidRPr="00D52B0B" w:rsidDel="00CE5E77">
                <w:delText xml:space="preserve"> </w:delText>
              </w:r>
              <w:r w:rsidDel="00CE5E77">
                <w:delText xml:space="preserve">by selecting a cell on the storage map </w:delText>
              </w:r>
              <w:r w:rsidRPr="00D52B0B" w:rsidDel="00CE5E77">
                <w:delText>each time.</w:delText>
              </w:r>
            </w:del>
          </w:p>
        </w:tc>
      </w:tr>
    </w:tbl>
    <w:p w14:paraId="1197DFEE" w14:textId="14DD61E4" w:rsidR="00F2232B" w:rsidDel="00CE5E77" w:rsidRDefault="00F2232B">
      <w:pPr>
        <w:pStyle w:val="Heading3"/>
        <w:rPr>
          <w:del w:id="11171" w:author="Sayali Dev" w:date="2018-02-21T15:57:00Z"/>
        </w:rPr>
        <w:pPrChange w:id="11172" w:author="Sayali Dev" w:date="2018-02-21T15:57:00Z">
          <w:pPr>
            <w:ind w:left="1080" w:right="360"/>
          </w:pPr>
        </w:pPrChange>
      </w:pPr>
    </w:p>
    <w:p w14:paraId="0A76679C" w14:textId="2578035C" w:rsidR="00F2232B" w:rsidDel="00CE5E77" w:rsidRDefault="00F2232B">
      <w:pPr>
        <w:pStyle w:val="Heading3"/>
        <w:rPr>
          <w:del w:id="11173" w:author="Sayali Dev" w:date="2018-02-21T15:57:00Z"/>
        </w:rPr>
        <w:pPrChange w:id="11174" w:author="Sayali Dev" w:date="2018-02-21T15:57:00Z">
          <w:pPr>
            <w:numPr>
              <w:numId w:val="219"/>
            </w:numPr>
            <w:ind w:left="720" w:hanging="360"/>
          </w:pPr>
        </w:pPrChange>
      </w:pPr>
      <w:del w:id="11175" w:author="Sayali Dev" w:date="2018-02-21T15:57:00Z">
        <w:r w:rsidDel="00CE5E77">
          <w:delText>To select the storage division where you want the biospecimens stored:</w:delText>
        </w:r>
      </w:del>
    </w:p>
    <w:p w14:paraId="7B717D59" w14:textId="72035EDA" w:rsidR="00F2232B" w:rsidDel="00CE5E77" w:rsidRDefault="00F2232B">
      <w:pPr>
        <w:pStyle w:val="Heading3"/>
        <w:rPr>
          <w:del w:id="11176" w:author="Sayali Dev" w:date="2018-02-21T15:57:00Z"/>
        </w:rPr>
        <w:pPrChange w:id="11177" w:author="Sayali Dev" w:date="2018-02-21T15:57:00Z">
          <w:pPr>
            <w:numPr>
              <w:numId w:val="220"/>
            </w:numPr>
            <w:ind w:left="1440" w:hanging="360"/>
          </w:pPr>
        </w:pPrChange>
      </w:pPr>
      <w:del w:id="11178" w:author="Sayali Dev" w:date="2018-02-21T15:57:00Z">
        <w:r w:rsidDel="00CE5E77">
          <w:delText xml:space="preserve">Click </w:delText>
        </w:r>
        <w:r w:rsidRPr="004D5657" w:rsidDel="00CE5E77">
          <w:delText>Expand All</w:delText>
        </w:r>
        <w:r w:rsidDel="00CE5E77">
          <w:delText xml:space="preserve"> to </w:delText>
        </w:r>
        <w:r w:rsidRPr="00D52B0B" w:rsidDel="00CE5E77">
          <w:delText xml:space="preserve">expand the </w:delText>
        </w:r>
        <w:r w:rsidRPr="009E3403" w:rsidDel="00CE5E77">
          <w:delText>Storage Devices</w:delText>
        </w:r>
        <w:r w:rsidDel="00CE5E77">
          <w:delText xml:space="preserve"> taxonomy to show all storage devices. </w:delText>
        </w:r>
      </w:del>
    </w:p>
    <w:p w14:paraId="4BE2A994" w14:textId="065AC15E" w:rsidR="00F2232B" w:rsidDel="00CE5E77" w:rsidRDefault="00F2232B">
      <w:pPr>
        <w:pStyle w:val="Heading3"/>
        <w:rPr>
          <w:del w:id="11179" w:author="Sayali Dev" w:date="2018-02-21T15:57:00Z"/>
        </w:rPr>
        <w:pPrChange w:id="11180" w:author="Sayali Dev" w:date="2018-02-21T15:57:00Z">
          <w:pPr>
            <w:ind w:left="720"/>
          </w:pPr>
        </w:pPrChange>
      </w:pPr>
    </w:p>
    <w:p w14:paraId="5190827C" w14:textId="75186117" w:rsidR="00F2232B" w:rsidDel="00CE5E77" w:rsidRDefault="00F2232B">
      <w:pPr>
        <w:pStyle w:val="Heading3"/>
        <w:rPr>
          <w:del w:id="11181" w:author="Sayali Dev" w:date="2018-02-21T15:57:00Z"/>
        </w:rPr>
        <w:pPrChange w:id="11182" w:author="Sayali Dev" w:date="2018-02-21T15:57:00Z">
          <w:pPr>
            <w:numPr>
              <w:numId w:val="220"/>
            </w:numPr>
            <w:ind w:left="1440" w:hanging="360"/>
          </w:pPr>
        </w:pPrChange>
      </w:pPr>
      <w:del w:id="11183" w:author="Sayali Dev" w:date="2018-02-21T15:57:00Z">
        <w:r w:rsidDel="00CE5E77">
          <w:delText>Click the appropriate storage device name (blue folder) to display all storage divisions within that device</w:delText>
        </w:r>
        <w:r w:rsidRPr="00D52B0B" w:rsidDel="00CE5E77">
          <w:delText xml:space="preserve">. </w:delText>
        </w:r>
      </w:del>
    </w:p>
    <w:p w14:paraId="2FEAA238" w14:textId="43519436" w:rsidR="00F2232B" w:rsidDel="00CE5E77" w:rsidRDefault="00F2232B">
      <w:pPr>
        <w:pStyle w:val="Heading3"/>
        <w:rPr>
          <w:del w:id="11184" w:author="Sayali Dev" w:date="2018-02-21T15:57:00Z"/>
        </w:rPr>
        <w:pPrChange w:id="11185" w:author="Sayali Dev" w:date="2018-02-21T15:57:00Z">
          <w:pPr>
            <w:pStyle w:val="ListParagraph"/>
          </w:pPr>
        </w:pPrChange>
      </w:pPr>
    </w:p>
    <w:p w14:paraId="575E09A5" w14:textId="5752D5C5" w:rsidR="00F2232B" w:rsidRPr="00C00EBA" w:rsidDel="00CE5E77" w:rsidRDefault="00F2232B">
      <w:pPr>
        <w:pStyle w:val="Heading3"/>
        <w:rPr>
          <w:del w:id="11186" w:author="Sayali Dev" w:date="2018-02-21T15:57:00Z"/>
        </w:rPr>
        <w:pPrChange w:id="11187" w:author="Sayali Dev" w:date="2018-02-21T15:57:00Z">
          <w:pPr>
            <w:numPr>
              <w:numId w:val="220"/>
            </w:numPr>
            <w:ind w:left="1440" w:hanging="360"/>
          </w:pPr>
        </w:pPrChange>
      </w:pPr>
      <w:del w:id="11188" w:author="Sayali Dev" w:date="2018-02-21T15:57:00Z">
        <w:r w:rsidDel="00CE5E77">
          <w:delText>Click</w:delText>
        </w:r>
        <w:r w:rsidRPr="00D52B0B" w:rsidDel="00CE5E77">
          <w:delText xml:space="preserve"> the </w:delText>
        </w:r>
        <w:r w:rsidDel="00CE5E77">
          <w:delText>division</w:delText>
        </w:r>
        <w:r w:rsidRPr="00D52B0B" w:rsidDel="00CE5E77">
          <w:delText xml:space="preserve"> where </w:delText>
        </w:r>
        <w:r w:rsidDel="00CE5E77">
          <w:delText xml:space="preserve">you want to store </w:delText>
        </w:r>
        <w:r w:rsidRPr="00D52B0B" w:rsidDel="00CE5E77">
          <w:delText xml:space="preserve">the </w:delText>
        </w:r>
        <w:r w:rsidDel="00CE5E77">
          <w:delText>biospecimens</w:delText>
        </w:r>
        <w:r w:rsidRPr="00D52B0B" w:rsidDel="00CE5E77">
          <w:delText xml:space="preserve">. </w:delText>
        </w:r>
        <w:r w:rsidDel="00CE5E77">
          <w:delText xml:space="preserve">For example, </w:delText>
        </w:r>
        <w:r w:rsidRPr="00D52B0B" w:rsidDel="00CE5E77">
          <w:delText xml:space="preserve">Freezer X, Shelf 1, </w:delText>
        </w:r>
        <w:r w:rsidDel="00CE5E77">
          <w:delText>Box 3.</w:delText>
        </w:r>
        <w:r w:rsidDel="00CE5E77">
          <w:br/>
          <w:delText>The storage map of the cell positions within this division appears on the right.</w:delText>
        </w:r>
      </w:del>
    </w:p>
    <w:p w14:paraId="4DA4EDD6" w14:textId="1FDFCF65" w:rsidR="00F2232B" w:rsidDel="00CE5E77" w:rsidRDefault="00F2232B">
      <w:pPr>
        <w:pStyle w:val="Heading3"/>
        <w:rPr>
          <w:del w:id="11189" w:author="Sayali Dev" w:date="2018-02-21T15:57:00Z"/>
          <w:lang w:val="en-US"/>
        </w:rPr>
        <w:pPrChange w:id="11190" w:author="Sayali Dev" w:date="2018-02-21T15:57:00Z">
          <w:pPr>
            <w:pStyle w:val="BodyText"/>
            <w:ind w:left="360" w:right="720"/>
          </w:pPr>
        </w:pPrChange>
      </w:pPr>
    </w:p>
    <w:p w14:paraId="4B44FDFD" w14:textId="765CE498" w:rsidR="00F2232B" w:rsidDel="00CE5E77" w:rsidRDefault="00F2232B">
      <w:pPr>
        <w:pStyle w:val="Heading3"/>
        <w:rPr>
          <w:del w:id="11191" w:author="Sayali Dev" w:date="2018-02-21T15:57:00Z"/>
        </w:rPr>
        <w:pPrChange w:id="11192" w:author="Sayali Dev" w:date="2018-02-21T15:57:00Z">
          <w:pPr>
            <w:pStyle w:val="BodyText"/>
            <w:numPr>
              <w:numId w:val="219"/>
            </w:numPr>
            <w:ind w:left="720" w:right="720" w:hanging="360"/>
          </w:pPr>
        </w:pPrChange>
      </w:pPr>
      <w:del w:id="11193" w:author="Sayali Dev" w:date="2018-02-21T15:57:00Z">
        <w:r w:rsidRPr="00D52B0B" w:rsidDel="00CE5E77">
          <w:delText>If</w:delText>
        </w:r>
        <w:r w:rsidDel="00CE5E77">
          <w:delText xml:space="preserve"> you select</w:delText>
        </w:r>
        <w:r w:rsidDel="00CE5E77">
          <w:rPr>
            <w:lang w:val="en-US"/>
          </w:rPr>
          <w:delText xml:space="preserve">ed </w:delText>
        </w:r>
        <w:r w:rsidRPr="009E3403" w:rsidDel="00CE5E77">
          <w:delText xml:space="preserve">Automatic </w:delText>
        </w:r>
        <w:r w:rsidRPr="00D52B0B" w:rsidDel="00CE5E77">
          <w:delText xml:space="preserve">as </w:delText>
        </w:r>
        <w:r w:rsidRPr="009E3403" w:rsidDel="00CE5E77">
          <w:delText>Check-In Type</w:delText>
        </w:r>
        <w:r w:rsidRPr="00A84BC0" w:rsidDel="00CE5E77">
          <w:delText>,</w:delText>
        </w:r>
        <w:r w:rsidDel="00CE5E77">
          <w:rPr>
            <w:lang w:val="en-US"/>
          </w:rPr>
          <w:delText xml:space="preserve"> c</w:delText>
        </w:r>
        <w:r w:rsidRPr="00A84BC0" w:rsidDel="00CE5E77">
          <w:delText>lick</w:delText>
        </w:r>
        <w:r w:rsidRPr="00D52B0B" w:rsidDel="00CE5E77">
          <w:delText xml:space="preserve"> </w:delText>
        </w:r>
        <w:r w:rsidRPr="009E3403" w:rsidDel="00CE5E77">
          <w:delText>ASSIGN</w:delText>
        </w:r>
        <w:r w:rsidRPr="009B1346" w:rsidDel="00CE5E77">
          <w:delText>.</w:delText>
        </w:r>
        <w:r w:rsidDel="00CE5E77">
          <w:delText xml:space="preserve"> </w:delText>
        </w:r>
      </w:del>
    </w:p>
    <w:p w14:paraId="30D0A52F" w14:textId="7456A39C" w:rsidR="00F2232B" w:rsidDel="00CE5E77" w:rsidRDefault="00F2232B">
      <w:pPr>
        <w:pStyle w:val="Heading3"/>
        <w:rPr>
          <w:del w:id="11194" w:author="Sayali Dev" w:date="2018-02-21T15:57:00Z"/>
        </w:rPr>
        <w:pPrChange w:id="11195" w:author="Sayali Dev" w:date="2018-02-21T15:57:00Z">
          <w:pPr>
            <w:pStyle w:val="BodyText"/>
            <w:ind w:left="720" w:right="720"/>
          </w:pPr>
        </w:pPrChange>
      </w:pPr>
      <w:del w:id="11196" w:author="Sayali Dev" w:date="2018-02-21T15:57:00Z">
        <w:r w:rsidRPr="00D52B0B" w:rsidDel="00CE5E77">
          <w:delText xml:space="preserve">The </w:delText>
        </w:r>
        <w:r w:rsidDel="00CE5E77">
          <w:rPr>
            <w:lang w:val="en-US"/>
          </w:rPr>
          <w:delText xml:space="preserve">application </w:delText>
        </w:r>
        <w:r w:rsidDel="00CE5E77">
          <w:delText xml:space="preserve">performs the following actions: </w:delText>
        </w:r>
      </w:del>
    </w:p>
    <w:p w14:paraId="4F5DC07C" w14:textId="3BAB682F" w:rsidR="00F2232B" w:rsidDel="00CE5E77" w:rsidRDefault="00F2232B">
      <w:pPr>
        <w:pStyle w:val="Heading3"/>
        <w:rPr>
          <w:del w:id="11197" w:author="Sayali Dev" w:date="2018-02-21T15:57:00Z"/>
        </w:rPr>
        <w:pPrChange w:id="11198" w:author="Sayali Dev" w:date="2018-02-21T15:57:00Z">
          <w:pPr>
            <w:pStyle w:val="BodyText"/>
            <w:numPr>
              <w:numId w:val="94"/>
            </w:numPr>
            <w:ind w:left="1440" w:right="720" w:hanging="360"/>
          </w:pPr>
        </w:pPrChange>
      </w:pPr>
      <w:del w:id="11199" w:author="Sayali Dev" w:date="2018-02-21T15:57:00Z">
        <w:r w:rsidDel="00CE5E77">
          <w:delText>A</w:delText>
        </w:r>
        <w:r w:rsidRPr="00D52B0B" w:rsidDel="00CE5E77">
          <w:delText xml:space="preserve">ssigns each </w:delText>
        </w:r>
        <w:r w:rsidDel="00CE5E77">
          <w:delText xml:space="preserve">biospecimen to the next available location within the </w:delText>
        </w:r>
        <w:r w:rsidDel="00CE5E77">
          <w:rPr>
            <w:lang w:val="en-US"/>
          </w:rPr>
          <w:delText xml:space="preserve">selected </w:delText>
        </w:r>
        <w:r w:rsidDel="00CE5E77">
          <w:delText>device.</w:delText>
        </w:r>
      </w:del>
    </w:p>
    <w:p w14:paraId="5AAE28AA" w14:textId="038D2417" w:rsidR="00F2232B" w:rsidDel="00CE5E77" w:rsidRDefault="00F2232B">
      <w:pPr>
        <w:pStyle w:val="Heading3"/>
        <w:rPr>
          <w:del w:id="11200" w:author="Sayali Dev" w:date="2018-02-21T15:57:00Z"/>
        </w:rPr>
        <w:pPrChange w:id="11201" w:author="Sayali Dev" w:date="2018-02-21T15:57:00Z">
          <w:pPr>
            <w:pStyle w:val="BodyText"/>
            <w:numPr>
              <w:numId w:val="94"/>
            </w:numPr>
            <w:ind w:left="1440" w:right="720" w:hanging="360"/>
          </w:pPr>
        </w:pPrChange>
      </w:pPr>
      <w:del w:id="11202" w:author="Sayali Dev" w:date="2018-02-21T15:57:00Z">
        <w:r w:rsidDel="00CE5E77">
          <w:delText>U</w:delText>
        </w:r>
        <w:r w:rsidRPr="00D52B0B" w:rsidDel="00CE5E77">
          <w:delText xml:space="preserve">pdates the </w:delText>
        </w:r>
        <w:r w:rsidDel="00CE5E77">
          <w:delText>s</w:delText>
        </w:r>
        <w:r w:rsidRPr="00A84BC0" w:rsidDel="00CE5E77">
          <w:delText xml:space="preserve">torage </w:delText>
        </w:r>
        <w:r w:rsidDel="00CE5E77">
          <w:delText>m</w:delText>
        </w:r>
        <w:r w:rsidRPr="00A84BC0" w:rsidDel="00CE5E77">
          <w:delText>ap</w:delText>
        </w:r>
        <w:r w:rsidRPr="00D52B0B" w:rsidDel="00CE5E77">
          <w:delText xml:space="preserve"> with the new assignments</w:delText>
        </w:r>
        <w:r w:rsidDel="00CE5E77">
          <w:rPr>
            <w:lang w:val="en-US"/>
          </w:rPr>
          <w:delText>.</w:delText>
        </w:r>
      </w:del>
    </w:p>
    <w:p w14:paraId="665AF6DE" w14:textId="62C18D88" w:rsidR="00F2232B" w:rsidRPr="004D233A" w:rsidDel="00CE5E77" w:rsidRDefault="00F2232B">
      <w:pPr>
        <w:pStyle w:val="Heading3"/>
        <w:rPr>
          <w:del w:id="11203" w:author="Sayali Dev" w:date="2018-02-21T15:57:00Z"/>
        </w:rPr>
        <w:pPrChange w:id="11204" w:author="Sayali Dev" w:date="2018-02-21T15:57:00Z">
          <w:pPr>
            <w:pStyle w:val="BodyText"/>
            <w:numPr>
              <w:numId w:val="94"/>
            </w:numPr>
            <w:ind w:left="1440" w:right="720" w:hanging="360"/>
          </w:pPr>
        </w:pPrChange>
      </w:pPr>
      <w:del w:id="11205" w:author="Sayali Dev" w:date="2018-02-21T15:57:00Z">
        <w:r w:rsidDel="00CE5E77">
          <w:delText>D</w:delText>
        </w:r>
        <w:r w:rsidRPr="00D52B0B" w:rsidDel="00CE5E77">
          <w:delText xml:space="preserve">isplays </w:delText>
        </w:r>
        <w:r w:rsidDel="00CE5E77">
          <w:rPr>
            <w:lang w:val="en-US"/>
          </w:rPr>
          <w:delText>the</w:delText>
        </w:r>
        <w:r w:rsidRPr="00D52B0B" w:rsidDel="00CE5E77">
          <w:delText xml:space="preserve"> </w:delText>
        </w:r>
        <w:r w:rsidRPr="00A84BC0" w:rsidDel="00CE5E77">
          <w:delText>position</w:delText>
        </w:r>
        <w:r w:rsidRPr="00D52B0B" w:rsidDel="00CE5E77">
          <w:delText xml:space="preserve"> </w:delText>
        </w:r>
        <w:r w:rsidDel="00CE5E77">
          <w:rPr>
            <w:lang w:val="en-US"/>
          </w:rPr>
          <w:delText xml:space="preserve">assignments </w:delText>
        </w:r>
        <w:r w:rsidRPr="00D52B0B" w:rsidDel="00CE5E77">
          <w:delText xml:space="preserve">in the </w:delText>
        </w:r>
        <w:r w:rsidRPr="00A84BC0" w:rsidDel="00CE5E77">
          <w:delText>Assigned</w:delText>
        </w:r>
        <w:r w:rsidDel="00CE5E77">
          <w:delText xml:space="preserve"> field at the bottom</w:delText>
        </w:r>
        <w:r w:rsidDel="00CE5E77">
          <w:rPr>
            <w:lang w:val="en-US"/>
          </w:rPr>
          <w:delText>.</w:delText>
        </w:r>
        <w:r w:rsidDel="00CE5E77">
          <w:rPr>
            <w:lang w:val="en-US"/>
          </w:rPr>
          <w:br/>
        </w:r>
      </w:del>
    </w:p>
    <w:p w14:paraId="4ABD9F2E" w14:textId="44BAC851" w:rsidR="00F2232B" w:rsidRPr="004D5657" w:rsidDel="00CE5E77" w:rsidRDefault="00F2232B">
      <w:pPr>
        <w:pStyle w:val="Heading3"/>
        <w:rPr>
          <w:del w:id="11206" w:author="Sayali Dev" w:date="2018-02-21T15:57:00Z"/>
        </w:rPr>
        <w:pPrChange w:id="11207" w:author="Sayali Dev" w:date="2018-02-21T15:57:00Z">
          <w:pPr>
            <w:pStyle w:val="BodyText"/>
            <w:ind w:left="810" w:right="720"/>
          </w:pPr>
        </w:pPrChange>
      </w:pPr>
      <w:del w:id="11208" w:author="Sayali Dev" w:date="2018-02-21T15:57:00Z">
        <w:r w:rsidRPr="00215D73" w:rsidDel="00CE5E77">
          <w:rPr>
            <w:color w:val="000000"/>
          </w:rPr>
          <w:delText>Note:</w:delText>
        </w:r>
        <w:r w:rsidDel="00CE5E77">
          <w:rPr>
            <w:color w:val="000000"/>
          </w:rPr>
          <w:delText xml:space="preserve"> </w:delText>
        </w:r>
        <w:r w:rsidRPr="00D52B0B" w:rsidDel="00CE5E77">
          <w:rPr>
            <w:color w:val="000000"/>
          </w:rPr>
          <w:delText xml:space="preserve">If a division does not have enough available positions for all the selected </w:delText>
        </w:r>
        <w:r w:rsidDel="00CE5E77">
          <w:rPr>
            <w:color w:val="000000"/>
          </w:rPr>
          <w:delText>biospecimen</w:delText>
        </w:r>
        <w:r w:rsidRPr="00D52B0B" w:rsidDel="00CE5E77">
          <w:rPr>
            <w:color w:val="000000"/>
          </w:rPr>
          <w:delText xml:space="preserve">s, </w:delText>
        </w:r>
        <w:r w:rsidDel="00CE5E77">
          <w:rPr>
            <w:color w:val="000000"/>
          </w:rPr>
          <w:delText xml:space="preserve">you can </w:delText>
        </w:r>
        <w:r w:rsidRPr="00D52B0B" w:rsidDel="00CE5E77">
          <w:rPr>
            <w:color w:val="000000"/>
          </w:rPr>
          <w:delText xml:space="preserve">select another division and proceed until all </w:delText>
        </w:r>
        <w:r w:rsidDel="00CE5E77">
          <w:rPr>
            <w:color w:val="000000"/>
          </w:rPr>
          <w:delText>biospecimen</w:delText>
        </w:r>
        <w:r w:rsidRPr="00D52B0B" w:rsidDel="00CE5E77">
          <w:rPr>
            <w:color w:val="000000"/>
          </w:rPr>
          <w:delText>s are assigned.</w:delText>
        </w:r>
        <w:r w:rsidDel="00CE5E77">
          <w:rPr>
            <w:color w:val="000000"/>
            <w:lang w:val="en-US"/>
          </w:rPr>
          <w:delText xml:space="preserve"> </w:delText>
        </w:r>
        <w:r w:rsidDel="00CE5E77">
          <w:rPr>
            <w:color w:val="000000"/>
            <w:lang w:val="en-US"/>
          </w:rPr>
          <w:br/>
        </w:r>
      </w:del>
    </w:p>
    <w:p w14:paraId="67907D34" w14:textId="10367D4F" w:rsidR="00F2232B" w:rsidRPr="00D52B0B" w:rsidDel="00CE5E77" w:rsidRDefault="00F2232B">
      <w:pPr>
        <w:pStyle w:val="Heading3"/>
        <w:rPr>
          <w:del w:id="11209" w:author="Sayali Dev" w:date="2018-02-21T15:57:00Z"/>
        </w:rPr>
        <w:pPrChange w:id="11210" w:author="Sayali Dev" w:date="2018-02-21T15:57:00Z">
          <w:pPr>
            <w:pStyle w:val="BodyText"/>
            <w:numPr>
              <w:numId w:val="219"/>
            </w:numPr>
            <w:ind w:left="720" w:right="720" w:hanging="360"/>
          </w:pPr>
        </w:pPrChange>
      </w:pPr>
      <w:del w:id="11211" w:author="Sayali Dev" w:date="2018-02-21T15:57:00Z">
        <w:r w:rsidRPr="00D52B0B" w:rsidDel="00CE5E77">
          <w:delText xml:space="preserve">If </w:delText>
        </w:r>
        <w:r w:rsidDel="00CE5E77">
          <w:delText xml:space="preserve">you selected </w:delText>
        </w:r>
        <w:r w:rsidRPr="000C70F4" w:rsidDel="00CE5E77">
          <w:delText>Semi-Automatic</w:delText>
        </w:r>
        <w:r w:rsidRPr="00D52B0B" w:rsidDel="00CE5E77">
          <w:delText xml:space="preserve"> as </w:delText>
        </w:r>
        <w:r w:rsidRPr="000C70F4" w:rsidDel="00CE5E77">
          <w:delText>Check-In Type</w:delText>
        </w:r>
        <w:r w:rsidRPr="00D52B0B" w:rsidDel="00CE5E77">
          <w:delText xml:space="preserve">, </w:delText>
        </w:r>
        <w:r w:rsidDel="00CE5E77">
          <w:delText xml:space="preserve">perform </w:delText>
        </w:r>
        <w:r w:rsidRPr="00D52B0B" w:rsidDel="00CE5E77">
          <w:delText>the following</w:delText>
        </w:r>
        <w:r w:rsidDel="00CE5E77">
          <w:delText xml:space="preserve"> steps:</w:delText>
        </w:r>
      </w:del>
    </w:p>
    <w:p w14:paraId="2D201766" w14:textId="054111F5" w:rsidR="00F2232B" w:rsidRPr="000C70F4" w:rsidDel="00CE5E77" w:rsidRDefault="00F2232B">
      <w:pPr>
        <w:pStyle w:val="Heading3"/>
        <w:rPr>
          <w:del w:id="11212" w:author="Sayali Dev" w:date="2018-02-21T15:57:00Z"/>
        </w:rPr>
        <w:pPrChange w:id="11213" w:author="Sayali Dev" w:date="2018-02-21T15:57:00Z">
          <w:pPr>
            <w:numPr>
              <w:numId w:val="221"/>
            </w:numPr>
            <w:ind w:left="1440" w:right="720" w:hanging="360"/>
          </w:pPr>
        </w:pPrChange>
      </w:pPr>
      <w:del w:id="11214" w:author="Sayali Dev" w:date="2018-02-21T15:57:00Z">
        <w:r w:rsidRPr="00D52B0B" w:rsidDel="00CE5E77">
          <w:delText xml:space="preserve">Click the </w:delText>
        </w:r>
        <w:r w:rsidRPr="000C70F4" w:rsidDel="00CE5E77">
          <w:delText xml:space="preserve">available cell </w:delText>
        </w:r>
        <w:r w:rsidRPr="00D52B0B" w:rsidDel="00CE5E77">
          <w:delText xml:space="preserve">on the </w:delText>
        </w:r>
        <w:r w:rsidDel="00CE5E77">
          <w:delText>s</w:delText>
        </w:r>
        <w:r w:rsidRPr="00D52B0B" w:rsidDel="00CE5E77">
          <w:delText xml:space="preserve">torage </w:delText>
        </w:r>
        <w:r w:rsidDel="00CE5E77">
          <w:delText>m</w:delText>
        </w:r>
        <w:r w:rsidRPr="00D52B0B" w:rsidDel="00CE5E77">
          <w:delText xml:space="preserve">ap </w:delText>
        </w:r>
        <w:r w:rsidDel="00CE5E77">
          <w:delText xml:space="preserve">where you want to store the </w:delText>
        </w:r>
        <w:r w:rsidRPr="00D52B0B" w:rsidDel="00CE5E77">
          <w:delText xml:space="preserve">first </w:delText>
        </w:r>
        <w:r w:rsidDel="00CE5E77">
          <w:delText>biospecimen</w:delText>
        </w:r>
        <w:r w:rsidRPr="00D52B0B" w:rsidDel="00CE5E77">
          <w:delText xml:space="preserve">. </w:delText>
        </w:r>
      </w:del>
    </w:p>
    <w:p w14:paraId="432E5FEC" w14:textId="6E5929A8" w:rsidR="00F2232B" w:rsidDel="00CE5E77" w:rsidRDefault="00F2232B">
      <w:pPr>
        <w:pStyle w:val="Heading3"/>
        <w:rPr>
          <w:del w:id="11215" w:author="Sayali Dev" w:date="2018-02-21T15:57:00Z"/>
        </w:rPr>
        <w:pPrChange w:id="11216" w:author="Sayali Dev" w:date="2018-02-21T15:57:00Z">
          <w:pPr>
            <w:ind w:left="1440" w:right="720"/>
          </w:pPr>
        </w:pPrChange>
      </w:pPr>
      <w:del w:id="11217" w:author="Sayali Dev" w:date="2018-02-21T15:57:00Z">
        <w:r w:rsidRPr="00D52B0B" w:rsidDel="00CE5E77">
          <w:delText xml:space="preserve">Note: </w:delText>
        </w:r>
      </w:del>
    </w:p>
    <w:p w14:paraId="6522BF97" w14:textId="66458CAB" w:rsidR="00F2232B" w:rsidDel="00CE5E77" w:rsidRDefault="00F2232B">
      <w:pPr>
        <w:pStyle w:val="Heading3"/>
        <w:rPr>
          <w:del w:id="11218" w:author="Sayali Dev" w:date="2018-02-21T15:57:00Z"/>
        </w:rPr>
        <w:pPrChange w:id="11219" w:author="Sayali Dev" w:date="2018-02-21T15:57:00Z">
          <w:pPr>
            <w:numPr>
              <w:numId w:val="96"/>
            </w:numPr>
            <w:ind w:left="2160" w:right="720" w:hanging="360"/>
          </w:pPr>
        </w:pPrChange>
      </w:pPr>
      <w:del w:id="11220" w:author="Sayali Dev" w:date="2018-02-21T15:57:00Z">
        <w:r w:rsidRPr="00D52B0B" w:rsidDel="00CE5E77">
          <w:delText xml:space="preserve">Storage Map positions </w:delText>
        </w:r>
        <w:r w:rsidDel="00CE5E77">
          <w:delText xml:space="preserve">that are available appear </w:delText>
        </w:r>
        <w:r w:rsidRPr="00D52B0B" w:rsidDel="00CE5E77">
          <w:delText>in tan or goldenrod color</w:delText>
        </w:r>
        <w:r w:rsidDel="00CE5E77">
          <w:delText>.</w:delText>
        </w:r>
      </w:del>
    </w:p>
    <w:p w14:paraId="011D026A" w14:textId="3CAB54A2" w:rsidR="00F2232B" w:rsidDel="00CE5E77" w:rsidRDefault="00F2232B">
      <w:pPr>
        <w:pStyle w:val="Heading3"/>
        <w:rPr>
          <w:del w:id="11221" w:author="Sayali Dev" w:date="2018-02-21T15:57:00Z"/>
        </w:rPr>
        <w:pPrChange w:id="11222" w:author="Sayali Dev" w:date="2018-02-21T15:57:00Z">
          <w:pPr>
            <w:numPr>
              <w:numId w:val="96"/>
            </w:numPr>
            <w:ind w:left="2160" w:right="720" w:hanging="360"/>
          </w:pPr>
        </w:pPrChange>
      </w:pPr>
      <w:del w:id="11223" w:author="Sayali Dev" w:date="2018-02-21T15:57:00Z">
        <w:r w:rsidDel="00CE5E77">
          <w:delText xml:space="preserve">Positions that are used appear in </w:delText>
        </w:r>
        <w:r w:rsidRPr="00D52B0B" w:rsidDel="00CE5E77">
          <w:delText>red or rust color</w:delText>
        </w:r>
        <w:r w:rsidDel="00CE5E77">
          <w:delText xml:space="preserve">. </w:delText>
        </w:r>
      </w:del>
    </w:p>
    <w:p w14:paraId="50F247F7" w14:textId="484FBF0F" w:rsidR="00F2232B" w:rsidDel="00CE5E77" w:rsidRDefault="00F2232B">
      <w:pPr>
        <w:pStyle w:val="Heading3"/>
        <w:rPr>
          <w:del w:id="11224" w:author="Sayali Dev" w:date="2018-02-21T15:57:00Z"/>
        </w:rPr>
        <w:pPrChange w:id="11225" w:author="Sayali Dev" w:date="2018-02-21T15:57:00Z">
          <w:pPr>
            <w:numPr>
              <w:numId w:val="96"/>
            </w:numPr>
            <w:ind w:left="2160" w:right="720" w:hanging="360"/>
          </w:pPr>
        </w:pPrChange>
      </w:pPr>
      <w:del w:id="11226" w:author="Sayali Dev" w:date="2018-02-21T15:57:00Z">
        <w:r w:rsidDel="00CE5E77">
          <w:delText>The current selection appears in green color</w:delText>
        </w:r>
        <w:r w:rsidRPr="00D52B0B" w:rsidDel="00CE5E77">
          <w:delText>.</w:delText>
        </w:r>
        <w:r w:rsidDel="00CE5E77">
          <w:br/>
        </w:r>
      </w:del>
    </w:p>
    <w:p w14:paraId="79BFB60E" w14:textId="3F4765F5" w:rsidR="00F2232B" w:rsidDel="00CE5E77" w:rsidRDefault="00F2232B">
      <w:pPr>
        <w:pStyle w:val="Heading3"/>
        <w:rPr>
          <w:del w:id="11227" w:author="Sayali Dev" w:date="2018-02-21T15:57:00Z"/>
        </w:rPr>
        <w:pPrChange w:id="11228" w:author="Sayali Dev" w:date="2018-02-21T15:57:00Z">
          <w:pPr>
            <w:ind w:left="1440" w:right="720"/>
          </w:pPr>
        </w:pPrChange>
      </w:pPr>
      <w:del w:id="11229" w:author="Sayali Dev" w:date="2018-02-21T15:57:00Z">
        <w:r w:rsidDel="00CE5E77">
          <w:delText xml:space="preserve">The </w:delText>
        </w:r>
        <w:r w:rsidRPr="000C70F4" w:rsidDel="00CE5E77">
          <w:delText>Assign Identifier</w:delText>
        </w:r>
        <w:r w:rsidRPr="00D52B0B" w:rsidDel="00CE5E77">
          <w:delText xml:space="preserve"> window </w:delText>
        </w:r>
        <w:r w:rsidDel="00CE5E77">
          <w:delText>appears</w:delText>
        </w:r>
        <w:r w:rsidRPr="00D52B0B" w:rsidDel="00CE5E77">
          <w:delText>.</w:delText>
        </w:r>
        <w:r w:rsidRPr="00D52B0B" w:rsidDel="00CE5E77">
          <w:br/>
        </w:r>
        <w:r w:rsidDel="00CE5E77">
          <w:rPr>
            <w:noProof/>
          </w:rPr>
          <w:drawing>
            <wp:inline distT="0" distB="0" distL="0" distR="0" wp14:anchorId="05399D39" wp14:editId="0E5135CE">
              <wp:extent cx="3257550" cy="1940502"/>
              <wp:effectExtent l="19050" t="19050" r="19050" b="22225"/>
              <wp:docPr id="9224" name="Picture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0038" cy="1947941"/>
                      </a:xfrm>
                      <a:prstGeom prst="rect">
                        <a:avLst/>
                      </a:prstGeom>
                      <a:ln w="3175">
                        <a:solidFill>
                          <a:schemeClr val="tx1"/>
                        </a:solidFill>
                      </a:ln>
                    </pic:spPr>
                  </pic:pic>
                </a:graphicData>
              </a:graphic>
            </wp:inline>
          </w:drawing>
        </w:r>
      </w:del>
    </w:p>
    <w:p w14:paraId="4AB82EE5" w14:textId="6D30E46B" w:rsidR="00F2232B" w:rsidDel="00CE5E77" w:rsidRDefault="00F2232B">
      <w:pPr>
        <w:pStyle w:val="Heading3"/>
        <w:rPr>
          <w:del w:id="11230" w:author="Sayali Dev" w:date="2018-02-21T15:57:00Z"/>
        </w:rPr>
        <w:pPrChange w:id="11231" w:author="Sayali Dev" w:date="2018-02-21T15:57:00Z">
          <w:pPr>
            <w:pStyle w:val="Figure"/>
            <w:tabs>
              <w:tab w:val="clear" w:pos="1710"/>
              <w:tab w:val="num" w:pos="1800"/>
              <w:tab w:val="num" w:pos="2430"/>
            </w:tabs>
            <w:ind w:left="2592" w:hanging="432"/>
          </w:pPr>
        </w:pPrChange>
      </w:pPr>
      <w:del w:id="11232" w:author="Sayali Dev" w:date="2018-02-21T15:57:00Z">
        <w:r w:rsidRPr="003240FC" w:rsidDel="00CE5E77">
          <w:delText>A</w:delText>
        </w:r>
        <w:r w:rsidDel="00CE5E77">
          <w:delText>ssign Identifier window</w:delText>
        </w:r>
      </w:del>
    </w:p>
    <w:p w14:paraId="16EBF21E" w14:textId="07B7E10C" w:rsidR="00F2232B" w:rsidDel="00CE5E77" w:rsidRDefault="00F2232B">
      <w:pPr>
        <w:pStyle w:val="Heading3"/>
        <w:rPr>
          <w:del w:id="11233" w:author="Sayali Dev" w:date="2018-02-21T15:57:00Z"/>
        </w:rPr>
        <w:pPrChange w:id="11234" w:author="Sayali Dev" w:date="2018-02-21T15:57:00Z">
          <w:pPr/>
        </w:pPrChange>
      </w:pPr>
    </w:p>
    <w:p w14:paraId="74B42417" w14:textId="03CF6DF6" w:rsidR="00F2232B" w:rsidDel="00CE5E77" w:rsidRDefault="00F2232B">
      <w:pPr>
        <w:pStyle w:val="Heading3"/>
        <w:rPr>
          <w:del w:id="11235" w:author="Sayali Dev" w:date="2018-02-21T15:57:00Z"/>
        </w:rPr>
        <w:pPrChange w:id="11236" w:author="Sayali Dev" w:date="2018-02-21T15:57:00Z">
          <w:pPr>
            <w:numPr>
              <w:numId w:val="221"/>
            </w:numPr>
            <w:ind w:left="1440" w:right="360" w:hanging="360"/>
          </w:pPr>
        </w:pPrChange>
      </w:pPr>
      <w:del w:id="11237" w:author="Sayali Dev" w:date="2018-02-21T15:57:00Z">
        <w:r w:rsidDel="00CE5E77">
          <w:delText xml:space="preserve">In the </w:delText>
        </w:r>
        <w:r w:rsidRPr="00882049" w:rsidDel="00CE5E77">
          <w:delText>Source Identifier</w:delText>
        </w:r>
        <w:r w:rsidDel="00CE5E77">
          <w:delText xml:space="preserve"> box, scan or type the identifier of the first biospecimen that you want to assign to the selected storage map cell.</w:delText>
        </w:r>
        <w:r w:rsidDel="00CE5E77">
          <w:br/>
        </w:r>
        <w:r w:rsidRPr="00CF61CA" w:rsidDel="00CE5E77">
          <w:delText>Note:</w:delText>
        </w:r>
        <w:r w:rsidDel="00CE5E77">
          <w:delText xml:space="preserve"> You can display the identifiers of the biospecimens to be assigned by clicking on the arrow icon beside the </w:delText>
        </w:r>
        <w:r w:rsidRPr="00CF61CA" w:rsidDel="00CE5E77">
          <w:delText xml:space="preserve">Identifiers </w:delText>
        </w:r>
        <w:r w:rsidDel="00CE5E77">
          <w:delText xml:space="preserve">field in the top left corner of the </w:delText>
        </w:r>
        <w:r w:rsidRPr="00A55164" w:rsidDel="00CE5E77">
          <w:delText>Bulk Storage Assignment</w:delText>
        </w:r>
        <w:r w:rsidDel="00CE5E77">
          <w:delText xml:space="preserve"> window.</w:delText>
        </w:r>
        <w:r w:rsidDel="00CE5E77">
          <w:br/>
        </w:r>
      </w:del>
    </w:p>
    <w:p w14:paraId="3DD9733A" w14:textId="5D3D76E2" w:rsidR="00F2232B" w:rsidDel="00CE5E77" w:rsidRDefault="00F2232B">
      <w:pPr>
        <w:pStyle w:val="Heading3"/>
        <w:rPr>
          <w:del w:id="11238" w:author="Sayali Dev" w:date="2018-02-21T15:57:00Z"/>
        </w:rPr>
        <w:pPrChange w:id="11239" w:author="Sayali Dev" w:date="2018-02-21T15:57:00Z">
          <w:pPr>
            <w:numPr>
              <w:numId w:val="221"/>
            </w:numPr>
            <w:ind w:left="1440" w:hanging="360"/>
          </w:pPr>
        </w:pPrChange>
      </w:pPr>
      <w:del w:id="11240" w:author="Sayali Dev" w:date="2018-02-21T15:57:00Z">
        <w:r w:rsidDel="00CE5E77">
          <w:delText xml:space="preserve">Click </w:delText>
        </w:r>
        <w:r w:rsidRPr="00882049" w:rsidDel="00CE5E77">
          <w:delText>ASSIGN STORAGE</w:delText>
        </w:r>
        <w:r w:rsidDel="00CE5E77">
          <w:delText xml:space="preserve">. </w:delText>
        </w:r>
      </w:del>
    </w:p>
    <w:p w14:paraId="5A264F10" w14:textId="3B6E36FC" w:rsidR="00F2232B" w:rsidDel="00CE5E77" w:rsidRDefault="00F2232B">
      <w:pPr>
        <w:pStyle w:val="Heading3"/>
        <w:rPr>
          <w:del w:id="11241" w:author="Sayali Dev" w:date="2018-02-21T15:57:00Z"/>
        </w:rPr>
        <w:pPrChange w:id="11242" w:author="Sayali Dev" w:date="2018-02-21T15:57:00Z">
          <w:pPr>
            <w:spacing w:line="276" w:lineRule="auto"/>
            <w:ind w:left="1440"/>
          </w:pPr>
        </w:pPrChange>
      </w:pPr>
      <w:del w:id="11243" w:author="Sayali Dev" w:date="2018-02-21T15:57:00Z">
        <w:r w:rsidRPr="00CF61CA" w:rsidDel="00CE5E77">
          <w:delText xml:space="preserve">The application </w:delText>
        </w:r>
        <w:r w:rsidDel="00CE5E77">
          <w:delText>performs the following functions:</w:delText>
        </w:r>
      </w:del>
    </w:p>
    <w:p w14:paraId="0AB3EE3C" w14:textId="54A48B54" w:rsidR="00F2232B" w:rsidRPr="00AA7A14" w:rsidDel="00CE5E77" w:rsidRDefault="00F2232B">
      <w:pPr>
        <w:pStyle w:val="Heading3"/>
        <w:rPr>
          <w:del w:id="11244" w:author="Sayali Dev" w:date="2018-02-21T15:57:00Z"/>
          <w:color w:val="000000"/>
        </w:rPr>
        <w:pPrChange w:id="11245" w:author="Sayali Dev" w:date="2018-02-21T15:57:00Z">
          <w:pPr>
            <w:numPr>
              <w:numId w:val="111"/>
            </w:numPr>
            <w:spacing w:line="276" w:lineRule="auto"/>
            <w:ind w:left="2160" w:hanging="360"/>
          </w:pPr>
        </w:pPrChange>
      </w:pPr>
      <w:del w:id="11246" w:author="Sayali Dev" w:date="2018-02-21T15:57:00Z">
        <w:r w:rsidDel="00CE5E77">
          <w:delText>A</w:delText>
        </w:r>
        <w:r w:rsidRPr="00CF61CA" w:rsidDel="00CE5E77">
          <w:delText xml:space="preserve">ssigns the </w:delText>
        </w:r>
        <w:r w:rsidDel="00CE5E77">
          <w:delText>biospecimen</w:delText>
        </w:r>
        <w:r w:rsidRPr="00CF61CA" w:rsidDel="00CE5E77">
          <w:delText xml:space="preserve"> to the cell that you selected and updates the storage map. </w:delText>
        </w:r>
      </w:del>
    </w:p>
    <w:p w14:paraId="33C729F9" w14:textId="56449CCA" w:rsidR="00F2232B" w:rsidDel="00CE5E77" w:rsidRDefault="00F2232B">
      <w:pPr>
        <w:pStyle w:val="Heading3"/>
        <w:rPr>
          <w:del w:id="11247" w:author="Sayali Dev" w:date="2018-02-21T15:57:00Z"/>
          <w:color w:val="000000"/>
        </w:rPr>
        <w:pPrChange w:id="11248" w:author="Sayali Dev" w:date="2018-02-21T15:57:00Z">
          <w:pPr>
            <w:numPr>
              <w:numId w:val="111"/>
            </w:numPr>
            <w:spacing w:line="276" w:lineRule="auto"/>
            <w:ind w:left="2160" w:right="270" w:hanging="360"/>
          </w:pPr>
        </w:pPrChange>
      </w:pPr>
      <w:del w:id="11249" w:author="Sayali Dev" w:date="2018-02-21T15:57:00Z">
        <w:r w:rsidDel="00CE5E77">
          <w:rPr>
            <w:color w:val="000000"/>
          </w:rPr>
          <w:delText>D</w:delText>
        </w:r>
        <w:r w:rsidRPr="00CF61CA" w:rsidDel="00CE5E77">
          <w:rPr>
            <w:color w:val="000000"/>
          </w:rPr>
          <w:delText>isplay</w:delText>
        </w:r>
        <w:r w:rsidDel="00CE5E77">
          <w:rPr>
            <w:color w:val="000000"/>
          </w:rPr>
          <w:delText>s</w:delText>
        </w:r>
        <w:r w:rsidRPr="00CF61CA" w:rsidDel="00CE5E77">
          <w:rPr>
            <w:color w:val="000000"/>
          </w:rPr>
          <w:delText xml:space="preserve"> the </w:delText>
        </w:r>
        <w:r w:rsidDel="00CE5E77">
          <w:rPr>
            <w:color w:val="000000"/>
          </w:rPr>
          <w:delText>window again with t</w:delText>
        </w:r>
        <w:r w:rsidRPr="00CF61CA" w:rsidDel="00CE5E77">
          <w:rPr>
            <w:color w:val="000000"/>
          </w:rPr>
          <w:delText xml:space="preserve">he </w:delText>
        </w:r>
        <w:r w:rsidRPr="001C2F88" w:rsidDel="00CE5E77">
          <w:rPr>
            <w:color w:val="000000"/>
          </w:rPr>
          <w:delText>Position Selected</w:delText>
        </w:r>
        <w:r w:rsidRPr="00CF61CA" w:rsidDel="00CE5E77">
          <w:rPr>
            <w:color w:val="000000"/>
          </w:rPr>
          <w:delText xml:space="preserve"> field automatically </w:delText>
        </w:r>
        <w:r w:rsidDel="00CE5E77">
          <w:rPr>
            <w:color w:val="000000"/>
          </w:rPr>
          <w:delText>displaying</w:delText>
        </w:r>
        <w:r w:rsidRPr="00CF61CA" w:rsidDel="00CE5E77">
          <w:rPr>
            <w:color w:val="000000"/>
          </w:rPr>
          <w:delText xml:space="preserve"> the next available</w:delText>
        </w:r>
        <w:r w:rsidDel="00CE5E77">
          <w:rPr>
            <w:color w:val="000000"/>
          </w:rPr>
          <w:delText xml:space="preserve"> position.</w:delText>
        </w:r>
        <w:r w:rsidDel="00CE5E77">
          <w:rPr>
            <w:color w:val="000000"/>
          </w:rPr>
          <w:br/>
        </w:r>
      </w:del>
    </w:p>
    <w:p w14:paraId="7AA1F571" w14:textId="3F70F659" w:rsidR="00F2232B" w:rsidRPr="00D52B0B" w:rsidDel="00CE5E77" w:rsidRDefault="00F2232B">
      <w:pPr>
        <w:pStyle w:val="Heading3"/>
        <w:rPr>
          <w:del w:id="11250" w:author="Sayali Dev" w:date="2018-02-21T15:57:00Z"/>
        </w:rPr>
        <w:pPrChange w:id="11251" w:author="Sayali Dev" w:date="2018-02-21T15:57:00Z">
          <w:pPr>
            <w:numPr>
              <w:numId w:val="221"/>
            </w:numPr>
            <w:ind w:left="1440" w:hanging="360"/>
          </w:pPr>
        </w:pPrChange>
      </w:pPr>
      <w:del w:id="11252" w:author="Sayali Dev" w:date="2018-02-21T15:57:00Z">
        <w:r w:rsidDel="00CE5E77">
          <w:delText xml:space="preserve">Confirm the assignment of each biospecimen by clicking on ASSIGN STORAGE each time the </w:delText>
        </w:r>
        <w:r w:rsidRPr="00AA7A14" w:rsidDel="00CE5E77">
          <w:delText>Assign Identifier</w:delText>
        </w:r>
        <w:r w:rsidDel="00CE5E77">
          <w:delText xml:space="preserve"> window appears until all biospecimens are assigned.</w:delText>
        </w:r>
      </w:del>
    </w:p>
    <w:p w14:paraId="3251F4E6" w14:textId="16CF369B" w:rsidR="00F2232B" w:rsidRPr="000C70F4" w:rsidDel="00CE5E77" w:rsidRDefault="00F2232B">
      <w:pPr>
        <w:pStyle w:val="Heading3"/>
        <w:rPr>
          <w:del w:id="11253" w:author="Sayali Dev" w:date="2018-02-21T15:57:00Z"/>
        </w:rPr>
        <w:pPrChange w:id="11254" w:author="Sayali Dev" w:date="2018-02-21T15:57:00Z">
          <w:pPr>
            <w:ind w:left="720" w:firstLine="720"/>
          </w:pPr>
        </w:pPrChange>
      </w:pPr>
      <w:del w:id="11255" w:author="Sayali Dev" w:date="2018-02-21T15:57:00Z">
        <w:r w:rsidRPr="00882049" w:rsidDel="00CE5E77">
          <w:delText xml:space="preserve">Note: </w:delText>
        </w:r>
      </w:del>
    </w:p>
    <w:p w14:paraId="0D2CF758" w14:textId="1F5A079E" w:rsidR="00F2232B" w:rsidDel="00CE5E77" w:rsidRDefault="00F2232B">
      <w:pPr>
        <w:pStyle w:val="Heading3"/>
        <w:rPr>
          <w:del w:id="11256" w:author="Sayali Dev" w:date="2018-02-21T15:57:00Z"/>
        </w:rPr>
        <w:pPrChange w:id="11257" w:author="Sayali Dev" w:date="2018-02-21T15:57:00Z">
          <w:pPr>
            <w:numPr>
              <w:numId w:val="97"/>
            </w:numPr>
            <w:ind w:left="2160" w:right="270" w:hanging="360"/>
          </w:pPr>
        </w:pPrChange>
      </w:pPr>
      <w:del w:id="11258" w:author="Sayali Dev" w:date="2018-02-21T15:57:00Z">
        <w:r w:rsidRPr="00D52B0B" w:rsidDel="00CE5E77">
          <w:delText>If th</w:delText>
        </w:r>
        <w:r w:rsidDel="00CE5E77">
          <w:delText>e</w:delText>
        </w:r>
        <w:r w:rsidRPr="00D52B0B" w:rsidDel="00CE5E77">
          <w:delText xml:space="preserve"> </w:delText>
        </w:r>
        <w:r w:rsidDel="00CE5E77">
          <w:delText>c</w:delText>
        </w:r>
        <w:r w:rsidRPr="00D52B0B" w:rsidDel="00CE5E77">
          <w:delText xml:space="preserve">ontainer </w:delText>
        </w:r>
        <w:r w:rsidDel="00CE5E77">
          <w:delText>t</w:delText>
        </w:r>
        <w:r w:rsidRPr="00D52B0B" w:rsidDel="00CE5E77">
          <w:delText xml:space="preserve">ype </w:delText>
        </w:r>
        <w:r w:rsidDel="00CE5E77">
          <w:delText xml:space="preserve">associated with the specified biospecimen </w:delText>
        </w:r>
        <w:r w:rsidRPr="00D52B0B" w:rsidDel="00CE5E77">
          <w:delText>is not valid for th</w:delText>
        </w:r>
        <w:r w:rsidDel="00CE5E77">
          <w:delText>is</w:delText>
        </w:r>
        <w:r w:rsidRPr="00D52B0B" w:rsidDel="00CE5E77">
          <w:delText xml:space="preserve"> storage </w:delText>
        </w:r>
        <w:r w:rsidDel="00CE5E77">
          <w:delText>location</w:delText>
        </w:r>
        <w:r w:rsidRPr="00D52B0B" w:rsidDel="00CE5E77">
          <w:delText xml:space="preserve">, an error message </w:delText>
        </w:r>
        <w:r w:rsidDel="00CE5E77">
          <w:delText xml:space="preserve">appears. You can </w:delText>
        </w:r>
        <w:r w:rsidRPr="00D52B0B" w:rsidDel="00CE5E77">
          <w:delText>select another division</w:delText>
        </w:r>
        <w:r w:rsidDel="00CE5E77">
          <w:delText xml:space="preserve"> and repeat steps a. - c</w:delText>
        </w:r>
        <w:r w:rsidRPr="00D52B0B" w:rsidDel="00CE5E77">
          <w:delText xml:space="preserve">. </w:delText>
        </w:r>
      </w:del>
    </w:p>
    <w:p w14:paraId="1119B201" w14:textId="3CB446CD" w:rsidR="00F2232B" w:rsidDel="00CE5E77" w:rsidRDefault="00F2232B">
      <w:pPr>
        <w:pStyle w:val="Heading3"/>
        <w:rPr>
          <w:del w:id="11259" w:author="Sayali Dev" w:date="2018-02-21T15:57:00Z"/>
          <w:color w:val="000000"/>
        </w:rPr>
        <w:pPrChange w:id="11260" w:author="Sayali Dev" w:date="2018-02-21T15:57:00Z">
          <w:pPr>
            <w:numPr>
              <w:numId w:val="97"/>
            </w:numPr>
            <w:ind w:left="2160" w:hanging="360"/>
          </w:pPr>
        </w:pPrChange>
      </w:pPr>
      <w:del w:id="11261" w:author="Sayali Dev" w:date="2018-02-21T15:57:00Z">
        <w:r w:rsidRPr="00D52B0B" w:rsidDel="00CE5E77">
          <w:rPr>
            <w:color w:val="000000"/>
          </w:rPr>
          <w:delText xml:space="preserve">If </w:delText>
        </w:r>
        <w:r w:rsidDel="00CE5E77">
          <w:rPr>
            <w:color w:val="000000"/>
          </w:rPr>
          <w:delText>the storage</w:delText>
        </w:r>
        <w:r w:rsidRPr="00D52B0B" w:rsidDel="00CE5E77">
          <w:rPr>
            <w:color w:val="000000"/>
          </w:rPr>
          <w:delText xml:space="preserve"> division does not have enough available positions for all the </w:delText>
        </w:r>
        <w:r w:rsidDel="00CE5E77">
          <w:rPr>
            <w:color w:val="000000"/>
          </w:rPr>
          <w:delText>biospecimen</w:delText>
        </w:r>
        <w:r w:rsidRPr="00D52B0B" w:rsidDel="00CE5E77">
          <w:rPr>
            <w:color w:val="000000"/>
          </w:rPr>
          <w:delText xml:space="preserve">s, </w:delText>
        </w:r>
        <w:r w:rsidDel="00CE5E77">
          <w:rPr>
            <w:color w:val="000000"/>
          </w:rPr>
          <w:delText xml:space="preserve">you can </w:delText>
        </w:r>
        <w:r w:rsidRPr="00D52B0B" w:rsidDel="00CE5E77">
          <w:rPr>
            <w:color w:val="000000"/>
          </w:rPr>
          <w:delText>select another division.</w:delText>
        </w:r>
      </w:del>
    </w:p>
    <w:p w14:paraId="21CE8B56" w14:textId="6B0CFE23" w:rsidR="00F2232B" w:rsidRPr="00C4668A" w:rsidDel="00CE5E77" w:rsidRDefault="00F2232B">
      <w:pPr>
        <w:pStyle w:val="Heading3"/>
        <w:rPr>
          <w:del w:id="11262" w:author="Sayali Dev" w:date="2018-02-21T15:57:00Z"/>
        </w:rPr>
        <w:pPrChange w:id="11263" w:author="Sayali Dev" w:date="2018-02-21T15:57:00Z">
          <w:pPr>
            <w:ind w:left="720" w:right="720"/>
          </w:pPr>
        </w:pPrChange>
      </w:pPr>
    </w:p>
    <w:p w14:paraId="0BC413D9" w14:textId="7B9C8906" w:rsidR="00F2232B" w:rsidRPr="00AA7A14" w:rsidDel="00CE5E77" w:rsidRDefault="00F2232B">
      <w:pPr>
        <w:pStyle w:val="Heading3"/>
        <w:rPr>
          <w:del w:id="11264" w:author="Sayali Dev" w:date="2018-02-21T15:57:00Z"/>
          <w:lang w:val="en-US"/>
        </w:rPr>
        <w:pPrChange w:id="11265" w:author="Sayali Dev" w:date="2018-02-21T15:57:00Z">
          <w:pPr>
            <w:pStyle w:val="BodyText"/>
            <w:numPr>
              <w:numId w:val="219"/>
            </w:numPr>
            <w:tabs>
              <w:tab w:val="left" w:pos="720"/>
            </w:tabs>
            <w:ind w:left="720" w:right="720" w:hanging="360"/>
          </w:pPr>
        </w:pPrChange>
      </w:pPr>
      <w:del w:id="11266" w:author="Sayali Dev" w:date="2018-02-21T15:57:00Z">
        <w:r w:rsidDel="00CE5E77">
          <w:delText>If you select</w:delText>
        </w:r>
        <w:r w:rsidRPr="00AA7A14" w:rsidDel="00CE5E77">
          <w:rPr>
            <w:lang w:val="en-US"/>
          </w:rPr>
          <w:delText>ed</w:delText>
        </w:r>
        <w:r w:rsidDel="00CE5E77">
          <w:delText xml:space="preserve"> </w:delText>
        </w:r>
        <w:r w:rsidRPr="00AA7A14" w:rsidDel="00CE5E77">
          <w:delText>Manual</w:delText>
        </w:r>
        <w:r w:rsidRPr="00D52B0B" w:rsidDel="00CE5E77">
          <w:delText xml:space="preserve"> as </w:delText>
        </w:r>
        <w:r w:rsidRPr="00AA7A14" w:rsidDel="00CE5E77">
          <w:delText>Check-In Type</w:delText>
        </w:r>
        <w:r w:rsidRPr="00D52B0B" w:rsidDel="00CE5E77">
          <w:delText xml:space="preserve">, </w:delText>
        </w:r>
        <w:r w:rsidDel="00CE5E77">
          <w:delText xml:space="preserve">perform </w:delText>
        </w:r>
        <w:r w:rsidRPr="00D52B0B" w:rsidDel="00CE5E77">
          <w:delText>the following</w:delText>
        </w:r>
        <w:r w:rsidDel="00CE5E77">
          <w:delText xml:space="preserve"> steps</w:delText>
        </w:r>
        <w:r w:rsidRPr="00D52B0B" w:rsidDel="00CE5E77">
          <w:delText>:</w:delText>
        </w:r>
        <w:r w:rsidDel="00CE5E77">
          <w:delText xml:space="preserve"> </w:delText>
        </w:r>
      </w:del>
    </w:p>
    <w:p w14:paraId="7C3A28BF" w14:textId="6BF3EE18" w:rsidR="00F2232B" w:rsidRPr="000C70F4" w:rsidDel="00CE5E77" w:rsidRDefault="00F2232B">
      <w:pPr>
        <w:pStyle w:val="Heading3"/>
        <w:rPr>
          <w:del w:id="11267" w:author="Sayali Dev" w:date="2018-02-21T15:57:00Z"/>
        </w:rPr>
        <w:pPrChange w:id="11268" w:author="Sayali Dev" w:date="2018-02-21T15:57:00Z">
          <w:pPr>
            <w:numPr>
              <w:numId w:val="222"/>
            </w:numPr>
            <w:ind w:left="1440" w:right="720" w:hanging="360"/>
          </w:pPr>
        </w:pPrChange>
      </w:pPr>
      <w:del w:id="11269" w:author="Sayali Dev" w:date="2018-02-21T15:57:00Z">
        <w:r w:rsidRPr="00D52B0B" w:rsidDel="00CE5E77">
          <w:delText xml:space="preserve">Click the </w:delText>
        </w:r>
        <w:r w:rsidRPr="000C70F4" w:rsidDel="00CE5E77">
          <w:delText xml:space="preserve">available cell </w:delText>
        </w:r>
        <w:r w:rsidRPr="00D52B0B" w:rsidDel="00CE5E77">
          <w:delText xml:space="preserve">on the </w:delText>
        </w:r>
        <w:r w:rsidDel="00CE5E77">
          <w:delText>s</w:delText>
        </w:r>
        <w:r w:rsidRPr="00D52B0B" w:rsidDel="00CE5E77">
          <w:delText xml:space="preserve">torage </w:delText>
        </w:r>
        <w:r w:rsidDel="00CE5E77">
          <w:delText>m</w:delText>
        </w:r>
        <w:r w:rsidRPr="00D52B0B" w:rsidDel="00CE5E77">
          <w:delText xml:space="preserve">ap </w:delText>
        </w:r>
        <w:r w:rsidDel="00CE5E77">
          <w:delText xml:space="preserve">where you want to store the </w:delText>
        </w:r>
        <w:r w:rsidRPr="00D52B0B" w:rsidDel="00CE5E77">
          <w:delText xml:space="preserve">first </w:delText>
        </w:r>
        <w:r w:rsidDel="00CE5E77">
          <w:delText>biospecimen</w:delText>
        </w:r>
        <w:r w:rsidRPr="00D52B0B" w:rsidDel="00CE5E77">
          <w:delText xml:space="preserve">. </w:delText>
        </w:r>
      </w:del>
    </w:p>
    <w:p w14:paraId="5E3A1B13" w14:textId="0CAE214F" w:rsidR="00F2232B" w:rsidDel="00CE5E77" w:rsidRDefault="00F2232B">
      <w:pPr>
        <w:pStyle w:val="Heading3"/>
        <w:rPr>
          <w:del w:id="11270" w:author="Sayali Dev" w:date="2018-02-21T15:57:00Z"/>
        </w:rPr>
        <w:pPrChange w:id="11271" w:author="Sayali Dev" w:date="2018-02-21T15:57:00Z">
          <w:pPr>
            <w:ind w:left="1440" w:right="720"/>
          </w:pPr>
        </w:pPrChange>
      </w:pPr>
      <w:del w:id="11272" w:author="Sayali Dev" w:date="2018-02-21T15:57:00Z">
        <w:r w:rsidRPr="00D52B0B" w:rsidDel="00CE5E77">
          <w:delText xml:space="preserve">Note: </w:delText>
        </w:r>
      </w:del>
    </w:p>
    <w:p w14:paraId="762D931F" w14:textId="7E7154C0" w:rsidR="00F2232B" w:rsidDel="00CE5E77" w:rsidRDefault="00F2232B">
      <w:pPr>
        <w:pStyle w:val="Heading3"/>
        <w:rPr>
          <w:del w:id="11273" w:author="Sayali Dev" w:date="2018-02-21T15:57:00Z"/>
        </w:rPr>
        <w:pPrChange w:id="11274" w:author="Sayali Dev" w:date="2018-02-21T15:57:00Z">
          <w:pPr>
            <w:numPr>
              <w:numId w:val="96"/>
            </w:numPr>
            <w:ind w:left="2160" w:right="720" w:hanging="360"/>
          </w:pPr>
        </w:pPrChange>
      </w:pPr>
      <w:del w:id="11275" w:author="Sayali Dev" w:date="2018-02-21T15:57:00Z">
        <w:r w:rsidRPr="00D52B0B" w:rsidDel="00CE5E77">
          <w:delText xml:space="preserve">Storage Map positions </w:delText>
        </w:r>
        <w:r w:rsidDel="00CE5E77">
          <w:delText xml:space="preserve">that are available appear </w:delText>
        </w:r>
        <w:r w:rsidRPr="00D52B0B" w:rsidDel="00CE5E77">
          <w:delText>in tan or goldenrod color</w:delText>
        </w:r>
        <w:r w:rsidDel="00CE5E77">
          <w:delText>.</w:delText>
        </w:r>
      </w:del>
    </w:p>
    <w:p w14:paraId="4D7209B1" w14:textId="6B7AEAE5" w:rsidR="00F2232B" w:rsidDel="00CE5E77" w:rsidRDefault="00F2232B">
      <w:pPr>
        <w:pStyle w:val="Heading3"/>
        <w:rPr>
          <w:del w:id="11276" w:author="Sayali Dev" w:date="2018-02-21T15:57:00Z"/>
        </w:rPr>
        <w:pPrChange w:id="11277" w:author="Sayali Dev" w:date="2018-02-21T15:57:00Z">
          <w:pPr>
            <w:numPr>
              <w:numId w:val="96"/>
            </w:numPr>
            <w:ind w:left="2160" w:right="720" w:hanging="360"/>
          </w:pPr>
        </w:pPrChange>
      </w:pPr>
      <w:del w:id="11278" w:author="Sayali Dev" w:date="2018-02-21T15:57:00Z">
        <w:r w:rsidDel="00CE5E77">
          <w:delText xml:space="preserve">Positions that are used appear in </w:delText>
        </w:r>
        <w:r w:rsidRPr="00D52B0B" w:rsidDel="00CE5E77">
          <w:delText>red or rust color</w:delText>
        </w:r>
        <w:r w:rsidDel="00CE5E77">
          <w:delText xml:space="preserve">. </w:delText>
        </w:r>
      </w:del>
    </w:p>
    <w:p w14:paraId="2AEAA7D7" w14:textId="6F95810C" w:rsidR="00F2232B" w:rsidDel="00CE5E77" w:rsidRDefault="00F2232B">
      <w:pPr>
        <w:pStyle w:val="Heading3"/>
        <w:rPr>
          <w:del w:id="11279" w:author="Sayali Dev" w:date="2018-02-21T15:57:00Z"/>
        </w:rPr>
        <w:pPrChange w:id="11280" w:author="Sayali Dev" w:date="2018-02-21T15:57:00Z">
          <w:pPr>
            <w:numPr>
              <w:numId w:val="96"/>
            </w:numPr>
            <w:ind w:left="2160" w:right="720" w:hanging="360"/>
          </w:pPr>
        </w:pPrChange>
      </w:pPr>
      <w:del w:id="11281" w:author="Sayali Dev" w:date="2018-02-21T15:57:00Z">
        <w:r w:rsidDel="00CE5E77">
          <w:delText>The current selection appears in green color</w:delText>
        </w:r>
        <w:r w:rsidRPr="00D52B0B" w:rsidDel="00CE5E77">
          <w:delText>.</w:delText>
        </w:r>
        <w:r w:rsidDel="00CE5E77">
          <w:br/>
        </w:r>
      </w:del>
    </w:p>
    <w:p w14:paraId="0735A319" w14:textId="32CF2A9D" w:rsidR="00F2232B" w:rsidDel="00CE5E77" w:rsidRDefault="00F2232B">
      <w:pPr>
        <w:pStyle w:val="Heading3"/>
        <w:rPr>
          <w:del w:id="11282" w:author="Sayali Dev" w:date="2018-02-21T15:57:00Z"/>
        </w:rPr>
        <w:pPrChange w:id="11283" w:author="Sayali Dev" w:date="2018-02-21T15:57:00Z">
          <w:pPr>
            <w:ind w:left="1440" w:right="720"/>
          </w:pPr>
        </w:pPrChange>
      </w:pPr>
      <w:del w:id="11284" w:author="Sayali Dev" w:date="2018-02-21T15:57:00Z">
        <w:r w:rsidDel="00CE5E77">
          <w:delText xml:space="preserve">The </w:delText>
        </w:r>
        <w:r w:rsidRPr="000C70F4" w:rsidDel="00CE5E77">
          <w:delText>Assign Identifier</w:delText>
        </w:r>
        <w:r w:rsidRPr="00D52B0B" w:rsidDel="00CE5E77">
          <w:delText xml:space="preserve"> window </w:delText>
        </w:r>
        <w:r w:rsidDel="00CE5E77">
          <w:delText>appears</w:delText>
        </w:r>
        <w:r w:rsidRPr="00D52B0B" w:rsidDel="00CE5E77">
          <w:delText>.</w:delText>
        </w:r>
        <w:r w:rsidRPr="00D52B0B" w:rsidDel="00CE5E77">
          <w:br/>
        </w:r>
      </w:del>
    </w:p>
    <w:p w14:paraId="2FBEAE34" w14:textId="09B6E3E8" w:rsidR="00F2232B" w:rsidDel="00CE5E77" w:rsidRDefault="00F2232B">
      <w:pPr>
        <w:pStyle w:val="Heading3"/>
        <w:rPr>
          <w:del w:id="11285" w:author="Sayali Dev" w:date="2018-02-21T15:57:00Z"/>
        </w:rPr>
        <w:pPrChange w:id="11286" w:author="Sayali Dev" w:date="2018-02-21T15:57:00Z">
          <w:pPr>
            <w:ind w:left="1440" w:right="720"/>
          </w:pPr>
        </w:pPrChange>
      </w:pPr>
      <w:del w:id="11287" w:author="Sayali Dev" w:date="2018-02-21T15:57:00Z">
        <w:r w:rsidDel="00CE5E77">
          <w:rPr>
            <w:noProof/>
          </w:rPr>
          <w:drawing>
            <wp:inline distT="0" distB="0" distL="0" distR="0" wp14:anchorId="5C89C5C0" wp14:editId="2C742D25">
              <wp:extent cx="3245921" cy="1933575"/>
              <wp:effectExtent l="19050" t="19050" r="1206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53591" cy="1938144"/>
                      </a:xfrm>
                      <a:prstGeom prst="rect">
                        <a:avLst/>
                      </a:prstGeom>
                      <a:ln w="3175">
                        <a:solidFill>
                          <a:schemeClr val="tx1"/>
                        </a:solidFill>
                      </a:ln>
                    </pic:spPr>
                  </pic:pic>
                </a:graphicData>
              </a:graphic>
            </wp:inline>
          </w:drawing>
        </w:r>
      </w:del>
    </w:p>
    <w:p w14:paraId="412DDC9A" w14:textId="1264A004" w:rsidR="00F2232B" w:rsidDel="00CE5E77" w:rsidRDefault="00F2232B">
      <w:pPr>
        <w:pStyle w:val="Heading3"/>
        <w:rPr>
          <w:del w:id="11288" w:author="Sayali Dev" w:date="2018-02-21T15:57:00Z"/>
        </w:rPr>
        <w:pPrChange w:id="11289" w:author="Sayali Dev" w:date="2018-02-21T15:57:00Z">
          <w:pPr>
            <w:pStyle w:val="Figure"/>
            <w:tabs>
              <w:tab w:val="clear" w:pos="1710"/>
              <w:tab w:val="num" w:pos="1800"/>
              <w:tab w:val="num" w:pos="2430"/>
            </w:tabs>
            <w:ind w:left="2592" w:hanging="432"/>
          </w:pPr>
        </w:pPrChange>
      </w:pPr>
      <w:del w:id="11290" w:author="Sayali Dev" w:date="2018-02-21T15:57:00Z">
        <w:r w:rsidRPr="003240FC" w:rsidDel="00CE5E77">
          <w:delText>A</w:delText>
        </w:r>
        <w:r w:rsidDel="00CE5E77">
          <w:delText>ssign Identifier window</w:delText>
        </w:r>
      </w:del>
    </w:p>
    <w:p w14:paraId="1774E660" w14:textId="395B8701" w:rsidR="00F2232B" w:rsidDel="00CE5E77" w:rsidRDefault="00F2232B">
      <w:pPr>
        <w:pStyle w:val="Heading3"/>
        <w:rPr>
          <w:del w:id="11291" w:author="Sayali Dev" w:date="2018-02-21T15:57:00Z"/>
        </w:rPr>
        <w:pPrChange w:id="11292" w:author="Sayali Dev" w:date="2018-02-21T15:57:00Z">
          <w:pPr/>
        </w:pPrChange>
      </w:pPr>
    </w:p>
    <w:p w14:paraId="7AB6AFF6" w14:textId="31499D66" w:rsidR="00F2232B" w:rsidDel="00CE5E77" w:rsidRDefault="00F2232B">
      <w:pPr>
        <w:pStyle w:val="Heading3"/>
        <w:rPr>
          <w:del w:id="11293" w:author="Sayali Dev" w:date="2018-02-21T15:57:00Z"/>
        </w:rPr>
        <w:pPrChange w:id="11294" w:author="Sayali Dev" w:date="2018-02-21T15:57:00Z">
          <w:pPr>
            <w:numPr>
              <w:numId w:val="222"/>
            </w:numPr>
            <w:ind w:left="1440" w:right="360" w:hanging="360"/>
          </w:pPr>
        </w:pPrChange>
      </w:pPr>
      <w:del w:id="11295" w:author="Sayali Dev" w:date="2018-02-21T15:57:00Z">
        <w:r w:rsidDel="00CE5E77">
          <w:delText xml:space="preserve">In the </w:delText>
        </w:r>
        <w:r w:rsidRPr="00935FE5" w:rsidDel="00CE5E77">
          <w:delText>Source Identifier</w:delText>
        </w:r>
        <w:r w:rsidDel="00CE5E77">
          <w:delText xml:space="preserve"> box, scan or type the identifier of the first biospecimen that you want to assign to the selected storage map cell.</w:delText>
        </w:r>
        <w:r w:rsidDel="00CE5E77">
          <w:br/>
        </w:r>
        <w:r w:rsidRPr="00935FE5" w:rsidDel="00CE5E77">
          <w:delText>Note:</w:delText>
        </w:r>
        <w:r w:rsidDel="00CE5E77">
          <w:delText xml:space="preserve"> You can display the identifiers of the biospecimens to be assigned by clicking on the arrow icon beside the </w:delText>
        </w:r>
        <w:r w:rsidRPr="00935FE5" w:rsidDel="00CE5E77">
          <w:delText xml:space="preserve">Identifiers </w:delText>
        </w:r>
        <w:r w:rsidDel="00CE5E77">
          <w:delText>field in the top left corner of the Bulk Storage Assignment window.</w:delText>
        </w:r>
        <w:r w:rsidDel="00CE5E77">
          <w:br/>
        </w:r>
      </w:del>
    </w:p>
    <w:p w14:paraId="4D896E52" w14:textId="62DD582D" w:rsidR="00F2232B" w:rsidDel="00CE5E77" w:rsidRDefault="00F2232B">
      <w:pPr>
        <w:pStyle w:val="Heading3"/>
        <w:rPr>
          <w:del w:id="11296" w:author="Sayali Dev" w:date="2018-02-21T15:57:00Z"/>
        </w:rPr>
        <w:pPrChange w:id="11297" w:author="Sayali Dev" w:date="2018-02-21T15:57:00Z">
          <w:pPr>
            <w:numPr>
              <w:numId w:val="222"/>
            </w:numPr>
            <w:ind w:left="1440" w:hanging="360"/>
          </w:pPr>
        </w:pPrChange>
      </w:pPr>
      <w:del w:id="11298" w:author="Sayali Dev" w:date="2018-02-21T15:57:00Z">
        <w:r w:rsidDel="00CE5E77">
          <w:delText xml:space="preserve">Click </w:delText>
        </w:r>
        <w:r w:rsidRPr="00882049" w:rsidDel="00CE5E77">
          <w:delText>ASSIGN STORAGE</w:delText>
        </w:r>
        <w:r w:rsidDel="00CE5E77">
          <w:delText xml:space="preserve">. </w:delText>
        </w:r>
      </w:del>
    </w:p>
    <w:p w14:paraId="2C5A26AB" w14:textId="1D9E1252" w:rsidR="00F2232B" w:rsidDel="00CE5E77" w:rsidRDefault="00F2232B">
      <w:pPr>
        <w:pStyle w:val="Heading3"/>
        <w:rPr>
          <w:del w:id="11299" w:author="Sayali Dev" w:date="2018-02-21T15:57:00Z"/>
          <w:color w:val="000000"/>
        </w:rPr>
        <w:pPrChange w:id="11300" w:author="Sayali Dev" w:date="2018-02-21T15:57:00Z">
          <w:pPr>
            <w:spacing w:line="276" w:lineRule="auto"/>
            <w:ind w:left="1440"/>
          </w:pPr>
        </w:pPrChange>
      </w:pPr>
      <w:del w:id="11301" w:author="Sayali Dev" w:date="2018-02-21T15:57:00Z">
        <w:r w:rsidRPr="00CF61CA" w:rsidDel="00CE5E77">
          <w:delText xml:space="preserve">The application assigns the </w:delText>
        </w:r>
        <w:r w:rsidDel="00CE5E77">
          <w:delText>biospecimen</w:delText>
        </w:r>
        <w:r w:rsidRPr="00CF61CA" w:rsidDel="00CE5E77">
          <w:delText xml:space="preserve"> to the cell that you selected and updates the storage map. </w:delText>
        </w:r>
        <w:r w:rsidDel="00CE5E77">
          <w:br/>
        </w:r>
      </w:del>
    </w:p>
    <w:p w14:paraId="198A30A9" w14:textId="0CEDD88F" w:rsidR="00F2232B" w:rsidRPr="00D52B0B" w:rsidDel="00CE5E77" w:rsidRDefault="00F2232B">
      <w:pPr>
        <w:pStyle w:val="Heading3"/>
        <w:rPr>
          <w:del w:id="11302" w:author="Sayali Dev" w:date="2018-02-21T15:57:00Z"/>
        </w:rPr>
        <w:pPrChange w:id="11303" w:author="Sayali Dev" w:date="2018-02-21T15:57:00Z">
          <w:pPr>
            <w:numPr>
              <w:numId w:val="222"/>
            </w:numPr>
            <w:ind w:left="1440" w:hanging="360"/>
          </w:pPr>
        </w:pPrChange>
      </w:pPr>
      <w:del w:id="11304" w:author="Sayali Dev" w:date="2018-02-21T15:57:00Z">
        <w:r w:rsidDel="00CE5E77">
          <w:delText>Repeat steps a. – c.  until all biospecimens are assigned.</w:delText>
        </w:r>
      </w:del>
    </w:p>
    <w:p w14:paraId="65798242" w14:textId="6CDC7092" w:rsidR="00F2232B" w:rsidRPr="000C70F4" w:rsidDel="00CE5E77" w:rsidRDefault="00F2232B">
      <w:pPr>
        <w:pStyle w:val="Heading3"/>
        <w:rPr>
          <w:del w:id="11305" w:author="Sayali Dev" w:date="2018-02-21T15:57:00Z"/>
        </w:rPr>
        <w:pPrChange w:id="11306" w:author="Sayali Dev" w:date="2018-02-21T15:57:00Z">
          <w:pPr>
            <w:ind w:left="720" w:firstLine="720"/>
          </w:pPr>
        </w:pPrChange>
      </w:pPr>
      <w:del w:id="11307" w:author="Sayali Dev" w:date="2018-02-21T15:57:00Z">
        <w:r w:rsidRPr="00882049" w:rsidDel="00CE5E77">
          <w:delText xml:space="preserve">Note: </w:delText>
        </w:r>
      </w:del>
    </w:p>
    <w:p w14:paraId="01870708" w14:textId="7D467E89" w:rsidR="00F2232B" w:rsidDel="00CE5E77" w:rsidRDefault="00F2232B">
      <w:pPr>
        <w:pStyle w:val="Heading3"/>
        <w:rPr>
          <w:del w:id="11308" w:author="Sayali Dev" w:date="2018-02-21T15:57:00Z"/>
        </w:rPr>
        <w:pPrChange w:id="11309" w:author="Sayali Dev" w:date="2018-02-21T15:57:00Z">
          <w:pPr>
            <w:numPr>
              <w:numId w:val="97"/>
            </w:numPr>
            <w:ind w:left="1800" w:right="270" w:hanging="360"/>
          </w:pPr>
        </w:pPrChange>
      </w:pPr>
      <w:del w:id="11310" w:author="Sayali Dev" w:date="2018-02-21T15:57:00Z">
        <w:r w:rsidRPr="00D52B0B" w:rsidDel="00CE5E77">
          <w:delText>If th</w:delText>
        </w:r>
        <w:r w:rsidDel="00CE5E77">
          <w:delText>e</w:delText>
        </w:r>
        <w:r w:rsidRPr="00D52B0B" w:rsidDel="00CE5E77">
          <w:delText xml:space="preserve"> </w:delText>
        </w:r>
        <w:r w:rsidDel="00CE5E77">
          <w:delText>c</w:delText>
        </w:r>
        <w:r w:rsidRPr="00D52B0B" w:rsidDel="00CE5E77">
          <w:delText xml:space="preserve">ontainer </w:delText>
        </w:r>
        <w:r w:rsidDel="00CE5E77">
          <w:delText>t</w:delText>
        </w:r>
        <w:r w:rsidRPr="00D52B0B" w:rsidDel="00CE5E77">
          <w:delText xml:space="preserve">ype </w:delText>
        </w:r>
        <w:r w:rsidDel="00CE5E77">
          <w:delText xml:space="preserve">associated with the specified biospecimen </w:delText>
        </w:r>
        <w:r w:rsidRPr="00D52B0B" w:rsidDel="00CE5E77">
          <w:delText>is not valid for th</w:delText>
        </w:r>
        <w:r w:rsidDel="00CE5E77">
          <w:delText>is</w:delText>
        </w:r>
        <w:r w:rsidRPr="00D52B0B" w:rsidDel="00CE5E77">
          <w:delText xml:space="preserve"> storage </w:delText>
        </w:r>
        <w:r w:rsidDel="00CE5E77">
          <w:delText>location</w:delText>
        </w:r>
        <w:r w:rsidRPr="00D52B0B" w:rsidDel="00CE5E77">
          <w:delText xml:space="preserve">, an error message </w:delText>
        </w:r>
        <w:r w:rsidDel="00CE5E77">
          <w:delText xml:space="preserve">appears. You can </w:delText>
        </w:r>
        <w:r w:rsidRPr="00D52B0B" w:rsidDel="00CE5E77">
          <w:delText>select another division</w:delText>
        </w:r>
        <w:r w:rsidDel="00CE5E77">
          <w:delText xml:space="preserve"> and repeat steps a. - c</w:delText>
        </w:r>
        <w:r w:rsidRPr="00D52B0B" w:rsidDel="00CE5E77">
          <w:delText xml:space="preserve">. </w:delText>
        </w:r>
      </w:del>
    </w:p>
    <w:p w14:paraId="34256458" w14:textId="37340787" w:rsidR="00F2232B" w:rsidDel="00CE5E77" w:rsidRDefault="00F2232B">
      <w:pPr>
        <w:pStyle w:val="Heading3"/>
        <w:rPr>
          <w:del w:id="11311" w:author="Sayali Dev" w:date="2018-02-21T15:57:00Z"/>
          <w:color w:val="000000"/>
        </w:rPr>
        <w:pPrChange w:id="11312" w:author="Sayali Dev" w:date="2018-02-21T15:57:00Z">
          <w:pPr>
            <w:numPr>
              <w:numId w:val="97"/>
            </w:numPr>
            <w:ind w:left="1800" w:hanging="360"/>
          </w:pPr>
        </w:pPrChange>
      </w:pPr>
      <w:del w:id="11313" w:author="Sayali Dev" w:date="2018-02-21T15:57:00Z">
        <w:r w:rsidRPr="00D52B0B" w:rsidDel="00CE5E77">
          <w:rPr>
            <w:color w:val="000000"/>
          </w:rPr>
          <w:delText xml:space="preserve">If </w:delText>
        </w:r>
        <w:r w:rsidDel="00CE5E77">
          <w:rPr>
            <w:color w:val="000000"/>
          </w:rPr>
          <w:delText>the storage</w:delText>
        </w:r>
        <w:r w:rsidRPr="00D52B0B" w:rsidDel="00CE5E77">
          <w:rPr>
            <w:color w:val="000000"/>
          </w:rPr>
          <w:delText xml:space="preserve"> division does not have enough available positions for all the </w:delText>
        </w:r>
        <w:r w:rsidDel="00CE5E77">
          <w:rPr>
            <w:color w:val="000000"/>
          </w:rPr>
          <w:delText>biospecimen</w:delText>
        </w:r>
        <w:r w:rsidRPr="00D52B0B" w:rsidDel="00CE5E77">
          <w:rPr>
            <w:color w:val="000000"/>
          </w:rPr>
          <w:delText xml:space="preserve">s, </w:delText>
        </w:r>
        <w:r w:rsidDel="00CE5E77">
          <w:rPr>
            <w:color w:val="000000"/>
          </w:rPr>
          <w:delText xml:space="preserve">you can </w:delText>
        </w:r>
        <w:r w:rsidRPr="00D52B0B" w:rsidDel="00CE5E77">
          <w:rPr>
            <w:color w:val="000000"/>
          </w:rPr>
          <w:delText>select another division.</w:delText>
        </w:r>
      </w:del>
    </w:p>
    <w:p w14:paraId="198764C8" w14:textId="6211A773" w:rsidR="00F2232B" w:rsidRPr="00D52B0B" w:rsidDel="00CE5E77" w:rsidRDefault="00F2232B">
      <w:pPr>
        <w:pStyle w:val="Heading3"/>
        <w:rPr>
          <w:del w:id="11314" w:author="Sayali Dev" w:date="2018-02-21T15:57:00Z"/>
        </w:rPr>
        <w:pPrChange w:id="11315" w:author="Sayali Dev" w:date="2018-02-21T15:57:00Z">
          <w:pPr/>
        </w:pPrChange>
      </w:pPr>
    </w:p>
    <w:p w14:paraId="7A31FF58" w14:textId="720F7EAB" w:rsidR="00F2232B" w:rsidDel="00CE5E77" w:rsidRDefault="00F2232B">
      <w:pPr>
        <w:pStyle w:val="Heading3"/>
        <w:rPr>
          <w:del w:id="11316" w:author="Sayali Dev" w:date="2018-02-21T15:57:00Z"/>
        </w:rPr>
        <w:pPrChange w:id="11317" w:author="Sayali Dev" w:date="2018-02-21T15:57:00Z">
          <w:pPr>
            <w:numPr>
              <w:numId w:val="219"/>
            </w:numPr>
            <w:ind w:left="720" w:hanging="360"/>
          </w:pPr>
        </w:pPrChange>
      </w:pPr>
      <w:del w:id="11318" w:author="Sayali Dev" w:date="2018-02-21T15:57:00Z">
        <w:r w:rsidDel="00CE5E77">
          <w:delText>C</w:delText>
        </w:r>
        <w:r w:rsidRPr="00D52B0B" w:rsidDel="00CE5E77">
          <w:delText>lick SAVE.</w:delText>
        </w:r>
        <w:r w:rsidRPr="00D52B0B" w:rsidDel="00CE5E77">
          <w:br/>
        </w:r>
        <w:r w:rsidDel="00CE5E77">
          <w:delText xml:space="preserve">The </w:delText>
        </w:r>
        <w:r w:rsidRPr="00AF4820" w:rsidDel="00CE5E77">
          <w:delText>Bulk Storage Assignment</w:delText>
        </w:r>
        <w:r w:rsidDel="00CE5E77">
          <w:delText xml:space="preserve"> window closes. The s</w:delText>
        </w:r>
        <w:r w:rsidRPr="00D52B0B" w:rsidDel="00CE5E77">
          <w:delText>torage assignments are saved</w:delText>
        </w:r>
        <w:r w:rsidDel="00CE5E77">
          <w:delText xml:space="preserve"> and appear in the </w:delText>
        </w:r>
        <w:r w:rsidRPr="00AF4820" w:rsidDel="00CE5E77">
          <w:delText>Storage Location</w:delText>
        </w:r>
        <w:r w:rsidDel="00CE5E77">
          <w:delText xml:space="preserve"> column on the Inventory Bulk Modifications page.</w:delText>
        </w:r>
      </w:del>
    </w:p>
    <w:p w14:paraId="6B1DBB61" w14:textId="577B553D" w:rsidR="00F2232B" w:rsidDel="00CE5E77" w:rsidRDefault="00F2232B">
      <w:pPr>
        <w:pStyle w:val="Heading3"/>
        <w:rPr>
          <w:del w:id="11319" w:author="Sayali Dev" w:date="2018-02-21T15:57:00Z"/>
        </w:rPr>
        <w:pPrChange w:id="11320" w:author="Sayali Dev" w:date="2018-02-21T15:57:00Z">
          <w:pPr>
            <w:ind w:left="720"/>
          </w:pPr>
        </w:pPrChange>
      </w:pPr>
    </w:p>
    <w:p w14:paraId="6EAA69C1" w14:textId="607CBBD7" w:rsidR="00F2232B" w:rsidDel="00CE5E77" w:rsidRDefault="00F2232B">
      <w:pPr>
        <w:pStyle w:val="Heading3"/>
        <w:rPr>
          <w:del w:id="11321" w:author="Sayali Dev" w:date="2018-02-21T15:57:00Z"/>
        </w:rPr>
      </w:pPr>
      <w:del w:id="11322" w:author="Sayali Dev" w:date="2018-02-21T15:57:00Z">
        <w:r w:rsidDel="00CE5E77">
          <w:br w:type="page"/>
        </w:r>
        <w:bookmarkStart w:id="11323" w:name="BulkGeneratingReport"/>
        <w:bookmarkStart w:id="11324" w:name="_Toc300125791"/>
        <w:bookmarkStart w:id="11325" w:name="_Toc452993657"/>
        <w:bookmarkEnd w:id="11323"/>
        <w:r w:rsidDel="00CE5E77">
          <w:delText>Generating a Report</w:delText>
        </w:r>
        <w:bookmarkEnd w:id="11324"/>
        <w:r w:rsidDel="00CE5E77">
          <w:delText xml:space="preserve"> for Biospecimens in Bulk</w:delText>
        </w:r>
        <w:bookmarkEnd w:id="11325"/>
      </w:del>
    </w:p>
    <w:p w14:paraId="1AA7F226" w14:textId="3141ECE7" w:rsidR="00F2232B" w:rsidDel="00CE5E77" w:rsidRDefault="00F2232B">
      <w:pPr>
        <w:pStyle w:val="Heading3"/>
        <w:rPr>
          <w:del w:id="11326" w:author="Sayali Dev" w:date="2018-02-21T15:57:00Z"/>
        </w:rPr>
        <w:pPrChange w:id="11327" w:author="Sayali Dev" w:date="2018-02-21T15:57:00Z">
          <w:pPr/>
        </w:pPrChange>
      </w:pPr>
    </w:p>
    <w:p w14:paraId="380157F9" w14:textId="718F3C7A" w:rsidR="00F2232B" w:rsidDel="00CE5E77" w:rsidRDefault="00F2232B">
      <w:pPr>
        <w:pStyle w:val="Heading3"/>
        <w:rPr>
          <w:del w:id="11328" w:author="Sayali Dev" w:date="2018-02-21T15:57:00Z"/>
        </w:rPr>
        <w:pPrChange w:id="11329" w:author="Sayali Dev" w:date="2018-02-21T15:57:00Z">
          <w:pPr/>
        </w:pPrChange>
      </w:pPr>
      <w:del w:id="11330" w:author="Sayali Dev" w:date="2018-02-21T15:57:00Z">
        <w:r w:rsidDel="00CE5E77">
          <w:delText>To generate a report for biospecimens in bulk:</w:delText>
        </w:r>
      </w:del>
    </w:p>
    <w:p w14:paraId="2698BFD4" w14:textId="1F0FFCD9" w:rsidR="00F2232B" w:rsidDel="00CE5E77" w:rsidRDefault="00F2232B">
      <w:pPr>
        <w:pStyle w:val="Heading3"/>
        <w:rPr>
          <w:del w:id="11331" w:author="Sayali Dev" w:date="2018-02-21T15:57:00Z"/>
        </w:rPr>
        <w:pPrChange w:id="11332" w:author="Sayali Dev" w:date="2018-02-21T15:57:00Z">
          <w:pPr/>
        </w:pPrChange>
      </w:pPr>
    </w:p>
    <w:p w14:paraId="4D03EFB9" w14:textId="1178FB6F" w:rsidR="00F2232B" w:rsidDel="00CE5E77" w:rsidRDefault="00F2232B">
      <w:pPr>
        <w:pStyle w:val="Heading3"/>
        <w:rPr>
          <w:del w:id="11333" w:author="Sayali Dev" w:date="2018-02-21T15:57:00Z"/>
        </w:rPr>
        <w:pPrChange w:id="11334" w:author="Sayali Dev" w:date="2018-02-21T15:57:00Z">
          <w:pPr>
            <w:numPr>
              <w:numId w:val="155"/>
            </w:numPr>
            <w:ind w:left="720" w:hanging="360"/>
          </w:pPr>
        </w:pPrChange>
      </w:pPr>
      <w:del w:id="11335" w:author="Sayali Dev" w:date="2018-01-31T17:54:00Z">
        <w:r w:rsidDel="009A119E">
          <w:delText>Log on</w:delText>
        </w:r>
      </w:del>
      <w:del w:id="11336" w:author="Sayali Dev" w:date="2018-02-21T15:57:00Z">
        <w:r w:rsidDel="00CE5E77">
          <w:delText xml:space="preserve"> to the application using your </w:delText>
        </w:r>
      </w:del>
      <w:del w:id="11337" w:author="Sayali Dev" w:date="2018-01-31T17:55:00Z">
        <w:r w:rsidDel="00A62626">
          <w:delText>logon</w:delText>
        </w:r>
      </w:del>
      <w:del w:id="11338" w:author="Sayali Dev" w:date="2018-02-21T15:57:00Z">
        <w:r w:rsidDel="00CE5E77">
          <w:delText xml:space="preserve"> credentials. </w:delText>
        </w:r>
      </w:del>
    </w:p>
    <w:p w14:paraId="2B105F87" w14:textId="1D72C182" w:rsidR="00F2232B" w:rsidDel="00CE5E77" w:rsidRDefault="00F2232B">
      <w:pPr>
        <w:pStyle w:val="Heading3"/>
        <w:rPr>
          <w:del w:id="11339" w:author="Sayali Dev" w:date="2018-02-21T15:57:00Z"/>
        </w:rPr>
        <w:pPrChange w:id="11340" w:author="Sayali Dev" w:date="2018-02-21T15:57:00Z">
          <w:pPr>
            <w:ind w:left="720"/>
          </w:pPr>
        </w:pPrChange>
      </w:pPr>
      <w:del w:id="11341" w:author="Sayali Dev" w:date="2018-02-21T15:57:00Z">
        <w:r w:rsidDel="00CE5E77">
          <w:delText xml:space="preserve">The CIRRASPEC home page appears. </w:delText>
        </w:r>
      </w:del>
    </w:p>
    <w:p w14:paraId="2E2D9749" w14:textId="17C0D656" w:rsidR="00F2232B" w:rsidDel="00CE5E77" w:rsidRDefault="00F2232B">
      <w:pPr>
        <w:pStyle w:val="Heading3"/>
        <w:rPr>
          <w:del w:id="11342" w:author="Sayali Dev" w:date="2018-02-21T15:57:00Z"/>
        </w:rPr>
        <w:pPrChange w:id="11343" w:author="Sayali Dev" w:date="2018-02-21T15:57:00Z">
          <w:pPr>
            <w:tabs>
              <w:tab w:val="left" w:pos="3870"/>
            </w:tabs>
            <w:ind w:left="720"/>
          </w:pPr>
        </w:pPrChange>
      </w:pPr>
      <w:del w:id="11344" w:author="Sayali Dev" w:date="2018-02-21T15:57:00Z">
        <w:r w:rsidDel="00CE5E77">
          <w:tab/>
        </w:r>
      </w:del>
    </w:p>
    <w:p w14:paraId="26118BCF" w14:textId="57C58A4D" w:rsidR="00F2232B" w:rsidDel="00CE5E77" w:rsidRDefault="00F2232B">
      <w:pPr>
        <w:pStyle w:val="Heading3"/>
        <w:rPr>
          <w:del w:id="11345" w:author="Sayali Dev" w:date="2018-02-21T15:57:00Z"/>
        </w:rPr>
        <w:pPrChange w:id="11346" w:author="Sayali Dev" w:date="2018-02-21T15:57:00Z">
          <w:pPr>
            <w:numPr>
              <w:numId w:val="155"/>
            </w:numPr>
            <w:ind w:left="720" w:hanging="360"/>
          </w:pPr>
        </w:pPrChange>
      </w:pPr>
      <w:del w:id="11347" w:author="Sayali Dev" w:date="2018-02-21T15:57:00Z">
        <w:r w:rsidDel="00CE5E77">
          <w:delText xml:space="preserve">Point to the arrow on the </w:delText>
        </w:r>
        <w:r w:rsidRPr="0036231A" w:rsidDel="00CE5E77">
          <w:delText>BMS</w:delText>
        </w:r>
        <w:r w:rsidDel="00CE5E77">
          <w:delText xml:space="preserve"> tab, and then click Bulk Modifications. </w:delText>
        </w:r>
      </w:del>
    </w:p>
    <w:p w14:paraId="0A2D5833" w14:textId="19E4D94B" w:rsidR="00F2232B" w:rsidDel="00CE5E77" w:rsidRDefault="00F2232B">
      <w:pPr>
        <w:pStyle w:val="Heading3"/>
        <w:rPr>
          <w:del w:id="11348" w:author="Sayali Dev" w:date="2018-02-21T15:57:00Z"/>
        </w:rPr>
        <w:pPrChange w:id="11349" w:author="Sayali Dev" w:date="2018-02-21T15:57:00Z">
          <w:pPr>
            <w:pStyle w:val="BodyText"/>
            <w:ind w:left="720" w:right="720"/>
          </w:pPr>
        </w:pPrChange>
      </w:pPr>
      <w:del w:id="11350" w:author="Sayali Dev" w:date="2018-02-21T15:57:00Z">
        <w:r w:rsidDel="00CE5E77">
          <w:delText xml:space="preserve">The </w:delText>
        </w:r>
        <w:r w:rsidRPr="0036231A" w:rsidDel="00CE5E77">
          <w:delText xml:space="preserve">Inventory Bulk </w:delText>
        </w:r>
        <w:r w:rsidDel="00CE5E77">
          <w:rPr>
            <w:lang w:val="en-US"/>
          </w:rPr>
          <w:delText>Modifications</w:delText>
        </w:r>
        <w:r w:rsidDel="00CE5E77">
          <w:delText xml:space="preserve"> page appears.</w:delText>
        </w:r>
      </w:del>
    </w:p>
    <w:p w14:paraId="089D4165" w14:textId="7B70CCE9" w:rsidR="00F2232B" w:rsidDel="00CE5E77" w:rsidRDefault="00F2232B">
      <w:pPr>
        <w:pStyle w:val="Heading3"/>
        <w:rPr>
          <w:del w:id="11351" w:author="Sayali Dev" w:date="2018-02-21T15:57:00Z"/>
        </w:rPr>
        <w:pPrChange w:id="11352" w:author="Sayali Dev" w:date="2018-02-21T15:57:00Z">
          <w:pPr>
            <w:pStyle w:val="BodyText"/>
            <w:ind w:left="720" w:right="720"/>
          </w:pPr>
        </w:pPrChange>
      </w:pPr>
    </w:p>
    <w:p w14:paraId="13E28142" w14:textId="01FA7B7F" w:rsidR="00F2232B" w:rsidRPr="002E625D" w:rsidDel="00CE5E77" w:rsidRDefault="00F2232B">
      <w:pPr>
        <w:pStyle w:val="Heading3"/>
        <w:rPr>
          <w:del w:id="11353" w:author="Sayali Dev" w:date="2018-02-21T15:57:00Z"/>
        </w:rPr>
        <w:pPrChange w:id="11354" w:author="Sayali Dev" w:date="2018-02-21T15:57:00Z">
          <w:pPr>
            <w:pStyle w:val="BodyText"/>
            <w:numPr>
              <w:numId w:val="155"/>
            </w:numPr>
            <w:ind w:left="720" w:right="720" w:hanging="360"/>
          </w:pPr>
        </w:pPrChange>
      </w:pPr>
      <w:del w:id="11355" w:author="Sayali Dev" w:date="2018-02-21T15:57:00Z">
        <w:r w:rsidDel="00CE5E77">
          <w:delText xml:space="preserve">Click the </w:delText>
        </w:r>
        <w:r w:rsidRPr="002E625D" w:rsidDel="00CE5E77">
          <w:delText>Search Inventory</w:delText>
        </w:r>
        <w:r w:rsidDel="00CE5E77">
          <w:delText xml:space="preserve"> link</w:delText>
        </w:r>
        <w:r w:rsidRPr="002E625D" w:rsidDel="00CE5E77">
          <w:rPr>
            <w:lang w:val="en-US"/>
          </w:rPr>
          <w:delText>.</w:delText>
        </w:r>
        <w:r w:rsidRPr="002E625D" w:rsidDel="00CE5E77">
          <w:rPr>
            <w:lang w:val="en-US"/>
          </w:rPr>
          <w:br/>
          <w:delText>The Search Samples and Worklists window appears.</w:delText>
        </w:r>
      </w:del>
    </w:p>
    <w:p w14:paraId="738571FA" w14:textId="01607149" w:rsidR="00F2232B" w:rsidRPr="002E625D" w:rsidDel="00CE5E77" w:rsidRDefault="00F2232B">
      <w:pPr>
        <w:pStyle w:val="Heading3"/>
        <w:rPr>
          <w:del w:id="11356" w:author="Sayali Dev" w:date="2018-02-21T15:57:00Z"/>
        </w:rPr>
        <w:pPrChange w:id="11357" w:author="Sayali Dev" w:date="2018-02-21T15:57:00Z">
          <w:pPr>
            <w:pStyle w:val="BodyText"/>
            <w:ind w:left="720" w:right="720"/>
          </w:pPr>
        </w:pPrChange>
      </w:pPr>
    </w:p>
    <w:p w14:paraId="61727C14" w14:textId="58DA4808" w:rsidR="00F2232B" w:rsidRPr="002E625D" w:rsidDel="00CE5E77" w:rsidRDefault="00F2232B">
      <w:pPr>
        <w:pStyle w:val="Heading3"/>
        <w:rPr>
          <w:del w:id="11358" w:author="Sayali Dev" w:date="2018-02-21T15:57:00Z"/>
        </w:rPr>
        <w:pPrChange w:id="11359" w:author="Sayali Dev" w:date="2018-02-21T15:57:00Z">
          <w:pPr>
            <w:pStyle w:val="BodyText"/>
            <w:numPr>
              <w:numId w:val="155"/>
            </w:numPr>
            <w:ind w:left="720" w:right="720" w:hanging="360"/>
          </w:pPr>
        </w:pPrChange>
      </w:pPr>
      <w:del w:id="11360" w:author="Sayali Dev" w:date="2018-02-21T15:57:00Z">
        <w:r w:rsidRPr="002E625D" w:rsidDel="00CE5E77">
          <w:delText>In the Search Sample</w:delText>
        </w:r>
        <w:r w:rsidRPr="002E625D" w:rsidDel="00CE5E77">
          <w:rPr>
            <w:lang w:val="en-US"/>
          </w:rPr>
          <w:delText>s</w:delText>
        </w:r>
        <w:r w:rsidRPr="002E625D" w:rsidDel="00CE5E77">
          <w:delText xml:space="preserve"> and Worklists window, search, </w:delText>
        </w:r>
        <w:r w:rsidDel="00CE5E77">
          <w:delText xml:space="preserve">select </w:delText>
        </w:r>
        <w:r w:rsidRPr="002E625D" w:rsidDel="00CE5E77">
          <w:delText xml:space="preserve">and add </w:delText>
        </w:r>
        <w:r w:rsidDel="00CE5E77">
          <w:delText xml:space="preserve">the biospecimens </w:delText>
        </w:r>
        <w:r w:rsidRPr="002E625D" w:rsidDel="00CE5E77">
          <w:delText xml:space="preserve">for which </w:delText>
        </w:r>
        <w:r w:rsidDel="00CE5E77">
          <w:delText xml:space="preserve">you want to </w:delText>
        </w:r>
        <w:r w:rsidRPr="002E625D" w:rsidDel="00CE5E77">
          <w:delText xml:space="preserve">generate a report. </w:delText>
        </w:r>
      </w:del>
    </w:p>
    <w:p w14:paraId="000EF9A4" w14:textId="02EE7976" w:rsidR="00F2232B" w:rsidRPr="002E625D" w:rsidDel="00CE5E77" w:rsidRDefault="00F2232B">
      <w:pPr>
        <w:pStyle w:val="Heading3"/>
        <w:rPr>
          <w:del w:id="11361" w:author="Sayali Dev" w:date="2018-02-21T15:57:00Z"/>
        </w:rPr>
        <w:pPrChange w:id="11362" w:author="Sayali Dev" w:date="2018-02-21T15:57:00Z">
          <w:pPr>
            <w:pStyle w:val="BodyText"/>
            <w:ind w:left="720" w:right="720"/>
          </w:pPr>
        </w:pPrChange>
      </w:pPr>
      <w:del w:id="11363" w:author="Sayali Dev" w:date="2018-02-21T15:57:00Z">
        <w:r w:rsidDel="00CE5E77">
          <w:delText xml:space="preserve">The </w:delText>
        </w:r>
        <w:r w:rsidRPr="002E625D" w:rsidDel="00CE5E77">
          <w:delText xml:space="preserve">Inventory Bulk </w:delText>
        </w:r>
        <w:r w:rsidDel="00CE5E77">
          <w:rPr>
            <w:lang w:val="en-US"/>
          </w:rPr>
          <w:delText>Modifications</w:delText>
        </w:r>
        <w:r w:rsidDel="00CE5E77">
          <w:delText xml:space="preserve"> page displays the biospecimens that you selected.</w:delText>
        </w:r>
        <w:r w:rsidRPr="002E625D" w:rsidDel="00CE5E77">
          <w:delText xml:space="preserve"> </w:delText>
        </w:r>
      </w:del>
    </w:p>
    <w:p w14:paraId="598BAB0B" w14:textId="6F2D0180" w:rsidR="00F2232B" w:rsidDel="00CE5E77" w:rsidRDefault="00F2232B">
      <w:pPr>
        <w:pStyle w:val="Heading3"/>
        <w:rPr>
          <w:del w:id="11364" w:author="Sayali Dev" w:date="2018-02-21T15:57:00Z"/>
          <w:lang w:val="en-US"/>
        </w:rPr>
        <w:pPrChange w:id="11365" w:author="Sayali Dev" w:date="2018-02-21T15:57:00Z">
          <w:pPr>
            <w:pStyle w:val="BodyText"/>
            <w:ind w:left="720" w:right="720"/>
          </w:pPr>
        </w:pPrChange>
      </w:pPr>
      <w:del w:id="11366" w:author="Sayali Dev" w:date="2018-02-21T15:57:00Z">
        <w:r w:rsidRPr="007B07BB" w:rsidDel="00CE5E77">
          <w:rPr>
            <w:lang w:val="en-US"/>
          </w:rPr>
          <w:delText>Note:</w:delText>
        </w:r>
        <w:r w:rsidDel="00CE5E77">
          <w:rPr>
            <w:lang w:val="en-US"/>
          </w:rPr>
          <w:delText xml:space="preserve"> For information about using the </w:delText>
        </w:r>
        <w:r w:rsidRPr="002E625D" w:rsidDel="00CE5E77">
          <w:rPr>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lang w:val="en-US"/>
          </w:rPr>
          <w:delText>Using the Search Samples and Worklists Window</w:delText>
        </w:r>
        <w:r w:rsidR="00CE5E77" w:rsidDel="00CE5E77">
          <w:rPr>
            <w:rStyle w:val="Hyperlink"/>
          </w:rPr>
          <w:fldChar w:fldCharType="end"/>
        </w:r>
        <w:r w:rsidRPr="002E625D" w:rsidDel="00CE5E77">
          <w:rPr>
            <w:lang w:val="en-US"/>
          </w:rPr>
          <w:delText>.</w:delText>
        </w:r>
      </w:del>
    </w:p>
    <w:p w14:paraId="5E2DB41D" w14:textId="2C9F7B12" w:rsidR="00F2232B" w:rsidRPr="00B21DD0" w:rsidDel="00CE5E77" w:rsidRDefault="00F2232B">
      <w:pPr>
        <w:pStyle w:val="Heading3"/>
        <w:rPr>
          <w:del w:id="11367" w:author="Sayali Dev" w:date="2018-02-21T15:57:00Z"/>
          <w:lang w:val="en-US"/>
        </w:rPr>
        <w:pPrChange w:id="11368" w:author="Sayali Dev" w:date="2018-02-21T15:57:00Z">
          <w:pPr>
            <w:pStyle w:val="BodyText"/>
            <w:ind w:left="720" w:right="720"/>
          </w:pPr>
        </w:pPrChange>
      </w:pPr>
    </w:p>
    <w:p w14:paraId="1A63B253" w14:textId="0EF45D88" w:rsidR="00F2232B" w:rsidDel="00CE5E77" w:rsidRDefault="00F2232B">
      <w:pPr>
        <w:pStyle w:val="Heading3"/>
        <w:rPr>
          <w:del w:id="11369" w:author="Sayali Dev" w:date="2018-02-21T15:57:00Z"/>
        </w:rPr>
        <w:pPrChange w:id="11370" w:author="Sayali Dev" w:date="2018-02-21T15:57:00Z">
          <w:pPr>
            <w:pStyle w:val="BodyText"/>
            <w:numPr>
              <w:numId w:val="155"/>
            </w:numPr>
            <w:ind w:left="720" w:right="720" w:hanging="360"/>
          </w:pPr>
        </w:pPrChange>
      </w:pPr>
      <w:del w:id="11371" w:author="Sayali Dev" w:date="2018-02-21T15:57:00Z">
        <w:r w:rsidRPr="00CE3865" w:rsidDel="00CE5E77">
          <w:rPr>
            <w:lang w:val="en-US"/>
          </w:rPr>
          <w:delText xml:space="preserve">On </w:delText>
        </w:r>
        <w:r w:rsidDel="00CE5E77">
          <w:rPr>
            <w:lang w:val="en-US"/>
          </w:rPr>
          <w:delText>the list of biospecimens on</w:delText>
        </w:r>
        <w:r w:rsidRPr="00CE3865" w:rsidDel="00CE5E77">
          <w:rPr>
            <w:lang w:val="en-US"/>
          </w:rPr>
          <w:delText xml:space="preserve"> the</w:delText>
        </w:r>
        <w:r w:rsidRPr="00AB077F" w:rsidDel="00CE5E77">
          <w:rPr>
            <w:lang w:val="en-US"/>
          </w:rPr>
          <w:delText xml:space="preserve"> </w:delText>
        </w:r>
        <w:r w:rsidRPr="00AB077F" w:rsidDel="00CE5E77">
          <w:delText xml:space="preserve">Inventory Bulk </w:delText>
        </w:r>
        <w:r w:rsidDel="00CE5E77">
          <w:rPr>
            <w:lang w:val="en-US"/>
          </w:rPr>
          <w:delText>Modifications</w:delText>
        </w:r>
        <w:r w:rsidDel="00CE5E77">
          <w:delText xml:space="preserve"> page</w:delText>
        </w:r>
        <w:r w:rsidDel="00CE5E77">
          <w:rPr>
            <w:lang w:val="en-US"/>
          </w:rPr>
          <w:delText>, s</w:delText>
        </w:r>
        <w:r w:rsidDel="00CE5E77">
          <w:delText xml:space="preserve">elect the checkboxes of the biospecimens </w:delText>
        </w:r>
        <w:r w:rsidDel="00CE5E77">
          <w:rPr>
            <w:lang w:val="en-US"/>
          </w:rPr>
          <w:delText>for</w:delText>
        </w:r>
        <w:r w:rsidDel="00CE5E77">
          <w:delText xml:space="preserve"> which you want to </w:delText>
        </w:r>
        <w:r w:rsidDel="00CE5E77">
          <w:rPr>
            <w:lang w:val="en-US"/>
          </w:rPr>
          <w:delText>generate a report</w:delText>
        </w:r>
        <w:r w:rsidDel="00CE5E77">
          <w:delText xml:space="preserve">. </w:delText>
        </w:r>
        <w:r w:rsidDel="00CE5E77">
          <w:br/>
        </w:r>
        <w:r w:rsidRPr="00A02E24" w:rsidDel="00CE5E77">
          <w:delText>Note</w:delText>
        </w:r>
        <w:r w:rsidRPr="00EA3CC0" w:rsidDel="00CE5E77">
          <w:delText>:</w:delText>
        </w:r>
        <w:r w:rsidRPr="00A02E24" w:rsidDel="00CE5E77">
          <w:delText xml:space="preserve"> </w:delText>
        </w:r>
        <w:r w:rsidDel="00CE5E77">
          <w:delText xml:space="preserve">To </w:delText>
        </w:r>
        <w:r w:rsidRPr="009B78C5" w:rsidDel="00CE5E77">
          <w:rPr>
            <w:lang w:val="en-US"/>
          </w:rPr>
          <w:delText>select</w:delText>
        </w:r>
        <w:r w:rsidDel="00CE5E77">
          <w:delText xml:space="preserve"> all biospecimens, select the checkbox on the gray header. </w:delText>
        </w:r>
      </w:del>
    </w:p>
    <w:p w14:paraId="7DBCE24E" w14:textId="4FB4DF4E" w:rsidR="00F2232B" w:rsidDel="00CE5E77" w:rsidRDefault="00F2232B">
      <w:pPr>
        <w:pStyle w:val="Heading3"/>
        <w:rPr>
          <w:del w:id="11372" w:author="Sayali Dev" w:date="2018-02-21T15:57:00Z"/>
        </w:rPr>
        <w:pPrChange w:id="11373" w:author="Sayali Dev" w:date="2018-02-21T15:57:00Z">
          <w:pPr>
            <w:pStyle w:val="BodyText"/>
            <w:ind w:left="720" w:right="720"/>
          </w:pPr>
        </w:pPrChange>
      </w:pPr>
    </w:p>
    <w:p w14:paraId="5242C777" w14:textId="7A780DB6" w:rsidR="00F2232B" w:rsidDel="00CE5E77" w:rsidRDefault="00F2232B">
      <w:pPr>
        <w:pStyle w:val="Heading3"/>
        <w:rPr>
          <w:del w:id="11374" w:author="Sayali Dev" w:date="2018-02-21T15:57:00Z"/>
        </w:rPr>
        <w:pPrChange w:id="11375" w:author="Sayali Dev" w:date="2018-02-21T15:57:00Z">
          <w:pPr>
            <w:pStyle w:val="BodyText"/>
            <w:numPr>
              <w:numId w:val="155"/>
            </w:numPr>
            <w:ind w:left="720" w:right="720" w:hanging="360"/>
          </w:pPr>
        </w:pPrChange>
      </w:pPr>
      <w:del w:id="11376" w:author="Sayali Dev" w:date="2018-02-21T15:57:00Z">
        <w:r w:rsidDel="00CE5E77">
          <w:delText xml:space="preserve">In the </w:delText>
        </w:r>
        <w:r w:rsidRPr="00E411F1" w:rsidDel="00CE5E77">
          <w:delText>Actions</w:delText>
        </w:r>
        <w:r w:rsidDel="00CE5E77">
          <w:delText xml:space="preserve"> list, click </w:delText>
        </w:r>
        <w:r w:rsidRPr="00E411F1" w:rsidDel="00CE5E77">
          <w:rPr>
            <w:lang w:val="en-US"/>
          </w:rPr>
          <w:delText>Generate Report</w:delText>
        </w:r>
        <w:r w:rsidDel="00CE5E77">
          <w:delText xml:space="preserve">, and then click </w:delText>
        </w:r>
        <w:r w:rsidRPr="00E411F1" w:rsidDel="00CE5E77">
          <w:delText>INITIATE</w:delText>
        </w:r>
        <w:r w:rsidDel="00CE5E77">
          <w:delText xml:space="preserve">. </w:delText>
        </w:r>
        <w:r w:rsidDel="00CE5E77">
          <w:br/>
          <w:delText>The report for the biospecimens appears in a new window.</w:delText>
        </w:r>
      </w:del>
    </w:p>
    <w:p w14:paraId="66EB0741" w14:textId="6AB3090F" w:rsidR="00F2232B" w:rsidDel="00CE5E77" w:rsidRDefault="00F2232B">
      <w:pPr>
        <w:pStyle w:val="Heading3"/>
        <w:rPr>
          <w:del w:id="11377" w:author="Sayali Dev" w:date="2018-02-21T15:57:00Z"/>
        </w:rPr>
        <w:pPrChange w:id="11378" w:author="Sayali Dev" w:date="2018-02-21T15:57:00Z">
          <w:pPr>
            <w:pStyle w:val="BodyText"/>
            <w:ind w:left="720" w:right="720"/>
          </w:pPr>
        </w:pPrChange>
      </w:pPr>
    </w:p>
    <w:p w14:paraId="61823F73" w14:textId="0715B454" w:rsidR="00F2232B" w:rsidRPr="0021690F" w:rsidDel="00CE5E77" w:rsidRDefault="00F2232B">
      <w:pPr>
        <w:pStyle w:val="Heading3"/>
        <w:rPr>
          <w:del w:id="11379" w:author="Sayali Dev" w:date="2018-02-21T15:57:00Z"/>
        </w:rPr>
        <w:pPrChange w:id="11380" w:author="Sayali Dev" w:date="2018-02-21T15:57:00Z">
          <w:pPr>
            <w:pStyle w:val="BodyText"/>
            <w:numPr>
              <w:numId w:val="155"/>
            </w:numPr>
            <w:ind w:left="720" w:right="90" w:hanging="360"/>
          </w:pPr>
        </w:pPrChange>
      </w:pPr>
      <w:del w:id="11381" w:author="Sayali Dev" w:date="2018-02-21T15:57:00Z">
        <w:r w:rsidDel="00CE5E77">
          <w:delText xml:space="preserve">View, </w:delText>
        </w:r>
        <w:r w:rsidDel="00CE5E77">
          <w:rPr>
            <w:lang w:val="en-US"/>
          </w:rPr>
          <w:delText>p</w:delText>
        </w:r>
        <w:r w:rsidDel="00CE5E77">
          <w:delText xml:space="preserve">rint and/or </w:delText>
        </w:r>
        <w:r w:rsidDel="00CE5E77">
          <w:rPr>
            <w:lang w:val="en-US"/>
          </w:rPr>
          <w:delText>s</w:delText>
        </w:r>
        <w:r w:rsidDel="00CE5E77">
          <w:delText xml:space="preserve">ave the file, as needed. </w:delText>
        </w:r>
        <w:r w:rsidDel="00CE5E77">
          <w:rPr>
            <w:lang w:val="en-US"/>
          </w:rPr>
          <w:br/>
        </w:r>
        <w:r w:rsidRPr="00AF38DA" w:rsidDel="00CE5E77">
          <w:delText>Note</w:delText>
        </w:r>
        <w:r w:rsidDel="00CE5E77">
          <w:delText xml:space="preserve">: </w:delText>
        </w:r>
        <w:r w:rsidDel="00CE5E77">
          <w:rPr>
            <w:lang w:val="en-US"/>
          </w:rPr>
          <w:delText>Hover the cursor over the icons in the horizontal and vertical navigation bars to identify tools for viewing multiple pages, printing the report and saving the file to your machine.</w:delText>
        </w:r>
      </w:del>
    </w:p>
    <w:p w14:paraId="5CC8FBC3" w14:textId="66B3AB4B" w:rsidR="00F2232B" w:rsidDel="00CE5E77" w:rsidRDefault="00F2232B">
      <w:pPr>
        <w:pStyle w:val="Heading3"/>
        <w:rPr>
          <w:del w:id="11382" w:author="Sayali Dev" w:date="2018-02-21T15:57:00Z"/>
          <w:lang w:val="en-US"/>
        </w:rPr>
        <w:pPrChange w:id="11383" w:author="Sayali Dev" w:date="2018-02-21T15:57:00Z">
          <w:pPr>
            <w:pStyle w:val="BodyText"/>
            <w:ind w:left="720" w:right="90"/>
          </w:pPr>
        </w:pPrChange>
      </w:pPr>
    </w:p>
    <w:p w14:paraId="256F51A4" w14:textId="113CCA44" w:rsidR="00F2232B" w:rsidDel="00CE5E77" w:rsidRDefault="00F2232B">
      <w:pPr>
        <w:pStyle w:val="Heading3"/>
        <w:rPr>
          <w:del w:id="11384" w:author="Sayali Dev" w:date="2018-02-21T15:57:00Z"/>
        </w:rPr>
      </w:pPr>
      <w:del w:id="11385" w:author="Sayali Dev" w:date="2018-02-21T15:57:00Z">
        <w:r w:rsidDel="00CE5E77">
          <w:rPr>
            <w:lang w:val="en-US"/>
          </w:rPr>
          <w:br w:type="page"/>
        </w:r>
        <w:bookmarkStart w:id="11386" w:name="BulkGeneratingLabels"/>
        <w:bookmarkStart w:id="11387" w:name="BulkDeleteSample"/>
        <w:bookmarkStart w:id="11388" w:name="_Toc300125793"/>
        <w:bookmarkStart w:id="11389" w:name="_Toc452993658"/>
        <w:bookmarkEnd w:id="11386"/>
        <w:bookmarkEnd w:id="11387"/>
        <w:r w:rsidDel="00CE5E77">
          <w:delText>Deleting Biospecimens</w:delText>
        </w:r>
        <w:bookmarkEnd w:id="11388"/>
        <w:r w:rsidDel="00CE5E77">
          <w:delText xml:space="preserve"> in Bulk</w:delText>
        </w:r>
        <w:bookmarkEnd w:id="11389"/>
      </w:del>
    </w:p>
    <w:p w14:paraId="3A9BC656" w14:textId="721A1050" w:rsidR="00F2232B" w:rsidDel="00CE5E77" w:rsidRDefault="00F2232B">
      <w:pPr>
        <w:pStyle w:val="Heading3"/>
        <w:rPr>
          <w:del w:id="11390" w:author="Sayali Dev" w:date="2018-02-21T15:57:00Z"/>
        </w:rPr>
        <w:pPrChange w:id="11391" w:author="Sayali Dev" w:date="2018-02-21T15:57:00Z">
          <w:pPr/>
        </w:pPrChange>
      </w:pPr>
    </w:p>
    <w:p w14:paraId="0514AF35" w14:textId="18943AF5" w:rsidR="00F2232B" w:rsidDel="00CE5E77" w:rsidRDefault="00F2232B">
      <w:pPr>
        <w:pStyle w:val="Heading3"/>
        <w:rPr>
          <w:del w:id="11392" w:author="Sayali Dev" w:date="2018-02-21T15:57:00Z"/>
        </w:rPr>
        <w:pPrChange w:id="11393" w:author="Sayali Dev" w:date="2018-02-21T15:57:00Z">
          <w:pPr/>
        </w:pPrChange>
      </w:pPr>
      <w:del w:id="11394" w:author="Sayali Dev" w:date="2018-02-21T15:57:00Z">
        <w:r w:rsidDel="00CE5E77">
          <w:delText>To delete biospecimens in bulk:</w:delText>
        </w:r>
      </w:del>
    </w:p>
    <w:p w14:paraId="05922F31" w14:textId="09A68A92" w:rsidR="00F2232B" w:rsidDel="00CE5E77" w:rsidRDefault="00F2232B">
      <w:pPr>
        <w:pStyle w:val="Heading3"/>
        <w:rPr>
          <w:del w:id="11395" w:author="Sayali Dev" w:date="2018-02-21T15:57:00Z"/>
        </w:rPr>
        <w:pPrChange w:id="11396" w:author="Sayali Dev" w:date="2018-02-21T15:57:00Z">
          <w:pPr/>
        </w:pPrChange>
      </w:pPr>
    </w:p>
    <w:p w14:paraId="54292159" w14:textId="119AA94A" w:rsidR="00F2232B" w:rsidDel="00CE5E77" w:rsidRDefault="00F2232B">
      <w:pPr>
        <w:pStyle w:val="Heading3"/>
        <w:rPr>
          <w:del w:id="11397" w:author="Sayali Dev" w:date="2018-02-21T15:57:00Z"/>
        </w:rPr>
        <w:pPrChange w:id="11398" w:author="Sayali Dev" w:date="2018-02-21T15:57:00Z">
          <w:pPr>
            <w:numPr>
              <w:numId w:val="157"/>
            </w:numPr>
            <w:ind w:left="720" w:hanging="360"/>
          </w:pPr>
        </w:pPrChange>
      </w:pPr>
      <w:del w:id="11399" w:author="Sayali Dev" w:date="2018-01-31T17:54:00Z">
        <w:r w:rsidDel="009A119E">
          <w:delText>Log on</w:delText>
        </w:r>
      </w:del>
      <w:del w:id="11400" w:author="Sayali Dev" w:date="2018-02-21T15:57:00Z">
        <w:r w:rsidDel="00CE5E77">
          <w:delText xml:space="preserve"> to the application using your </w:delText>
        </w:r>
      </w:del>
      <w:del w:id="11401" w:author="Sayali Dev" w:date="2018-01-31T17:55:00Z">
        <w:r w:rsidDel="00A62626">
          <w:delText>logon</w:delText>
        </w:r>
      </w:del>
      <w:del w:id="11402" w:author="Sayali Dev" w:date="2018-02-21T15:57:00Z">
        <w:r w:rsidDel="00CE5E77">
          <w:delText xml:space="preserve"> credentials. </w:delText>
        </w:r>
      </w:del>
    </w:p>
    <w:p w14:paraId="48F1362A" w14:textId="1505560B" w:rsidR="00F2232B" w:rsidDel="00CE5E77" w:rsidRDefault="00F2232B">
      <w:pPr>
        <w:pStyle w:val="Heading3"/>
        <w:rPr>
          <w:del w:id="11403" w:author="Sayali Dev" w:date="2018-02-21T15:57:00Z"/>
        </w:rPr>
        <w:pPrChange w:id="11404" w:author="Sayali Dev" w:date="2018-02-21T15:57:00Z">
          <w:pPr>
            <w:ind w:left="720"/>
          </w:pPr>
        </w:pPrChange>
      </w:pPr>
      <w:del w:id="11405" w:author="Sayali Dev" w:date="2018-02-21T15:57:00Z">
        <w:r w:rsidDel="00CE5E77">
          <w:delText xml:space="preserve">The CIRRASPEC home page appears. </w:delText>
        </w:r>
      </w:del>
    </w:p>
    <w:p w14:paraId="68B7B323" w14:textId="08C297C6" w:rsidR="00F2232B" w:rsidDel="00CE5E77" w:rsidRDefault="00F2232B">
      <w:pPr>
        <w:pStyle w:val="Heading3"/>
        <w:rPr>
          <w:del w:id="11406" w:author="Sayali Dev" w:date="2018-02-21T15:57:00Z"/>
        </w:rPr>
        <w:pPrChange w:id="11407" w:author="Sayali Dev" w:date="2018-02-21T15:57:00Z">
          <w:pPr>
            <w:ind w:left="720"/>
          </w:pPr>
        </w:pPrChange>
      </w:pPr>
    </w:p>
    <w:p w14:paraId="6A60234C" w14:textId="2C1623AE" w:rsidR="00F2232B" w:rsidDel="00CE5E77" w:rsidRDefault="00F2232B">
      <w:pPr>
        <w:pStyle w:val="Heading3"/>
        <w:rPr>
          <w:del w:id="11408" w:author="Sayali Dev" w:date="2018-02-21T15:57:00Z"/>
        </w:rPr>
        <w:pPrChange w:id="11409" w:author="Sayali Dev" w:date="2018-02-21T15:57:00Z">
          <w:pPr>
            <w:numPr>
              <w:numId w:val="157"/>
            </w:numPr>
            <w:ind w:left="720" w:hanging="360"/>
          </w:pPr>
        </w:pPrChange>
      </w:pPr>
      <w:del w:id="11410" w:author="Sayali Dev" w:date="2018-02-21T15:57:00Z">
        <w:r w:rsidDel="00CE5E77">
          <w:delText xml:space="preserve">Point to the arrow on the </w:delText>
        </w:r>
        <w:r w:rsidRPr="0036231A" w:rsidDel="00CE5E77">
          <w:delText>BMS</w:delText>
        </w:r>
        <w:r w:rsidDel="00CE5E77">
          <w:delText xml:space="preserve"> tab, and then click Bulk Modifications. </w:delText>
        </w:r>
      </w:del>
    </w:p>
    <w:p w14:paraId="053715CC" w14:textId="06F9681D" w:rsidR="00F2232B" w:rsidDel="00CE5E77" w:rsidRDefault="00F2232B">
      <w:pPr>
        <w:pStyle w:val="Heading3"/>
        <w:rPr>
          <w:del w:id="11411" w:author="Sayali Dev" w:date="2018-02-21T15:57:00Z"/>
        </w:rPr>
        <w:pPrChange w:id="11412" w:author="Sayali Dev" w:date="2018-02-21T15:57:00Z">
          <w:pPr>
            <w:pStyle w:val="BodyText"/>
            <w:ind w:left="720" w:right="720"/>
          </w:pPr>
        </w:pPrChange>
      </w:pPr>
      <w:del w:id="11413" w:author="Sayali Dev" w:date="2018-02-21T15:57:00Z">
        <w:r w:rsidDel="00CE5E77">
          <w:delText xml:space="preserve">The </w:delText>
        </w:r>
        <w:r w:rsidRPr="0036231A" w:rsidDel="00CE5E77">
          <w:delText xml:space="preserve">Inventory Bulk </w:delText>
        </w:r>
        <w:r w:rsidDel="00CE5E77">
          <w:rPr>
            <w:lang w:val="en-US"/>
          </w:rPr>
          <w:delText>Modifications</w:delText>
        </w:r>
        <w:r w:rsidDel="00CE5E77">
          <w:delText xml:space="preserve"> page appears.</w:delText>
        </w:r>
      </w:del>
    </w:p>
    <w:p w14:paraId="2D4BD7E7" w14:textId="291BC6D3" w:rsidR="00F2232B" w:rsidDel="00CE5E77" w:rsidRDefault="00F2232B">
      <w:pPr>
        <w:pStyle w:val="Heading3"/>
        <w:rPr>
          <w:del w:id="11414" w:author="Sayali Dev" w:date="2018-02-21T15:57:00Z"/>
        </w:rPr>
        <w:pPrChange w:id="11415" w:author="Sayali Dev" w:date="2018-02-21T15:57:00Z">
          <w:pPr>
            <w:pStyle w:val="BodyText"/>
            <w:ind w:left="720" w:right="720"/>
          </w:pPr>
        </w:pPrChange>
      </w:pPr>
    </w:p>
    <w:p w14:paraId="51A67383" w14:textId="1DA58935" w:rsidR="00F2232B" w:rsidDel="00CE5E77" w:rsidRDefault="00F2232B">
      <w:pPr>
        <w:pStyle w:val="Heading3"/>
        <w:rPr>
          <w:del w:id="11416" w:author="Sayali Dev" w:date="2018-02-21T15:57:00Z"/>
        </w:rPr>
        <w:pPrChange w:id="11417" w:author="Sayali Dev" w:date="2018-02-21T15:57:00Z">
          <w:pPr>
            <w:pStyle w:val="BodyText"/>
            <w:numPr>
              <w:numId w:val="157"/>
            </w:numPr>
            <w:ind w:left="720" w:right="720" w:hanging="360"/>
          </w:pPr>
        </w:pPrChange>
      </w:pPr>
      <w:del w:id="11418" w:author="Sayali Dev" w:date="2018-02-21T15:57:00Z">
        <w:r w:rsidDel="00CE5E77">
          <w:delText xml:space="preserve">Click the </w:delText>
        </w:r>
        <w:r w:rsidRPr="0066516F" w:rsidDel="00CE5E77">
          <w:delText>Search Inventory</w:delText>
        </w:r>
        <w:r w:rsidDel="00CE5E77">
          <w:delText xml:space="preserve"> link, and then select the biospecimens that you want to add.</w:delText>
        </w:r>
      </w:del>
    </w:p>
    <w:p w14:paraId="79AA4413" w14:textId="4C08B99E" w:rsidR="00F2232B" w:rsidDel="00CE5E77" w:rsidRDefault="00F2232B">
      <w:pPr>
        <w:pStyle w:val="Heading3"/>
        <w:rPr>
          <w:del w:id="11419" w:author="Sayali Dev" w:date="2018-02-21T15:57:00Z"/>
        </w:rPr>
        <w:pPrChange w:id="11420" w:author="Sayali Dev" w:date="2018-02-21T15:57:00Z">
          <w:pPr>
            <w:pStyle w:val="BodyText"/>
            <w:ind w:left="720" w:right="720"/>
          </w:pPr>
        </w:pPrChange>
      </w:pPr>
      <w:del w:id="11421" w:author="Sayali Dev" w:date="2018-02-21T15:57:00Z">
        <w:r w:rsidDel="00CE5E77">
          <w:delText xml:space="preserve">The </w:delText>
        </w:r>
        <w:r w:rsidRPr="00E02D03" w:rsidDel="00CE5E77">
          <w:delText xml:space="preserve">Inventory Bulk </w:delText>
        </w:r>
        <w:r w:rsidDel="00CE5E77">
          <w:rPr>
            <w:lang w:val="en-US"/>
          </w:rPr>
          <w:delText>Modifications</w:delText>
        </w:r>
        <w:r w:rsidDel="00CE5E77">
          <w:delText xml:space="preserve"> page displays the biospecimens that you selected.</w:delText>
        </w:r>
      </w:del>
    </w:p>
    <w:p w14:paraId="140284CA" w14:textId="05C5CB4D" w:rsidR="00F2232B" w:rsidDel="00CE5E77" w:rsidRDefault="00F2232B">
      <w:pPr>
        <w:pStyle w:val="Heading3"/>
        <w:rPr>
          <w:del w:id="11422" w:author="Sayali Dev" w:date="2018-02-21T15:57:00Z"/>
        </w:rPr>
        <w:pPrChange w:id="11423" w:author="Sayali Dev" w:date="2018-02-21T15:57:00Z">
          <w:pPr>
            <w:pStyle w:val="BodyText"/>
            <w:ind w:left="720" w:right="720"/>
          </w:pPr>
        </w:pPrChange>
      </w:pPr>
    </w:p>
    <w:p w14:paraId="3FAD04D6" w14:textId="2611E604" w:rsidR="00F2232B" w:rsidRPr="0052296E" w:rsidDel="00CE5E77" w:rsidRDefault="00F2232B">
      <w:pPr>
        <w:pStyle w:val="Heading3"/>
        <w:rPr>
          <w:del w:id="11424" w:author="Sayali Dev" w:date="2018-02-21T15:57:00Z"/>
        </w:rPr>
        <w:pPrChange w:id="11425" w:author="Sayali Dev" w:date="2018-02-21T15:57:00Z">
          <w:pPr>
            <w:pStyle w:val="BodyText"/>
            <w:numPr>
              <w:numId w:val="157"/>
            </w:numPr>
            <w:ind w:left="720" w:right="720" w:hanging="360"/>
          </w:pPr>
        </w:pPrChange>
      </w:pPr>
      <w:del w:id="11426" w:author="Sayali Dev" w:date="2018-02-21T15:57:00Z">
        <w:r w:rsidDel="00CE5E77">
          <w:rPr>
            <w:lang w:val="en-US"/>
          </w:rPr>
          <w:delText xml:space="preserve">In the </w:delText>
        </w:r>
        <w:r w:rsidRPr="00106C1C" w:rsidDel="00CE5E77">
          <w:rPr>
            <w:lang w:val="en-US"/>
          </w:rPr>
          <w:delText>Search Sample</w:delText>
        </w:r>
        <w:r w:rsidDel="00CE5E77">
          <w:rPr>
            <w:lang w:val="en-US"/>
          </w:rPr>
          <w:delText>s</w:delText>
        </w:r>
        <w:r w:rsidRPr="00106C1C" w:rsidDel="00CE5E77">
          <w:rPr>
            <w:lang w:val="en-US"/>
          </w:rPr>
          <w:delText xml:space="preserve"> and Worklists</w:delText>
        </w:r>
        <w:r w:rsidDel="00CE5E77">
          <w:rPr>
            <w:lang w:val="en-US"/>
          </w:rPr>
          <w:delText xml:space="preserve"> window, search, </w:delText>
        </w:r>
        <w:r w:rsidDel="00CE5E77">
          <w:delText xml:space="preserve">select </w:delText>
        </w:r>
        <w:r w:rsidDel="00CE5E77">
          <w:rPr>
            <w:lang w:val="en-US"/>
          </w:rPr>
          <w:delText xml:space="preserve">and add </w:delText>
        </w:r>
        <w:r w:rsidDel="00CE5E77">
          <w:delText xml:space="preserve">the biospecimens </w:delText>
        </w:r>
        <w:r w:rsidDel="00CE5E77">
          <w:rPr>
            <w:lang w:val="en-US"/>
          </w:rPr>
          <w:delText>that you want to delete.</w:delText>
        </w:r>
        <w:r w:rsidDel="00CE5E77">
          <w:rPr>
            <w:lang w:val="en-US"/>
          </w:rPr>
          <w:br/>
        </w:r>
        <w:r w:rsidDel="00CE5E77">
          <w:delText xml:space="preserve">The </w:delText>
        </w:r>
        <w:r w:rsidRPr="00E02D03" w:rsidDel="00CE5E77">
          <w:delText xml:space="preserve">Inventory Bulk </w:delText>
        </w:r>
        <w:r w:rsidDel="00CE5E77">
          <w:rPr>
            <w:lang w:val="en-US"/>
          </w:rPr>
          <w:delText>Modifications</w:delText>
        </w:r>
        <w:r w:rsidDel="00CE5E77">
          <w:delText xml:space="preserve"> page displays the biospecimens that you selected. </w:delText>
        </w:r>
        <w:r w:rsidDel="00CE5E77">
          <w:rPr>
            <w:lang w:val="en-US"/>
          </w:rPr>
          <w:br/>
        </w:r>
        <w:r w:rsidRPr="007B07BB" w:rsidDel="00CE5E77">
          <w:rPr>
            <w:lang w:val="en-US"/>
          </w:rPr>
          <w:delText>Note:</w:delText>
        </w:r>
        <w:r w:rsidDel="00CE5E77">
          <w:rPr>
            <w:lang w:val="en-US"/>
          </w:rPr>
          <w:delText xml:space="preserve"> For information about using the </w:delText>
        </w:r>
        <w:r w:rsidRPr="00030946" w:rsidDel="00CE5E77">
          <w:rPr>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lang w:val="en-US"/>
          </w:rPr>
          <w:delText>Using the Search Samples and Worklists Window</w:delText>
        </w:r>
        <w:r w:rsidR="00CE5E77" w:rsidDel="00CE5E77">
          <w:rPr>
            <w:rStyle w:val="Hyperlink"/>
          </w:rPr>
          <w:fldChar w:fldCharType="end"/>
        </w:r>
        <w:r w:rsidDel="00CE5E77">
          <w:rPr>
            <w:lang w:val="en-US"/>
          </w:rPr>
          <w:delText>.</w:delText>
        </w:r>
        <w:r w:rsidDel="00CE5E77">
          <w:rPr>
            <w:lang w:val="en-US"/>
          </w:rPr>
          <w:br/>
        </w:r>
      </w:del>
    </w:p>
    <w:p w14:paraId="6B9F5C35" w14:textId="1EDABA9B" w:rsidR="00F2232B" w:rsidDel="00CE5E77" w:rsidRDefault="00F2232B">
      <w:pPr>
        <w:pStyle w:val="Heading3"/>
        <w:rPr>
          <w:del w:id="11427" w:author="Sayali Dev" w:date="2018-02-21T15:57:00Z"/>
        </w:rPr>
        <w:pPrChange w:id="11428" w:author="Sayali Dev" w:date="2018-02-21T15:57:00Z">
          <w:pPr>
            <w:pStyle w:val="BodyText"/>
            <w:numPr>
              <w:numId w:val="157"/>
            </w:numPr>
            <w:ind w:left="720" w:right="720" w:hanging="360"/>
          </w:pPr>
        </w:pPrChange>
      </w:pPr>
      <w:del w:id="11429" w:author="Sayali Dev" w:date="2018-02-21T15:57:00Z">
        <w:r w:rsidDel="00CE5E77">
          <w:delText>Select the checkboxes of the biospecimens that you want to delete.</w:delText>
        </w:r>
      </w:del>
    </w:p>
    <w:p w14:paraId="5BA14E9E" w14:textId="4BDDC0DE" w:rsidR="00F2232B" w:rsidRPr="002F555F" w:rsidDel="00CE5E77" w:rsidRDefault="00F2232B">
      <w:pPr>
        <w:pStyle w:val="Heading3"/>
        <w:rPr>
          <w:del w:id="11430" w:author="Sayali Dev" w:date="2018-02-21T15:57:00Z"/>
        </w:rPr>
        <w:pPrChange w:id="11431" w:author="Sayali Dev" w:date="2018-02-21T15:57:00Z">
          <w:pPr>
            <w:pStyle w:val="BodyText"/>
            <w:ind w:left="720" w:right="720"/>
          </w:pPr>
        </w:pPrChange>
      </w:pPr>
      <w:del w:id="11432" w:author="Sayali Dev" w:date="2018-02-21T15:57:00Z">
        <w:r w:rsidRPr="002F555F" w:rsidDel="00CE5E77">
          <w:delText xml:space="preserve">Note: </w:delText>
        </w:r>
      </w:del>
    </w:p>
    <w:p w14:paraId="5651FCDB" w14:textId="59DFE236" w:rsidR="00F2232B" w:rsidDel="00CE5E77" w:rsidRDefault="00F2232B">
      <w:pPr>
        <w:pStyle w:val="Heading3"/>
        <w:rPr>
          <w:del w:id="11433" w:author="Sayali Dev" w:date="2018-02-21T15:57:00Z"/>
        </w:rPr>
        <w:pPrChange w:id="11434" w:author="Sayali Dev" w:date="2018-02-21T15:57:00Z">
          <w:pPr>
            <w:pStyle w:val="BodyText"/>
            <w:numPr>
              <w:numId w:val="158"/>
            </w:numPr>
            <w:ind w:left="1440" w:hanging="360"/>
          </w:pPr>
        </w:pPrChange>
      </w:pPr>
      <w:del w:id="11435" w:author="Sayali Dev" w:date="2018-02-21T15:57:00Z">
        <w:r w:rsidDel="00CE5E77">
          <w:delText xml:space="preserve">To delete all biospecimens, select the checkbox on the gray header. </w:delText>
        </w:r>
      </w:del>
    </w:p>
    <w:p w14:paraId="225E4842" w14:textId="15BAE4B2" w:rsidR="00F2232B" w:rsidDel="00CE5E77" w:rsidRDefault="00F2232B">
      <w:pPr>
        <w:pStyle w:val="Heading3"/>
        <w:rPr>
          <w:del w:id="11436" w:author="Sayali Dev" w:date="2018-02-21T15:57:00Z"/>
        </w:rPr>
        <w:pPrChange w:id="11437" w:author="Sayali Dev" w:date="2018-02-21T15:57:00Z">
          <w:pPr>
            <w:pStyle w:val="BodyText"/>
            <w:numPr>
              <w:numId w:val="158"/>
            </w:numPr>
            <w:ind w:left="1440" w:hanging="360"/>
          </w:pPr>
        </w:pPrChange>
      </w:pPr>
      <w:del w:id="11438" w:author="Sayali Dev" w:date="2018-02-21T15:57:00Z">
        <w:r w:rsidDel="00CE5E77">
          <w:rPr>
            <w:lang w:val="en-US"/>
          </w:rPr>
          <w:delText xml:space="preserve">You cannot select </w:delText>
        </w:r>
        <w:r w:rsidDel="00CE5E77">
          <w:delText xml:space="preserve">biospecimens </w:delText>
        </w:r>
        <w:r w:rsidDel="00CE5E77">
          <w:rPr>
            <w:lang w:val="en-US"/>
          </w:rPr>
          <w:delText xml:space="preserve">with </w:delText>
        </w:r>
        <w:r w:rsidDel="00CE5E77">
          <w:delText xml:space="preserve">the </w:delText>
        </w:r>
        <w:r w:rsidDel="00CE5E77">
          <w:rPr>
            <w:lang w:val="en-US"/>
          </w:rPr>
          <w:delText xml:space="preserve">status shown on the </w:delText>
        </w:r>
        <w:r w:rsidRPr="0052296E" w:rsidDel="00CE5E77">
          <w:rPr>
            <w:lang w:val="en-US"/>
          </w:rPr>
          <w:delText xml:space="preserve">Inventory Bulk </w:delText>
        </w:r>
        <w:r w:rsidDel="00CE5E77">
          <w:rPr>
            <w:lang w:val="en-US"/>
          </w:rPr>
          <w:delText xml:space="preserve">Modifications screen as </w:delText>
        </w:r>
        <w:r w:rsidRPr="002F555F" w:rsidDel="00CE5E77">
          <w:delText>Checked Out</w:delText>
        </w:r>
        <w:r w:rsidRPr="0063349D" w:rsidDel="00CE5E77">
          <w:delText xml:space="preserve">, </w:delText>
        </w:r>
        <w:r w:rsidRPr="002F555F" w:rsidDel="00CE5E77">
          <w:delText>Reserved</w:delText>
        </w:r>
        <w:r w:rsidRPr="0063349D" w:rsidDel="00CE5E77">
          <w:delText xml:space="preserve">, </w:delText>
        </w:r>
        <w:r w:rsidRPr="002F555F" w:rsidDel="00CE5E77">
          <w:delText>Distributed</w:delText>
        </w:r>
        <w:r w:rsidRPr="00601CE7" w:rsidDel="00CE5E77">
          <w:delText xml:space="preserve"> or </w:delText>
        </w:r>
        <w:r w:rsidRPr="002F555F" w:rsidDel="00CE5E77">
          <w:delText>Deleted</w:delText>
        </w:r>
        <w:r w:rsidDel="00CE5E77">
          <w:delText xml:space="preserve"> status.</w:delText>
        </w:r>
        <w:r w:rsidRPr="0063349D" w:rsidDel="00CE5E77">
          <w:br/>
        </w:r>
      </w:del>
    </w:p>
    <w:p w14:paraId="1606D8A2" w14:textId="38E295E0" w:rsidR="00F2232B" w:rsidDel="00CE5E77" w:rsidRDefault="00F2232B">
      <w:pPr>
        <w:pStyle w:val="Heading3"/>
        <w:rPr>
          <w:del w:id="11439" w:author="Sayali Dev" w:date="2018-02-21T15:57:00Z"/>
        </w:rPr>
        <w:pPrChange w:id="11440" w:author="Sayali Dev" w:date="2018-02-21T15:57:00Z">
          <w:pPr>
            <w:pStyle w:val="BodyText"/>
            <w:numPr>
              <w:numId w:val="157"/>
            </w:numPr>
            <w:ind w:left="720" w:right="720" w:hanging="360"/>
          </w:pPr>
        </w:pPrChange>
      </w:pPr>
      <w:del w:id="11441" w:author="Sayali Dev" w:date="2018-02-21T15:57:00Z">
        <w:r w:rsidDel="00CE5E77">
          <w:delText xml:space="preserve">In the </w:delText>
        </w:r>
        <w:r w:rsidRPr="002F555F" w:rsidDel="00CE5E77">
          <w:delText>Actions</w:delText>
        </w:r>
        <w:r w:rsidDel="00CE5E77">
          <w:delText xml:space="preserve"> list, click </w:delText>
        </w:r>
        <w:r w:rsidRPr="002F555F" w:rsidDel="00CE5E77">
          <w:delText>Delete Samples</w:delText>
        </w:r>
        <w:r w:rsidDel="00CE5E77">
          <w:delText xml:space="preserve">, and then click </w:delText>
        </w:r>
        <w:r w:rsidRPr="009079A0" w:rsidDel="00CE5E77">
          <w:delText>INITIATE</w:delText>
        </w:r>
        <w:r w:rsidDel="00CE5E77">
          <w:delText xml:space="preserve">. </w:delText>
        </w:r>
      </w:del>
    </w:p>
    <w:p w14:paraId="1FB16B5C" w14:textId="1AF72557" w:rsidR="00F2232B" w:rsidDel="00CE5E77" w:rsidRDefault="00F2232B">
      <w:pPr>
        <w:pStyle w:val="Heading3"/>
        <w:rPr>
          <w:del w:id="11442" w:author="Sayali Dev" w:date="2018-02-21T15:57:00Z"/>
        </w:rPr>
        <w:pPrChange w:id="11443" w:author="Sayali Dev" w:date="2018-02-21T15:57:00Z">
          <w:pPr>
            <w:pStyle w:val="BodyText"/>
            <w:ind w:right="720" w:firstLine="720"/>
          </w:pPr>
        </w:pPrChange>
      </w:pPr>
      <w:del w:id="11444" w:author="Sayali Dev" w:date="2018-02-21T15:57:00Z">
        <w:r w:rsidDel="00CE5E77">
          <w:delText xml:space="preserve">The </w:delText>
        </w:r>
        <w:r w:rsidRPr="002F555F" w:rsidDel="00CE5E77">
          <w:delText>Electronic Signature</w:delText>
        </w:r>
        <w:r w:rsidDel="00CE5E77">
          <w:delText xml:space="preserve"> window appears. </w:delText>
        </w:r>
      </w:del>
    </w:p>
    <w:p w14:paraId="74707E36" w14:textId="16604217" w:rsidR="00F2232B" w:rsidDel="00CE5E77" w:rsidRDefault="00F2232B">
      <w:pPr>
        <w:pStyle w:val="Heading3"/>
        <w:rPr>
          <w:del w:id="11445" w:author="Sayali Dev" w:date="2018-02-21T15:57:00Z"/>
        </w:rPr>
        <w:pPrChange w:id="11446" w:author="Sayali Dev" w:date="2018-02-21T15:57:00Z">
          <w:pPr>
            <w:pStyle w:val="BodyText"/>
            <w:ind w:right="720" w:firstLine="720"/>
          </w:pPr>
        </w:pPrChange>
      </w:pPr>
    </w:p>
    <w:p w14:paraId="1AA6DCFF" w14:textId="3779AD2C" w:rsidR="00F2232B" w:rsidDel="00CE5E77" w:rsidRDefault="00F2232B">
      <w:pPr>
        <w:pStyle w:val="Heading3"/>
        <w:rPr>
          <w:del w:id="11447" w:author="Sayali Dev" w:date="2018-02-21T15:57:00Z"/>
        </w:rPr>
        <w:pPrChange w:id="11448" w:author="Sayali Dev" w:date="2018-02-21T15:57:00Z">
          <w:pPr>
            <w:ind w:firstLine="720"/>
          </w:pPr>
        </w:pPrChange>
      </w:pPr>
      <w:del w:id="11449" w:author="Sayali Dev" w:date="2018-02-21T15:57:00Z">
        <w:r w:rsidDel="00CE5E77">
          <w:rPr>
            <w:noProof/>
          </w:rPr>
          <w:drawing>
            <wp:inline distT="0" distB="0" distL="0" distR="0" wp14:anchorId="7FF4A879" wp14:editId="67F02776">
              <wp:extent cx="3552825" cy="2960688"/>
              <wp:effectExtent l="19050" t="19050" r="9525"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55193" cy="2962661"/>
                      </a:xfrm>
                      <a:prstGeom prst="rect">
                        <a:avLst/>
                      </a:prstGeom>
                      <a:ln w="3175">
                        <a:solidFill>
                          <a:schemeClr val="tx1"/>
                        </a:solidFill>
                      </a:ln>
                    </pic:spPr>
                  </pic:pic>
                </a:graphicData>
              </a:graphic>
            </wp:inline>
          </w:drawing>
        </w:r>
      </w:del>
    </w:p>
    <w:p w14:paraId="0E78F463" w14:textId="209A23A7" w:rsidR="00F2232B" w:rsidDel="00CE5E77" w:rsidRDefault="00F2232B">
      <w:pPr>
        <w:pStyle w:val="Heading3"/>
        <w:rPr>
          <w:del w:id="11450" w:author="Sayali Dev" w:date="2018-02-21T15:57:00Z"/>
        </w:rPr>
        <w:pPrChange w:id="11451" w:author="Sayali Dev" w:date="2018-02-21T15:57:00Z">
          <w:pPr>
            <w:pStyle w:val="Figure"/>
            <w:tabs>
              <w:tab w:val="clear" w:pos="1710"/>
              <w:tab w:val="num" w:pos="1800"/>
            </w:tabs>
            <w:ind w:left="1152" w:hanging="432"/>
          </w:pPr>
        </w:pPrChange>
      </w:pPr>
      <w:del w:id="11452" w:author="Sayali Dev" w:date="2018-02-21T15:57:00Z">
        <w:r w:rsidDel="00CE5E77">
          <w:delText>Electronic Signature window</w:delText>
        </w:r>
      </w:del>
    </w:p>
    <w:p w14:paraId="514433F5" w14:textId="54568FDD" w:rsidR="00F2232B" w:rsidDel="00CE5E77" w:rsidRDefault="00F2232B">
      <w:pPr>
        <w:pStyle w:val="Heading3"/>
        <w:rPr>
          <w:del w:id="11453" w:author="Sayali Dev" w:date="2018-02-21T15:57:00Z"/>
        </w:rPr>
        <w:pPrChange w:id="11454" w:author="Sayali Dev" w:date="2018-02-21T15:57:00Z">
          <w:pPr/>
        </w:pPrChange>
      </w:pPr>
    </w:p>
    <w:p w14:paraId="408A2E79" w14:textId="2C6707E7" w:rsidR="00F2232B" w:rsidDel="00CE5E77" w:rsidRDefault="00F2232B">
      <w:pPr>
        <w:pStyle w:val="Heading3"/>
        <w:rPr>
          <w:del w:id="11455" w:author="Sayali Dev" w:date="2018-02-21T15:57:00Z"/>
        </w:rPr>
        <w:pPrChange w:id="11456" w:author="Sayali Dev" w:date="2018-02-21T15:57:00Z">
          <w:pPr>
            <w:pStyle w:val="BodyText"/>
            <w:numPr>
              <w:numId w:val="157"/>
            </w:numPr>
            <w:ind w:left="720" w:right="720" w:hanging="360"/>
          </w:pPr>
        </w:pPrChange>
      </w:pPr>
      <w:del w:id="11457" w:author="Sayali Dev" w:date="2018-02-21T15:57:00Z">
        <w:r w:rsidDel="00CE5E77">
          <w:delText xml:space="preserve">Enter appropriate information in each field. </w:delText>
        </w:r>
        <w:r w:rsidDel="00CE5E77">
          <w:rPr>
            <w:lang w:val="en-US"/>
          </w:rPr>
          <w:delText>F</w:delText>
        </w:r>
        <w:r w:rsidDel="00CE5E77">
          <w:delText xml:space="preserve">ollowing table lists each field and its description. </w:delText>
        </w:r>
      </w:del>
    </w:p>
    <w:p w14:paraId="1025A416" w14:textId="57E158C7" w:rsidR="00F2232B" w:rsidDel="00CE5E77" w:rsidRDefault="00F2232B">
      <w:pPr>
        <w:pStyle w:val="Heading3"/>
        <w:rPr>
          <w:del w:id="11458" w:author="Sayali Dev" w:date="2018-02-21T15:57:00Z"/>
        </w:rPr>
        <w:pPrChange w:id="11459" w:author="Sayali Dev" w:date="2018-02-21T15:57:00Z">
          <w:pPr>
            <w:pStyle w:val="BodyText"/>
            <w:ind w:left="720" w:right="270"/>
          </w:pPr>
        </w:pPrChange>
      </w:pPr>
      <w:del w:id="11460" w:author="Sayali Dev" w:date="2018-02-21T15:57:00Z">
        <w:r w:rsidRPr="006744E4" w:rsidDel="00CE5E77">
          <w:delText>Note:</w:delText>
        </w:r>
        <w:r w:rsidDel="00CE5E77">
          <w:delText xml:space="preserve"> </w:delText>
        </w:r>
        <w:r w:rsidRPr="006744E4" w:rsidDel="00CE5E77">
          <w:delText>Fields that are marked with the red asterisk (</w:delText>
        </w:r>
        <w:r w:rsidRPr="006744E4" w:rsidDel="00CE5E77">
          <w:rPr>
            <w:color w:val="FF0000"/>
          </w:rPr>
          <w:delText>*</w:delText>
        </w:r>
        <w:r w:rsidRPr="006744E4" w:rsidDel="00CE5E77">
          <w:delText>) are mandatory.</w:delText>
        </w:r>
      </w:del>
    </w:p>
    <w:p w14:paraId="0F14A873" w14:textId="7B17AE2B" w:rsidR="00F2232B" w:rsidDel="00CE5E77" w:rsidRDefault="00F2232B">
      <w:pPr>
        <w:pStyle w:val="Heading3"/>
        <w:rPr>
          <w:del w:id="11461" w:author="Sayali Dev" w:date="2018-02-21T15:57:00Z"/>
        </w:rPr>
        <w:pPrChange w:id="11462" w:author="Sayali Dev" w:date="2018-02-21T15:57:00Z">
          <w:pPr>
            <w:pStyle w:val="Caption"/>
            <w:ind w:firstLine="720"/>
          </w:pPr>
        </w:pPrChange>
      </w:pPr>
    </w:p>
    <w:p w14:paraId="268F100E" w14:textId="38D7F6B8" w:rsidR="00F2232B" w:rsidDel="00CE5E77" w:rsidRDefault="00F2232B">
      <w:pPr>
        <w:pStyle w:val="Heading3"/>
        <w:rPr>
          <w:del w:id="11463" w:author="Sayali Dev" w:date="2018-02-21T15:57:00Z"/>
        </w:rPr>
        <w:pPrChange w:id="11464" w:author="Sayali Dev" w:date="2018-02-21T15:57:00Z">
          <w:pPr>
            <w:pStyle w:val="Caption"/>
            <w:ind w:firstLine="720"/>
          </w:pPr>
        </w:pPrChange>
      </w:pPr>
      <w:del w:id="11465" w:author="Sayali Dev" w:date="2018-02-21T15:57:00Z">
        <w:r w:rsidDel="00CE5E77">
          <w:delText xml:space="preserve">Table </w:delText>
        </w:r>
        <w:r w:rsidR="00CE5E77" w:rsidDel="00CE5E77">
          <w:fldChar w:fldCharType="begin"/>
        </w:r>
        <w:r w:rsidR="00CE5E77" w:rsidDel="00CE5E77">
          <w:delInstrText xml:space="preserve"> SEQ Figure \* ARABIC </w:delInstrText>
        </w:r>
        <w:r w:rsidR="00CE5E77" w:rsidDel="00CE5E77">
          <w:fldChar w:fldCharType="separate"/>
        </w:r>
      </w:del>
      <w:del w:id="11466" w:author="Sayali Dev" w:date="2018-02-02T13:47:00Z">
        <w:r w:rsidDel="00EB76E3">
          <w:rPr>
            <w:noProof/>
          </w:rPr>
          <w:delText>63</w:delText>
        </w:r>
      </w:del>
      <w:del w:id="11467" w:author="Sayali Dev" w:date="2018-02-21T15:57:00Z">
        <w:r w:rsidR="00CE5E77" w:rsidDel="00CE5E77">
          <w:rPr>
            <w:noProof/>
          </w:rPr>
          <w:fldChar w:fldCharType="end"/>
        </w:r>
        <w:r w:rsidDel="00CE5E77">
          <w:delText>: Deleting biospecimens in bulk</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2232B" w:rsidRPr="007A152E" w:rsidDel="00CE5E77" w14:paraId="62618AFC" w14:textId="7085A100" w:rsidTr="00F2232B">
        <w:trPr>
          <w:cantSplit/>
          <w:trHeight w:val="288"/>
          <w:tblHeader/>
          <w:del w:id="11468" w:author="Sayali Dev" w:date="2018-02-21T15:57:00Z"/>
        </w:trPr>
        <w:tc>
          <w:tcPr>
            <w:tcW w:w="3150" w:type="dxa"/>
            <w:shd w:val="clear" w:color="auto" w:fill="BFBFBF"/>
            <w:vAlign w:val="center"/>
          </w:tcPr>
          <w:p w14:paraId="5967BF7A" w14:textId="1132799C" w:rsidR="00F2232B" w:rsidRPr="007A152E" w:rsidDel="00CE5E77" w:rsidRDefault="00F2232B">
            <w:pPr>
              <w:pStyle w:val="Heading3"/>
              <w:rPr>
                <w:del w:id="11469" w:author="Sayali Dev" w:date="2018-02-21T15:57:00Z"/>
              </w:rPr>
              <w:pPrChange w:id="11470" w:author="Sayali Dev" w:date="2018-02-21T15:57:00Z">
                <w:pPr/>
              </w:pPrChange>
            </w:pPr>
            <w:del w:id="11471" w:author="Sayali Dev" w:date="2018-02-21T15:57:00Z">
              <w:r w:rsidDel="00CE5E77">
                <w:delText>Field</w:delText>
              </w:r>
            </w:del>
          </w:p>
        </w:tc>
        <w:tc>
          <w:tcPr>
            <w:tcW w:w="6660" w:type="dxa"/>
            <w:shd w:val="clear" w:color="auto" w:fill="BFBFBF"/>
            <w:vAlign w:val="center"/>
          </w:tcPr>
          <w:p w14:paraId="7C2995B7" w14:textId="5C277378" w:rsidR="00F2232B" w:rsidRPr="007A152E" w:rsidDel="00CE5E77" w:rsidRDefault="00F2232B">
            <w:pPr>
              <w:pStyle w:val="Heading3"/>
              <w:rPr>
                <w:del w:id="11472" w:author="Sayali Dev" w:date="2018-02-21T15:57:00Z"/>
              </w:rPr>
              <w:pPrChange w:id="11473" w:author="Sayali Dev" w:date="2018-02-21T15:57:00Z">
                <w:pPr/>
              </w:pPrChange>
            </w:pPr>
            <w:del w:id="11474" w:author="Sayali Dev" w:date="2018-02-21T15:57:00Z">
              <w:r w:rsidRPr="007A152E" w:rsidDel="00CE5E77">
                <w:delText>Description</w:delText>
              </w:r>
            </w:del>
          </w:p>
        </w:tc>
      </w:tr>
      <w:tr w:rsidR="00F2232B" w:rsidDel="00CE5E77" w14:paraId="6B8DDA9B" w14:textId="006D1AF4" w:rsidTr="00F2232B">
        <w:trPr>
          <w:cantSplit/>
          <w:trHeight w:val="288"/>
          <w:del w:id="11475" w:author="Sayali Dev" w:date="2018-02-21T15:57:00Z"/>
        </w:trPr>
        <w:tc>
          <w:tcPr>
            <w:tcW w:w="3150" w:type="dxa"/>
            <w:vAlign w:val="center"/>
          </w:tcPr>
          <w:p w14:paraId="531DC8FA" w14:textId="57AEFE02" w:rsidR="00F2232B" w:rsidRPr="007A152E" w:rsidDel="00CE5E77" w:rsidRDefault="00F2232B">
            <w:pPr>
              <w:pStyle w:val="Heading3"/>
              <w:rPr>
                <w:del w:id="11476" w:author="Sayali Dev" w:date="2018-02-21T15:57:00Z"/>
              </w:rPr>
              <w:pPrChange w:id="11477" w:author="Sayali Dev" w:date="2018-02-21T15:57:00Z">
                <w:pPr/>
              </w:pPrChange>
            </w:pPr>
            <w:del w:id="11478" w:author="Sayali Dev" w:date="2018-02-21T15:57:00Z">
              <w:r w:rsidDel="00CE5E77">
                <w:delText>Username</w:delText>
              </w:r>
              <w:r w:rsidRPr="006744E4" w:rsidDel="00CE5E77">
                <w:rPr>
                  <w:color w:val="FF0000"/>
                </w:rPr>
                <w:delText>*</w:delText>
              </w:r>
            </w:del>
          </w:p>
        </w:tc>
        <w:tc>
          <w:tcPr>
            <w:tcW w:w="6660" w:type="dxa"/>
            <w:vAlign w:val="center"/>
          </w:tcPr>
          <w:p w14:paraId="38B3FA15" w14:textId="28C3F3CF" w:rsidR="00F2232B" w:rsidDel="00CE5E77" w:rsidRDefault="00F2232B">
            <w:pPr>
              <w:pStyle w:val="Heading3"/>
              <w:rPr>
                <w:del w:id="11479" w:author="Sayali Dev" w:date="2018-02-21T15:57:00Z"/>
              </w:rPr>
              <w:pPrChange w:id="11480" w:author="Sayali Dev" w:date="2018-02-21T15:57:00Z">
                <w:pPr/>
              </w:pPrChange>
            </w:pPr>
            <w:del w:id="11481" w:author="Sayali Dev" w:date="2018-02-21T15:57:00Z">
              <w:r w:rsidDel="00CE5E77">
                <w:delText>Type your user log in ID.</w:delText>
              </w:r>
            </w:del>
          </w:p>
        </w:tc>
      </w:tr>
      <w:tr w:rsidR="00F2232B" w:rsidDel="00CE5E77" w14:paraId="13DE4BAF" w14:textId="77CB57CA" w:rsidTr="00F2232B">
        <w:trPr>
          <w:cantSplit/>
          <w:trHeight w:val="288"/>
          <w:del w:id="11482" w:author="Sayali Dev" w:date="2018-02-21T15:57:00Z"/>
        </w:trPr>
        <w:tc>
          <w:tcPr>
            <w:tcW w:w="3150" w:type="dxa"/>
            <w:vAlign w:val="center"/>
          </w:tcPr>
          <w:p w14:paraId="3C086A7D" w14:textId="08267767" w:rsidR="00F2232B" w:rsidRPr="00ED62DF" w:rsidDel="00CE5E77" w:rsidRDefault="00F2232B">
            <w:pPr>
              <w:pStyle w:val="Heading3"/>
              <w:rPr>
                <w:del w:id="11483" w:author="Sayali Dev" w:date="2018-02-21T15:57:00Z"/>
              </w:rPr>
              <w:pPrChange w:id="11484" w:author="Sayali Dev" w:date="2018-02-21T15:57:00Z">
                <w:pPr/>
              </w:pPrChange>
            </w:pPr>
            <w:del w:id="11485" w:author="Sayali Dev" w:date="2018-02-21T15:57:00Z">
              <w:r w:rsidDel="00CE5E77">
                <w:delText>Password</w:delText>
              </w:r>
              <w:r w:rsidRPr="006744E4" w:rsidDel="00CE5E77">
                <w:rPr>
                  <w:color w:val="FF0000"/>
                </w:rPr>
                <w:delText>*</w:delText>
              </w:r>
            </w:del>
          </w:p>
        </w:tc>
        <w:tc>
          <w:tcPr>
            <w:tcW w:w="6660" w:type="dxa"/>
            <w:vAlign w:val="center"/>
          </w:tcPr>
          <w:p w14:paraId="29EA12C1" w14:textId="38A6F32A" w:rsidR="00F2232B" w:rsidDel="00CE5E77" w:rsidRDefault="00F2232B">
            <w:pPr>
              <w:pStyle w:val="Heading3"/>
              <w:rPr>
                <w:del w:id="11486" w:author="Sayali Dev" w:date="2018-02-21T15:57:00Z"/>
              </w:rPr>
              <w:pPrChange w:id="11487" w:author="Sayali Dev" w:date="2018-02-21T15:57:00Z">
                <w:pPr/>
              </w:pPrChange>
            </w:pPr>
            <w:del w:id="11488" w:author="Sayali Dev" w:date="2018-02-21T15:57:00Z">
              <w:r w:rsidDel="00CE5E77">
                <w:delText xml:space="preserve">Type your password. </w:delText>
              </w:r>
            </w:del>
          </w:p>
        </w:tc>
      </w:tr>
      <w:tr w:rsidR="00F2232B" w:rsidDel="00CE5E77" w14:paraId="02198FD0" w14:textId="53B827FB" w:rsidTr="00F2232B">
        <w:trPr>
          <w:cantSplit/>
          <w:trHeight w:val="288"/>
          <w:del w:id="11489" w:author="Sayali Dev" w:date="2018-02-21T15:57:00Z"/>
        </w:trPr>
        <w:tc>
          <w:tcPr>
            <w:tcW w:w="3150" w:type="dxa"/>
            <w:vAlign w:val="center"/>
          </w:tcPr>
          <w:p w14:paraId="520A3CAF" w14:textId="606ED902" w:rsidR="00F2232B" w:rsidDel="00CE5E77" w:rsidRDefault="00F2232B">
            <w:pPr>
              <w:pStyle w:val="Heading3"/>
              <w:rPr>
                <w:del w:id="11490" w:author="Sayali Dev" w:date="2018-02-21T15:57:00Z"/>
              </w:rPr>
              <w:pPrChange w:id="11491" w:author="Sayali Dev" w:date="2018-02-21T15:57:00Z">
                <w:pPr/>
              </w:pPrChange>
            </w:pPr>
            <w:del w:id="11492" w:author="Sayali Dev" w:date="2018-02-21T15:57:00Z">
              <w:r w:rsidDel="00CE5E77">
                <w:delText>Delete Reasons</w:delText>
              </w:r>
              <w:r w:rsidRPr="006744E4" w:rsidDel="00CE5E77">
                <w:rPr>
                  <w:color w:val="FF0000"/>
                </w:rPr>
                <w:delText>*</w:delText>
              </w:r>
            </w:del>
          </w:p>
        </w:tc>
        <w:tc>
          <w:tcPr>
            <w:tcW w:w="6660" w:type="dxa"/>
            <w:vAlign w:val="center"/>
          </w:tcPr>
          <w:p w14:paraId="6DC6E3AF" w14:textId="5920A072" w:rsidR="00F2232B" w:rsidDel="00CE5E77" w:rsidRDefault="00F2232B">
            <w:pPr>
              <w:pStyle w:val="Heading3"/>
              <w:rPr>
                <w:del w:id="11493" w:author="Sayali Dev" w:date="2018-02-21T15:57:00Z"/>
              </w:rPr>
              <w:pPrChange w:id="11494" w:author="Sayali Dev" w:date="2018-02-21T15:57:00Z">
                <w:pPr/>
              </w:pPrChange>
            </w:pPr>
            <w:del w:id="11495" w:author="Sayali Dev" w:date="2018-02-21T15:57:00Z">
              <w:r w:rsidDel="00CE5E77">
                <w:delText>Click the appropriate reason for deleting the biospecimens.</w:delText>
              </w:r>
            </w:del>
          </w:p>
        </w:tc>
      </w:tr>
      <w:tr w:rsidR="00F2232B" w:rsidDel="00CE5E77" w14:paraId="3DEACF2A" w14:textId="22ECF44D" w:rsidTr="00F2232B">
        <w:trPr>
          <w:cantSplit/>
          <w:trHeight w:val="288"/>
          <w:del w:id="11496" w:author="Sayali Dev" w:date="2018-02-21T15:57:00Z"/>
        </w:trPr>
        <w:tc>
          <w:tcPr>
            <w:tcW w:w="3150" w:type="dxa"/>
            <w:vAlign w:val="center"/>
          </w:tcPr>
          <w:p w14:paraId="29AECCF2" w14:textId="41DF03D4" w:rsidR="00F2232B" w:rsidDel="00CE5E77" w:rsidRDefault="00F2232B">
            <w:pPr>
              <w:pStyle w:val="Heading3"/>
              <w:rPr>
                <w:del w:id="11497" w:author="Sayali Dev" w:date="2018-02-21T15:57:00Z"/>
              </w:rPr>
              <w:pPrChange w:id="11498" w:author="Sayali Dev" w:date="2018-02-21T15:57:00Z">
                <w:pPr/>
              </w:pPrChange>
            </w:pPr>
            <w:del w:id="11499" w:author="Sayali Dev" w:date="2018-02-21T15:57:00Z">
              <w:r w:rsidDel="00CE5E77">
                <w:delText>Other Reasons</w:delText>
              </w:r>
            </w:del>
          </w:p>
        </w:tc>
        <w:tc>
          <w:tcPr>
            <w:tcW w:w="6660" w:type="dxa"/>
            <w:vAlign w:val="center"/>
          </w:tcPr>
          <w:p w14:paraId="31F9241A" w14:textId="76046D95" w:rsidR="00F2232B" w:rsidDel="00CE5E77" w:rsidRDefault="00F2232B">
            <w:pPr>
              <w:pStyle w:val="Heading3"/>
              <w:rPr>
                <w:del w:id="11500" w:author="Sayali Dev" w:date="2018-02-21T15:57:00Z"/>
              </w:rPr>
              <w:pPrChange w:id="11501" w:author="Sayali Dev" w:date="2018-02-21T15:57:00Z">
                <w:pPr/>
              </w:pPrChange>
            </w:pPr>
            <w:del w:id="11502" w:author="Sayali Dev" w:date="2018-02-21T15:57:00Z">
              <w:r w:rsidDel="00CE5E77">
                <w:delText xml:space="preserve">If you clicked </w:delText>
              </w:r>
              <w:r w:rsidRPr="00DC74B0" w:rsidDel="00CE5E77">
                <w:delText>Other</w:delText>
              </w:r>
              <w:r w:rsidDel="00CE5E77">
                <w:delText xml:space="preserve"> in the </w:delText>
              </w:r>
              <w:r w:rsidRPr="00DC74B0" w:rsidDel="00CE5E77">
                <w:delText>Delete Reasons</w:delText>
              </w:r>
              <w:r w:rsidDel="00CE5E77">
                <w:delText xml:space="preserve"> list, type a reason for deleting the biospecimens.</w:delText>
              </w:r>
            </w:del>
          </w:p>
        </w:tc>
      </w:tr>
    </w:tbl>
    <w:p w14:paraId="741A504D" w14:textId="1A6F9B44" w:rsidR="00F2232B" w:rsidDel="00CE5E77" w:rsidRDefault="00F2232B">
      <w:pPr>
        <w:pStyle w:val="Heading1"/>
        <w:rPr>
          <w:del w:id="11503" w:author="Sayali Dev" w:date="2018-02-21T15:57:00Z"/>
        </w:rPr>
      </w:pPr>
    </w:p>
    <w:p w14:paraId="46A44B28" w14:textId="2EB71A02" w:rsidR="00CE5E77" w:rsidRDefault="00DC2499">
      <w:pPr>
        <w:pStyle w:val="Heading1"/>
        <w:rPr>
          <w:ins w:id="11504" w:author="Sayali Dev" w:date="2018-02-21T15:58:00Z"/>
        </w:rPr>
        <w:pPrChange w:id="11505" w:author="Sayali Dev" w:date="2018-02-21T15:58:00Z">
          <w:pPr>
            <w:pStyle w:val="BodyText"/>
            <w:ind w:left="720" w:right="720"/>
          </w:pPr>
        </w:pPrChange>
      </w:pPr>
      <w:bookmarkStart w:id="11506" w:name="_Toc506996684"/>
      <w:ins w:id="11507" w:author="Sayali Dev" w:date="2018-02-21T17:13:00Z">
        <w:r>
          <w:rPr>
            <w:lang w:val="en-US"/>
          </w:rPr>
          <w:t>Understand S</w:t>
        </w:r>
      </w:ins>
      <w:ins w:id="11508" w:author="Sayali Dev" w:date="2018-02-21T15:58:00Z">
        <w:r w:rsidR="00CE5E77">
          <w:t xml:space="preserve">earch </w:t>
        </w:r>
      </w:ins>
      <w:ins w:id="11509" w:author="Sayali Dev" w:date="2018-02-21T17:13:00Z">
        <w:r w:rsidR="000C420E">
          <w:rPr>
            <w:lang w:val="en-US"/>
          </w:rPr>
          <w:t>Options and Se</w:t>
        </w:r>
        <w:r>
          <w:rPr>
            <w:lang w:val="en-US"/>
          </w:rPr>
          <w:t>a</w:t>
        </w:r>
      </w:ins>
      <w:ins w:id="11510" w:author="Sayali Dev" w:date="2018-02-21T17:14:00Z">
        <w:r w:rsidR="000C420E">
          <w:rPr>
            <w:lang w:val="en-US"/>
          </w:rPr>
          <w:t>r</w:t>
        </w:r>
      </w:ins>
      <w:ins w:id="11511" w:author="Sayali Dev" w:date="2018-02-21T17:13:00Z">
        <w:r>
          <w:rPr>
            <w:lang w:val="en-US"/>
          </w:rPr>
          <w:t>ch Results Display Options</w:t>
        </w:r>
      </w:ins>
      <w:bookmarkEnd w:id="11506"/>
    </w:p>
    <w:p w14:paraId="7DA3EDE0" w14:textId="77777777" w:rsidR="00CE5E77" w:rsidRPr="00CE5E77" w:rsidRDefault="00CE5E77">
      <w:pPr>
        <w:rPr>
          <w:ins w:id="11512" w:author="Sayali Dev" w:date="2018-02-21T15:58:00Z"/>
          <w:rPrChange w:id="11513" w:author="Sayali Dev" w:date="2018-02-21T15:58:00Z">
            <w:rPr>
              <w:ins w:id="11514" w:author="Sayali Dev" w:date="2018-02-21T15:58:00Z"/>
            </w:rPr>
          </w:rPrChange>
        </w:rPr>
        <w:pPrChange w:id="11515" w:author="Sayali Dev" w:date="2018-02-21T15:58:00Z">
          <w:pPr>
            <w:pStyle w:val="BodyText"/>
            <w:ind w:left="720" w:right="720"/>
          </w:pPr>
        </w:pPrChange>
      </w:pPr>
    </w:p>
    <w:p w14:paraId="30879634" w14:textId="3F7A1AA6" w:rsidR="00F2232B" w:rsidDel="00CE5E77" w:rsidRDefault="00F2232B">
      <w:pPr>
        <w:pStyle w:val="Heading3"/>
        <w:rPr>
          <w:del w:id="11516" w:author="Sayali Dev" w:date="2018-02-21T15:57:00Z"/>
        </w:rPr>
        <w:pPrChange w:id="11517" w:author="Sayali Dev" w:date="2018-02-21T15:57:00Z">
          <w:pPr>
            <w:pStyle w:val="BodyText"/>
            <w:numPr>
              <w:numId w:val="157"/>
            </w:numPr>
            <w:ind w:left="720" w:right="720" w:hanging="360"/>
          </w:pPr>
        </w:pPrChange>
      </w:pPr>
      <w:del w:id="11518" w:author="Sayali Dev" w:date="2018-02-21T15:57:00Z">
        <w:r w:rsidDel="00CE5E77">
          <w:delText xml:space="preserve">Click SIGN. </w:delText>
        </w:r>
      </w:del>
    </w:p>
    <w:p w14:paraId="5C9A2906" w14:textId="0C059744" w:rsidR="00F2232B" w:rsidDel="00CE5E77" w:rsidRDefault="00F2232B">
      <w:pPr>
        <w:pStyle w:val="Heading3"/>
        <w:rPr>
          <w:del w:id="11519" w:author="Sayali Dev" w:date="2018-02-21T15:57:00Z"/>
          <w:lang w:val="en-US"/>
        </w:rPr>
        <w:pPrChange w:id="11520" w:author="Sayali Dev" w:date="2018-02-21T15:57:00Z">
          <w:pPr>
            <w:pStyle w:val="BodyText"/>
            <w:ind w:left="720" w:right="720"/>
          </w:pPr>
        </w:pPrChange>
      </w:pPr>
      <w:del w:id="11521" w:author="Sayali Dev" w:date="2018-02-21T15:57:00Z">
        <w:r w:rsidDel="00CE5E77">
          <w:delText>The biospecimens are deleted. You can only view deleted biospecimens or add comments to them.</w:delText>
        </w:r>
      </w:del>
    </w:p>
    <w:p w14:paraId="2124A6BF" w14:textId="4D88BAAF" w:rsidR="00F2232B" w:rsidDel="00CE5E77" w:rsidRDefault="00F2232B">
      <w:pPr>
        <w:pStyle w:val="Heading3"/>
        <w:rPr>
          <w:del w:id="11522" w:author="Sayali Dev" w:date="2018-02-21T15:57:00Z"/>
          <w:lang w:val="en-US"/>
        </w:rPr>
        <w:pPrChange w:id="11523" w:author="Sayali Dev" w:date="2018-02-21T15:57:00Z">
          <w:pPr>
            <w:pStyle w:val="BodyText"/>
            <w:ind w:left="720" w:right="720"/>
          </w:pPr>
        </w:pPrChange>
      </w:pPr>
    </w:p>
    <w:p w14:paraId="161D9F84" w14:textId="243C1B56" w:rsidR="00F2232B" w:rsidDel="00CE5E77" w:rsidRDefault="00F2232B">
      <w:pPr>
        <w:pStyle w:val="Heading3"/>
        <w:rPr>
          <w:del w:id="11524" w:author="Sayali Dev" w:date="2018-02-21T15:57:00Z"/>
        </w:rPr>
      </w:pPr>
      <w:del w:id="11525" w:author="Sayali Dev" w:date="2018-02-21T15:57:00Z">
        <w:r w:rsidDel="00CE5E77">
          <w:rPr>
            <w:lang w:val="en-US"/>
          </w:rPr>
          <w:br w:type="page"/>
        </w:r>
        <w:bookmarkStart w:id="11526" w:name="_Generating_Labels_for"/>
        <w:bookmarkStart w:id="11527" w:name="_Toc300125792"/>
        <w:bookmarkStart w:id="11528" w:name="_Toc452993659"/>
        <w:bookmarkEnd w:id="11526"/>
        <w:r w:rsidDel="00CE5E77">
          <w:delText>Generating Labels</w:delText>
        </w:r>
        <w:bookmarkEnd w:id="11527"/>
        <w:r w:rsidDel="00CE5E77">
          <w:delText xml:space="preserve"> for Biospecimens in Bulk</w:delText>
        </w:r>
        <w:bookmarkEnd w:id="11528"/>
      </w:del>
    </w:p>
    <w:p w14:paraId="097D524A" w14:textId="6591F47B" w:rsidR="00F2232B" w:rsidDel="00CE5E77" w:rsidRDefault="00F2232B">
      <w:pPr>
        <w:pStyle w:val="Heading3"/>
        <w:rPr>
          <w:del w:id="11529" w:author="Sayali Dev" w:date="2018-02-21T15:57:00Z"/>
        </w:rPr>
        <w:pPrChange w:id="11530" w:author="Sayali Dev" w:date="2018-02-21T15:57:00Z">
          <w:pPr/>
        </w:pPrChange>
      </w:pPr>
    </w:p>
    <w:p w14:paraId="27CA915D" w14:textId="2C798256" w:rsidR="00F2232B" w:rsidDel="00CE5E77" w:rsidRDefault="00F2232B">
      <w:pPr>
        <w:pStyle w:val="Heading3"/>
        <w:rPr>
          <w:del w:id="11531" w:author="Sayali Dev" w:date="2018-02-21T15:57:00Z"/>
        </w:rPr>
        <w:pPrChange w:id="11532" w:author="Sayali Dev" w:date="2018-02-21T15:57:00Z">
          <w:pPr/>
        </w:pPrChange>
      </w:pPr>
      <w:del w:id="11533" w:author="Sayali Dev" w:date="2018-02-21T15:57:00Z">
        <w:r w:rsidDel="00CE5E77">
          <w:delText>To generate barcode labels for biospecimens in bulk:</w:delText>
        </w:r>
      </w:del>
    </w:p>
    <w:p w14:paraId="21376445" w14:textId="4C89EFF6" w:rsidR="00F2232B" w:rsidDel="00CE5E77" w:rsidRDefault="00F2232B">
      <w:pPr>
        <w:pStyle w:val="Heading3"/>
        <w:rPr>
          <w:del w:id="11534" w:author="Sayali Dev" w:date="2018-02-21T15:57:00Z"/>
        </w:rPr>
        <w:pPrChange w:id="11535" w:author="Sayali Dev" w:date="2018-02-21T15:57:00Z">
          <w:pPr/>
        </w:pPrChange>
      </w:pPr>
    </w:p>
    <w:p w14:paraId="650E697B" w14:textId="71DC4B55" w:rsidR="00F2232B" w:rsidDel="00CE5E77" w:rsidRDefault="00F2232B">
      <w:pPr>
        <w:pStyle w:val="Heading3"/>
        <w:rPr>
          <w:del w:id="11536" w:author="Sayali Dev" w:date="2018-02-21T15:57:00Z"/>
        </w:rPr>
        <w:pPrChange w:id="11537" w:author="Sayali Dev" w:date="2018-02-21T15:57:00Z">
          <w:pPr>
            <w:numPr>
              <w:numId w:val="156"/>
            </w:numPr>
            <w:ind w:left="720" w:hanging="360"/>
          </w:pPr>
        </w:pPrChange>
      </w:pPr>
      <w:del w:id="11538" w:author="Sayali Dev" w:date="2018-01-31T17:54:00Z">
        <w:r w:rsidDel="009A119E">
          <w:delText>Log on</w:delText>
        </w:r>
      </w:del>
      <w:del w:id="11539" w:author="Sayali Dev" w:date="2018-02-21T15:57:00Z">
        <w:r w:rsidDel="00CE5E77">
          <w:delText xml:space="preserve"> to the application using your </w:delText>
        </w:r>
      </w:del>
      <w:del w:id="11540" w:author="Sayali Dev" w:date="2018-01-31T17:55:00Z">
        <w:r w:rsidDel="00A62626">
          <w:delText>logon</w:delText>
        </w:r>
      </w:del>
      <w:del w:id="11541" w:author="Sayali Dev" w:date="2018-02-21T15:57:00Z">
        <w:r w:rsidDel="00CE5E77">
          <w:delText xml:space="preserve"> credentials. </w:delText>
        </w:r>
      </w:del>
    </w:p>
    <w:p w14:paraId="74F17949" w14:textId="412FC195" w:rsidR="00F2232B" w:rsidDel="00CE5E77" w:rsidRDefault="00F2232B">
      <w:pPr>
        <w:pStyle w:val="Heading3"/>
        <w:rPr>
          <w:del w:id="11542" w:author="Sayali Dev" w:date="2018-02-21T15:57:00Z"/>
        </w:rPr>
        <w:pPrChange w:id="11543" w:author="Sayali Dev" w:date="2018-02-21T15:57:00Z">
          <w:pPr>
            <w:ind w:left="720"/>
          </w:pPr>
        </w:pPrChange>
      </w:pPr>
      <w:del w:id="11544" w:author="Sayali Dev" w:date="2018-02-21T15:57:00Z">
        <w:r w:rsidDel="00CE5E77">
          <w:delText xml:space="preserve">The CIRRASPEC home page appears. </w:delText>
        </w:r>
      </w:del>
    </w:p>
    <w:p w14:paraId="6EC6CB0B" w14:textId="60225994" w:rsidR="00F2232B" w:rsidDel="00CE5E77" w:rsidRDefault="00F2232B">
      <w:pPr>
        <w:pStyle w:val="Heading3"/>
        <w:rPr>
          <w:del w:id="11545" w:author="Sayali Dev" w:date="2018-02-21T15:57:00Z"/>
        </w:rPr>
        <w:pPrChange w:id="11546" w:author="Sayali Dev" w:date="2018-02-21T15:57:00Z">
          <w:pPr>
            <w:ind w:left="720"/>
          </w:pPr>
        </w:pPrChange>
      </w:pPr>
    </w:p>
    <w:p w14:paraId="5B6869FE" w14:textId="3FC1F853" w:rsidR="00F2232B" w:rsidDel="00CE5E77" w:rsidRDefault="00F2232B">
      <w:pPr>
        <w:pStyle w:val="Heading3"/>
        <w:rPr>
          <w:del w:id="11547" w:author="Sayali Dev" w:date="2018-02-21T15:57:00Z"/>
        </w:rPr>
        <w:pPrChange w:id="11548" w:author="Sayali Dev" w:date="2018-02-21T15:57:00Z">
          <w:pPr>
            <w:numPr>
              <w:numId w:val="156"/>
            </w:numPr>
            <w:ind w:left="720" w:hanging="360"/>
          </w:pPr>
        </w:pPrChange>
      </w:pPr>
      <w:del w:id="11549" w:author="Sayali Dev" w:date="2018-02-21T15:57:00Z">
        <w:r w:rsidDel="00CE5E77">
          <w:delText xml:space="preserve">Point to the arrow on the </w:delText>
        </w:r>
        <w:r w:rsidRPr="0036231A" w:rsidDel="00CE5E77">
          <w:delText>BMS</w:delText>
        </w:r>
        <w:r w:rsidDel="00CE5E77">
          <w:delText xml:space="preserve"> tab, and then click Bulk Modifications. </w:delText>
        </w:r>
      </w:del>
    </w:p>
    <w:p w14:paraId="4FB71EFF" w14:textId="6EAFCDDD" w:rsidR="00F2232B" w:rsidDel="00CE5E77" w:rsidRDefault="00F2232B">
      <w:pPr>
        <w:pStyle w:val="Heading3"/>
        <w:rPr>
          <w:del w:id="11550" w:author="Sayali Dev" w:date="2018-02-21T15:57:00Z"/>
        </w:rPr>
        <w:pPrChange w:id="11551" w:author="Sayali Dev" w:date="2018-02-21T15:57:00Z">
          <w:pPr>
            <w:pStyle w:val="BodyText"/>
            <w:ind w:left="720" w:right="720"/>
          </w:pPr>
        </w:pPrChange>
      </w:pPr>
      <w:del w:id="11552" w:author="Sayali Dev" w:date="2018-02-21T15:57:00Z">
        <w:r w:rsidDel="00CE5E77">
          <w:delText xml:space="preserve">The </w:delText>
        </w:r>
        <w:r w:rsidRPr="0036231A" w:rsidDel="00CE5E77">
          <w:delText xml:space="preserve">Inventory Bulk </w:delText>
        </w:r>
        <w:r w:rsidDel="00CE5E77">
          <w:rPr>
            <w:lang w:val="en-US"/>
          </w:rPr>
          <w:delText>Modifications</w:delText>
        </w:r>
        <w:r w:rsidDel="00CE5E77">
          <w:delText xml:space="preserve"> page appears.</w:delText>
        </w:r>
      </w:del>
    </w:p>
    <w:p w14:paraId="3F2D01CA" w14:textId="69799A64" w:rsidR="00F2232B" w:rsidDel="00CE5E77" w:rsidRDefault="00F2232B">
      <w:pPr>
        <w:pStyle w:val="Heading3"/>
        <w:rPr>
          <w:del w:id="11553" w:author="Sayali Dev" w:date="2018-02-21T15:57:00Z"/>
        </w:rPr>
        <w:pPrChange w:id="11554" w:author="Sayali Dev" w:date="2018-02-21T15:57:00Z">
          <w:pPr>
            <w:pStyle w:val="BodyText"/>
            <w:ind w:left="720" w:right="720"/>
          </w:pPr>
        </w:pPrChange>
      </w:pPr>
    </w:p>
    <w:p w14:paraId="3CAA8477" w14:textId="73AA044A" w:rsidR="00F2232B" w:rsidDel="00CE5E77" w:rsidRDefault="00F2232B">
      <w:pPr>
        <w:pStyle w:val="Heading3"/>
        <w:rPr>
          <w:del w:id="11555" w:author="Sayali Dev" w:date="2018-02-21T15:57:00Z"/>
        </w:rPr>
        <w:pPrChange w:id="11556" w:author="Sayali Dev" w:date="2018-02-21T15:57:00Z">
          <w:pPr>
            <w:pStyle w:val="BodyText"/>
            <w:numPr>
              <w:numId w:val="156"/>
            </w:numPr>
            <w:ind w:left="720" w:right="720" w:hanging="360"/>
          </w:pPr>
        </w:pPrChange>
      </w:pPr>
      <w:del w:id="11557" w:author="Sayali Dev" w:date="2018-02-21T15:57:00Z">
        <w:r w:rsidDel="00CE5E77">
          <w:delText xml:space="preserve">Click the </w:delText>
        </w:r>
        <w:r w:rsidRPr="0066516F" w:rsidDel="00CE5E77">
          <w:delText>Search Inventory</w:delText>
        </w:r>
        <w:r w:rsidDel="00CE5E77">
          <w:delText xml:space="preserve"> link, and then select the biospecimens that you want to add.</w:delText>
        </w:r>
      </w:del>
    </w:p>
    <w:p w14:paraId="74A89A26" w14:textId="14AE961D" w:rsidR="00F2232B" w:rsidDel="00CE5E77" w:rsidRDefault="00F2232B">
      <w:pPr>
        <w:pStyle w:val="Heading3"/>
        <w:rPr>
          <w:del w:id="11558" w:author="Sayali Dev" w:date="2018-02-21T15:57:00Z"/>
        </w:rPr>
        <w:pPrChange w:id="11559" w:author="Sayali Dev" w:date="2018-02-21T15:57:00Z">
          <w:pPr>
            <w:pStyle w:val="BodyText"/>
            <w:ind w:left="720" w:right="720"/>
          </w:pPr>
        </w:pPrChange>
      </w:pPr>
      <w:del w:id="11560" w:author="Sayali Dev" w:date="2018-02-21T15:57:00Z">
        <w:r w:rsidDel="00CE5E77">
          <w:delText xml:space="preserve">The </w:delText>
        </w:r>
        <w:r w:rsidRPr="00E02D03" w:rsidDel="00CE5E77">
          <w:delText xml:space="preserve">Inventory Bulk </w:delText>
        </w:r>
        <w:r w:rsidDel="00CE5E77">
          <w:rPr>
            <w:lang w:val="en-US"/>
          </w:rPr>
          <w:delText>Modifications</w:delText>
        </w:r>
        <w:r w:rsidDel="00CE5E77">
          <w:delText xml:space="preserve"> page displays the biospecimens that you selected. </w:delText>
        </w:r>
      </w:del>
    </w:p>
    <w:p w14:paraId="032EAA9B" w14:textId="08C1A091" w:rsidR="00F2232B" w:rsidDel="00CE5E77" w:rsidRDefault="00F2232B">
      <w:pPr>
        <w:pStyle w:val="Heading3"/>
        <w:rPr>
          <w:del w:id="11561" w:author="Sayali Dev" w:date="2018-02-21T15:57:00Z"/>
          <w:lang w:val="en-US"/>
        </w:rPr>
        <w:pPrChange w:id="11562" w:author="Sayali Dev" w:date="2018-02-21T15:57:00Z">
          <w:pPr>
            <w:pStyle w:val="BodyText"/>
            <w:ind w:left="1440" w:right="720"/>
          </w:pPr>
        </w:pPrChange>
      </w:pPr>
    </w:p>
    <w:p w14:paraId="3053A718" w14:textId="3A6DDA5A" w:rsidR="00F2232B" w:rsidRPr="00B21DD0" w:rsidDel="00CE5E77" w:rsidRDefault="00F2232B">
      <w:pPr>
        <w:pStyle w:val="Heading3"/>
        <w:rPr>
          <w:del w:id="11563" w:author="Sayali Dev" w:date="2018-02-21T15:57:00Z"/>
          <w:lang w:val="en-US"/>
        </w:rPr>
        <w:pPrChange w:id="11564" w:author="Sayali Dev" w:date="2018-02-21T15:57:00Z">
          <w:pPr>
            <w:pStyle w:val="BodyText"/>
            <w:numPr>
              <w:numId w:val="156"/>
            </w:numPr>
            <w:ind w:left="720" w:right="720" w:hanging="360"/>
          </w:pPr>
        </w:pPrChange>
      </w:pPr>
      <w:del w:id="11565" w:author="Sayali Dev" w:date="2018-02-21T15:57:00Z">
        <w:r w:rsidDel="00CE5E77">
          <w:rPr>
            <w:lang w:val="en-US"/>
          </w:rPr>
          <w:delText xml:space="preserve">In the </w:delText>
        </w:r>
        <w:r w:rsidRPr="00106C1C" w:rsidDel="00CE5E77">
          <w:rPr>
            <w:lang w:val="en-US"/>
          </w:rPr>
          <w:delText>Search Sample and Worklists</w:delText>
        </w:r>
        <w:r w:rsidDel="00CE5E77">
          <w:rPr>
            <w:lang w:val="en-US"/>
          </w:rPr>
          <w:delText xml:space="preserve"> window, search, </w:delText>
        </w:r>
        <w:r w:rsidDel="00CE5E77">
          <w:delText xml:space="preserve">select </w:delText>
        </w:r>
        <w:r w:rsidDel="00CE5E77">
          <w:rPr>
            <w:lang w:val="en-US"/>
          </w:rPr>
          <w:delText xml:space="preserve">and add </w:delText>
        </w:r>
        <w:r w:rsidDel="00CE5E77">
          <w:delText xml:space="preserve">the biospecimens </w:delText>
        </w:r>
        <w:r w:rsidDel="00CE5E77">
          <w:rPr>
            <w:lang w:val="en-US"/>
          </w:rPr>
          <w:delText xml:space="preserve">for which </w:delText>
        </w:r>
        <w:r w:rsidDel="00CE5E77">
          <w:delText xml:space="preserve">you want to </w:delText>
        </w:r>
        <w:r w:rsidDel="00CE5E77">
          <w:rPr>
            <w:lang w:val="en-US"/>
          </w:rPr>
          <w:delText>generate labels.</w:delText>
        </w:r>
        <w:r w:rsidDel="00CE5E77">
          <w:rPr>
            <w:lang w:val="en-US"/>
          </w:rPr>
          <w:br/>
        </w:r>
        <w:r w:rsidDel="00CE5E77">
          <w:delText xml:space="preserve">The </w:delText>
        </w:r>
        <w:r w:rsidRPr="00E02D03" w:rsidDel="00CE5E77">
          <w:delText xml:space="preserve">Inventory Bulk </w:delText>
        </w:r>
        <w:r w:rsidDel="00CE5E77">
          <w:rPr>
            <w:lang w:val="en-US"/>
          </w:rPr>
          <w:delText>Modifications</w:delText>
        </w:r>
        <w:r w:rsidDel="00CE5E77">
          <w:delText xml:space="preserve"> page displays the biospecimens that you selected. </w:delText>
        </w:r>
        <w:r w:rsidDel="00CE5E77">
          <w:rPr>
            <w:lang w:val="en-US"/>
          </w:rPr>
          <w:br/>
        </w:r>
        <w:r w:rsidRPr="007B07BB" w:rsidDel="00CE5E77">
          <w:rPr>
            <w:lang w:val="en-US"/>
          </w:rPr>
          <w:delText>Note:</w:delText>
        </w:r>
        <w:r w:rsidDel="00CE5E77">
          <w:rPr>
            <w:lang w:val="en-US"/>
          </w:rPr>
          <w:delText xml:space="preserve"> For information about using the </w:delText>
        </w:r>
        <w:r w:rsidRPr="00476199" w:rsidDel="00CE5E77">
          <w:rPr>
            <w:lang w:val="en-US"/>
          </w:rPr>
          <w:delText>Search Samples and Worklists</w:delText>
        </w:r>
        <w:r w:rsidDel="00CE5E77">
          <w:rPr>
            <w:lang w:val="en-US"/>
          </w:rPr>
          <w:delText xml:space="preserve"> window, see </w:delText>
        </w:r>
        <w:r w:rsidR="00CE5E77" w:rsidDel="00CE5E77">
          <w:fldChar w:fldCharType="begin"/>
        </w:r>
        <w:r w:rsidR="00CE5E77" w:rsidDel="00CE5E77">
          <w:delInstrText xml:space="preserve"> HYPERLINK \l "SearchingSamplesAndWorklists" </w:delInstrText>
        </w:r>
        <w:r w:rsidR="00CE5E77" w:rsidDel="00CE5E77">
          <w:fldChar w:fldCharType="separate"/>
        </w:r>
        <w:r w:rsidRPr="007B07BB" w:rsidDel="00CE5E77">
          <w:rPr>
            <w:rStyle w:val="Hyperlink"/>
            <w:lang w:val="en-US"/>
          </w:rPr>
          <w:delText>Using the Search Samples and Worklists Window</w:delText>
        </w:r>
        <w:r w:rsidR="00CE5E77" w:rsidDel="00CE5E77">
          <w:rPr>
            <w:rStyle w:val="Hyperlink"/>
          </w:rPr>
          <w:fldChar w:fldCharType="end"/>
        </w:r>
        <w:r w:rsidDel="00CE5E77">
          <w:rPr>
            <w:lang w:val="en-US"/>
          </w:rPr>
          <w:delText>.</w:delText>
        </w:r>
        <w:r w:rsidRPr="00B21DD0" w:rsidDel="00CE5E77">
          <w:rPr>
            <w:lang w:val="en-US"/>
          </w:rPr>
          <w:br/>
        </w:r>
      </w:del>
    </w:p>
    <w:p w14:paraId="143E12B3" w14:textId="533D7EF4" w:rsidR="00F2232B" w:rsidDel="00CE5E77" w:rsidRDefault="00F2232B">
      <w:pPr>
        <w:pStyle w:val="Heading3"/>
        <w:rPr>
          <w:del w:id="11566" w:author="Sayali Dev" w:date="2018-02-21T15:57:00Z"/>
        </w:rPr>
        <w:pPrChange w:id="11567" w:author="Sayali Dev" w:date="2018-02-21T15:57:00Z">
          <w:pPr>
            <w:pStyle w:val="BodyText"/>
            <w:numPr>
              <w:numId w:val="156"/>
            </w:numPr>
            <w:ind w:left="720" w:right="720" w:hanging="360"/>
          </w:pPr>
        </w:pPrChange>
      </w:pPr>
      <w:del w:id="11568" w:author="Sayali Dev" w:date="2018-02-21T15:57:00Z">
        <w:r w:rsidRPr="00CE3865" w:rsidDel="00CE5E77">
          <w:rPr>
            <w:lang w:val="en-US"/>
          </w:rPr>
          <w:delText xml:space="preserve">On </w:delText>
        </w:r>
        <w:r w:rsidDel="00CE5E77">
          <w:rPr>
            <w:lang w:val="en-US"/>
          </w:rPr>
          <w:delText>the list of biospecimens on</w:delText>
        </w:r>
        <w:r w:rsidRPr="00CE3865" w:rsidDel="00CE5E77">
          <w:rPr>
            <w:lang w:val="en-US"/>
          </w:rPr>
          <w:delText xml:space="preserve"> the</w:delText>
        </w:r>
        <w:r w:rsidRPr="00AB077F" w:rsidDel="00CE5E77">
          <w:rPr>
            <w:lang w:val="en-US"/>
          </w:rPr>
          <w:delText xml:space="preserve"> </w:delText>
        </w:r>
        <w:r w:rsidRPr="00AB077F" w:rsidDel="00CE5E77">
          <w:delText xml:space="preserve">Inventory Bulk </w:delText>
        </w:r>
        <w:r w:rsidDel="00CE5E77">
          <w:rPr>
            <w:lang w:val="en-US"/>
          </w:rPr>
          <w:delText>Modifications</w:delText>
        </w:r>
        <w:r w:rsidDel="00CE5E77">
          <w:delText xml:space="preserve"> page</w:delText>
        </w:r>
        <w:r w:rsidDel="00CE5E77">
          <w:rPr>
            <w:lang w:val="en-US"/>
          </w:rPr>
          <w:delText>, s</w:delText>
        </w:r>
        <w:r w:rsidDel="00CE5E77">
          <w:delText xml:space="preserve">elect the checkboxes of the biospecimens </w:delText>
        </w:r>
        <w:r w:rsidDel="00CE5E77">
          <w:rPr>
            <w:lang w:val="en-US"/>
          </w:rPr>
          <w:delText>for</w:delText>
        </w:r>
        <w:r w:rsidDel="00CE5E77">
          <w:delText xml:space="preserve"> which you want to </w:delText>
        </w:r>
        <w:r w:rsidDel="00CE5E77">
          <w:rPr>
            <w:lang w:val="en-US"/>
          </w:rPr>
          <w:delText>generate labels</w:delText>
        </w:r>
        <w:r w:rsidDel="00CE5E77">
          <w:delText xml:space="preserve">. </w:delText>
        </w:r>
        <w:r w:rsidDel="00CE5E77">
          <w:br/>
        </w:r>
        <w:r w:rsidRPr="00A02E24" w:rsidDel="00CE5E77">
          <w:delText>Note</w:delText>
        </w:r>
        <w:r w:rsidRPr="00EA3CC0" w:rsidDel="00CE5E77">
          <w:delText>:</w:delText>
        </w:r>
        <w:r w:rsidRPr="00A02E24" w:rsidDel="00CE5E77">
          <w:delText xml:space="preserve"> </w:delText>
        </w:r>
        <w:r w:rsidDel="00CE5E77">
          <w:delText xml:space="preserve">To </w:delText>
        </w:r>
        <w:r w:rsidRPr="009B78C5" w:rsidDel="00CE5E77">
          <w:rPr>
            <w:lang w:val="en-US"/>
          </w:rPr>
          <w:delText>select</w:delText>
        </w:r>
        <w:r w:rsidDel="00CE5E77">
          <w:delText xml:space="preserve"> all biospecimens, select the checkbox on the gray header. </w:delText>
        </w:r>
      </w:del>
    </w:p>
    <w:p w14:paraId="2C601261" w14:textId="793C2FF4" w:rsidR="00F2232B" w:rsidDel="00CE5E77" w:rsidRDefault="00F2232B">
      <w:pPr>
        <w:pStyle w:val="Heading3"/>
        <w:rPr>
          <w:del w:id="11569" w:author="Sayali Dev" w:date="2018-02-21T15:57:00Z"/>
          <w:lang w:val="en-US"/>
        </w:rPr>
        <w:pPrChange w:id="11570" w:author="Sayali Dev" w:date="2018-02-21T15:57:00Z">
          <w:pPr>
            <w:pStyle w:val="BodyText"/>
            <w:ind w:right="720"/>
          </w:pPr>
        </w:pPrChange>
      </w:pPr>
    </w:p>
    <w:p w14:paraId="7CADD34C" w14:textId="061A815A" w:rsidR="00F2232B" w:rsidDel="00CE5E77" w:rsidRDefault="00F2232B">
      <w:pPr>
        <w:pStyle w:val="Heading3"/>
        <w:rPr>
          <w:del w:id="11571" w:author="Sayali Dev" w:date="2018-02-21T15:57:00Z"/>
        </w:rPr>
        <w:pPrChange w:id="11572" w:author="Sayali Dev" w:date="2018-02-21T15:57:00Z">
          <w:pPr>
            <w:pStyle w:val="BodyText"/>
            <w:numPr>
              <w:numId w:val="156"/>
            </w:numPr>
            <w:ind w:left="720" w:right="720" w:hanging="360"/>
          </w:pPr>
        </w:pPrChange>
      </w:pPr>
      <w:del w:id="11573" w:author="Sayali Dev" w:date="2018-02-21T15:57:00Z">
        <w:r w:rsidDel="00CE5E77">
          <w:delText xml:space="preserve">In the </w:delText>
        </w:r>
        <w:r w:rsidRPr="008A28FD" w:rsidDel="00CE5E77">
          <w:delText>Actions</w:delText>
        </w:r>
        <w:r w:rsidDel="00CE5E77">
          <w:delText xml:space="preserve"> list, click </w:delText>
        </w:r>
        <w:r w:rsidRPr="008A28FD" w:rsidDel="00CE5E77">
          <w:delText>Generate Labels</w:delText>
        </w:r>
        <w:r w:rsidDel="00CE5E77">
          <w:delText xml:space="preserve">, and then click </w:delText>
        </w:r>
        <w:r w:rsidRPr="00227EB9" w:rsidDel="00CE5E77">
          <w:delText>INITIATE</w:delText>
        </w:r>
        <w:r w:rsidDel="00CE5E77">
          <w:delText xml:space="preserve">. </w:delText>
        </w:r>
      </w:del>
    </w:p>
    <w:p w14:paraId="3390166D" w14:textId="7455650A" w:rsidR="00F2232B" w:rsidDel="00CE5E77" w:rsidRDefault="00F2232B">
      <w:pPr>
        <w:pStyle w:val="Heading3"/>
        <w:rPr>
          <w:del w:id="11574" w:author="Sayali Dev" w:date="2018-02-21T15:57:00Z"/>
          <w:lang w:val="en-US"/>
        </w:rPr>
        <w:pPrChange w:id="11575" w:author="Sayali Dev" w:date="2018-02-21T15:57:00Z">
          <w:pPr>
            <w:pStyle w:val="BodyText"/>
            <w:ind w:left="720" w:right="720"/>
          </w:pPr>
        </w:pPrChange>
      </w:pPr>
      <w:del w:id="11576" w:author="Sayali Dev" w:date="2018-02-21T15:57:00Z">
        <w:r w:rsidDel="00CE5E77">
          <w:delText xml:space="preserve">The print barcode window appears. </w:delText>
        </w:r>
      </w:del>
    </w:p>
    <w:p w14:paraId="39B92B57" w14:textId="0B121963" w:rsidR="00F2232B" w:rsidRPr="00D65F37" w:rsidDel="00CE5E77" w:rsidRDefault="00F2232B">
      <w:pPr>
        <w:pStyle w:val="Heading3"/>
        <w:rPr>
          <w:del w:id="11577" w:author="Sayali Dev" w:date="2018-02-21T15:57:00Z"/>
          <w:lang w:val="en-US"/>
        </w:rPr>
        <w:pPrChange w:id="11578" w:author="Sayali Dev" w:date="2018-02-21T15:57:00Z">
          <w:pPr>
            <w:pStyle w:val="BodyText"/>
            <w:ind w:left="720" w:right="720"/>
          </w:pPr>
        </w:pPrChange>
      </w:pPr>
    </w:p>
    <w:p w14:paraId="0FC076FC" w14:textId="3EC32ADD" w:rsidR="00F2232B" w:rsidDel="00CE5E77" w:rsidRDefault="00F2232B">
      <w:pPr>
        <w:pStyle w:val="Heading3"/>
        <w:rPr>
          <w:del w:id="11579" w:author="Sayali Dev" w:date="2018-02-21T15:57:00Z"/>
        </w:rPr>
        <w:pPrChange w:id="11580" w:author="Sayali Dev" w:date="2018-02-21T15:57:00Z">
          <w:pPr>
            <w:ind w:left="720"/>
          </w:pPr>
        </w:pPrChange>
      </w:pPr>
      <w:del w:id="11581" w:author="Sayali Dev" w:date="2018-02-21T15:57:00Z">
        <w:r w:rsidDel="00CE5E77">
          <w:rPr>
            <w:noProof/>
          </w:rPr>
          <w:drawing>
            <wp:inline distT="0" distB="0" distL="0" distR="0" wp14:anchorId="0326BD4D" wp14:editId="0038E7E0">
              <wp:extent cx="2787495" cy="3695700"/>
              <wp:effectExtent l="19050" t="19050" r="13335"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05480" cy="3719545"/>
                      </a:xfrm>
                      <a:prstGeom prst="rect">
                        <a:avLst/>
                      </a:prstGeom>
                      <a:ln w="3175">
                        <a:solidFill>
                          <a:schemeClr val="tx1"/>
                        </a:solidFill>
                      </a:ln>
                    </pic:spPr>
                  </pic:pic>
                </a:graphicData>
              </a:graphic>
            </wp:inline>
          </w:drawing>
        </w:r>
      </w:del>
    </w:p>
    <w:p w14:paraId="65A154DF" w14:textId="5CE6D806" w:rsidR="00F2232B" w:rsidDel="00CE5E77" w:rsidRDefault="00F2232B">
      <w:pPr>
        <w:pStyle w:val="Heading3"/>
        <w:rPr>
          <w:del w:id="11582" w:author="Sayali Dev" w:date="2018-02-21T15:57:00Z"/>
        </w:rPr>
        <w:pPrChange w:id="11583" w:author="Sayali Dev" w:date="2018-02-21T15:57:00Z">
          <w:pPr>
            <w:pStyle w:val="Figure"/>
            <w:tabs>
              <w:tab w:val="clear" w:pos="1710"/>
              <w:tab w:val="num" w:pos="1800"/>
            </w:tabs>
            <w:ind w:left="1152" w:hanging="432"/>
          </w:pPr>
        </w:pPrChange>
      </w:pPr>
      <w:del w:id="11584" w:author="Sayali Dev" w:date="2018-02-21T15:57:00Z">
        <w:r w:rsidDel="00CE5E77">
          <w:delText xml:space="preserve"> Print barcode window</w:delText>
        </w:r>
      </w:del>
    </w:p>
    <w:p w14:paraId="7941D91B" w14:textId="1EFA582A" w:rsidR="00F2232B" w:rsidDel="00CE5E77" w:rsidRDefault="00F2232B">
      <w:pPr>
        <w:pStyle w:val="Heading3"/>
        <w:rPr>
          <w:del w:id="11585" w:author="Sayali Dev" w:date="2018-02-21T15:57:00Z"/>
        </w:rPr>
        <w:pPrChange w:id="11586" w:author="Sayali Dev" w:date="2018-02-21T15:57:00Z">
          <w:pPr>
            <w:pStyle w:val="BodyText"/>
            <w:ind w:left="720" w:right="720"/>
          </w:pPr>
        </w:pPrChange>
      </w:pPr>
    </w:p>
    <w:p w14:paraId="6E32E8CD" w14:textId="7B3C3FB5" w:rsidR="00F2232B" w:rsidDel="00CE5E77" w:rsidRDefault="00F2232B">
      <w:pPr>
        <w:pStyle w:val="Heading3"/>
        <w:rPr>
          <w:del w:id="11587" w:author="Sayali Dev" w:date="2018-02-21T15:57:00Z"/>
        </w:rPr>
        <w:pPrChange w:id="11588" w:author="Sayali Dev" w:date="2018-02-21T15:57:00Z">
          <w:pPr>
            <w:pStyle w:val="BodyText"/>
            <w:numPr>
              <w:numId w:val="156"/>
            </w:numPr>
            <w:ind w:left="720" w:hanging="360"/>
          </w:pPr>
        </w:pPrChange>
      </w:pPr>
      <w:del w:id="11589" w:author="Sayali Dev" w:date="2018-02-21T15:57:00Z">
        <w:r w:rsidDel="00CE5E77">
          <w:rPr>
            <w:lang w:val="en-US"/>
          </w:rPr>
          <w:delText>To print labels to a PDF file, c</w:delText>
        </w:r>
        <w:r w:rsidRPr="0008538D" w:rsidDel="00CE5E77">
          <w:delText xml:space="preserve">lick </w:delText>
        </w:r>
        <w:r w:rsidRPr="00E3105C" w:rsidDel="00CE5E77">
          <w:delText xml:space="preserve">PDF </w:delText>
        </w:r>
        <w:r w:rsidDel="00CE5E77">
          <w:delText xml:space="preserve">next to </w:delText>
        </w:r>
        <w:r w:rsidRPr="00DE2BEF" w:rsidDel="00CE5E77">
          <w:delText>the label template</w:delText>
        </w:r>
        <w:r w:rsidDel="00CE5E77">
          <w:delText xml:space="preserve"> </w:delText>
        </w:r>
        <w:r w:rsidDel="00CE5E77">
          <w:rPr>
            <w:lang w:val="en-US"/>
          </w:rPr>
          <w:delText>for</w:delText>
        </w:r>
        <w:r w:rsidDel="00CE5E77">
          <w:delText xml:space="preserve"> which you want to generate a barcode label, and then click </w:delText>
        </w:r>
        <w:r w:rsidRPr="004D4119" w:rsidDel="00CE5E77">
          <w:delText>SUBMIT</w:delText>
        </w:r>
        <w:r w:rsidDel="00CE5E77">
          <w:delText>.</w:delText>
        </w:r>
      </w:del>
    </w:p>
    <w:p w14:paraId="3219F463" w14:textId="6C9B6125" w:rsidR="00F2232B" w:rsidDel="00CE5E77" w:rsidRDefault="00F2232B">
      <w:pPr>
        <w:pStyle w:val="Heading3"/>
        <w:rPr>
          <w:del w:id="11590" w:author="Sayali Dev" w:date="2018-02-21T15:57:00Z"/>
        </w:rPr>
        <w:pPrChange w:id="11591" w:author="Sayali Dev" w:date="2018-02-21T15:57:00Z">
          <w:pPr>
            <w:pStyle w:val="BodyText"/>
            <w:ind w:left="720"/>
          </w:pPr>
        </w:pPrChange>
      </w:pPr>
      <w:del w:id="11592" w:author="Sayali Dev" w:date="2018-02-21T15:57:00Z">
        <w:r w:rsidDel="00CE5E77">
          <w:delText>The image of the bar</w:delText>
        </w:r>
        <w:r w:rsidRPr="00DC6FC5" w:rsidDel="00CE5E77">
          <w:delText xml:space="preserve">code label that is associated with the </w:delText>
        </w:r>
        <w:r w:rsidDel="00CE5E77">
          <w:delText>biospecimen</w:delText>
        </w:r>
        <w:r w:rsidRPr="00DC6FC5" w:rsidDel="00CE5E77">
          <w:delText xml:space="preserve"> appears below</w:delText>
        </w:r>
        <w:r w:rsidDel="00CE5E77">
          <w:delText>.</w:delText>
        </w:r>
        <w:r w:rsidDel="00CE5E77">
          <w:br/>
        </w:r>
        <w:r w:rsidRPr="0049043D" w:rsidDel="00CE5E77">
          <w:br/>
        </w:r>
        <w:r w:rsidDel="00CE5E77">
          <w:rPr>
            <w:noProof/>
          </w:rPr>
          <w:drawing>
            <wp:inline distT="0" distB="0" distL="0" distR="0" wp14:anchorId="222438FF" wp14:editId="62AB5716">
              <wp:extent cx="2939800" cy="3897630"/>
              <wp:effectExtent l="19050" t="19050" r="13335"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48489" cy="3909150"/>
                      </a:xfrm>
                      <a:prstGeom prst="rect">
                        <a:avLst/>
                      </a:prstGeom>
                      <a:ln w="3175">
                        <a:solidFill>
                          <a:schemeClr val="tx1"/>
                        </a:solidFill>
                      </a:ln>
                    </pic:spPr>
                  </pic:pic>
                </a:graphicData>
              </a:graphic>
            </wp:inline>
          </w:drawing>
        </w:r>
      </w:del>
    </w:p>
    <w:p w14:paraId="28C153CE" w14:textId="41B4E22B" w:rsidR="00F2232B" w:rsidDel="00CE5E77" w:rsidRDefault="00F2232B">
      <w:pPr>
        <w:pStyle w:val="Heading3"/>
        <w:rPr>
          <w:del w:id="11593" w:author="Sayali Dev" w:date="2018-02-21T15:57:00Z"/>
        </w:rPr>
        <w:pPrChange w:id="11594" w:author="Sayali Dev" w:date="2018-02-21T15:57:00Z">
          <w:pPr>
            <w:pStyle w:val="Figure"/>
            <w:tabs>
              <w:tab w:val="clear" w:pos="1710"/>
              <w:tab w:val="num" w:pos="1800"/>
            </w:tabs>
            <w:ind w:left="1152" w:hanging="432"/>
          </w:pPr>
        </w:pPrChange>
      </w:pPr>
      <w:del w:id="11595" w:author="Sayali Dev" w:date="2018-02-21T15:57:00Z">
        <w:r w:rsidDel="00CE5E77">
          <w:delText>Print barcode window with label</w:delText>
        </w:r>
      </w:del>
    </w:p>
    <w:p w14:paraId="1BB8D783" w14:textId="5355611D" w:rsidR="00F2232B" w:rsidDel="00CE5E77" w:rsidRDefault="00F2232B">
      <w:pPr>
        <w:pStyle w:val="Heading3"/>
        <w:rPr>
          <w:del w:id="11596" w:author="Sayali Dev" w:date="2018-02-21T15:57:00Z"/>
        </w:rPr>
        <w:pPrChange w:id="11597" w:author="Sayali Dev" w:date="2018-02-21T15:57:00Z">
          <w:pPr/>
        </w:pPrChange>
      </w:pPr>
    </w:p>
    <w:p w14:paraId="1D306F9E" w14:textId="3EF662AC" w:rsidR="00F2232B" w:rsidDel="00CE5E77" w:rsidRDefault="00F2232B">
      <w:pPr>
        <w:pStyle w:val="Heading3"/>
        <w:rPr>
          <w:del w:id="11598" w:author="Sayali Dev" w:date="2018-02-21T15:57:00Z"/>
          <w:lang w:val="en-US"/>
        </w:rPr>
        <w:pPrChange w:id="11599" w:author="Sayali Dev" w:date="2018-02-21T15:57:00Z">
          <w:pPr>
            <w:pStyle w:val="BodyText"/>
            <w:ind w:left="720"/>
          </w:pPr>
        </w:pPrChange>
      </w:pPr>
      <w:del w:id="11600" w:author="Sayali Dev" w:date="2018-02-21T15:57:00Z">
        <w:r w:rsidRPr="00AF38DA" w:rsidDel="00CE5E77">
          <w:delText>Note</w:delText>
        </w:r>
        <w:r w:rsidDel="00CE5E77">
          <w:delText xml:space="preserve">: </w:delText>
        </w:r>
        <w:r w:rsidDel="00CE5E77">
          <w:rPr>
            <w:lang w:val="en-US"/>
          </w:rPr>
          <w:delText>To identify tools for viewing multiple labels, printing labels and saving the file to your machine, hover the cursor over the icons in the horizontal and vertical navigation bars.</w:delText>
        </w:r>
      </w:del>
    </w:p>
    <w:p w14:paraId="6636CE9F" w14:textId="0D3447D0" w:rsidR="00F2232B" w:rsidDel="00CE5E77" w:rsidRDefault="00F2232B">
      <w:pPr>
        <w:pStyle w:val="Heading3"/>
        <w:rPr>
          <w:del w:id="11601" w:author="Sayali Dev" w:date="2018-02-21T15:57:00Z"/>
          <w:lang w:val="en-US"/>
        </w:rPr>
        <w:pPrChange w:id="11602" w:author="Sayali Dev" w:date="2018-02-21T15:57:00Z">
          <w:pPr>
            <w:pStyle w:val="BodyText"/>
            <w:ind w:left="720"/>
          </w:pPr>
        </w:pPrChange>
      </w:pPr>
    </w:p>
    <w:p w14:paraId="5FA19BE0" w14:textId="48FA5AB9" w:rsidR="00F2232B" w:rsidDel="00CE5E77" w:rsidRDefault="00F2232B">
      <w:pPr>
        <w:pStyle w:val="Heading3"/>
        <w:rPr>
          <w:del w:id="11603" w:author="Sayali Dev" w:date="2018-02-21T15:57:00Z"/>
        </w:rPr>
        <w:pPrChange w:id="11604" w:author="Sayali Dev" w:date="2018-02-21T15:57:00Z">
          <w:pPr>
            <w:pStyle w:val="Heading1"/>
          </w:pPr>
        </w:pPrChange>
      </w:pPr>
      <w:del w:id="11605" w:author="Sayali Dev" w:date="2018-02-21T15:57:00Z">
        <w:r w:rsidDel="00CE5E77">
          <w:rPr>
            <w:lang w:val="en-US"/>
          </w:rPr>
          <w:br w:type="page"/>
        </w:r>
        <w:bookmarkStart w:id="11606" w:name="BulkAddSpecificity"/>
        <w:bookmarkEnd w:id="11606"/>
      </w:del>
    </w:p>
    <w:p w14:paraId="1FC2084E" w14:textId="634B5DE4" w:rsidR="00AC709E" w:rsidRPr="00D508E9" w:rsidRDefault="00EC05B3">
      <w:pPr>
        <w:pStyle w:val="Heading2"/>
        <w:rPr>
          <w:lang w:val="x-none"/>
          <w:rPrChange w:id="11607" w:author="Sayali Dev" w:date="2018-02-16T15:03:00Z">
            <w:rPr>
              <w:lang w:val="en-US"/>
            </w:rPr>
          </w:rPrChange>
        </w:rPr>
        <w:pPrChange w:id="11608" w:author="Sayali Dev" w:date="2018-02-21T15:59:00Z">
          <w:pPr>
            <w:pStyle w:val="Heading1"/>
          </w:pPr>
        </w:pPrChange>
      </w:pPr>
      <w:bookmarkStart w:id="11609" w:name="_Toc506996685"/>
      <w:ins w:id="11610" w:author="Sayali Dev" w:date="2018-02-12T18:54:00Z">
        <w:r>
          <w:rPr>
            <w:noProof/>
          </w:rPr>
          <w:t xml:space="preserve">Search by </w:t>
        </w:r>
        <w:r>
          <w:t>Date</w:t>
        </w:r>
        <w:r>
          <w:rPr>
            <w:noProof/>
          </w:rPr>
          <w:t xml:space="preserve"> Ranges</w:t>
        </w:r>
      </w:ins>
      <w:bookmarkEnd w:id="11609"/>
      <w:del w:id="11611" w:author="Sayali Dev" w:date="2018-02-12T18:54:00Z">
        <w:r w:rsidR="00AC709E" w:rsidDel="00EC05B3">
          <w:delText>Search by Date Ranges, Manage Events and Upload Files</w:delText>
        </w:r>
      </w:del>
      <w:del w:id="11612" w:author="Sayali Dev" w:date="2018-02-16T15:03:00Z">
        <w:r w:rsidR="00AC709E" w:rsidDel="00D508E9">
          <w:delText xml:space="preserve"> </w:delText>
        </w:r>
      </w:del>
    </w:p>
    <w:p w14:paraId="55E5D2B7" w14:textId="77777777" w:rsidR="00F2232B" w:rsidDel="00CE5E77" w:rsidRDefault="00F2232B" w:rsidP="00F2232B">
      <w:pPr>
        <w:tabs>
          <w:tab w:val="left" w:pos="10620"/>
        </w:tabs>
        <w:ind w:right="720"/>
        <w:rPr>
          <w:del w:id="11613" w:author="Sayali Dev" w:date="2018-02-21T15:58:00Z"/>
        </w:rPr>
      </w:pPr>
    </w:p>
    <w:p w14:paraId="6CD1975C" w14:textId="11437C7C" w:rsidR="00F2232B" w:rsidDel="00CE5E77" w:rsidRDefault="00F2232B" w:rsidP="00F2232B">
      <w:pPr>
        <w:pStyle w:val="Heading2"/>
        <w:rPr>
          <w:del w:id="11614" w:author="Sayali Dev" w:date="2018-02-21T15:58:00Z"/>
        </w:rPr>
      </w:pPr>
      <w:bookmarkStart w:id="11615" w:name="DateRangeSearches"/>
      <w:bookmarkStart w:id="11616" w:name="_Toc282093901"/>
      <w:bookmarkStart w:id="11617" w:name="_Toc452993661"/>
      <w:bookmarkEnd w:id="11615"/>
      <w:del w:id="11618" w:author="Sayali Dev" w:date="2018-02-21T15:58:00Z">
        <w:r w:rsidDel="00CE5E77">
          <w:delText>Understanding the</w:delText>
        </w:r>
        <w:r w:rsidRPr="00282C17" w:rsidDel="00CE5E77">
          <w:delText xml:space="preserve"> Date</w:delText>
        </w:r>
        <w:r w:rsidDel="00CE5E77">
          <w:delText xml:space="preserve"> Range Search Options</w:delText>
        </w:r>
        <w:bookmarkEnd w:id="11616"/>
        <w:bookmarkEnd w:id="11617"/>
        <w:r w:rsidDel="00CE5E77">
          <w:delText xml:space="preserve"> </w:delText>
        </w:r>
      </w:del>
    </w:p>
    <w:p w14:paraId="3FA89F4E" w14:textId="77777777" w:rsidR="00F2232B" w:rsidRDefault="00F2232B" w:rsidP="00F2232B"/>
    <w:p w14:paraId="42F448FB" w14:textId="7BA059B8" w:rsidR="00F2232B" w:rsidRDefault="00F2232B" w:rsidP="00F2232B">
      <w:r>
        <w:t>You can search for information using the date range options in the search pane</w:t>
      </w:r>
      <w:ins w:id="11619" w:author="Sayali Dev" w:date="2018-02-21T15:57:00Z">
        <w:r w:rsidR="00CE5E77">
          <w:t>.</w:t>
        </w:r>
      </w:ins>
      <w:del w:id="11620" w:author="Sayali Dev" w:date="2018-02-21T15:57:00Z">
        <w:r w:rsidDel="00CE5E77">
          <w:delText xml:space="preserve"> of any module in BMS.</w:delText>
        </w:r>
      </w:del>
    </w:p>
    <w:p w14:paraId="30A09043" w14:textId="77777777" w:rsidR="00F2232B" w:rsidRDefault="00F2232B" w:rsidP="00F2232B"/>
    <w:p w14:paraId="1ACB3455" w14:textId="77777777" w:rsidR="00F2232B" w:rsidRDefault="00F2232B" w:rsidP="00F2232B">
      <w:r>
        <w:t>To understand the date range options:</w:t>
      </w:r>
      <w:r>
        <w:br/>
      </w:r>
    </w:p>
    <w:p w14:paraId="00A35A21" w14:textId="42AD8EAF" w:rsidR="00F2232B" w:rsidRDefault="00F2232B" w:rsidP="00E55723">
      <w:pPr>
        <w:numPr>
          <w:ilvl w:val="0"/>
          <w:numId w:val="45"/>
        </w:numPr>
      </w:pPr>
      <w:del w:id="11621" w:author="Sayali Dev" w:date="2018-01-31T17:54:00Z">
        <w:r w:rsidDel="009A119E">
          <w:delText>Log on</w:delText>
        </w:r>
      </w:del>
      <w:ins w:id="11622" w:author="Sayali Dev" w:date="2018-01-31T17:54:00Z">
        <w:r w:rsidR="009A119E">
          <w:t>Log in</w:t>
        </w:r>
      </w:ins>
      <w:r>
        <w:t xml:space="preserve"> to the application using your </w:t>
      </w:r>
      <w:del w:id="11623" w:author="Sayali Dev" w:date="2018-01-31T17:55:00Z">
        <w:r w:rsidDel="00A62626">
          <w:delText>logon</w:delText>
        </w:r>
      </w:del>
      <w:ins w:id="11624" w:author="Sayali Dev" w:date="2018-01-31T17:55:00Z">
        <w:r w:rsidR="00A62626">
          <w:t>log in</w:t>
        </w:r>
      </w:ins>
      <w:r>
        <w:t xml:space="preserve"> credentials. </w:t>
      </w:r>
    </w:p>
    <w:p w14:paraId="15C54EC6" w14:textId="77777777" w:rsidR="00F2232B" w:rsidRDefault="00F2232B" w:rsidP="00F2232B">
      <w:pPr>
        <w:ind w:left="720"/>
      </w:pPr>
      <w:r>
        <w:t xml:space="preserve">The home page appears. </w:t>
      </w:r>
    </w:p>
    <w:p w14:paraId="4D6BD0E8" w14:textId="77777777" w:rsidR="00F2232B" w:rsidRDefault="00F2232B" w:rsidP="00F2232B">
      <w:pPr>
        <w:ind w:left="720"/>
      </w:pPr>
    </w:p>
    <w:p w14:paraId="3C3A247E" w14:textId="05CFD31A" w:rsidR="00F2232B" w:rsidRDefault="00F2232B" w:rsidP="00E55723">
      <w:pPr>
        <w:numPr>
          <w:ilvl w:val="0"/>
          <w:numId w:val="45"/>
        </w:numPr>
      </w:pPr>
      <w:r>
        <w:t xml:space="preserve">Point to the arrow of the </w:t>
      </w:r>
      <w:r w:rsidRPr="00196736">
        <w:rPr>
          <w:b/>
        </w:rPr>
        <w:t>BMS</w:t>
      </w:r>
      <w:r>
        <w:t xml:space="preserve"> tab, and then click the module</w:t>
      </w:r>
      <w:ins w:id="11625" w:author="Sayali Dev" w:date="2018-02-12T18:43:00Z">
        <w:r w:rsidR="008B5DB9">
          <w:t xml:space="preserve"> (Kits Inventory, Kits Shipment, </w:t>
        </w:r>
      </w:ins>
      <w:r>
        <w:t xml:space="preserve"> for which you want to access the search pane.</w:t>
      </w:r>
    </w:p>
    <w:p w14:paraId="1D96CD98" w14:textId="77777777" w:rsidR="00F2232B" w:rsidRDefault="00F2232B" w:rsidP="00F2232B">
      <w:pPr>
        <w:ind w:left="720"/>
      </w:pPr>
      <w:r w:rsidRPr="006B1D52">
        <w:t xml:space="preserve">The search pane for the </w:t>
      </w:r>
      <w:r>
        <w:t xml:space="preserve">module </w:t>
      </w:r>
      <w:r w:rsidRPr="006B1D52">
        <w:t xml:space="preserve">that you selected appears </w:t>
      </w:r>
      <w:r>
        <w:t>on the left side of the page.</w:t>
      </w:r>
    </w:p>
    <w:p w14:paraId="3D59EF33" w14:textId="77777777" w:rsidR="00F2232B" w:rsidRDefault="00F2232B" w:rsidP="00F2232B">
      <w:pPr>
        <w:ind w:left="720"/>
      </w:pPr>
    </w:p>
    <w:p w14:paraId="3E3A4D19" w14:textId="77777777" w:rsidR="00F2232B" w:rsidRDefault="00F2232B" w:rsidP="00E55723">
      <w:pPr>
        <w:numPr>
          <w:ilvl w:val="0"/>
          <w:numId w:val="45"/>
        </w:numPr>
      </w:pPr>
      <w:r>
        <w:t xml:space="preserve">To specify the date range, click the date icon </w:t>
      </w:r>
      <w:r>
        <w:rPr>
          <w:noProof/>
        </w:rPr>
        <w:drawing>
          <wp:inline distT="0" distB="0" distL="0" distR="0" wp14:anchorId="6238C95F" wp14:editId="37922E4F">
            <wp:extent cx="149860" cy="149860"/>
            <wp:effectExtent l="0" t="0" r="2540" b="2540"/>
            <wp:docPr id="204" name="Picture 204"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for the </w:t>
      </w:r>
      <w:r w:rsidRPr="008B4A76">
        <w:rPr>
          <w:b/>
        </w:rPr>
        <w:t>Date Range</w:t>
      </w:r>
      <w:r>
        <w:t xml:space="preserve"> box. </w:t>
      </w:r>
    </w:p>
    <w:p w14:paraId="5DAC7C31" w14:textId="77777777" w:rsidR="00F2232B" w:rsidRDefault="00F2232B" w:rsidP="00F2232B">
      <w:pPr>
        <w:ind w:left="720"/>
      </w:pPr>
      <w:r>
        <w:t>A list of date range options appears.</w:t>
      </w:r>
      <w:r>
        <w:br/>
      </w:r>
    </w:p>
    <w:p w14:paraId="3D2541E9" w14:textId="34EEE9B4" w:rsidR="00F2232B" w:rsidRDefault="00F2232B" w:rsidP="00F2232B">
      <w:pPr>
        <w:pStyle w:val="Caption"/>
        <w:ind w:firstLine="720"/>
      </w:pPr>
      <w:r w:rsidRPr="00D4324C">
        <w:rPr>
          <w:noProof/>
        </w:rPr>
        <w:drawing>
          <wp:inline distT="0" distB="0" distL="0" distR="0" wp14:anchorId="7E075CA5" wp14:editId="7B7A1EDF">
            <wp:extent cx="2435860" cy="2377440"/>
            <wp:effectExtent l="19050" t="19050" r="21590" b="2286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35860" cy="2377440"/>
                    </a:xfrm>
                    <a:prstGeom prst="rect">
                      <a:avLst/>
                    </a:prstGeom>
                    <a:noFill/>
                    <a:ln w="3175">
                      <a:solidFill>
                        <a:schemeClr val="tx1"/>
                      </a:solidFill>
                    </a:ln>
                  </pic:spPr>
                </pic:pic>
              </a:graphicData>
            </a:graphic>
          </wp:inline>
        </w:drawing>
      </w:r>
    </w:p>
    <w:p w14:paraId="595E66E1" w14:textId="40E310F7" w:rsidR="00F2232B" w:rsidDel="00E3549B" w:rsidRDefault="00F2232B" w:rsidP="00F2232B">
      <w:pPr>
        <w:pStyle w:val="Figure"/>
        <w:tabs>
          <w:tab w:val="clear" w:pos="1710"/>
          <w:tab w:val="num" w:pos="1800"/>
        </w:tabs>
        <w:ind w:left="1152" w:hanging="432"/>
        <w:rPr>
          <w:del w:id="11626" w:author="Sayali Dev" w:date="2018-02-21T16:45:00Z"/>
        </w:rPr>
      </w:pPr>
      <w:del w:id="11627" w:author="Sayali Dev" w:date="2018-02-21T16:45:00Z">
        <w:r w:rsidDel="00E3549B">
          <w:delText>Date range options</w:delText>
        </w:r>
      </w:del>
    </w:p>
    <w:p w14:paraId="159D9A69" w14:textId="77777777" w:rsidR="00F2232B" w:rsidRDefault="00F2232B" w:rsidP="00F2232B">
      <w:pPr>
        <w:ind w:firstLine="720"/>
      </w:pPr>
    </w:p>
    <w:p w14:paraId="5A396B5C" w14:textId="77777777" w:rsidR="00F2232B" w:rsidRDefault="00F2232B" w:rsidP="00E55723">
      <w:pPr>
        <w:numPr>
          <w:ilvl w:val="0"/>
          <w:numId w:val="45"/>
        </w:numPr>
      </w:pPr>
      <w:r>
        <w:t xml:space="preserve">Click the appropriate </w:t>
      </w:r>
      <w:r w:rsidRPr="00FF2A60">
        <w:t>date</w:t>
      </w:r>
      <w:r>
        <w:rPr>
          <w:b/>
        </w:rPr>
        <w:t xml:space="preserve"> </w:t>
      </w:r>
      <w:r>
        <w:t>range option. Following table lists each range option and its description.</w:t>
      </w:r>
    </w:p>
    <w:p w14:paraId="67D8919E" w14:textId="77777777" w:rsidR="00F2232B" w:rsidRDefault="00F2232B" w:rsidP="00F2232B">
      <w:pPr>
        <w:pStyle w:val="Heading3"/>
      </w:pPr>
    </w:p>
    <w:p w14:paraId="7A575B7F" w14:textId="743861B1" w:rsidR="00F2232B" w:rsidRPr="00E6143E" w:rsidRDefault="00F2232B" w:rsidP="00F2232B">
      <w:pPr>
        <w:pStyle w:val="Caption"/>
        <w:ind w:firstLine="720"/>
      </w:pPr>
      <w:r>
        <w:t xml:space="preserve">Table </w:t>
      </w:r>
      <w:fldSimple w:instr=" SEQ Figure \* ARABIC ">
        <w:ins w:id="11628" w:author="Sayali Dev" w:date="2018-02-02T13:47:00Z">
          <w:r w:rsidR="00EB76E3">
            <w:rPr>
              <w:noProof/>
            </w:rPr>
            <w:t>61</w:t>
          </w:r>
        </w:ins>
        <w:del w:id="11629" w:author="Sayali Dev" w:date="2018-02-02T13:47:00Z">
          <w:r w:rsidDel="00EB76E3">
            <w:rPr>
              <w:noProof/>
            </w:rPr>
            <w:delText>69</w:delText>
          </w:r>
        </w:del>
      </w:fldSimple>
      <w:r>
        <w:t>: Date range options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0531D2C9" w14:textId="77777777" w:rsidTr="00F2232B">
        <w:trPr>
          <w:cantSplit/>
          <w:trHeight w:val="288"/>
          <w:tblHeader/>
        </w:trPr>
        <w:tc>
          <w:tcPr>
            <w:tcW w:w="2790" w:type="dxa"/>
            <w:shd w:val="clear" w:color="auto" w:fill="BFBFBF"/>
            <w:vAlign w:val="center"/>
          </w:tcPr>
          <w:p w14:paraId="045E1612" w14:textId="77777777" w:rsidR="00F2232B" w:rsidRPr="007A152E" w:rsidRDefault="00F2232B" w:rsidP="00F2232B">
            <w:pPr>
              <w:rPr>
                <w:b/>
              </w:rPr>
            </w:pPr>
            <w:bookmarkStart w:id="11630" w:name="_Toc282093903"/>
            <w:r w:rsidRPr="007A152E">
              <w:rPr>
                <w:b/>
              </w:rPr>
              <w:t>Option</w:t>
            </w:r>
          </w:p>
        </w:tc>
        <w:tc>
          <w:tcPr>
            <w:tcW w:w="7020" w:type="dxa"/>
            <w:shd w:val="clear" w:color="auto" w:fill="BFBFBF"/>
            <w:vAlign w:val="center"/>
          </w:tcPr>
          <w:p w14:paraId="288158A1" w14:textId="77777777" w:rsidR="00F2232B" w:rsidRPr="007A152E" w:rsidRDefault="00F2232B" w:rsidP="00F2232B">
            <w:pPr>
              <w:rPr>
                <w:b/>
              </w:rPr>
            </w:pPr>
            <w:r w:rsidRPr="007A152E">
              <w:rPr>
                <w:b/>
              </w:rPr>
              <w:t>Description</w:t>
            </w:r>
          </w:p>
        </w:tc>
      </w:tr>
      <w:tr w:rsidR="00F2232B" w14:paraId="3434B1E1" w14:textId="77777777" w:rsidTr="00F2232B">
        <w:trPr>
          <w:cantSplit/>
          <w:trHeight w:val="288"/>
        </w:trPr>
        <w:tc>
          <w:tcPr>
            <w:tcW w:w="2790" w:type="dxa"/>
            <w:vAlign w:val="center"/>
          </w:tcPr>
          <w:p w14:paraId="637028A2" w14:textId="77777777" w:rsidR="00F2232B" w:rsidRPr="007A152E" w:rsidRDefault="00F2232B" w:rsidP="00F2232B">
            <w:pPr>
              <w:rPr>
                <w:b/>
              </w:rPr>
            </w:pPr>
            <w:r w:rsidRPr="007A152E">
              <w:rPr>
                <w:b/>
              </w:rPr>
              <w:t>Today</w:t>
            </w:r>
          </w:p>
        </w:tc>
        <w:tc>
          <w:tcPr>
            <w:tcW w:w="7020" w:type="dxa"/>
            <w:vAlign w:val="center"/>
          </w:tcPr>
          <w:p w14:paraId="60D3B0DB" w14:textId="77777777" w:rsidR="00F2232B" w:rsidRDefault="00F2232B" w:rsidP="00F2232B">
            <w:r>
              <w:t>To search for information for the current day, click this option.</w:t>
            </w:r>
          </w:p>
        </w:tc>
      </w:tr>
      <w:tr w:rsidR="00F2232B" w14:paraId="2F1BF16C" w14:textId="77777777" w:rsidTr="00F2232B">
        <w:trPr>
          <w:cantSplit/>
          <w:trHeight w:val="288"/>
        </w:trPr>
        <w:tc>
          <w:tcPr>
            <w:tcW w:w="2790" w:type="dxa"/>
            <w:vAlign w:val="center"/>
          </w:tcPr>
          <w:p w14:paraId="6498C2ED" w14:textId="77777777" w:rsidR="00F2232B" w:rsidRPr="007A152E" w:rsidRDefault="00F2232B" w:rsidP="00F2232B">
            <w:pPr>
              <w:rPr>
                <w:b/>
              </w:rPr>
            </w:pPr>
            <w:r w:rsidRPr="007A152E">
              <w:rPr>
                <w:b/>
              </w:rPr>
              <w:t>Last 7 days</w:t>
            </w:r>
          </w:p>
        </w:tc>
        <w:tc>
          <w:tcPr>
            <w:tcW w:w="7020" w:type="dxa"/>
            <w:vAlign w:val="center"/>
          </w:tcPr>
          <w:p w14:paraId="537AF528" w14:textId="77777777" w:rsidR="00F2232B" w:rsidRDefault="00F2232B" w:rsidP="00F2232B">
            <w:r>
              <w:t>To search for information for the last seven days, click this option.</w:t>
            </w:r>
          </w:p>
        </w:tc>
      </w:tr>
      <w:tr w:rsidR="00F2232B" w14:paraId="4388438B" w14:textId="77777777" w:rsidTr="00F2232B">
        <w:trPr>
          <w:cantSplit/>
          <w:trHeight w:val="288"/>
        </w:trPr>
        <w:tc>
          <w:tcPr>
            <w:tcW w:w="2790" w:type="dxa"/>
            <w:vAlign w:val="center"/>
          </w:tcPr>
          <w:p w14:paraId="5E0999AB" w14:textId="77777777" w:rsidR="00F2232B" w:rsidRPr="007A152E" w:rsidRDefault="00F2232B" w:rsidP="00F2232B">
            <w:pPr>
              <w:rPr>
                <w:b/>
              </w:rPr>
            </w:pPr>
            <w:r w:rsidRPr="007A152E">
              <w:rPr>
                <w:b/>
              </w:rPr>
              <w:t>Month to date</w:t>
            </w:r>
          </w:p>
        </w:tc>
        <w:tc>
          <w:tcPr>
            <w:tcW w:w="7020" w:type="dxa"/>
            <w:vAlign w:val="center"/>
          </w:tcPr>
          <w:p w14:paraId="3159225E" w14:textId="77777777" w:rsidR="00F2232B" w:rsidRDefault="00F2232B" w:rsidP="00F2232B">
            <w:r>
              <w:t xml:space="preserve">To search for information from the start date of the current month to the current date, click this option.  </w:t>
            </w:r>
          </w:p>
        </w:tc>
      </w:tr>
      <w:tr w:rsidR="00F2232B" w14:paraId="5D88641A" w14:textId="77777777" w:rsidTr="00F2232B">
        <w:trPr>
          <w:cantSplit/>
          <w:trHeight w:val="288"/>
        </w:trPr>
        <w:tc>
          <w:tcPr>
            <w:tcW w:w="2790" w:type="dxa"/>
            <w:vAlign w:val="center"/>
          </w:tcPr>
          <w:p w14:paraId="5D940BB4" w14:textId="77777777" w:rsidR="00F2232B" w:rsidRPr="007A152E" w:rsidRDefault="00F2232B" w:rsidP="00F2232B">
            <w:pPr>
              <w:rPr>
                <w:b/>
              </w:rPr>
            </w:pPr>
            <w:r w:rsidRPr="007A152E">
              <w:rPr>
                <w:b/>
              </w:rPr>
              <w:t>Year to date</w:t>
            </w:r>
          </w:p>
        </w:tc>
        <w:tc>
          <w:tcPr>
            <w:tcW w:w="7020" w:type="dxa"/>
            <w:vAlign w:val="center"/>
          </w:tcPr>
          <w:p w14:paraId="1391DAED" w14:textId="77777777" w:rsidR="00F2232B" w:rsidRDefault="00F2232B" w:rsidP="00F2232B">
            <w:r>
              <w:t>To search for information from the start date of the current year to the current date, click this option.</w:t>
            </w:r>
          </w:p>
        </w:tc>
      </w:tr>
      <w:tr w:rsidR="00F2232B" w14:paraId="33B844AC" w14:textId="77777777" w:rsidTr="00F2232B">
        <w:trPr>
          <w:cantSplit/>
          <w:trHeight w:val="288"/>
        </w:trPr>
        <w:tc>
          <w:tcPr>
            <w:tcW w:w="2790" w:type="dxa"/>
            <w:vAlign w:val="center"/>
          </w:tcPr>
          <w:p w14:paraId="54752784" w14:textId="77777777" w:rsidR="00F2232B" w:rsidRPr="007A152E" w:rsidRDefault="00F2232B" w:rsidP="00F2232B">
            <w:pPr>
              <w:rPr>
                <w:b/>
              </w:rPr>
            </w:pPr>
            <w:r w:rsidRPr="007A152E">
              <w:rPr>
                <w:b/>
              </w:rPr>
              <w:t>The previous Month</w:t>
            </w:r>
          </w:p>
        </w:tc>
        <w:tc>
          <w:tcPr>
            <w:tcW w:w="7020" w:type="dxa"/>
            <w:vAlign w:val="center"/>
          </w:tcPr>
          <w:p w14:paraId="2D79C646" w14:textId="77777777" w:rsidR="00F2232B" w:rsidRDefault="00F2232B" w:rsidP="00F2232B">
            <w:r>
              <w:t xml:space="preserve">To search for information for the previous month, click this option. </w:t>
            </w:r>
          </w:p>
        </w:tc>
      </w:tr>
      <w:tr w:rsidR="00F2232B" w14:paraId="0860FC54" w14:textId="77777777" w:rsidTr="00F2232B">
        <w:trPr>
          <w:cantSplit/>
          <w:trHeight w:val="288"/>
        </w:trPr>
        <w:tc>
          <w:tcPr>
            <w:tcW w:w="2790" w:type="dxa"/>
            <w:vAlign w:val="center"/>
          </w:tcPr>
          <w:p w14:paraId="3F2F3AC6" w14:textId="77777777" w:rsidR="00F2232B" w:rsidRPr="007A152E" w:rsidRDefault="00F2232B" w:rsidP="00F2232B">
            <w:pPr>
              <w:rPr>
                <w:b/>
              </w:rPr>
            </w:pPr>
            <w:r w:rsidRPr="007A152E">
              <w:rPr>
                <w:b/>
              </w:rPr>
              <w:t>Clear Dates</w:t>
            </w:r>
          </w:p>
        </w:tc>
        <w:tc>
          <w:tcPr>
            <w:tcW w:w="7020" w:type="dxa"/>
            <w:vAlign w:val="center"/>
          </w:tcPr>
          <w:p w14:paraId="11EE91ED" w14:textId="77777777" w:rsidR="00F2232B" w:rsidRDefault="00F2232B" w:rsidP="00F2232B">
            <w:r>
              <w:t xml:space="preserve">To clear the information in the </w:t>
            </w:r>
            <w:r w:rsidRPr="007A152E">
              <w:rPr>
                <w:b/>
              </w:rPr>
              <w:t>Date Range</w:t>
            </w:r>
            <w:r>
              <w:t xml:space="preserve"> box, click this option.</w:t>
            </w:r>
          </w:p>
        </w:tc>
      </w:tr>
      <w:tr w:rsidR="00F2232B" w14:paraId="1C35CB14" w14:textId="77777777" w:rsidTr="00F2232B">
        <w:trPr>
          <w:cantSplit/>
          <w:trHeight w:val="288"/>
        </w:trPr>
        <w:tc>
          <w:tcPr>
            <w:tcW w:w="2790" w:type="dxa"/>
            <w:vAlign w:val="center"/>
          </w:tcPr>
          <w:p w14:paraId="0BBCE415" w14:textId="77777777" w:rsidR="00F2232B" w:rsidRPr="007A152E" w:rsidRDefault="00F2232B" w:rsidP="00F2232B">
            <w:pPr>
              <w:rPr>
                <w:b/>
              </w:rPr>
            </w:pPr>
            <w:r w:rsidRPr="007A152E">
              <w:rPr>
                <w:b/>
              </w:rPr>
              <w:t>Specific Date</w:t>
            </w:r>
          </w:p>
        </w:tc>
        <w:tc>
          <w:tcPr>
            <w:tcW w:w="7020" w:type="dxa"/>
            <w:vAlign w:val="center"/>
          </w:tcPr>
          <w:p w14:paraId="6886AAA1" w14:textId="77777777" w:rsidR="00F2232B" w:rsidRDefault="00F2232B" w:rsidP="00F2232B">
            <w:r>
              <w:t>To search for information for a specific date:</w:t>
            </w:r>
          </w:p>
          <w:p w14:paraId="114CDAC0" w14:textId="77777777" w:rsidR="00F2232B" w:rsidRDefault="00F2232B" w:rsidP="00E55723">
            <w:pPr>
              <w:numPr>
                <w:ilvl w:val="0"/>
                <w:numId w:val="73"/>
              </w:numPr>
            </w:pPr>
            <w:r>
              <w:t xml:space="preserve">Click this option. </w:t>
            </w:r>
          </w:p>
          <w:p w14:paraId="4C70BFAE" w14:textId="77777777" w:rsidR="00F2232B" w:rsidRDefault="00F2232B" w:rsidP="00F2232B">
            <w:pPr>
              <w:ind w:left="360"/>
            </w:pPr>
            <w:r>
              <w:t xml:space="preserve">The </w:t>
            </w:r>
            <w:r w:rsidRPr="007A152E">
              <w:rPr>
                <w:b/>
              </w:rPr>
              <w:t>Specific Date</w:t>
            </w:r>
            <w:r>
              <w:t xml:space="preserve"> calendar appears. </w:t>
            </w:r>
          </w:p>
          <w:p w14:paraId="1C765E70" w14:textId="77777777" w:rsidR="00F2232B" w:rsidRDefault="00F2232B" w:rsidP="00F2232B">
            <w:pPr>
              <w:ind w:left="360"/>
            </w:pPr>
            <w:r w:rsidRPr="007A152E">
              <w:rPr>
                <w:b/>
              </w:rPr>
              <w:t>Note:</w:t>
            </w:r>
            <w:r>
              <w:t xml:space="preserve"> </w:t>
            </w:r>
          </w:p>
          <w:p w14:paraId="0411BB91" w14:textId="77777777" w:rsidR="00F2232B" w:rsidRDefault="00F2232B" w:rsidP="00E55723">
            <w:pPr>
              <w:numPr>
                <w:ilvl w:val="0"/>
                <w:numId w:val="57"/>
              </w:numPr>
            </w:pPr>
            <w:r>
              <w:t xml:space="preserve">The calendar displays the current month and year. To update the month, click the arrow icons next to the month name. </w:t>
            </w:r>
          </w:p>
          <w:p w14:paraId="37556B17" w14:textId="77777777" w:rsidR="00F2232B" w:rsidRDefault="00F2232B" w:rsidP="00E55723">
            <w:pPr>
              <w:numPr>
                <w:ilvl w:val="0"/>
                <w:numId w:val="57"/>
              </w:numPr>
            </w:pPr>
            <w:r>
              <w:t xml:space="preserve">To update the year, in the year list, </w:t>
            </w:r>
            <w:r w:rsidRPr="005F0ADA">
              <w:t>click the appropriate year</w:t>
            </w:r>
            <w:r>
              <w:t>.</w:t>
            </w:r>
          </w:p>
          <w:p w14:paraId="62FA1AC9" w14:textId="77777777" w:rsidR="00F2232B" w:rsidRDefault="00F2232B" w:rsidP="00E55723">
            <w:pPr>
              <w:numPr>
                <w:ilvl w:val="0"/>
                <w:numId w:val="73"/>
              </w:numPr>
            </w:pPr>
            <w:r>
              <w:t xml:space="preserve">Click the appropriate date, and then click </w:t>
            </w:r>
            <w:r w:rsidRPr="006F435A">
              <w:rPr>
                <w:b/>
              </w:rPr>
              <w:t>Done</w:t>
            </w:r>
            <w:r>
              <w:t xml:space="preserve">.  </w:t>
            </w:r>
          </w:p>
          <w:p w14:paraId="2FE26B29" w14:textId="77777777" w:rsidR="00F2232B" w:rsidRDefault="00F2232B" w:rsidP="00F2232B">
            <w:pPr>
              <w:ind w:left="360"/>
            </w:pPr>
            <w:r>
              <w:t xml:space="preserve">The date appears in the </w:t>
            </w:r>
            <w:r w:rsidRPr="007A152E">
              <w:rPr>
                <w:b/>
              </w:rPr>
              <w:t>Date Range</w:t>
            </w:r>
            <w:r>
              <w:t xml:space="preserve"> box. </w:t>
            </w:r>
          </w:p>
        </w:tc>
      </w:tr>
      <w:tr w:rsidR="00F2232B" w14:paraId="6929884E" w14:textId="77777777" w:rsidTr="00F2232B">
        <w:trPr>
          <w:cantSplit/>
          <w:trHeight w:val="288"/>
        </w:trPr>
        <w:tc>
          <w:tcPr>
            <w:tcW w:w="2790" w:type="dxa"/>
            <w:vAlign w:val="center"/>
          </w:tcPr>
          <w:p w14:paraId="56BC872B" w14:textId="77777777" w:rsidR="00F2232B" w:rsidRPr="007A152E" w:rsidRDefault="00F2232B" w:rsidP="00F2232B">
            <w:pPr>
              <w:rPr>
                <w:b/>
              </w:rPr>
            </w:pPr>
            <w:r w:rsidRPr="007A152E">
              <w:rPr>
                <w:b/>
              </w:rPr>
              <w:t>All Dates Before</w:t>
            </w:r>
          </w:p>
        </w:tc>
        <w:tc>
          <w:tcPr>
            <w:tcW w:w="7020" w:type="dxa"/>
            <w:vAlign w:val="center"/>
          </w:tcPr>
          <w:p w14:paraId="199A72B6" w14:textId="77777777" w:rsidR="00F2232B" w:rsidRDefault="00F2232B" w:rsidP="00F2232B">
            <w:r>
              <w:t xml:space="preserve">To search for information on all dates before a specific date: </w:t>
            </w:r>
          </w:p>
          <w:p w14:paraId="552F6DC8" w14:textId="77777777" w:rsidR="00F2232B" w:rsidRDefault="00F2232B" w:rsidP="00E55723">
            <w:pPr>
              <w:numPr>
                <w:ilvl w:val="0"/>
                <w:numId w:val="55"/>
              </w:numPr>
            </w:pPr>
            <w:r>
              <w:t xml:space="preserve">Click this option. </w:t>
            </w:r>
          </w:p>
          <w:p w14:paraId="17937E4E" w14:textId="77777777" w:rsidR="00F2232B" w:rsidRDefault="00F2232B" w:rsidP="00F2232B">
            <w:pPr>
              <w:ind w:left="360"/>
            </w:pPr>
            <w:r>
              <w:t xml:space="preserve">The </w:t>
            </w:r>
            <w:r w:rsidRPr="007A152E">
              <w:rPr>
                <w:b/>
              </w:rPr>
              <w:t>All Dates Before</w:t>
            </w:r>
            <w:r>
              <w:t xml:space="preserve"> calendar appears.</w:t>
            </w:r>
          </w:p>
          <w:p w14:paraId="1061385A" w14:textId="77777777" w:rsidR="00F2232B" w:rsidRDefault="00F2232B" w:rsidP="00F2232B">
            <w:pPr>
              <w:ind w:left="360"/>
            </w:pPr>
            <w:r w:rsidRPr="007A152E">
              <w:rPr>
                <w:b/>
              </w:rPr>
              <w:t>Note:</w:t>
            </w:r>
            <w:r>
              <w:t xml:space="preserve"> </w:t>
            </w:r>
          </w:p>
          <w:p w14:paraId="7CBB8924" w14:textId="77777777" w:rsidR="00F2232B" w:rsidRDefault="00F2232B" w:rsidP="00E55723">
            <w:pPr>
              <w:numPr>
                <w:ilvl w:val="0"/>
                <w:numId w:val="57"/>
              </w:numPr>
            </w:pPr>
            <w:r>
              <w:t xml:space="preserve">The calendar displays the current month and year. To update the month, click the arrow icons next to the month name. </w:t>
            </w:r>
          </w:p>
          <w:p w14:paraId="41892FFA" w14:textId="77777777" w:rsidR="00F2232B" w:rsidRDefault="00F2232B" w:rsidP="00E55723">
            <w:pPr>
              <w:numPr>
                <w:ilvl w:val="0"/>
                <w:numId w:val="57"/>
              </w:numPr>
            </w:pPr>
            <w:r>
              <w:t xml:space="preserve">To update the year, in the year list, </w:t>
            </w:r>
            <w:r w:rsidRPr="005F0ADA">
              <w:t>click the appropriate year</w:t>
            </w:r>
            <w:r>
              <w:t>.</w:t>
            </w:r>
          </w:p>
          <w:p w14:paraId="47025413" w14:textId="77777777" w:rsidR="00F2232B" w:rsidRDefault="00F2232B" w:rsidP="00E55723">
            <w:pPr>
              <w:numPr>
                <w:ilvl w:val="0"/>
                <w:numId w:val="55"/>
              </w:numPr>
            </w:pPr>
            <w:r>
              <w:t xml:space="preserve">Click the appropriate date, and then click </w:t>
            </w:r>
            <w:r w:rsidRPr="006F435A">
              <w:rPr>
                <w:b/>
              </w:rPr>
              <w:t>Done</w:t>
            </w:r>
            <w:r>
              <w:t xml:space="preserve">. </w:t>
            </w:r>
          </w:p>
          <w:p w14:paraId="3F6036F7" w14:textId="77777777" w:rsidR="00F2232B" w:rsidRDefault="00F2232B" w:rsidP="00F2232B">
            <w:pPr>
              <w:ind w:left="360"/>
            </w:pPr>
            <w:r>
              <w:t xml:space="preserve">The date appears in the </w:t>
            </w:r>
            <w:r w:rsidRPr="007A152E">
              <w:rPr>
                <w:b/>
              </w:rPr>
              <w:t>Date Range</w:t>
            </w:r>
            <w:r>
              <w:t xml:space="preserve"> box. </w:t>
            </w:r>
          </w:p>
        </w:tc>
      </w:tr>
      <w:tr w:rsidR="00F2232B" w14:paraId="756C2F0D" w14:textId="77777777" w:rsidTr="00F2232B">
        <w:trPr>
          <w:cantSplit/>
          <w:trHeight w:val="288"/>
        </w:trPr>
        <w:tc>
          <w:tcPr>
            <w:tcW w:w="2790" w:type="dxa"/>
            <w:vAlign w:val="center"/>
          </w:tcPr>
          <w:p w14:paraId="795F0BB9" w14:textId="77777777" w:rsidR="00F2232B" w:rsidRPr="007A152E" w:rsidRDefault="00F2232B" w:rsidP="00F2232B">
            <w:pPr>
              <w:rPr>
                <w:b/>
              </w:rPr>
            </w:pPr>
            <w:r w:rsidRPr="007A152E">
              <w:rPr>
                <w:b/>
              </w:rPr>
              <w:t>All Dates After</w:t>
            </w:r>
          </w:p>
        </w:tc>
        <w:tc>
          <w:tcPr>
            <w:tcW w:w="7020" w:type="dxa"/>
            <w:vAlign w:val="center"/>
          </w:tcPr>
          <w:p w14:paraId="4E51ADEB" w14:textId="77777777" w:rsidR="00F2232B" w:rsidRDefault="00F2232B" w:rsidP="00F2232B">
            <w:r>
              <w:t xml:space="preserve">To search for information from a specific date to the current date: </w:t>
            </w:r>
          </w:p>
          <w:p w14:paraId="2E89F800" w14:textId="77777777" w:rsidR="00F2232B" w:rsidRDefault="00F2232B" w:rsidP="00E55723">
            <w:pPr>
              <w:numPr>
                <w:ilvl w:val="0"/>
                <w:numId w:val="56"/>
              </w:numPr>
            </w:pPr>
            <w:r>
              <w:t xml:space="preserve">Click this option. </w:t>
            </w:r>
          </w:p>
          <w:p w14:paraId="7DFBD37D" w14:textId="77777777" w:rsidR="00F2232B" w:rsidRDefault="00F2232B" w:rsidP="00F2232B">
            <w:pPr>
              <w:ind w:left="360"/>
            </w:pPr>
            <w:r>
              <w:t xml:space="preserve">The </w:t>
            </w:r>
            <w:r w:rsidRPr="00110F9A">
              <w:rPr>
                <w:b/>
              </w:rPr>
              <w:t>All Dates After</w:t>
            </w:r>
            <w:r>
              <w:t xml:space="preserve"> calendar appears.</w:t>
            </w:r>
          </w:p>
          <w:p w14:paraId="40ED6B28" w14:textId="77777777" w:rsidR="00F2232B" w:rsidRDefault="00F2232B" w:rsidP="00F2232B">
            <w:pPr>
              <w:ind w:left="360"/>
            </w:pPr>
            <w:r w:rsidRPr="007A152E">
              <w:rPr>
                <w:b/>
              </w:rPr>
              <w:t>Note:</w:t>
            </w:r>
            <w:r>
              <w:t xml:space="preserve"> </w:t>
            </w:r>
          </w:p>
          <w:p w14:paraId="6F34A409" w14:textId="77777777" w:rsidR="00F2232B" w:rsidRDefault="00F2232B" w:rsidP="00E55723">
            <w:pPr>
              <w:numPr>
                <w:ilvl w:val="0"/>
                <w:numId w:val="57"/>
              </w:numPr>
            </w:pPr>
            <w:r>
              <w:t xml:space="preserve">The calendar displays the current month and year. To update the month, click the arrow icons next to the month name. </w:t>
            </w:r>
          </w:p>
          <w:p w14:paraId="5185EA8D" w14:textId="77777777" w:rsidR="00F2232B" w:rsidRDefault="00F2232B" w:rsidP="00E55723">
            <w:pPr>
              <w:numPr>
                <w:ilvl w:val="0"/>
                <w:numId w:val="57"/>
              </w:numPr>
            </w:pPr>
            <w:r>
              <w:t xml:space="preserve">To update the year, in the year list, </w:t>
            </w:r>
            <w:r w:rsidRPr="005F0ADA">
              <w:t>click the appropriate year</w:t>
            </w:r>
            <w:r>
              <w:t>.</w:t>
            </w:r>
          </w:p>
          <w:p w14:paraId="1983F1AD" w14:textId="77777777" w:rsidR="00F2232B" w:rsidRDefault="00F2232B" w:rsidP="00E55723">
            <w:pPr>
              <w:numPr>
                <w:ilvl w:val="0"/>
                <w:numId w:val="56"/>
              </w:numPr>
            </w:pPr>
            <w:r>
              <w:t xml:space="preserve">Click the appropriate date, and then click </w:t>
            </w:r>
            <w:r w:rsidRPr="006F435A">
              <w:rPr>
                <w:b/>
              </w:rPr>
              <w:t>Done</w:t>
            </w:r>
            <w:r>
              <w:t xml:space="preserve">.    </w:t>
            </w:r>
          </w:p>
          <w:p w14:paraId="75DB3424" w14:textId="77777777" w:rsidR="00F2232B" w:rsidRDefault="00F2232B" w:rsidP="00F2232B">
            <w:pPr>
              <w:ind w:left="360"/>
            </w:pPr>
            <w:r>
              <w:t xml:space="preserve">The date appears in the </w:t>
            </w:r>
            <w:r w:rsidRPr="007A152E">
              <w:rPr>
                <w:b/>
              </w:rPr>
              <w:t>Date Range</w:t>
            </w:r>
            <w:r>
              <w:t xml:space="preserve"> box.</w:t>
            </w:r>
          </w:p>
        </w:tc>
      </w:tr>
      <w:tr w:rsidR="00F2232B" w14:paraId="4951AC96" w14:textId="77777777" w:rsidTr="00F2232B">
        <w:trPr>
          <w:cantSplit/>
          <w:trHeight w:val="288"/>
        </w:trPr>
        <w:tc>
          <w:tcPr>
            <w:tcW w:w="2790" w:type="dxa"/>
            <w:vAlign w:val="center"/>
          </w:tcPr>
          <w:p w14:paraId="52560E2B" w14:textId="77777777" w:rsidR="00F2232B" w:rsidRPr="007A152E" w:rsidRDefault="00F2232B" w:rsidP="00F2232B">
            <w:pPr>
              <w:rPr>
                <w:b/>
              </w:rPr>
            </w:pPr>
            <w:r w:rsidRPr="007A152E">
              <w:rPr>
                <w:b/>
              </w:rPr>
              <w:t>Date Range</w:t>
            </w:r>
          </w:p>
        </w:tc>
        <w:tc>
          <w:tcPr>
            <w:tcW w:w="7020" w:type="dxa"/>
            <w:vAlign w:val="center"/>
          </w:tcPr>
          <w:p w14:paraId="4A6A589E" w14:textId="77777777" w:rsidR="00F2232B" w:rsidRDefault="00F2232B" w:rsidP="00F2232B">
            <w:r>
              <w:t>To search for information within a specific date range:</w:t>
            </w:r>
          </w:p>
          <w:p w14:paraId="6CD68CCC" w14:textId="77777777" w:rsidR="00F2232B" w:rsidRDefault="00F2232B" w:rsidP="00E55723">
            <w:pPr>
              <w:numPr>
                <w:ilvl w:val="0"/>
                <w:numId w:val="58"/>
              </w:numPr>
            </w:pPr>
            <w:r>
              <w:t xml:space="preserve">Click this option. </w:t>
            </w:r>
          </w:p>
          <w:p w14:paraId="7DE4616C" w14:textId="77777777" w:rsidR="00F2232B" w:rsidRDefault="00F2232B" w:rsidP="00F2232B">
            <w:pPr>
              <w:ind w:left="360"/>
            </w:pPr>
            <w:r>
              <w:t xml:space="preserve">The </w:t>
            </w:r>
            <w:r w:rsidRPr="007A152E">
              <w:rPr>
                <w:b/>
              </w:rPr>
              <w:t>Start date</w:t>
            </w:r>
            <w:r>
              <w:t xml:space="preserve"> and </w:t>
            </w:r>
            <w:r w:rsidRPr="007A152E">
              <w:rPr>
                <w:b/>
              </w:rPr>
              <w:t>End date</w:t>
            </w:r>
            <w:r>
              <w:t xml:space="preserve"> calendars appear. </w:t>
            </w:r>
          </w:p>
          <w:p w14:paraId="3D7A5B0E" w14:textId="77777777" w:rsidR="00F2232B" w:rsidRDefault="00F2232B" w:rsidP="00F2232B">
            <w:pPr>
              <w:ind w:left="360"/>
            </w:pPr>
            <w:r w:rsidRPr="007A152E">
              <w:rPr>
                <w:b/>
              </w:rPr>
              <w:t>Note:</w:t>
            </w:r>
            <w:r>
              <w:t xml:space="preserve"> </w:t>
            </w:r>
          </w:p>
          <w:p w14:paraId="1A03F471" w14:textId="77777777" w:rsidR="00F2232B" w:rsidRDefault="00F2232B" w:rsidP="00E55723">
            <w:pPr>
              <w:numPr>
                <w:ilvl w:val="0"/>
                <w:numId w:val="57"/>
              </w:numPr>
            </w:pPr>
            <w:r>
              <w:t xml:space="preserve">The calendars display the current month and year. To update the month, click the arrow icons next to the month name. </w:t>
            </w:r>
          </w:p>
          <w:p w14:paraId="24C54A0D" w14:textId="77777777" w:rsidR="00F2232B" w:rsidRDefault="00F2232B" w:rsidP="00E55723">
            <w:pPr>
              <w:numPr>
                <w:ilvl w:val="0"/>
                <w:numId w:val="57"/>
              </w:numPr>
            </w:pPr>
            <w:r>
              <w:t xml:space="preserve">To update the year, in the year list, </w:t>
            </w:r>
            <w:r w:rsidRPr="005F0ADA">
              <w:t>click the appropriate year</w:t>
            </w:r>
            <w:r>
              <w:t>.</w:t>
            </w:r>
          </w:p>
          <w:p w14:paraId="3FB694A3" w14:textId="77777777" w:rsidR="00F2232B" w:rsidRDefault="00F2232B" w:rsidP="00E55723">
            <w:pPr>
              <w:numPr>
                <w:ilvl w:val="0"/>
                <w:numId w:val="58"/>
              </w:numPr>
            </w:pPr>
            <w:r>
              <w:t xml:space="preserve">In the </w:t>
            </w:r>
            <w:r w:rsidRPr="007A152E">
              <w:rPr>
                <w:b/>
              </w:rPr>
              <w:t>Start date</w:t>
            </w:r>
            <w:r>
              <w:t xml:space="preserve"> calendar, click the start date of the date range.</w:t>
            </w:r>
          </w:p>
          <w:p w14:paraId="5A7108BB" w14:textId="77777777" w:rsidR="00F2232B" w:rsidRDefault="00F2232B" w:rsidP="00E55723">
            <w:pPr>
              <w:numPr>
                <w:ilvl w:val="0"/>
                <w:numId w:val="58"/>
              </w:numPr>
            </w:pPr>
            <w:r>
              <w:t xml:space="preserve">In the </w:t>
            </w:r>
            <w:r w:rsidRPr="007A152E">
              <w:rPr>
                <w:b/>
              </w:rPr>
              <w:t>End date</w:t>
            </w:r>
            <w:r>
              <w:t xml:space="preserve"> calendar, click the end date of the date range. </w:t>
            </w:r>
          </w:p>
          <w:p w14:paraId="3D68CDC4" w14:textId="77777777" w:rsidR="00F2232B" w:rsidRDefault="00F2232B" w:rsidP="00E55723">
            <w:pPr>
              <w:numPr>
                <w:ilvl w:val="0"/>
                <w:numId w:val="58"/>
              </w:numPr>
            </w:pPr>
            <w:r>
              <w:t xml:space="preserve">Click </w:t>
            </w:r>
            <w:r w:rsidRPr="007A152E">
              <w:rPr>
                <w:b/>
              </w:rPr>
              <w:t>Done</w:t>
            </w:r>
            <w:r w:rsidRPr="00951990">
              <w:t>.</w:t>
            </w:r>
          </w:p>
          <w:p w14:paraId="78AABE41" w14:textId="77777777" w:rsidR="00F2232B" w:rsidRDefault="00F2232B" w:rsidP="00F2232B">
            <w:pPr>
              <w:ind w:left="360"/>
            </w:pPr>
            <w:r>
              <w:t xml:space="preserve">The dates appear in the </w:t>
            </w:r>
            <w:r w:rsidRPr="007A152E">
              <w:rPr>
                <w:b/>
              </w:rPr>
              <w:t>Date Range</w:t>
            </w:r>
            <w:r>
              <w:t xml:space="preserve"> box.</w:t>
            </w:r>
          </w:p>
        </w:tc>
      </w:tr>
    </w:tbl>
    <w:bookmarkEnd w:id="11630"/>
    <w:p w14:paraId="5D56E2C3" w14:textId="77777777" w:rsidR="00F2232B" w:rsidRDefault="00F2232B" w:rsidP="00F2232B">
      <w:pPr>
        <w:pStyle w:val="Heading3"/>
        <w:rPr>
          <w:lang w:val="en-US"/>
        </w:rPr>
      </w:pPr>
      <w:r>
        <w:br/>
      </w:r>
    </w:p>
    <w:p w14:paraId="69463EBC" w14:textId="3F46498B" w:rsidR="00F2232B" w:rsidRDefault="00F2232B" w:rsidP="00F2232B">
      <w:pPr>
        <w:pStyle w:val="Heading2"/>
      </w:pPr>
      <w:r>
        <w:rPr>
          <w:lang w:eastAsia="x-none"/>
        </w:rPr>
        <w:br w:type="page"/>
      </w:r>
      <w:bookmarkStart w:id="11631" w:name="SortingResultsList"/>
      <w:bookmarkStart w:id="11632" w:name="ChangingSearchDisplay"/>
      <w:bookmarkStart w:id="11633" w:name="_Toc506996686"/>
      <w:bookmarkStart w:id="11634" w:name="_Toc452993662"/>
      <w:bookmarkStart w:id="11635" w:name="_Toc282093906"/>
      <w:bookmarkEnd w:id="11631"/>
      <w:bookmarkEnd w:id="11632"/>
      <w:ins w:id="11636" w:author="Sayali Dev" w:date="2018-02-21T15:58:00Z">
        <w:r w:rsidR="00CE5E77">
          <w:t>Change Search Results display</w:t>
        </w:r>
      </w:ins>
      <w:bookmarkEnd w:id="11633"/>
      <w:del w:id="11637" w:author="Sayali Dev" w:date="2018-02-21T15:58:00Z">
        <w:r w:rsidDel="00CE5E77">
          <w:delText>Changing the Search Results Display</w:delText>
        </w:r>
      </w:del>
      <w:bookmarkEnd w:id="11634"/>
    </w:p>
    <w:p w14:paraId="46E1A1B7" w14:textId="77777777" w:rsidR="00F2232B" w:rsidRDefault="00F2232B" w:rsidP="00F2232B"/>
    <w:p w14:paraId="5905C724" w14:textId="77777777" w:rsidR="00F2232B" w:rsidRDefault="00F2232B" w:rsidP="00F2232B">
      <w:pPr>
        <w:pStyle w:val="Heading3"/>
      </w:pPr>
      <w:bookmarkStart w:id="11638" w:name="RecordsPerPage"/>
      <w:bookmarkStart w:id="11639" w:name="_Toc452993663"/>
      <w:bookmarkStart w:id="11640" w:name="_Toc506996687"/>
      <w:bookmarkEnd w:id="11638"/>
      <w:r>
        <w:t xml:space="preserve">Changing </w:t>
      </w:r>
      <w:r>
        <w:rPr>
          <w:lang w:val="en-US"/>
        </w:rPr>
        <w:t xml:space="preserve">the </w:t>
      </w:r>
      <w:r>
        <w:t>Number of Records Per Page</w:t>
      </w:r>
      <w:bookmarkEnd w:id="11639"/>
      <w:bookmarkEnd w:id="11640"/>
    </w:p>
    <w:p w14:paraId="4DB58BDD" w14:textId="77777777" w:rsidR="00F2232B" w:rsidRDefault="00F2232B" w:rsidP="00F2232B"/>
    <w:p w14:paraId="48C38AAE" w14:textId="77777777" w:rsidR="00F2232B" w:rsidRDefault="00F2232B" w:rsidP="00F2232B">
      <w:pPr>
        <w:ind w:right="270"/>
      </w:pPr>
      <w:r>
        <w:t xml:space="preserve">You can specify the number of records that are displayed on each page of the search results. </w:t>
      </w:r>
    </w:p>
    <w:p w14:paraId="10AC168C" w14:textId="77777777" w:rsidR="00F2232B" w:rsidRDefault="00F2232B" w:rsidP="00F2232B">
      <w:pPr>
        <w:ind w:right="270"/>
      </w:pPr>
    </w:p>
    <w:p w14:paraId="34E9AA77" w14:textId="77777777" w:rsidR="00F2232B" w:rsidRDefault="00F2232B" w:rsidP="00F2232B">
      <w:pPr>
        <w:ind w:right="270"/>
      </w:pPr>
      <w:r>
        <w:t>To specify the number of records displayed on a page:</w:t>
      </w:r>
    </w:p>
    <w:p w14:paraId="033D5427" w14:textId="77777777" w:rsidR="00F2232B" w:rsidRDefault="00F2232B" w:rsidP="00F2232B">
      <w:pPr>
        <w:ind w:right="270"/>
      </w:pPr>
      <w:r>
        <w:t xml:space="preserve"> </w:t>
      </w:r>
    </w:p>
    <w:p w14:paraId="62D20321" w14:textId="1747AF2F" w:rsidR="00F2232B" w:rsidRDefault="00F2232B" w:rsidP="00E55723">
      <w:pPr>
        <w:numPr>
          <w:ilvl w:val="0"/>
          <w:numId w:val="43"/>
        </w:numPr>
      </w:pPr>
      <w:del w:id="11641" w:author="Sayali Dev" w:date="2018-01-31T17:54:00Z">
        <w:r w:rsidDel="009A119E">
          <w:delText>Log on</w:delText>
        </w:r>
      </w:del>
      <w:ins w:id="11642" w:author="Sayali Dev" w:date="2018-01-31T17:54:00Z">
        <w:r w:rsidR="009A119E">
          <w:t>Log in</w:t>
        </w:r>
      </w:ins>
      <w:r>
        <w:t xml:space="preserve"> to the application using your </w:t>
      </w:r>
      <w:del w:id="11643" w:author="Sayali Dev" w:date="2018-01-31T17:55:00Z">
        <w:r w:rsidDel="00A62626">
          <w:delText>logon</w:delText>
        </w:r>
      </w:del>
      <w:ins w:id="11644" w:author="Sayali Dev" w:date="2018-01-31T17:55:00Z">
        <w:r w:rsidR="00A62626">
          <w:t>log in</w:t>
        </w:r>
      </w:ins>
      <w:r>
        <w:t xml:space="preserve"> credentials. </w:t>
      </w:r>
    </w:p>
    <w:p w14:paraId="2DCEF437" w14:textId="77777777" w:rsidR="00F2232B" w:rsidRDefault="00F2232B" w:rsidP="00F2232B">
      <w:pPr>
        <w:ind w:left="720"/>
      </w:pPr>
      <w:r>
        <w:t xml:space="preserve">The home page appears. </w:t>
      </w:r>
    </w:p>
    <w:p w14:paraId="777BA9AF" w14:textId="77777777" w:rsidR="00F2232B" w:rsidRDefault="00F2232B" w:rsidP="00F2232B">
      <w:pPr>
        <w:ind w:left="720"/>
      </w:pPr>
    </w:p>
    <w:p w14:paraId="5E299842" w14:textId="77777777" w:rsidR="00F2232B" w:rsidRDefault="00F2232B" w:rsidP="00E55723">
      <w:pPr>
        <w:numPr>
          <w:ilvl w:val="0"/>
          <w:numId w:val="43"/>
        </w:numPr>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7CC2F536" w14:textId="77777777" w:rsidR="00F2232B" w:rsidRPr="00E31ECE" w:rsidRDefault="00F2232B" w:rsidP="00F2232B">
      <w:pPr>
        <w:ind w:left="720"/>
      </w:pPr>
    </w:p>
    <w:p w14:paraId="5E4625A1" w14:textId="77777777" w:rsidR="00F2232B" w:rsidRDefault="00F2232B" w:rsidP="00E55723">
      <w:pPr>
        <w:numPr>
          <w:ilvl w:val="0"/>
          <w:numId w:val="43"/>
        </w:numPr>
      </w:pPr>
      <w:r>
        <w:t xml:space="preserve">Click </w:t>
      </w:r>
      <w:r w:rsidRPr="00AE6FCB">
        <w:rPr>
          <w:b/>
        </w:rPr>
        <w:t>SEARCH</w:t>
      </w:r>
      <w:r>
        <w:t xml:space="preserve">. </w:t>
      </w:r>
      <w:r>
        <w:br/>
        <w:t>A list of items within the module that you selected appears.</w:t>
      </w:r>
    </w:p>
    <w:p w14:paraId="441E8BFF" w14:textId="77777777" w:rsidR="00F2232B" w:rsidRDefault="00F2232B" w:rsidP="00F2232B">
      <w:pPr>
        <w:pStyle w:val="ListParagraph"/>
      </w:pPr>
    </w:p>
    <w:p w14:paraId="62ED8ECD" w14:textId="6223BC44" w:rsidR="00F2232B" w:rsidRPr="0097287C" w:rsidRDefault="00F2232B" w:rsidP="00E55723">
      <w:pPr>
        <w:numPr>
          <w:ilvl w:val="0"/>
          <w:numId w:val="43"/>
        </w:numPr>
        <w:rPr>
          <w:b/>
        </w:rPr>
      </w:pPr>
      <w:r>
        <w:t xml:space="preserve">Enter appropriate number of records you want to display in the </w:t>
      </w:r>
      <w:r w:rsidRPr="0097287C">
        <w:rPr>
          <w:rStyle w:val="pagingrecords"/>
          <w:b/>
        </w:rPr>
        <w:t xml:space="preserve">Display </w:t>
      </w:r>
      <w:r>
        <w:rPr>
          <w:rStyle w:val="pagingrecords"/>
        </w:rPr>
        <w:object w:dxaOrig="225" w:dyaOrig="225" w14:anchorId="3621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9.5pt;height:18pt" o:ole="">
            <v:imagedata r:id="rId195" o:title=""/>
          </v:shape>
          <w:control r:id="rId196" w:name="DefaultOcxName" w:shapeid="_x0000_i1029"/>
        </w:object>
      </w:r>
      <w:r w:rsidRPr="0097287C">
        <w:rPr>
          <w:rStyle w:val="pagingrecords"/>
          <w:b/>
        </w:rPr>
        <w:t>Records per page</w:t>
      </w:r>
    </w:p>
    <w:p w14:paraId="4E8C2E28" w14:textId="77777777" w:rsidR="00F2232B" w:rsidRDefault="00F2232B" w:rsidP="00F2232B">
      <w:pPr>
        <w:pStyle w:val="ListParagraph"/>
      </w:pPr>
      <w:r>
        <w:t>Box.</w:t>
      </w:r>
      <w:r>
        <w:br/>
        <w:t>The specified number of records is displayed on the search results page.</w:t>
      </w:r>
    </w:p>
    <w:p w14:paraId="72D38CA5" w14:textId="77777777" w:rsidR="00F2232B" w:rsidRDefault="00F2232B" w:rsidP="00F2232B">
      <w:pPr>
        <w:pStyle w:val="ListParagraph"/>
      </w:pPr>
    </w:p>
    <w:p w14:paraId="38C78729" w14:textId="77777777" w:rsidR="00F2232B" w:rsidRDefault="00F2232B" w:rsidP="00F2232B">
      <w:pPr>
        <w:pStyle w:val="ListParagraph"/>
      </w:pPr>
      <w:r w:rsidRPr="00D4324C">
        <w:rPr>
          <w:noProof/>
        </w:rPr>
        <w:drawing>
          <wp:inline distT="0" distB="0" distL="0" distR="0" wp14:anchorId="16FF57D0" wp14:editId="5CD87158">
            <wp:extent cx="6043295" cy="1388110"/>
            <wp:effectExtent l="19050" t="19050" r="14605" b="2159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43295" cy="1388110"/>
                    </a:xfrm>
                    <a:prstGeom prst="rect">
                      <a:avLst/>
                    </a:prstGeom>
                    <a:noFill/>
                    <a:ln w="3175">
                      <a:solidFill>
                        <a:schemeClr val="tx1"/>
                      </a:solidFill>
                    </a:ln>
                  </pic:spPr>
                </pic:pic>
              </a:graphicData>
            </a:graphic>
          </wp:inline>
        </w:drawing>
      </w:r>
    </w:p>
    <w:p w14:paraId="5998F50D" w14:textId="2CF135C5" w:rsidR="00F2232B" w:rsidDel="00E3549B" w:rsidRDefault="00F2232B" w:rsidP="00F2232B">
      <w:pPr>
        <w:pStyle w:val="Figure"/>
        <w:tabs>
          <w:tab w:val="clear" w:pos="1710"/>
          <w:tab w:val="num" w:pos="1800"/>
        </w:tabs>
        <w:ind w:left="1152" w:hanging="432"/>
        <w:rPr>
          <w:del w:id="11645" w:author="Sayali Dev" w:date="2018-02-21T16:45:00Z"/>
        </w:rPr>
      </w:pPr>
      <w:del w:id="11646" w:author="Sayali Dev" w:date="2018-02-21T16:45:00Z">
        <w:r w:rsidDel="00E3549B">
          <w:delText xml:space="preserve"> Changing the number of records per page</w:delText>
        </w:r>
      </w:del>
    </w:p>
    <w:p w14:paraId="5BFDE6A9" w14:textId="77777777" w:rsidR="00F2232B" w:rsidRDefault="00F2232B" w:rsidP="00F2232B">
      <w:pPr>
        <w:pStyle w:val="ListParagraph"/>
      </w:pPr>
    </w:p>
    <w:p w14:paraId="3686D3A9" w14:textId="77777777" w:rsidR="00F2232B" w:rsidRDefault="00F2232B" w:rsidP="00F2232B">
      <w:pPr>
        <w:pStyle w:val="ListParagraph"/>
      </w:pPr>
    </w:p>
    <w:p w14:paraId="6D72D44E" w14:textId="77777777" w:rsidR="00F2232B" w:rsidRDefault="00F2232B" w:rsidP="00F2232B">
      <w:pPr>
        <w:pStyle w:val="Heading3"/>
      </w:pPr>
      <w:r>
        <w:br w:type="page"/>
      </w:r>
      <w:bookmarkStart w:id="11647" w:name="ColumnVisibility"/>
      <w:bookmarkStart w:id="11648" w:name="_Toc452993664"/>
      <w:bookmarkStart w:id="11649" w:name="_Toc506996688"/>
      <w:bookmarkEnd w:id="11647"/>
      <w:r>
        <w:t xml:space="preserve">Changing </w:t>
      </w:r>
      <w:r>
        <w:rPr>
          <w:lang w:val="en-US"/>
        </w:rPr>
        <w:t xml:space="preserve">the Display </w:t>
      </w:r>
      <w:r>
        <w:t>Column</w:t>
      </w:r>
      <w:r>
        <w:rPr>
          <w:lang w:val="en-US"/>
        </w:rPr>
        <w:t>s</w:t>
      </w:r>
      <w:bookmarkEnd w:id="11648"/>
      <w:bookmarkEnd w:id="11649"/>
      <w:r>
        <w:rPr>
          <w:lang w:val="en-US"/>
        </w:rPr>
        <w:t xml:space="preserve"> </w:t>
      </w:r>
    </w:p>
    <w:p w14:paraId="6947B356" w14:textId="77777777" w:rsidR="00F2232B" w:rsidRDefault="00F2232B" w:rsidP="00F2232B"/>
    <w:p w14:paraId="7EB7E5F2" w14:textId="77777777" w:rsidR="00F2232B" w:rsidRDefault="00F2232B" w:rsidP="00F2232B">
      <w:pPr>
        <w:ind w:right="270"/>
      </w:pPr>
      <w:r>
        <w:t>You can change the search results display columns.</w:t>
      </w:r>
    </w:p>
    <w:p w14:paraId="6FFD70D8" w14:textId="77777777" w:rsidR="00F2232B" w:rsidRDefault="00F2232B" w:rsidP="00F2232B">
      <w:pPr>
        <w:ind w:right="270"/>
      </w:pPr>
    </w:p>
    <w:p w14:paraId="68DEF917" w14:textId="77777777" w:rsidR="00F2232B" w:rsidRPr="00E31ECE" w:rsidRDefault="00F2232B" w:rsidP="00F2232B">
      <w:pPr>
        <w:ind w:right="270"/>
      </w:pPr>
      <w:r w:rsidRPr="00E31ECE">
        <w:t xml:space="preserve">To </w:t>
      </w:r>
      <w:r>
        <w:t>change the display columns</w:t>
      </w:r>
      <w:r w:rsidRPr="00E31ECE">
        <w:t>:</w:t>
      </w:r>
    </w:p>
    <w:p w14:paraId="4D06D37A" w14:textId="77777777" w:rsidR="00F2232B" w:rsidRPr="00E31ECE" w:rsidRDefault="00F2232B" w:rsidP="00F2232B"/>
    <w:p w14:paraId="19EBCD48" w14:textId="34186F39" w:rsidR="00F2232B" w:rsidRDefault="00F2232B" w:rsidP="00E55723">
      <w:pPr>
        <w:numPr>
          <w:ilvl w:val="0"/>
          <w:numId w:val="74"/>
        </w:numPr>
      </w:pPr>
      <w:del w:id="11650" w:author="Sayali Dev" w:date="2018-01-31T17:54:00Z">
        <w:r w:rsidDel="009A119E">
          <w:delText>Log on</w:delText>
        </w:r>
      </w:del>
      <w:ins w:id="11651" w:author="Sayali Dev" w:date="2018-01-31T17:54:00Z">
        <w:r w:rsidR="009A119E">
          <w:t>Log in</w:t>
        </w:r>
      </w:ins>
      <w:r>
        <w:t xml:space="preserve"> to the application using your </w:t>
      </w:r>
      <w:del w:id="11652" w:author="Sayali Dev" w:date="2018-01-31T17:55:00Z">
        <w:r w:rsidDel="00A62626">
          <w:delText>logon</w:delText>
        </w:r>
      </w:del>
      <w:ins w:id="11653" w:author="Sayali Dev" w:date="2018-01-31T17:55:00Z">
        <w:r w:rsidR="00A62626">
          <w:t>log in</w:t>
        </w:r>
      </w:ins>
      <w:r>
        <w:t xml:space="preserve"> credentials. </w:t>
      </w:r>
    </w:p>
    <w:p w14:paraId="062F1475" w14:textId="77777777" w:rsidR="00F2232B" w:rsidRDefault="00F2232B" w:rsidP="00F2232B">
      <w:pPr>
        <w:ind w:left="720"/>
      </w:pPr>
      <w:r>
        <w:t xml:space="preserve">The home page appears. </w:t>
      </w:r>
    </w:p>
    <w:p w14:paraId="5730830D" w14:textId="77777777" w:rsidR="00F2232B" w:rsidRDefault="00F2232B" w:rsidP="00F2232B">
      <w:pPr>
        <w:ind w:left="720"/>
      </w:pPr>
    </w:p>
    <w:p w14:paraId="7B206C8D" w14:textId="77777777" w:rsidR="00F2232B" w:rsidRDefault="00F2232B" w:rsidP="00E55723">
      <w:pPr>
        <w:numPr>
          <w:ilvl w:val="0"/>
          <w:numId w:val="74"/>
        </w:numPr>
        <w:ind w:right="270"/>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25F14D78" w14:textId="77777777" w:rsidR="00F2232B" w:rsidRPr="00E31ECE" w:rsidRDefault="00F2232B" w:rsidP="00F2232B">
      <w:pPr>
        <w:ind w:left="720"/>
      </w:pPr>
    </w:p>
    <w:p w14:paraId="3535ABF7" w14:textId="77777777" w:rsidR="00F2232B" w:rsidRDefault="00F2232B" w:rsidP="00E55723">
      <w:pPr>
        <w:numPr>
          <w:ilvl w:val="0"/>
          <w:numId w:val="74"/>
        </w:numPr>
      </w:pPr>
      <w:r>
        <w:t xml:space="preserve">Click </w:t>
      </w:r>
      <w:r w:rsidRPr="00AE6FCB">
        <w:rPr>
          <w:b/>
        </w:rPr>
        <w:t>SEARCH</w:t>
      </w:r>
      <w:r>
        <w:t xml:space="preserve">. </w:t>
      </w:r>
      <w:r>
        <w:br/>
        <w:t xml:space="preserve">A list of items within the module that you selected appears. </w:t>
      </w:r>
      <w:r>
        <w:br/>
      </w:r>
    </w:p>
    <w:p w14:paraId="6713057C" w14:textId="77777777" w:rsidR="00F2232B" w:rsidRDefault="00F2232B" w:rsidP="00E55723">
      <w:pPr>
        <w:numPr>
          <w:ilvl w:val="0"/>
          <w:numId w:val="74"/>
        </w:numPr>
        <w:ind w:right="270"/>
      </w:pPr>
      <w:r w:rsidRPr="00E31ECE">
        <w:t xml:space="preserve">Click the </w:t>
      </w:r>
      <w:r w:rsidRPr="00E54955">
        <w:rPr>
          <w:b/>
        </w:rPr>
        <w:t>Sort Table</w:t>
      </w:r>
      <w:r>
        <w:t xml:space="preserve"> button </w:t>
      </w:r>
      <w:r>
        <w:rPr>
          <w:noProof/>
        </w:rPr>
        <w:drawing>
          <wp:inline distT="0" distB="0" distL="0" distR="0" wp14:anchorId="7681324E" wp14:editId="5573C568">
            <wp:extent cx="224155" cy="224155"/>
            <wp:effectExtent l="0" t="0" r="4445" b="4445"/>
            <wp:docPr id="208" name="Picture 208" descr="Sort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ort Table butto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w:t>
      </w:r>
    </w:p>
    <w:p w14:paraId="5FC64F52" w14:textId="77777777" w:rsidR="00F2232B" w:rsidRDefault="00F2232B" w:rsidP="00F2232B">
      <w:pPr>
        <w:ind w:left="720" w:right="270"/>
      </w:pPr>
      <w:r w:rsidRPr="00E31ECE">
        <w:t xml:space="preserve">The sort window </w:t>
      </w:r>
      <w:r>
        <w:t xml:space="preserve">appears and displays the Column Visibility check boxes. </w:t>
      </w:r>
    </w:p>
    <w:p w14:paraId="55DDDE7F" w14:textId="77777777" w:rsidR="00F2232B" w:rsidRDefault="00F2232B" w:rsidP="00F2232B">
      <w:pPr>
        <w:ind w:left="720" w:right="270"/>
      </w:pPr>
    </w:p>
    <w:p w14:paraId="3BAD8295" w14:textId="77777777" w:rsidR="00F2232B" w:rsidRDefault="00F2232B" w:rsidP="00F2232B">
      <w:pPr>
        <w:ind w:left="810"/>
      </w:pPr>
      <w:r w:rsidRPr="00D4324C">
        <w:rPr>
          <w:noProof/>
        </w:rPr>
        <w:drawing>
          <wp:inline distT="0" distB="0" distL="0" distR="0" wp14:anchorId="55691659" wp14:editId="3B8B3FEE">
            <wp:extent cx="2103120" cy="2942590"/>
            <wp:effectExtent l="19050" t="19050" r="11430" b="1016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03120" cy="2942590"/>
                    </a:xfrm>
                    <a:prstGeom prst="rect">
                      <a:avLst/>
                    </a:prstGeom>
                    <a:noFill/>
                    <a:ln w="3175">
                      <a:solidFill>
                        <a:schemeClr val="tx1"/>
                      </a:solidFill>
                    </a:ln>
                  </pic:spPr>
                </pic:pic>
              </a:graphicData>
            </a:graphic>
          </wp:inline>
        </w:drawing>
      </w:r>
    </w:p>
    <w:p w14:paraId="0A775CCF" w14:textId="0BC10263" w:rsidR="00F2232B" w:rsidRDefault="00F2232B">
      <w:pPr>
        <w:pStyle w:val="Figure"/>
        <w:numPr>
          <w:ilvl w:val="0"/>
          <w:numId w:val="0"/>
        </w:numPr>
        <w:ind w:left="720"/>
        <w:pPrChange w:id="11654" w:author="Sayali Dev" w:date="2018-02-21T16:44:00Z">
          <w:pPr>
            <w:pStyle w:val="Figure"/>
            <w:tabs>
              <w:tab w:val="clear" w:pos="1710"/>
              <w:tab w:val="num" w:pos="1800"/>
            </w:tabs>
            <w:ind w:left="1152" w:hanging="432"/>
          </w:pPr>
        </w:pPrChange>
      </w:pPr>
      <w:del w:id="11655" w:author="Sayali Dev" w:date="2018-02-21T16:44:00Z">
        <w:r w:rsidDel="00E3549B">
          <w:delText xml:space="preserve"> Sort window: Column Visibility checkboxes</w:delText>
        </w:r>
        <w:r w:rsidDel="00E3549B">
          <w:br/>
        </w:r>
      </w:del>
      <w:r>
        <w:br/>
      </w:r>
    </w:p>
    <w:p w14:paraId="20301A0A" w14:textId="77777777" w:rsidR="00F2232B" w:rsidRDefault="00F2232B" w:rsidP="00E55723">
      <w:pPr>
        <w:numPr>
          <w:ilvl w:val="0"/>
          <w:numId w:val="74"/>
        </w:numPr>
      </w:pPr>
      <w:r>
        <w:t xml:space="preserve">If you want to hide a column in the search results, de-select the checkbox for that column. </w:t>
      </w:r>
      <w:r>
        <w:br/>
        <w:t xml:space="preserve">The search results appear without the specified column. </w:t>
      </w:r>
      <w:r>
        <w:br/>
      </w:r>
      <w:r>
        <w:br/>
        <w:t>If you want to display a column in the search results, select the checkbox for that column.</w:t>
      </w:r>
      <w:r>
        <w:br/>
        <w:t xml:space="preserve">The search results appear without the specified Colum. </w:t>
      </w:r>
      <w:r>
        <w:br/>
      </w:r>
      <w:r w:rsidRPr="00E571AC">
        <w:rPr>
          <w:b/>
        </w:rPr>
        <w:t>Note:</w:t>
      </w:r>
      <w:r w:rsidRPr="00781F25">
        <w:t xml:space="preserve"> </w:t>
      </w:r>
      <w:r>
        <w:t xml:space="preserve">To clear all the selections, click </w:t>
      </w:r>
      <w:r w:rsidRPr="00E571AC">
        <w:rPr>
          <w:b/>
        </w:rPr>
        <w:t>RESET</w:t>
      </w:r>
      <w:r w:rsidRPr="00781F25">
        <w:t>.</w:t>
      </w:r>
    </w:p>
    <w:p w14:paraId="7063A4E2" w14:textId="77777777" w:rsidR="00F2232B" w:rsidRDefault="00F2232B" w:rsidP="00F2232B">
      <w:pPr>
        <w:ind w:left="720"/>
      </w:pPr>
    </w:p>
    <w:p w14:paraId="39B9553B" w14:textId="77777777" w:rsidR="00F2232B" w:rsidRDefault="00F2232B" w:rsidP="00F2232B">
      <w:pPr>
        <w:pStyle w:val="Heading3"/>
      </w:pPr>
      <w:r>
        <w:br w:type="page"/>
      </w:r>
      <w:bookmarkStart w:id="11656" w:name="_Sorting_Search_Results_3"/>
      <w:bookmarkStart w:id="11657" w:name="_Sorting_Search_Results_2"/>
      <w:bookmarkStart w:id="11658" w:name="_Sorting_Search_Results_1"/>
      <w:bookmarkStart w:id="11659" w:name="_Sorting_Search_Results"/>
      <w:bookmarkStart w:id="11660" w:name="_Toc452993665"/>
      <w:bookmarkStart w:id="11661" w:name="_Toc506996689"/>
      <w:bookmarkEnd w:id="11656"/>
      <w:bookmarkEnd w:id="11657"/>
      <w:bookmarkEnd w:id="11658"/>
      <w:bookmarkEnd w:id="11659"/>
      <w:r w:rsidRPr="00E31ECE">
        <w:t>Sorting Search Results</w:t>
      </w:r>
      <w:bookmarkEnd w:id="11635"/>
      <w:bookmarkEnd w:id="11660"/>
      <w:bookmarkEnd w:id="11661"/>
    </w:p>
    <w:p w14:paraId="16079E44" w14:textId="77777777" w:rsidR="00F2232B" w:rsidRPr="00C36BF6" w:rsidRDefault="00F2232B" w:rsidP="00F2232B"/>
    <w:p w14:paraId="3D4F4469" w14:textId="77777777" w:rsidR="00F2232B" w:rsidRDefault="00F2232B" w:rsidP="00F2232B">
      <w:pPr>
        <w:ind w:right="270"/>
      </w:pPr>
      <w:r>
        <w:t>You can sort your search results in ascending and descending order based on one column or based on multiple columns.</w:t>
      </w:r>
      <w:r w:rsidRPr="00E31ECE">
        <w:t xml:space="preserve"> </w:t>
      </w:r>
    </w:p>
    <w:p w14:paraId="25004258" w14:textId="77777777" w:rsidR="00F2232B" w:rsidRDefault="00F2232B" w:rsidP="00F2232B">
      <w:pPr>
        <w:ind w:right="270"/>
      </w:pPr>
    </w:p>
    <w:p w14:paraId="15FDE76A" w14:textId="77777777" w:rsidR="00F2232B" w:rsidRDefault="00F2232B" w:rsidP="00F2232B">
      <w:pPr>
        <w:ind w:right="270"/>
      </w:pPr>
      <w:r>
        <w:t>To sort the search results based on one item:</w:t>
      </w:r>
    </w:p>
    <w:p w14:paraId="48A37EE3" w14:textId="77777777" w:rsidR="00F2232B" w:rsidRDefault="00F2232B" w:rsidP="00F2232B">
      <w:pPr>
        <w:ind w:right="270"/>
      </w:pPr>
      <w:r>
        <w:t xml:space="preserve"> </w:t>
      </w:r>
    </w:p>
    <w:p w14:paraId="434798D7" w14:textId="22CFCC2F" w:rsidR="00F2232B" w:rsidRDefault="00F2232B" w:rsidP="00E55723">
      <w:pPr>
        <w:numPr>
          <w:ilvl w:val="0"/>
          <w:numId w:val="76"/>
        </w:numPr>
      </w:pPr>
      <w:del w:id="11662" w:author="Sayali Dev" w:date="2018-01-31T17:54:00Z">
        <w:r w:rsidDel="009A119E">
          <w:delText>Log on</w:delText>
        </w:r>
      </w:del>
      <w:ins w:id="11663" w:author="Sayali Dev" w:date="2018-01-31T17:54:00Z">
        <w:r w:rsidR="009A119E">
          <w:t>Log in</w:t>
        </w:r>
      </w:ins>
      <w:r>
        <w:t xml:space="preserve"> to the application using your </w:t>
      </w:r>
      <w:del w:id="11664" w:author="Sayali Dev" w:date="2018-01-31T17:55:00Z">
        <w:r w:rsidDel="00A62626">
          <w:delText>logon</w:delText>
        </w:r>
      </w:del>
      <w:ins w:id="11665" w:author="Sayali Dev" w:date="2018-01-31T17:55:00Z">
        <w:r w:rsidR="00A62626">
          <w:t>log in</w:t>
        </w:r>
      </w:ins>
      <w:r>
        <w:t xml:space="preserve"> credentials. </w:t>
      </w:r>
    </w:p>
    <w:p w14:paraId="2CBF49CC" w14:textId="77777777" w:rsidR="00F2232B" w:rsidRDefault="00F2232B" w:rsidP="00F2232B">
      <w:pPr>
        <w:ind w:left="720"/>
      </w:pPr>
      <w:r>
        <w:t xml:space="preserve">The home page appears. </w:t>
      </w:r>
    </w:p>
    <w:p w14:paraId="417EDAD8" w14:textId="77777777" w:rsidR="00F2232B" w:rsidRDefault="00F2232B" w:rsidP="00F2232B">
      <w:pPr>
        <w:ind w:left="720"/>
      </w:pPr>
    </w:p>
    <w:p w14:paraId="3A9E721A" w14:textId="77777777" w:rsidR="00F2232B" w:rsidRDefault="00F2232B" w:rsidP="00E55723">
      <w:pPr>
        <w:numPr>
          <w:ilvl w:val="0"/>
          <w:numId w:val="76"/>
        </w:numPr>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6B8C1CEB" w14:textId="77777777" w:rsidR="00F2232B" w:rsidRPr="00E31ECE" w:rsidRDefault="00F2232B" w:rsidP="00F2232B">
      <w:pPr>
        <w:ind w:left="720"/>
      </w:pPr>
    </w:p>
    <w:p w14:paraId="793E5C87" w14:textId="77777777" w:rsidR="00F2232B" w:rsidRDefault="00F2232B" w:rsidP="00E55723">
      <w:pPr>
        <w:numPr>
          <w:ilvl w:val="0"/>
          <w:numId w:val="76"/>
        </w:numPr>
      </w:pPr>
      <w:r>
        <w:t xml:space="preserve">Click </w:t>
      </w:r>
      <w:r w:rsidRPr="00AE6FCB">
        <w:rPr>
          <w:b/>
        </w:rPr>
        <w:t>SEARCH</w:t>
      </w:r>
      <w:r>
        <w:t xml:space="preserve">. </w:t>
      </w:r>
      <w:r>
        <w:br/>
        <w:t xml:space="preserve">A list of items within the module that you selected appears. </w:t>
      </w:r>
    </w:p>
    <w:p w14:paraId="68709C4E" w14:textId="77777777" w:rsidR="00F2232B" w:rsidRDefault="00F2232B" w:rsidP="00F2232B">
      <w:pPr>
        <w:pStyle w:val="ListParagraph"/>
      </w:pPr>
    </w:p>
    <w:p w14:paraId="43294084" w14:textId="77777777" w:rsidR="00F2232B" w:rsidRDefault="00F2232B" w:rsidP="00E55723">
      <w:pPr>
        <w:numPr>
          <w:ilvl w:val="0"/>
          <w:numId w:val="76"/>
        </w:numPr>
      </w:pPr>
      <w:r>
        <w:t xml:space="preserve">Click the column item name by which you want to sort. </w:t>
      </w:r>
      <w:r>
        <w:br/>
        <w:t xml:space="preserve">The search results are sorted according to the column that you selected. </w:t>
      </w:r>
      <w:r>
        <w:br/>
      </w:r>
      <w:r>
        <w:br/>
      </w:r>
      <w:r w:rsidRPr="00D4324C">
        <w:rPr>
          <w:noProof/>
        </w:rPr>
        <w:drawing>
          <wp:inline distT="0" distB="0" distL="0" distR="0" wp14:anchorId="68206101" wp14:editId="3D365182">
            <wp:extent cx="6317615" cy="1471295"/>
            <wp:effectExtent l="19050" t="19050" r="26035" b="14605"/>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17615" cy="1471295"/>
                    </a:xfrm>
                    <a:prstGeom prst="rect">
                      <a:avLst/>
                    </a:prstGeom>
                    <a:noFill/>
                    <a:ln w="3175">
                      <a:solidFill>
                        <a:schemeClr val="tx1"/>
                      </a:solidFill>
                    </a:ln>
                  </pic:spPr>
                </pic:pic>
              </a:graphicData>
            </a:graphic>
          </wp:inline>
        </w:drawing>
      </w:r>
    </w:p>
    <w:p w14:paraId="209CDC2D" w14:textId="77777777" w:rsidR="00F2232B" w:rsidRDefault="00F2232B" w:rsidP="00F2232B">
      <w:pPr>
        <w:ind w:right="270"/>
      </w:pPr>
    </w:p>
    <w:p w14:paraId="3CB7641E" w14:textId="77777777" w:rsidR="00F2232B" w:rsidRDefault="00F2232B" w:rsidP="00F2232B">
      <w:pPr>
        <w:ind w:right="270"/>
      </w:pPr>
    </w:p>
    <w:p w14:paraId="6288AE76" w14:textId="77777777" w:rsidR="00F2232B" w:rsidRPr="00E31ECE" w:rsidRDefault="00F2232B" w:rsidP="00F2232B">
      <w:pPr>
        <w:ind w:right="270"/>
      </w:pPr>
      <w:r w:rsidRPr="00E31ECE">
        <w:t xml:space="preserve">To sort the </w:t>
      </w:r>
      <w:r>
        <w:t>search results based on multiple items</w:t>
      </w:r>
      <w:r w:rsidRPr="00E31ECE">
        <w:t>:</w:t>
      </w:r>
    </w:p>
    <w:p w14:paraId="3099BD5C" w14:textId="77777777" w:rsidR="00F2232B" w:rsidRPr="00E31ECE" w:rsidRDefault="00F2232B" w:rsidP="00F2232B"/>
    <w:p w14:paraId="150239C2" w14:textId="18D8DE86" w:rsidR="00F2232B" w:rsidRDefault="00F2232B" w:rsidP="00E55723">
      <w:pPr>
        <w:numPr>
          <w:ilvl w:val="0"/>
          <w:numId w:val="75"/>
        </w:numPr>
      </w:pPr>
      <w:del w:id="11666" w:author="Sayali Dev" w:date="2018-01-31T17:54:00Z">
        <w:r w:rsidDel="009A119E">
          <w:delText>Log on</w:delText>
        </w:r>
      </w:del>
      <w:ins w:id="11667" w:author="Sayali Dev" w:date="2018-01-31T17:54:00Z">
        <w:r w:rsidR="009A119E">
          <w:t>Log in</w:t>
        </w:r>
      </w:ins>
      <w:r>
        <w:t xml:space="preserve"> to the application using your </w:t>
      </w:r>
      <w:del w:id="11668" w:author="Sayali Dev" w:date="2018-01-31T17:55:00Z">
        <w:r w:rsidDel="00A62626">
          <w:delText>logon</w:delText>
        </w:r>
      </w:del>
      <w:ins w:id="11669" w:author="Sayali Dev" w:date="2018-01-31T17:55:00Z">
        <w:r w:rsidR="00A62626">
          <w:t>log in</w:t>
        </w:r>
      </w:ins>
      <w:r>
        <w:t xml:space="preserve"> credentials. </w:t>
      </w:r>
    </w:p>
    <w:p w14:paraId="116E77F5" w14:textId="77777777" w:rsidR="00F2232B" w:rsidRDefault="00F2232B" w:rsidP="00F2232B">
      <w:pPr>
        <w:ind w:left="720"/>
      </w:pPr>
      <w:r>
        <w:t xml:space="preserve">The home page appears. </w:t>
      </w:r>
    </w:p>
    <w:p w14:paraId="55FCB97C" w14:textId="77777777" w:rsidR="00F2232B" w:rsidRDefault="00F2232B" w:rsidP="00F2232B">
      <w:pPr>
        <w:ind w:left="720"/>
      </w:pPr>
    </w:p>
    <w:p w14:paraId="5B64AED3" w14:textId="77777777" w:rsidR="00F2232B" w:rsidRDefault="00F2232B" w:rsidP="00E55723">
      <w:pPr>
        <w:numPr>
          <w:ilvl w:val="0"/>
          <w:numId w:val="75"/>
        </w:numPr>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4093BA41" w14:textId="77777777" w:rsidR="00F2232B" w:rsidRPr="00E31ECE" w:rsidRDefault="00F2232B" w:rsidP="00F2232B">
      <w:pPr>
        <w:ind w:left="720"/>
      </w:pPr>
    </w:p>
    <w:p w14:paraId="7E5D3523" w14:textId="77777777" w:rsidR="00F2232B" w:rsidRDefault="00F2232B" w:rsidP="00E55723">
      <w:pPr>
        <w:numPr>
          <w:ilvl w:val="0"/>
          <w:numId w:val="75"/>
        </w:numPr>
      </w:pPr>
      <w:r>
        <w:t xml:space="preserve">Click </w:t>
      </w:r>
      <w:r w:rsidRPr="00AE6FCB">
        <w:rPr>
          <w:b/>
        </w:rPr>
        <w:t>SEARCH</w:t>
      </w:r>
      <w:r>
        <w:t xml:space="preserve">. </w:t>
      </w:r>
      <w:r>
        <w:br/>
        <w:t xml:space="preserve">A list of items within the module that you selected appears. </w:t>
      </w:r>
      <w:r>
        <w:br/>
      </w:r>
    </w:p>
    <w:p w14:paraId="58CC84A3" w14:textId="77777777" w:rsidR="00F2232B" w:rsidRDefault="00F2232B" w:rsidP="00E55723">
      <w:pPr>
        <w:numPr>
          <w:ilvl w:val="0"/>
          <w:numId w:val="75"/>
        </w:numPr>
        <w:ind w:right="270"/>
      </w:pPr>
      <w:r w:rsidRPr="00E31ECE">
        <w:t xml:space="preserve">Click the </w:t>
      </w:r>
      <w:r w:rsidRPr="00E54955">
        <w:rPr>
          <w:b/>
        </w:rPr>
        <w:t>Sort Table</w:t>
      </w:r>
      <w:r>
        <w:t xml:space="preserve"> button </w:t>
      </w:r>
      <w:r>
        <w:rPr>
          <w:noProof/>
        </w:rPr>
        <w:drawing>
          <wp:inline distT="0" distB="0" distL="0" distR="0" wp14:anchorId="67E1C283" wp14:editId="5AF01712">
            <wp:extent cx="224155" cy="224155"/>
            <wp:effectExtent l="0" t="0" r="4445" b="4445"/>
            <wp:docPr id="211" name="Picture 211" descr="Sort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ort Table butto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w:t>
      </w:r>
    </w:p>
    <w:p w14:paraId="3909440C" w14:textId="77777777" w:rsidR="00F2232B" w:rsidRDefault="00F2232B" w:rsidP="00F2232B">
      <w:pPr>
        <w:ind w:left="720" w:right="270"/>
      </w:pPr>
      <w:r w:rsidRPr="00E31ECE">
        <w:t xml:space="preserve">The sort window </w:t>
      </w:r>
      <w:r>
        <w:t xml:space="preserve">appears and displays the </w:t>
      </w:r>
      <w:r w:rsidRPr="00E31ECE">
        <w:t>sort options</w:t>
      </w:r>
      <w:r>
        <w:t>.</w:t>
      </w:r>
    </w:p>
    <w:p w14:paraId="33844A3D" w14:textId="77777777" w:rsidR="00F2232B" w:rsidRDefault="00F2232B" w:rsidP="00F2232B">
      <w:pPr>
        <w:ind w:right="270"/>
      </w:pPr>
    </w:p>
    <w:p w14:paraId="7520E3BE" w14:textId="77777777" w:rsidR="00F2232B" w:rsidRDefault="00F2232B" w:rsidP="00F2232B">
      <w:pPr>
        <w:ind w:left="720" w:right="270"/>
      </w:pPr>
    </w:p>
    <w:p w14:paraId="09CDEB36" w14:textId="77777777" w:rsidR="00F2232B" w:rsidRDefault="00F2232B" w:rsidP="00F2232B">
      <w:pPr>
        <w:ind w:left="720" w:right="270"/>
      </w:pPr>
      <w:r w:rsidRPr="00D4324C">
        <w:rPr>
          <w:noProof/>
        </w:rPr>
        <w:drawing>
          <wp:inline distT="0" distB="0" distL="0" distR="0" wp14:anchorId="47B1F491" wp14:editId="3B6889D6">
            <wp:extent cx="1866900" cy="2047875"/>
            <wp:effectExtent l="19050" t="19050" r="19050" b="28575"/>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66900" cy="2047875"/>
                    </a:xfrm>
                    <a:prstGeom prst="rect">
                      <a:avLst/>
                    </a:prstGeom>
                    <a:noFill/>
                    <a:ln w="3175">
                      <a:solidFill>
                        <a:schemeClr val="tx1"/>
                      </a:solidFill>
                    </a:ln>
                  </pic:spPr>
                </pic:pic>
              </a:graphicData>
            </a:graphic>
          </wp:inline>
        </w:drawing>
      </w:r>
    </w:p>
    <w:p w14:paraId="3BC51B68" w14:textId="656BEBBC" w:rsidR="00F2232B" w:rsidDel="00E3549B" w:rsidRDefault="00F2232B" w:rsidP="00F2232B">
      <w:pPr>
        <w:pStyle w:val="Figure"/>
        <w:tabs>
          <w:tab w:val="clear" w:pos="1710"/>
          <w:tab w:val="num" w:pos="1800"/>
        </w:tabs>
        <w:ind w:left="1152" w:hanging="432"/>
        <w:rPr>
          <w:del w:id="11670" w:author="Sayali Dev" w:date="2018-02-21T16:44:00Z"/>
        </w:rPr>
      </w:pPr>
      <w:del w:id="11671" w:author="Sayali Dev" w:date="2018-02-21T16:44:00Z">
        <w:r w:rsidDel="00E3549B">
          <w:delText xml:space="preserve"> Sort window</w:delText>
        </w:r>
      </w:del>
    </w:p>
    <w:p w14:paraId="13B945BE" w14:textId="77777777" w:rsidR="00F2232B" w:rsidRDefault="00F2232B" w:rsidP="00F2232B">
      <w:pPr>
        <w:ind w:left="720" w:right="270"/>
      </w:pPr>
    </w:p>
    <w:p w14:paraId="45B53F26" w14:textId="77777777" w:rsidR="00F2232B" w:rsidRDefault="00F2232B" w:rsidP="00E55723">
      <w:pPr>
        <w:numPr>
          <w:ilvl w:val="0"/>
          <w:numId w:val="75"/>
        </w:numPr>
        <w:ind w:right="270"/>
      </w:pPr>
      <w:r>
        <w:t xml:space="preserve">If you want to sort the search results in ascending order, click the </w:t>
      </w:r>
      <w:r w:rsidRPr="00E54955">
        <w:rPr>
          <w:b/>
        </w:rPr>
        <w:t>Sort Ascending</w:t>
      </w:r>
      <w:r>
        <w:t xml:space="preserve"> button </w:t>
      </w:r>
      <w:r>
        <w:rPr>
          <w:noProof/>
        </w:rPr>
        <w:drawing>
          <wp:inline distT="0" distB="0" distL="0" distR="0" wp14:anchorId="4F1DA1CA" wp14:editId="3ED4AC2F">
            <wp:extent cx="124460" cy="182880"/>
            <wp:effectExtent l="0" t="0" r="8890" b="7620"/>
            <wp:docPr id="213" name="Picture 213" descr="Sort Ascend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ort Ascending butt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4460" cy="182880"/>
                    </a:xfrm>
                    <a:prstGeom prst="rect">
                      <a:avLst/>
                    </a:prstGeom>
                    <a:noFill/>
                    <a:ln>
                      <a:noFill/>
                    </a:ln>
                  </pic:spPr>
                </pic:pic>
              </a:graphicData>
            </a:graphic>
          </wp:inline>
        </w:drawing>
      </w:r>
      <w:r>
        <w:t xml:space="preserve"> next to the appropriate item column.</w:t>
      </w:r>
    </w:p>
    <w:p w14:paraId="55446653" w14:textId="77777777" w:rsidR="00F2232B" w:rsidRDefault="00F2232B" w:rsidP="00F2232B">
      <w:pPr>
        <w:ind w:left="720" w:right="270"/>
      </w:pPr>
      <w:r>
        <w:t xml:space="preserve">If you want to sort the search results in descending order, click the </w:t>
      </w:r>
      <w:r w:rsidRPr="00E54955">
        <w:rPr>
          <w:b/>
        </w:rPr>
        <w:t xml:space="preserve">Sort </w:t>
      </w:r>
      <w:r>
        <w:rPr>
          <w:b/>
        </w:rPr>
        <w:t>Des</w:t>
      </w:r>
      <w:r w:rsidRPr="00E54955">
        <w:rPr>
          <w:b/>
        </w:rPr>
        <w:t>cending</w:t>
      </w:r>
      <w:r>
        <w:t xml:space="preserve"> button </w:t>
      </w:r>
      <w:r>
        <w:rPr>
          <w:noProof/>
        </w:rPr>
        <w:drawing>
          <wp:inline distT="0" distB="0" distL="0" distR="0" wp14:anchorId="7FDE4CD4" wp14:editId="0E366558">
            <wp:extent cx="132715" cy="207645"/>
            <wp:effectExtent l="0" t="0" r="635" b="1905"/>
            <wp:docPr id="214" name="Picture 214" descr="Sort Descend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ort Descending butto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2715" cy="207645"/>
                    </a:xfrm>
                    <a:prstGeom prst="rect">
                      <a:avLst/>
                    </a:prstGeom>
                    <a:noFill/>
                    <a:ln>
                      <a:noFill/>
                    </a:ln>
                  </pic:spPr>
                </pic:pic>
              </a:graphicData>
            </a:graphic>
          </wp:inline>
        </w:drawing>
      </w:r>
      <w:r>
        <w:t xml:space="preserve"> next to the appropriate item column.</w:t>
      </w:r>
    </w:p>
    <w:p w14:paraId="3C166FF8" w14:textId="77777777" w:rsidR="00F2232B" w:rsidRDefault="00F2232B" w:rsidP="00F2232B">
      <w:pPr>
        <w:ind w:left="720" w:right="270"/>
      </w:pPr>
    </w:p>
    <w:p w14:paraId="43D25390" w14:textId="77777777" w:rsidR="00F2232B" w:rsidRDefault="00F2232B" w:rsidP="00E55723">
      <w:pPr>
        <w:numPr>
          <w:ilvl w:val="0"/>
          <w:numId w:val="75"/>
        </w:numPr>
        <w:ind w:right="270"/>
      </w:pPr>
      <w:r>
        <w:t>To set the sorting priority of an item column, type the appropriate number in the box next to the item column that you want to prioritize.</w:t>
      </w:r>
    </w:p>
    <w:p w14:paraId="76DC8650" w14:textId="77777777" w:rsidR="00F2232B" w:rsidRDefault="00F2232B" w:rsidP="00F2232B">
      <w:pPr>
        <w:ind w:left="720"/>
      </w:pPr>
      <w:r>
        <w:t>For example, in the following figure, you sort the search results in descending order first by Date Shipped, then by Kit Shipment Identifier and then in ascending order by Created By:</w:t>
      </w:r>
    </w:p>
    <w:p w14:paraId="0519A473" w14:textId="77777777" w:rsidR="00F2232B" w:rsidRDefault="00F2232B" w:rsidP="00E55723">
      <w:pPr>
        <w:numPr>
          <w:ilvl w:val="0"/>
          <w:numId w:val="59"/>
        </w:numPr>
        <w:rPr>
          <w:b/>
        </w:rPr>
      </w:pPr>
      <w:r>
        <w:rPr>
          <w:b/>
        </w:rPr>
        <w:t xml:space="preserve">Date Shipped </w:t>
      </w:r>
      <w:r>
        <w:t xml:space="preserve">to </w:t>
      </w:r>
      <w:r w:rsidRPr="00971846">
        <w:rPr>
          <w:b/>
        </w:rPr>
        <w:t>1</w:t>
      </w:r>
      <w:r>
        <w:rPr>
          <w:b/>
        </w:rPr>
        <w:t xml:space="preserve"> </w:t>
      </w:r>
      <w:r w:rsidRPr="00D37DC7">
        <w:t>in</w:t>
      </w:r>
      <w:r>
        <w:rPr>
          <w:b/>
        </w:rPr>
        <w:t xml:space="preserve"> descending </w:t>
      </w:r>
      <w:r w:rsidRPr="00D37DC7">
        <w:t>order</w:t>
      </w:r>
    </w:p>
    <w:p w14:paraId="43C68D25" w14:textId="77777777" w:rsidR="00F2232B" w:rsidRDefault="00F2232B" w:rsidP="00E55723">
      <w:pPr>
        <w:numPr>
          <w:ilvl w:val="0"/>
          <w:numId w:val="59"/>
        </w:numPr>
        <w:rPr>
          <w:b/>
        </w:rPr>
      </w:pPr>
      <w:r>
        <w:rPr>
          <w:b/>
        </w:rPr>
        <w:t xml:space="preserve">Kit Shipment Identifier </w:t>
      </w:r>
      <w:r>
        <w:t xml:space="preserve">to </w:t>
      </w:r>
      <w:r w:rsidRPr="00971846">
        <w:rPr>
          <w:b/>
        </w:rPr>
        <w:t>2</w:t>
      </w:r>
      <w:r>
        <w:rPr>
          <w:b/>
        </w:rPr>
        <w:t xml:space="preserve"> </w:t>
      </w:r>
      <w:r w:rsidRPr="00D37DC7">
        <w:t>in</w:t>
      </w:r>
      <w:r>
        <w:rPr>
          <w:b/>
        </w:rPr>
        <w:t xml:space="preserve"> descending </w:t>
      </w:r>
      <w:r w:rsidRPr="00D37DC7">
        <w:t>order</w:t>
      </w:r>
    </w:p>
    <w:p w14:paraId="33219537" w14:textId="77777777" w:rsidR="00F2232B" w:rsidRDefault="00F2232B" w:rsidP="00E55723">
      <w:pPr>
        <w:numPr>
          <w:ilvl w:val="0"/>
          <w:numId w:val="59"/>
        </w:numPr>
        <w:rPr>
          <w:b/>
        </w:rPr>
      </w:pPr>
      <w:r>
        <w:rPr>
          <w:b/>
        </w:rPr>
        <w:t>Created By</w:t>
      </w:r>
      <w:r>
        <w:t xml:space="preserve"> to </w:t>
      </w:r>
      <w:r w:rsidRPr="005C6BB7">
        <w:rPr>
          <w:b/>
        </w:rPr>
        <w:t>3</w:t>
      </w:r>
      <w:r>
        <w:rPr>
          <w:b/>
        </w:rPr>
        <w:t xml:space="preserve"> </w:t>
      </w:r>
      <w:r w:rsidRPr="00D37DC7">
        <w:t>in</w:t>
      </w:r>
      <w:r>
        <w:rPr>
          <w:b/>
        </w:rPr>
        <w:t xml:space="preserve"> ascending </w:t>
      </w:r>
      <w:r w:rsidRPr="00D37DC7">
        <w:t>orde</w:t>
      </w:r>
      <w:r>
        <w:t>r</w:t>
      </w:r>
    </w:p>
    <w:p w14:paraId="2A66317A" w14:textId="77777777" w:rsidR="00F2232B" w:rsidRPr="00E31ECE" w:rsidRDefault="00F2232B" w:rsidP="00F2232B"/>
    <w:p w14:paraId="2D84EEA3" w14:textId="77777777" w:rsidR="00F2232B" w:rsidRDefault="00F2232B" w:rsidP="00F2232B">
      <w:pPr>
        <w:ind w:left="720"/>
      </w:pPr>
      <w:r w:rsidRPr="00D4324C">
        <w:rPr>
          <w:noProof/>
        </w:rPr>
        <w:drawing>
          <wp:inline distT="0" distB="0" distL="0" distR="0" wp14:anchorId="57DA8C0D" wp14:editId="372785D6">
            <wp:extent cx="2103120" cy="2628900"/>
            <wp:effectExtent l="19050" t="19050" r="11430" b="1905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03120" cy="2628900"/>
                    </a:xfrm>
                    <a:prstGeom prst="rect">
                      <a:avLst/>
                    </a:prstGeom>
                    <a:noFill/>
                    <a:ln w="3175">
                      <a:solidFill>
                        <a:schemeClr val="tx1"/>
                      </a:solidFill>
                    </a:ln>
                  </pic:spPr>
                </pic:pic>
              </a:graphicData>
            </a:graphic>
          </wp:inline>
        </w:drawing>
      </w:r>
    </w:p>
    <w:p w14:paraId="5FC3AA78" w14:textId="13C372B9" w:rsidR="00F2232B" w:rsidDel="00E3549B" w:rsidRDefault="00F2232B" w:rsidP="00F2232B">
      <w:pPr>
        <w:pStyle w:val="Figure"/>
        <w:tabs>
          <w:tab w:val="clear" w:pos="1710"/>
          <w:tab w:val="num" w:pos="1800"/>
        </w:tabs>
        <w:ind w:left="1152" w:hanging="432"/>
        <w:rPr>
          <w:del w:id="11672" w:author="Sayali Dev" w:date="2018-02-21T16:44:00Z"/>
        </w:rPr>
      </w:pPr>
      <w:del w:id="11673" w:author="Sayali Dev" w:date="2018-02-21T16:44:00Z">
        <w:r w:rsidDel="00E3549B">
          <w:delText xml:space="preserve"> Sort order example</w:delText>
        </w:r>
      </w:del>
    </w:p>
    <w:p w14:paraId="706FB3D4" w14:textId="77777777" w:rsidR="00F2232B" w:rsidRPr="00A22154" w:rsidRDefault="00F2232B" w:rsidP="00F2232B">
      <w:pPr>
        <w:rPr>
          <w:highlight w:val="yellow"/>
        </w:rPr>
      </w:pPr>
    </w:p>
    <w:p w14:paraId="0852BDFC" w14:textId="77777777" w:rsidR="00F2232B" w:rsidRPr="00D76947" w:rsidRDefault="00F2232B" w:rsidP="00E55723">
      <w:pPr>
        <w:numPr>
          <w:ilvl w:val="0"/>
          <w:numId w:val="75"/>
        </w:numPr>
        <w:rPr>
          <w:i/>
          <w:u w:val="single"/>
        </w:rPr>
      </w:pPr>
      <w:r>
        <w:t xml:space="preserve">Click </w:t>
      </w:r>
      <w:r w:rsidRPr="00A22154">
        <w:rPr>
          <w:b/>
        </w:rPr>
        <w:t>SORT</w:t>
      </w:r>
      <w:r>
        <w:t xml:space="preserve">. </w:t>
      </w:r>
    </w:p>
    <w:p w14:paraId="694F2AA9" w14:textId="77777777" w:rsidR="00F2232B" w:rsidRDefault="00F2232B" w:rsidP="00F2232B">
      <w:pPr>
        <w:ind w:left="720"/>
      </w:pPr>
      <w:r>
        <w:t xml:space="preserve">The search results are sorted according to the sort order that you specified. </w:t>
      </w:r>
    </w:p>
    <w:p w14:paraId="1D24857D" w14:textId="77777777" w:rsidR="00F2232B" w:rsidRDefault="00F2232B" w:rsidP="00F2232B">
      <w:pPr>
        <w:ind w:left="720"/>
      </w:pPr>
      <w:r w:rsidRPr="00781F25">
        <w:rPr>
          <w:b/>
        </w:rPr>
        <w:t>Note:</w:t>
      </w:r>
      <w:r w:rsidRPr="00781F25">
        <w:t xml:space="preserve"> </w:t>
      </w:r>
      <w:r>
        <w:t xml:space="preserve">To clear all the selections, click </w:t>
      </w:r>
      <w:r w:rsidRPr="00781F25">
        <w:rPr>
          <w:b/>
        </w:rPr>
        <w:t>RESET</w:t>
      </w:r>
      <w:r w:rsidRPr="00781F25">
        <w:t>.</w:t>
      </w:r>
    </w:p>
    <w:p w14:paraId="1D21DC10" w14:textId="77777777" w:rsidR="00F2232B" w:rsidRDefault="00F2232B" w:rsidP="00F2232B">
      <w:pPr>
        <w:ind w:left="720"/>
      </w:pPr>
    </w:p>
    <w:p w14:paraId="37040883" w14:textId="3674E13C" w:rsidR="00F2232B" w:rsidRPr="00FC21C8" w:rsidDel="006900CB" w:rsidRDefault="00F2232B">
      <w:pPr>
        <w:pStyle w:val="Heading2"/>
        <w:rPr>
          <w:del w:id="11674" w:author="Sayali Dev" w:date="2018-02-21T16:00:00Z"/>
        </w:rPr>
      </w:pPr>
      <w:del w:id="11675" w:author="Sayali Dev" w:date="2018-02-21T16:14:00Z">
        <w:r w:rsidDel="00612749">
          <w:br w:type="page"/>
        </w:r>
      </w:del>
      <w:bookmarkStart w:id="11676" w:name="_Managing_Events_3"/>
      <w:bookmarkStart w:id="11677" w:name="_Managing_Events_2"/>
      <w:bookmarkStart w:id="11678" w:name="_Managing_Events_1"/>
      <w:bookmarkStart w:id="11679" w:name="ManagingEvents"/>
      <w:bookmarkStart w:id="11680" w:name="_Managing_Events"/>
      <w:bookmarkStart w:id="11681" w:name="_Toc282093907"/>
      <w:bookmarkStart w:id="11682" w:name="_Toc452993666"/>
      <w:bookmarkEnd w:id="11676"/>
      <w:bookmarkEnd w:id="11677"/>
      <w:bookmarkEnd w:id="11678"/>
      <w:bookmarkEnd w:id="11679"/>
      <w:bookmarkEnd w:id="11680"/>
      <w:del w:id="11683" w:author="Sayali Dev" w:date="2018-02-21T16:00:00Z">
        <w:r w:rsidDel="006900CB">
          <w:delText>Managing Events</w:delText>
        </w:r>
        <w:bookmarkEnd w:id="11681"/>
        <w:bookmarkEnd w:id="11682"/>
      </w:del>
    </w:p>
    <w:p w14:paraId="30C753FF" w14:textId="49B8DC32" w:rsidR="00F2232B" w:rsidDel="006900CB" w:rsidRDefault="00F2232B">
      <w:pPr>
        <w:pStyle w:val="Heading2"/>
        <w:rPr>
          <w:del w:id="11684" w:author="Sayali Dev" w:date="2018-02-21T16:00:00Z"/>
          <w:highlight w:val="yellow"/>
        </w:rPr>
        <w:pPrChange w:id="11685" w:author="Sayali Dev" w:date="2018-02-21T16:00:00Z">
          <w:pPr>
            <w:tabs>
              <w:tab w:val="left" w:pos="1440"/>
            </w:tabs>
          </w:pPr>
        </w:pPrChange>
      </w:pPr>
    </w:p>
    <w:p w14:paraId="69EE1F46" w14:textId="2380DD39" w:rsidR="00F2232B" w:rsidDel="006900CB" w:rsidRDefault="00F2232B">
      <w:pPr>
        <w:pStyle w:val="Heading2"/>
        <w:rPr>
          <w:del w:id="11686" w:author="Sayali Dev" w:date="2018-02-21T16:00:00Z"/>
        </w:rPr>
        <w:pPrChange w:id="11687" w:author="Sayali Dev" w:date="2018-02-21T16:00:00Z">
          <w:pPr>
            <w:pStyle w:val="BodyText"/>
          </w:pPr>
        </w:pPrChange>
      </w:pPr>
      <w:del w:id="11688" w:author="Sayali Dev" w:date="2018-02-21T16:00:00Z">
        <w:r w:rsidDel="006900CB">
          <w:delText>The Manage Events functionality allows you to view the existing events that are associated with</w:delText>
        </w:r>
      </w:del>
      <w:del w:id="11689" w:author="Sayali Dev" w:date="2018-02-15T18:06:00Z">
        <w:r w:rsidDel="003421B1">
          <w:delText xml:space="preserve"> items, such as kits and kit</w:delText>
        </w:r>
      </w:del>
      <w:del w:id="11690" w:author="Sayali Dev" w:date="2018-02-21T16:00:00Z">
        <w:r w:rsidDel="006900CB">
          <w:delText xml:space="preserve"> shipments. You can also create new events using this functionality. </w:delText>
        </w:r>
        <w:r w:rsidDel="006900CB">
          <w:br/>
        </w:r>
      </w:del>
    </w:p>
    <w:p w14:paraId="6F329EC3" w14:textId="21B38B88" w:rsidR="00F2232B" w:rsidDel="006900CB" w:rsidRDefault="00F2232B">
      <w:pPr>
        <w:pStyle w:val="Heading2"/>
        <w:rPr>
          <w:del w:id="11691" w:author="Sayali Dev" w:date="2018-02-21T16:00:00Z"/>
        </w:rPr>
        <w:pPrChange w:id="11692" w:author="Sayali Dev" w:date="2018-02-21T16:00:00Z">
          <w:pPr>
            <w:pStyle w:val="Heading3"/>
          </w:pPr>
        </w:pPrChange>
      </w:pPr>
      <w:bookmarkStart w:id="11693" w:name="_Toc452993667"/>
      <w:del w:id="11694" w:author="Sayali Dev" w:date="2018-02-21T16:00:00Z">
        <w:r w:rsidDel="006900CB">
          <w:delText>Viewing an Event</w:delText>
        </w:r>
        <w:bookmarkEnd w:id="11693"/>
        <w:r w:rsidDel="006900CB">
          <w:br/>
        </w:r>
      </w:del>
    </w:p>
    <w:p w14:paraId="040192FC" w14:textId="699C44FF" w:rsidR="00F2232B" w:rsidDel="006900CB" w:rsidRDefault="00F2232B">
      <w:pPr>
        <w:pStyle w:val="Heading2"/>
        <w:rPr>
          <w:del w:id="11695" w:author="Sayali Dev" w:date="2018-02-21T16:00:00Z"/>
        </w:rPr>
        <w:pPrChange w:id="11696" w:author="Sayali Dev" w:date="2018-02-21T16:00:00Z">
          <w:pPr>
            <w:pStyle w:val="BodyText"/>
          </w:pPr>
        </w:pPrChange>
      </w:pPr>
      <w:del w:id="11697" w:author="Sayali Dev" w:date="2018-02-21T16:00:00Z">
        <w:r w:rsidDel="006900CB">
          <w:delText>To view an existing event:</w:delText>
        </w:r>
      </w:del>
    </w:p>
    <w:p w14:paraId="4B706FA4" w14:textId="2B0FCA2C" w:rsidR="00F2232B" w:rsidDel="006900CB" w:rsidRDefault="00F2232B">
      <w:pPr>
        <w:pStyle w:val="Heading2"/>
        <w:rPr>
          <w:del w:id="11698" w:author="Sayali Dev" w:date="2018-02-21T16:00:00Z"/>
        </w:rPr>
        <w:pPrChange w:id="11699" w:author="Sayali Dev" w:date="2018-02-21T16:00:00Z">
          <w:pPr>
            <w:pStyle w:val="BodyText"/>
          </w:pPr>
        </w:pPrChange>
      </w:pPr>
    </w:p>
    <w:p w14:paraId="3377B2DB" w14:textId="5440BC58" w:rsidR="00F2232B" w:rsidDel="006900CB" w:rsidRDefault="00F2232B">
      <w:pPr>
        <w:pStyle w:val="Heading2"/>
        <w:rPr>
          <w:del w:id="11700" w:author="Sayali Dev" w:date="2018-02-21T16:00:00Z"/>
        </w:rPr>
        <w:pPrChange w:id="11701" w:author="Sayali Dev" w:date="2018-02-21T16:00:00Z">
          <w:pPr>
            <w:pStyle w:val="BodyText"/>
            <w:numPr>
              <w:numId w:val="40"/>
            </w:numPr>
            <w:ind w:left="720" w:right="270" w:hanging="360"/>
          </w:pPr>
        </w:pPrChange>
      </w:pPr>
      <w:del w:id="11702" w:author="Sayali Dev" w:date="2018-01-31T17:54:00Z">
        <w:r w:rsidDel="009A119E">
          <w:delText>Log on</w:delText>
        </w:r>
      </w:del>
      <w:del w:id="11703" w:author="Sayali Dev" w:date="2018-02-21T16:00:00Z">
        <w:r w:rsidDel="006900CB">
          <w:delText xml:space="preserve"> to the application using your </w:delText>
        </w:r>
      </w:del>
      <w:del w:id="11704" w:author="Sayali Dev" w:date="2018-01-31T17:55:00Z">
        <w:r w:rsidDel="00A62626">
          <w:delText>logon</w:delText>
        </w:r>
      </w:del>
      <w:del w:id="11705" w:author="Sayali Dev" w:date="2018-02-21T16:00:00Z">
        <w:r w:rsidDel="006900CB">
          <w:delText xml:space="preserve"> credentials. </w:delText>
        </w:r>
      </w:del>
    </w:p>
    <w:p w14:paraId="121551F4" w14:textId="52864ED7" w:rsidR="00F2232B" w:rsidDel="006900CB" w:rsidRDefault="00F2232B">
      <w:pPr>
        <w:pStyle w:val="Heading2"/>
        <w:rPr>
          <w:del w:id="11706" w:author="Sayali Dev" w:date="2018-02-21T16:00:00Z"/>
        </w:rPr>
        <w:pPrChange w:id="11707" w:author="Sayali Dev" w:date="2018-02-21T16:00:00Z">
          <w:pPr>
            <w:pStyle w:val="BodyText"/>
            <w:ind w:left="720" w:right="270"/>
          </w:pPr>
        </w:pPrChange>
      </w:pPr>
      <w:del w:id="11708" w:author="Sayali Dev" w:date="2018-02-21T16:00:00Z">
        <w:r w:rsidDel="006900CB">
          <w:delText xml:space="preserve">The home page appears. </w:delText>
        </w:r>
        <w:r w:rsidDel="006900CB">
          <w:br/>
        </w:r>
      </w:del>
    </w:p>
    <w:p w14:paraId="56F5C1AD" w14:textId="32AACB19" w:rsidR="00F2232B" w:rsidDel="006900CB" w:rsidRDefault="00F2232B">
      <w:pPr>
        <w:pStyle w:val="Heading2"/>
        <w:rPr>
          <w:del w:id="11709" w:author="Sayali Dev" w:date="2018-02-21T16:00:00Z"/>
        </w:rPr>
        <w:pPrChange w:id="11710" w:author="Sayali Dev" w:date="2018-02-21T16:00:00Z">
          <w:pPr>
            <w:pStyle w:val="BodyText"/>
            <w:numPr>
              <w:numId w:val="40"/>
            </w:numPr>
            <w:ind w:left="720" w:hanging="360"/>
          </w:pPr>
        </w:pPrChange>
      </w:pPr>
      <w:del w:id="11711" w:author="Sayali Dev" w:date="2018-02-21T16:00:00Z">
        <w:r w:rsidDel="006900CB">
          <w:delText xml:space="preserve">Point to the arrow of the </w:delText>
        </w:r>
        <w:r w:rsidRPr="001237C5" w:rsidDel="006900CB">
          <w:rPr>
            <w:b/>
          </w:rPr>
          <w:delText>BMS</w:delText>
        </w:r>
        <w:r w:rsidDel="006900CB">
          <w:delText xml:space="preserve"> tab, and then click the module for which you want to access the search pane. </w:delText>
        </w:r>
      </w:del>
    </w:p>
    <w:p w14:paraId="2D13E0FE" w14:textId="5D3E4689" w:rsidR="00F2232B" w:rsidDel="006900CB" w:rsidRDefault="00F2232B">
      <w:pPr>
        <w:pStyle w:val="Heading2"/>
        <w:rPr>
          <w:del w:id="11712" w:author="Sayali Dev" w:date="2018-02-21T16:00:00Z"/>
        </w:rPr>
        <w:pPrChange w:id="11713" w:author="Sayali Dev" w:date="2018-02-21T16:00:00Z">
          <w:pPr>
            <w:pStyle w:val="BodyText"/>
            <w:ind w:left="720"/>
          </w:pPr>
        </w:pPrChange>
      </w:pPr>
      <w:del w:id="11714" w:author="Sayali Dev" w:date="2018-02-21T16:00:00Z">
        <w:r w:rsidDel="006900CB">
          <w:delText xml:space="preserve">The search pane for the module that you selected appears on the left side of the page. </w:delText>
        </w:r>
      </w:del>
    </w:p>
    <w:p w14:paraId="6EAB2D43" w14:textId="3924E869" w:rsidR="00F2232B" w:rsidDel="006900CB" w:rsidRDefault="00F2232B">
      <w:pPr>
        <w:pStyle w:val="Heading2"/>
        <w:rPr>
          <w:del w:id="11715" w:author="Sayali Dev" w:date="2018-02-21T16:00:00Z"/>
        </w:rPr>
        <w:pPrChange w:id="11716" w:author="Sayali Dev" w:date="2018-02-21T16:00:00Z">
          <w:pPr>
            <w:pStyle w:val="BodyText"/>
            <w:ind w:left="720"/>
          </w:pPr>
        </w:pPrChange>
      </w:pPr>
    </w:p>
    <w:p w14:paraId="37F45E00" w14:textId="6756DCC3" w:rsidR="00F2232B" w:rsidDel="006900CB" w:rsidRDefault="00F2232B">
      <w:pPr>
        <w:pStyle w:val="Heading2"/>
        <w:rPr>
          <w:del w:id="11717" w:author="Sayali Dev" w:date="2018-02-21T16:00:00Z"/>
        </w:rPr>
        <w:pPrChange w:id="11718" w:author="Sayali Dev" w:date="2018-02-21T16:00:00Z">
          <w:pPr>
            <w:pStyle w:val="BodyText"/>
            <w:numPr>
              <w:numId w:val="40"/>
            </w:numPr>
            <w:ind w:left="720" w:hanging="360"/>
          </w:pPr>
        </w:pPrChange>
      </w:pPr>
      <w:del w:id="11719" w:author="Sayali Dev" w:date="2018-02-21T16:00:00Z">
        <w:r w:rsidDel="006900CB">
          <w:delText xml:space="preserve">Click </w:delText>
        </w:r>
        <w:r w:rsidRPr="006D2858" w:rsidDel="006900CB">
          <w:rPr>
            <w:b/>
          </w:rPr>
          <w:delText>SEARCH</w:delText>
        </w:r>
        <w:r w:rsidDel="006900CB">
          <w:delText xml:space="preserve">. </w:delText>
        </w:r>
      </w:del>
    </w:p>
    <w:p w14:paraId="34C6E6D0" w14:textId="78FA819A" w:rsidR="00F2232B" w:rsidDel="006900CB" w:rsidRDefault="00F2232B">
      <w:pPr>
        <w:pStyle w:val="Heading2"/>
        <w:rPr>
          <w:del w:id="11720" w:author="Sayali Dev" w:date="2018-02-21T16:00:00Z"/>
        </w:rPr>
        <w:pPrChange w:id="11721" w:author="Sayali Dev" w:date="2018-02-21T16:00:00Z">
          <w:pPr>
            <w:pStyle w:val="BodyText"/>
            <w:ind w:left="720"/>
          </w:pPr>
        </w:pPrChange>
      </w:pPr>
      <w:del w:id="11722" w:author="Sayali Dev" w:date="2018-02-21T16:00:00Z">
        <w:r w:rsidDel="006900CB">
          <w:delText xml:space="preserve">A list of </w:delText>
        </w:r>
        <w:r w:rsidRPr="00C718CE" w:rsidDel="006900CB">
          <w:delText>items</w:delText>
        </w:r>
        <w:r w:rsidDel="006900CB">
          <w:delText xml:space="preserve"> within the module that you selected appears.</w:delText>
        </w:r>
      </w:del>
    </w:p>
    <w:p w14:paraId="4D9197F9" w14:textId="3D4AEEC0" w:rsidR="00F2232B" w:rsidDel="006900CB" w:rsidRDefault="00F2232B">
      <w:pPr>
        <w:pStyle w:val="Heading2"/>
        <w:rPr>
          <w:del w:id="11723" w:author="Sayali Dev" w:date="2018-02-21T16:00:00Z"/>
        </w:rPr>
        <w:pPrChange w:id="11724" w:author="Sayali Dev" w:date="2018-02-21T16:00:00Z">
          <w:pPr>
            <w:pStyle w:val="BodyText"/>
            <w:ind w:left="720"/>
          </w:pPr>
        </w:pPrChange>
      </w:pPr>
    </w:p>
    <w:p w14:paraId="65800033" w14:textId="7AA5EA35" w:rsidR="00F2232B" w:rsidDel="006900CB" w:rsidRDefault="00F2232B">
      <w:pPr>
        <w:pStyle w:val="Heading2"/>
        <w:rPr>
          <w:del w:id="11725" w:author="Sayali Dev" w:date="2018-02-21T16:00:00Z"/>
        </w:rPr>
        <w:pPrChange w:id="11726" w:author="Sayali Dev" w:date="2018-02-21T16:00:00Z">
          <w:pPr>
            <w:pStyle w:val="BodyText"/>
            <w:numPr>
              <w:numId w:val="40"/>
            </w:numPr>
            <w:ind w:left="720" w:hanging="360"/>
          </w:pPr>
        </w:pPrChange>
      </w:pPr>
      <w:del w:id="11727" w:author="Sayali Dev" w:date="2018-02-21T16:00:00Z">
        <w:r w:rsidDel="006900CB">
          <w:rPr>
            <w:noProof/>
          </w:rPr>
          <mc:AlternateContent>
            <mc:Choice Requires="wps">
              <w:drawing>
                <wp:anchor distT="0" distB="0" distL="114300" distR="114300" simplePos="0" relativeHeight="251702784" behindDoc="0" locked="0" layoutInCell="1" allowOverlap="1" wp14:anchorId="6C4AF0A0" wp14:editId="11FE1B32">
                  <wp:simplePos x="0" y="0"/>
                  <wp:positionH relativeFrom="column">
                    <wp:posOffset>4716145</wp:posOffset>
                  </wp:positionH>
                  <wp:positionV relativeFrom="paragraph">
                    <wp:posOffset>127000</wp:posOffset>
                  </wp:positionV>
                  <wp:extent cx="1685290" cy="340995"/>
                  <wp:effectExtent l="1270" t="3175" r="0" b="0"/>
                  <wp:wrapNone/>
                  <wp:docPr id="242" name="Text Box 9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40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1CFC7" w14:textId="77777777" w:rsidR="00CE5E77" w:rsidRPr="008246B4" w:rsidRDefault="00CE5E77" w:rsidP="00F2232B">
                              <w:r w:rsidRPr="00C1392B">
                                <w:rPr>
                                  <w:b/>
                                </w:rPr>
                                <w:t xml:space="preserve">Manage </w:t>
                              </w:r>
                              <w:r>
                                <w:rPr>
                                  <w:b/>
                                </w:rPr>
                                <w:t>Events</w:t>
                              </w:r>
                              <w:r>
                                <w:t xml:space="preserve"> 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4AF0A0" id="Text Box 9210" o:spid="_x0000_s1043" type="#_x0000_t202" style="position:absolute;margin-left:371.35pt;margin-top:10pt;width:132.7pt;height:26.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" stroked="f">
                  <v:textbox>
                    <w:txbxContent>
                      <w:p w14:paraId="5381CFC7" w14:textId="77777777" w:rsidR="00CE5E77" w:rsidRPr="008246B4" w:rsidRDefault="00CE5E77" w:rsidP="00F2232B">
                        <w:r w:rsidRPr="00C1392B">
                          <w:rPr>
                            <w:b/>
                          </w:rPr>
                          <w:t xml:space="preserve">Manage </w:t>
                        </w:r>
                        <w:r>
                          <w:rPr>
                            <w:b/>
                          </w:rPr>
                          <w:t>Events</w:t>
                        </w:r>
                        <w:r>
                          <w:t xml:space="preserve"> link</w:t>
                        </w:r>
                      </w:p>
                    </w:txbxContent>
                  </v:textbox>
                </v:shape>
              </w:pict>
            </mc:Fallback>
          </mc:AlternateContent>
        </w:r>
        <w:r w:rsidDel="006900CB">
          <w:delText>Click on the row of the item for which you want to view an event.</w:delText>
        </w:r>
      </w:del>
    </w:p>
    <w:p w14:paraId="7A948F12" w14:textId="6AE8DF75" w:rsidR="00F2232B" w:rsidDel="006900CB" w:rsidRDefault="00F2232B">
      <w:pPr>
        <w:pStyle w:val="Heading2"/>
        <w:rPr>
          <w:del w:id="11728" w:author="Sayali Dev" w:date="2018-02-21T16:00:00Z"/>
        </w:rPr>
        <w:pPrChange w:id="11729" w:author="Sayali Dev" w:date="2018-02-21T16:00:00Z">
          <w:pPr>
            <w:pStyle w:val="BodyText"/>
            <w:ind w:left="720"/>
          </w:pPr>
        </w:pPrChange>
      </w:pPr>
      <w:del w:id="11730" w:author="Sayali Dev" w:date="2018-02-21T16:00:00Z">
        <w:r w:rsidDel="006900CB">
          <w:delText xml:space="preserve">A page that displays the details of the item appears. </w:delText>
        </w:r>
      </w:del>
    </w:p>
    <w:p w14:paraId="3041B0FB" w14:textId="442C0B89" w:rsidR="00F2232B" w:rsidDel="00612749" w:rsidRDefault="00F2232B">
      <w:pPr>
        <w:pStyle w:val="Heading2"/>
        <w:rPr>
          <w:del w:id="11731" w:author="Sayali Dev" w:date="2018-02-21T16:14:00Z"/>
        </w:rPr>
        <w:pPrChange w:id="11732" w:author="Sayali Dev" w:date="2018-02-21T16:00:00Z">
          <w:pPr>
            <w:pStyle w:val="BodyText"/>
            <w:ind w:left="720"/>
          </w:pPr>
        </w:pPrChange>
      </w:pPr>
      <w:del w:id="11733" w:author="Sayali Dev" w:date="2018-02-21T16:00:00Z">
        <w:r w:rsidDel="006900CB">
          <w:rPr>
            <w:noProof/>
          </w:rPr>
          <mc:AlternateContent>
            <mc:Choice Requires="wps">
              <w:drawing>
                <wp:anchor distT="0" distB="0" distL="114300" distR="114300" simplePos="0" relativeHeight="251703808" behindDoc="0" locked="0" layoutInCell="1" allowOverlap="1" wp14:anchorId="5C660463" wp14:editId="50C31EC8">
                  <wp:simplePos x="0" y="0"/>
                  <wp:positionH relativeFrom="column">
                    <wp:posOffset>5230495</wp:posOffset>
                  </wp:positionH>
                  <wp:positionV relativeFrom="line">
                    <wp:posOffset>81280</wp:posOffset>
                  </wp:positionV>
                  <wp:extent cx="0" cy="816610"/>
                  <wp:effectExtent l="58420" t="5080" r="55880" b="16510"/>
                  <wp:wrapNone/>
                  <wp:docPr id="241" name="Line 9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166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4A6EA7E" id="Line 9211" o:spid="_x0000_s1026" style="position:absolute;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11.85pt,6.4pt" to="411.8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">
                  <v:stroke endarrow="block"/>
                  <w10:wrap anchory="line"/>
                </v:line>
              </w:pict>
            </mc:Fallback>
          </mc:AlternateContent>
        </w:r>
      </w:del>
    </w:p>
    <w:p w14:paraId="632F685F" w14:textId="78A9C460" w:rsidR="00F2232B" w:rsidDel="006900CB" w:rsidRDefault="00F2232B">
      <w:pPr>
        <w:pStyle w:val="Heading2"/>
        <w:rPr>
          <w:del w:id="11734" w:author="Sayali Dev" w:date="2018-02-21T16:00:00Z"/>
        </w:rPr>
        <w:pPrChange w:id="11735" w:author="Sayali Dev" w:date="2018-02-21T16:14:00Z">
          <w:pPr>
            <w:pStyle w:val="BodyText"/>
            <w:ind w:left="720"/>
          </w:pPr>
        </w:pPrChange>
      </w:pPr>
      <w:del w:id="11736" w:author="Sayali Dev" w:date="2018-02-21T16:00:00Z">
        <w:r w:rsidRPr="00AB3B3A" w:rsidDel="006900CB">
          <w:rPr>
            <w:noProof/>
          </w:rPr>
          <w:drawing>
            <wp:inline distT="0" distB="0" distL="0" distR="0" wp14:anchorId="6880D02C" wp14:editId="3D8378EC">
              <wp:extent cx="5893435" cy="2767965"/>
              <wp:effectExtent l="19050" t="19050" r="12065" b="1333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93435" cy="2767965"/>
                      </a:xfrm>
                      <a:prstGeom prst="rect">
                        <a:avLst/>
                      </a:prstGeom>
                      <a:noFill/>
                      <a:ln w="3175">
                        <a:solidFill>
                          <a:schemeClr val="tx1"/>
                        </a:solidFill>
                      </a:ln>
                    </pic:spPr>
                  </pic:pic>
                </a:graphicData>
              </a:graphic>
            </wp:inline>
          </w:drawing>
        </w:r>
      </w:del>
    </w:p>
    <w:p w14:paraId="2CC3E086" w14:textId="23DF913C" w:rsidR="00F2232B" w:rsidDel="006900CB" w:rsidRDefault="00F2232B">
      <w:pPr>
        <w:pStyle w:val="Heading2"/>
        <w:rPr>
          <w:del w:id="11737" w:author="Sayali Dev" w:date="2018-02-21T16:00:00Z"/>
        </w:rPr>
        <w:pPrChange w:id="11738" w:author="Sayali Dev" w:date="2018-02-21T16:14:00Z">
          <w:pPr>
            <w:pStyle w:val="Figure"/>
            <w:tabs>
              <w:tab w:val="clear" w:pos="1710"/>
              <w:tab w:val="num" w:pos="1800"/>
            </w:tabs>
            <w:ind w:left="1152" w:hanging="432"/>
          </w:pPr>
        </w:pPrChange>
      </w:pPr>
      <w:del w:id="11739" w:author="Sayali Dev" w:date="2018-02-21T16:00:00Z">
        <w:r w:rsidDel="006900CB">
          <w:delText xml:space="preserve"> Manage Events link</w:delText>
        </w:r>
      </w:del>
    </w:p>
    <w:p w14:paraId="7189509D" w14:textId="52D37619" w:rsidR="00F2232B" w:rsidDel="006900CB" w:rsidRDefault="00F2232B">
      <w:pPr>
        <w:pStyle w:val="Heading2"/>
        <w:rPr>
          <w:del w:id="11740" w:author="Sayali Dev" w:date="2018-02-21T16:00:00Z"/>
        </w:rPr>
        <w:pPrChange w:id="11741" w:author="Sayali Dev" w:date="2018-02-21T16:14:00Z">
          <w:pPr>
            <w:pStyle w:val="BodyText"/>
            <w:ind w:left="720"/>
          </w:pPr>
        </w:pPrChange>
      </w:pPr>
    </w:p>
    <w:p w14:paraId="3BE6925E" w14:textId="203EE00F" w:rsidR="00F2232B" w:rsidDel="006900CB" w:rsidRDefault="00F2232B">
      <w:pPr>
        <w:pStyle w:val="Heading2"/>
        <w:rPr>
          <w:del w:id="11742" w:author="Sayali Dev" w:date="2018-02-21T16:00:00Z"/>
        </w:rPr>
        <w:pPrChange w:id="11743" w:author="Sayali Dev" w:date="2018-02-21T16:14:00Z">
          <w:pPr>
            <w:pStyle w:val="BodyText"/>
            <w:numPr>
              <w:numId w:val="40"/>
            </w:numPr>
            <w:ind w:left="720" w:hanging="360"/>
          </w:pPr>
        </w:pPrChange>
      </w:pPr>
      <w:del w:id="11744" w:author="Sayali Dev" w:date="2018-02-21T16:00:00Z">
        <w:r w:rsidDel="006900CB">
          <w:delText xml:space="preserve">Click the </w:delText>
        </w:r>
        <w:r w:rsidRPr="004461A5" w:rsidDel="006900CB">
          <w:rPr>
            <w:b/>
          </w:rPr>
          <w:delText>Manage Events</w:delText>
        </w:r>
        <w:r w:rsidDel="006900CB">
          <w:delText xml:space="preserve"> link. </w:delText>
        </w:r>
        <w:r w:rsidDel="006900CB">
          <w:br/>
          <w:delText xml:space="preserve">The </w:delText>
        </w:r>
        <w:r w:rsidRPr="00D23C88" w:rsidDel="006900CB">
          <w:rPr>
            <w:b/>
          </w:rPr>
          <w:delText>Manage Events</w:delText>
        </w:r>
        <w:r w:rsidDel="006900CB">
          <w:delText xml:space="preserve"> window appears. The </w:delText>
        </w:r>
        <w:r w:rsidRPr="00D23C88" w:rsidDel="006900CB">
          <w:rPr>
            <w:b/>
          </w:rPr>
          <w:delText>Event/Action List</w:delText>
        </w:r>
        <w:r w:rsidDel="006900CB">
          <w:delText xml:space="preserve"> area displays the existing events.</w:delText>
        </w:r>
      </w:del>
    </w:p>
    <w:p w14:paraId="1789F964" w14:textId="2726589F" w:rsidR="00F2232B" w:rsidRPr="00257F34" w:rsidDel="006900CB" w:rsidRDefault="00F2232B">
      <w:pPr>
        <w:pStyle w:val="Heading2"/>
        <w:rPr>
          <w:del w:id="11745" w:author="Sayali Dev" w:date="2018-02-21T16:00:00Z"/>
        </w:rPr>
        <w:pPrChange w:id="11746" w:author="Sayali Dev" w:date="2018-02-21T16:14:00Z">
          <w:pPr/>
        </w:pPrChange>
      </w:pPr>
    </w:p>
    <w:p w14:paraId="2331319E" w14:textId="052295F2" w:rsidR="00F2232B" w:rsidDel="006900CB" w:rsidRDefault="00F2232B">
      <w:pPr>
        <w:pStyle w:val="Heading2"/>
        <w:rPr>
          <w:del w:id="11747" w:author="Sayali Dev" w:date="2018-02-21T16:00:00Z"/>
        </w:rPr>
        <w:pPrChange w:id="11748" w:author="Sayali Dev" w:date="2018-02-21T16:14:00Z">
          <w:pPr>
            <w:ind w:left="720"/>
          </w:pPr>
        </w:pPrChange>
      </w:pPr>
      <w:del w:id="11749" w:author="Sayali Dev" w:date="2018-02-21T16:00:00Z">
        <w:r w:rsidDel="006900CB">
          <w:rPr>
            <w:noProof/>
          </w:rPr>
          <w:drawing>
            <wp:inline distT="0" distB="0" distL="0" distR="0" wp14:anchorId="2BC6E10A" wp14:editId="13278044">
              <wp:extent cx="6035040" cy="1986915"/>
              <wp:effectExtent l="19050" t="19050" r="22860" b="133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35040" cy="1986915"/>
                      </a:xfrm>
                      <a:prstGeom prst="rect">
                        <a:avLst/>
                      </a:prstGeom>
                      <a:noFill/>
                      <a:ln w="6350" cmpd="sng">
                        <a:solidFill>
                          <a:srgbClr val="000000"/>
                        </a:solidFill>
                        <a:miter lim="800000"/>
                        <a:headEnd/>
                        <a:tailEnd/>
                      </a:ln>
                      <a:effectLst/>
                    </pic:spPr>
                  </pic:pic>
                </a:graphicData>
              </a:graphic>
            </wp:inline>
          </w:drawing>
        </w:r>
      </w:del>
    </w:p>
    <w:p w14:paraId="31494E65" w14:textId="5B5A4360" w:rsidR="00F2232B" w:rsidDel="00612749" w:rsidRDefault="00F2232B">
      <w:pPr>
        <w:pStyle w:val="Heading2"/>
        <w:rPr>
          <w:del w:id="11750" w:author="Sayali Dev" w:date="2018-02-21T16:14:00Z"/>
        </w:rPr>
        <w:pPrChange w:id="11751" w:author="Sayali Dev" w:date="2018-02-21T16:14:00Z">
          <w:pPr>
            <w:pStyle w:val="Figure"/>
            <w:tabs>
              <w:tab w:val="clear" w:pos="1710"/>
              <w:tab w:val="num" w:pos="1800"/>
            </w:tabs>
            <w:ind w:left="1152" w:hanging="432"/>
          </w:pPr>
        </w:pPrChange>
      </w:pPr>
      <w:del w:id="11752" w:author="Sayali Dev" w:date="2018-02-21T16:00:00Z">
        <w:r w:rsidDel="006900CB">
          <w:delText xml:space="preserve"> Manage Events window</w:delText>
        </w:r>
      </w:del>
    </w:p>
    <w:p w14:paraId="645143EB" w14:textId="2F26B8DA" w:rsidR="00F2232B" w:rsidDel="00612749" w:rsidRDefault="00F2232B">
      <w:pPr>
        <w:pStyle w:val="Heading2"/>
        <w:rPr>
          <w:del w:id="11753" w:author="Sayali Dev" w:date="2018-02-21T16:14:00Z"/>
        </w:rPr>
        <w:pPrChange w:id="11754" w:author="Sayali Dev" w:date="2018-02-21T16:14:00Z">
          <w:pPr/>
        </w:pPrChange>
      </w:pPr>
    </w:p>
    <w:p w14:paraId="1CA7764D" w14:textId="3F69D746" w:rsidR="00F2232B" w:rsidDel="006900CB" w:rsidRDefault="00F2232B">
      <w:pPr>
        <w:pStyle w:val="Heading3"/>
        <w:rPr>
          <w:del w:id="11755" w:author="Sayali Dev" w:date="2018-02-21T16:01:00Z"/>
        </w:rPr>
      </w:pPr>
      <w:del w:id="11756" w:author="Sayali Dev" w:date="2018-02-21T16:23:00Z">
        <w:r w:rsidDel="008871C2">
          <w:br w:type="page"/>
        </w:r>
      </w:del>
      <w:bookmarkStart w:id="11757" w:name="_Toc452993668"/>
      <w:del w:id="11758" w:author="Sayali Dev" w:date="2018-02-21T16:01:00Z">
        <w:r w:rsidDel="006900CB">
          <w:delText>Creating an Event</w:delText>
        </w:r>
        <w:bookmarkEnd w:id="11757"/>
        <w:r w:rsidDel="006900CB">
          <w:br/>
        </w:r>
      </w:del>
    </w:p>
    <w:p w14:paraId="5F7218F9" w14:textId="5121F679" w:rsidR="00F2232B" w:rsidDel="006900CB" w:rsidRDefault="00F2232B">
      <w:pPr>
        <w:pStyle w:val="Heading3"/>
        <w:rPr>
          <w:del w:id="11759" w:author="Sayali Dev" w:date="2018-02-21T16:01:00Z"/>
        </w:rPr>
        <w:pPrChange w:id="11760" w:author="Sayali Dev" w:date="2018-02-21T16:01:00Z">
          <w:pPr/>
        </w:pPrChange>
      </w:pPr>
      <w:del w:id="11761" w:author="Sayali Dev" w:date="2018-02-21T16:01:00Z">
        <w:r w:rsidDel="006900CB">
          <w:delText>To create an event:</w:delText>
        </w:r>
      </w:del>
    </w:p>
    <w:p w14:paraId="373500B8" w14:textId="1EF959BA" w:rsidR="00F2232B" w:rsidDel="006900CB" w:rsidRDefault="00F2232B">
      <w:pPr>
        <w:pStyle w:val="Heading3"/>
        <w:rPr>
          <w:del w:id="11762" w:author="Sayali Dev" w:date="2018-02-21T16:01:00Z"/>
        </w:rPr>
        <w:pPrChange w:id="11763" w:author="Sayali Dev" w:date="2018-02-21T16:01:00Z">
          <w:pPr>
            <w:ind w:left="1080"/>
          </w:pPr>
        </w:pPrChange>
      </w:pPr>
    </w:p>
    <w:p w14:paraId="07695AC7" w14:textId="59AC094A" w:rsidR="00F2232B" w:rsidDel="006900CB" w:rsidRDefault="00F2232B">
      <w:pPr>
        <w:pStyle w:val="Heading3"/>
        <w:rPr>
          <w:del w:id="11764" w:author="Sayali Dev" w:date="2018-02-21T16:01:00Z"/>
        </w:rPr>
        <w:pPrChange w:id="11765" w:author="Sayali Dev" w:date="2018-02-21T16:01:00Z">
          <w:pPr>
            <w:pStyle w:val="BodyText"/>
            <w:numPr>
              <w:numId w:val="44"/>
            </w:numPr>
            <w:ind w:left="720" w:right="720" w:hanging="360"/>
          </w:pPr>
        </w:pPrChange>
      </w:pPr>
      <w:del w:id="11766" w:author="Sayali Dev" w:date="2018-02-21T16:01:00Z">
        <w:r w:rsidDel="006900CB">
          <w:delText xml:space="preserve">In the </w:delText>
        </w:r>
        <w:r w:rsidRPr="008B0550" w:rsidDel="006900CB">
          <w:rPr>
            <w:b w:val="0"/>
          </w:rPr>
          <w:delText>Manage Events</w:delText>
        </w:r>
        <w:r w:rsidDel="006900CB">
          <w:delText xml:space="preserve"> window, click the </w:delText>
        </w:r>
        <w:r w:rsidRPr="008B0550" w:rsidDel="006900CB">
          <w:rPr>
            <w:b w:val="0"/>
          </w:rPr>
          <w:delText>Create New Ev</w:delText>
        </w:r>
        <w:r w:rsidRPr="00227EB9" w:rsidDel="006900CB">
          <w:rPr>
            <w:b w:val="0"/>
          </w:rPr>
          <w:delText>ent</w:delText>
        </w:r>
        <w:r w:rsidDel="006900CB">
          <w:delText xml:space="preserve"> link. </w:delText>
        </w:r>
      </w:del>
    </w:p>
    <w:p w14:paraId="6FCC4627" w14:textId="0F8014BF" w:rsidR="00F2232B" w:rsidDel="006900CB" w:rsidRDefault="00F2232B">
      <w:pPr>
        <w:pStyle w:val="Heading3"/>
        <w:rPr>
          <w:del w:id="11767" w:author="Sayali Dev" w:date="2018-02-21T16:01:00Z"/>
        </w:rPr>
        <w:pPrChange w:id="11768" w:author="Sayali Dev" w:date="2018-02-21T16:01:00Z">
          <w:pPr>
            <w:pStyle w:val="BodyText"/>
            <w:ind w:left="720" w:right="270"/>
          </w:pPr>
        </w:pPrChange>
      </w:pPr>
      <w:del w:id="11769" w:author="Sayali Dev" w:date="2018-02-21T16:01:00Z">
        <w:r w:rsidDel="006900CB">
          <w:delText xml:space="preserve">The </w:delText>
        </w:r>
        <w:r w:rsidRPr="00BC1C91" w:rsidDel="006900CB">
          <w:rPr>
            <w:b w:val="0"/>
          </w:rPr>
          <w:delText>Create New Event</w:delText>
        </w:r>
        <w:r w:rsidDel="006900CB">
          <w:delText xml:space="preserve"> area appears. </w:delText>
        </w:r>
      </w:del>
    </w:p>
    <w:p w14:paraId="0AAC3969" w14:textId="4BAC1B66" w:rsidR="00F2232B" w:rsidDel="006900CB" w:rsidRDefault="00F2232B">
      <w:pPr>
        <w:pStyle w:val="Heading3"/>
        <w:rPr>
          <w:del w:id="11770" w:author="Sayali Dev" w:date="2018-02-21T16:01:00Z"/>
        </w:rPr>
        <w:pPrChange w:id="11771" w:author="Sayali Dev" w:date="2018-02-21T16:01:00Z">
          <w:pPr>
            <w:pStyle w:val="BodyText"/>
            <w:ind w:left="720" w:right="270"/>
          </w:pPr>
        </w:pPrChange>
      </w:pPr>
      <w:del w:id="11772" w:author="Sayali Dev" w:date="2018-02-21T16:01:00Z">
        <w:r w:rsidDel="006900CB">
          <w:br/>
        </w:r>
        <w:r w:rsidRPr="00AB3B3A" w:rsidDel="006900CB">
          <w:rPr>
            <w:noProof/>
          </w:rPr>
          <w:drawing>
            <wp:inline distT="0" distB="0" distL="0" distR="0" wp14:anchorId="218FDFFC" wp14:editId="27909D04">
              <wp:extent cx="6101715" cy="4887595"/>
              <wp:effectExtent l="19050" t="19050" r="13335" b="2730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01715" cy="4887595"/>
                      </a:xfrm>
                      <a:prstGeom prst="rect">
                        <a:avLst/>
                      </a:prstGeom>
                      <a:noFill/>
                      <a:ln w="3175">
                        <a:solidFill>
                          <a:schemeClr val="tx1"/>
                        </a:solidFill>
                      </a:ln>
                    </pic:spPr>
                  </pic:pic>
                </a:graphicData>
              </a:graphic>
            </wp:inline>
          </w:drawing>
        </w:r>
      </w:del>
    </w:p>
    <w:p w14:paraId="0C2332B6" w14:textId="74A936C4" w:rsidR="00F2232B" w:rsidDel="006900CB" w:rsidRDefault="00F2232B">
      <w:pPr>
        <w:pStyle w:val="Heading3"/>
        <w:rPr>
          <w:del w:id="11773" w:author="Sayali Dev" w:date="2018-02-21T16:01:00Z"/>
        </w:rPr>
        <w:pPrChange w:id="11774" w:author="Sayali Dev" w:date="2018-02-21T16:01:00Z">
          <w:pPr>
            <w:pStyle w:val="Figure"/>
            <w:tabs>
              <w:tab w:val="clear" w:pos="1710"/>
              <w:tab w:val="num" w:pos="1800"/>
            </w:tabs>
            <w:ind w:left="1152" w:hanging="432"/>
          </w:pPr>
        </w:pPrChange>
      </w:pPr>
      <w:del w:id="11775" w:author="Sayali Dev" w:date="2018-02-21T16:01:00Z">
        <w:r w:rsidDel="006900CB">
          <w:delText xml:space="preserve"> Create New Event area</w:delText>
        </w:r>
      </w:del>
    </w:p>
    <w:p w14:paraId="3D5D211F" w14:textId="0F6EDD55" w:rsidR="00F2232B" w:rsidRPr="0088796A" w:rsidDel="006900CB" w:rsidRDefault="00F2232B">
      <w:pPr>
        <w:pStyle w:val="Heading3"/>
        <w:rPr>
          <w:del w:id="11776" w:author="Sayali Dev" w:date="2018-02-21T16:01:00Z"/>
          <w:lang w:val="en-US"/>
        </w:rPr>
        <w:pPrChange w:id="11777" w:author="Sayali Dev" w:date="2018-02-21T16:01:00Z">
          <w:pPr>
            <w:pStyle w:val="BodyText"/>
            <w:ind w:left="720" w:right="270"/>
          </w:pPr>
        </w:pPrChange>
      </w:pPr>
      <w:del w:id="11778" w:author="Sayali Dev" w:date="2018-02-21T16:01:00Z">
        <w:r w:rsidDel="006900CB">
          <w:rPr>
            <w:lang w:val="en-US"/>
          </w:rPr>
          <w:br/>
        </w:r>
      </w:del>
    </w:p>
    <w:p w14:paraId="38CC7429" w14:textId="62633034" w:rsidR="00F2232B" w:rsidDel="006900CB" w:rsidRDefault="00F2232B">
      <w:pPr>
        <w:pStyle w:val="Heading3"/>
        <w:rPr>
          <w:del w:id="11779" w:author="Sayali Dev" w:date="2018-02-21T16:01:00Z"/>
        </w:rPr>
        <w:pPrChange w:id="11780" w:author="Sayali Dev" w:date="2018-02-21T16:01:00Z">
          <w:pPr>
            <w:pStyle w:val="BodyText"/>
            <w:numPr>
              <w:numId w:val="44"/>
            </w:numPr>
            <w:ind w:left="720" w:right="270" w:hanging="360"/>
          </w:pPr>
        </w:pPrChange>
      </w:pPr>
      <w:del w:id="11781" w:author="Sayali Dev" w:date="2018-02-21T16:01:00Z">
        <w:r w:rsidDel="006900CB">
          <w:delText>Enter</w:delText>
        </w:r>
        <w:r w:rsidRPr="008B0550" w:rsidDel="006900CB">
          <w:delText xml:space="preserve"> appropriate</w:delText>
        </w:r>
        <w:r w:rsidDel="006900CB">
          <w:delText xml:space="preserve"> information in each field. </w:delText>
        </w:r>
        <w:r w:rsidDel="006900CB">
          <w:rPr>
            <w:lang w:val="en-US"/>
          </w:rPr>
          <w:delText>F</w:delText>
        </w:r>
        <w:r w:rsidDel="006900CB">
          <w:delText xml:space="preserve">ollowing table lists each field and its description. </w:delText>
        </w:r>
        <w:r w:rsidDel="006900CB">
          <w:br/>
        </w:r>
        <w:r w:rsidRPr="006744E4" w:rsidDel="006900CB">
          <w:rPr>
            <w:b w:val="0"/>
          </w:rPr>
          <w:delText>Note:</w:delText>
        </w:r>
        <w:r w:rsidDel="006900CB">
          <w:rPr>
            <w:b w:val="0"/>
          </w:rPr>
          <w:delText xml:space="preserve"> </w:delText>
        </w:r>
        <w:r w:rsidRPr="006744E4" w:rsidDel="006900CB">
          <w:delText>Fields that are marked with the red asterisk (</w:delText>
        </w:r>
        <w:r w:rsidRPr="006744E4" w:rsidDel="006900CB">
          <w:rPr>
            <w:color w:val="FF0000"/>
          </w:rPr>
          <w:delText>*</w:delText>
        </w:r>
        <w:r w:rsidRPr="006744E4" w:rsidDel="006900CB">
          <w:delText>) are mandatory.</w:delText>
        </w:r>
      </w:del>
    </w:p>
    <w:p w14:paraId="169110D4" w14:textId="123D266A" w:rsidR="00F2232B" w:rsidDel="006900CB" w:rsidRDefault="00F2232B">
      <w:pPr>
        <w:pStyle w:val="Heading3"/>
        <w:rPr>
          <w:del w:id="11782" w:author="Sayali Dev" w:date="2018-02-21T16:01:00Z"/>
        </w:rPr>
        <w:pPrChange w:id="11783" w:author="Sayali Dev" w:date="2018-02-21T16:01:00Z">
          <w:pPr>
            <w:pStyle w:val="BodyText"/>
            <w:ind w:left="720" w:right="270"/>
          </w:pPr>
        </w:pPrChange>
      </w:pPr>
    </w:p>
    <w:p w14:paraId="563F56E0" w14:textId="354BFFAD" w:rsidR="00F2232B" w:rsidDel="006900CB" w:rsidRDefault="00F2232B">
      <w:pPr>
        <w:pStyle w:val="Heading3"/>
        <w:rPr>
          <w:del w:id="11784" w:author="Sayali Dev" w:date="2018-02-21T16:01:00Z"/>
        </w:rPr>
        <w:pPrChange w:id="11785" w:author="Sayali Dev" w:date="2018-02-21T16:01:00Z">
          <w:pPr>
            <w:pStyle w:val="Caption"/>
            <w:ind w:firstLine="720"/>
          </w:pPr>
        </w:pPrChange>
      </w:pPr>
      <w:del w:id="11786" w:author="Sayali Dev" w:date="2018-02-21T16:01:00Z">
        <w:r w:rsidDel="006900CB">
          <w:delText xml:space="preserve">Table </w:delText>
        </w:r>
        <w:r w:rsidR="00CE5E77" w:rsidDel="006900CB">
          <w:fldChar w:fldCharType="begin"/>
        </w:r>
        <w:r w:rsidR="00CE5E77" w:rsidDel="006900CB">
          <w:delInstrText xml:space="preserve"> SEQ Figure \* ARABIC </w:delInstrText>
        </w:r>
        <w:r w:rsidR="00CE5E77" w:rsidDel="006900CB">
          <w:fldChar w:fldCharType="separate"/>
        </w:r>
      </w:del>
      <w:del w:id="11787" w:author="Sayali Dev" w:date="2018-02-02T13:47:00Z">
        <w:r w:rsidDel="00EB76E3">
          <w:rPr>
            <w:noProof/>
          </w:rPr>
          <w:delText>70</w:delText>
        </w:r>
      </w:del>
      <w:del w:id="11788" w:author="Sayali Dev" w:date="2018-02-21T16:01:00Z">
        <w:r w:rsidR="00CE5E77" w:rsidDel="006900CB">
          <w:rPr>
            <w:noProof/>
          </w:rPr>
          <w:fldChar w:fldCharType="end"/>
        </w:r>
        <w:r w:rsidDel="006900CB">
          <w:delText>: Creating an event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6900CB" w14:paraId="17223CFF" w14:textId="6875D19F" w:rsidTr="00F2232B">
        <w:trPr>
          <w:cantSplit/>
          <w:trHeight w:val="288"/>
          <w:tblHeader/>
          <w:del w:id="11789" w:author="Sayali Dev" w:date="2018-02-21T16:01:00Z"/>
        </w:trPr>
        <w:tc>
          <w:tcPr>
            <w:tcW w:w="2790" w:type="dxa"/>
            <w:shd w:val="clear" w:color="auto" w:fill="BFBFBF"/>
            <w:vAlign w:val="center"/>
          </w:tcPr>
          <w:p w14:paraId="56F4C29D" w14:textId="6A706612" w:rsidR="00F2232B" w:rsidRPr="007A152E" w:rsidDel="006900CB" w:rsidRDefault="00F2232B">
            <w:pPr>
              <w:pStyle w:val="Heading3"/>
              <w:rPr>
                <w:del w:id="11790" w:author="Sayali Dev" w:date="2018-02-21T16:01:00Z"/>
              </w:rPr>
              <w:pPrChange w:id="11791" w:author="Sayali Dev" w:date="2018-02-21T16:01:00Z">
                <w:pPr/>
              </w:pPrChange>
            </w:pPr>
            <w:del w:id="11792" w:author="Sayali Dev" w:date="2018-02-21T16:01:00Z">
              <w:r w:rsidDel="006900CB">
                <w:rPr>
                  <w:b w:val="0"/>
                </w:rPr>
                <w:delText>Field</w:delText>
              </w:r>
            </w:del>
          </w:p>
        </w:tc>
        <w:tc>
          <w:tcPr>
            <w:tcW w:w="7020" w:type="dxa"/>
            <w:shd w:val="clear" w:color="auto" w:fill="BFBFBF"/>
            <w:vAlign w:val="center"/>
          </w:tcPr>
          <w:p w14:paraId="06DAE8D1" w14:textId="7508AA2F" w:rsidR="00F2232B" w:rsidRPr="007A152E" w:rsidDel="006900CB" w:rsidRDefault="00F2232B">
            <w:pPr>
              <w:pStyle w:val="Heading3"/>
              <w:rPr>
                <w:del w:id="11793" w:author="Sayali Dev" w:date="2018-02-21T16:01:00Z"/>
              </w:rPr>
              <w:pPrChange w:id="11794" w:author="Sayali Dev" w:date="2018-02-21T16:01:00Z">
                <w:pPr/>
              </w:pPrChange>
            </w:pPr>
            <w:del w:id="11795" w:author="Sayali Dev" w:date="2018-02-21T16:01:00Z">
              <w:r w:rsidRPr="007A152E" w:rsidDel="006900CB">
                <w:rPr>
                  <w:b w:val="0"/>
                </w:rPr>
                <w:delText>Description</w:delText>
              </w:r>
            </w:del>
          </w:p>
        </w:tc>
      </w:tr>
      <w:tr w:rsidR="00F2232B" w:rsidDel="006900CB" w14:paraId="63ED9A34" w14:textId="103923AE" w:rsidTr="00F2232B">
        <w:trPr>
          <w:cantSplit/>
          <w:trHeight w:val="288"/>
          <w:del w:id="11796" w:author="Sayali Dev" w:date="2018-02-21T16:01:00Z"/>
        </w:trPr>
        <w:tc>
          <w:tcPr>
            <w:tcW w:w="2790" w:type="dxa"/>
            <w:vAlign w:val="center"/>
          </w:tcPr>
          <w:p w14:paraId="178AB66A" w14:textId="1BEF4BA4" w:rsidR="00F2232B" w:rsidRPr="007A152E" w:rsidDel="006900CB" w:rsidRDefault="00F2232B">
            <w:pPr>
              <w:pStyle w:val="Heading3"/>
              <w:rPr>
                <w:del w:id="11797" w:author="Sayali Dev" w:date="2018-02-21T16:01:00Z"/>
              </w:rPr>
              <w:pPrChange w:id="11798" w:author="Sayali Dev" w:date="2018-02-21T16:01:00Z">
                <w:pPr/>
              </w:pPrChange>
            </w:pPr>
            <w:del w:id="11799" w:author="Sayali Dev" w:date="2018-02-21T16:01:00Z">
              <w:r w:rsidRPr="0090607D" w:rsidDel="006900CB">
                <w:rPr>
                  <w:b w:val="0"/>
                </w:rPr>
                <w:delText>Event Type</w:delText>
              </w:r>
              <w:r w:rsidRPr="006744E4" w:rsidDel="006900CB">
                <w:rPr>
                  <w:b w:val="0"/>
                  <w:color w:val="FF0000"/>
                </w:rPr>
                <w:delText>*</w:delText>
              </w:r>
            </w:del>
          </w:p>
        </w:tc>
        <w:tc>
          <w:tcPr>
            <w:tcW w:w="7020" w:type="dxa"/>
            <w:vAlign w:val="center"/>
          </w:tcPr>
          <w:p w14:paraId="3F84C7B1" w14:textId="46359244" w:rsidR="00F2232B" w:rsidDel="006900CB" w:rsidRDefault="00F2232B">
            <w:pPr>
              <w:pStyle w:val="Heading3"/>
              <w:rPr>
                <w:del w:id="11800" w:author="Sayali Dev" w:date="2018-02-21T16:01:00Z"/>
              </w:rPr>
              <w:pPrChange w:id="11801" w:author="Sayali Dev" w:date="2018-02-21T16:01:00Z">
                <w:pPr/>
              </w:pPrChange>
            </w:pPr>
            <w:del w:id="11802" w:author="Sayali Dev" w:date="2018-02-21T16:01:00Z">
              <w:r w:rsidDel="006900CB">
                <w:delText xml:space="preserve">Click the appropriate event type for this event. </w:delText>
              </w:r>
            </w:del>
          </w:p>
        </w:tc>
      </w:tr>
      <w:tr w:rsidR="00F2232B" w:rsidDel="006900CB" w14:paraId="4CD2E57A" w14:textId="33F9E94D" w:rsidTr="00F2232B">
        <w:trPr>
          <w:cantSplit/>
          <w:trHeight w:val="288"/>
          <w:del w:id="11803" w:author="Sayali Dev" w:date="2018-02-21T16:01:00Z"/>
        </w:trPr>
        <w:tc>
          <w:tcPr>
            <w:tcW w:w="2790" w:type="dxa"/>
            <w:vAlign w:val="center"/>
          </w:tcPr>
          <w:p w14:paraId="2D41B2FB" w14:textId="6FFED195" w:rsidR="00F2232B" w:rsidRPr="007A152E" w:rsidDel="006900CB" w:rsidRDefault="00F2232B">
            <w:pPr>
              <w:pStyle w:val="Heading3"/>
              <w:rPr>
                <w:del w:id="11804" w:author="Sayali Dev" w:date="2018-02-21T16:01:00Z"/>
              </w:rPr>
              <w:pPrChange w:id="11805" w:author="Sayali Dev" w:date="2018-02-21T16:01:00Z">
                <w:pPr/>
              </w:pPrChange>
            </w:pPr>
            <w:del w:id="11806" w:author="Sayali Dev" w:date="2018-02-21T16:01:00Z">
              <w:r w:rsidDel="006900CB">
                <w:rPr>
                  <w:b w:val="0"/>
                </w:rPr>
                <w:delText>Event Status</w:delText>
              </w:r>
              <w:r w:rsidRPr="006744E4" w:rsidDel="006900CB">
                <w:rPr>
                  <w:color w:val="FF0000"/>
                </w:rPr>
                <w:delText>*</w:delText>
              </w:r>
            </w:del>
          </w:p>
        </w:tc>
        <w:tc>
          <w:tcPr>
            <w:tcW w:w="7020" w:type="dxa"/>
            <w:vAlign w:val="center"/>
          </w:tcPr>
          <w:p w14:paraId="4C7C04D9" w14:textId="1DBB42AF" w:rsidR="00F2232B" w:rsidDel="006900CB" w:rsidRDefault="00F2232B">
            <w:pPr>
              <w:pStyle w:val="Heading3"/>
              <w:rPr>
                <w:del w:id="11807" w:author="Sayali Dev" w:date="2018-02-21T16:01:00Z"/>
              </w:rPr>
              <w:pPrChange w:id="11808" w:author="Sayali Dev" w:date="2018-02-21T16:01:00Z">
                <w:pPr/>
              </w:pPrChange>
            </w:pPr>
            <w:del w:id="11809" w:author="Sayali Dev" w:date="2018-02-21T16:01:00Z">
              <w:r w:rsidDel="006900CB">
                <w:delText xml:space="preserve">Click the appropriate status for this event. </w:delText>
              </w:r>
            </w:del>
          </w:p>
        </w:tc>
      </w:tr>
      <w:tr w:rsidR="00F2232B" w:rsidDel="006900CB" w14:paraId="7A785BDA" w14:textId="2F7856B1" w:rsidTr="00F2232B">
        <w:trPr>
          <w:cantSplit/>
          <w:trHeight w:val="288"/>
          <w:del w:id="11810" w:author="Sayali Dev" w:date="2018-02-21T16:01:00Z"/>
        </w:trPr>
        <w:tc>
          <w:tcPr>
            <w:tcW w:w="2790" w:type="dxa"/>
            <w:vAlign w:val="center"/>
          </w:tcPr>
          <w:p w14:paraId="51BA61B2" w14:textId="3492F7CD" w:rsidR="00F2232B" w:rsidRPr="007A152E" w:rsidDel="006900CB" w:rsidRDefault="00F2232B">
            <w:pPr>
              <w:pStyle w:val="Heading3"/>
              <w:rPr>
                <w:del w:id="11811" w:author="Sayali Dev" w:date="2018-02-21T16:01:00Z"/>
              </w:rPr>
              <w:pPrChange w:id="11812" w:author="Sayali Dev" w:date="2018-02-21T16:01:00Z">
                <w:pPr/>
              </w:pPrChange>
            </w:pPr>
            <w:del w:id="11813" w:author="Sayali Dev" w:date="2018-02-21T16:01:00Z">
              <w:r w:rsidDel="006900CB">
                <w:rPr>
                  <w:b w:val="0"/>
                </w:rPr>
                <w:delText>Propagate To</w:delText>
              </w:r>
            </w:del>
          </w:p>
        </w:tc>
        <w:tc>
          <w:tcPr>
            <w:tcW w:w="7020" w:type="dxa"/>
            <w:vAlign w:val="center"/>
          </w:tcPr>
          <w:p w14:paraId="7642C479" w14:textId="7ECD9274" w:rsidR="00F2232B" w:rsidDel="006900CB" w:rsidRDefault="00F2232B">
            <w:pPr>
              <w:pStyle w:val="Heading3"/>
              <w:rPr>
                <w:del w:id="11814" w:author="Sayali Dev" w:date="2018-02-21T16:01:00Z"/>
              </w:rPr>
              <w:pPrChange w:id="11815" w:author="Sayali Dev" w:date="2018-02-21T16:01:00Z">
                <w:pPr/>
              </w:pPrChange>
            </w:pPr>
            <w:del w:id="11816" w:author="Sayali Dev" w:date="2018-02-21T16:01:00Z">
              <w:r w:rsidDel="006900CB">
                <w:delText xml:space="preserve">Click the appropriate shipment cascading option to identify </w:delText>
              </w:r>
              <w:r w:rsidRPr="009F7261" w:rsidDel="006900CB">
                <w:delText xml:space="preserve">what items associated with the </w:delText>
              </w:r>
              <w:r w:rsidDel="006900CB">
                <w:delText>initial item</w:delText>
              </w:r>
              <w:r w:rsidRPr="009F7261" w:rsidDel="006900CB">
                <w:delText xml:space="preserve"> </w:delText>
              </w:r>
              <w:r w:rsidDel="006900CB">
                <w:delText xml:space="preserve">should </w:delText>
              </w:r>
              <w:r w:rsidRPr="009F7261" w:rsidDel="006900CB">
                <w:delText>also have the event attached</w:delText>
              </w:r>
              <w:r w:rsidDel="006900CB">
                <w:delText>. Example: All items associated with the shipment, or biospecimens associated with the shipment</w:delText>
              </w:r>
              <w:r w:rsidRPr="009F7261" w:rsidDel="006900CB">
                <w:delText xml:space="preserve">.  </w:delText>
              </w:r>
            </w:del>
          </w:p>
        </w:tc>
      </w:tr>
      <w:tr w:rsidR="00F2232B" w:rsidDel="006900CB" w14:paraId="16930BA6" w14:textId="5741A94E" w:rsidTr="00F2232B">
        <w:trPr>
          <w:cantSplit/>
          <w:trHeight w:val="288"/>
          <w:del w:id="11817" w:author="Sayali Dev" w:date="2018-02-21T16:01:00Z"/>
        </w:trPr>
        <w:tc>
          <w:tcPr>
            <w:tcW w:w="2790" w:type="dxa"/>
            <w:vAlign w:val="center"/>
          </w:tcPr>
          <w:p w14:paraId="7668AACF" w14:textId="138ECB4F" w:rsidR="00F2232B" w:rsidRPr="007A152E" w:rsidDel="006900CB" w:rsidRDefault="00F2232B">
            <w:pPr>
              <w:pStyle w:val="Heading3"/>
              <w:rPr>
                <w:del w:id="11818" w:author="Sayali Dev" w:date="2018-02-21T16:01:00Z"/>
              </w:rPr>
              <w:pPrChange w:id="11819" w:author="Sayali Dev" w:date="2018-02-21T16:01:00Z">
                <w:pPr/>
              </w:pPrChange>
            </w:pPr>
            <w:del w:id="11820" w:author="Sayali Dev" w:date="2018-02-21T16:01:00Z">
              <w:r w:rsidRPr="006744E4" w:rsidDel="006900CB">
                <w:rPr>
                  <w:b w:val="0"/>
                </w:rPr>
                <w:delText>Priority</w:delText>
              </w:r>
            </w:del>
          </w:p>
        </w:tc>
        <w:tc>
          <w:tcPr>
            <w:tcW w:w="7020" w:type="dxa"/>
            <w:vAlign w:val="center"/>
          </w:tcPr>
          <w:p w14:paraId="286DC7B4" w14:textId="681A6280" w:rsidR="00F2232B" w:rsidDel="006900CB" w:rsidRDefault="00F2232B">
            <w:pPr>
              <w:pStyle w:val="Heading3"/>
              <w:rPr>
                <w:del w:id="11821" w:author="Sayali Dev" w:date="2018-02-21T16:01:00Z"/>
              </w:rPr>
              <w:pPrChange w:id="11822" w:author="Sayali Dev" w:date="2018-02-21T16:01:00Z">
                <w:pPr/>
              </w:pPrChange>
            </w:pPr>
            <w:del w:id="11823" w:author="Sayali Dev" w:date="2018-02-21T16:01:00Z">
              <w:r w:rsidDel="006900CB">
                <w:delText xml:space="preserve">Click the appropriate priority for this event. </w:delText>
              </w:r>
            </w:del>
          </w:p>
        </w:tc>
      </w:tr>
      <w:tr w:rsidR="00F2232B" w:rsidDel="006900CB" w14:paraId="335E3878" w14:textId="6F8C3880" w:rsidTr="00F2232B">
        <w:trPr>
          <w:cantSplit/>
          <w:trHeight w:val="288"/>
          <w:del w:id="11824" w:author="Sayali Dev" w:date="2018-02-21T16:01:00Z"/>
        </w:trPr>
        <w:tc>
          <w:tcPr>
            <w:tcW w:w="2790" w:type="dxa"/>
            <w:vAlign w:val="center"/>
          </w:tcPr>
          <w:p w14:paraId="2232AF2E" w14:textId="4C09160B" w:rsidR="00F2232B" w:rsidRPr="007A152E" w:rsidDel="006900CB" w:rsidRDefault="00F2232B">
            <w:pPr>
              <w:pStyle w:val="Heading3"/>
              <w:rPr>
                <w:del w:id="11825" w:author="Sayali Dev" w:date="2018-02-21T16:01:00Z"/>
              </w:rPr>
              <w:pPrChange w:id="11826" w:author="Sayali Dev" w:date="2018-02-21T16:01:00Z">
                <w:pPr/>
              </w:pPrChange>
            </w:pPr>
            <w:del w:id="11827" w:author="Sayali Dev" w:date="2018-02-21T16:01:00Z">
              <w:r w:rsidRPr="006744E4" w:rsidDel="006900CB">
                <w:rPr>
                  <w:b w:val="0"/>
                </w:rPr>
                <w:delText>Occurren</w:delText>
              </w:r>
              <w:r w:rsidRPr="0090607D" w:rsidDel="006900CB">
                <w:rPr>
                  <w:b w:val="0"/>
                </w:rPr>
                <w:delText>ce Date</w:delText>
              </w:r>
              <w:r w:rsidRPr="006744E4" w:rsidDel="006900CB">
                <w:rPr>
                  <w:color w:val="FF0000"/>
                </w:rPr>
                <w:delText>*</w:delText>
              </w:r>
            </w:del>
          </w:p>
        </w:tc>
        <w:tc>
          <w:tcPr>
            <w:tcW w:w="7020" w:type="dxa"/>
            <w:vAlign w:val="center"/>
          </w:tcPr>
          <w:p w14:paraId="0D774351" w14:textId="054CD4CC" w:rsidR="00F2232B" w:rsidDel="006900CB" w:rsidRDefault="00F2232B">
            <w:pPr>
              <w:pStyle w:val="Heading3"/>
              <w:rPr>
                <w:del w:id="11828" w:author="Sayali Dev" w:date="2018-02-21T16:01:00Z"/>
              </w:rPr>
              <w:pPrChange w:id="11829" w:author="Sayali Dev" w:date="2018-02-21T16:01:00Z">
                <w:pPr/>
              </w:pPrChange>
            </w:pPr>
            <w:del w:id="11830" w:author="Sayali Dev" w:date="2018-02-21T16:01:00Z">
              <w:r w:rsidDel="006900CB">
                <w:delText xml:space="preserve">Click the date icon </w:delText>
              </w:r>
              <w:r w:rsidDel="006900CB">
                <w:rPr>
                  <w:noProof/>
                </w:rPr>
                <w:drawing>
                  <wp:inline distT="0" distB="0" distL="0" distR="0" wp14:anchorId="71E46D74" wp14:editId="6347F486">
                    <wp:extent cx="207645" cy="207645"/>
                    <wp:effectExtent l="0" t="0" r="1905" b="1905"/>
                    <wp:docPr id="219" name="Picture 21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Del="006900CB">
                <w:delText xml:space="preserve">, and </w:delText>
              </w:r>
              <w:r w:rsidRPr="00DF77A3" w:rsidDel="006900CB">
                <w:delText>then</w:delText>
              </w:r>
              <w:r w:rsidDel="006900CB">
                <w:delText xml:space="preserve"> click the date when the event occurred. </w:delText>
              </w:r>
            </w:del>
          </w:p>
        </w:tc>
      </w:tr>
      <w:tr w:rsidR="00F2232B" w:rsidDel="006900CB" w14:paraId="654DC5B3" w14:textId="33E2CDE1" w:rsidTr="00F2232B">
        <w:trPr>
          <w:cantSplit/>
          <w:trHeight w:val="288"/>
          <w:del w:id="11831" w:author="Sayali Dev" w:date="2018-02-21T16:01:00Z"/>
        </w:trPr>
        <w:tc>
          <w:tcPr>
            <w:tcW w:w="2790" w:type="dxa"/>
            <w:vAlign w:val="center"/>
          </w:tcPr>
          <w:p w14:paraId="40A9165B" w14:textId="5C182D1D" w:rsidR="00F2232B" w:rsidRPr="006744E4" w:rsidDel="006900CB" w:rsidRDefault="00F2232B">
            <w:pPr>
              <w:pStyle w:val="Heading3"/>
              <w:rPr>
                <w:del w:id="11832" w:author="Sayali Dev" w:date="2018-02-21T16:01:00Z"/>
              </w:rPr>
              <w:pPrChange w:id="11833" w:author="Sayali Dev" w:date="2018-02-21T16:01:00Z">
                <w:pPr/>
              </w:pPrChange>
            </w:pPr>
            <w:del w:id="11834" w:author="Sayali Dev" w:date="2018-02-21T16:01:00Z">
              <w:r w:rsidRPr="006744E4" w:rsidDel="006900CB">
                <w:rPr>
                  <w:b w:val="0"/>
                </w:rPr>
                <w:delText>Notification Date</w:delText>
              </w:r>
              <w:r w:rsidRPr="006744E4" w:rsidDel="006900CB">
                <w:rPr>
                  <w:color w:val="FF0000"/>
                </w:rPr>
                <w:delText>*</w:delText>
              </w:r>
            </w:del>
          </w:p>
        </w:tc>
        <w:tc>
          <w:tcPr>
            <w:tcW w:w="7020" w:type="dxa"/>
            <w:vAlign w:val="center"/>
          </w:tcPr>
          <w:p w14:paraId="31CB74D4" w14:textId="53DBD763" w:rsidR="00F2232B" w:rsidDel="006900CB" w:rsidRDefault="00F2232B">
            <w:pPr>
              <w:pStyle w:val="Heading3"/>
              <w:rPr>
                <w:del w:id="11835" w:author="Sayali Dev" w:date="2018-02-21T16:01:00Z"/>
              </w:rPr>
              <w:pPrChange w:id="11836" w:author="Sayali Dev" w:date="2018-02-21T16:01:00Z">
                <w:pPr/>
              </w:pPrChange>
            </w:pPr>
            <w:del w:id="11837" w:author="Sayali Dev" w:date="2018-02-21T16:01:00Z">
              <w:r w:rsidDel="006900CB">
                <w:delText xml:space="preserve">Click the date icon </w:delText>
              </w:r>
              <w:r w:rsidDel="006900CB">
                <w:rPr>
                  <w:noProof/>
                </w:rPr>
                <w:drawing>
                  <wp:inline distT="0" distB="0" distL="0" distR="0" wp14:anchorId="5A7C9C68" wp14:editId="798938EA">
                    <wp:extent cx="207645" cy="207645"/>
                    <wp:effectExtent l="0" t="0" r="1905" b="1905"/>
                    <wp:docPr id="220" name="Picture 220"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Del="006900CB">
                <w:delText xml:space="preserve">, </w:delText>
              </w:r>
              <w:r w:rsidRPr="00DF77A3" w:rsidDel="006900CB">
                <w:delText xml:space="preserve">and then click the </w:delText>
              </w:r>
              <w:r w:rsidDel="006900CB">
                <w:delText xml:space="preserve">date when you were notified of the event. </w:delText>
              </w:r>
            </w:del>
          </w:p>
        </w:tc>
      </w:tr>
      <w:tr w:rsidR="00F2232B" w:rsidDel="006900CB" w14:paraId="6CC209A8" w14:textId="2DC1AAC4" w:rsidTr="00F2232B">
        <w:trPr>
          <w:cantSplit/>
          <w:trHeight w:val="288"/>
          <w:del w:id="11838" w:author="Sayali Dev" w:date="2018-02-21T16:01:00Z"/>
        </w:trPr>
        <w:tc>
          <w:tcPr>
            <w:tcW w:w="2790" w:type="dxa"/>
            <w:vAlign w:val="center"/>
          </w:tcPr>
          <w:p w14:paraId="73A65850" w14:textId="5F0EF9EF" w:rsidR="00F2232B" w:rsidRPr="007A152E" w:rsidDel="006900CB" w:rsidRDefault="00F2232B">
            <w:pPr>
              <w:pStyle w:val="Heading3"/>
              <w:rPr>
                <w:del w:id="11839" w:author="Sayali Dev" w:date="2018-02-21T16:01:00Z"/>
              </w:rPr>
              <w:pPrChange w:id="11840" w:author="Sayali Dev" w:date="2018-02-21T16:01:00Z">
                <w:pPr/>
              </w:pPrChange>
            </w:pPr>
            <w:del w:id="11841" w:author="Sayali Dev" w:date="2018-02-21T16:01:00Z">
              <w:r w:rsidRPr="008B0550" w:rsidDel="006900CB">
                <w:rPr>
                  <w:b w:val="0"/>
                </w:rPr>
                <w:delText>Repor</w:delText>
              </w:r>
              <w:r w:rsidRPr="0090607D" w:rsidDel="006900CB">
                <w:rPr>
                  <w:b w:val="0"/>
                </w:rPr>
                <w:delText>ted To</w:delText>
              </w:r>
            </w:del>
          </w:p>
        </w:tc>
        <w:tc>
          <w:tcPr>
            <w:tcW w:w="7020" w:type="dxa"/>
            <w:vAlign w:val="center"/>
          </w:tcPr>
          <w:p w14:paraId="4F96F1AB" w14:textId="23D14145" w:rsidR="00F2232B" w:rsidDel="006900CB" w:rsidRDefault="00F2232B">
            <w:pPr>
              <w:pStyle w:val="Heading3"/>
              <w:rPr>
                <w:del w:id="11842" w:author="Sayali Dev" w:date="2018-02-21T16:01:00Z"/>
              </w:rPr>
              <w:pPrChange w:id="11843" w:author="Sayali Dev" w:date="2018-02-21T16:01:00Z">
                <w:pPr/>
              </w:pPrChange>
            </w:pPr>
            <w:del w:id="11844" w:author="Sayali Dev" w:date="2018-02-21T16:01:00Z">
              <w:r w:rsidDel="006900CB">
                <w:delText>Type t</w:delText>
              </w:r>
              <w:r w:rsidRPr="008B0550" w:rsidDel="006900CB">
                <w:delText xml:space="preserve">he </w:delText>
              </w:r>
              <w:r w:rsidDel="006900CB">
                <w:delText xml:space="preserve">person or </w:delText>
              </w:r>
              <w:r w:rsidRPr="008B0550" w:rsidDel="006900CB">
                <w:delText xml:space="preserve">organization </w:delText>
              </w:r>
              <w:r w:rsidDel="006900CB">
                <w:delText>to which the event was reported.</w:delText>
              </w:r>
              <w:r w:rsidRPr="0090607D" w:rsidDel="006900CB">
                <w:delText xml:space="preserve"> </w:delText>
              </w:r>
            </w:del>
          </w:p>
        </w:tc>
      </w:tr>
      <w:tr w:rsidR="00F2232B" w:rsidDel="006900CB" w14:paraId="46EA9585" w14:textId="41BB311F" w:rsidTr="00F2232B">
        <w:trPr>
          <w:cantSplit/>
          <w:trHeight w:val="288"/>
          <w:del w:id="11845" w:author="Sayali Dev" w:date="2018-02-21T16:01:00Z"/>
        </w:trPr>
        <w:tc>
          <w:tcPr>
            <w:tcW w:w="2790" w:type="dxa"/>
            <w:vAlign w:val="center"/>
          </w:tcPr>
          <w:p w14:paraId="6AF95862" w14:textId="791B814E" w:rsidR="00F2232B" w:rsidRPr="007A152E" w:rsidDel="006900CB" w:rsidRDefault="00F2232B">
            <w:pPr>
              <w:pStyle w:val="Heading3"/>
              <w:rPr>
                <w:del w:id="11846" w:author="Sayali Dev" w:date="2018-02-21T16:01:00Z"/>
              </w:rPr>
              <w:pPrChange w:id="11847" w:author="Sayali Dev" w:date="2018-02-21T16:01:00Z">
                <w:pPr/>
              </w:pPrChange>
            </w:pPr>
            <w:del w:id="11848" w:author="Sayali Dev" w:date="2018-02-21T16:01:00Z">
              <w:r w:rsidDel="006900CB">
                <w:rPr>
                  <w:b w:val="0"/>
                </w:rPr>
                <w:delText>Comments</w:delText>
              </w:r>
            </w:del>
          </w:p>
        </w:tc>
        <w:tc>
          <w:tcPr>
            <w:tcW w:w="7020" w:type="dxa"/>
            <w:vAlign w:val="center"/>
          </w:tcPr>
          <w:p w14:paraId="7AC0863C" w14:textId="2F3C9209" w:rsidR="00F2232B" w:rsidDel="006900CB" w:rsidRDefault="00F2232B">
            <w:pPr>
              <w:pStyle w:val="Heading3"/>
              <w:rPr>
                <w:del w:id="11849" w:author="Sayali Dev" w:date="2018-02-21T16:01:00Z"/>
              </w:rPr>
              <w:pPrChange w:id="11850" w:author="Sayali Dev" w:date="2018-02-21T16:01:00Z">
                <w:pPr/>
              </w:pPrChange>
            </w:pPr>
            <w:del w:id="11851" w:author="Sayali Dev" w:date="2018-02-21T16:01:00Z">
              <w:r w:rsidDel="006900CB">
                <w:delText xml:space="preserve">Type the appropriate comments for this event. </w:delText>
              </w:r>
            </w:del>
          </w:p>
        </w:tc>
      </w:tr>
    </w:tbl>
    <w:p w14:paraId="3076F48C" w14:textId="45584189" w:rsidR="00F2232B" w:rsidDel="006900CB" w:rsidRDefault="00F2232B">
      <w:pPr>
        <w:pStyle w:val="Heading3"/>
        <w:rPr>
          <w:del w:id="11852" w:author="Sayali Dev" w:date="2018-02-21T16:01:00Z"/>
        </w:rPr>
        <w:pPrChange w:id="11853" w:author="Sayali Dev" w:date="2018-02-21T16:01:00Z">
          <w:pPr>
            <w:pStyle w:val="BodyText"/>
            <w:ind w:left="720" w:right="720"/>
          </w:pPr>
        </w:pPrChange>
      </w:pPr>
    </w:p>
    <w:p w14:paraId="5E90618B" w14:textId="4CC0DB84" w:rsidR="00F2232B" w:rsidDel="006900CB" w:rsidRDefault="00F2232B">
      <w:pPr>
        <w:pStyle w:val="Heading3"/>
        <w:rPr>
          <w:del w:id="11854" w:author="Sayali Dev" w:date="2018-02-21T16:01:00Z"/>
        </w:rPr>
        <w:pPrChange w:id="11855" w:author="Sayali Dev" w:date="2018-02-21T16:01:00Z">
          <w:pPr>
            <w:pStyle w:val="BodyText"/>
            <w:numPr>
              <w:numId w:val="44"/>
            </w:numPr>
            <w:ind w:left="720" w:right="720" w:hanging="360"/>
          </w:pPr>
        </w:pPrChange>
      </w:pPr>
      <w:del w:id="11856" w:author="Sayali Dev" w:date="2018-02-21T16:01:00Z">
        <w:r w:rsidDel="006900CB">
          <w:delText xml:space="preserve">Click </w:delText>
        </w:r>
        <w:r w:rsidRPr="0090607D" w:rsidDel="006900CB">
          <w:rPr>
            <w:b w:val="0"/>
          </w:rPr>
          <w:delText>SAVE</w:delText>
        </w:r>
        <w:r w:rsidDel="006900CB">
          <w:delText xml:space="preserve">. </w:delText>
        </w:r>
      </w:del>
    </w:p>
    <w:p w14:paraId="63FB04A9" w14:textId="3AA7FF48" w:rsidR="00F2232B" w:rsidDel="006900CB" w:rsidRDefault="00F2232B">
      <w:pPr>
        <w:pStyle w:val="Heading3"/>
        <w:rPr>
          <w:del w:id="11857" w:author="Sayali Dev" w:date="2018-02-21T16:01:00Z"/>
          <w:lang w:val="en-US"/>
        </w:rPr>
        <w:pPrChange w:id="11858" w:author="Sayali Dev" w:date="2018-02-21T16:01:00Z">
          <w:pPr>
            <w:pStyle w:val="BodyText"/>
            <w:ind w:left="720" w:right="720"/>
          </w:pPr>
        </w:pPrChange>
      </w:pPr>
      <w:del w:id="11859" w:author="Sayali Dev" w:date="2018-02-21T16:01:00Z">
        <w:r w:rsidDel="006900CB">
          <w:delText xml:space="preserve">The event is created. This event appears in the </w:delText>
        </w:r>
        <w:r w:rsidRPr="00352B75" w:rsidDel="006900CB">
          <w:rPr>
            <w:b w:val="0"/>
          </w:rPr>
          <w:delText>Event/Action List</w:delText>
        </w:r>
        <w:r w:rsidDel="006900CB">
          <w:delText xml:space="preserve"> area.</w:delText>
        </w:r>
      </w:del>
    </w:p>
    <w:p w14:paraId="2FEEA834" w14:textId="59F94E56" w:rsidR="00F2232B" w:rsidDel="006900CB" w:rsidRDefault="00F2232B">
      <w:pPr>
        <w:pStyle w:val="Heading3"/>
        <w:rPr>
          <w:del w:id="11860" w:author="Sayali Dev" w:date="2018-02-21T16:01:00Z"/>
          <w:lang w:val="en-US"/>
        </w:rPr>
        <w:pPrChange w:id="11861" w:author="Sayali Dev" w:date="2018-02-21T16:01:00Z">
          <w:pPr>
            <w:pStyle w:val="BodyText"/>
            <w:ind w:left="720" w:right="720"/>
          </w:pPr>
        </w:pPrChange>
      </w:pPr>
    </w:p>
    <w:p w14:paraId="71B7A070" w14:textId="2E2D1760" w:rsidR="00F2232B" w:rsidDel="006900CB" w:rsidRDefault="00F2232B">
      <w:pPr>
        <w:pStyle w:val="Heading3"/>
        <w:rPr>
          <w:del w:id="11862" w:author="Sayali Dev" w:date="2018-02-21T16:01:00Z"/>
        </w:rPr>
      </w:pPr>
      <w:del w:id="11863" w:author="Sayali Dev" w:date="2018-02-21T16:01:00Z">
        <w:r w:rsidDel="006900CB">
          <w:rPr>
            <w:lang w:val="en-US"/>
          </w:rPr>
          <w:br w:type="page"/>
        </w:r>
        <w:bookmarkStart w:id="11864" w:name="_Toc452993669"/>
        <w:r w:rsidDel="006900CB">
          <w:delText>Changing the Status of an Event</w:delText>
        </w:r>
        <w:bookmarkEnd w:id="11864"/>
      </w:del>
    </w:p>
    <w:p w14:paraId="2C92E8D1" w14:textId="3ACBE3DD" w:rsidR="00F2232B" w:rsidDel="006900CB" w:rsidRDefault="00F2232B">
      <w:pPr>
        <w:pStyle w:val="Heading3"/>
        <w:rPr>
          <w:del w:id="11865" w:author="Sayali Dev" w:date="2018-02-21T16:01:00Z"/>
        </w:rPr>
        <w:pPrChange w:id="11866" w:author="Sayali Dev" w:date="2018-02-21T16:01:00Z">
          <w:pPr/>
        </w:pPrChange>
      </w:pPr>
    </w:p>
    <w:p w14:paraId="1AFA64C8" w14:textId="3AF16ADB" w:rsidR="00F2232B" w:rsidDel="006900CB" w:rsidRDefault="00F2232B">
      <w:pPr>
        <w:pStyle w:val="Heading3"/>
        <w:rPr>
          <w:del w:id="11867" w:author="Sayali Dev" w:date="2018-02-21T16:01:00Z"/>
        </w:rPr>
        <w:pPrChange w:id="11868" w:author="Sayali Dev" w:date="2018-02-21T16:01:00Z">
          <w:pPr/>
        </w:pPrChange>
      </w:pPr>
      <w:del w:id="11869" w:author="Sayali Dev" w:date="2018-02-21T16:01:00Z">
        <w:r w:rsidDel="006900CB">
          <w:delText>To change the status of an event:</w:delText>
        </w:r>
      </w:del>
    </w:p>
    <w:p w14:paraId="12F911BE" w14:textId="5A9D17AB" w:rsidR="00F2232B" w:rsidDel="006900CB" w:rsidRDefault="00F2232B">
      <w:pPr>
        <w:pStyle w:val="Heading3"/>
        <w:rPr>
          <w:del w:id="11870" w:author="Sayali Dev" w:date="2018-02-21T16:01:00Z"/>
        </w:rPr>
        <w:pPrChange w:id="11871" w:author="Sayali Dev" w:date="2018-02-21T16:01:00Z">
          <w:pPr>
            <w:pStyle w:val="BodyText"/>
            <w:ind w:right="270"/>
          </w:pPr>
        </w:pPrChange>
      </w:pPr>
    </w:p>
    <w:p w14:paraId="782A6BA1" w14:textId="1E3D456B" w:rsidR="00F2232B" w:rsidDel="006900CB" w:rsidRDefault="00F2232B">
      <w:pPr>
        <w:pStyle w:val="Heading3"/>
        <w:rPr>
          <w:del w:id="11872" w:author="Sayali Dev" w:date="2018-02-21T16:01:00Z"/>
        </w:rPr>
        <w:pPrChange w:id="11873" w:author="Sayali Dev" w:date="2018-02-21T16:01:00Z">
          <w:pPr>
            <w:numPr>
              <w:numId w:val="51"/>
            </w:numPr>
            <w:ind w:left="720" w:hanging="360"/>
          </w:pPr>
        </w:pPrChange>
      </w:pPr>
      <w:del w:id="11874" w:author="Sayali Dev" w:date="2018-02-21T16:01:00Z">
        <w:r w:rsidDel="006900CB">
          <w:delText xml:space="preserve">In the </w:delText>
        </w:r>
        <w:r w:rsidRPr="008B0550" w:rsidDel="006900CB">
          <w:rPr>
            <w:b w:val="0"/>
          </w:rPr>
          <w:delText>Manage Events</w:delText>
        </w:r>
        <w:r w:rsidDel="006900CB">
          <w:delText xml:space="preserve"> window, click the </w:delText>
        </w:r>
        <w:r w:rsidRPr="00370921" w:rsidDel="006900CB">
          <w:rPr>
            <w:b w:val="0"/>
          </w:rPr>
          <w:delText>Change Status</w:delText>
        </w:r>
        <w:r w:rsidDel="006900CB">
          <w:delText xml:space="preserve"> link.</w:delText>
        </w:r>
        <w:r w:rsidDel="006900CB">
          <w:br/>
          <w:delText>The e</w:delText>
        </w:r>
        <w:r w:rsidRPr="00370921" w:rsidDel="006900CB">
          <w:delText xml:space="preserve">vent </w:delText>
        </w:r>
        <w:r w:rsidDel="006900CB">
          <w:delText>s</w:delText>
        </w:r>
        <w:r w:rsidRPr="00370921" w:rsidDel="006900CB">
          <w:delText>tatus</w:delText>
        </w:r>
        <w:r w:rsidDel="006900CB">
          <w:delText xml:space="preserve"> shown in the pop-up is modified from </w:delText>
        </w:r>
        <w:r w:rsidRPr="00FF621B" w:rsidDel="006900CB">
          <w:rPr>
            <w:b w:val="0"/>
          </w:rPr>
          <w:delText xml:space="preserve">Valid </w:delText>
        </w:r>
        <w:r w:rsidDel="006900CB">
          <w:delText xml:space="preserve">to </w:delText>
        </w:r>
        <w:r w:rsidRPr="00FF621B" w:rsidDel="006900CB">
          <w:rPr>
            <w:b w:val="0"/>
          </w:rPr>
          <w:delText xml:space="preserve">Invalid </w:delText>
        </w:r>
        <w:r w:rsidDel="006900CB">
          <w:delText>(or vice versa).</w:delText>
        </w:r>
      </w:del>
    </w:p>
    <w:p w14:paraId="0E6FF5E1" w14:textId="2F9CE4F3" w:rsidR="00F2232B" w:rsidDel="006900CB" w:rsidRDefault="00F2232B">
      <w:pPr>
        <w:pStyle w:val="Heading3"/>
        <w:rPr>
          <w:del w:id="11875" w:author="Sayali Dev" w:date="2018-02-21T16:01:00Z"/>
        </w:rPr>
        <w:pPrChange w:id="11876" w:author="Sayali Dev" w:date="2018-02-21T16:01:00Z">
          <w:pPr/>
        </w:pPrChange>
      </w:pPr>
    </w:p>
    <w:p w14:paraId="78386BE9" w14:textId="6EF8235A" w:rsidR="00F2232B" w:rsidDel="006900CB" w:rsidRDefault="00F2232B">
      <w:pPr>
        <w:pStyle w:val="Heading3"/>
        <w:rPr>
          <w:del w:id="11877" w:author="Sayali Dev" w:date="2018-02-21T16:01:00Z"/>
        </w:rPr>
        <w:pPrChange w:id="11878" w:author="Sayali Dev" w:date="2018-02-21T16:01:00Z">
          <w:pPr>
            <w:ind w:left="720"/>
          </w:pPr>
        </w:pPrChange>
      </w:pPr>
      <w:del w:id="11879" w:author="Sayali Dev" w:date="2018-02-21T16:01:00Z">
        <w:r w:rsidDel="006900CB">
          <w:rPr>
            <w:noProof/>
          </w:rPr>
          <mc:AlternateContent>
            <mc:Choice Requires="wps">
              <w:drawing>
                <wp:anchor distT="0" distB="0" distL="114300" distR="114300" simplePos="0" relativeHeight="251696640" behindDoc="0" locked="0" layoutInCell="1" allowOverlap="1" wp14:anchorId="205961DF" wp14:editId="200C5B0A">
                  <wp:simplePos x="0" y="0"/>
                  <wp:positionH relativeFrom="column">
                    <wp:posOffset>5777230</wp:posOffset>
                  </wp:positionH>
                  <wp:positionV relativeFrom="line">
                    <wp:posOffset>1388110</wp:posOffset>
                  </wp:positionV>
                  <wp:extent cx="0" cy="555625"/>
                  <wp:effectExtent l="52705" t="16510" r="61595" b="8890"/>
                  <wp:wrapNone/>
                  <wp:docPr id="240" name="Line 9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56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A990B" id="Line 9201" o:spid="_x0000_s1026" style="position:absolute;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54.9pt,109.3pt" to="454.9pt,1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">
                  <v:stroke endarrow="block"/>
                  <w10:wrap anchory="line"/>
                </v:line>
              </w:pict>
            </mc:Fallback>
          </mc:AlternateContent>
        </w:r>
        <w:r w:rsidRPr="00D4324C" w:rsidDel="006900CB">
          <w:rPr>
            <w:noProof/>
          </w:rPr>
          <w:drawing>
            <wp:inline distT="0" distB="0" distL="0" distR="0" wp14:anchorId="150D5CDC" wp14:editId="3CB02FAD">
              <wp:extent cx="6209665" cy="1471295"/>
              <wp:effectExtent l="19050" t="19050" r="19685" b="14605"/>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09665" cy="1471295"/>
                      </a:xfrm>
                      <a:prstGeom prst="rect">
                        <a:avLst/>
                      </a:prstGeom>
                      <a:noFill/>
                      <a:ln w="3175">
                        <a:solidFill>
                          <a:schemeClr val="tx1"/>
                        </a:solidFill>
                      </a:ln>
                    </pic:spPr>
                  </pic:pic>
                </a:graphicData>
              </a:graphic>
            </wp:inline>
          </w:drawing>
        </w:r>
      </w:del>
    </w:p>
    <w:p w14:paraId="2790CC2C" w14:textId="1EE6DCAE" w:rsidR="00F2232B" w:rsidDel="006900CB" w:rsidRDefault="00F2232B">
      <w:pPr>
        <w:pStyle w:val="Heading3"/>
        <w:rPr>
          <w:del w:id="11880" w:author="Sayali Dev" w:date="2018-02-21T16:01:00Z"/>
        </w:rPr>
        <w:pPrChange w:id="11881" w:author="Sayali Dev" w:date="2018-02-21T16:01:00Z">
          <w:pPr>
            <w:pStyle w:val="Figure"/>
            <w:tabs>
              <w:tab w:val="clear" w:pos="1710"/>
              <w:tab w:val="num" w:pos="1800"/>
            </w:tabs>
            <w:ind w:left="1152" w:hanging="432"/>
          </w:pPr>
        </w:pPrChange>
      </w:pPr>
      <w:del w:id="11882" w:author="Sayali Dev" w:date="2018-02-21T16:01:00Z">
        <w:r w:rsidDel="006900CB">
          <w:delText xml:space="preserve"> Change Status link</w:delText>
        </w:r>
      </w:del>
    </w:p>
    <w:p w14:paraId="78F577A4" w14:textId="19ACCC2A" w:rsidR="00F2232B" w:rsidDel="006900CB" w:rsidRDefault="00F2232B">
      <w:pPr>
        <w:pStyle w:val="Heading3"/>
        <w:rPr>
          <w:del w:id="11883" w:author="Sayali Dev" w:date="2018-02-21T16:01:00Z"/>
          <w:rFonts w:ascii="Arial" w:hAnsi="Arial"/>
          <w:b w:val="0"/>
        </w:rPr>
        <w:pPrChange w:id="11884" w:author="Sayali Dev" w:date="2018-02-21T16:01:00Z">
          <w:pPr>
            <w:pStyle w:val="Figure"/>
            <w:numPr>
              <w:numId w:val="0"/>
            </w:numPr>
            <w:tabs>
              <w:tab w:val="clear" w:pos="1710"/>
            </w:tabs>
            <w:ind w:left="720" w:firstLine="0"/>
          </w:pPr>
        </w:pPrChange>
      </w:pPr>
    </w:p>
    <w:p w14:paraId="7BFBCF9A" w14:textId="352D6BE3" w:rsidR="00F2232B" w:rsidDel="006900CB" w:rsidRDefault="00F2232B">
      <w:pPr>
        <w:pStyle w:val="Heading3"/>
        <w:rPr>
          <w:del w:id="11885" w:author="Sayali Dev" w:date="2018-02-21T16:01:00Z"/>
          <w:rFonts w:ascii="Arial" w:hAnsi="Arial"/>
          <w:b w:val="0"/>
        </w:rPr>
        <w:pPrChange w:id="11886" w:author="Sayali Dev" w:date="2018-02-21T16:01:00Z">
          <w:pPr>
            <w:pStyle w:val="Figure"/>
            <w:numPr>
              <w:numId w:val="0"/>
            </w:numPr>
            <w:tabs>
              <w:tab w:val="clear" w:pos="1710"/>
            </w:tabs>
            <w:ind w:left="720" w:firstLine="0"/>
          </w:pPr>
        </w:pPrChange>
      </w:pPr>
      <w:del w:id="11887" w:author="Sayali Dev" w:date="2018-02-21T16:01:00Z">
        <w:r w:rsidDel="006900CB">
          <w:rPr>
            <w:noProof/>
          </w:rPr>
          <mc:AlternateContent>
            <mc:Choice Requires="wps">
              <w:drawing>
                <wp:anchor distT="0" distB="0" distL="114300" distR="114300" simplePos="0" relativeHeight="251695616" behindDoc="0" locked="0" layoutInCell="1" allowOverlap="1" wp14:anchorId="4E21CBD3" wp14:editId="01953E8A">
                  <wp:simplePos x="0" y="0"/>
                  <wp:positionH relativeFrom="column">
                    <wp:posOffset>4951730</wp:posOffset>
                  </wp:positionH>
                  <wp:positionV relativeFrom="paragraph">
                    <wp:posOffset>10160</wp:posOffset>
                  </wp:positionV>
                  <wp:extent cx="1610995" cy="467995"/>
                  <wp:effectExtent l="0" t="635" r="0" b="0"/>
                  <wp:wrapNone/>
                  <wp:docPr id="239" name="Text Box 9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995"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96341" w14:textId="77777777" w:rsidR="00CE5E77" w:rsidRPr="0037285E" w:rsidRDefault="00CE5E77" w:rsidP="00F2232B">
                              <w:pPr>
                                <w:rPr>
                                  <w:szCs w:val="18"/>
                                </w:rPr>
                              </w:pPr>
                              <w:r>
                                <w:rPr>
                                  <w:szCs w:val="18"/>
                                </w:rPr>
                                <w:t>Allows you to change the event 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21CBD3" id="Text Box 9200" o:spid="_x0000_s1044" type="#_x0000_t202" style="position:absolute;margin-left:389.9pt;margin-top:.8pt;width:126.85pt;height:36.8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LhgIAABw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" stroked="f">
                  <v:textbox>
                    <w:txbxContent>
                      <w:p w14:paraId="2A796341" w14:textId="77777777" w:rsidR="00CE5E77" w:rsidRPr="0037285E" w:rsidRDefault="00CE5E77" w:rsidP="00F2232B">
                        <w:pPr>
                          <w:rPr>
                            <w:szCs w:val="18"/>
                          </w:rPr>
                        </w:pPr>
                        <w:r>
                          <w:rPr>
                            <w:szCs w:val="18"/>
                          </w:rPr>
                          <w:t>Allows you to change the event status</w:t>
                        </w:r>
                      </w:p>
                    </w:txbxContent>
                  </v:textbox>
                </v:shape>
              </w:pict>
            </mc:Fallback>
          </mc:AlternateContent>
        </w:r>
      </w:del>
    </w:p>
    <w:p w14:paraId="06583F0F" w14:textId="14FCD860" w:rsidR="00F2232B" w:rsidDel="006900CB" w:rsidRDefault="00F2232B">
      <w:pPr>
        <w:pStyle w:val="Heading3"/>
        <w:rPr>
          <w:del w:id="11888" w:author="Sayali Dev" w:date="2018-02-21T16:01:00Z"/>
        </w:rPr>
      </w:pPr>
      <w:del w:id="11889" w:author="Sayali Dev" w:date="2018-02-21T16:01:00Z">
        <w:r w:rsidDel="006900CB">
          <w:br w:type="page"/>
        </w:r>
        <w:bookmarkStart w:id="11890" w:name="_Toc452993670"/>
        <w:r w:rsidDel="006900CB">
          <w:delText>Viewing or Adding Comments to an Event</w:delText>
        </w:r>
        <w:bookmarkEnd w:id="11890"/>
      </w:del>
    </w:p>
    <w:p w14:paraId="0277DC86" w14:textId="4305A654" w:rsidR="00F2232B" w:rsidDel="006900CB" w:rsidRDefault="00F2232B">
      <w:pPr>
        <w:pStyle w:val="Heading3"/>
        <w:rPr>
          <w:del w:id="11891" w:author="Sayali Dev" w:date="2018-02-21T16:01:00Z"/>
        </w:rPr>
        <w:pPrChange w:id="11892" w:author="Sayali Dev" w:date="2018-02-21T16:01:00Z">
          <w:pPr/>
        </w:pPrChange>
      </w:pPr>
    </w:p>
    <w:p w14:paraId="4B53AB63" w14:textId="4ACABAFC" w:rsidR="00F2232B" w:rsidDel="006900CB" w:rsidRDefault="00F2232B">
      <w:pPr>
        <w:pStyle w:val="Heading3"/>
        <w:rPr>
          <w:del w:id="11893" w:author="Sayali Dev" w:date="2018-02-21T16:01:00Z"/>
        </w:rPr>
        <w:pPrChange w:id="11894" w:author="Sayali Dev" w:date="2018-02-21T16:01:00Z">
          <w:pPr/>
        </w:pPrChange>
      </w:pPr>
      <w:del w:id="11895" w:author="Sayali Dev" w:date="2018-02-21T16:01:00Z">
        <w:r w:rsidDel="006900CB">
          <w:delText>To view comments associated with an event:</w:delText>
        </w:r>
      </w:del>
    </w:p>
    <w:p w14:paraId="63E2E356" w14:textId="5E74208C" w:rsidR="00F2232B" w:rsidDel="006900CB" w:rsidRDefault="00F2232B">
      <w:pPr>
        <w:pStyle w:val="Heading3"/>
        <w:rPr>
          <w:del w:id="11896" w:author="Sayali Dev" w:date="2018-02-21T16:01:00Z"/>
        </w:rPr>
        <w:pPrChange w:id="11897" w:author="Sayali Dev" w:date="2018-02-21T16:01:00Z">
          <w:pPr>
            <w:pStyle w:val="BodyText"/>
            <w:ind w:right="270"/>
          </w:pPr>
        </w:pPrChange>
      </w:pPr>
    </w:p>
    <w:p w14:paraId="12383A14" w14:textId="7CA8EC3E" w:rsidR="00F2232B" w:rsidDel="006900CB" w:rsidRDefault="00F2232B">
      <w:pPr>
        <w:pStyle w:val="Heading3"/>
        <w:rPr>
          <w:del w:id="11898" w:author="Sayali Dev" w:date="2018-02-21T16:01:00Z"/>
        </w:rPr>
        <w:pPrChange w:id="11899" w:author="Sayali Dev" w:date="2018-02-21T16:01:00Z">
          <w:pPr>
            <w:numPr>
              <w:numId w:val="51"/>
            </w:numPr>
            <w:ind w:left="720" w:hanging="360"/>
          </w:pPr>
        </w:pPrChange>
      </w:pPr>
      <w:del w:id="11900" w:author="Sayali Dev" w:date="2018-02-21T16:01:00Z">
        <w:r w:rsidDel="006900CB">
          <w:delText xml:space="preserve">In the </w:delText>
        </w:r>
        <w:r w:rsidRPr="008B0550" w:rsidDel="006900CB">
          <w:rPr>
            <w:b w:val="0"/>
          </w:rPr>
          <w:delText>Manage Events</w:delText>
        </w:r>
        <w:r w:rsidDel="006900CB">
          <w:delText xml:space="preserve"> window, click the </w:delText>
        </w:r>
        <w:r w:rsidDel="006900CB">
          <w:rPr>
            <w:b w:val="0"/>
          </w:rPr>
          <w:delText xml:space="preserve">Comments </w:delText>
        </w:r>
        <w:r w:rsidRPr="00370921" w:rsidDel="006900CB">
          <w:delText>icon</w:delText>
        </w:r>
        <w:r w:rsidDel="006900CB">
          <w:delText xml:space="preserve"> in the Comments column.</w:delText>
        </w:r>
        <w:r w:rsidDel="006900CB">
          <w:br/>
          <w:delText xml:space="preserve">The </w:delText>
        </w:r>
        <w:r w:rsidRPr="00AE2BF0" w:rsidDel="006900CB">
          <w:rPr>
            <w:b w:val="0"/>
          </w:rPr>
          <w:delText>Comments</w:delText>
        </w:r>
        <w:r w:rsidDel="006900CB">
          <w:delText xml:space="preserve"> window appears with previous comments displayed in </w:delText>
        </w:r>
        <w:r w:rsidRPr="00AE2BF0" w:rsidDel="006900CB">
          <w:rPr>
            <w:b w:val="0"/>
          </w:rPr>
          <w:delText>Comments History</w:delText>
        </w:r>
        <w:r w:rsidDel="006900CB">
          <w:delText xml:space="preserve"> area.</w:delText>
        </w:r>
      </w:del>
    </w:p>
    <w:p w14:paraId="1218D0F5" w14:textId="777BFBDC" w:rsidR="00F2232B" w:rsidDel="006900CB" w:rsidRDefault="00F2232B">
      <w:pPr>
        <w:pStyle w:val="Heading3"/>
        <w:rPr>
          <w:del w:id="11901" w:author="Sayali Dev" w:date="2018-02-21T16:01:00Z"/>
        </w:rPr>
        <w:pPrChange w:id="11902" w:author="Sayali Dev" w:date="2018-02-21T16:01:00Z">
          <w:pPr>
            <w:ind w:left="720"/>
          </w:pPr>
        </w:pPrChange>
      </w:pPr>
    </w:p>
    <w:p w14:paraId="5D15099D" w14:textId="6816EC95" w:rsidR="00F2232B" w:rsidDel="006900CB" w:rsidRDefault="00F2232B">
      <w:pPr>
        <w:pStyle w:val="Heading3"/>
        <w:rPr>
          <w:del w:id="11903" w:author="Sayali Dev" w:date="2018-02-21T16:01:00Z"/>
        </w:rPr>
        <w:pPrChange w:id="11904" w:author="Sayali Dev" w:date="2018-02-21T16:01:00Z">
          <w:pPr>
            <w:ind w:left="720"/>
          </w:pPr>
        </w:pPrChange>
      </w:pPr>
      <w:del w:id="11905" w:author="Sayali Dev" w:date="2018-02-21T16:01:00Z">
        <w:r w:rsidRPr="00D4324C" w:rsidDel="006900CB">
          <w:rPr>
            <w:noProof/>
          </w:rPr>
          <w:drawing>
            <wp:inline distT="0" distB="0" distL="0" distR="0" wp14:anchorId="558CE24A" wp14:editId="18D20688">
              <wp:extent cx="6184900" cy="2610485"/>
              <wp:effectExtent l="19050" t="19050" r="25400" b="1841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84900" cy="2610485"/>
                      </a:xfrm>
                      <a:prstGeom prst="rect">
                        <a:avLst/>
                      </a:prstGeom>
                      <a:noFill/>
                      <a:ln w="3175">
                        <a:solidFill>
                          <a:schemeClr val="tx1"/>
                        </a:solidFill>
                      </a:ln>
                    </pic:spPr>
                  </pic:pic>
                </a:graphicData>
              </a:graphic>
            </wp:inline>
          </w:drawing>
        </w:r>
      </w:del>
    </w:p>
    <w:p w14:paraId="0B1EB83C" w14:textId="03BB1EFA" w:rsidR="00F2232B" w:rsidDel="006900CB" w:rsidRDefault="00F2232B">
      <w:pPr>
        <w:pStyle w:val="Heading3"/>
        <w:rPr>
          <w:del w:id="11906" w:author="Sayali Dev" w:date="2018-02-21T16:01:00Z"/>
        </w:rPr>
        <w:pPrChange w:id="11907" w:author="Sayali Dev" w:date="2018-02-21T16:01:00Z">
          <w:pPr>
            <w:pStyle w:val="Figure"/>
            <w:tabs>
              <w:tab w:val="clear" w:pos="1710"/>
              <w:tab w:val="num" w:pos="1800"/>
            </w:tabs>
            <w:ind w:left="1152" w:hanging="432"/>
          </w:pPr>
        </w:pPrChange>
      </w:pPr>
      <w:del w:id="11908" w:author="Sayali Dev" w:date="2018-02-21T16:01:00Z">
        <w:r w:rsidDel="006900CB">
          <w:delText xml:space="preserve"> Comments window</w:delText>
        </w:r>
      </w:del>
    </w:p>
    <w:p w14:paraId="348E945D" w14:textId="3CA00030" w:rsidR="00F2232B" w:rsidDel="006900CB" w:rsidRDefault="00F2232B">
      <w:pPr>
        <w:pStyle w:val="Heading3"/>
        <w:rPr>
          <w:del w:id="11909" w:author="Sayali Dev" w:date="2018-02-21T16:01:00Z"/>
        </w:rPr>
        <w:pPrChange w:id="11910" w:author="Sayali Dev" w:date="2018-02-21T16:01:00Z">
          <w:pPr/>
        </w:pPrChange>
      </w:pPr>
    </w:p>
    <w:p w14:paraId="5CDE80F6" w14:textId="61340116" w:rsidR="00F2232B" w:rsidDel="006900CB" w:rsidRDefault="00F2232B">
      <w:pPr>
        <w:pStyle w:val="Heading3"/>
        <w:rPr>
          <w:del w:id="11911" w:author="Sayali Dev" w:date="2018-02-21T16:01:00Z"/>
        </w:rPr>
        <w:pPrChange w:id="11912" w:author="Sayali Dev" w:date="2018-02-21T16:01:00Z">
          <w:pPr/>
        </w:pPrChange>
      </w:pPr>
    </w:p>
    <w:p w14:paraId="5F063AA7" w14:textId="231A860E" w:rsidR="00F2232B" w:rsidDel="006900CB" w:rsidRDefault="00F2232B">
      <w:pPr>
        <w:pStyle w:val="Heading3"/>
        <w:rPr>
          <w:del w:id="11913" w:author="Sayali Dev" w:date="2018-02-21T16:01:00Z"/>
        </w:rPr>
        <w:pPrChange w:id="11914" w:author="Sayali Dev" w:date="2018-02-21T16:01:00Z">
          <w:pPr/>
        </w:pPrChange>
      </w:pPr>
    </w:p>
    <w:p w14:paraId="0D04F7FB" w14:textId="4B95917D" w:rsidR="00F2232B" w:rsidDel="006900CB" w:rsidRDefault="00F2232B">
      <w:pPr>
        <w:pStyle w:val="Heading3"/>
        <w:rPr>
          <w:del w:id="11915" w:author="Sayali Dev" w:date="2018-02-21T16:01:00Z"/>
        </w:rPr>
        <w:pPrChange w:id="11916" w:author="Sayali Dev" w:date="2018-02-21T16:01:00Z">
          <w:pPr/>
        </w:pPrChange>
      </w:pPr>
      <w:del w:id="11917" w:author="Sayali Dev" w:date="2018-02-21T16:01:00Z">
        <w:r w:rsidDel="006900CB">
          <w:delText xml:space="preserve"> To add comments associated with an event:</w:delText>
        </w:r>
      </w:del>
    </w:p>
    <w:p w14:paraId="12AA0D76" w14:textId="43FB5069" w:rsidR="00F2232B" w:rsidDel="006900CB" w:rsidRDefault="00F2232B">
      <w:pPr>
        <w:pStyle w:val="Heading3"/>
        <w:rPr>
          <w:del w:id="11918" w:author="Sayali Dev" w:date="2018-02-21T16:01:00Z"/>
        </w:rPr>
        <w:pPrChange w:id="11919" w:author="Sayali Dev" w:date="2018-02-21T16:01:00Z">
          <w:pPr/>
        </w:pPrChange>
      </w:pPr>
    </w:p>
    <w:p w14:paraId="20D320F7" w14:textId="64A94F6F" w:rsidR="00F2232B" w:rsidDel="006900CB" w:rsidRDefault="00F2232B">
      <w:pPr>
        <w:pStyle w:val="Heading3"/>
        <w:rPr>
          <w:del w:id="11920" w:author="Sayali Dev" w:date="2018-02-21T16:01:00Z"/>
        </w:rPr>
        <w:pPrChange w:id="11921" w:author="Sayali Dev" w:date="2018-02-21T16:01:00Z">
          <w:pPr>
            <w:numPr>
              <w:numId w:val="51"/>
            </w:numPr>
            <w:ind w:left="720" w:hanging="360"/>
          </w:pPr>
        </w:pPrChange>
      </w:pPr>
      <w:del w:id="11922" w:author="Sayali Dev" w:date="2018-02-21T16:01:00Z">
        <w:r w:rsidDel="006900CB">
          <w:delText xml:space="preserve">In the </w:delText>
        </w:r>
        <w:r w:rsidDel="006900CB">
          <w:rPr>
            <w:b w:val="0"/>
          </w:rPr>
          <w:delText>Comments</w:delText>
        </w:r>
        <w:r w:rsidDel="006900CB">
          <w:delText xml:space="preserve"> window, type your comments in </w:delText>
        </w:r>
        <w:r w:rsidRPr="00B95536" w:rsidDel="006900CB">
          <w:rPr>
            <w:b w:val="0"/>
          </w:rPr>
          <w:delText>Comments</w:delText>
        </w:r>
        <w:r w:rsidDel="006900CB">
          <w:delText xml:space="preserve">, and then click </w:delText>
        </w:r>
        <w:r w:rsidRPr="00B95536" w:rsidDel="006900CB">
          <w:rPr>
            <w:b w:val="0"/>
          </w:rPr>
          <w:delText>SUBMIT</w:delText>
        </w:r>
        <w:r w:rsidDel="006900CB">
          <w:delText>.</w:delText>
        </w:r>
        <w:r w:rsidDel="006900CB">
          <w:br/>
          <w:delText xml:space="preserve">Your comments are added to the </w:delText>
        </w:r>
        <w:r w:rsidRPr="00913B26" w:rsidDel="006900CB">
          <w:rPr>
            <w:b w:val="0"/>
          </w:rPr>
          <w:delText>Comments History</w:delText>
        </w:r>
        <w:r w:rsidDel="006900CB">
          <w:delText xml:space="preserve"> and the </w:delText>
        </w:r>
        <w:r w:rsidRPr="00B95536" w:rsidDel="006900CB">
          <w:rPr>
            <w:b w:val="0"/>
          </w:rPr>
          <w:delText>Comments</w:delText>
        </w:r>
        <w:r w:rsidDel="006900CB">
          <w:delText xml:space="preserve"> window closes.</w:delText>
        </w:r>
      </w:del>
    </w:p>
    <w:p w14:paraId="5EA466F1" w14:textId="4E593DB3" w:rsidR="00F2232B" w:rsidDel="006900CB" w:rsidRDefault="00F2232B">
      <w:pPr>
        <w:pStyle w:val="Heading3"/>
        <w:rPr>
          <w:del w:id="11923" w:author="Sayali Dev" w:date="2018-02-21T16:01:00Z"/>
        </w:rPr>
        <w:pPrChange w:id="11924" w:author="Sayali Dev" w:date="2018-02-21T16:01:00Z">
          <w:pPr>
            <w:ind w:left="720"/>
          </w:pPr>
        </w:pPrChange>
      </w:pPr>
    </w:p>
    <w:p w14:paraId="640E02C4" w14:textId="37D69AE0" w:rsidR="00F2232B" w:rsidDel="006900CB" w:rsidRDefault="00F2232B">
      <w:pPr>
        <w:pStyle w:val="Heading3"/>
        <w:rPr>
          <w:del w:id="11925" w:author="Sayali Dev" w:date="2018-02-21T16:01:00Z"/>
        </w:rPr>
      </w:pPr>
      <w:del w:id="11926" w:author="Sayali Dev" w:date="2018-02-21T16:01:00Z">
        <w:r w:rsidDel="006900CB">
          <w:br w:type="page"/>
        </w:r>
        <w:bookmarkStart w:id="11927" w:name="_Toc452993671"/>
        <w:r w:rsidRPr="00F412B8" w:rsidDel="006900CB">
          <w:delText xml:space="preserve">Adding an </w:delText>
        </w:r>
        <w:r w:rsidDel="006900CB">
          <w:delText xml:space="preserve">Action </w:delText>
        </w:r>
        <w:r w:rsidDel="006900CB">
          <w:rPr>
            <w:lang w:val="en-US"/>
          </w:rPr>
          <w:delText>for</w:delText>
        </w:r>
        <w:r w:rsidDel="006900CB">
          <w:delText xml:space="preserve"> an </w:delText>
        </w:r>
        <w:r w:rsidRPr="00F412B8" w:rsidDel="006900CB">
          <w:delText>Event</w:delText>
        </w:r>
        <w:bookmarkEnd w:id="11927"/>
        <w:r w:rsidRPr="00F412B8" w:rsidDel="006900CB">
          <w:delText xml:space="preserve"> </w:delText>
        </w:r>
      </w:del>
    </w:p>
    <w:p w14:paraId="088D0388" w14:textId="3F004A55" w:rsidR="00F2232B" w:rsidDel="006900CB" w:rsidRDefault="00F2232B">
      <w:pPr>
        <w:pStyle w:val="Heading3"/>
        <w:rPr>
          <w:del w:id="11928" w:author="Sayali Dev" w:date="2018-02-21T16:01:00Z"/>
        </w:rPr>
        <w:pPrChange w:id="11929" w:author="Sayali Dev" w:date="2018-02-21T16:01:00Z">
          <w:pPr/>
        </w:pPrChange>
      </w:pPr>
    </w:p>
    <w:p w14:paraId="24CD2238" w14:textId="03381295" w:rsidR="00F2232B" w:rsidDel="006900CB" w:rsidRDefault="00F2232B">
      <w:pPr>
        <w:pStyle w:val="Heading3"/>
        <w:rPr>
          <w:del w:id="11930" w:author="Sayali Dev" w:date="2018-02-21T16:01:00Z"/>
        </w:rPr>
        <w:pPrChange w:id="11931" w:author="Sayali Dev" w:date="2018-02-21T16:01:00Z">
          <w:pPr>
            <w:pStyle w:val="BodyText"/>
            <w:ind w:right="270"/>
          </w:pPr>
        </w:pPrChange>
      </w:pPr>
      <w:del w:id="11932" w:author="Sayali Dev" w:date="2018-02-21T16:01:00Z">
        <w:r w:rsidDel="006900CB">
          <w:delText xml:space="preserve">To add an action for an event in the </w:delText>
        </w:r>
        <w:r w:rsidRPr="00352B75" w:rsidDel="006900CB">
          <w:rPr>
            <w:b w:val="0"/>
          </w:rPr>
          <w:delText>Event/Action List</w:delText>
        </w:r>
        <w:r w:rsidDel="006900CB">
          <w:delText xml:space="preserve"> area:</w:delText>
        </w:r>
      </w:del>
    </w:p>
    <w:p w14:paraId="6CA67F74" w14:textId="192D889E" w:rsidR="00F2232B" w:rsidRPr="00F412B8" w:rsidDel="006900CB" w:rsidRDefault="00F2232B">
      <w:pPr>
        <w:pStyle w:val="Heading3"/>
        <w:rPr>
          <w:del w:id="11933" w:author="Sayali Dev" w:date="2018-02-21T16:01:00Z"/>
        </w:rPr>
        <w:pPrChange w:id="11934" w:author="Sayali Dev" w:date="2018-02-21T16:01:00Z">
          <w:pPr>
            <w:pStyle w:val="BodyText"/>
            <w:ind w:right="270"/>
          </w:pPr>
        </w:pPrChange>
      </w:pPr>
    </w:p>
    <w:p w14:paraId="4A747F6C" w14:textId="32E94FF3" w:rsidR="00F2232B" w:rsidDel="006900CB" w:rsidRDefault="00F2232B">
      <w:pPr>
        <w:pStyle w:val="Heading3"/>
        <w:rPr>
          <w:del w:id="11935" w:author="Sayali Dev" w:date="2018-02-21T16:01:00Z"/>
        </w:rPr>
        <w:pPrChange w:id="11936" w:author="Sayali Dev" w:date="2018-02-21T16:01:00Z">
          <w:pPr>
            <w:pStyle w:val="BodyText"/>
            <w:numPr>
              <w:numId w:val="50"/>
            </w:numPr>
            <w:ind w:left="720" w:right="270" w:hanging="360"/>
          </w:pPr>
        </w:pPrChange>
      </w:pPr>
      <w:del w:id="11937" w:author="Sayali Dev" w:date="2018-02-21T16:01:00Z">
        <w:r w:rsidDel="006900CB">
          <w:delText xml:space="preserve">In the of the </w:delText>
        </w:r>
        <w:r w:rsidRPr="00255157" w:rsidDel="006900CB">
          <w:rPr>
            <w:b w:val="0"/>
          </w:rPr>
          <w:delText>Actions</w:delText>
        </w:r>
        <w:r w:rsidDel="006900CB">
          <w:delText xml:space="preserve"> column, click the </w:delText>
        </w:r>
        <w:r w:rsidRPr="003E1EF0" w:rsidDel="006900CB">
          <w:rPr>
            <w:b w:val="0"/>
          </w:rPr>
          <w:delText>A</w:delText>
        </w:r>
        <w:r w:rsidRPr="00255157" w:rsidDel="006900CB">
          <w:rPr>
            <w:b w:val="0"/>
          </w:rPr>
          <w:delText>dd</w:delText>
        </w:r>
        <w:r w:rsidRPr="00255157" w:rsidDel="006900CB">
          <w:delText xml:space="preserve"> link</w:delText>
        </w:r>
        <w:r w:rsidDel="006900CB">
          <w:delText xml:space="preserve"> of the event for which you want to add an action. </w:delText>
        </w:r>
      </w:del>
    </w:p>
    <w:p w14:paraId="72493CDB" w14:textId="2716BF3B" w:rsidR="00F2232B" w:rsidDel="006900CB" w:rsidRDefault="00F2232B">
      <w:pPr>
        <w:pStyle w:val="Heading3"/>
        <w:rPr>
          <w:del w:id="11938" w:author="Sayali Dev" w:date="2018-02-21T16:01:00Z"/>
        </w:rPr>
        <w:pPrChange w:id="11939" w:author="Sayali Dev" w:date="2018-02-21T16:01:00Z">
          <w:pPr>
            <w:pStyle w:val="BodyText"/>
            <w:ind w:left="720" w:right="270"/>
          </w:pPr>
        </w:pPrChange>
      </w:pPr>
      <w:del w:id="11940" w:author="Sayali Dev" w:date="2018-02-21T16:01:00Z">
        <w:r w:rsidDel="006900CB">
          <w:delText xml:space="preserve">The </w:delText>
        </w:r>
        <w:r w:rsidRPr="0004609A" w:rsidDel="006900CB">
          <w:rPr>
            <w:b w:val="0"/>
          </w:rPr>
          <w:delText>Action</w:delText>
        </w:r>
        <w:r w:rsidDel="006900CB">
          <w:delText xml:space="preserve"> area appears.</w:delText>
        </w:r>
      </w:del>
    </w:p>
    <w:p w14:paraId="7EB0899A" w14:textId="2EB2FE65" w:rsidR="00F2232B" w:rsidDel="006900CB" w:rsidRDefault="00F2232B">
      <w:pPr>
        <w:pStyle w:val="Heading3"/>
        <w:rPr>
          <w:del w:id="11941" w:author="Sayali Dev" w:date="2018-02-21T16:01:00Z"/>
        </w:rPr>
        <w:pPrChange w:id="11942" w:author="Sayali Dev" w:date="2018-02-21T16:01:00Z">
          <w:pPr>
            <w:pStyle w:val="BodyText"/>
            <w:ind w:left="720" w:right="270"/>
          </w:pPr>
        </w:pPrChange>
      </w:pPr>
    </w:p>
    <w:p w14:paraId="559BD673" w14:textId="6C505DC2" w:rsidR="00F2232B" w:rsidDel="006900CB" w:rsidRDefault="00F2232B">
      <w:pPr>
        <w:pStyle w:val="Heading3"/>
        <w:rPr>
          <w:del w:id="11943" w:author="Sayali Dev" w:date="2018-02-21T16:01:00Z"/>
        </w:rPr>
        <w:pPrChange w:id="11944" w:author="Sayali Dev" w:date="2018-02-21T16:01:00Z">
          <w:pPr>
            <w:pStyle w:val="BodyText"/>
            <w:keepNext/>
            <w:ind w:left="720" w:right="270"/>
          </w:pPr>
        </w:pPrChange>
      </w:pPr>
      <w:del w:id="11945" w:author="Sayali Dev" w:date="2018-02-21T16:01:00Z">
        <w:r w:rsidRPr="00401B37" w:rsidDel="006900CB">
          <w:rPr>
            <w:noProof/>
          </w:rPr>
          <w:drawing>
            <wp:inline distT="0" distB="0" distL="0" distR="0" wp14:anchorId="4C513F96" wp14:editId="64012F76">
              <wp:extent cx="6035040" cy="1978660"/>
              <wp:effectExtent l="19050" t="19050" r="22860" b="2159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35040" cy="1978660"/>
                      </a:xfrm>
                      <a:prstGeom prst="rect">
                        <a:avLst/>
                      </a:prstGeom>
                      <a:noFill/>
                      <a:ln w="3175">
                        <a:solidFill>
                          <a:schemeClr val="tx1"/>
                        </a:solidFill>
                      </a:ln>
                    </pic:spPr>
                  </pic:pic>
                </a:graphicData>
              </a:graphic>
            </wp:inline>
          </w:drawing>
        </w:r>
      </w:del>
    </w:p>
    <w:p w14:paraId="567EDD35" w14:textId="7EB24B42" w:rsidR="00F2232B" w:rsidDel="006900CB" w:rsidRDefault="00F2232B">
      <w:pPr>
        <w:pStyle w:val="Heading3"/>
        <w:rPr>
          <w:del w:id="11946" w:author="Sayali Dev" w:date="2018-02-21T16:01:00Z"/>
        </w:rPr>
        <w:pPrChange w:id="11947" w:author="Sayali Dev" w:date="2018-02-21T16:01:00Z">
          <w:pPr>
            <w:pStyle w:val="Figure"/>
            <w:tabs>
              <w:tab w:val="clear" w:pos="1710"/>
              <w:tab w:val="num" w:pos="1800"/>
            </w:tabs>
            <w:ind w:left="1152" w:hanging="432"/>
          </w:pPr>
        </w:pPrChange>
      </w:pPr>
      <w:del w:id="11948" w:author="Sayali Dev" w:date="2018-02-21T16:01:00Z">
        <w:r w:rsidDel="006900CB">
          <w:delText xml:space="preserve"> Action area</w:delText>
        </w:r>
        <w:r w:rsidDel="006900CB">
          <w:br/>
        </w:r>
      </w:del>
    </w:p>
    <w:p w14:paraId="5BF91584" w14:textId="4D4D4F63" w:rsidR="00F2232B" w:rsidDel="006900CB" w:rsidRDefault="00F2232B">
      <w:pPr>
        <w:pStyle w:val="Heading3"/>
        <w:rPr>
          <w:del w:id="11949" w:author="Sayali Dev" w:date="2018-02-21T16:01:00Z"/>
        </w:rPr>
        <w:pPrChange w:id="11950" w:author="Sayali Dev" w:date="2018-02-21T16:01:00Z">
          <w:pPr>
            <w:pStyle w:val="BodyText"/>
            <w:numPr>
              <w:numId w:val="50"/>
            </w:numPr>
            <w:ind w:left="720" w:right="270" w:hanging="360"/>
          </w:pPr>
        </w:pPrChange>
      </w:pPr>
      <w:del w:id="11951" w:author="Sayali Dev" w:date="2018-02-21T16:01:00Z">
        <w:r w:rsidDel="006900CB">
          <w:delText xml:space="preserve">Enter appropriate information in each field. </w:delText>
        </w:r>
        <w:r w:rsidDel="006900CB">
          <w:rPr>
            <w:lang w:val="en-US"/>
          </w:rPr>
          <w:delText>F</w:delText>
        </w:r>
        <w:r w:rsidDel="006900CB">
          <w:delText>ollowing table lists each field and its description.</w:delText>
        </w:r>
      </w:del>
    </w:p>
    <w:p w14:paraId="7DBB4BEE" w14:textId="7DF17530" w:rsidR="00F2232B" w:rsidDel="006900CB" w:rsidRDefault="00F2232B">
      <w:pPr>
        <w:pStyle w:val="Heading3"/>
        <w:rPr>
          <w:del w:id="11952" w:author="Sayali Dev" w:date="2018-02-21T16:01:00Z"/>
        </w:rPr>
        <w:pPrChange w:id="11953" w:author="Sayali Dev" w:date="2018-02-21T16:01:00Z">
          <w:pPr>
            <w:pStyle w:val="BodyText"/>
            <w:ind w:left="720" w:right="270"/>
          </w:pPr>
        </w:pPrChange>
      </w:pPr>
      <w:del w:id="11954" w:author="Sayali Dev" w:date="2018-02-21T16:01:00Z">
        <w:r w:rsidRPr="006744E4" w:rsidDel="006900CB">
          <w:rPr>
            <w:b w:val="0"/>
          </w:rPr>
          <w:delText>Note:</w:delText>
        </w:r>
        <w:r w:rsidDel="006900CB">
          <w:rPr>
            <w:b w:val="0"/>
          </w:rPr>
          <w:delText xml:space="preserve"> </w:delText>
        </w:r>
        <w:r w:rsidRPr="006744E4" w:rsidDel="006900CB">
          <w:delText>Fields that are marked with the red asterisk (</w:delText>
        </w:r>
        <w:r w:rsidRPr="006744E4" w:rsidDel="006900CB">
          <w:rPr>
            <w:color w:val="FF0000"/>
          </w:rPr>
          <w:delText>*</w:delText>
        </w:r>
        <w:r w:rsidRPr="006744E4" w:rsidDel="006900CB">
          <w:delText>) are mandatory.</w:delText>
        </w:r>
      </w:del>
    </w:p>
    <w:p w14:paraId="155CE7A5" w14:textId="3329ACF2" w:rsidR="00F2232B" w:rsidDel="006900CB" w:rsidRDefault="00F2232B">
      <w:pPr>
        <w:pStyle w:val="Heading3"/>
        <w:rPr>
          <w:del w:id="11955" w:author="Sayali Dev" w:date="2018-02-21T16:01:00Z"/>
        </w:rPr>
        <w:pPrChange w:id="11956" w:author="Sayali Dev" w:date="2018-02-21T16:01:00Z">
          <w:pPr>
            <w:pStyle w:val="BodyText"/>
            <w:ind w:left="720" w:right="270"/>
          </w:pPr>
        </w:pPrChange>
      </w:pPr>
    </w:p>
    <w:p w14:paraId="282F53EC" w14:textId="32E9DB02" w:rsidR="00F2232B" w:rsidDel="006900CB" w:rsidRDefault="00F2232B">
      <w:pPr>
        <w:pStyle w:val="Heading3"/>
        <w:rPr>
          <w:del w:id="11957" w:author="Sayali Dev" w:date="2018-02-21T16:01:00Z"/>
        </w:rPr>
        <w:pPrChange w:id="11958" w:author="Sayali Dev" w:date="2018-02-21T16:01:00Z">
          <w:pPr>
            <w:pStyle w:val="Caption"/>
            <w:ind w:firstLine="720"/>
          </w:pPr>
        </w:pPrChange>
      </w:pPr>
      <w:del w:id="11959" w:author="Sayali Dev" w:date="2018-02-21T16:01:00Z">
        <w:r w:rsidDel="006900CB">
          <w:delText xml:space="preserve">Table </w:delText>
        </w:r>
        <w:r w:rsidR="00CE5E77" w:rsidDel="006900CB">
          <w:fldChar w:fldCharType="begin"/>
        </w:r>
        <w:r w:rsidR="00CE5E77" w:rsidDel="006900CB">
          <w:delInstrText xml:space="preserve"> SEQ Figure \* ARABIC </w:delInstrText>
        </w:r>
        <w:r w:rsidR="00CE5E77" w:rsidDel="006900CB">
          <w:fldChar w:fldCharType="separate"/>
        </w:r>
      </w:del>
      <w:del w:id="11960" w:author="Sayali Dev" w:date="2018-02-02T13:47:00Z">
        <w:r w:rsidDel="00EB76E3">
          <w:rPr>
            <w:noProof/>
          </w:rPr>
          <w:delText>71</w:delText>
        </w:r>
      </w:del>
      <w:del w:id="11961" w:author="Sayali Dev" w:date="2018-02-21T16:01:00Z">
        <w:r w:rsidR="00CE5E77" w:rsidDel="006900CB">
          <w:rPr>
            <w:noProof/>
          </w:rPr>
          <w:fldChar w:fldCharType="end"/>
        </w:r>
        <w:r w:rsidDel="006900CB">
          <w:delText>: Adding an action for an event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6900CB" w14:paraId="3A7BC186" w14:textId="124F74B0" w:rsidTr="00F2232B">
        <w:trPr>
          <w:cantSplit/>
          <w:trHeight w:val="288"/>
          <w:tblHeader/>
          <w:del w:id="11962" w:author="Sayali Dev" w:date="2018-02-21T16:01:00Z"/>
        </w:trPr>
        <w:tc>
          <w:tcPr>
            <w:tcW w:w="2790" w:type="dxa"/>
            <w:shd w:val="clear" w:color="auto" w:fill="BFBFBF"/>
            <w:vAlign w:val="center"/>
          </w:tcPr>
          <w:p w14:paraId="3AB35A4E" w14:textId="6740F433" w:rsidR="00F2232B" w:rsidRPr="007A152E" w:rsidDel="006900CB" w:rsidRDefault="00F2232B">
            <w:pPr>
              <w:pStyle w:val="Heading3"/>
              <w:rPr>
                <w:del w:id="11963" w:author="Sayali Dev" w:date="2018-02-21T16:01:00Z"/>
              </w:rPr>
              <w:pPrChange w:id="11964" w:author="Sayali Dev" w:date="2018-02-21T16:01:00Z">
                <w:pPr/>
              </w:pPrChange>
            </w:pPr>
            <w:del w:id="11965" w:author="Sayali Dev" w:date="2018-02-21T16:01:00Z">
              <w:r w:rsidDel="006900CB">
                <w:rPr>
                  <w:b w:val="0"/>
                </w:rPr>
                <w:delText>Field</w:delText>
              </w:r>
            </w:del>
          </w:p>
        </w:tc>
        <w:tc>
          <w:tcPr>
            <w:tcW w:w="7020" w:type="dxa"/>
            <w:shd w:val="clear" w:color="auto" w:fill="BFBFBF"/>
            <w:vAlign w:val="center"/>
          </w:tcPr>
          <w:p w14:paraId="0D9C2673" w14:textId="41E53C84" w:rsidR="00F2232B" w:rsidRPr="007A152E" w:rsidDel="006900CB" w:rsidRDefault="00F2232B">
            <w:pPr>
              <w:pStyle w:val="Heading3"/>
              <w:rPr>
                <w:del w:id="11966" w:author="Sayali Dev" w:date="2018-02-21T16:01:00Z"/>
              </w:rPr>
              <w:pPrChange w:id="11967" w:author="Sayali Dev" w:date="2018-02-21T16:01:00Z">
                <w:pPr/>
              </w:pPrChange>
            </w:pPr>
            <w:del w:id="11968" w:author="Sayali Dev" w:date="2018-02-21T16:01:00Z">
              <w:r w:rsidRPr="007A152E" w:rsidDel="006900CB">
                <w:rPr>
                  <w:b w:val="0"/>
                </w:rPr>
                <w:delText>Description</w:delText>
              </w:r>
            </w:del>
          </w:p>
        </w:tc>
      </w:tr>
      <w:tr w:rsidR="00F2232B" w:rsidDel="006900CB" w14:paraId="02EEEBCD" w14:textId="70D143A4" w:rsidTr="00F2232B">
        <w:trPr>
          <w:cantSplit/>
          <w:trHeight w:val="288"/>
          <w:del w:id="11969" w:author="Sayali Dev" w:date="2018-02-21T16:01:00Z"/>
        </w:trPr>
        <w:tc>
          <w:tcPr>
            <w:tcW w:w="2790" w:type="dxa"/>
            <w:vAlign w:val="center"/>
          </w:tcPr>
          <w:p w14:paraId="38BC10EA" w14:textId="713ECB38" w:rsidR="00F2232B" w:rsidRPr="007A152E" w:rsidDel="006900CB" w:rsidRDefault="00F2232B">
            <w:pPr>
              <w:pStyle w:val="Heading3"/>
              <w:rPr>
                <w:del w:id="11970" w:author="Sayali Dev" w:date="2018-02-21T16:01:00Z"/>
              </w:rPr>
              <w:pPrChange w:id="11971" w:author="Sayali Dev" w:date="2018-02-21T16:01:00Z">
                <w:pPr/>
              </w:pPrChange>
            </w:pPr>
            <w:del w:id="11972" w:author="Sayali Dev" w:date="2018-02-21T16:01:00Z">
              <w:r w:rsidDel="006900CB">
                <w:rPr>
                  <w:b w:val="0"/>
                </w:rPr>
                <w:delText>Action Type</w:delText>
              </w:r>
              <w:r w:rsidRPr="006744E4" w:rsidDel="006900CB">
                <w:rPr>
                  <w:color w:val="FF0000"/>
                </w:rPr>
                <w:delText>*</w:delText>
              </w:r>
            </w:del>
          </w:p>
        </w:tc>
        <w:tc>
          <w:tcPr>
            <w:tcW w:w="7020" w:type="dxa"/>
            <w:vAlign w:val="center"/>
          </w:tcPr>
          <w:p w14:paraId="21E1B5AE" w14:textId="11070461" w:rsidR="00F2232B" w:rsidDel="006900CB" w:rsidRDefault="00F2232B">
            <w:pPr>
              <w:pStyle w:val="Heading3"/>
              <w:rPr>
                <w:del w:id="11973" w:author="Sayali Dev" w:date="2018-02-21T16:01:00Z"/>
              </w:rPr>
              <w:pPrChange w:id="11974" w:author="Sayali Dev" w:date="2018-02-21T16:01:00Z">
                <w:pPr/>
              </w:pPrChange>
            </w:pPr>
            <w:del w:id="11975" w:author="Sayali Dev" w:date="2018-02-21T16:01:00Z">
              <w:r w:rsidDel="006900CB">
                <w:delText xml:space="preserve">Click the appropriate type of action. </w:delText>
              </w:r>
            </w:del>
          </w:p>
          <w:p w14:paraId="6B03916D" w14:textId="74AECBE7" w:rsidR="00F2232B" w:rsidDel="006900CB" w:rsidRDefault="00F2232B">
            <w:pPr>
              <w:pStyle w:val="Heading3"/>
              <w:rPr>
                <w:del w:id="11976" w:author="Sayali Dev" w:date="2018-02-21T16:01:00Z"/>
              </w:rPr>
              <w:pPrChange w:id="11977" w:author="Sayali Dev" w:date="2018-02-21T16:01:00Z">
                <w:pPr/>
              </w:pPrChange>
            </w:pPr>
            <w:del w:id="11978" w:author="Sayali Dev" w:date="2018-02-21T16:01:00Z">
              <w:r w:rsidRPr="00CA5764" w:rsidDel="006900CB">
                <w:rPr>
                  <w:b w:val="0"/>
                </w:rPr>
                <w:delText>Note:</w:delText>
              </w:r>
              <w:r w:rsidDel="006900CB">
                <w:delText xml:space="preserve"> The default action is </w:delText>
              </w:r>
              <w:r w:rsidRPr="00CA5764" w:rsidDel="006900CB">
                <w:rPr>
                  <w:b w:val="0"/>
                </w:rPr>
                <w:delText>E</w:delText>
              </w:r>
              <w:r w:rsidDel="006900CB">
                <w:rPr>
                  <w:b w:val="0"/>
                </w:rPr>
                <w:delText>MAIL</w:delText>
              </w:r>
              <w:r w:rsidDel="006900CB">
                <w:delText>.</w:delText>
              </w:r>
            </w:del>
          </w:p>
        </w:tc>
      </w:tr>
      <w:tr w:rsidR="00F2232B" w:rsidDel="006900CB" w14:paraId="157B5A5C" w14:textId="15B935E6" w:rsidTr="00F2232B">
        <w:trPr>
          <w:cantSplit/>
          <w:trHeight w:val="288"/>
          <w:del w:id="11979" w:author="Sayali Dev" w:date="2018-02-21T16:01:00Z"/>
        </w:trPr>
        <w:tc>
          <w:tcPr>
            <w:tcW w:w="2790" w:type="dxa"/>
            <w:vAlign w:val="center"/>
          </w:tcPr>
          <w:p w14:paraId="22D8CBDA" w14:textId="370D7EA4" w:rsidR="00F2232B" w:rsidRPr="007A152E" w:rsidDel="006900CB" w:rsidRDefault="00F2232B">
            <w:pPr>
              <w:pStyle w:val="Heading3"/>
              <w:rPr>
                <w:del w:id="11980" w:author="Sayali Dev" w:date="2018-02-21T16:01:00Z"/>
              </w:rPr>
              <w:pPrChange w:id="11981" w:author="Sayali Dev" w:date="2018-02-21T16:01:00Z">
                <w:pPr/>
              </w:pPrChange>
            </w:pPr>
            <w:del w:id="11982" w:author="Sayali Dev" w:date="2018-02-21T16:01:00Z">
              <w:r w:rsidRPr="003E1EF0" w:rsidDel="006900CB">
                <w:rPr>
                  <w:b w:val="0"/>
                </w:rPr>
                <w:delText>Action T</w:delText>
              </w:r>
              <w:r w:rsidDel="006900CB">
                <w:rPr>
                  <w:b w:val="0"/>
                </w:rPr>
                <w:delText>ime</w:delText>
              </w:r>
              <w:r w:rsidRPr="006744E4" w:rsidDel="006900CB">
                <w:rPr>
                  <w:color w:val="FF0000"/>
                </w:rPr>
                <w:delText>*</w:delText>
              </w:r>
            </w:del>
          </w:p>
        </w:tc>
        <w:tc>
          <w:tcPr>
            <w:tcW w:w="7020" w:type="dxa"/>
            <w:vAlign w:val="center"/>
          </w:tcPr>
          <w:p w14:paraId="72111C66" w14:textId="13D2B6BD" w:rsidR="00F2232B" w:rsidDel="006900CB" w:rsidRDefault="00F2232B">
            <w:pPr>
              <w:pStyle w:val="Heading3"/>
              <w:rPr>
                <w:del w:id="11983" w:author="Sayali Dev" w:date="2018-02-21T16:01:00Z"/>
              </w:rPr>
              <w:pPrChange w:id="11984" w:author="Sayali Dev" w:date="2018-02-21T16:01:00Z">
                <w:pPr/>
              </w:pPrChange>
            </w:pPr>
            <w:del w:id="11985" w:author="Sayali Dev" w:date="2018-02-21T16:01:00Z">
              <w:r w:rsidRPr="00D515B3" w:rsidDel="006900CB">
                <w:delText xml:space="preserve">Click the </w:delText>
              </w:r>
              <w:r w:rsidDel="006900CB">
                <w:delText>time when you want to perform the acti</w:delText>
              </w:r>
              <w:r w:rsidRPr="00D515B3" w:rsidDel="006900CB">
                <w:delText>on.</w:delText>
              </w:r>
            </w:del>
          </w:p>
        </w:tc>
      </w:tr>
      <w:tr w:rsidR="00F2232B" w:rsidDel="006900CB" w14:paraId="52939D18" w14:textId="5D56D63C" w:rsidTr="00F2232B">
        <w:trPr>
          <w:cantSplit/>
          <w:trHeight w:val="288"/>
          <w:del w:id="11986" w:author="Sayali Dev" w:date="2018-02-21T16:01:00Z"/>
        </w:trPr>
        <w:tc>
          <w:tcPr>
            <w:tcW w:w="2790" w:type="dxa"/>
            <w:vAlign w:val="center"/>
          </w:tcPr>
          <w:p w14:paraId="38464514" w14:textId="6185887D" w:rsidR="00F2232B" w:rsidRPr="006744E4" w:rsidDel="006900CB" w:rsidRDefault="00F2232B">
            <w:pPr>
              <w:pStyle w:val="Heading3"/>
              <w:rPr>
                <w:del w:id="11987" w:author="Sayali Dev" w:date="2018-02-21T16:01:00Z"/>
              </w:rPr>
              <w:pPrChange w:id="11988" w:author="Sayali Dev" w:date="2018-02-21T16:01:00Z">
                <w:pPr/>
              </w:pPrChange>
            </w:pPr>
            <w:del w:id="11989" w:author="Sayali Dev" w:date="2018-02-21T16:01:00Z">
              <w:r w:rsidRPr="003E1EF0" w:rsidDel="006900CB">
                <w:rPr>
                  <w:b w:val="0"/>
                </w:rPr>
                <w:delText xml:space="preserve">Action </w:delText>
              </w:r>
              <w:r w:rsidDel="006900CB">
                <w:rPr>
                  <w:b w:val="0"/>
                </w:rPr>
                <w:delText>For By Role</w:delText>
              </w:r>
            </w:del>
          </w:p>
        </w:tc>
        <w:tc>
          <w:tcPr>
            <w:tcW w:w="7020" w:type="dxa"/>
            <w:vAlign w:val="center"/>
          </w:tcPr>
          <w:p w14:paraId="7AD4D8F1" w14:textId="52608EE5" w:rsidR="00F2232B" w:rsidRPr="00164B9E" w:rsidDel="006900CB" w:rsidRDefault="00F2232B">
            <w:pPr>
              <w:pStyle w:val="Heading3"/>
              <w:rPr>
                <w:del w:id="11990" w:author="Sayali Dev" w:date="2018-02-21T16:01:00Z"/>
              </w:rPr>
              <w:pPrChange w:id="11991" w:author="Sayali Dev" w:date="2018-02-21T16:01:00Z">
                <w:pPr/>
              </w:pPrChange>
            </w:pPr>
            <w:del w:id="11992" w:author="Sayali Dev" w:date="2018-02-21T16:01:00Z">
              <w:r w:rsidRPr="00164B9E" w:rsidDel="006900CB">
                <w:delText>If you want to specify</w:delText>
              </w:r>
              <w:r w:rsidDel="006900CB">
                <w:delText xml:space="preserve"> to which CIRRASPEC</w:delText>
              </w:r>
              <w:r w:rsidRPr="00164B9E" w:rsidDel="006900CB">
                <w:delText xml:space="preserve"> user role(s) the action pertains, click on the field and select one or more roles.</w:delText>
              </w:r>
              <w:r w:rsidRPr="00164B9E" w:rsidDel="006900CB">
                <w:br/>
                <w:delText>All users with the specified role(s) will receive the e</w:delText>
              </w:r>
              <w:r w:rsidDel="006900CB">
                <w:delText>-</w:delText>
              </w:r>
              <w:r w:rsidRPr="00164B9E" w:rsidDel="006900CB">
                <w:delText xml:space="preserve">mail. </w:delText>
              </w:r>
            </w:del>
          </w:p>
        </w:tc>
      </w:tr>
      <w:tr w:rsidR="00F2232B" w:rsidDel="006900CB" w14:paraId="6B9E0E21" w14:textId="44B6B053" w:rsidTr="00F2232B">
        <w:trPr>
          <w:cantSplit/>
          <w:trHeight w:val="288"/>
          <w:del w:id="11993" w:author="Sayali Dev" w:date="2018-02-21T16:01:00Z"/>
        </w:trPr>
        <w:tc>
          <w:tcPr>
            <w:tcW w:w="2790" w:type="dxa"/>
            <w:vAlign w:val="center"/>
          </w:tcPr>
          <w:p w14:paraId="03FE9231" w14:textId="0EA1EA25" w:rsidR="00F2232B" w:rsidRPr="007A152E" w:rsidDel="006900CB" w:rsidRDefault="00F2232B">
            <w:pPr>
              <w:pStyle w:val="Heading3"/>
              <w:rPr>
                <w:del w:id="11994" w:author="Sayali Dev" w:date="2018-02-21T16:01:00Z"/>
              </w:rPr>
              <w:pPrChange w:id="11995" w:author="Sayali Dev" w:date="2018-02-21T16:01:00Z">
                <w:pPr/>
              </w:pPrChange>
            </w:pPr>
            <w:del w:id="11996" w:author="Sayali Dev" w:date="2018-02-21T16:01:00Z">
              <w:r w:rsidRPr="003E1EF0" w:rsidDel="006900CB">
                <w:rPr>
                  <w:b w:val="0"/>
                </w:rPr>
                <w:delText xml:space="preserve">Action </w:delText>
              </w:r>
              <w:r w:rsidDel="006900CB">
                <w:rPr>
                  <w:b w:val="0"/>
                </w:rPr>
                <w:delText xml:space="preserve">For </w:delText>
              </w:r>
            </w:del>
          </w:p>
        </w:tc>
        <w:tc>
          <w:tcPr>
            <w:tcW w:w="7020" w:type="dxa"/>
            <w:vAlign w:val="center"/>
          </w:tcPr>
          <w:p w14:paraId="583B0790" w14:textId="45395D22" w:rsidR="00F2232B" w:rsidRPr="00164B9E" w:rsidDel="006900CB" w:rsidRDefault="00F2232B">
            <w:pPr>
              <w:pStyle w:val="Heading3"/>
              <w:rPr>
                <w:del w:id="11997" w:author="Sayali Dev" w:date="2018-02-21T16:01:00Z"/>
              </w:rPr>
              <w:pPrChange w:id="11998" w:author="Sayali Dev" w:date="2018-02-21T16:01:00Z">
                <w:pPr/>
              </w:pPrChange>
            </w:pPr>
            <w:del w:id="11999" w:author="Sayali Dev" w:date="2018-02-21T16:01:00Z">
              <w:r w:rsidRPr="00164B9E" w:rsidDel="006900CB">
                <w:delText xml:space="preserve">If you want to specify the </w:delText>
              </w:r>
              <w:r w:rsidDel="006900CB">
                <w:delText>CIRRASPEC</w:delText>
              </w:r>
              <w:r w:rsidRPr="00164B9E" w:rsidDel="006900CB">
                <w:delText xml:space="preserve"> user(s) to whom the action pertains, click on the field and select one or more users.</w:delText>
              </w:r>
              <w:r w:rsidRPr="00164B9E" w:rsidDel="006900CB">
                <w:br/>
                <w:delText>The specified users will receive the e</w:delText>
              </w:r>
              <w:r w:rsidDel="006900CB">
                <w:delText>-</w:delText>
              </w:r>
              <w:r w:rsidRPr="00164B9E" w:rsidDel="006900CB">
                <w:delText>mail.</w:delText>
              </w:r>
            </w:del>
          </w:p>
        </w:tc>
      </w:tr>
      <w:tr w:rsidR="00F2232B" w:rsidDel="006900CB" w14:paraId="258C09E1" w14:textId="4E50B593" w:rsidTr="00F2232B">
        <w:trPr>
          <w:cantSplit/>
          <w:trHeight w:val="288"/>
          <w:del w:id="12000" w:author="Sayali Dev" w:date="2018-02-21T16:01:00Z"/>
        </w:trPr>
        <w:tc>
          <w:tcPr>
            <w:tcW w:w="2790" w:type="dxa"/>
            <w:vAlign w:val="center"/>
          </w:tcPr>
          <w:p w14:paraId="2990FAA1" w14:textId="2726BE28" w:rsidR="00F2232B" w:rsidRPr="007A152E" w:rsidDel="006900CB" w:rsidRDefault="00F2232B">
            <w:pPr>
              <w:pStyle w:val="Heading3"/>
              <w:rPr>
                <w:del w:id="12001" w:author="Sayali Dev" w:date="2018-02-21T16:01:00Z"/>
              </w:rPr>
              <w:pPrChange w:id="12002" w:author="Sayali Dev" w:date="2018-02-21T16:01:00Z">
                <w:pPr/>
              </w:pPrChange>
            </w:pPr>
            <w:del w:id="12003" w:author="Sayali Dev" w:date="2018-02-21T16:01:00Z">
              <w:r w:rsidRPr="00593B53" w:rsidDel="006900CB">
                <w:rPr>
                  <w:b w:val="0"/>
                </w:rPr>
                <w:delText>Subject</w:delText>
              </w:r>
              <w:r w:rsidRPr="006744E4" w:rsidDel="006900CB">
                <w:rPr>
                  <w:color w:val="FF0000"/>
                </w:rPr>
                <w:delText>*</w:delText>
              </w:r>
            </w:del>
          </w:p>
        </w:tc>
        <w:tc>
          <w:tcPr>
            <w:tcW w:w="7020" w:type="dxa"/>
            <w:vAlign w:val="center"/>
          </w:tcPr>
          <w:p w14:paraId="39EBC908" w14:textId="6F7749A2" w:rsidR="00F2232B" w:rsidRPr="008C41B0" w:rsidDel="006900CB" w:rsidRDefault="00F2232B">
            <w:pPr>
              <w:pStyle w:val="Heading3"/>
              <w:rPr>
                <w:del w:id="12004" w:author="Sayali Dev" w:date="2018-02-21T16:01:00Z"/>
              </w:rPr>
              <w:pPrChange w:id="12005" w:author="Sayali Dev" w:date="2018-02-21T16:01:00Z">
                <w:pPr/>
              </w:pPrChange>
            </w:pPr>
            <w:del w:id="12006" w:author="Sayali Dev" w:date="2018-02-21T16:01:00Z">
              <w:r w:rsidDel="006900CB">
                <w:delText xml:space="preserve">Type a subject for the e-mail. </w:delText>
              </w:r>
            </w:del>
          </w:p>
        </w:tc>
      </w:tr>
      <w:tr w:rsidR="00F2232B" w:rsidDel="006900CB" w14:paraId="39E6E70A" w14:textId="2EDD6A2F" w:rsidTr="00F2232B">
        <w:trPr>
          <w:cantSplit/>
          <w:trHeight w:val="371"/>
          <w:del w:id="12007" w:author="Sayali Dev" w:date="2018-02-21T16:01:00Z"/>
        </w:trPr>
        <w:tc>
          <w:tcPr>
            <w:tcW w:w="2790" w:type="dxa"/>
            <w:vAlign w:val="center"/>
          </w:tcPr>
          <w:p w14:paraId="0863CBA4" w14:textId="658E94EF" w:rsidR="00F2232B" w:rsidRPr="00593B53" w:rsidDel="006900CB" w:rsidRDefault="00F2232B">
            <w:pPr>
              <w:pStyle w:val="Heading3"/>
              <w:rPr>
                <w:del w:id="12008" w:author="Sayali Dev" w:date="2018-02-21T16:01:00Z"/>
              </w:rPr>
              <w:pPrChange w:id="12009" w:author="Sayali Dev" w:date="2018-02-21T16:01:00Z">
                <w:pPr/>
              </w:pPrChange>
            </w:pPr>
            <w:del w:id="12010" w:author="Sayali Dev" w:date="2018-02-21T16:01:00Z">
              <w:r w:rsidRPr="008343D2" w:rsidDel="006900CB">
                <w:rPr>
                  <w:b w:val="0"/>
                </w:rPr>
                <w:delText>Body</w:delText>
              </w:r>
              <w:r w:rsidRPr="006744E4" w:rsidDel="006900CB">
                <w:rPr>
                  <w:color w:val="FF0000"/>
                </w:rPr>
                <w:delText>*</w:delText>
              </w:r>
            </w:del>
          </w:p>
        </w:tc>
        <w:tc>
          <w:tcPr>
            <w:tcW w:w="7020" w:type="dxa"/>
            <w:vAlign w:val="center"/>
          </w:tcPr>
          <w:p w14:paraId="77881051" w14:textId="22519568" w:rsidR="00F2232B" w:rsidRPr="008C41B0" w:rsidDel="006900CB" w:rsidRDefault="00F2232B">
            <w:pPr>
              <w:pStyle w:val="Heading3"/>
              <w:rPr>
                <w:del w:id="12011" w:author="Sayali Dev" w:date="2018-02-21T16:01:00Z"/>
              </w:rPr>
              <w:pPrChange w:id="12012" w:author="Sayali Dev" w:date="2018-02-21T16:01:00Z">
                <w:pPr/>
              </w:pPrChange>
            </w:pPr>
            <w:del w:id="12013" w:author="Sayali Dev" w:date="2018-02-21T16:01:00Z">
              <w:r w:rsidDel="006900CB">
                <w:delText>Type the appropriate text for the e-mail message.</w:delText>
              </w:r>
            </w:del>
          </w:p>
        </w:tc>
      </w:tr>
      <w:tr w:rsidR="00F2232B" w:rsidDel="006900CB" w14:paraId="0F08AC25" w14:textId="3D012693" w:rsidTr="00F2232B">
        <w:trPr>
          <w:cantSplit/>
          <w:trHeight w:val="1343"/>
          <w:del w:id="12014" w:author="Sayali Dev" w:date="2018-02-21T16:01:00Z"/>
        </w:trPr>
        <w:tc>
          <w:tcPr>
            <w:tcW w:w="2790" w:type="dxa"/>
            <w:vAlign w:val="center"/>
          </w:tcPr>
          <w:p w14:paraId="6A3A4EF6" w14:textId="7F3F57C6" w:rsidR="00F2232B" w:rsidRPr="00A5028E" w:rsidDel="006900CB" w:rsidRDefault="00F2232B">
            <w:pPr>
              <w:pStyle w:val="Heading3"/>
              <w:rPr>
                <w:del w:id="12015" w:author="Sayali Dev" w:date="2018-02-21T16:01:00Z"/>
              </w:rPr>
              <w:pPrChange w:id="12016" w:author="Sayali Dev" w:date="2018-02-21T16:01:00Z">
                <w:pPr/>
              </w:pPrChange>
            </w:pPr>
            <w:del w:id="12017" w:author="Sayali Dev" w:date="2018-02-21T16:01:00Z">
              <w:r w:rsidRPr="00A5028E" w:rsidDel="006900CB">
                <w:rPr>
                  <w:b w:val="0"/>
                </w:rPr>
                <w:delText>External Contact</w:delText>
              </w:r>
            </w:del>
          </w:p>
        </w:tc>
        <w:tc>
          <w:tcPr>
            <w:tcW w:w="7020" w:type="dxa"/>
            <w:vAlign w:val="center"/>
          </w:tcPr>
          <w:p w14:paraId="59F41586" w14:textId="165C65A8" w:rsidR="00F2232B" w:rsidDel="006900CB" w:rsidRDefault="00F2232B">
            <w:pPr>
              <w:pStyle w:val="Heading3"/>
              <w:rPr>
                <w:del w:id="12018" w:author="Sayali Dev" w:date="2018-02-21T16:01:00Z"/>
              </w:rPr>
              <w:pPrChange w:id="12019" w:author="Sayali Dev" w:date="2018-02-21T16:01:00Z">
                <w:pPr>
                  <w:pStyle w:val="CommentText"/>
                </w:pPr>
              </w:pPrChange>
            </w:pPr>
            <w:del w:id="12020" w:author="Sayali Dev" w:date="2018-02-21T16:01:00Z">
              <w:r w:rsidRPr="00164B9E" w:rsidDel="006900CB">
                <w:delText>If you want to specify an external contact to which the action pertains, type one or more external e</w:delText>
              </w:r>
              <w:r w:rsidDel="006900CB">
                <w:delText>-</w:delText>
              </w:r>
              <w:r w:rsidRPr="00164B9E" w:rsidDel="006900CB">
                <w:delText>mail addresses.</w:delText>
              </w:r>
              <w:r w:rsidDel="006900CB">
                <w:br/>
              </w:r>
              <w:r w:rsidRPr="00164B9E" w:rsidDel="006900CB">
                <w:delText xml:space="preserve">The specified </w:delText>
              </w:r>
              <w:r w:rsidDel="006900CB">
                <w:delText xml:space="preserve">external </w:delText>
              </w:r>
              <w:r w:rsidRPr="00164B9E" w:rsidDel="006900CB">
                <w:delText>users will receive the e</w:delText>
              </w:r>
              <w:r w:rsidDel="006900CB">
                <w:delText>-</w:delText>
              </w:r>
              <w:r w:rsidRPr="00164B9E" w:rsidDel="006900CB">
                <w:delText>mail.</w:delText>
              </w:r>
              <w:r w:rsidRPr="00164B9E" w:rsidDel="006900CB">
                <w:br/>
              </w:r>
              <w:r w:rsidRPr="00164B9E" w:rsidDel="006900CB">
                <w:rPr>
                  <w:b w:val="0"/>
                </w:rPr>
                <w:delText>Note:</w:delText>
              </w:r>
              <w:r w:rsidRPr="00164B9E" w:rsidDel="006900CB">
                <w:delText xml:space="preserve"> </w:delText>
              </w:r>
            </w:del>
          </w:p>
          <w:p w14:paraId="03EA8D93" w14:textId="7C47C868" w:rsidR="00F2232B" w:rsidDel="006900CB" w:rsidRDefault="00F2232B">
            <w:pPr>
              <w:pStyle w:val="Heading3"/>
              <w:rPr>
                <w:del w:id="12021" w:author="Sayali Dev" w:date="2018-02-21T16:01:00Z"/>
              </w:rPr>
              <w:pPrChange w:id="12022" w:author="Sayali Dev" w:date="2018-02-21T16:01:00Z">
                <w:pPr>
                  <w:pStyle w:val="CommentText"/>
                  <w:numPr>
                    <w:numId w:val="77"/>
                  </w:numPr>
                  <w:ind w:left="720" w:hanging="360"/>
                </w:pPr>
              </w:pPrChange>
            </w:pPr>
            <w:del w:id="12023" w:author="Sayali Dev" w:date="2018-02-21T16:01:00Z">
              <w:r w:rsidRPr="00164B9E" w:rsidDel="006900CB">
                <w:delText xml:space="preserve">For </w:delText>
              </w:r>
              <w:r w:rsidDel="006900CB">
                <w:delText>multiple e-</w:delText>
              </w:r>
              <w:r w:rsidRPr="00164B9E" w:rsidDel="006900CB">
                <w:delText xml:space="preserve">mail addresses, you must separate the e-mail addresses with a comma. </w:delText>
              </w:r>
            </w:del>
          </w:p>
          <w:p w14:paraId="5845F659" w14:textId="4495AC56" w:rsidR="00F2232B" w:rsidRPr="00164B9E" w:rsidDel="006900CB" w:rsidRDefault="00F2232B">
            <w:pPr>
              <w:pStyle w:val="Heading3"/>
              <w:rPr>
                <w:del w:id="12024" w:author="Sayali Dev" w:date="2018-02-21T16:01:00Z"/>
              </w:rPr>
              <w:pPrChange w:id="12025" w:author="Sayali Dev" w:date="2018-02-21T16:01:00Z">
                <w:pPr>
                  <w:pStyle w:val="CommentText"/>
                  <w:numPr>
                    <w:numId w:val="77"/>
                  </w:numPr>
                  <w:ind w:left="720" w:hanging="360"/>
                </w:pPr>
              </w:pPrChange>
            </w:pPr>
            <w:del w:id="12026" w:author="Sayali Dev" w:date="2018-02-21T16:01:00Z">
              <w:r w:rsidDel="006900CB">
                <w:delText xml:space="preserve">You must complete </w:delText>
              </w:r>
              <w:r w:rsidRPr="00164B9E" w:rsidDel="006900CB">
                <w:delText xml:space="preserve">one </w:delText>
              </w:r>
              <w:r w:rsidDel="006900CB">
                <w:delText xml:space="preserve">of the following fields: </w:delText>
              </w:r>
              <w:r w:rsidRPr="00164B9E" w:rsidDel="006900CB">
                <w:rPr>
                  <w:b w:val="0"/>
                </w:rPr>
                <w:delText xml:space="preserve">Action </w:delText>
              </w:r>
              <w:r w:rsidDel="006900CB">
                <w:rPr>
                  <w:b w:val="0"/>
                </w:rPr>
                <w:delText xml:space="preserve">For </w:delText>
              </w:r>
              <w:r w:rsidRPr="00164B9E" w:rsidDel="006900CB">
                <w:rPr>
                  <w:b w:val="0"/>
                </w:rPr>
                <w:delText>By</w:delText>
              </w:r>
              <w:r w:rsidDel="006900CB">
                <w:rPr>
                  <w:b w:val="0"/>
                </w:rPr>
                <w:delText xml:space="preserve"> Role</w:delText>
              </w:r>
              <w:r w:rsidDel="006900CB">
                <w:delText xml:space="preserve"> or </w:delText>
              </w:r>
              <w:r w:rsidRPr="00164B9E" w:rsidDel="006900CB">
                <w:rPr>
                  <w:b w:val="0"/>
                </w:rPr>
                <w:delText>Action For</w:delText>
              </w:r>
              <w:r w:rsidDel="006900CB">
                <w:delText xml:space="preserve"> or </w:delText>
              </w:r>
              <w:r w:rsidRPr="00164B9E" w:rsidDel="006900CB">
                <w:rPr>
                  <w:b w:val="0"/>
                </w:rPr>
                <w:delText>External Contact</w:delText>
              </w:r>
              <w:r w:rsidDel="006900CB">
                <w:delText xml:space="preserve"> for the EMAIL action.</w:delText>
              </w:r>
              <w:r w:rsidRPr="00164B9E" w:rsidDel="006900CB">
                <w:br/>
              </w:r>
            </w:del>
          </w:p>
        </w:tc>
      </w:tr>
    </w:tbl>
    <w:p w14:paraId="5AC0CBED" w14:textId="7031AC3E" w:rsidR="00F2232B" w:rsidRPr="00683260" w:rsidDel="006900CB" w:rsidRDefault="00F2232B">
      <w:pPr>
        <w:pStyle w:val="Heading3"/>
        <w:rPr>
          <w:del w:id="12027" w:author="Sayali Dev" w:date="2018-02-21T16:01:00Z"/>
          <w:lang w:val="en-US"/>
        </w:rPr>
        <w:pPrChange w:id="12028" w:author="Sayali Dev" w:date="2018-02-21T16:01:00Z">
          <w:pPr>
            <w:pStyle w:val="BodyText"/>
            <w:ind w:right="270"/>
          </w:pPr>
        </w:pPrChange>
      </w:pPr>
    </w:p>
    <w:p w14:paraId="315C1DB0" w14:textId="2C414F71" w:rsidR="00F2232B" w:rsidDel="006900CB" w:rsidRDefault="00F2232B">
      <w:pPr>
        <w:pStyle w:val="Heading3"/>
        <w:rPr>
          <w:del w:id="12029" w:author="Sayali Dev" w:date="2018-02-21T16:01:00Z"/>
        </w:rPr>
        <w:pPrChange w:id="12030" w:author="Sayali Dev" w:date="2018-02-21T16:01:00Z">
          <w:pPr>
            <w:pStyle w:val="BodyText"/>
            <w:numPr>
              <w:numId w:val="50"/>
            </w:numPr>
            <w:ind w:left="720" w:right="270" w:hanging="360"/>
          </w:pPr>
        </w:pPrChange>
      </w:pPr>
      <w:del w:id="12031" w:author="Sayali Dev" w:date="2018-02-21T16:01:00Z">
        <w:r w:rsidDel="006900CB">
          <w:delText xml:space="preserve">Click </w:delText>
        </w:r>
        <w:r w:rsidRPr="007C6FA9" w:rsidDel="006900CB">
          <w:rPr>
            <w:b w:val="0"/>
          </w:rPr>
          <w:delText>SAVE</w:delText>
        </w:r>
        <w:r w:rsidDel="006900CB">
          <w:delText xml:space="preserve">. </w:delText>
        </w:r>
      </w:del>
    </w:p>
    <w:p w14:paraId="35EBB391" w14:textId="365F1CC8" w:rsidR="00F2232B" w:rsidDel="006900CB" w:rsidRDefault="00F2232B">
      <w:pPr>
        <w:pStyle w:val="Heading3"/>
        <w:rPr>
          <w:del w:id="12032" w:author="Sayali Dev" w:date="2018-02-21T16:01:00Z"/>
          <w:lang w:val="en-US"/>
        </w:rPr>
        <w:pPrChange w:id="12033" w:author="Sayali Dev" w:date="2018-02-21T16:01:00Z">
          <w:pPr>
            <w:pStyle w:val="BodyText"/>
            <w:ind w:left="720" w:right="270"/>
          </w:pPr>
        </w:pPrChange>
      </w:pPr>
      <w:del w:id="12034" w:author="Sayali Dev" w:date="2018-02-21T16:01:00Z">
        <w:r w:rsidRPr="00722E36" w:rsidDel="006900CB">
          <w:delText xml:space="preserve">The action is added </w:delText>
        </w:r>
        <w:r w:rsidDel="006900CB">
          <w:delText xml:space="preserve">to the </w:delText>
        </w:r>
        <w:r w:rsidRPr="00315C9D" w:rsidDel="006900CB">
          <w:rPr>
            <w:b w:val="0"/>
          </w:rPr>
          <w:delText>Actions</w:delText>
        </w:r>
        <w:r w:rsidDel="006900CB">
          <w:delText xml:space="preserve"> column for that event.</w:delText>
        </w:r>
        <w:r w:rsidDel="006900CB">
          <w:rPr>
            <w:lang w:val="en-US"/>
          </w:rPr>
          <w:delText xml:space="preserve">       </w:delText>
        </w:r>
      </w:del>
    </w:p>
    <w:p w14:paraId="2E549838" w14:textId="2A07B09E" w:rsidR="00F2232B" w:rsidDel="006900CB" w:rsidRDefault="00F2232B">
      <w:pPr>
        <w:pStyle w:val="Heading3"/>
        <w:rPr>
          <w:del w:id="12035" w:author="Sayali Dev" w:date="2018-02-21T16:01:00Z"/>
        </w:rPr>
      </w:pPr>
      <w:del w:id="12036" w:author="Sayali Dev" w:date="2018-02-21T16:01:00Z">
        <w:r w:rsidDel="006900CB">
          <w:rPr>
            <w:lang w:val="en-US"/>
          </w:rPr>
          <w:br w:type="page"/>
        </w:r>
        <w:bookmarkStart w:id="12037" w:name="_Toc452993672"/>
        <w:r w:rsidDel="006900CB">
          <w:delText xml:space="preserve">Viewing the Actions </w:delText>
        </w:r>
        <w:r w:rsidDel="006900CB">
          <w:rPr>
            <w:lang w:val="en-US"/>
          </w:rPr>
          <w:delText xml:space="preserve">Associated with </w:delText>
        </w:r>
        <w:r w:rsidDel="006900CB">
          <w:delText>an Event</w:delText>
        </w:r>
        <w:bookmarkEnd w:id="12037"/>
        <w:r w:rsidDel="006900CB">
          <w:delText xml:space="preserve"> </w:delText>
        </w:r>
      </w:del>
    </w:p>
    <w:p w14:paraId="7E606E50" w14:textId="0584A588" w:rsidR="00F2232B" w:rsidDel="006900CB" w:rsidRDefault="00F2232B">
      <w:pPr>
        <w:pStyle w:val="Heading3"/>
        <w:rPr>
          <w:del w:id="12038" w:author="Sayali Dev" w:date="2018-02-21T16:01:00Z"/>
        </w:rPr>
        <w:pPrChange w:id="12039" w:author="Sayali Dev" w:date="2018-02-21T16:01:00Z">
          <w:pPr>
            <w:pStyle w:val="BodyText"/>
            <w:ind w:right="270"/>
          </w:pPr>
        </w:pPrChange>
      </w:pPr>
    </w:p>
    <w:p w14:paraId="5474E853" w14:textId="78F46B6C" w:rsidR="00F2232B" w:rsidDel="006900CB" w:rsidRDefault="00F2232B">
      <w:pPr>
        <w:pStyle w:val="Heading3"/>
        <w:rPr>
          <w:del w:id="12040" w:author="Sayali Dev" w:date="2018-02-21T16:01:00Z"/>
        </w:rPr>
        <w:pPrChange w:id="12041" w:author="Sayali Dev" w:date="2018-02-21T16:01:00Z">
          <w:pPr>
            <w:pStyle w:val="BodyText"/>
            <w:ind w:right="270"/>
          </w:pPr>
        </w:pPrChange>
      </w:pPr>
      <w:del w:id="12042" w:author="Sayali Dev" w:date="2018-02-21T16:01:00Z">
        <w:r w:rsidDel="006900CB">
          <w:delText xml:space="preserve">To view the actions </w:delText>
        </w:r>
        <w:r w:rsidDel="006900CB">
          <w:rPr>
            <w:lang w:val="en-US"/>
          </w:rPr>
          <w:delText>associated with</w:delText>
        </w:r>
        <w:r w:rsidDel="006900CB">
          <w:delText xml:space="preserve"> an event in the </w:delText>
        </w:r>
        <w:r w:rsidRPr="00352B75" w:rsidDel="006900CB">
          <w:rPr>
            <w:b w:val="0"/>
          </w:rPr>
          <w:delText>Event/Action List</w:delText>
        </w:r>
        <w:r w:rsidDel="006900CB">
          <w:delText xml:space="preserve"> area:</w:delText>
        </w:r>
      </w:del>
    </w:p>
    <w:p w14:paraId="24019C55" w14:textId="53C9FC88" w:rsidR="00F2232B" w:rsidDel="006900CB" w:rsidRDefault="00F2232B">
      <w:pPr>
        <w:pStyle w:val="Heading3"/>
        <w:rPr>
          <w:del w:id="12043" w:author="Sayali Dev" w:date="2018-02-21T16:01:00Z"/>
        </w:rPr>
        <w:pPrChange w:id="12044" w:author="Sayali Dev" w:date="2018-02-21T16:01:00Z">
          <w:pPr>
            <w:pStyle w:val="BodyText"/>
            <w:ind w:right="270"/>
          </w:pPr>
        </w:pPrChange>
      </w:pPr>
    </w:p>
    <w:p w14:paraId="6CD73D19" w14:textId="7448D662" w:rsidR="00F2232B" w:rsidRPr="00203FB8" w:rsidDel="006900CB" w:rsidRDefault="00F2232B">
      <w:pPr>
        <w:pStyle w:val="Heading3"/>
        <w:rPr>
          <w:del w:id="12045" w:author="Sayali Dev" w:date="2018-02-21T16:01:00Z"/>
        </w:rPr>
        <w:pPrChange w:id="12046" w:author="Sayali Dev" w:date="2018-02-21T16:01:00Z">
          <w:pPr>
            <w:pStyle w:val="BodyText"/>
            <w:numPr>
              <w:numId w:val="51"/>
            </w:numPr>
            <w:ind w:left="720" w:right="270" w:hanging="360"/>
          </w:pPr>
        </w:pPrChange>
      </w:pPr>
      <w:del w:id="12047" w:author="Sayali Dev" w:date="2018-02-21T16:01:00Z">
        <w:r w:rsidDel="006900CB">
          <w:rPr>
            <w:noProof/>
          </w:rPr>
          <mc:AlternateContent>
            <mc:Choice Requires="wps">
              <w:drawing>
                <wp:anchor distT="0" distB="0" distL="114300" distR="114300" simplePos="0" relativeHeight="251687424" behindDoc="0" locked="0" layoutInCell="1" allowOverlap="1" wp14:anchorId="1C86B722" wp14:editId="772C5117">
                  <wp:simplePos x="0" y="0"/>
                  <wp:positionH relativeFrom="column">
                    <wp:posOffset>4537075</wp:posOffset>
                  </wp:positionH>
                  <wp:positionV relativeFrom="paragraph">
                    <wp:posOffset>262890</wp:posOffset>
                  </wp:positionV>
                  <wp:extent cx="1724025" cy="446405"/>
                  <wp:effectExtent l="3175" t="0" r="0" b="0"/>
                  <wp:wrapNone/>
                  <wp:docPr id="238" name="Text Box 9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4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0F58C3" w14:textId="77777777" w:rsidR="00CE5E77" w:rsidRPr="0037285E" w:rsidRDefault="00CE5E77" w:rsidP="00F2232B">
                              <w:pPr>
                                <w:rPr>
                                  <w:szCs w:val="18"/>
                                </w:rPr>
                              </w:pPr>
                              <w:r>
                                <w:rPr>
                                  <w:szCs w:val="18"/>
                                </w:rPr>
                                <w:t>Allows you to collapse the action row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86B722" id="Text Box 9207" o:spid="_x0000_s1045" type="#_x0000_t202" style="position:absolute;margin-left:357.25pt;margin-top:20.7pt;width:135.75pt;height:35.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" stroked="f">
                  <v:textbox>
                    <w:txbxContent>
                      <w:p w14:paraId="1D0F58C3" w14:textId="77777777" w:rsidR="00CE5E77" w:rsidRPr="0037285E" w:rsidRDefault="00CE5E77" w:rsidP="00F2232B">
                        <w:pPr>
                          <w:rPr>
                            <w:szCs w:val="18"/>
                          </w:rPr>
                        </w:pPr>
                        <w:r>
                          <w:rPr>
                            <w:szCs w:val="18"/>
                          </w:rPr>
                          <w:t>Allows you to collapse the action row</w:t>
                        </w:r>
                      </w:p>
                    </w:txbxContent>
                  </v:textbox>
                </v:shape>
              </w:pict>
            </mc:Fallback>
          </mc:AlternateContent>
        </w:r>
        <w:r w:rsidDel="006900CB">
          <w:rPr>
            <w:noProof/>
          </w:rPr>
          <mc:AlternateContent>
            <mc:Choice Requires="wps">
              <w:drawing>
                <wp:anchor distT="0" distB="0" distL="114300" distR="114300" simplePos="0" relativeHeight="251699712" behindDoc="0" locked="0" layoutInCell="1" allowOverlap="1" wp14:anchorId="7A2FD2F7" wp14:editId="17BD586D">
                  <wp:simplePos x="0" y="0"/>
                  <wp:positionH relativeFrom="column">
                    <wp:posOffset>3278505</wp:posOffset>
                  </wp:positionH>
                  <wp:positionV relativeFrom="paragraph">
                    <wp:posOffset>286385</wp:posOffset>
                  </wp:positionV>
                  <wp:extent cx="1256665" cy="422910"/>
                  <wp:effectExtent l="1905" t="635" r="0" b="0"/>
                  <wp:wrapNone/>
                  <wp:docPr id="237" name="Text Box 9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665" cy="422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5EA42" w14:textId="77777777" w:rsidR="00CE5E77" w:rsidRPr="0037285E" w:rsidRDefault="00CE5E77" w:rsidP="00F2232B">
                              <w:pPr>
                                <w:rPr>
                                  <w:szCs w:val="18"/>
                                </w:rPr>
                              </w:pPr>
                              <w:r>
                                <w:rPr>
                                  <w:szCs w:val="18"/>
                                </w:rPr>
                                <w:t>Allows you to view the actions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2FD2F7" id="Text Box 9204" o:spid="_x0000_s1046" type="#_x0000_t202" style="position:absolute;margin-left:258.15pt;margin-top:22.55pt;width:98.95pt;height:33.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" stroked="f">
                  <v:textbox>
                    <w:txbxContent>
                      <w:p w14:paraId="7F45EA42" w14:textId="77777777" w:rsidR="00CE5E77" w:rsidRPr="0037285E" w:rsidRDefault="00CE5E77" w:rsidP="00F2232B">
                        <w:pPr>
                          <w:rPr>
                            <w:szCs w:val="18"/>
                          </w:rPr>
                        </w:pPr>
                        <w:r>
                          <w:rPr>
                            <w:szCs w:val="18"/>
                          </w:rPr>
                          <w:t>Allows you to view the actions</w:t>
                        </w:r>
                      </w:p>
                    </w:txbxContent>
                  </v:textbox>
                </v:shape>
              </w:pict>
            </mc:Fallback>
          </mc:AlternateContent>
        </w:r>
        <w:r w:rsidDel="006900CB">
          <w:delText xml:space="preserve">In the </w:delText>
        </w:r>
        <w:r w:rsidRPr="00255157" w:rsidDel="006900CB">
          <w:rPr>
            <w:b w:val="0"/>
          </w:rPr>
          <w:delText>Actions</w:delText>
        </w:r>
        <w:r w:rsidDel="006900CB">
          <w:delText xml:space="preserve"> column, click the </w:delText>
        </w:r>
        <w:r w:rsidDel="006900CB">
          <w:rPr>
            <w:b w:val="0"/>
          </w:rPr>
          <w:delText xml:space="preserve">View </w:delText>
        </w:r>
        <w:r w:rsidRPr="00255157" w:rsidDel="006900CB">
          <w:delText>link</w:delText>
        </w:r>
        <w:r w:rsidDel="006900CB">
          <w:delText xml:space="preserve"> of the event for which you want to view an action. </w:delText>
        </w:r>
        <w:r w:rsidDel="006900CB">
          <w:br/>
        </w:r>
      </w:del>
    </w:p>
    <w:p w14:paraId="184FC838" w14:textId="29557320" w:rsidR="00F2232B" w:rsidDel="006900CB" w:rsidRDefault="00F2232B">
      <w:pPr>
        <w:pStyle w:val="Heading3"/>
        <w:rPr>
          <w:del w:id="12048" w:author="Sayali Dev" w:date="2018-02-21T16:01:00Z"/>
          <w:lang w:val="en-US"/>
        </w:rPr>
        <w:pPrChange w:id="12049" w:author="Sayali Dev" w:date="2018-02-21T16:01:00Z">
          <w:pPr>
            <w:pStyle w:val="BodyText"/>
            <w:ind w:right="270"/>
          </w:pPr>
        </w:pPrChange>
      </w:pPr>
    </w:p>
    <w:p w14:paraId="47C0C19E" w14:textId="6437F798" w:rsidR="00F2232B" w:rsidDel="006900CB" w:rsidRDefault="00F2232B">
      <w:pPr>
        <w:pStyle w:val="Heading3"/>
        <w:rPr>
          <w:del w:id="12050" w:author="Sayali Dev" w:date="2018-02-21T16:01:00Z"/>
          <w:lang w:val="en-US"/>
        </w:rPr>
        <w:pPrChange w:id="12051" w:author="Sayali Dev" w:date="2018-02-21T16:01:00Z">
          <w:pPr>
            <w:pStyle w:val="BodyText"/>
            <w:ind w:right="270"/>
          </w:pPr>
        </w:pPrChange>
      </w:pPr>
      <w:del w:id="12052" w:author="Sayali Dev" w:date="2018-02-21T16:01:00Z">
        <w:r w:rsidDel="006900CB">
          <w:rPr>
            <w:noProof/>
          </w:rPr>
          <mc:AlternateContent>
            <mc:Choice Requires="wps">
              <w:drawing>
                <wp:anchor distT="0" distB="0" distL="114300" distR="114300" simplePos="0" relativeHeight="251701760" behindDoc="0" locked="0" layoutInCell="1" allowOverlap="1" wp14:anchorId="55F60977" wp14:editId="5AD5F917">
                  <wp:simplePos x="0" y="0"/>
                  <wp:positionH relativeFrom="column">
                    <wp:posOffset>5528310</wp:posOffset>
                  </wp:positionH>
                  <wp:positionV relativeFrom="line">
                    <wp:posOffset>64770</wp:posOffset>
                  </wp:positionV>
                  <wp:extent cx="165735" cy="1597025"/>
                  <wp:effectExtent l="13335" t="7620" r="59055" b="24130"/>
                  <wp:wrapNone/>
                  <wp:docPr id="236" name="Line 9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 cy="1597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A4AFCD" id="Line 9206"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35.3pt,5.1pt" to="448.35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">
                  <v:stroke endarrow="block"/>
                  <w10:wrap anchory="line"/>
                </v:line>
              </w:pict>
            </mc:Fallback>
          </mc:AlternateContent>
        </w:r>
      </w:del>
    </w:p>
    <w:p w14:paraId="48D0A9DB" w14:textId="059D9766" w:rsidR="00F2232B" w:rsidDel="006900CB" w:rsidRDefault="00F2232B">
      <w:pPr>
        <w:pStyle w:val="Heading3"/>
        <w:rPr>
          <w:del w:id="12053" w:author="Sayali Dev" w:date="2018-02-21T16:01:00Z"/>
          <w:lang w:val="en-US"/>
        </w:rPr>
        <w:pPrChange w:id="12054" w:author="Sayali Dev" w:date="2018-02-21T16:01:00Z">
          <w:pPr>
            <w:pStyle w:val="BodyText"/>
            <w:ind w:right="270"/>
          </w:pPr>
        </w:pPrChange>
      </w:pPr>
      <w:del w:id="12055" w:author="Sayali Dev" w:date="2018-02-21T16:01:00Z">
        <w:r w:rsidDel="006900CB">
          <w:rPr>
            <w:noProof/>
          </w:rPr>
          <mc:AlternateContent>
            <mc:Choice Requires="wps">
              <w:drawing>
                <wp:anchor distT="0" distB="0" distL="114300" distR="114300" simplePos="0" relativeHeight="251700736" behindDoc="0" locked="0" layoutInCell="1" allowOverlap="1" wp14:anchorId="5DC1BF8B" wp14:editId="6CDE2FAE">
                  <wp:simplePos x="0" y="0"/>
                  <wp:positionH relativeFrom="column">
                    <wp:posOffset>3932555</wp:posOffset>
                  </wp:positionH>
                  <wp:positionV relativeFrom="line">
                    <wp:posOffset>71755</wp:posOffset>
                  </wp:positionV>
                  <wp:extent cx="718820" cy="1249045"/>
                  <wp:effectExtent l="8255" t="5080" r="53975" b="41275"/>
                  <wp:wrapNone/>
                  <wp:docPr id="235" name="Line 9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8820" cy="1249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9504F" id="Line 920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09.65pt,5.65pt" to="366.2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D4eMgIAAFQ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">
                  <v:stroke endarrow="block"/>
                  <w10:wrap anchory="line"/>
                </v:line>
              </w:pict>
            </mc:Fallback>
          </mc:AlternateContent>
        </w:r>
      </w:del>
    </w:p>
    <w:p w14:paraId="08112023" w14:textId="240D101D" w:rsidR="00F2232B" w:rsidDel="006900CB" w:rsidRDefault="00F2232B">
      <w:pPr>
        <w:pStyle w:val="Heading3"/>
        <w:rPr>
          <w:del w:id="12056" w:author="Sayali Dev" w:date="2018-02-21T16:01:00Z"/>
        </w:rPr>
        <w:pPrChange w:id="12057" w:author="Sayali Dev" w:date="2018-02-21T16:01:00Z">
          <w:pPr>
            <w:pStyle w:val="BodyText"/>
            <w:ind w:left="720" w:right="270"/>
          </w:pPr>
        </w:pPrChange>
      </w:pPr>
      <w:del w:id="12058" w:author="Sayali Dev" w:date="2018-02-21T16:01:00Z">
        <w:r w:rsidDel="006900CB">
          <w:rPr>
            <w:noProof/>
          </w:rPr>
          <mc:AlternateContent>
            <mc:Choice Requires="wps">
              <w:drawing>
                <wp:anchor distT="0" distB="0" distL="114300" distR="114300" simplePos="0" relativeHeight="251697664" behindDoc="0" locked="0" layoutInCell="1" allowOverlap="1" wp14:anchorId="22D80D8A" wp14:editId="558C2D31">
                  <wp:simplePos x="0" y="0"/>
                  <wp:positionH relativeFrom="column">
                    <wp:posOffset>-251460</wp:posOffset>
                  </wp:positionH>
                  <wp:positionV relativeFrom="paragraph">
                    <wp:posOffset>963930</wp:posOffset>
                  </wp:positionV>
                  <wp:extent cx="653415" cy="457200"/>
                  <wp:effectExtent l="0" t="1905" r="0" b="0"/>
                  <wp:wrapNone/>
                  <wp:docPr id="234" name="Text Box 9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4074D" w14:textId="77777777" w:rsidR="00CE5E77" w:rsidRPr="001568DA" w:rsidRDefault="00CE5E77" w:rsidP="00F2232B">
                              <w:pPr>
                                <w:rPr>
                                  <w:szCs w:val="18"/>
                                </w:rPr>
                              </w:pPr>
                              <w:r>
                                <w:rPr>
                                  <w:szCs w:val="18"/>
                                </w:rPr>
                                <w:t>Action row</w:t>
                              </w:r>
                            </w:p>
                            <w:p w14:paraId="24B90345" w14:textId="77777777" w:rsidR="00CE5E77" w:rsidRPr="0037285E" w:rsidRDefault="00CE5E77" w:rsidP="00F2232B">
                              <w:pPr>
                                <w:rPr>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D80D8A" id="Text Box 9202" o:spid="_x0000_s1047" type="#_x0000_t202" style="position:absolute;margin-left:-19.8pt;margin-top:75.9pt;width:51.45pt;height:3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KohwIAABs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" stroked="f">
                  <v:textbox>
                    <w:txbxContent>
                      <w:p w14:paraId="79A4074D" w14:textId="77777777" w:rsidR="00CE5E77" w:rsidRPr="001568DA" w:rsidRDefault="00CE5E77" w:rsidP="00F2232B">
                        <w:pPr>
                          <w:rPr>
                            <w:szCs w:val="18"/>
                          </w:rPr>
                        </w:pPr>
                        <w:r>
                          <w:rPr>
                            <w:szCs w:val="18"/>
                          </w:rPr>
                          <w:t>Action row</w:t>
                        </w:r>
                      </w:p>
                      <w:p w14:paraId="24B90345" w14:textId="77777777" w:rsidR="00CE5E77" w:rsidRPr="0037285E" w:rsidRDefault="00CE5E77" w:rsidP="00F2232B">
                        <w:pPr>
                          <w:rPr>
                            <w:szCs w:val="18"/>
                          </w:rPr>
                        </w:pPr>
                      </w:p>
                    </w:txbxContent>
                  </v:textbox>
                </v:shape>
              </w:pict>
            </mc:Fallback>
          </mc:AlternateContent>
        </w:r>
        <w:r w:rsidDel="006900CB">
          <w:rPr>
            <w:noProof/>
          </w:rPr>
          <mc:AlternateContent>
            <mc:Choice Requires="wps">
              <w:drawing>
                <wp:anchor distT="0" distB="0" distL="114300" distR="114300" simplePos="0" relativeHeight="251698688" behindDoc="0" locked="0" layoutInCell="1" allowOverlap="1" wp14:anchorId="7DAE8444" wp14:editId="2B15323F">
                  <wp:simplePos x="0" y="0"/>
                  <wp:positionH relativeFrom="column">
                    <wp:posOffset>412115</wp:posOffset>
                  </wp:positionH>
                  <wp:positionV relativeFrom="line">
                    <wp:posOffset>1186180</wp:posOffset>
                  </wp:positionV>
                  <wp:extent cx="288925" cy="0"/>
                  <wp:effectExtent l="12065" t="52705" r="22860" b="61595"/>
                  <wp:wrapNone/>
                  <wp:docPr id="233" name="Line 9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89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D4F6E" id="Line 9203" o:spid="_x0000_s1026" style="position:absolute;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2.45pt,93.4pt" to="55.2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">
                  <v:stroke endarrow="block"/>
                  <w10:wrap anchory="line"/>
                </v:line>
              </w:pict>
            </mc:Fallback>
          </mc:AlternateContent>
        </w:r>
        <w:r w:rsidRPr="00FB106B" w:rsidDel="006900CB">
          <w:rPr>
            <w:noProof/>
          </w:rPr>
          <w:delText xml:space="preserve"> </w:delText>
        </w:r>
        <w:r w:rsidRPr="00FB106B" w:rsidDel="006900CB">
          <w:rPr>
            <w:noProof/>
          </w:rPr>
          <w:drawing>
            <wp:inline distT="0" distB="0" distL="0" distR="0" wp14:anchorId="67355302" wp14:editId="03BE4F71">
              <wp:extent cx="5885180" cy="1737360"/>
              <wp:effectExtent l="19050" t="19050" r="20320" b="1524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85180" cy="1737360"/>
                      </a:xfrm>
                      <a:prstGeom prst="rect">
                        <a:avLst/>
                      </a:prstGeom>
                      <a:noFill/>
                      <a:ln w="3175">
                        <a:solidFill>
                          <a:schemeClr val="tx1"/>
                        </a:solidFill>
                      </a:ln>
                    </pic:spPr>
                  </pic:pic>
                </a:graphicData>
              </a:graphic>
            </wp:inline>
          </w:drawing>
        </w:r>
      </w:del>
    </w:p>
    <w:p w14:paraId="140A8F92" w14:textId="54DA853C" w:rsidR="00F2232B" w:rsidDel="006900CB" w:rsidRDefault="00F2232B">
      <w:pPr>
        <w:pStyle w:val="Heading3"/>
        <w:rPr>
          <w:del w:id="12059" w:author="Sayali Dev" w:date="2018-02-21T16:01:00Z"/>
        </w:rPr>
        <w:pPrChange w:id="12060" w:author="Sayali Dev" w:date="2018-02-21T16:01:00Z">
          <w:pPr>
            <w:pStyle w:val="Figure"/>
            <w:tabs>
              <w:tab w:val="clear" w:pos="1710"/>
              <w:tab w:val="num" w:pos="1800"/>
            </w:tabs>
            <w:ind w:left="1152" w:hanging="432"/>
          </w:pPr>
        </w:pPrChange>
      </w:pPr>
      <w:del w:id="12061" w:author="Sayali Dev" w:date="2018-02-21T16:01:00Z">
        <w:r w:rsidDel="006900CB">
          <w:delText xml:space="preserve"> Action row</w:delText>
        </w:r>
      </w:del>
    </w:p>
    <w:p w14:paraId="743297FF" w14:textId="5E36342C" w:rsidR="00F2232B" w:rsidDel="006900CB" w:rsidRDefault="00F2232B">
      <w:pPr>
        <w:pStyle w:val="Heading3"/>
        <w:rPr>
          <w:del w:id="12062" w:author="Sayali Dev" w:date="2018-02-21T16:01:00Z"/>
        </w:rPr>
        <w:pPrChange w:id="12063" w:author="Sayali Dev" w:date="2018-02-21T16:01:00Z">
          <w:pPr>
            <w:pStyle w:val="Caption"/>
            <w:ind w:firstLine="720"/>
          </w:pPr>
        </w:pPrChange>
      </w:pPr>
    </w:p>
    <w:p w14:paraId="53FE082C" w14:textId="607C72F8" w:rsidR="00F2232B" w:rsidDel="006900CB" w:rsidRDefault="00F2232B">
      <w:pPr>
        <w:pStyle w:val="Heading3"/>
        <w:rPr>
          <w:del w:id="12064" w:author="Sayali Dev" w:date="2018-02-21T16:01:00Z"/>
        </w:rPr>
        <w:pPrChange w:id="12065" w:author="Sayali Dev" w:date="2018-02-21T16:01:00Z">
          <w:pPr>
            <w:pStyle w:val="Caption"/>
            <w:ind w:firstLine="720"/>
          </w:pPr>
        </w:pPrChange>
      </w:pPr>
    </w:p>
    <w:p w14:paraId="538C679C" w14:textId="6B4C07F3" w:rsidR="00F2232B" w:rsidDel="006900CB" w:rsidRDefault="00F2232B">
      <w:pPr>
        <w:pStyle w:val="Heading3"/>
        <w:rPr>
          <w:del w:id="12066" w:author="Sayali Dev" w:date="2018-02-21T16:01:00Z"/>
        </w:rPr>
        <w:pPrChange w:id="12067" w:author="Sayali Dev" w:date="2018-02-21T16:01:00Z">
          <w:pPr>
            <w:ind w:left="720"/>
          </w:pPr>
        </w:pPrChange>
      </w:pPr>
      <w:del w:id="12068" w:author="Sayali Dev" w:date="2018-02-21T16:01:00Z">
        <w:r w:rsidDel="006900CB">
          <w:delText xml:space="preserve">The action row appears below the event and displays the action details. </w:delText>
        </w:r>
        <w:r w:rsidDel="006900CB">
          <w:br/>
        </w:r>
        <w:r w:rsidRPr="00B25F4E" w:rsidDel="006900CB">
          <w:rPr>
            <w:b w:val="0"/>
          </w:rPr>
          <w:delText>Note:</w:delText>
        </w:r>
        <w:r w:rsidDel="006900CB">
          <w:delText xml:space="preserve"> To collapse the action row, in the upper-right corner of the action row header, click the arrow icon.</w:delText>
        </w:r>
      </w:del>
    </w:p>
    <w:p w14:paraId="4C6FAD87" w14:textId="5ED9D5EF" w:rsidR="00F2232B" w:rsidDel="006900CB" w:rsidRDefault="00F2232B">
      <w:pPr>
        <w:pStyle w:val="Heading3"/>
        <w:rPr>
          <w:del w:id="12069" w:author="Sayali Dev" w:date="2018-02-21T16:01:00Z"/>
        </w:rPr>
        <w:pPrChange w:id="12070" w:author="Sayali Dev" w:date="2018-02-21T16:01:00Z">
          <w:pPr>
            <w:ind w:left="720"/>
          </w:pPr>
        </w:pPrChange>
      </w:pPr>
    </w:p>
    <w:p w14:paraId="7360F66C" w14:textId="65F117F3" w:rsidR="00F2232B" w:rsidDel="0093088F" w:rsidRDefault="00F2232B">
      <w:pPr>
        <w:pStyle w:val="Heading3"/>
        <w:rPr>
          <w:del w:id="12071" w:author="Sayali Dev" w:date="2018-02-15T18:44:00Z"/>
        </w:rPr>
        <w:pPrChange w:id="12072" w:author="Sayali Dev" w:date="2018-02-21T16:01:00Z">
          <w:pPr>
            <w:pStyle w:val="Heading2"/>
          </w:pPr>
        </w:pPrChange>
      </w:pPr>
      <w:del w:id="12073" w:author="Sayali Dev" w:date="2018-02-21T16:01:00Z">
        <w:r w:rsidDel="006900CB">
          <w:br w:type="page"/>
        </w:r>
      </w:del>
      <w:bookmarkStart w:id="12074" w:name="_Common_File_Upload_3"/>
      <w:bookmarkStart w:id="12075" w:name="_Common_File_Upload_2"/>
      <w:bookmarkStart w:id="12076" w:name="_Common_File_Upload_1"/>
      <w:bookmarkStart w:id="12077" w:name="_Common_File_Upload"/>
      <w:bookmarkStart w:id="12078" w:name="CommonFileUpload"/>
      <w:bookmarkStart w:id="12079" w:name="_Toc282093998"/>
      <w:bookmarkStart w:id="12080" w:name="_Toc452993673"/>
      <w:bookmarkEnd w:id="12074"/>
      <w:bookmarkEnd w:id="12075"/>
      <w:bookmarkEnd w:id="12076"/>
      <w:bookmarkEnd w:id="12077"/>
      <w:bookmarkEnd w:id="12078"/>
      <w:del w:id="12081" w:author="Sayali Dev" w:date="2018-02-15T18:44:00Z">
        <w:r w:rsidDel="0093088F">
          <w:delText>Common File Upload</w:delText>
        </w:r>
        <w:bookmarkEnd w:id="12079"/>
        <w:bookmarkEnd w:id="12080"/>
      </w:del>
    </w:p>
    <w:p w14:paraId="69DA7A07" w14:textId="3FE500E3" w:rsidR="00F2232B" w:rsidDel="0093088F" w:rsidRDefault="00F2232B">
      <w:pPr>
        <w:pStyle w:val="Heading3"/>
        <w:rPr>
          <w:del w:id="12082" w:author="Sayali Dev" w:date="2018-02-15T18:44:00Z"/>
        </w:rPr>
        <w:pPrChange w:id="12083" w:author="Sayali Dev" w:date="2018-02-21T16:01:00Z">
          <w:pPr>
            <w:pStyle w:val="BodyText"/>
            <w:ind w:left="720"/>
          </w:pPr>
        </w:pPrChange>
      </w:pPr>
    </w:p>
    <w:p w14:paraId="7D8854DA" w14:textId="4F5FDC35" w:rsidR="00F2232B" w:rsidDel="0093088F" w:rsidRDefault="00F2232B">
      <w:pPr>
        <w:pStyle w:val="Heading3"/>
        <w:rPr>
          <w:del w:id="12084" w:author="Sayali Dev" w:date="2018-02-15T18:44:00Z"/>
        </w:rPr>
        <w:pPrChange w:id="12085" w:author="Sayali Dev" w:date="2018-02-21T16:01:00Z">
          <w:pPr>
            <w:pStyle w:val="BodyText"/>
          </w:pPr>
        </w:pPrChange>
      </w:pPr>
      <w:del w:id="12086" w:author="Sayali Dev" w:date="2018-02-15T18:44:00Z">
        <w:r w:rsidDel="0093088F">
          <w:delText xml:space="preserve">The Common File Upload functionality allows you to upload, download and delete files that are attached to items, such as kits and shipments. </w:delText>
        </w:r>
      </w:del>
    </w:p>
    <w:p w14:paraId="722C2820" w14:textId="2B8FABA1" w:rsidR="00F2232B" w:rsidDel="0093088F" w:rsidRDefault="00F2232B">
      <w:pPr>
        <w:pStyle w:val="Heading3"/>
        <w:rPr>
          <w:del w:id="12087" w:author="Sayali Dev" w:date="2018-02-15T18:44:00Z"/>
        </w:rPr>
        <w:pPrChange w:id="12088" w:author="Sayali Dev" w:date="2018-02-21T16:01:00Z">
          <w:pPr>
            <w:pStyle w:val="BodyText"/>
          </w:pPr>
        </w:pPrChange>
      </w:pPr>
    </w:p>
    <w:p w14:paraId="230C5A6C" w14:textId="41B8192D" w:rsidR="00F2232B" w:rsidDel="0093088F" w:rsidRDefault="00F2232B">
      <w:pPr>
        <w:pStyle w:val="Heading3"/>
        <w:rPr>
          <w:del w:id="12089" w:author="Sayali Dev" w:date="2018-02-15T18:44:00Z"/>
        </w:rPr>
      </w:pPr>
      <w:bookmarkStart w:id="12090" w:name="_Toc452993674"/>
      <w:bookmarkStart w:id="12091" w:name="_Toc282094000"/>
      <w:del w:id="12092" w:author="Sayali Dev" w:date="2018-02-15T18:44:00Z">
        <w:r w:rsidDel="0093088F">
          <w:delText>Uploading a File</w:delText>
        </w:r>
        <w:bookmarkEnd w:id="12090"/>
        <w:r w:rsidDel="0093088F">
          <w:delText xml:space="preserve"> </w:delText>
        </w:r>
        <w:bookmarkEnd w:id="12091"/>
      </w:del>
    </w:p>
    <w:p w14:paraId="2BF5B262" w14:textId="61B091F5" w:rsidR="00F2232B" w:rsidDel="0093088F" w:rsidRDefault="00F2232B">
      <w:pPr>
        <w:pStyle w:val="Heading3"/>
        <w:rPr>
          <w:del w:id="12093" w:author="Sayali Dev" w:date="2018-02-15T18:44:00Z"/>
        </w:rPr>
        <w:pPrChange w:id="12094" w:author="Sayali Dev" w:date="2018-02-21T16:01:00Z">
          <w:pPr>
            <w:pStyle w:val="BodyText"/>
          </w:pPr>
        </w:pPrChange>
      </w:pPr>
    </w:p>
    <w:p w14:paraId="0BC92894" w14:textId="4DDC4124" w:rsidR="00F2232B" w:rsidDel="0093088F" w:rsidRDefault="00F2232B">
      <w:pPr>
        <w:pStyle w:val="Heading3"/>
        <w:rPr>
          <w:del w:id="12095" w:author="Sayali Dev" w:date="2018-02-15T18:44:00Z"/>
        </w:rPr>
        <w:pPrChange w:id="12096" w:author="Sayali Dev" w:date="2018-02-21T16:01:00Z">
          <w:pPr>
            <w:pStyle w:val="BodyText"/>
          </w:pPr>
        </w:pPrChange>
      </w:pPr>
      <w:del w:id="12097" w:author="Sayali Dev" w:date="2018-02-15T18:44:00Z">
        <w:r w:rsidDel="0093088F">
          <w:delText>To upload a file, do the following:</w:delText>
        </w:r>
      </w:del>
    </w:p>
    <w:p w14:paraId="3F267A7A" w14:textId="15BBDEEB" w:rsidR="00F2232B" w:rsidDel="0093088F" w:rsidRDefault="00F2232B">
      <w:pPr>
        <w:pStyle w:val="Heading3"/>
        <w:rPr>
          <w:del w:id="12098" w:author="Sayali Dev" w:date="2018-02-15T18:44:00Z"/>
        </w:rPr>
        <w:pPrChange w:id="12099" w:author="Sayali Dev" w:date="2018-02-21T16:01:00Z">
          <w:pPr>
            <w:pStyle w:val="BodyText"/>
          </w:pPr>
        </w:pPrChange>
      </w:pPr>
    </w:p>
    <w:p w14:paraId="42356373" w14:textId="78300D4F" w:rsidR="00F2232B" w:rsidDel="0093088F" w:rsidRDefault="00F2232B">
      <w:pPr>
        <w:pStyle w:val="Heading3"/>
        <w:rPr>
          <w:del w:id="12100" w:author="Sayali Dev" w:date="2018-02-15T18:44:00Z"/>
        </w:rPr>
        <w:pPrChange w:id="12101" w:author="Sayali Dev" w:date="2018-02-21T16:01:00Z">
          <w:pPr>
            <w:pStyle w:val="BodyText"/>
            <w:numPr>
              <w:numId w:val="49"/>
            </w:numPr>
            <w:ind w:left="720" w:right="270" w:hanging="360"/>
          </w:pPr>
        </w:pPrChange>
      </w:pPr>
      <w:del w:id="12102" w:author="Sayali Dev" w:date="2018-01-31T17:54:00Z">
        <w:r w:rsidDel="009A119E">
          <w:delText>Log on</w:delText>
        </w:r>
      </w:del>
      <w:del w:id="12103" w:author="Sayali Dev" w:date="2018-02-15T18:44:00Z">
        <w:r w:rsidDel="0093088F">
          <w:delText xml:space="preserve"> to the system using your </w:delText>
        </w:r>
      </w:del>
      <w:del w:id="12104" w:author="Sayali Dev" w:date="2018-01-31T17:55:00Z">
        <w:r w:rsidDel="00A62626">
          <w:delText>logon</w:delText>
        </w:r>
      </w:del>
      <w:del w:id="12105" w:author="Sayali Dev" w:date="2018-02-15T18:44:00Z">
        <w:r w:rsidDel="0093088F">
          <w:delText xml:space="preserve"> credentials </w:delText>
        </w:r>
      </w:del>
    </w:p>
    <w:p w14:paraId="15351769" w14:textId="667B95D2" w:rsidR="00F2232B" w:rsidDel="0093088F" w:rsidRDefault="00F2232B">
      <w:pPr>
        <w:pStyle w:val="Heading3"/>
        <w:rPr>
          <w:del w:id="12106" w:author="Sayali Dev" w:date="2018-02-15T18:44:00Z"/>
        </w:rPr>
        <w:pPrChange w:id="12107" w:author="Sayali Dev" w:date="2018-02-21T16:01:00Z">
          <w:pPr>
            <w:pStyle w:val="BodyText"/>
            <w:ind w:left="720" w:right="270"/>
          </w:pPr>
        </w:pPrChange>
      </w:pPr>
      <w:del w:id="12108" w:author="Sayali Dev" w:date="2018-02-15T18:44:00Z">
        <w:r w:rsidDel="0093088F">
          <w:delText xml:space="preserve">The home page appears. </w:delText>
        </w:r>
      </w:del>
    </w:p>
    <w:p w14:paraId="30CFC873" w14:textId="2E2F7886" w:rsidR="00F2232B" w:rsidDel="0093088F" w:rsidRDefault="00F2232B">
      <w:pPr>
        <w:pStyle w:val="Heading3"/>
        <w:rPr>
          <w:del w:id="12109" w:author="Sayali Dev" w:date="2018-02-15T18:44:00Z"/>
        </w:rPr>
        <w:pPrChange w:id="12110" w:author="Sayali Dev" w:date="2018-02-21T16:01:00Z">
          <w:pPr>
            <w:pStyle w:val="BodyText"/>
            <w:ind w:left="720" w:right="270"/>
          </w:pPr>
        </w:pPrChange>
      </w:pPr>
    </w:p>
    <w:p w14:paraId="2E49AB2F" w14:textId="44E547F2" w:rsidR="00F2232B" w:rsidDel="0093088F" w:rsidRDefault="00F2232B">
      <w:pPr>
        <w:pStyle w:val="Heading3"/>
        <w:rPr>
          <w:del w:id="12111" w:author="Sayali Dev" w:date="2018-02-15T18:44:00Z"/>
        </w:rPr>
        <w:pPrChange w:id="12112" w:author="Sayali Dev" w:date="2018-02-21T16:01:00Z">
          <w:pPr>
            <w:pStyle w:val="BodyText"/>
            <w:numPr>
              <w:numId w:val="49"/>
            </w:numPr>
            <w:ind w:left="720" w:right="270" w:hanging="360"/>
          </w:pPr>
        </w:pPrChange>
      </w:pPr>
      <w:del w:id="12113" w:author="Sayali Dev" w:date="2018-02-15T18:44:00Z">
        <w:r w:rsidDel="0093088F">
          <w:delText xml:space="preserve">Point to the arrow of the </w:delText>
        </w:r>
        <w:r w:rsidRPr="001237C5" w:rsidDel="0093088F">
          <w:rPr>
            <w:b w:val="0"/>
          </w:rPr>
          <w:delText>BMS</w:delText>
        </w:r>
        <w:r w:rsidDel="0093088F">
          <w:delText xml:space="preserve"> tab, and then click the module for which you want to access the search </w:delText>
        </w:r>
        <w:r w:rsidRPr="006B1D52" w:rsidDel="0093088F">
          <w:delText>pane</w:delText>
        </w:r>
        <w:r w:rsidDel="0093088F">
          <w:delText xml:space="preserve"> </w:delText>
        </w:r>
      </w:del>
    </w:p>
    <w:p w14:paraId="5B3907E2" w14:textId="0AC0F5A2" w:rsidR="00F2232B" w:rsidDel="0093088F" w:rsidRDefault="00F2232B">
      <w:pPr>
        <w:pStyle w:val="Heading3"/>
        <w:rPr>
          <w:del w:id="12114" w:author="Sayali Dev" w:date="2018-02-15T18:44:00Z"/>
        </w:rPr>
        <w:pPrChange w:id="12115" w:author="Sayali Dev" w:date="2018-02-21T16:01:00Z">
          <w:pPr>
            <w:pStyle w:val="BodyText"/>
            <w:ind w:left="720" w:right="270"/>
          </w:pPr>
        </w:pPrChange>
      </w:pPr>
      <w:del w:id="12116" w:author="Sayali Dev" w:date="2018-02-15T18:44:00Z">
        <w:r w:rsidDel="0093088F">
          <w:delText xml:space="preserve">The search pane for the module that you selected appears on the left side of the page. </w:delText>
        </w:r>
        <w:r w:rsidDel="0093088F">
          <w:br/>
        </w:r>
      </w:del>
    </w:p>
    <w:p w14:paraId="35F052D4" w14:textId="2C23A5DE" w:rsidR="00F2232B" w:rsidDel="0093088F" w:rsidRDefault="00F2232B">
      <w:pPr>
        <w:pStyle w:val="Heading3"/>
        <w:rPr>
          <w:del w:id="12117" w:author="Sayali Dev" w:date="2018-02-15T18:44:00Z"/>
        </w:rPr>
        <w:pPrChange w:id="12118" w:author="Sayali Dev" w:date="2018-02-21T16:01:00Z">
          <w:pPr>
            <w:pStyle w:val="BodyText"/>
            <w:numPr>
              <w:numId w:val="49"/>
            </w:numPr>
            <w:ind w:left="720" w:hanging="360"/>
          </w:pPr>
        </w:pPrChange>
      </w:pPr>
      <w:del w:id="12119" w:author="Sayali Dev" w:date="2018-02-15T18:44:00Z">
        <w:r w:rsidDel="0093088F">
          <w:delText xml:space="preserve">Click </w:delText>
        </w:r>
        <w:r w:rsidRPr="00AE6FCB" w:rsidDel="0093088F">
          <w:rPr>
            <w:b w:val="0"/>
          </w:rPr>
          <w:delText>SEARCH</w:delText>
        </w:r>
        <w:r w:rsidDel="0093088F">
          <w:delText>.</w:delText>
        </w:r>
      </w:del>
    </w:p>
    <w:p w14:paraId="5FA64DCE" w14:textId="6E9F12C8" w:rsidR="00F2232B" w:rsidDel="0093088F" w:rsidRDefault="00F2232B">
      <w:pPr>
        <w:pStyle w:val="Heading3"/>
        <w:rPr>
          <w:del w:id="12120" w:author="Sayali Dev" w:date="2018-02-15T18:44:00Z"/>
        </w:rPr>
        <w:pPrChange w:id="12121" w:author="Sayali Dev" w:date="2018-02-21T16:01:00Z">
          <w:pPr>
            <w:pStyle w:val="BodyText"/>
            <w:ind w:left="720"/>
          </w:pPr>
        </w:pPrChange>
      </w:pPr>
      <w:del w:id="12122" w:author="Sayali Dev" w:date="2018-02-15T18:44:00Z">
        <w:r w:rsidDel="0093088F">
          <w:delText>A list of items within the module that you selected appears.</w:delText>
        </w:r>
      </w:del>
    </w:p>
    <w:p w14:paraId="0A03B9EC" w14:textId="67A07A64" w:rsidR="00F2232B" w:rsidDel="0093088F" w:rsidRDefault="00F2232B">
      <w:pPr>
        <w:pStyle w:val="Heading3"/>
        <w:rPr>
          <w:del w:id="12123" w:author="Sayali Dev" w:date="2018-02-15T18:44:00Z"/>
        </w:rPr>
        <w:pPrChange w:id="12124" w:author="Sayali Dev" w:date="2018-02-21T16:01:00Z">
          <w:pPr>
            <w:pStyle w:val="BodyText"/>
            <w:ind w:left="720"/>
          </w:pPr>
        </w:pPrChange>
      </w:pPr>
    </w:p>
    <w:p w14:paraId="4C003D4B" w14:textId="748CB9B4" w:rsidR="00F2232B" w:rsidDel="0093088F" w:rsidRDefault="00F2232B">
      <w:pPr>
        <w:pStyle w:val="Heading3"/>
        <w:rPr>
          <w:del w:id="12125" w:author="Sayali Dev" w:date="2018-02-15T18:44:00Z"/>
        </w:rPr>
        <w:pPrChange w:id="12126" w:author="Sayali Dev" w:date="2018-02-21T16:01:00Z">
          <w:pPr>
            <w:pStyle w:val="BodyText"/>
            <w:numPr>
              <w:numId w:val="49"/>
            </w:numPr>
            <w:ind w:left="720" w:hanging="360"/>
          </w:pPr>
        </w:pPrChange>
      </w:pPr>
      <w:del w:id="12127" w:author="Sayali Dev" w:date="2018-02-15T18:44:00Z">
        <w:r w:rsidDel="0093088F">
          <w:rPr>
            <w:noProof/>
          </w:rPr>
          <mc:AlternateContent>
            <mc:Choice Requires="wps">
              <w:drawing>
                <wp:anchor distT="0" distB="0" distL="114300" distR="114300" simplePos="0" relativeHeight="251688448" behindDoc="0" locked="0" layoutInCell="1" allowOverlap="1" wp14:anchorId="36FA621E" wp14:editId="3E92D7FD">
                  <wp:simplePos x="0" y="0"/>
                  <wp:positionH relativeFrom="column">
                    <wp:posOffset>5029200</wp:posOffset>
                  </wp:positionH>
                  <wp:positionV relativeFrom="paragraph">
                    <wp:posOffset>160020</wp:posOffset>
                  </wp:positionV>
                  <wp:extent cx="1576070" cy="252095"/>
                  <wp:effectExtent l="0" t="0" r="0" b="0"/>
                  <wp:wrapNone/>
                  <wp:docPr id="206" name="Text Box 7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9E8A57" w14:textId="77777777" w:rsidR="00CE5E77" w:rsidRPr="008246B4" w:rsidRDefault="00CE5E77" w:rsidP="00F2232B">
                              <w:r>
                                <w:rPr>
                                  <w:b/>
                                </w:rPr>
                                <w:t>Add Attachment</w:t>
                              </w:r>
                              <w:r>
                                <w:t xml:space="preserve"> link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6FA621E" id="Text Box 7082" o:spid="_x0000_s1048" type="#_x0000_t202" style="position:absolute;margin-left:396pt;margin-top:12.6pt;width:124.1pt;height:19.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" stroked="f">
                  <v:textbox style="mso-fit-shape-to-text:t">
                    <w:txbxContent>
                      <w:p w14:paraId="099E8A57" w14:textId="77777777" w:rsidR="00CE5E77" w:rsidRPr="008246B4" w:rsidRDefault="00CE5E77" w:rsidP="00F2232B">
                        <w:r>
                          <w:rPr>
                            <w:b/>
                          </w:rPr>
                          <w:t>Add Attachment</w:t>
                        </w:r>
                        <w:r>
                          <w:t xml:space="preserve"> link</w:t>
                        </w:r>
                      </w:p>
                    </w:txbxContent>
                  </v:textbox>
                </v:shape>
              </w:pict>
            </mc:Fallback>
          </mc:AlternateContent>
        </w:r>
        <w:r w:rsidDel="0093088F">
          <w:delText>Click the appropriate item.</w:delText>
        </w:r>
      </w:del>
    </w:p>
    <w:p w14:paraId="403C46AE" w14:textId="06A172D9" w:rsidR="00F2232B" w:rsidDel="0093088F" w:rsidRDefault="00F2232B">
      <w:pPr>
        <w:pStyle w:val="Heading3"/>
        <w:rPr>
          <w:del w:id="12128" w:author="Sayali Dev" w:date="2018-02-15T18:44:00Z"/>
        </w:rPr>
        <w:pPrChange w:id="12129" w:author="Sayali Dev" w:date="2018-02-21T16:01:00Z">
          <w:pPr>
            <w:pStyle w:val="BodyText"/>
            <w:ind w:left="720"/>
          </w:pPr>
        </w:pPrChange>
      </w:pPr>
      <w:del w:id="12130" w:author="Sayali Dev" w:date="2018-02-15T18:44:00Z">
        <w:r w:rsidDel="0093088F">
          <w:delText>A page that displays the details of the item appears.</w:delText>
        </w:r>
      </w:del>
    </w:p>
    <w:p w14:paraId="63705248" w14:textId="2571DA7C" w:rsidR="00F2232B" w:rsidDel="0093088F" w:rsidRDefault="00F2232B">
      <w:pPr>
        <w:pStyle w:val="Heading3"/>
        <w:rPr>
          <w:del w:id="12131" w:author="Sayali Dev" w:date="2018-02-15T18:44:00Z"/>
        </w:rPr>
        <w:pPrChange w:id="12132" w:author="Sayali Dev" w:date="2018-02-21T16:01:00Z">
          <w:pPr>
            <w:pStyle w:val="BodyText"/>
            <w:ind w:left="720"/>
          </w:pPr>
        </w:pPrChange>
      </w:pPr>
      <w:del w:id="12133" w:author="Sayali Dev" w:date="2018-02-15T18:44:00Z">
        <w:r w:rsidDel="0093088F">
          <w:rPr>
            <w:noProof/>
          </w:rPr>
          <mc:AlternateContent>
            <mc:Choice Requires="wps">
              <w:drawing>
                <wp:anchor distT="0" distB="0" distL="114300" distR="114300" simplePos="0" relativeHeight="251689472" behindDoc="0" locked="0" layoutInCell="1" allowOverlap="1" wp14:anchorId="2274DC81" wp14:editId="783C014C">
                  <wp:simplePos x="0" y="0"/>
                  <wp:positionH relativeFrom="column">
                    <wp:posOffset>6018530</wp:posOffset>
                  </wp:positionH>
                  <wp:positionV relativeFrom="line">
                    <wp:posOffset>50800</wp:posOffset>
                  </wp:positionV>
                  <wp:extent cx="0" cy="845185"/>
                  <wp:effectExtent l="55880" t="12700" r="58420" b="18415"/>
                  <wp:wrapNone/>
                  <wp:docPr id="123" name="Line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451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570F17" id="Line 7083" o:spid="_x0000_s1026"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73.9pt,4pt" to="473.9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">
                  <v:stroke endarrow="block"/>
                  <w10:wrap anchory="line"/>
                </v:line>
              </w:pict>
            </mc:Fallback>
          </mc:AlternateContent>
        </w:r>
      </w:del>
    </w:p>
    <w:p w14:paraId="67118286" w14:textId="19310215" w:rsidR="00F2232B" w:rsidDel="0093088F" w:rsidRDefault="00F2232B">
      <w:pPr>
        <w:pStyle w:val="Heading3"/>
        <w:rPr>
          <w:del w:id="12134" w:author="Sayali Dev" w:date="2018-02-15T18:44:00Z"/>
        </w:rPr>
        <w:pPrChange w:id="12135" w:author="Sayali Dev" w:date="2018-02-21T16:01:00Z">
          <w:pPr>
            <w:pStyle w:val="BodyText"/>
            <w:ind w:left="720"/>
          </w:pPr>
        </w:pPrChange>
      </w:pPr>
      <w:del w:id="12136" w:author="Sayali Dev" w:date="2018-02-15T18:44:00Z">
        <w:r w:rsidRPr="00E713D8" w:rsidDel="0093088F">
          <w:rPr>
            <w:noProof/>
          </w:rPr>
          <w:drawing>
            <wp:inline distT="0" distB="0" distL="0" distR="0" wp14:anchorId="310AC8E8" wp14:editId="05CA2F59">
              <wp:extent cx="6051550" cy="2834640"/>
              <wp:effectExtent l="19050" t="19050" r="25400" b="2286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51550" cy="2834640"/>
                      </a:xfrm>
                      <a:prstGeom prst="rect">
                        <a:avLst/>
                      </a:prstGeom>
                      <a:noFill/>
                      <a:ln w="3175">
                        <a:solidFill>
                          <a:schemeClr val="tx1"/>
                        </a:solidFill>
                      </a:ln>
                    </pic:spPr>
                  </pic:pic>
                </a:graphicData>
              </a:graphic>
            </wp:inline>
          </w:drawing>
        </w:r>
      </w:del>
    </w:p>
    <w:p w14:paraId="25C93DE0" w14:textId="77841E42" w:rsidR="00F2232B" w:rsidDel="0093088F" w:rsidRDefault="00F2232B">
      <w:pPr>
        <w:pStyle w:val="Heading3"/>
        <w:rPr>
          <w:del w:id="12137" w:author="Sayali Dev" w:date="2018-02-15T18:44:00Z"/>
        </w:rPr>
        <w:pPrChange w:id="12138" w:author="Sayali Dev" w:date="2018-02-21T16:01:00Z">
          <w:pPr>
            <w:pStyle w:val="Figure"/>
            <w:tabs>
              <w:tab w:val="clear" w:pos="1710"/>
              <w:tab w:val="num" w:pos="1800"/>
            </w:tabs>
            <w:ind w:left="1152" w:hanging="432"/>
          </w:pPr>
        </w:pPrChange>
      </w:pPr>
      <w:del w:id="12139" w:author="Sayali Dev" w:date="2018-02-15T18:44:00Z">
        <w:r w:rsidDel="0093088F">
          <w:delText xml:space="preserve"> Add Attachment link</w:delText>
        </w:r>
      </w:del>
    </w:p>
    <w:p w14:paraId="34578322" w14:textId="2289B68D" w:rsidR="00F2232B" w:rsidDel="0093088F" w:rsidRDefault="00F2232B">
      <w:pPr>
        <w:pStyle w:val="Heading3"/>
        <w:rPr>
          <w:del w:id="12140" w:author="Sayali Dev" w:date="2018-02-15T18:44:00Z"/>
        </w:rPr>
        <w:pPrChange w:id="12141" w:author="Sayali Dev" w:date="2018-02-21T16:01:00Z">
          <w:pPr>
            <w:pStyle w:val="BodyText"/>
            <w:ind w:left="720"/>
          </w:pPr>
        </w:pPrChange>
      </w:pPr>
    </w:p>
    <w:p w14:paraId="1C4E7124" w14:textId="3B045526" w:rsidR="00F2232B" w:rsidDel="0093088F" w:rsidRDefault="00F2232B">
      <w:pPr>
        <w:pStyle w:val="Heading3"/>
        <w:rPr>
          <w:del w:id="12142" w:author="Sayali Dev" w:date="2018-02-15T18:44:00Z"/>
        </w:rPr>
        <w:pPrChange w:id="12143" w:author="Sayali Dev" w:date="2018-02-21T16:01:00Z">
          <w:pPr>
            <w:pStyle w:val="BodyText"/>
            <w:numPr>
              <w:numId w:val="49"/>
            </w:numPr>
            <w:ind w:left="720" w:hanging="360"/>
          </w:pPr>
        </w:pPrChange>
      </w:pPr>
      <w:del w:id="12144" w:author="Sayali Dev" w:date="2018-02-15T18:44:00Z">
        <w:r w:rsidDel="0093088F">
          <w:delText>Click the</w:delText>
        </w:r>
        <w:r w:rsidRPr="006C5F8A" w:rsidDel="0093088F">
          <w:rPr>
            <w:b w:val="0"/>
          </w:rPr>
          <w:delText xml:space="preserve"> </w:delText>
        </w:r>
        <w:r w:rsidDel="0093088F">
          <w:rPr>
            <w:b w:val="0"/>
          </w:rPr>
          <w:delText>Add Attachment</w:delText>
        </w:r>
        <w:r w:rsidRPr="006C5F8A" w:rsidDel="0093088F">
          <w:rPr>
            <w:b w:val="0"/>
          </w:rPr>
          <w:delText xml:space="preserve"> </w:delText>
        </w:r>
        <w:r w:rsidDel="0093088F">
          <w:delText>link.</w:delText>
        </w:r>
        <w:r w:rsidDel="0093088F">
          <w:br/>
          <w:delText>T</w:delText>
        </w:r>
        <w:r w:rsidRPr="009F5621" w:rsidDel="0093088F">
          <w:delText xml:space="preserve">he </w:delText>
        </w:r>
        <w:r w:rsidDel="0093088F">
          <w:rPr>
            <w:b w:val="0"/>
          </w:rPr>
          <w:delText>MANAGE</w:delText>
        </w:r>
        <w:r w:rsidRPr="009F5621" w:rsidDel="0093088F">
          <w:rPr>
            <w:b w:val="0"/>
          </w:rPr>
          <w:delText xml:space="preserve"> </w:delText>
        </w:r>
        <w:r w:rsidDel="0093088F">
          <w:rPr>
            <w:b w:val="0"/>
          </w:rPr>
          <w:delText>ATTACHMENTS</w:delText>
        </w:r>
        <w:r w:rsidDel="0093088F">
          <w:delText xml:space="preserve"> window appears</w:delText>
        </w:r>
      </w:del>
    </w:p>
    <w:p w14:paraId="085737FD" w14:textId="30436E98" w:rsidR="00F2232B" w:rsidDel="0093088F" w:rsidRDefault="00F2232B">
      <w:pPr>
        <w:pStyle w:val="Heading3"/>
        <w:rPr>
          <w:del w:id="12145" w:author="Sayali Dev" w:date="2018-02-15T18:44:00Z"/>
        </w:rPr>
        <w:pPrChange w:id="12146" w:author="Sayali Dev" w:date="2018-02-21T16:01:00Z">
          <w:pPr/>
        </w:pPrChange>
      </w:pPr>
    </w:p>
    <w:p w14:paraId="150BAA72" w14:textId="7D3C6C94" w:rsidR="00F2232B" w:rsidRPr="002A37C4" w:rsidDel="0093088F" w:rsidRDefault="00F2232B">
      <w:pPr>
        <w:pStyle w:val="Heading3"/>
        <w:rPr>
          <w:del w:id="12147" w:author="Sayali Dev" w:date="2018-02-15T18:44:00Z"/>
        </w:rPr>
        <w:pPrChange w:id="12148" w:author="Sayali Dev" w:date="2018-02-21T16:01:00Z">
          <w:pPr>
            <w:pStyle w:val="BodyText"/>
            <w:ind w:left="720"/>
          </w:pPr>
        </w:pPrChange>
      </w:pPr>
      <w:del w:id="12149" w:author="Sayali Dev" w:date="2018-02-15T18:44:00Z">
        <w:r w:rsidDel="0093088F">
          <w:rPr>
            <w:b w:val="0"/>
            <w:noProof/>
          </w:rPr>
          <w:drawing>
            <wp:inline distT="0" distB="0" distL="0" distR="0" wp14:anchorId="38870C40" wp14:editId="2FEDBF74">
              <wp:extent cx="3574415" cy="4156075"/>
              <wp:effectExtent l="19050" t="19050" r="26035"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74415" cy="4156075"/>
                      </a:xfrm>
                      <a:prstGeom prst="rect">
                        <a:avLst/>
                      </a:prstGeom>
                      <a:noFill/>
                      <a:ln w="3175">
                        <a:solidFill>
                          <a:schemeClr val="tx1"/>
                        </a:solidFill>
                      </a:ln>
                    </pic:spPr>
                  </pic:pic>
                </a:graphicData>
              </a:graphic>
            </wp:inline>
          </w:drawing>
        </w:r>
      </w:del>
    </w:p>
    <w:p w14:paraId="7B96A077" w14:textId="6082A36A" w:rsidR="00F2232B" w:rsidDel="0093088F" w:rsidRDefault="00F2232B">
      <w:pPr>
        <w:pStyle w:val="Heading3"/>
        <w:rPr>
          <w:del w:id="12150" w:author="Sayali Dev" w:date="2018-02-15T18:44:00Z"/>
        </w:rPr>
        <w:pPrChange w:id="12151" w:author="Sayali Dev" w:date="2018-02-21T16:01:00Z">
          <w:pPr>
            <w:pStyle w:val="Figure"/>
            <w:tabs>
              <w:tab w:val="clear" w:pos="1710"/>
              <w:tab w:val="num" w:pos="1800"/>
            </w:tabs>
            <w:ind w:left="1152" w:hanging="432"/>
          </w:pPr>
        </w:pPrChange>
      </w:pPr>
      <w:del w:id="12152" w:author="Sayali Dev" w:date="2018-02-15T18:44:00Z">
        <w:r w:rsidDel="0093088F">
          <w:delText xml:space="preserve"> Manage Attachments window</w:delText>
        </w:r>
      </w:del>
    </w:p>
    <w:p w14:paraId="5C96F941" w14:textId="0EC40422" w:rsidR="00F2232B" w:rsidDel="0093088F" w:rsidRDefault="00F2232B">
      <w:pPr>
        <w:pStyle w:val="Heading3"/>
        <w:rPr>
          <w:del w:id="12153" w:author="Sayali Dev" w:date="2018-02-15T18:44:00Z"/>
        </w:rPr>
        <w:pPrChange w:id="12154" w:author="Sayali Dev" w:date="2018-02-21T16:01:00Z">
          <w:pPr/>
        </w:pPrChange>
      </w:pPr>
    </w:p>
    <w:p w14:paraId="26E50E8D" w14:textId="10DF520A" w:rsidR="00F2232B" w:rsidRPr="002A37C4" w:rsidDel="0093088F" w:rsidRDefault="00F2232B">
      <w:pPr>
        <w:pStyle w:val="Heading3"/>
        <w:rPr>
          <w:del w:id="12155" w:author="Sayali Dev" w:date="2018-02-15T18:44:00Z"/>
        </w:rPr>
        <w:pPrChange w:id="12156" w:author="Sayali Dev" w:date="2018-02-21T16:01:00Z">
          <w:pPr/>
        </w:pPrChange>
      </w:pPr>
    </w:p>
    <w:p w14:paraId="3C6C0C31" w14:textId="5E133E89" w:rsidR="00F2232B" w:rsidDel="0093088F" w:rsidRDefault="00F2232B">
      <w:pPr>
        <w:pStyle w:val="Heading3"/>
        <w:rPr>
          <w:del w:id="12157" w:author="Sayali Dev" w:date="2018-02-15T18:44:00Z"/>
        </w:rPr>
        <w:pPrChange w:id="12158" w:author="Sayali Dev" w:date="2018-02-21T16:01:00Z">
          <w:pPr>
            <w:pStyle w:val="BodyText"/>
            <w:numPr>
              <w:numId w:val="49"/>
            </w:numPr>
            <w:ind w:left="720" w:hanging="360"/>
          </w:pPr>
        </w:pPrChange>
      </w:pPr>
      <w:del w:id="12159" w:author="Sayali Dev" w:date="2018-02-15T18:44:00Z">
        <w:r w:rsidDel="0093088F">
          <w:delText xml:space="preserve">In the </w:delText>
        </w:r>
        <w:r w:rsidRPr="00AE24B3" w:rsidDel="0093088F">
          <w:rPr>
            <w:b w:val="0"/>
          </w:rPr>
          <w:delText>File Upload</w:delText>
        </w:r>
        <w:r w:rsidDel="0093088F">
          <w:delText xml:space="preserve"> area, enter appropriate information in each field. Following table lists each field and its description. </w:delText>
        </w:r>
      </w:del>
    </w:p>
    <w:p w14:paraId="181C8CE5" w14:textId="0D377917" w:rsidR="00F2232B" w:rsidDel="0093088F" w:rsidRDefault="00F2232B">
      <w:pPr>
        <w:pStyle w:val="Heading3"/>
        <w:rPr>
          <w:del w:id="12160" w:author="Sayali Dev" w:date="2018-02-15T18:44:00Z"/>
        </w:rPr>
        <w:pPrChange w:id="12161" w:author="Sayali Dev" w:date="2018-02-21T16:01:00Z">
          <w:pPr>
            <w:pStyle w:val="BodyText"/>
            <w:ind w:left="720"/>
          </w:pPr>
        </w:pPrChange>
      </w:pPr>
      <w:del w:id="12162" w:author="Sayali Dev" w:date="2018-02-15T18:44:00Z">
        <w:r w:rsidRPr="006744E4" w:rsidDel="0093088F">
          <w:rPr>
            <w:b w:val="0"/>
          </w:rPr>
          <w:delText>Note:</w:delText>
        </w:r>
        <w:r w:rsidDel="0093088F">
          <w:rPr>
            <w:b w:val="0"/>
          </w:rPr>
          <w:delText xml:space="preserve"> </w:delText>
        </w:r>
        <w:r w:rsidRPr="006744E4" w:rsidDel="0093088F">
          <w:delText>Fields that are marked with the red asterisk (</w:delText>
        </w:r>
        <w:r w:rsidRPr="006744E4" w:rsidDel="0093088F">
          <w:rPr>
            <w:color w:val="FF0000"/>
          </w:rPr>
          <w:delText>*</w:delText>
        </w:r>
        <w:r w:rsidRPr="006744E4" w:rsidDel="0093088F">
          <w:delText>) are madatory</w:delText>
        </w:r>
        <w:r w:rsidDel="0093088F">
          <w:delText>.</w:delText>
        </w:r>
      </w:del>
    </w:p>
    <w:p w14:paraId="1A55DF8C" w14:textId="242D2A58" w:rsidR="00F2232B" w:rsidDel="0093088F" w:rsidRDefault="00F2232B">
      <w:pPr>
        <w:pStyle w:val="Heading3"/>
        <w:rPr>
          <w:del w:id="12163" w:author="Sayali Dev" w:date="2018-02-15T18:44:00Z"/>
        </w:rPr>
        <w:pPrChange w:id="12164" w:author="Sayali Dev" w:date="2018-02-21T16:01:00Z">
          <w:pPr>
            <w:pStyle w:val="BodyText"/>
            <w:ind w:left="720"/>
          </w:pPr>
        </w:pPrChange>
      </w:pPr>
    </w:p>
    <w:p w14:paraId="6B6DB3BB" w14:textId="0F372C89" w:rsidR="00F2232B" w:rsidDel="0093088F" w:rsidRDefault="00F2232B">
      <w:pPr>
        <w:pStyle w:val="Heading3"/>
        <w:rPr>
          <w:del w:id="12165" w:author="Sayali Dev" w:date="2018-02-15T18:44:00Z"/>
        </w:rPr>
        <w:pPrChange w:id="12166" w:author="Sayali Dev" w:date="2018-02-21T16:01:00Z">
          <w:pPr>
            <w:pStyle w:val="Caption"/>
            <w:ind w:firstLine="720"/>
          </w:pPr>
        </w:pPrChange>
      </w:pPr>
      <w:del w:id="12167" w:author="Sayali Dev" w:date="2018-02-15T18:44:00Z">
        <w:r w:rsidDel="0093088F">
          <w:delText xml:space="preserve">Table </w:delText>
        </w:r>
        <w:r w:rsidR="006C608D" w:rsidDel="0093088F">
          <w:fldChar w:fldCharType="begin"/>
        </w:r>
        <w:r w:rsidR="006C608D" w:rsidDel="0093088F">
          <w:delInstrText xml:space="preserve"> SEQ Figure \* ARABIC </w:delInstrText>
        </w:r>
        <w:r w:rsidR="006C608D" w:rsidDel="0093088F">
          <w:fldChar w:fldCharType="separate"/>
        </w:r>
      </w:del>
      <w:del w:id="12168" w:author="Sayali Dev" w:date="2018-02-02T13:47:00Z">
        <w:r w:rsidDel="00EB76E3">
          <w:rPr>
            <w:noProof/>
          </w:rPr>
          <w:delText>72</w:delText>
        </w:r>
      </w:del>
      <w:del w:id="12169" w:author="Sayali Dev" w:date="2018-02-15T18:44:00Z">
        <w:r w:rsidR="006C608D" w:rsidDel="0093088F">
          <w:rPr>
            <w:noProof/>
          </w:rPr>
          <w:fldChar w:fldCharType="end"/>
        </w:r>
        <w:r w:rsidDel="0093088F">
          <w:delText>: Uploading a file</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93088F" w14:paraId="3D4EA883" w14:textId="43A1980D" w:rsidTr="00F2232B">
        <w:trPr>
          <w:cantSplit/>
          <w:trHeight w:val="288"/>
          <w:tblHeader/>
          <w:del w:id="12170" w:author="Sayali Dev" w:date="2018-02-15T18:44:00Z"/>
        </w:trPr>
        <w:tc>
          <w:tcPr>
            <w:tcW w:w="2790" w:type="dxa"/>
            <w:shd w:val="clear" w:color="auto" w:fill="BFBFBF"/>
            <w:vAlign w:val="center"/>
          </w:tcPr>
          <w:p w14:paraId="6A94FDC6" w14:textId="679E3336" w:rsidR="00F2232B" w:rsidRPr="007A152E" w:rsidDel="0093088F" w:rsidRDefault="00F2232B">
            <w:pPr>
              <w:pStyle w:val="Heading3"/>
              <w:rPr>
                <w:del w:id="12171" w:author="Sayali Dev" w:date="2018-02-15T18:44:00Z"/>
              </w:rPr>
              <w:pPrChange w:id="12172" w:author="Sayali Dev" w:date="2018-02-21T16:01:00Z">
                <w:pPr/>
              </w:pPrChange>
            </w:pPr>
            <w:del w:id="12173" w:author="Sayali Dev" w:date="2018-02-15T18:44:00Z">
              <w:r w:rsidDel="0093088F">
                <w:rPr>
                  <w:b w:val="0"/>
                </w:rPr>
                <w:delText>Field</w:delText>
              </w:r>
            </w:del>
          </w:p>
        </w:tc>
        <w:tc>
          <w:tcPr>
            <w:tcW w:w="7020" w:type="dxa"/>
            <w:shd w:val="clear" w:color="auto" w:fill="BFBFBF"/>
            <w:vAlign w:val="center"/>
          </w:tcPr>
          <w:p w14:paraId="70D8840C" w14:textId="3B1F8798" w:rsidR="00F2232B" w:rsidRPr="007A152E" w:rsidDel="0093088F" w:rsidRDefault="00F2232B">
            <w:pPr>
              <w:pStyle w:val="Heading3"/>
              <w:rPr>
                <w:del w:id="12174" w:author="Sayali Dev" w:date="2018-02-15T18:44:00Z"/>
              </w:rPr>
              <w:pPrChange w:id="12175" w:author="Sayali Dev" w:date="2018-02-21T16:01:00Z">
                <w:pPr/>
              </w:pPrChange>
            </w:pPr>
            <w:del w:id="12176" w:author="Sayali Dev" w:date="2018-02-15T18:44:00Z">
              <w:r w:rsidRPr="007A152E" w:rsidDel="0093088F">
                <w:rPr>
                  <w:b w:val="0"/>
                </w:rPr>
                <w:delText>Description</w:delText>
              </w:r>
            </w:del>
          </w:p>
        </w:tc>
      </w:tr>
      <w:tr w:rsidR="00F2232B" w:rsidDel="0093088F" w14:paraId="3FB3C11B" w14:textId="6B2B307F" w:rsidTr="00F2232B">
        <w:trPr>
          <w:cantSplit/>
          <w:trHeight w:val="288"/>
          <w:del w:id="12177" w:author="Sayali Dev" w:date="2018-02-15T18:44:00Z"/>
        </w:trPr>
        <w:tc>
          <w:tcPr>
            <w:tcW w:w="2790" w:type="dxa"/>
            <w:vAlign w:val="center"/>
          </w:tcPr>
          <w:p w14:paraId="0DA36FA7" w14:textId="728C46D7" w:rsidR="00F2232B" w:rsidRPr="007A152E" w:rsidDel="0093088F" w:rsidRDefault="00F2232B">
            <w:pPr>
              <w:pStyle w:val="Heading3"/>
              <w:rPr>
                <w:del w:id="12178" w:author="Sayali Dev" w:date="2018-02-15T18:44:00Z"/>
              </w:rPr>
              <w:pPrChange w:id="12179" w:author="Sayali Dev" w:date="2018-02-21T16:01:00Z">
                <w:pPr/>
              </w:pPrChange>
            </w:pPr>
            <w:del w:id="12180" w:author="Sayali Dev" w:date="2018-02-15T18:44:00Z">
              <w:r w:rsidDel="0093088F">
                <w:rPr>
                  <w:b w:val="0"/>
                </w:rPr>
                <w:delText>File Description</w:delText>
              </w:r>
            </w:del>
          </w:p>
        </w:tc>
        <w:tc>
          <w:tcPr>
            <w:tcW w:w="7020" w:type="dxa"/>
            <w:vAlign w:val="center"/>
          </w:tcPr>
          <w:p w14:paraId="51FF06C6" w14:textId="0A86A9C2" w:rsidR="00F2232B" w:rsidDel="0093088F" w:rsidRDefault="00F2232B">
            <w:pPr>
              <w:pStyle w:val="Heading3"/>
              <w:rPr>
                <w:del w:id="12181" w:author="Sayali Dev" w:date="2018-02-15T18:44:00Z"/>
              </w:rPr>
              <w:pPrChange w:id="12182" w:author="Sayali Dev" w:date="2018-02-21T16:01:00Z">
                <w:pPr/>
              </w:pPrChange>
            </w:pPr>
            <w:del w:id="12183" w:author="Sayali Dev" w:date="2018-02-15T18:44:00Z">
              <w:r w:rsidDel="0093088F">
                <w:delText>Type a description for the file that you want to upload.</w:delText>
              </w:r>
            </w:del>
          </w:p>
        </w:tc>
      </w:tr>
      <w:tr w:rsidR="00F2232B" w:rsidDel="0093088F" w14:paraId="2B906A9E" w14:textId="498BAA03" w:rsidTr="00F2232B">
        <w:trPr>
          <w:cantSplit/>
          <w:trHeight w:val="288"/>
          <w:del w:id="12184" w:author="Sayali Dev" w:date="2018-02-15T18:44:00Z"/>
        </w:trPr>
        <w:tc>
          <w:tcPr>
            <w:tcW w:w="2790" w:type="dxa"/>
            <w:vAlign w:val="center"/>
          </w:tcPr>
          <w:p w14:paraId="6E040737" w14:textId="72BEE171" w:rsidR="00F2232B" w:rsidRPr="007A152E" w:rsidDel="0093088F" w:rsidRDefault="00F2232B">
            <w:pPr>
              <w:pStyle w:val="Heading3"/>
              <w:rPr>
                <w:del w:id="12185" w:author="Sayali Dev" w:date="2018-02-15T18:44:00Z"/>
              </w:rPr>
              <w:pPrChange w:id="12186" w:author="Sayali Dev" w:date="2018-02-21T16:01:00Z">
                <w:pPr/>
              </w:pPrChange>
            </w:pPr>
            <w:del w:id="12187" w:author="Sayali Dev" w:date="2018-02-15T18:44:00Z">
              <w:r w:rsidDel="0093088F">
                <w:rPr>
                  <w:b w:val="0"/>
                </w:rPr>
                <w:delText>Created By</w:delText>
              </w:r>
              <w:r w:rsidRPr="006744E4" w:rsidDel="0093088F">
                <w:rPr>
                  <w:color w:val="FF0000"/>
                </w:rPr>
                <w:delText>*</w:delText>
              </w:r>
            </w:del>
          </w:p>
        </w:tc>
        <w:tc>
          <w:tcPr>
            <w:tcW w:w="7020" w:type="dxa"/>
            <w:vAlign w:val="center"/>
          </w:tcPr>
          <w:p w14:paraId="2B95C417" w14:textId="1FDBAD14" w:rsidR="00F2232B" w:rsidDel="0093088F" w:rsidRDefault="00F2232B">
            <w:pPr>
              <w:pStyle w:val="Heading3"/>
              <w:rPr>
                <w:del w:id="12188" w:author="Sayali Dev" w:date="2018-02-15T18:44:00Z"/>
              </w:rPr>
              <w:pPrChange w:id="12189" w:author="Sayali Dev" w:date="2018-02-21T16:01:00Z">
                <w:pPr/>
              </w:pPrChange>
            </w:pPr>
            <w:del w:id="12190" w:author="Sayali Dev" w:date="2018-02-15T18:44:00Z">
              <w:r w:rsidDel="0093088F">
                <w:delText xml:space="preserve">Type the name of the person who created this file. </w:delText>
              </w:r>
            </w:del>
          </w:p>
        </w:tc>
      </w:tr>
      <w:tr w:rsidR="00F2232B" w:rsidDel="0093088F" w14:paraId="5F82922E" w14:textId="0E14BD39" w:rsidTr="00F2232B">
        <w:trPr>
          <w:cantSplit/>
          <w:trHeight w:val="288"/>
          <w:del w:id="12191" w:author="Sayali Dev" w:date="2018-02-15T18:44:00Z"/>
        </w:trPr>
        <w:tc>
          <w:tcPr>
            <w:tcW w:w="2790" w:type="dxa"/>
            <w:vAlign w:val="center"/>
          </w:tcPr>
          <w:p w14:paraId="5E56F515" w14:textId="151BF83B" w:rsidR="00F2232B" w:rsidRPr="006744E4" w:rsidDel="0093088F" w:rsidRDefault="00F2232B">
            <w:pPr>
              <w:pStyle w:val="Heading3"/>
              <w:rPr>
                <w:del w:id="12192" w:author="Sayali Dev" w:date="2018-02-15T18:44:00Z"/>
              </w:rPr>
              <w:pPrChange w:id="12193" w:author="Sayali Dev" w:date="2018-02-21T16:01:00Z">
                <w:pPr/>
              </w:pPrChange>
            </w:pPr>
            <w:del w:id="12194" w:author="Sayali Dev" w:date="2018-02-15T18:44:00Z">
              <w:r w:rsidDel="0093088F">
                <w:rPr>
                  <w:b w:val="0"/>
                </w:rPr>
                <w:delText>Date Created</w:delText>
              </w:r>
              <w:r w:rsidRPr="006744E4" w:rsidDel="0093088F">
                <w:rPr>
                  <w:color w:val="FF0000"/>
                </w:rPr>
                <w:delText>*</w:delText>
              </w:r>
            </w:del>
          </w:p>
        </w:tc>
        <w:tc>
          <w:tcPr>
            <w:tcW w:w="7020" w:type="dxa"/>
            <w:vAlign w:val="center"/>
          </w:tcPr>
          <w:p w14:paraId="4904FD9F" w14:textId="60BB5766" w:rsidR="00F2232B" w:rsidDel="0093088F" w:rsidRDefault="00F2232B">
            <w:pPr>
              <w:pStyle w:val="Heading3"/>
              <w:rPr>
                <w:del w:id="12195" w:author="Sayali Dev" w:date="2018-02-15T18:44:00Z"/>
              </w:rPr>
              <w:pPrChange w:id="12196" w:author="Sayali Dev" w:date="2018-02-21T16:01:00Z">
                <w:pPr/>
              </w:pPrChange>
            </w:pPr>
            <w:del w:id="12197" w:author="Sayali Dev" w:date="2018-02-15T18:44:00Z">
              <w:r w:rsidDel="0093088F">
                <w:delText xml:space="preserve">Click the date icon </w:delText>
              </w:r>
              <w:r w:rsidDel="0093088F">
                <w:rPr>
                  <w:noProof/>
                </w:rPr>
                <w:drawing>
                  <wp:inline distT="0" distB="0" distL="0" distR="0" wp14:anchorId="4ED69490" wp14:editId="190E46D6">
                    <wp:extent cx="174625" cy="174625"/>
                    <wp:effectExtent l="0" t="0" r="0" b="0"/>
                    <wp:docPr id="227" name="Picture 22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arch calend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Del="0093088F">
                <w:delText>, and then click the date on which the file was created.</w:delText>
              </w:r>
            </w:del>
          </w:p>
        </w:tc>
      </w:tr>
      <w:tr w:rsidR="00F2232B" w:rsidDel="0093088F" w14:paraId="2950019B" w14:textId="62C55442" w:rsidTr="00F2232B">
        <w:trPr>
          <w:cantSplit/>
          <w:trHeight w:val="288"/>
          <w:del w:id="12198" w:author="Sayali Dev" w:date="2018-02-15T18:44:00Z"/>
        </w:trPr>
        <w:tc>
          <w:tcPr>
            <w:tcW w:w="2790" w:type="dxa"/>
            <w:vAlign w:val="center"/>
          </w:tcPr>
          <w:p w14:paraId="2F2ECB40" w14:textId="7300073F" w:rsidR="00F2232B" w:rsidRPr="007A152E" w:rsidDel="0093088F" w:rsidRDefault="00F2232B">
            <w:pPr>
              <w:pStyle w:val="Heading3"/>
              <w:rPr>
                <w:del w:id="12199" w:author="Sayali Dev" w:date="2018-02-15T18:44:00Z"/>
              </w:rPr>
              <w:pPrChange w:id="12200" w:author="Sayali Dev" w:date="2018-02-21T16:01:00Z">
                <w:pPr/>
              </w:pPrChange>
            </w:pPr>
            <w:del w:id="12201" w:author="Sayali Dev" w:date="2018-02-15T18:44:00Z">
              <w:r w:rsidDel="0093088F">
                <w:rPr>
                  <w:b w:val="0"/>
                </w:rPr>
                <w:delText>File Location</w:delText>
              </w:r>
              <w:r w:rsidRPr="006744E4" w:rsidDel="0093088F">
                <w:rPr>
                  <w:color w:val="FF0000"/>
                </w:rPr>
                <w:delText>*</w:delText>
              </w:r>
            </w:del>
          </w:p>
        </w:tc>
        <w:tc>
          <w:tcPr>
            <w:tcW w:w="7020" w:type="dxa"/>
            <w:vAlign w:val="center"/>
          </w:tcPr>
          <w:p w14:paraId="3138163D" w14:textId="6322E768" w:rsidR="00F2232B" w:rsidDel="0093088F" w:rsidRDefault="00F2232B">
            <w:pPr>
              <w:pStyle w:val="Heading3"/>
              <w:rPr>
                <w:del w:id="12202" w:author="Sayali Dev" w:date="2018-02-15T18:44:00Z"/>
              </w:rPr>
              <w:pPrChange w:id="12203" w:author="Sayali Dev" w:date="2018-02-21T16:01:00Z">
                <w:pPr/>
              </w:pPrChange>
            </w:pPr>
            <w:del w:id="12204" w:author="Sayali Dev" w:date="2018-02-15T18:44:00Z">
              <w:r w:rsidDel="0093088F">
                <w:delText>To select the file that you want to upload:</w:delText>
              </w:r>
            </w:del>
          </w:p>
          <w:p w14:paraId="4FBA00A5" w14:textId="7CE2EF7C" w:rsidR="00F2232B" w:rsidDel="0093088F" w:rsidRDefault="00F2232B">
            <w:pPr>
              <w:pStyle w:val="Heading3"/>
              <w:rPr>
                <w:del w:id="12205" w:author="Sayali Dev" w:date="2018-02-15T18:44:00Z"/>
              </w:rPr>
              <w:pPrChange w:id="12206" w:author="Sayali Dev" w:date="2018-02-21T16:01:00Z">
                <w:pPr>
                  <w:numPr>
                    <w:numId w:val="53"/>
                  </w:numPr>
                  <w:ind w:left="360" w:hanging="360"/>
                </w:pPr>
              </w:pPrChange>
            </w:pPr>
            <w:del w:id="12207" w:author="Sayali Dev" w:date="2018-02-15T18:44:00Z">
              <w:r w:rsidDel="0093088F">
                <w:delText xml:space="preserve">Click </w:delText>
              </w:r>
              <w:r w:rsidRPr="009021BD" w:rsidDel="0093088F">
                <w:rPr>
                  <w:b w:val="0"/>
                </w:rPr>
                <w:delText>Browse</w:delText>
              </w:r>
              <w:r w:rsidDel="0093088F">
                <w:rPr>
                  <w:b w:val="0"/>
                </w:rPr>
                <w:delText>.</w:delText>
              </w:r>
              <w:r w:rsidRPr="009021BD" w:rsidDel="0093088F">
                <w:delText xml:space="preserve"> </w:delText>
              </w:r>
              <w:r w:rsidDel="0093088F">
                <w:br/>
                <w:delText>The browse files window appears.</w:delText>
              </w:r>
            </w:del>
          </w:p>
          <w:p w14:paraId="2DB795A8" w14:textId="30A509BF" w:rsidR="00F2232B" w:rsidDel="0093088F" w:rsidRDefault="00F2232B">
            <w:pPr>
              <w:pStyle w:val="Heading3"/>
              <w:rPr>
                <w:del w:id="12208" w:author="Sayali Dev" w:date="2018-02-15T18:44:00Z"/>
              </w:rPr>
              <w:pPrChange w:id="12209" w:author="Sayali Dev" w:date="2018-02-21T16:01:00Z">
                <w:pPr>
                  <w:numPr>
                    <w:numId w:val="53"/>
                  </w:numPr>
                  <w:ind w:left="360" w:hanging="360"/>
                </w:pPr>
              </w:pPrChange>
            </w:pPr>
            <w:del w:id="12210" w:author="Sayali Dev" w:date="2018-02-15T18:44:00Z">
              <w:r w:rsidDel="0093088F">
                <w:delText>S</w:delText>
              </w:r>
              <w:r w:rsidRPr="009021BD" w:rsidDel="0093088F">
                <w:delText>elect the file</w:delText>
              </w:r>
              <w:r w:rsidRPr="00D30E07" w:rsidDel="0093088F">
                <w:rPr>
                  <w:b w:val="0"/>
                </w:rPr>
                <w:delText xml:space="preserve"> </w:delText>
              </w:r>
              <w:r w:rsidRPr="009021BD" w:rsidDel="0093088F">
                <w:delText>that you want to upload</w:delText>
              </w:r>
              <w:r w:rsidDel="0093088F">
                <w:delText xml:space="preserve"> in the window, and click </w:delText>
              </w:r>
              <w:r w:rsidRPr="00D30E07" w:rsidDel="0093088F">
                <w:rPr>
                  <w:b w:val="0"/>
                </w:rPr>
                <w:delText>Open</w:delText>
              </w:r>
              <w:r w:rsidDel="0093088F">
                <w:delText xml:space="preserve">. </w:delText>
              </w:r>
            </w:del>
          </w:p>
          <w:p w14:paraId="76F50E18" w14:textId="5307A592" w:rsidR="00F2232B" w:rsidDel="0093088F" w:rsidRDefault="00F2232B">
            <w:pPr>
              <w:pStyle w:val="Heading3"/>
              <w:rPr>
                <w:del w:id="12211" w:author="Sayali Dev" w:date="2018-02-15T18:44:00Z"/>
              </w:rPr>
              <w:pPrChange w:id="12212" w:author="Sayali Dev" w:date="2018-02-21T16:01:00Z">
                <w:pPr>
                  <w:ind w:left="360"/>
                </w:pPr>
              </w:pPrChange>
            </w:pPr>
            <w:del w:id="12213" w:author="Sayali Dev" w:date="2018-02-15T18:44:00Z">
              <w:r w:rsidDel="0093088F">
                <w:delText xml:space="preserve">The browse window closes and the file name appears below the </w:delText>
              </w:r>
              <w:r w:rsidRPr="009021BD" w:rsidDel="0093088F">
                <w:rPr>
                  <w:b w:val="0"/>
                </w:rPr>
                <w:delText>File Location</w:delText>
              </w:r>
              <w:r w:rsidDel="0093088F">
                <w:delText xml:space="preserve"> box. </w:delText>
              </w:r>
            </w:del>
          </w:p>
          <w:p w14:paraId="322A942C" w14:textId="11395165" w:rsidR="00F2232B" w:rsidDel="0093088F" w:rsidRDefault="00F2232B">
            <w:pPr>
              <w:pStyle w:val="Heading3"/>
              <w:rPr>
                <w:del w:id="12214" w:author="Sayali Dev" w:date="2018-02-15T18:44:00Z"/>
              </w:rPr>
              <w:pPrChange w:id="12215" w:author="Sayali Dev" w:date="2018-02-21T16:01:00Z">
                <w:pPr>
                  <w:ind w:left="360"/>
                </w:pPr>
              </w:pPrChange>
            </w:pPr>
            <w:del w:id="12216" w:author="Sayali Dev" w:date="2018-02-15T18:44:00Z">
              <w:r w:rsidRPr="00CE3BEE" w:rsidDel="0093088F">
                <w:rPr>
                  <w:b w:val="0"/>
                </w:rPr>
                <w:delText>Note:</w:delText>
              </w:r>
              <w:r w:rsidDel="0093088F">
                <w:delText xml:space="preserve"> </w:delText>
              </w:r>
            </w:del>
          </w:p>
          <w:p w14:paraId="268333BA" w14:textId="5EF43E12" w:rsidR="00F2232B" w:rsidDel="0093088F" w:rsidRDefault="00F2232B">
            <w:pPr>
              <w:pStyle w:val="Heading3"/>
              <w:rPr>
                <w:del w:id="12217" w:author="Sayali Dev" w:date="2018-02-15T18:44:00Z"/>
              </w:rPr>
              <w:pPrChange w:id="12218" w:author="Sayali Dev" w:date="2018-02-21T16:01:00Z">
                <w:pPr>
                  <w:numPr>
                    <w:numId w:val="51"/>
                  </w:numPr>
                  <w:ind w:left="972" w:hanging="270"/>
                </w:pPr>
              </w:pPrChange>
            </w:pPr>
            <w:del w:id="12219" w:author="Sayali Dev" w:date="2018-02-15T18:44:00Z">
              <w:r w:rsidDel="0093088F">
                <w:delText xml:space="preserve">You can select multiple files, one at a time, by repeating this browse step. </w:delText>
              </w:r>
            </w:del>
          </w:p>
          <w:p w14:paraId="126434F3" w14:textId="5141C23C" w:rsidR="00F2232B" w:rsidRPr="00D515B3" w:rsidDel="0093088F" w:rsidRDefault="00F2232B">
            <w:pPr>
              <w:pStyle w:val="Heading3"/>
              <w:rPr>
                <w:del w:id="12220" w:author="Sayali Dev" w:date="2018-02-15T18:44:00Z"/>
              </w:rPr>
              <w:pPrChange w:id="12221" w:author="Sayali Dev" w:date="2018-02-21T16:01:00Z">
                <w:pPr>
                  <w:numPr>
                    <w:numId w:val="51"/>
                  </w:numPr>
                  <w:ind w:left="972" w:hanging="270"/>
                </w:pPr>
              </w:pPrChange>
            </w:pPr>
            <w:del w:id="12222" w:author="Sayali Dev" w:date="2018-02-15T18:44:00Z">
              <w:r w:rsidDel="0093088F">
                <w:delText xml:space="preserve">You can remove a selected file by clicking on the </w:delText>
              </w:r>
              <w:r w:rsidDel="0093088F">
                <w:rPr>
                  <w:noProof/>
                </w:rPr>
                <w:drawing>
                  <wp:inline distT="0" distB="0" distL="0" distR="0" wp14:anchorId="53C03025" wp14:editId="0F03E252">
                    <wp:extent cx="224155" cy="24955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1">
                              <a:extLst>
                                <a:ext uri="{28A0092B-C50C-407E-A947-70E740481C1C}">
                                  <a14:useLocalDpi xmlns:a14="http://schemas.microsoft.com/office/drawing/2010/main" val="0"/>
                                </a:ext>
                              </a:extLst>
                            </a:blip>
                            <a:srcRect l="76761" t="33496" r="16901" b="60519"/>
                            <a:stretch>
                              <a:fillRect/>
                            </a:stretch>
                          </pic:blipFill>
                          <pic:spPr bwMode="auto">
                            <a:xfrm>
                              <a:off x="0" y="0"/>
                              <a:ext cx="224155" cy="249555"/>
                            </a:xfrm>
                            <a:prstGeom prst="rect">
                              <a:avLst/>
                            </a:prstGeom>
                            <a:noFill/>
                            <a:ln>
                              <a:noFill/>
                            </a:ln>
                          </pic:spPr>
                        </pic:pic>
                      </a:graphicData>
                    </a:graphic>
                  </wp:inline>
                </w:drawing>
              </w:r>
              <w:r w:rsidDel="0093088F">
                <w:delText>in the upper right corner of the selected file box.</w:delText>
              </w:r>
            </w:del>
          </w:p>
        </w:tc>
      </w:tr>
    </w:tbl>
    <w:p w14:paraId="7D5A5B0A" w14:textId="3B447707" w:rsidR="00F2232B" w:rsidDel="0093088F" w:rsidRDefault="00F2232B">
      <w:pPr>
        <w:pStyle w:val="Heading3"/>
        <w:rPr>
          <w:del w:id="12223" w:author="Sayali Dev" w:date="2018-02-15T18:44:00Z"/>
        </w:rPr>
        <w:pPrChange w:id="12224" w:author="Sayali Dev" w:date="2018-02-21T16:01:00Z">
          <w:pPr>
            <w:pStyle w:val="BodyText"/>
            <w:ind w:left="720"/>
          </w:pPr>
        </w:pPrChange>
      </w:pPr>
      <w:del w:id="12225" w:author="Sayali Dev" w:date="2018-02-15T18:44:00Z">
        <w:r w:rsidDel="0093088F">
          <w:delText xml:space="preserve"> </w:delText>
        </w:r>
      </w:del>
    </w:p>
    <w:p w14:paraId="0E6396A2" w14:textId="4C9722E1" w:rsidR="00F2232B" w:rsidRPr="00F437C0" w:rsidDel="0093088F" w:rsidRDefault="00F2232B">
      <w:pPr>
        <w:pStyle w:val="Heading3"/>
        <w:rPr>
          <w:del w:id="12226" w:author="Sayali Dev" w:date="2018-02-15T18:44:00Z"/>
        </w:rPr>
        <w:pPrChange w:id="12227" w:author="Sayali Dev" w:date="2018-02-21T16:01:00Z">
          <w:pPr>
            <w:pStyle w:val="BodyText"/>
            <w:ind w:left="720"/>
          </w:pPr>
        </w:pPrChange>
      </w:pPr>
    </w:p>
    <w:p w14:paraId="1D966C0B" w14:textId="7BC162A1" w:rsidR="00F2232B" w:rsidDel="0093088F" w:rsidRDefault="00F2232B">
      <w:pPr>
        <w:pStyle w:val="Heading3"/>
        <w:rPr>
          <w:del w:id="12228" w:author="Sayali Dev" w:date="2018-02-15T18:44:00Z"/>
        </w:rPr>
        <w:pPrChange w:id="12229" w:author="Sayali Dev" w:date="2018-02-21T16:01:00Z">
          <w:pPr>
            <w:pStyle w:val="BodyText"/>
            <w:ind w:left="720"/>
          </w:pPr>
        </w:pPrChange>
      </w:pPr>
      <w:del w:id="12230" w:author="Sayali Dev" w:date="2018-02-15T18:44:00Z">
        <w:r w:rsidDel="0093088F">
          <w:rPr>
            <w:noProof/>
          </w:rPr>
          <w:drawing>
            <wp:inline distT="0" distB="0" distL="0" distR="0" wp14:anchorId="230E2654" wp14:editId="70E12361">
              <wp:extent cx="3716020" cy="4297680"/>
              <wp:effectExtent l="19050" t="19050" r="17780" b="266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6020" cy="4297680"/>
                      </a:xfrm>
                      <a:prstGeom prst="rect">
                        <a:avLst/>
                      </a:prstGeom>
                      <a:noFill/>
                      <a:ln w="3175">
                        <a:solidFill>
                          <a:schemeClr val="tx1"/>
                        </a:solidFill>
                      </a:ln>
                    </pic:spPr>
                  </pic:pic>
                </a:graphicData>
              </a:graphic>
            </wp:inline>
          </w:drawing>
        </w:r>
      </w:del>
    </w:p>
    <w:p w14:paraId="2EBB9566" w14:textId="1D15B040" w:rsidR="00F2232B" w:rsidRPr="00F437C0" w:rsidDel="0093088F" w:rsidRDefault="00F2232B">
      <w:pPr>
        <w:pStyle w:val="Heading3"/>
        <w:rPr>
          <w:del w:id="12231" w:author="Sayali Dev" w:date="2018-02-15T18:44:00Z"/>
        </w:rPr>
        <w:pPrChange w:id="12232" w:author="Sayali Dev" w:date="2018-02-21T16:01:00Z">
          <w:pPr>
            <w:pStyle w:val="Figure"/>
            <w:tabs>
              <w:tab w:val="clear" w:pos="1710"/>
              <w:tab w:val="num" w:pos="1800"/>
            </w:tabs>
            <w:ind w:left="1152" w:hanging="432"/>
          </w:pPr>
        </w:pPrChange>
      </w:pPr>
      <w:del w:id="12233" w:author="Sayali Dev" w:date="2018-02-15T18:44:00Z">
        <w:r w:rsidDel="0093088F">
          <w:delText xml:space="preserve"> Manage Attachments Upload window with selected file </w:delText>
        </w:r>
        <w:r w:rsidDel="0093088F">
          <w:br/>
        </w:r>
      </w:del>
    </w:p>
    <w:p w14:paraId="6D5F34C1" w14:textId="64174E6E" w:rsidR="00F2232B" w:rsidRPr="00A01D0C" w:rsidDel="0093088F" w:rsidRDefault="00F2232B">
      <w:pPr>
        <w:pStyle w:val="Heading3"/>
        <w:rPr>
          <w:del w:id="12234" w:author="Sayali Dev" w:date="2018-02-15T18:44:00Z"/>
        </w:rPr>
        <w:pPrChange w:id="12235" w:author="Sayali Dev" w:date="2018-02-21T16:01:00Z">
          <w:pPr>
            <w:pStyle w:val="BodyText"/>
            <w:ind w:left="720"/>
          </w:pPr>
        </w:pPrChange>
      </w:pPr>
    </w:p>
    <w:p w14:paraId="7877D3FC" w14:textId="6D30B538" w:rsidR="00F2232B" w:rsidRPr="00A01D0C" w:rsidDel="006900CB" w:rsidRDefault="00F2232B">
      <w:pPr>
        <w:pStyle w:val="Heading3"/>
        <w:rPr>
          <w:del w:id="12236" w:author="Sayali Dev" w:date="2018-02-21T16:01:00Z"/>
        </w:rPr>
        <w:pPrChange w:id="12237" w:author="Sayali Dev" w:date="2018-02-21T16:01:00Z">
          <w:pPr>
            <w:pStyle w:val="BodyText"/>
            <w:numPr>
              <w:numId w:val="49"/>
            </w:numPr>
            <w:ind w:left="720" w:hanging="360"/>
          </w:pPr>
        </w:pPrChange>
      </w:pPr>
      <w:del w:id="12238" w:author="Sayali Dev" w:date="2018-02-15T18:44:00Z">
        <w:r w:rsidRPr="00FB3F87" w:rsidDel="0093088F">
          <w:delText xml:space="preserve">Click </w:delText>
        </w:r>
        <w:r w:rsidRPr="00FB3F87" w:rsidDel="0093088F">
          <w:rPr>
            <w:b w:val="0"/>
          </w:rPr>
          <w:delText>UPLOAD</w:delText>
        </w:r>
        <w:r w:rsidRPr="00FB3F87" w:rsidDel="0093088F">
          <w:delText>.</w:delText>
        </w:r>
        <w:r w:rsidRPr="00FB3F87" w:rsidDel="0093088F">
          <w:br/>
          <w:delText xml:space="preserve">The file is uploaded and appears in the </w:delText>
        </w:r>
        <w:r w:rsidRPr="00D30E07" w:rsidDel="0093088F">
          <w:rPr>
            <w:b w:val="0"/>
          </w:rPr>
          <w:delText>Download/Delete File(s)</w:delText>
        </w:r>
        <w:r w:rsidRPr="00FB3F87" w:rsidDel="0093088F">
          <w:delText xml:space="preserve"> area.</w:delText>
        </w:r>
      </w:del>
    </w:p>
    <w:p w14:paraId="280C5EC3" w14:textId="2D108062" w:rsidR="00F2232B" w:rsidDel="006900CB" w:rsidRDefault="00F2232B">
      <w:pPr>
        <w:pStyle w:val="Heading3"/>
        <w:rPr>
          <w:del w:id="12239" w:author="Sayali Dev" w:date="2018-02-21T16:01:00Z"/>
          <w:lang w:val="en-US"/>
        </w:rPr>
        <w:pPrChange w:id="12240" w:author="Sayali Dev" w:date="2018-02-21T16:01:00Z">
          <w:pPr>
            <w:pStyle w:val="BodyText"/>
            <w:ind w:left="720"/>
          </w:pPr>
        </w:pPrChange>
      </w:pPr>
    </w:p>
    <w:p w14:paraId="7D9C2E2F" w14:textId="79DF0FC1" w:rsidR="00F2232B" w:rsidDel="00154AD6" w:rsidRDefault="00F2232B">
      <w:pPr>
        <w:pStyle w:val="Heading3"/>
        <w:rPr>
          <w:del w:id="12241" w:author="Sayali Dev" w:date="2018-02-15T19:16:00Z"/>
        </w:rPr>
      </w:pPr>
      <w:del w:id="12242" w:author="Sayali Dev" w:date="2018-02-21T16:01:00Z">
        <w:r w:rsidDel="006900CB">
          <w:rPr>
            <w:lang w:val="en-US"/>
          </w:rPr>
          <w:br w:type="page"/>
        </w:r>
      </w:del>
      <w:bookmarkStart w:id="12243" w:name="_Toc452993675"/>
      <w:bookmarkStart w:id="12244" w:name="_Toc282094001"/>
      <w:del w:id="12245" w:author="Sayali Dev" w:date="2018-02-15T19:16:00Z">
        <w:r w:rsidDel="00154AD6">
          <w:delText>Downloading a File</w:delText>
        </w:r>
        <w:bookmarkEnd w:id="12243"/>
        <w:r w:rsidDel="00154AD6">
          <w:delText xml:space="preserve"> </w:delText>
        </w:r>
        <w:bookmarkEnd w:id="12244"/>
      </w:del>
    </w:p>
    <w:p w14:paraId="6BA4CEFC" w14:textId="4482E102" w:rsidR="00F2232B" w:rsidDel="00154AD6" w:rsidRDefault="00F2232B">
      <w:pPr>
        <w:pStyle w:val="Heading3"/>
        <w:rPr>
          <w:del w:id="12246" w:author="Sayali Dev" w:date="2018-02-15T19:16:00Z"/>
        </w:rPr>
        <w:pPrChange w:id="12247" w:author="Sayali Dev" w:date="2018-02-21T16:23:00Z">
          <w:pPr>
            <w:pStyle w:val="BodyText"/>
          </w:pPr>
        </w:pPrChange>
      </w:pPr>
    </w:p>
    <w:p w14:paraId="2CA59AF3" w14:textId="0A51ED12" w:rsidR="00F2232B" w:rsidRPr="00196F66" w:rsidDel="00154AD6" w:rsidRDefault="00F2232B">
      <w:pPr>
        <w:pStyle w:val="Heading3"/>
        <w:rPr>
          <w:del w:id="12248" w:author="Sayali Dev" w:date="2018-02-15T19:16:00Z"/>
          <w:lang w:val="en-US"/>
        </w:rPr>
        <w:pPrChange w:id="12249" w:author="Sayali Dev" w:date="2018-02-21T16:23:00Z">
          <w:pPr>
            <w:pStyle w:val="BodyText"/>
          </w:pPr>
        </w:pPrChange>
      </w:pPr>
      <w:del w:id="12250" w:author="Sayali Dev" w:date="2018-02-15T19:16:00Z">
        <w:r w:rsidDel="00154AD6">
          <w:delText>To download a file</w:delText>
        </w:r>
        <w:r w:rsidRPr="00845CB1" w:rsidDel="00154AD6">
          <w:delText xml:space="preserve"> </w:delText>
        </w:r>
        <w:r w:rsidDel="00154AD6">
          <w:delText xml:space="preserve">in the </w:delText>
        </w:r>
        <w:r w:rsidRPr="00AE24B3" w:rsidDel="00154AD6">
          <w:rPr>
            <w:b w:val="0"/>
          </w:rPr>
          <w:delText>M</w:delText>
        </w:r>
        <w:r w:rsidDel="00154AD6">
          <w:rPr>
            <w:b w:val="0"/>
          </w:rPr>
          <w:delText xml:space="preserve">ANAGE </w:delText>
        </w:r>
        <w:r w:rsidDel="00154AD6">
          <w:rPr>
            <w:b w:val="0"/>
            <w:lang w:val="en-US"/>
          </w:rPr>
          <w:delText>ATTACHMENTS</w:delText>
        </w:r>
        <w:r w:rsidRPr="00AE24B3" w:rsidDel="00154AD6">
          <w:rPr>
            <w:b w:val="0"/>
          </w:rPr>
          <w:delText xml:space="preserve"> </w:delText>
        </w:r>
        <w:r w:rsidDel="00154AD6">
          <w:delText>window:</w:delText>
        </w:r>
        <w:r w:rsidDel="00154AD6">
          <w:rPr>
            <w:lang w:val="en-US"/>
          </w:rPr>
          <w:br/>
        </w:r>
      </w:del>
    </w:p>
    <w:p w14:paraId="68362A6D" w14:textId="5498D8B7" w:rsidR="00F2232B" w:rsidDel="00154AD6" w:rsidRDefault="00F2232B">
      <w:pPr>
        <w:pStyle w:val="Heading3"/>
        <w:rPr>
          <w:del w:id="12251" w:author="Sayali Dev" w:date="2018-02-15T19:16:00Z"/>
        </w:rPr>
        <w:pPrChange w:id="12252" w:author="Sayali Dev" w:date="2018-02-21T16:23:00Z">
          <w:pPr>
            <w:pStyle w:val="BodyText"/>
            <w:numPr>
              <w:numId w:val="41"/>
            </w:numPr>
            <w:ind w:left="720" w:hanging="360"/>
          </w:pPr>
        </w:pPrChange>
      </w:pPr>
      <w:del w:id="12253" w:author="Sayali Dev" w:date="2018-02-15T19:16:00Z">
        <w:r w:rsidDel="00154AD6">
          <w:delText>In</w:delText>
        </w:r>
        <w:r w:rsidRPr="00E23283" w:rsidDel="00154AD6">
          <w:delText xml:space="preserve"> </w:delText>
        </w:r>
        <w:r w:rsidDel="00154AD6">
          <w:delText xml:space="preserve">the </w:delText>
        </w:r>
        <w:r w:rsidRPr="00845CB1" w:rsidDel="00154AD6">
          <w:rPr>
            <w:b w:val="0"/>
          </w:rPr>
          <w:delText>Download/Delete File(s)</w:delText>
        </w:r>
        <w:r w:rsidDel="00154AD6">
          <w:delText xml:space="preserve"> area, select the checkbox of the file that you want to download. </w:delText>
        </w:r>
      </w:del>
    </w:p>
    <w:p w14:paraId="010682C0" w14:textId="0726AA2E" w:rsidR="00F2232B" w:rsidRPr="00532A72" w:rsidDel="00154AD6" w:rsidRDefault="00F2232B">
      <w:pPr>
        <w:pStyle w:val="Heading3"/>
        <w:rPr>
          <w:del w:id="12254" w:author="Sayali Dev" w:date="2018-02-15T19:16:00Z"/>
          <w:lang w:val="en-US"/>
        </w:rPr>
        <w:pPrChange w:id="12255" w:author="Sayali Dev" w:date="2018-02-21T16:23:00Z">
          <w:pPr>
            <w:pStyle w:val="BodyText"/>
            <w:ind w:left="720" w:right="270"/>
          </w:pPr>
        </w:pPrChange>
      </w:pPr>
      <w:del w:id="12256" w:author="Sayali Dev" w:date="2018-02-15T19:16:00Z">
        <w:r w:rsidRPr="00B43F2C" w:rsidDel="00154AD6">
          <w:rPr>
            <w:b w:val="0"/>
          </w:rPr>
          <w:delText>Note:</w:delText>
        </w:r>
        <w:r w:rsidDel="00154AD6">
          <w:rPr>
            <w:lang w:val="en-US"/>
          </w:rPr>
          <w:delText xml:space="preserve"> </w:delText>
        </w:r>
        <w:r w:rsidDel="00154AD6">
          <w:delText>To download all the files, select the checkbox on the header of the</w:delText>
        </w:r>
        <w:r w:rsidRPr="00B43F2C" w:rsidDel="00154AD6">
          <w:rPr>
            <w:b w:val="0"/>
          </w:rPr>
          <w:delText xml:space="preserve"> Download/Delete File(s)</w:delText>
        </w:r>
        <w:r w:rsidDel="00154AD6">
          <w:delText xml:space="preserve"> area.</w:delText>
        </w:r>
        <w:r w:rsidDel="00154AD6">
          <w:rPr>
            <w:lang w:val="en-US"/>
          </w:rPr>
          <w:br/>
        </w:r>
      </w:del>
    </w:p>
    <w:p w14:paraId="71D2A97B" w14:textId="55EAF447" w:rsidR="00F2232B" w:rsidDel="00154AD6" w:rsidRDefault="00F2232B">
      <w:pPr>
        <w:pStyle w:val="Heading3"/>
        <w:rPr>
          <w:del w:id="12257" w:author="Sayali Dev" w:date="2018-02-15T19:16:00Z"/>
        </w:rPr>
        <w:pPrChange w:id="12258" w:author="Sayali Dev" w:date="2018-02-21T16:23:00Z">
          <w:pPr>
            <w:pStyle w:val="BodyText"/>
            <w:ind w:left="720"/>
          </w:pPr>
        </w:pPrChange>
      </w:pPr>
      <w:del w:id="12259" w:author="Sayali Dev" w:date="2018-02-15T19:16:00Z">
        <w:r w:rsidDel="00154AD6">
          <w:rPr>
            <w:noProof/>
          </w:rPr>
          <w:drawing>
            <wp:inline distT="0" distB="0" distL="0" distR="0" wp14:anchorId="0817294B" wp14:editId="7B97C8D5">
              <wp:extent cx="4305935" cy="1371600"/>
              <wp:effectExtent l="19050" t="19050" r="1841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05935" cy="1371600"/>
                      </a:xfrm>
                      <a:prstGeom prst="rect">
                        <a:avLst/>
                      </a:prstGeom>
                      <a:noFill/>
                      <a:ln w="3175">
                        <a:solidFill>
                          <a:schemeClr val="tx1"/>
                        </a:solidFill>
                      </a:ln>
                    </pic:spPr>
                  </pic:pic>
                </a:graphicData>
              </a:graphic>
            </wp:inline>
          </w:drawing>
        </w:r>
      </w:del>
    </w:p>
    <w:p w14:paraId="39BCDA8E" w14:textId="3A0DC93A" w:rsidR="00F2232B" w:rsidDel="00154AD6" w:rsidRDefault="00F2232B">
      <w:pPr>
        <w:pStyle w:val="Heading3"/>
        <w:rPr>
          <w:del w:id="12260" w:author="Sayali Dev" w:date="2018-02-15T19:16:00Z"/>
        </w:rPr>
        <w:pPrChange w:id="12261" w:author="Sayali Dev" w:date="2018-02-21T16:23:00Z">
          <w:pPr>
            <w:pStyle w:val="Figure"/>
            <w:tabs>
              <w:tab w:val="clear" w:pos="1710"/>
              <w:tab w:val="num" w:pos="1800"/>
            </w:tabs>
            <w:ind w:left="1152" w:hanging="432"/>
          </w:pPr>
        </w:pPrChange>
      </w:pPr>
      <w:del w:id="12262" w:author="Sayali Dev" w:date="2018-02-15T19:16:00Z">
        <w:r w:rsidDel="00154AD6">
          <w:delText xml:space="preserve"> Download/Delete File(s) area</w:delText>
        </w:r>
      </w:del>
    </w:p>
    <w:p w14:paraId="1D195D2B" w14:textId="3DED9B86" w:rsidR="00F2232B" w:rsidDel="00154AD6" w:rsidRDefault="00F2232B">
      <w:pPr>
        <w:pStyle w:val="Heading3"/>
        <w:rPr>
          <w:del w:id="12263" w:author="Sayali Dev" w:date="2018-02-15T19:16:00Z"/>
        </w:rPr>
        <w:pPrChange w:id="12264" w:author="Sayali Dev" w:date="2018-02-21T16:23:00Z">
          <w:pPr/>
        </w:pPrChange>
      </w:pPr>
    </w:p>
    <w:p w14:paraId="7117FD74" w14:textId="5F743B45" w:rsidR="00F2232B" w:rsidDel="00154AD6" w:rsidRDefault="00F2232B">
      <w:pPr>
        <w:pStyle w:val="Heading3"/>
        <w:rPr>
          <w:del w:id="12265" w:author="Sayali Dev" w:date="2018-02-15T19:16:00Z"/>
        </w:rPr>
        <w:pPrChange w:id="12266" w:author="Sayali Dev" w:date="2018-02-21T16:23:00Z">
          <w:pPr>
            <w:pStyle w:val="BodyText"/>
            <w:ind w:left="720"/>
          </w:pPr>
        </w:pPrChange>
      </w:pPr>
    </w:p>
    <w:p w14:paraId="40634C3E" w14:textId="755898E4" w:rsidR="00F2232B" w:rsidRPr="000B10DE" w:rsidDel="00154AD6" w:rsidRDefault="00F2232B">
      <w:pPr>
        <w:pStyle w:val="Heading3"/>
        <w:rPr>
          <w:del w:id="12267" w:author="Sayali Dev" w:date="2018-02-15T19:16:00Z"/>
        </w:rPr>
        <w:pPrChange w:id="12268" w:author="Sayali Dev" w:date="2018-02-21T16:23:00Z">
          <w:pPr>
            <w:pStyle w:val="BodyText"/>
            <w:numPr>
              <w:numId w:val="41"/>
            </w:numPr>
            <w:ind w:left="720" w:right="270" w:hanging="360"/>
          </w:pPr>
        </w:pPrChange>
      </w:pPr>
      <w:del w:id="12269" w:author="Sayali Dev" w:date="2018-02-15T19:16:00Z">
        <w:r w:rsidDel="00154AD6">
          <w:delText xml:space="preserve">Click </w:delText>
        </w:r>
        <w:r w:rsidRPr="00196F66" w:rsidDel="00154AD6">
          <w:rPr>
            <w:b w:val="0"/>
          </w:rPr>
          <w:delText>DOWNLOAD FILES</w:delText>
        </w:r>
        <w:r w:rsidDel="00154AD6">
          <w:delText>.</w:delText>
        </w:r>
        <w:r w:rsidDel="00154AD6">
          <w:br/>
          <w:delText xml:space="preserve">The </w:delText>
        </w:r>
        <w:r w:rsidRPr="000B10DE" w:rsidDel="00154AD6">
          <w:rPr>
            <w:b w:val="0"/>
          </w:rPr>
          <w:delText xml:space="preserve">Opening download </w:delText>
        </w:r>
        <w:r w:rsidDel="00154AD6">
          <w:delText>window appears.</w:delText>
        </w:r>
        <w:r w:rsidDel="00154AD6">
          <w:rPr>
            <w:b w:val="0"/>
            <w:lang w:val="en-US"/>
          </w:rPr>
          <w:br/>
        </w:r>
        <w:r w:rsidRPr="00196F66" w:rsidDel="00154AD6">
          <w:rPr>
            <w:b w:val="0"/>
          </w:rPr>
          <w:delText>Note:</w:delText>
        </w:r>
        <w:r w:rsidDel="00154AD6">
          <w:delText xml:space="preserve"> You might not have the permission to download all the files in the </w:delText>
        </w:r>
        <w:r w:rsidRPr="00196F66" w:rsidDel="00154AD6">
          <w:rPr>
            <w:b w:val="0"/>
          </w:rPr>
          <w:delText>Download/Delete File(s)</w:delText>
        </w:r>
        <w:r w:rsidDel="00154AD6">
          <w:delText xml:space="preserve"> area. If you do not have the permission to download a particular file, an error message appears.  </w:delText>
        </w:r>
        <w:r w:rsidDel="00154AD6">
          <w:br/>
        </w:r>
      </w:del>
    </w:p>
    <w:p w14:paraId="3C70BF2A" w14:textId="6CF2ABE4" w:rsidR="00F2232B" w:rsidDel="00154AD6" w:rsidRDefault="00F2232B">
      <w:pPr>
        <w:pStyle w:val="Heading3"/>
        <w:rPr>
          <w:del w:id="12270" w:author="Sayali Dev" w:date="2018-02-15T19:16:00Z"/>
        </w:rPr>
        <w:pPrChange w:id="12271" w:author="Sayali Dev" w:date="2018-02-21T16:23:00Z">
          <w:pPr>
            <w:ind w:left="720"/>
          </w:pPr>
        </w:pPrChange>
      </w:pPr>
      <w:del w:id="12272" w:author="Sayali Dev" w:date="2018-02-15T19:16:00Z">
        <w:r w:rsidDel="00154AD6">
          <w:rPr>
            <w:noProof/>
          </w:rPr>
          <w:drawing>
            <wp:inline distT="0" distB="0" distL="0" distR="0" wp14:anchorId="09008220" wp14:editId="738CCB15">
              <wp:extent cx="2959100" cy="2227580"/>
              <wp:effectExtent l="19050" t="19050" r="12700"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59100" cy="2227580"/>
                      </a:xfrm>
                      <a:prstGeom prst="rect">
                        <a:avLst/>
                      </a:prstGeom>
                      <a:noFill/>
                      <a:ln w="3175">
                        <a:solidFill>
                          <a:schemeClr val="tx1"/>
                        </a:solidFill>
                      </a:ln>
                    </pic:spPr>
                  </pic:pic>
                </a:graphicData>
              </a:graphic>
            </wp:inline>
          </w:drawing>
        </w:r>
      </w:del>
    </w:p>
    <w:p w14:paraId="4C628387" w14:textId="70DD7762" w:rsidR="00F2232B" w:rsidDel="00154AD6" w:rsidRDefault="00F2232B">
      <w:pPr>
        <w:pStyle w:val="Heading3"/>
        <w:rPr>
          <w:del w:id="12273" w:author="Sayali Dev" w:date="2018-02-15T19:16:00Z"/>
        </w:rPr>
        <w:pPrChange w:id="12274" w:author="Sayali Dev" w:date="2018-02-21T16:23:00Z">
          <w:pPr>
            <w:pStyle w:val="Figure"/>
            <w:tabs>
              <w:tab w:val="clear" w:pos="1710"/>
              <w:tab w:val="num" w:pos="1800"/>
            </w:tabs>
            <w:ind w:left="1152" w:hanging="432"/>
          </w:pPr>
        </w:pPrChange>
      </w:pPr>
      <w:del w:id="12275" w:author="Sayali Dev" w:date="2018-02-15T19:16:00Z">
        <w:r w:rsidDel="00154AD6">
          <w:delText xml:space="preserve"> </w:delText>
        </w:r>
        <w:r w:rsidRPr="00E63C3C" w:rsidDel="00154AD6">
          <w:delText xml:space="preserve">Download </w:delText>
        </w:r>
        <w:r w:rsidDel="00154AD6">
          <w:delText>window</w:delText>
        </w:r>
        <w:r w:rsidDel="00154AD6">
          <w:br/>
        </w:r>
      </w:del>
    </w:p>
    <w:p w14:paraId="7A5CA0A4" w14:textId="76EEFE38" w:rsidR="00F2232B" w:rsidDel="00154AD6" w:rsidRDefault="00F2232B">
      <w:pPr>
        <w:pStyle w:val="Heading3"/>
        <w:rPr>
          <w:del w:id="12276" w:author="Sayali Dev" w:date="2018-02-15T19:16:00Z"/>
        </w:rPr>
        <w:pPrChange w:id="12277" w:author="Sayali Dev" w:date="2018-02-21T16:23:00Z">
          <w:pPr>
            <w:numPr>
              <w:numId w:val="41"/>
            </w:numPr>
            <w:ind w:left="720" w:right="270" w:hanging="360"/>
          </w:pPr>
        </w:pPrChange>
      </w:pPr>
      <w:del w:id="12278" w:author="Sayali Dev" w:date="2018-02-15T19:16:00Z">
        <w:r w:rsidDel="00154AD6">
          <w:delText>Click the applicable field to either open the file or to save it to your machine.</w:delText>
        </w:r>
        <w:r w:rsidDel="00154AD6">
          <w:br/>
          <w:delText xml:space="preserve">The following table provides a description of the download fields: </w:delText>
        </w:r>
      </w:del>
    </w:p>
    <w:p w14:paraId="4E8BA22C" w14:textId="5D15263B" w:rsidR="00F2232B" w:rsidDel="00154AD6" w:rsidRDefault="00F2232B">
      <w:pPr>
        <w:pStyle w:val="Heading3"/>
        <w:rPr>
          <w:del w:id="12279" w:author="Sayali Dev" w:date="2018-02-15T19:16:00Z"/>
        </w:rPr>
        <w:pPrChange w:id="12280" w:author="Sayali Dev" w:date="2018-02-21T16:23:00Z">
          <w:pPr>
            <w:pStyle w:val="Caption"/>
            <w:ind w:left="720"/>
          </w:pPr>
        </w:pPrChange>
      </w:pPr>
      <w:del w:id="12281" w:author="Sayali Dev" w:date="2018-02-15T19:16:00Z">
        <w:r w:rsidDel="00154AD6">
          <w:br/>
          <w:delText xml:space="preserve">Table </w:delText>
        </w:r>
        <w:r w:rsidR="006C608D" w:rsidDel="00154AD6">
          <w:rPr>
            <w:b w:val="0"/>
            <w:bCs/>
          </w:rPr>
          <w:fldChar w:fldCharType="begin"/>
        </w:r>
        <w:r w:rsidR="006C608D" w:rsidDel="00154AD6">
          <w:delInstrText xml:space="preserve"> SEQ Figure \* ARABIC </w:delInstrText>
        </w:r>
        <w:r w:rsidR="006C608D" w:rsidDel="00154AD6">
          <w:rPr>
            <w:b w:val="0"/>
            <w:bCs/>
          </w:rPr>
          <w:fldChar w:fldCharType="separate"/>
        </w:r>
      </w:del>
      <w:del w:id="12282" w:author="Sayali Dev" w:date="2018-02-02T13:47:00Z">
        <w:r w:rsidDel="00EB76E3">
          <w:rPr>
            <w:noProof/>
          </w:rPr>
          <w:delText>73</w:delText>
        </w:r>
      </w:del>
      <w:del w:id="12283" w:author="Sayali Dev" w:date="2018-02-15T19:16:00Z">
        <w:r w:rsidR="006C608D" w:rsidDel="00154AD6">
          <w:rPr>
            <w:b w:val="0"/>
            <w:bCs/>
            <w:noProof/>
          </w:rPr>
          <w:fldChar w:fldCharType="end"/>
        </w:r>
        <w:r w:rsidDel="00154AD6">
          <w:delText>: Download fields</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370"/>
      </w:tblGrid>
      <w:tr w:rsidR="00F2232B" w:rsidRPr="007A152E" w:rsidDel="00154AD6" w14:paraId="0A265EDC" w14:textId="43894399" w:rsidTr="00F2232B">
        <w:trPr>
          <w:cantSplit/>
          <w:trHeight w:val="288"/>
          <w:tblHeader/>
          <w:del w:id="12284" w:author="Sayali Dev" w:date="2018-02-15T19:16:00Z"/>
        </w:trPr>
        <w:tc>
          <w:tcPr>
            <w:tcW w:w="1350" w:type="dxa"/>
            <w:shd w:val="clear" w:color="auto" w:fill="BFBFBF"/>
            <w:vAlign w:val="center"/>
          </w:tcPr>
          <w:p w14:paraId="5DD94FB8" w14:textId="3B17A1DD" w:rsidR="00F2232B" w:rsidRPr="007A152E" w:rsidDel="00154AD6" w:rsidRDefault="00F2232B">
            <w:pPr>
              <w:pStyle w:val="Heading3"/>
              <w:rPr>
                <w:del w:id="12285" w:author="Sayali Dev" w:date="2018-02-15T19:16:00Z"/>
              </w:rPr>
              <w:pPrChange w:id="12286" w:author="Sayali Dev" w:date="2018-02-21T16:23:00Z">
                <w:pPr/>
              </w:pPrChange>
            </w:pPr>
            <w:del w:id="12287" w:author="Sayali Dev" w:date="2018-02-15T19:16:00Z">
              <w:r w:rsidDel="00154AD6">
                <w:rPr>
                  <w:b w:val="0"/>
                </w:rPr>
                <w:delText>Field</w:delText>
              </w:r>
            </w:del>
          </w:p>
        </w:tc>
        <w:tc>
          <w:tcPr>
            <w:tcW w:w="8370" w:type="dxa"/>
            <w:shd w:val="clear" w:color="auto" w:fill="BFBFBF"/>
            <w:vAlign w:val="center"/>
          </w:tcPr>
          <w:p w14:paraId="74D42899" w14:textId="14A9720E" w:rsidR="00F2232B" w:rsidRPr="007A152E" w:rsidDel="00154AD6" w:rsidRDefault="00F2232B">
            <w:pPr>
              <w:pStyle w:val="Heading3"/>
              <w:rPr>
                <w:del w:id="12288" w:author="Sayali Dev" w:date="2018-02-15T19:16:00Z"/>
              </w:rPr>
              <w:pPrChange w:id="12289" w:author="Sayali Dev" w:date="2018-02-21T16:23:00Z">
                <w:pPr/>
              </w:pPrChange>
            </w:pPr>
            <w:del w:id="12290" w:author="Sayali Dev" w:date="2018-02-15T19:16:00Z">
              <w:r w:rsidRPr="007A152E" w:rsidDel="00154AD6">
                <w:rPr>
                  <w:b w:val="0"/>
                </w:rPr>
                <w:delText>Description</w:delText>
              </w:r>
            </w:del>
          </w:p>
        </w:tc>
      </w:tr>
      <w:tr w:rsidR="00F2232B" w:rsidDel="00154AD6" w14:paraId="12AC1C60" w14:textId="13A02C78" w:rsidTr="00F2232B">
        <w:trPr>
          <w:cantSplit/>
          <w:trHeight w:val="288"/>
          <w:del w:id="12291" w:author="Sayali Dev" w:date="2018-02-15T19:16:00Z"/>
        </w:trPr>
        <w:tc>
          <w:tcPr>
            <w:tcW w:w="1350" w:type="dxa"/>
          </w:tcPr>
          <w:p w14:paraId="7D11D956" w14:textId="2324ACEA" w:rsidR="00F2232B" w:rsidRPr="007A152E" w:rsidDel="00154AD6" w:rsidRDefault="00F2232B">
            <w:pPr>
              <w:pStyle w:val="Heading3"/>
              <w:rPr>
                <w:del w:id="12292" w:author="Sayali Dev" w:date="2018-02-15T19:16:00Z"/>
              </w:rPr>
              <w:pPrChange w:id="12293" w:author="Sayali Dev" w:date="2018-02-21T16:23:00Z">
                <w:pPr/>
              </w:pPrChange>
            </w:pPr>
            <w:del w:id="12294" w:author="Sayali Dev" w:date="2018-02-15T19:16:00Z">
              <w:r w:rsidDel="00154AD6">
                <w:rPr>
                  <w:b w:val="0"/>
                </w:rPr>
                <w:delText>Open with</w:delText>
              </w:r>
            </w:del>
          </w:p>
        </w:tc>
        <w:tc>
          <w:tcPr>
            <w:tcW w:w="8370" w:type="dxa"/>
            <w:vAlign w:val="center"/>
          </w:tcPr>
          <w:p w14:paraId="30CBBA05" w14:textId="510A4FB1" w:rsidR="00F2232B" w:rsidDel="00154AD6" w:rsidRDefault="00F2232B">
            <w:pPr>
              <w:pStyle w:val="Heading3"/>
              <w:rPr>
                <w:del w:id="12295" w:author="Sayali Dev" w:date="2018-02-15T19:16:00Z"/>
              </w:rPr>
              <w:pPrChange w:id="12296" w:author="Sayali Dev" w:date="2018-02-21T16:23:00Z">
                <w:pPr/>
              </w:pPrChange>
            </w:pPr>
            <w:del w:id="12297" w:author="Sayali Dev" w:date="2018-02-15T19:16:00Z">
              <w:r w:rsidDel="00154AD6">
                <w:delText>Click this field if you just want to open and view the file.</w:delText>
              </w:r>
            </w:del>
          </w:p>
        </w:tc>
      </w:tr>
      <w:tr w:rsidR="00F2232B" w:rsidDel="00154AD6" w14:paraId="704D6C97" w14:textId="578AB284" w:rsidTr="00F2232B">
        <w:trPr>
          <w:cantSplit/>
          <w:trHeight w:val="288"/>
          <w:del w:id="12298" w:author="Sayali Dev" w:date="2018-02-15T19:16:00Z"/>
        </w:trPr>
        <w:tc>
          <w:tcPr>
            <w:tcW w:w="1350" w:type="dxa"/>
          </w:tcPr>
          <w:p w14:paraId="6FC93815" w14:textId="02D6B20B" w:rsidR="00F2232B" w:rsidDel="00154AD6" w:rsidRDefault="00F2232B">
            <w:pPr>
              <w:pStyle w:val="Heading3"/>
              <w:rPr>
                <w:del w:id="12299" w:author="Sayali Dev" w:date="2018-02-15T19:16:00Z"/>
              </w:rPr>
              <w:pPrChange w:id="12300" w:author="Sayali Dev" w:date="2018-02-21T16:23:00Z">
                <w:pPr/>
              </w:pPrChange>
            </w:pPr>
            <w:del w:id="12301" w:author="Sayali Dev" w:date="2018-02-15T19:16:00Z">
              <w:r w:rsidDel="00154AD6">
                <w:rPr>
                  <w:b w:val="0"/>
                </w:rPr>
                <w:delText>Save File</w:delText>
              </w:r>
            </w:del>
          </w:p>
        </w:tc>
        <w:tc>
          <w:tcPr>
            <w:tcW w:w="8370" w:type="dxa"/>
            <w:vAlign w:val="center"/>
          </w:tcPr>
          <w:p w14:paraId="15797A16" w14:textId="2493DCCF" w:rsidR="00F2232B" w:rsidRPr="00D515B3" w:rsidDel="00154AD6" w:rsidRDefault="00F2232B">
            <w:pPr>
              <w:pStyle w:val="Heading3"/>
              <w:rPr>
                <w:del w:id="12302" w:author="Sayali Dev" w:date="2018-02-15T19:16:00Z"/>
              </w:rPr>
              <w:pPrChange w:id="12303" w:author="Sayali Dev" w:date="2018-02-21T16:23:00Z">
                <w:pPr/>
              </w:pPrChange>
            </w:pPr>
            <w:del w:id="12304" w:author="Sayali Dev" w:date="2018-02-15T19:16:00Z">
              <w:r w:rsidDel="00154AD6">
                <w:delText>Click this field to save the file to your machine.</w:delText>
              </w:r>
            </w:del>
          </w:p>
        </w:tc>
      </w:tr>
    </w:tbl>
    <w:p w14:paraId="654BCB73" w14:textId="7EEF62A4" w:rsidR="00F2232B" w:rsidDel="00154AD6" w:rsidRDefault="00F2232B">
      <w:pPr>
        <w:pStyle w:val="Heading3"/>
        <w:rPr>
          <w:del w:id="12305" w:author="Sayali Dev" w:date="2018-02-15T19:16:00Z"/>
          <w:lang w:val="en-US"/>
        </w:rPr>
        <w:pPrChange w:id="12306" w:author="Sayali Dev" w:date="2018-02-21T16:23:00Z">
          <w:pPr>
            <w:pStyle w:val="BodyText"/>
          </w:pPr>
        </w:pPrChange>
      </w:pPr>
    </w:p>
    <w:p w14:paraId="27C8D884" w14:textId="40A834F9" w:rsidR="00F2232B" w:rsidDel="00154AD6" w:rsidRDefault="00F2232B">
      <w:pPr>
        <w:pStyle w:val="Heading3"/>
        <w:rPr>
          <w:del w:id="12307" w:author="Sayali Dev" w:date="2018-02-15T19:16:00Z"/>
          <w:lang w:val="en-US"/>
        </w:rPr>
        <w:pPrChange w:id="12308" w:author="Sayali Dev" w:date="2018-02-21T16:23:00Z">
          <w:pPr>
            <w:pStyle w:val="BodyText"/>
          </w:pPr>
        </w:pPrChange>
      </w:pPr>
    </w:p>
    <w:p w14:paraId="5F26FC58" w14:textId="2E4FBC48" w:rsidR="00F2232B" w:rsidDel="00154AD6" w:rsidRDefault="00F2232B">
      <w:pPr>
        <w:pStyle w:val="Heading3"/>
        <w:rPr>
          <w:del w:id="12309" w:author="Sayali Dev" w:date="2018-02-15T19:16:00Z"/>
        </w:rPr>
      </w:pPr>
      <w:del w:id="12310" w:author="Sayali Dev" w:date="2018-02-15T19:16:00Z">
        <w:r w:rsidDel="00154AD6">
          <w:rPr>
            <w:lang w:val="en-US"/>
          </w:rPr>
          <w:br w:type="page"/>
        </w:r>
        <w:bookmarkStart w:id="12311" w:name="_Toc452993676"/>
        <w:bookmarkStart w:id="12312" w:name="_Toc282094002"/>
        <w:r w:rsidDel="00154AD6">
          <w:delText>Deleting a File</w:delText>
        </w:r>
        <w:bookmarkEnd w:id="12311"/>
        <w:r w:rsidDel="00154AD6">
          <w:delText xml:space="preserve"> </w:delText>
        </w:r>
        <w:bookmarkEnd w:id="12312"/>
      </w:del>
    </w:p>
    <w:p w14:paraId="75ABA53D" w14:textId="1AD51F75" w:rsidR="00F2232B" w:rsidDel="00154AD6" w:rsidRDefault="00F2232B">
      <w:pPr>
        <w:pStyle w:val="Heading3"/>
        <w:rPr>
          <w:del w:id="12313" w:author="Sayali Dev" w:date="2018-02-15T19:16:00Z"/>
        </w:rPr>
        <w:pPrChange w:id="12314" w:author="Sayali Dev" w:date="2018-02-21T16:23:00Z">
          <w:pPr>
            <w:pStyle w:val="BodyText"/>
            <w:ind w:left="720"/>
          </w:pPr>
        </w:pPrChange>
      </w:pPr>
    </w:p>
    <w:p w14:paraId="54EF1D3B" w14:textId="15EEBAC2" w:rsidR="00F2232B" w:rsidDel="00154AD6" w:rsidRDefault="00F2232B">
      <w:pPr>
        <w:pStyle w:val="Heading3"/>
        <w:rPr>
          <w:del w:id="12315" w:author="Sayali Dev" w:date="2018-02-15T19:16:00Z"/>
        </w:rPr>
        <w:pPrChange w:id="12316" w:author="Sayali Dev" w:date="2018-02-21T16:23:00Z">
          <w:pPr>
            <w:pStyle w:val="BodyText"/>
          </w:pPr>
        </w:pPrChange>
      </w:pPr>
      <w:del w:id="12317" w:author="Sayali Dev" w:date="2018-02-15T19:16:00Z">
        <w:r w:rsidDel="00154AD6">
          <w:delText xml:space="preserve">To delete a file in the </w:delText>
        </w:r>
        <w:r w:rsidRPr="00AE24B3" w:rsidDel="00154AD6">
          <w:rPr>
            <w:b w:val="0"/>
          </w:rPr>
          <w:delText>M</w:delText>
        </w:r>
        <w:r w:rsidDel="00154AD6">
          <w:rPr>
            <w:b w:val="0"/>
          </w:rPr>
          <w:delText xml:space="preserve">ANAGE </w:delText>
        </w:r>
        <w:r w:rsidDel="00154AD6">
          <w:rPr>
            <w:b w:val="0"/>
            <w:lang w:val="en-US"/>
          </w:rPr>
          <w:delText>ATTACHMENTS</w:delText>
        </w:r>
        <w:r w:rsidRPr="00AE24B3" w:rsidDel="00154AD6">
          <w:rPr>
            <w:b w:val="0"/>
          </w:rPr>
          <w:delText xml:space="preserve"> </w:delText>
        </w:r>
        <w:r w:rsidDel="00154AD6">
          <w:delText>window:</w:delText>
        </w:r>
      </w:del>
    </w:p>
    <w:p w14:paraId="744134E0" w14:textId="027F576F" w:rsidR="00F2232B" w:rsidDel="00154AD6" w:rsidRDefault="00F2232B">
      <w:pPr>
        <w:pStyle w:val="Heading3"/>
        <w:rPr>
          <w:del w:id="12318" w:author="Sayali Dev" w:date="2018-02-15T19:16:00Z"/>
        </w:rPr>
        <w:pPrChange w:id="12319" w:author="Sayali Dev" w:date="2018-02-21T16:23:00Z">
          <w:pPr/>
        </w:pPrChange>
      </w:pPr>
    </w:p>
    <w:p w14:paraId="04966A6B" w14:textId="3154B9FC" w:rsidR="00F2232B" w:rsidDel="00154AD6" w:rsidRDefault="00F2232B">
      <w:pPr>
        <w:pStyle w:val="Heading3"/>
        <w:rPr>
          <w:del w:id="12320" w:author="Sayali Dev" w:date="2018-02-15T19:16:00Z"/>
        </w:rPr>
        <w:pPrChange w:id="12321" w:author="Sayali Dev" w:date="2018-02-21T16:23:00Z">
          <w:pPr>
            <w:pStyle w:val="BodyText"/>
            <w:numPr>
              <w:numId w:val="42"/>
            </w:numPr>
            <w:ind w:left="720" w:right="270" w:hanging="360"/>
          </w:pPr>
        </w:pPrChange>
      </w:pPr>
      <w:del w:id="12322" w:author="Sayali Dev" w:date="2018-02-15T19:16:00Z">
        <w:r w:rsidDel="00154AD6">
          <w:delText>In</w:delText>
        </w:r>
        <w:r w:rsidRPr="00E23283" w:rsidDel="00154AD6">
          <w:delText xml:space="preserve"> </w:delText>
        </w:r>
        <w:r w:rsidDel="00154AD6">
          <w:delText xml:space="preserve">the </w:delText>
        </w:r>
        <w:r w:rsidRPr="00B43F2C" w:rsidDel="00154AD6">
          <w:rPr>
            <w:b w:val="0"/>
          </w:rPr>
          <w:delText>Download/Delete File(s)</w:delText>
        </w:r>
        <w:r w:rsidDel="00154AD6">
          <w:delText xml:space="preserve"> area, select the checkbox of the file that you want to delete.</w:delText>
        </w:r>
      </w:del>
    </w:p>
    <w:p w14:paraId="197D33DC" w14:textId="6078773F" w:rsidR="00F2232B" w:rsidRPr="00532A72" w:rsidDel="00154AD6" w:rsidRDefault="00F2232B">
      <w:pPr>
        <w:pStyle w:val="Heading3"/>
        <w:rPr>
          <w:del w:id="12323" w:author="Sayali Dev" w:date="2018-02-15T19:16:00Z"/>
          <w:lang w:val="en-US"/>
        </w:rPr>
        <w:pPrChange w:id="12324" w:author="Sayali Dev" w:date="2018-02-21T16:23:00Z">
          <w:pPr>
            <w:pStyle w:val="BodyText"/>
            <w:ind w:left="720" w:right="270"/>
          </w:pPr>
        </w:pPrChange>
      </w:pPr>
      <w:del w:id="12325" w:author="Sayali Dev" w:date="2018-02-15T19:16:00Z">
        <w:r w:rsidRPr="00B43F2C" w:rsidDel="00154AD6">
          <w:rPr>
            <w:b w:val="0"/>
          </w:rPr>
          <w:delText>Note:</w:delText>
        </w:r>
        <w:r w:rsidDel="00154AD6">
          <w:delText xml:space="preserve"> To delete all the files, select the checkbox on the header of the</w:delText>
        </w:r>
        <w:r w:rsidRPr="00B43F2C" w:rsidDel="00154AD6">
          <w:rPr>
            <w:b w:val="0"/>
          </w:rPr>
          <w:delText xml:space="preserve"> Download/Delete File(s)</w:delText>
        </w:r>
        <w:r w:rsidDel="00154AD6">
          <w:delText xml:space="preserve"> area.</w:delText>
        </w:r>
        <w:r w:rsidDel="00154AD6">
          <w:rPr>
            <w:lang w:val="en-US"/>
          </w:rPr>
          <w:br/>
        </w:r>
      </w:del>
    </w:p>
    <w:p w14:paraId="733B401B" w14:textId="3B8B0144" w:rsidR="00F2232B" w:rsidDel="00154AD6" w:rsidRDefault="00F2232B">
      <w:pPr>
        <w:pStyle w:val="Heading3"/>
        <w:rPr>
          <w:del w:id="12326" w:author="Sayali Dev" w:date="2018-02-15T19:16:00Z"/>
        </w:rPr>
        <w:pPrChange w:id="12327" w:author="Sayali Dev" w:date="2018-02-21T16:23:00Z">
          <w:pPr>
            <w:pStyle w:val="BodyText"/>
            <w:ind w:left="720"/>
          </w:pPr>
        </w:pPrChange>
      </w:pPr>
      <w:del w:id="12328" w:author="Sayali Dev" w:date="2018-02-15T19:16:00Z">
        <w:r w:rsidDel="00154AD6">
          <w:rPr>
            <w:noProof/>
          </w:rPr>
          <w:drawing>
            <wp:inline distT="0" distB="0" distL="0" distR="0" wp14:anchorId="7B57CD13" wp14:editId="72635A32">
              <wp:extent cx="4721860" cy="1504315"/>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21860" cy="1504315"/>
                      </a:xfrm>
                      <a:prstGeom prst="rect">
                        <a:avLst/>
                      </a:prstGeom>
                      <a:noFill/>
                      <a:ln w="3175">
                        <a:solidFill>
                          <a:schemeClr val="tx1"/>
                        </a:solidFill>
                      </a:ln>
                    </pic:spPr>
                  </pic:pic>
                </a:graphicData>
              </a:graphic>
            </wp:inline>
          </w:drawing>
        </w:r>
      </w:del>
    </w:p>
    <w:p w14:paraId="43174D0F" w14:textId="28A55E8A" w:rsidR="00F2232B" w:rsidDel="00154AD6" w:rsidRDefault="00F2232B">
      <w:pPr>
        <w:pStyle w:val="Heading3"/>
        <w:rPr>
          <w:del w:id="12329" w:author="Sayali Dev" w:date="2018-02-15T19:16:00Z"/>
        </w:rPr>
        <w:pPrChange w:id="12330" w:author="Sayali Dev" w:date="2018-02-21T16:23:00Z">
          <w:pPr>
            <w:pStyle w:val="Figure"/>
            <w:tabs>
              <w:tab w:val="clear" w:pos="1710"/>
              <w:tab w:val="num" w:pos="1800"/>
            </w:tabs>
            <w:ind w:left="1152" w:hanging="432"/>
          </w:pPr>
        </w:pPrChange>
      </w:pPr>
      <w:del w:id="12331" w:author="Sayali Dev" w:date="2018-02-15T19:16:00Z">
        <w:r w:rsidDel="00154AD6">
          <w:delText xml:space="preserve"> Download/Delete File(s) area</w:delText>
        </w:r>
        <w:r w:rsidDel="00154AD6">
          <w:br/>
        </w:r>
      </w:del>
    </w:p>
    <w:p w14:paraId="6FF41F06" w14:textId="6B289ED6" w:rsidR="00F2232B" w:rsidRPr="00B66467" w:rsidDel="00154AD6" w:rsidRDefault="00F2232B">
      <w:pPr>
        <w:pStyle w:val="Heading3"/>
        <w:rPr>
          <w:del w:id="12332" w:author="Sayali Dev" w:date="2018-02-15T19:16:00Z"/>
          <w:lang w:val="en-US"/>
        </w:rPr>
        <w:pPrChange w:id="12333" w:author="Sayali Dev" w:date="2018-02-21T16:23:00Z">
          <w:pPr>
            <w:pStyle w:val="BodyText"/>
          </w:pPr>
        </w:pPrChange>
      </w:pPr>
    </w:p>
    <w:p w14:paraId="03571C93" w14:textId="2BE6E082" w:rsidR="00F2232B" w:rsidDel="00154AD6" w:rsidRDefault="00F2232B">
      <w:pPr>
        <w:pStyle w:val="Heading3"/>
        <w:rPr>
          <w:del w:id="12334" w:author="Sayali Dev" w:date="2018-02-15T19:16:00Z"/>
        </w:rPr>
        <w:pPrChange w:id="12335" w:author="Sayali Dev" w:date="2018-02-21T16:23:00Z">
          <w:pPr>
            <w:pStyle w:val="BodyText"/>
            <w:numPr>
              <w:numId w:val="42"/>
            </w:numPr>
            <w:ind w:left="720" w:right="360" w:hanging="360"/>
          </w:pPr>
        </w:pPrChange>
      </w:pPr>
      <w:del w:id="12336" w:author="Sayali Dev" w:date="2018-02-15T19:16:00Z">
        <w:r w:rsidDel="00154AD6">
          <w:delText xml:space="preserve">Click </w:delText>
        </w:r>
        <w:r w:rsidRPr="00A53FAD" w:rsidDel="00154AD6">
          <w:rPr>
            <w:b w:val="0"/>
          </w:rPr>
          <w:delText>DELETE</w:delText>
        </w:r>
        <w:r w:rsidDel="00154AD6">
          <w:delText xml:space="preserve">. </w:delText>
        </w:r>
      </w:del>
    </w:p>
    <w:p w14:paraId="3FEFDC63" w14:textId="424AC73A" w:rsidR="00F2232B" w:rsidDel="00154AD6" w:rsidRDefault="00F2232B">
      <w:pPr>
        <w:pStyle w:val="Heading3"/>
        <w:rPr>
          <w:del w:id="12337" w:author="Sayali Dev" w:date="2018-02-15T19:16:00Z"/>
        </w:rPr>
        <w:pPrChange w:id="12338" w:author="Sayali Dev" w:date="2018-02-21T16:23:00Z">
          <w:pPr>
            <w:pStyle w:val="BodyText"/>
            <w:ind w:left="720" w:right="360"/>
          </w:pPr>
        </w:pPrChange>
      </w:pPr>
      <w:del w:id="12339" w:author="Sayali Dev" w:date="2018-02-15T19:16:00Z">
        <w:r w:rsidDel="00154AD6">
          <w:delText xml:space="preserve">A confirmation window appears. </w:delText>
        </w:r>
        <w:r w:rsidDel="00154AD6">
          <w:br/>
        </w:r>
        <w:r w:rsidRPr="00916688" w:rsidDel="00154AD6">
          <w:rPr>
            <w:b w:val="0"/>
          </w:rPr>
          <w:delText>Note:</w:delText>
        </w:r>
        <w:r w:rsidDel="00154AD6">
          <w:delText xml:space="preserve"> You might not have the permission to delete all the files in the </w:delText>
        </w:r>
        <w:r w:rsidRPr="00B43F2C" w:rsidDel="00154AD6">
          <w:rPr>
            <w:b w:val="0"/>
          </w:rPr>
          <w:delText>Download/Delete File(s)</w:delText>
        </w:r>
        <w:r w:rsidDel="00154AD6">
          <w:delText xml:space="preserve"> area. If you do not have the permission to delete a particular file, an error message appears.  </w:delText>
        </w:r>
        <w:r w:rsidDel="00154AD6">
          <w:br/>
        </w:r>
      </w:del>
    </w:p>
    <w:p w14:paraId="6FE6A983" w14:textId="62A82D6E" w:rsidR="00F2232B" w:rsidDel="00154AD6" w:rsidRDefault="00F2232B">
      <w:pPr>
        <w:pStyle w:val="Heading3"/>
        <w:rPr>
          <w:del w:id="12340" w:author="Sayali Dev" w:date="2018-02-15T19:16:00Z"/>
        </w:rPr>
        <w:pPrChange w:id="12341" w:author="Sayali Dev" w:date="2018-02-21T16:23:00Z">
          <w:pPr>
            <w:pStyle w:val="BodyText"/>
            <w:numPr>
              <w:numId w:val="42"/>
            </w:numPr>
            <w:ind w:left="720" w:right="360" w:hanging="360"/>
          </w:pPr>
        </w:pPrChange>
      </w:pPr>
      <w:del w:id="12342" w:author="Sayali Dev" w:date="2018-02-15T19:16:00Z">
        <w:r w:rsidDel="00154AD6">
          <w:delText xml:space="preserve">Click </w:delText>
        </w:r>
        <w:r w:rsidRPr="00A53FAD" w:rsidDel="00154AD6">
          <w:rPr>
            <w:b w:val="0"/>
          </w:rPr>
          <w:delText>OK</w:delText>
        </w:r>
        <w:r w:rsidDel="00154AD6">
          <w:delText xml:space="preserve">. </w:delText>
        </w:r>
      </w:del>
    </w:p>
    <w:p w14:paraId="7F0207D6" w14:textId="2915FFA1" w:rsidR="00F2232B" w:rsidDel="00154AD6" w:rsidRDefault="00F2232B">
      <w:pPr>
        <w:pStyle w:val="Heading3"/>
        <w:rPr>
          <w:del w:id="12343" w:author="Sayali Dev" w:date="2018-02-15T19:16:00Z"/>
          <w:lang w:val="en-US"/>
        </w:rPr>
        <w:pPrChange w:id="12344" w:author="Sayali Dev" w:date="2018-02-21T16:23:00Z">
          <w:pPr>
            <w:pStyle w:val="BodyText"/>
            <w:ind w:left="720" w:right="360"/>
          </w:pPr>
        </w:pPrChange>
      </w:pPr>
      <w:del w:id="12345" w:author="Sayali Dev" w:date="2018-02-15T19:16:00Z">
        <w:r w:rsidDel="00154AD6">
          <w:delText xml:space="preserve">The file is deleted from the </w:delText>
        </w:r>
        <w:r w:rsidRPr="00B43F2C" w:rsidDel="00154AD6">
          <w:rPr>
            <w:b w:val="0"/>
          </w:rPr>
          <w:delText>Download/Delete File(s)</w:delText>
        </w:r>
        <w:r w:rsidDel="00154AD6">
          <w:rPr>
            <w:b w:val="0"/>
          </w:rPr>
          <w:delText xml:space="preserve"> </w:delText>
        </w:r>
        <w:r w:rsidRPr="00596B29" w:rsidDel="00154AD6">
          <w:delText>area</w:delText>
        </w:r>
        <w:r w:rsidDel="00154AD6">
          <w:delText>.</w:delText>
        </w:r>
      </w:del>
    </w:p>
    <w:p w14:paraId="3D666300" w14:textId="4BFC98C2" w:rsidR="00F2232B" w:rsidDel="00154AD6" w:rsidRDefault="00F2232B">
      <w:pPr>
        <w:pStyle w:val="Heading3"/>
        <w:rPr>
          <w:del w:id="12346" w:author="Sayali Dev" w:date="2018-02-15T19:16:00Z"/>
          <w:rFonts w:cs="Arial"/>
          <w:lang w:val="en-US" w:eastAsia="en-US"/>
        </w:rPr>
        <w:pPrChange w:id="12347" w:author="Sayali Dev" w:date="2018-02-21T16:23:00Z">
          <w:pPr>
            <w:pStyle w:val="BodyText"/>
          </w:pPr>
        </w:pPrChange>
      </w:pPr>
    </w:p>
    <w:p w14:paraId="25DC60F9" w14:textId="347D1914" w:rsidR="00AC709E" w:rsidDel="00154AD6" w:rsidRDefault="00AC709E">
      <w:pPr>
        <w:pStyle w:val="Heading3"/>
        <w:rPr>
          <w:del w:id="12348" w:author="Sayali Dev" w:date="2018-02-15T19:16:00Z"/>
          <w:rFonts w:cs="Arial"/>
          <w:lang w:val="en-US" w:eastAsia="en-US"/>
        </w:rPr>
        <w:pPrChange w:id="12349" w:author="Sayali Dev" w:date="2018-02-21T16:23:00Z">
          <w:pPr>
            <w:pStyle w:val="BodyText"/>
          </w:pPr>
        </w:pPrChange>
      </w:pPr>
    </w:p>
    <w:p w14:paraId="44F4D161" w14:textId="3E37DC7F" w:rsidR="00AD074A" w:rsidDel="00154AD6" w:rsidRDefault="00AD074A">
      <w:pPr>
        <w:pStyle w:val="Heading3"/>
        <w:rPr>
          <w:del w:id="12350" w:author="Sayali Dev" w:date="2018-02-15T19:16:00Z"/>
          <w:rFonts w:cs="Arial"/>
          <w:lang w:val="en-US" w:eastAsia="en-US"/>
        </w:rPr>
        <w:pPrChange w:id="12351" w:author="Sayali Dev" w:date="2018-02-21T16:23:00Z">
          <w:pPr>
            <w:pStyle w:val="BodyText"/>
          </w:pPr>
        </w:pPrChange>
      </w:pPr>
    </w:p>
    <w:p w14:paraId="37527206" w14:textId="0012D1E0" w:rsidR="00AD074A" w:rsidDel="00154AD6" w:rsidRDefault="00AD074A">
      <w:pPr>
        <w:pStyle w:val="Heading3"/>
        <w:rPr>
          <w:del w:id="12352" w:author="Sayali Dev" w:date="2018-02-15T19:16:00Z"/>
          <w:rFonts w:cs="Arial"/>
          <w:lang w:val="en-US" w:eastAsia="en-US"/>
        </w:rPr>
        <w:pPrChange w:id="12353" w:author="Sayali Dev" w:date="2018-02-21T16:23:00Z">
          <w:pPr>
            <w:pStyle w:val="BodyText"/>
          </w:pPr>
        </w:pPrChange>
      </w:pPr>
    </w:p>
    <w:p w14:paraId="11E141E6" w14:textId="6D0A3AC4" w:rsidR="00AD074A" w:rsidDel="00154AD6" w:rsidRDefault="00AD074A">
      <w:pPr>
        <w:pStyle w:val="Heading3"/>
        <w:rPr>
          <w:del w:id="12354" w:author="Sayali Dev" w:date="2018-02-15T19:16:00Z"/>
          <w:rFonts w:cs="Arial"/>
          <w:lang w:val="en-US" w:eastAsia="en-US"/>
        </w:rPr>
        <w:pPrChange w:id="12355" w:author="Sayali Dev" w:date="2018-02-21T16:23:00Z">
          <w:pPr>
            <w:pStyle w:val="BodyText"/>
          </w:pPr>
        </w:pPrChange>
      </w:pPr>
    </w:p>
    <w:p w14:paraId="52F32FBF" w14:textId="3C7D5A7B" w:rsidR="00AD074A" w:rsidDel="00154AD6" w:rsidRDefault="00AD074A">
      <w:pPr>
        <w:pStyle w:val="Heading3"/>
        <w:rPr>
          <w:del w:id="12356" w:author="Sayali Dev" w:date="2018-02-15T19:16:00Z"/>
          <w:rFonts w:cs="Arial"/>
          <w:lang w:val="en-US" w:eastAsia="en-US"/>
        </w:rPr>
        <w:pPrChange w:id="12357" w:author="Sayali Dev" w:date="2018-02-21T16:23:00Z">
          <w:pPr>
            <w:pStyle w:val="BodyText"/>
          </w:pPr>
        </w:pPrChange>
      </w:pPr>
    </w:p>
    <w:p w14:paraId="7E19A90F" w14:textId="3004E9BD" w:rsidR="00AD074A" w:rsidDel="00154AD6" w:rsidRDefault="00AD074A">
      <w:pPr>
        <w:pStyle w:val="Heading3"/>
        <w:rPr>
          <w:del w:id="12358" w:author="Sayali Dev" w:date="2018-02-15T19:16:00Z"/>
          <w:rFonts w:cs="Arial"/>
          <w:lang w:val="en-US" w:eastAsia="en-US"/>
        </w:rPr>
        <w:pPrChange w:id="12359" w:author="Sayali Dev" w:date="2018-02-21T16:23:00Z">
          <w:pPr>
            <w:pStyle w:val="BodyText"/>
          </w:pPr>
        </w:pPrChange>
      </w:pPr>
    </w:p>
    <w:p w14:paraId="6470222B" w14:textId="4787D552" w:rsidR="00AD074A" w:rsidDel="00154AD6" w:rsidRDefault="00AD074A">
      <w:pPr>
        <w:pStyle w:val="Heading3"/>
        <w:rPr>
          <w:del w:id="12360" w:author="Sayali Dev" w:date="2018-02-15T19:16:00Z"/>
          <w:rFonts w:cs="Arial"/>
          <w:lang w:val="en-US" w:eastAsia="en-US"/>
        </w:rPr>
        <w:pPrChange w:id="12361" w:author="Sayali Dev" w:date="2018-02-21T16:23:00Z">
          <w:pPr>
            <w:pStyle w:val="BodyText"/>
          </w:pPr>
        </w:pPrChange>
      </w:pPr>
    </w:p>
    <w:p w14:paraId="780AD88C" w14:textId="410F8694" w:rsidR="00AD074A" w:rsidDel="00154AD6" w:rsidRDefault="00AD074A">
      <w:pPr>
        <w:pStyle w:val="Heading3"/>
        <w:rPr>
          <w:del w:id="12362" w:author="Sayali Dev" w:date="2018-02-15T19:16:00Z"/>
          <w:rFonts w:cs="Arial"/>
          <w:lang w:val="en-US" w:eastAsia="en-US"/>
        </w:rPr>
        <w:pPrChange w:id="12363" w:author="Sayali Dev" w:date="2018-02-21T16:23:00Z">
          <w:pPr>
            <w:pStyle w:val="BodyText"/>
          </w:pPr>
        </w:pPrChange>
      </w:pPr>
    </w:p>
    <w:p w14:paraId="41DABE35" w14:textId="0BAAA2CD" w:rsidR="00AD074A" w:rsidDel="00154AD6" w:rsidRDefault="00AD074A">
      <w:pPr>
        <w:pStyle w:val="Heading3"/>
        <w:rPr>
          <w:del w:id="12364" w:author="Sayali Dev" w:date="2018-02-15T19:16:00Z"/>
          <w:rFonts w:cs="Arial"/>
          <w:lang w:val="en-US" w:eastAsia="en-US"/>
        </w:rPr>
        <w:pPrChange w:id="12365" w:author="Sayali Dev" w:date="2018-02-21T16:23:00Z">
          <w:pPr>
            <w:pStyle w:val="BodyText"/>
          </w:pPr>
        </w:pPrChange>
      </w:pPr>
    </w:p>
    <w:p w14:paraId="377DD3F1" w14:textId="2C344D71" w:rsidR="00AD074A" w:rsidDel="00154AD6" w:rsidRDefault="00AD074A">
      <w:pPr>
        <w:pStyle w:val="Heading3"/>
        <w:rPr>
          <w:del w:id="12366" w:author="Sayali Dev" w:date="2018-02-15T19:16:00Z"/>
          <w:rFonts w:cs="Arial"/>
          <w:lang w:val="en-US" w:eastAsia="en-US"/>
        </w:rPr>
        <w:pPrChange w:id="12367" w:author="Sayali Dev" w:date="2018-02-21T16:23:00Z">
          <w:pPr>
            <w:pStyle w:val="BodyText"/>
          </w:pPr>
        </w:pPrChange>
      </w:pPr>
    </w:p>
    <w:p w14:paraId="68457EF3" w14:textId="6D8BC004" w:rsidR="00AD074A" w:rsidDel="00154AD6" w:rsidRDefault="00AD074A">
      <w:pPr>
        <w:pStyle w:val="Heading3"/>
        <w:rPr>
          <w:del w:id="12368" w:author="Sayali Dev" w:date="2018-02-15T19:16:00Z"/>
          <w:rFonts w:cs="Arial"/>
          <w:lang w:val="en-US" w:eastAsia="en-US"/>
        </w:rPr>
        <w:pPrChange w:id="12369" w:author="Sayali Dev" w:date="2018-02-21T16:23:00Z">
          <w:pPr>
            <w:pStyle w:val="BodyText"/>
          </w:pPr>
        </w:pPrChange>
      </w:pPr>
    </w:p>
    <w:p w14:paraId="1C71918E" w14:textId="25523CBC" w:rsidR="00AD074A" w:rsidDel="00154AD6" w:rsidRDefault="00AD074A">
      <w:pPr>
        <w:pStyle w:val="Heading3"/>
        <w:rPr>
          <w:del w:id="12370" w:author="Sayali Dev" w:date="2018-02-15T19:16:00Z"/>
          <w:rFonts w:cs="Arial"/>
          <w:lang w:val="en-US" w:eastAsia="en-US"/>
        </w:rPr>
        <w:pPrChange w:id="12371" w:author="Sayali Dev" w:date="2018-02-21T16:23:00Z">
          <w:pPr>
            <w:pStyle w:val="BodyText"/>
          </w:pPr>
        </w:pPrChange>
      </w:pPr>
    </w:p>
    <w:p w14:paraId="351391F5" w14:textId="5EF0C5B2" w:rsidR="00AD074A" w:rsidDel="00154AD6" w:rsidRDefault="00AD074A">
      <w:pPr>
        <w:pStyle w:val="Heading3"/>
        <w:rPr>
          <w:del w:id="12372" w:author="Sayali Dev" w:date="2018-02-15T19:16:00Z"/>
          <w:rFonts w:cs="Arial"/>
          <w:lang w:val="en-US" w:eastAsia="en-US"/>
        </w:rPr>
        <w:pPrChange w:id="12373" w:author="Sayali Dev" w:date="2018-02-21T16:23:00Z">
          <w:pPr>
            <w:pStyle w:val="BodyText"/>
          </w:pPr>
        </w:pPrChange>
      </w:pPr>
    </w:p>
    <w:p w14:paraId="2DA8759B" w14:textId="55DD2FDB" w:rsidR="00AD074A" w:rsidDel="00154AD6" w:rsidRDefault="00AD074A">
      <w:pPr>
        <w:pStyle w:val="Heading3"/>
        <w:rPr>
          <w:del w:id="12374" w:author="Sayali Dev" w:date="2018-02-15T19:16:00Z"/>
          <w:rFonts w:cs="Arial"/>
          <w:lang w:val="en-US" w:eastAsia="en-US"/>
        </w:rPr>
        <w:pPrChange w:id="12375" w:author="Sayali Dev" w:date="2018-02-21T16:23:00Z">
          <w:pPr>
            <w:pStyle w:val="BodyText"/>
          </w:pPr>
        </w:pPrChange>
      </w:pPr>
    </w:p>
    <w:p w14:paraId="59E1A8D2" w14:textId="2181B782" w:rsidR="00AD074A" w:rsidDel="00154AD6" w:rsidRDefault="00AD074A">
      <w:pPr>
        <w:pStyle w:val="Heading3"/>
        <w:rPr>
          <w:del w:id="12376" w:author="Sayali Dev" w:date="2018-02-15T19:16:00Z"/>
          <w:rFonts w:cs="Arial"/>
          <w:lang w:val="en-US" w:eastAsia="en-US"/>
        </w:rPr>
        <w:pPrChange w:id="12377" w:author="Sayali Dev" w:date="2018-02-21T16:23:00Z">
          <w:pPr>
            <w:pStyle w:val="BodyText"/>
          </w:pPr>
        </w:pPrChange>
      </w:pPr>
    </w:p>
    <w:p w14:paraId="219A8140" w14:textId="0869ACA1" w:rsidR="00AD074A" w:rsidDel="00154AD6" w:rsidRDefault="00AD074A">
      <w:pPr>
        <w:pStyle w:val="Heading3"/>
        <w:rPr>
          <w:del w:id="12378" w:author="Sayali Dev" w:date="2018-02-15T19:16:00Z"/>
          <w:rFonts w:cs="Arial"/>
          <w:lang w:val="en-US" w:eastAsia="en-US"/>
        </w:rPr>
        <w:pPrChange w:id="12379" w:author="Sayali Dev" w:date="2018-02-21T16:23:00Z">
          <w:pPr>
            <w:pStyle w:val="BodyText"/>
          </w:pPr>
        </w:pPrChange>
      </w:pPr>
    </w:p>
    <w:p w14:paraId="51BB185C" w14:textId="59104B04" w:rsidR="00AD074A" w:rsidDel="00154AD6" w:rsidRDefault="00AD074A">
      <w:pPr>
        <w:pStyle w:val="Heading3"/>
        <w:rPr>
          <w:del w:id="12380" w:author="Sayali Dev" w:date="2018-02-15T19:16:00Z"/>
          <w:rFonts w:cs="Arial"/>
          <w:lang w:val="en-US" w:eastAsia="en-US"/>
        </w:rPr>
        <w:pPrChange w:id="12381" w:author="Sayali Dev" w:date="2018-02-21T16:23:00Z">
          <w:pPr>
            <w:pStyle w:val="BodyText"/>
          </w:pPr>
        </w:pPrChange>
      </w:pPr>
    </w:p>
    <w:p w14:paraId="7CFEE6CD" w14:textId="611AD0F0" w:rsidR="00AD074A" w:rsidDel="00154AD6" w:rsidRDefault="00AD074A">
      <w:pPr>
        <w:pStyle w:val="Heading3"/>
        <w:rPr>
          <w:del w:id="12382" w:author="Sayali Dev" w:date="2018-02-15T19:16:00Z"/>
          <w:rFonts w:cs="Arial"/>
          <w:lang w:val="en-US" w:eastAsia="en-US"/>
        </w:rPr>
        <w:pPrChange w:id="12383" w:author="Sayali Dev" w:date="2018-02-21T16:23:00Z">
          <w:pPr>
            <w:pStyle w:val="BodyText"/>
          </w:pPr>
        </w:pPrChange>
      </w:pPr>
    </w:p>
    <w:p w14:paraId="7A0485BE" w14:textId="5CCE6406" w:rsidR="00AD074A" w:rsidDel="00154AD6" w:rsidRDefault="00AD074A">
      <w:pPr>
        <w:pStyle w:val="Heading3"/>
        <w:rPr>
          <w:del w:id="12384" w:author="Sayali Dev" w:date="2018-02-15T19:16:00Z"/>
          <w:rFonts w:cs="Arial"/>
          <w:lang w:val="en-US" w:eastAsia="en-US"/>
        </w:rPr>
        <w:pPrChange w:id="12385" w:author="Sayali Dev" w:date="2018-02-21T16:23:00Z">
          <w:pPr>
            <w:pStyle w:val="BodyText"/>
          </w:pPr>
        </w:pPrChange>
      </w:pPr>
    </w:p>
    <w:p w14:paraId="3FFBFE4C" w14:textId="74E0160A" w:rsidR="00AD074A" w:rsidDel="00154AD6" w:rsidRDefault="00AD074A">
      <w:pPr>
        <w:pStyle w:val="Heading3"/>
        <w:rPr>
          <w:del w:id="12386" w:author="Sayali Dev" w:date="2018-02-15T19:16:00Z"/>
          <w:rFonts w:cs="Arial"/>
          <w:lang w:val="en-US" w:eastAsia="en-US"/>
        </w:rPr>
        <w:pPrChange w:id="12387" w:author="Sayali Dev" w:date="2018-02-21T16:23:00Z">
          <w:pPr>
            <w:pStyle w:val="BodyText"/>
          </w:pPr>
        </w:pPrChange>
      </w:pPr>
    </w:p>
    <w:p w14:paraId="029DD89F" w14:textId="53BA71FF" w:rsidR="00AD074A" w:rsidDel="00154AD6" w:rsidRDefault="00AD074A">
      <w:pPr>
        <w:pStyle w:val="Heading3"/>
        <w:rPr>
          <w:del w:id="12388" w:author="Sayali Dev" w:date="2018-02-15T19:16:00Z"/>
          <w:rFonts w:cs="Arial"/>
          <w:lang w:val="en-US" w:eastAsia="en-US"/>
        </w:rPr>
        <w:pPrChange w:id="12389" w:author="Sayali Dev" w:date="2018-02-21T16:23:00Z">
          <w:pPr>
            <w:pStyle w:val="BodyText"/>
          </w:pPr>
        </w:pPrChange>
      </w:pPr>
    </w:p>
    <w:p w14:paraId="2E0AE2F5" w14:textId="32B420EC" w:rsidR="00AD074A" w:rsidDel="00154AD6" w:rsidRDefault="00AD074A">
      <w:pPr>
        <w:pStyle w:val="Heading3"/>
        <w:rPr>
          <w:del w:id="12390" w:author="Sayali Dev" w:date="2018-02-15T19:16:00Z"/>
          <w:rFonts w:cs="Arial"/>
          <w:lang w:val="en-US" w:eastAsia="en-US"/>
        </w:rPr>
        <w:pPrChange w:id="12391" w:author="Sayali Dev" w:date="2018-02-21T16:23:00Z">
          <w:pPr>
            <w:pStyle w:val="BodyText"/>
          </w:pPr>
        </w:pPrChange>
      </w:pPr>
    </w:p>
    <w:p w14:paraId="14C38ABE" w14:textId="435FDD0B" w:rsidR="00AD074A" w:rsidDel="00154AD6" w:rsidRDefault="00AD074A">
      <w:pPr>
        <w:pStyle w:val="Heading3"/>
        <w:rPr>
          <w:del w:id="12392" w:author="Sayali Dev" w:date="2018-02-15T19:16:00Z"/>
          <w:rFonts w:cs="Arial"/>
          <w:lang w:val="en-US" w:eastAsia="en-US"/>
        </w:rPr>
        <w:pPrChange w:id="12393" w:author="Sayali Dev" w:date="2018-02-21T16:23:00Z">
          <w:pPr>
            <w:pStyle w:val="BodyText"/>
          </w:pPr>
        </w:pPrChange>
      </w:pPr>
    </w:p>
    <w:p w14:paraId="7C13565D" w14:textId="7BCBE3AC" w:rsidR="00753D6D" w:rsidDel="00BD0400" w:rsidRDefault="00753D6D">
      <w:pPr>
        <w:pStyle w:val="Heading3"/>
        <w:rPr>
          <w:del w:id="12394" w:author="Sayali Dev" w:date="2018-02-15T18:28:00Z"/>
        </w:rPr>
        <w:pPrChange w:id="12395" w:author="Sayali Dev" w:date="2018-02-21T16:23:00Z">
          <w:pPr>
            <w:pStyle w:val="Heading1"/>
          </w:pPr>
        </w:pPrChange>
      </w:pPr>
      <w:del w:id="12396" w:author="Sayali Dev" w:date="2018-02-15T18:28:00Z">
        <w:r w:rsidDel="00BD0400">
          <w:delText xml:space="preserve">Upload Data using predefined spreadsheets </w:delText>
        </w:r>
      </w:del>
    </w:p>
    <w:p w14:paraId="0CE52599" w14:textId="57EA391D" w:rsidR="00753D6D" w:rsidDel="00BD0400" w:rsidRDefault="00753D6D">
      <w:pPr>
        <w:pStyle w:val="Heading3"/>
        <w:rPr>
          <w:del w:id="12397" w:author="Sayali Dev" w:date="2018-02-15T18:28:00Z"/>
        </w:rPr>
        <w:pPrChange w:id="12398" w:author="Sayali Dev" w:date="2018-02-21T16:23:00Z">
          <w:pPr/>
        </w:pPrChange>
      </w:pPr>
    </w:p>
    <w:p w14:paraId="4DE02324" w14:textId="395FA773" w:rsidR="00753D6D" w:rsidDel="00BD0400" w:rsidRDefault="00753D6D">
      <w:pPr>
        <w:pStyle w:val="Heading3"/>
        <w:rPr>
          <w:del w:id="12399" w:author="Sayali Dev" w:date="2018-02-15T18:28:00Z"/>
        </w:rPr>
        <w:pPrChange w:id="12400" w:author="Sayali Dev" w:date="2018-02-21T16:23:00Z">
          <w:pPr/>
        </w:pPrChange>
      </w:pPr>
      <w:del w:id="12401" w:author="Sayali Dev" w:date="2018-02-15T18:28:00Z">
        <w:r w:rsidDel="00BD0400">
          <w:delText xml:space="preserve">The </w:delText>
        </w:r>
        <w:r w:rsidRPr="00C077E3" w:rsidDel="00BD0400">
          <w:delText>Import Data</w:delText>
        </w:r>
        <w:r w:rsidDel="00BD0400">
          <w:delText xml:space="preserve"> module allows the System Administrator or a Biobank user to import data by uploading a pre-defined spreadhseet template.</w:delText>
        </w:r>
      </w:del>
    </w:p>
    <w:p w14:paraId="62FF1CB8" w14:textId="7A2787B5" w:rsidR="00753D6D" w:rsidRPr="00C9791D" w:rsidDel="00BD0400" w:rsidRDefault="00753D6D">
      <w:pPr>
        <w:pStyle w:val="Heading3"/>
        <w:rPr>
          <w:del w:id="12402" w:author="Sayali Dev" w:date="2018-02-15T18:28:00Z"/>
        </w:rPr>
        <w:pPrChange w:id="12403" w:author="Sayali Dev" w:date="2018-02-21T16:23:00Z">
          <w:pPr/>
        </w:pPrChange>
      </w:pPr>
      <w:del w:id="12404" w:author="Sayali Dev" w:date="2018-02-15T18:28:00Z">
        <w:r w:rsidRPr="00DD1B89" w:rsidDel="00BD0400">
          <w:rPr>
            <w:b w:val="0"/>
          </w:rPr>
          <w:delText xml:space="preserve">Note: </w:delText>
        </w:r>
        <w:r w:rsidRPr="00DD1B89" w:rsidDel="00BD0400">
          <w:delText xml:space="preserve">You can request a copy of the </w:delText>
        </w:r>
        <w:r w:rsidDel="00BD0400">
          <w:delText>various spread</w:delText>
        </w:r>
        <w:r w:rsidRPr="00DD1B89" w:rsidDel="00BD0400">
          <w:delText>s</w:delText>
        </w:r>
        <w:r w:rsidDel="00BD0400">
          <w:delText>he</w:delText>
        </w:r>
        <w:r w:rsidRPr="00DD1B89" w:rsidDel="00BD0400">
          <w:delText xml:space="preserve">et templates from the System Administrator or via email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RPr="00DD1B89" w:rsidDel="00BD0400">
          <w:delText xml:space="preserve">. </w:delText>
        </w:r>
      </w:del>
    </w:p>
    <w:p w14:paraId="135547A3" w14:textId="598E2616" w:rsidR="00753D6D" w:rsidRPr="007F53C6" w:rsidDel="00BD0400" w:rsidRDefault="00753D6D">
      <w:pPr>
        <w:pStyle w:val="Heading3"/>
        <w:rPr>
          <w:del w:id="12405" w:author="Sayali Dev" w:date="2018-02-15T18:28:00Z"/>
        </w:rPr>
        <w:pPrChange w:id="12406" w:author="Sayali Dev" w:date="2018-02-21T16:23:00Z">
          <w:pPr/>
        </w:pPrChange>
      </w:pPr>
    </w:p>
    <w:p w14:paraId="49A9FEDF" w14:textId="721B0515" w:rsidR="00753D6D" w:rsidRPr="00DD1B89" w:rsidDel="00BD0400" w:rsidRDefault="00753D6D">
      <w:pPr>
        <w:pStyle w:val="Heading3"/>
        <w:rPr>
          <w:del w:id="12407" w:author="Sayali Dev" w:date="2018-02-15T18:28:00Z"/>
        </w:rPr>
        <w:pPrChange w:id="12408" w:author="Sayali Dev" w:date="2018-02-21T16:23:00Z">
          <w:pPr/>
        </w:pPrChange>
      </w:pPr>
      <w:del w:id="12409" w:author="Sayali Dev" w:date="2018-02-15T18:28:00Z">
        <w:r w:rsidDel="00BD0400">
          <w:rPr>
            <w:b w:val="0"/>
          </w:rPr>
          <w:delText>Process</w:delText>
        </w:r>
        <w:r w:rsidRPr="00DD1B89" w:rsidDel="00BD0400">
          <w:rPr>
            <w:b w:val="0"/>
          </w:rPr>
          <w:delText xml:space="preserve"> Template</w:delText>
        </w:r>
      </w:del>
    </w:p>
    <w:p w14:paraId="14EA349B" w14:textId="05D368CC" w:rsidR="00C9791D" w:rsidRPr="00C9791D" w:rsidDel="00BD0400" w:rsidRDefault="00753D6D">
      <w:pPr>
        <w:pStyle w:val="Heading3"/>
        <w:rPr>
          <w:del w:id="12410" w:author="Sayali Dev" w:date="2018-02-15T18:28:00Z"/>
        </w:rPr>
        <w:pPrChange w:id="12411" w:author="Sayali Dev" w:date="2018-02-21T16:23:00Z">
          <w:pPr/>
        </w:pPrChange>
      </w:pPr>
      <w:del w:id="12412" w:author="Sayali Dev" w:date="2018-02-15T18:28:00Z">
        <w:r w:rsidDel="00BD0400">
          <w:delText>You can use this standardized spreadsheet template to populate fields in the Laboratory Infor</w:delText>
        </w:r>
        <w:r w:rsidRPr="00C077E3" w:rsidDel="00BD0400">
          <w:delText>m</w:delText>
        </w:r>
        <w:r w:rsidDel="00BD0400">
          <w:delText>a</w:delText>
        </w:r>
        <w:r w:rsidRPr="00C077E3" w:rsidDel="00BD0400">
          <w:delText>tion Management System (</w:delText>
        </w:r>
        <w:r w:rsidRPr="00B440B9" w:rsidDel="00BD0400">
          <w:rPr>
            <w:b w:val="0"/>
          </w:rPr>
          <w:delText>LIMS</w:delText>
        </w:r>
        <w:r w:rsidRPr="00C077E3" w:rsidDel="00BD0400">
          <w:delText>)</w:delText>
        </w:r>
        <w:r w:rsidRPr="001D05F1" w:rsidDel="00BD0400">
          <w:rPr>
            <w:b w:val="0"/>
          </w:rPr>
          <w:delText xml:space="preserve"> </w:delText>
        </w:r>
        <w:r w:rsidDel="00BD0400">
          <w:delText>module when initiating sample processing workflows. Each type of sample processing workflow has a template spreadsheet of pre-defined variables.</w:delText>
        </w:r>
        <w:r w:rsidDel="00BD0400">
          <w:br/>
        </w:r>
        <w:r w:rsidDel="00BD0400">
          <w:br/>
          <w:delText xml:space="preserve">Once a sample processing template is completed, uploaded in the </w:delText>
        </w:r>
        <w:r w:rsidRPr="00B440B9" w:rsidDel="00BD0400">
          <w:rPr>
            <w:b w:val="0"/>
          </w:rPr>
          <w:delText>Import Data</w:delText>
        </w:r>
        <w:r w:rsidDel="00BD0400">
          <w:delText xml:space="preserve"> module and assigned in the Research Project Management System (</w:delText>
        </w:r>
        <w:r w:rsidRPr="00B440B9" w:rsidDel="00BD0400">
          <w:rPr>
            <w:b w:val="0"/>
          </w:rPr>
          <w:delText>RPMS</w:delText>
        </w:r>
        <w:r w:rsidDel="00BD0400">
          <w:delText xml:space="preserve">) module, the template can be used to auto-populate the </w:delText>
        </w:r>
        <w:r w:rsidRPr="00B440B9" w:rsidDel="00BD0400">
          <w:rPr>
            <w:b w:val="0"/>
          </w:rPr>
          <w:delText>LIMS Create Workflow</w:delText>
        </w:r>
        <w:r w:rsidDel="00BD0400">
          <w:delText xml:space="preserve"> screen fields with the pre-defined information from the template. </w:delText>
        </w:r>
        <w:r w:rsidDel="00BD0400">
          <w:br/>
        </w:r>
        <w:r w:rsidDel="00BD0400">
          <w:br/>
        </w:r>
        <w:r w:rsidR="00C9791D" w:rsidRPr="00DD1B89" w:rsidDel="00BD0400">
          <w:rPr>
            <w:b w:val="0"/>
          </w:rPr>
          <w:delText xml:space="preserve">Inventory Bulk </w:delText>
        </w:r>
        <w:r w:rsidR="00C9791D" w:rsidDel="00BD0400">
          <w:rPr>
            <w:b w:val="0"/>
          </w:rPr>
          <w:delText>Upload t</w:delText>
        </w:r>
        <w:r w:rsidR="00C9791D" w:rsidRPr="00DD1B89" w:rsidDel="00BD0400">
          <w:rPr>
            <w:b w:val="0"/>
          </w:rPr>
          <w:delText>empla</w:delText>
        </w:r>
        <w:r w:rsidR="00C9791D" w:rsidDel="00BD0400">
          <w:rPr>
            <w:b w:val="0"/>
          </w:rPr>
          <w:delText>te</w:delText>
        </w:r>
      </w:del>
    </w:p>
    <w:p w14:paraId="77F0CB90" w14:textId="2542A0A4" w:rsidR="00C9791D" w:rsidDel="00BD0400" w:rsidRDefault="00C9791D">
      <w:pPr>
        <w:pStyle w:val="Heading3"/>
        <w:rPr>
          <w:del w:id="12413" w:author="Sayali Dev" w:date="2018-02-15T18:28:00Z"/>
        </w:rPr>
        <w:pPrChange w:id="12414" w:author="Sayali Dev" w:date="2018-02-21T16:23:00Z">
          <w:pPr/>
        </w:pPrChange>
      </w:pPr>
      <w:del w:id="12415" w:author="Sayali Dev" w:date="2018-02-15T18:28:00Z">
        <w:r w:rsidDel="00BD0400">
          <w:delText xml:space="preserve">You can use this standardized spreadsheet template to add biospecimens in bulk to inventory. </w:delText>
        </w:r>
        <w:r w:rsidDel="00BD0400">
          <w:br/>
        </w:r>
      </w:del>
    </w:p>
    <w:p w14:paraId="6BBE486C" w14:textId="6AC787C8" w:rsidR="00C9791D" w:rsidDel="00BD0400" w:rsidRDefault="00C9791D">
      <w:pPr>
        <w:pStyle w:val="Heading3"/>
        <w:rPr>
          <w:del w:id="12416" w:author="Sayali Dev" w:date="2018-02-15T18:28:00Z"/>
        </w:rPr>
        <w:pPrChange w:id="12417" w:author="Sayali Dev" w:date="2018-02-21T16:23:00Z">
          <w:pPr/>
        </w:pPrChange>
      </w:pPr>
      <w:del w:id="12418" w:author="Sayali Dev" w:date="2018-02-15T18:28:00Z">
        <w:r w:rsidDel="00BD0400">
          <w:delText xml:space="preserve">Once the spreadsheet is completed and uploaded in the </w:delText>
        </w:r>
        <w:r w:rsidRPr="00B440B9" w:rsidDel="00BD0400">
          <w:rPr>
            <w:b w:val="0"/>
          </w:rPr>
          <w:delText>IAMS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Import Data</w:delText>
        </w:r>
        <w:r w:rsidDel="00BD0400">
          <w:delText xml:space="preserve"> module, the biospecimens are added to inventory and the information from the spreadsheet is viewable for each biospecimen in the </w:delText>
        </w:r>
        <w:r w:rsidRPr="00B440B9" w:rsidDel="00BD0400">
          <w:rPr>
            <w:b w:val="0"/>
          </w:rPr>
          <w:delText>BMS Inventory</w:delText>
        </w:r>
        <w:r w:rsidDel="00BD0400">
          <w:delText xml:space="preserve"> module.</w:delText>
        </w:r>
      </w:del>
    </w:p>
    <w:p w14:paraId="7DED53D6" w14:textId="03B1067C" w:rsidR="00C9791D" w:rsidDel="00BD0400" w:rsidRDefault="00C9791D">
      <w:pPr>
        <w:pStyle w:val="Heading3"/>
        <w:rPr>
          <w:del w:id="12419" w:author="Sayali Dev" w:date="2018-02-15T18:28:00Z"/>
        </w:rPr>
        <w:pPrChange w:id="12420" w:author="Sayali Dev" w:date="2018-02-21T16:23:00Z">
          <w:pPr/>
        </w:pPrChange>
      </w:pPr>
      <w:del w:id="12421" w:author="Sayali Dev" w:date="2018-02-15T18:28:00Z">
        <w:r w:rsidDel="00BD0400">
          <w:br/>
        </w:r>
      </w:del>
    </w:p>
    <w:p w14:paraId="14B63BA5" w14:textId="112E0AF4" w:rsidR="00C9791D" w:rsidRPr="0074306A" w:rsidDel="00BD0400" w:rsidRDefault="00C9791D">
      <w:pPr>
        <w:pStyle w:val="Heading3"/>
        <w:rPr>
          <w:del w:id="12422" w:author="Sayali Dev" w:date="2018-02-15T18:28:00Z"/>
        </w:rPr>
        <w:pPrChange w:id="12423" w:author="Sayali Dev" w:date="2018-02-21T16:23:00Z">
          <w:pPr/>
        </w:pPrChange>
      </w:pPr>
      <w:del w:id="12424" w:author="Sayali Dev" w:date="2018-02-15T18:28:00Z">
        <w:r w:rsidRPr="00DD1B89" w:rsidDel="00BD0400">
          <w:rPr>
            <w:b w:val="0"/>
          </w:rPr>
          <w:delText xml:space="preserve">Kit </w:delText>
        </w:r>
        <w:r w:rsidDel="00BD0400">
          <w:rPr>
            <w:b w:val="0"/>
          </w:rPr>
          <w:delText xml:space="preserve">Creation / </w:delText>
        </w:r>
        <w:r w:rsidRPr="00DD1B89" w:rsidDel="00BD0400">
          <w:rPr>
            <w:b w:val="0"/>
          </w:rPr>
          <w:delText xml:space="preserve">Shipment </w:delText>
        </w:r>
        <w:r w:rsidDel="00BD0400">
          <w:rPr>
            <w:b w:val="0"/>
          </w:rPr>
          <w:delText>t</w:delText>
        </w:r>
        <w:r w:rsidRPr="00DD1B89" w:rsidDel="00BD0400">
          <w:rPr>
            <w:b w:val="0"/>
          </w:rPr>
          <w:delText>emplate</w:delText>
        </w:r>
      </w:del>
    </w:p>
    <w:p w14:paraId="2E1AE902" w14:textId="4567C28B" w:rsidR="00C9791D" w:rsidDel="00BD0400" w:rsidRDefault="00C9791D">
      <w:pPr>
        <w:pStyle w:val="Heading3"/>
        <w:rPr>
          <w:del w:id="12425" w:author="Sayali Dev" w:date="2018-02-15T18:28:00Z"/>
          <w:rFonts w:eastAsia="Calibri"/>
        </w:rPr>
        <w:pPrChange w:id="12426" w:author="Sayali Dev" w:date="2018-02-21T16:23:00Z">
          <w:pPr>
            <w:ind w:left="540" w:hanging="540"/>
          </w:pPr>
        </w:pPrChange>
      </w:pPr>
      <w:del w:id="12427" w:author="Sayali Dev" w:date="2018-02-15T18:28:00Z">
        <w:r w:rsidDel="00BD0400">
          <w:rPr>
            <w:rFonts w:eastAsia="Calibri"/>
          </w:rPr>
          <w:delText xml:space="preserve">You can use this standardized spreadsheet template </w:delText>
        </w:r>
        <w:r w:rsidRPr="0074306A" w:rsidDel="00BD0400">
          <w:rPr>
            <w:rFonts w:eastAsia="Calibri"/>
          </w:rPr>
          <w:delText xml:space="preserve">to create </w:delText>
        </w:r>
        <w:r w:rsidDel="00BD0400">
          <w:rPr>
            <w:rFonts w:eastAsia="Calibri"/>
          </w:rPr>
          <w:delText xml:space="preserve">kits, and create </w:delText>
        </w:r>
        <w:r w:rsidRPr="0074306A" w:rsidDel="00BD0400">
          <w:rPr>
            <w:rFonts w:eastAsia="Calibri"/>
          </w:rPr>
          <w:delText>and receive kit shipments</w:delText>
        </w:r>
        <w:r w:rsidDel="00BD0400">
          <w:rPr>
            <w:rFonts w:eastAsia="Calibri"/>
          </w:rPr>
          <w:delText>.</w:delText>
        </w:r>
      </w:del>
    </w:p>
    <w:p w14:paraId="5969B0D1" w14:textId="389F1A40" w:rsidR="00C9791D" w:rsidDel="00BD0400" w:rsidRDefault="00C9791D">
      <w:pPr>
        <w:pStyle w:val="Heading3"/>
        <w:rPr>
          <w:del w:id="12428" w:author="Sayali Dev" w:date="2018-02-15T18:28:00Z"/>
          <w:rFonts w:eastAsia="Calibri"/>
        </w:rPr>
        <w:pPrChange w:id="12429" w:author="Sayali Dev" w:date="2018-02-21T16:23:00Z">
          <w:pPr>
            <w:ind w:left="540" w:hanging="540"/>
          </w:pPr>
        </w:pPrChange>
      </w:pPr>
    </w:p>
    <w:p w14:paraId="46B11984" w14:textId="5FD8F084" w:rsidR="00C9791D" w:rsidRPr="0074306A" w:rsidDel="00BD0400" w:rsidRDefault="00C9791D">
      <w:pPr>
        <w:pStyle w:val="Heading3"/>
        <w:rPr>
          <w:del w:id="12430" w:author="Sayali Dev" w:date="2018-02-15T18:28:00Z"/>
          <w:rFonts w:eastAsia="Calibri"/>
        </w:rPr>
        <w:pPrChange w:id="12431" w:author="Sayali Dev" w:date="2018-02-21T16:23:00Z">
          <w:pPr>
            <w:ind w:left="540" w:hanging="540"/>
          </w:pPr>
        </w:pPrChange>
      </w:pPr>
      <w:del w:id="12432" w:author="Sayali Dev" w:date="2018-02-15T18:28:00Z">
        <w:r w:rsidRPr="0074306A" w:rsidDel="00BD0400">
          <w:rPr>
            <w:rFonts w:eastAsia="Calibri"/>
          </w:rPr>
          <w:delText xml:space="preserve">Once the template is created and uploaded in the </w:delText>
        </w:r>
        <w:r w:rsidRPr="0074306A" w:rsidDel="00BD0400">
          <w:rPr>
            <w:rFonts w:eastAsia="Calibri"/>
            <w:b w:val="0"/>
          </w:rPr>
          <w:delText>IAMS</w:delText>
        </w:r>
        <w:r w:rsidDel="00BD0400">
          <w:rPr>
            <w:rFonts w:eastAsia="Calibri"/>
            <w:b w:val="0"/>
          </w:rPr>
          <w:delText xml:space="preserve"> </w:delText>
        </w:r>
        <w:r w:rsidRPr="0074306A" w:rsidDel="00BD0400">
          <w:rPr>
            <w:rFonts w:eastAsia="Calibri"/>
            <w:b w:val="0"/>
          </w:rPr>
          <w:delText>&gt;</w:delText>
        </w:r>
        <w:r w:rsidDel="00BD0400">
          <w:rPr>
            <w:rFonts w:eastAsia="Calibri"/>
            <w:b w:val="0"/>
          </w:rPr>
          <w:delText xml:space="preserve"> </w:delText>
        </w:r>
        <w:r w:rsidRPr="0074306A" w:rsidDel="00BD0400">
          <w:rPr>
            <w:rFonts w:eastAsia="Calibri"/>
            <w:b w:val="0"/>
          </w:rPr>
          <w:delText>Import Data</w:delText>
        </w:r>
        <w:r w:rsidRPr="0074306A" w:rsidDel="00BD0400">
          <w:rPr>
            <w:rFonts w:eastAsia="Calibri"/>
          </w:rPr>
          <w:delText xml:space="preserve"> module: </w:delText>
        </w:r>
      </w:del>
    </w:p>
    <w:p w14:paraId="132CC3C2" w14:textId="33B39BF7" w:rsidR="00C9791D" w:rsidDel="00BD0400" w:rsidRDefault="00C9791D">
      <w:pPr>
        <w:pStyle w:val="Heading3"/>
        <w:rPr>
          <w:del w:id="12433" w:author="Sayali Dev" w:date="2018-02-15T18:28:00Z"/>
          <w:rFonts w:eastAsia="Calibri"/>
        </w:rPr>
        <w:pPrChange w:id="12434" w:author="Sayali Dev" w:date="2018-02-21T16:23:00Z">
          <w:pPr>
            <w:numPr>
              <w:numId w:val="254"/>
            </w:numPr>
            <w:tabs>
              <w:tab w:val="left" w:pos="720"/>
            </w:tabs>
            <w:spacing w:after="200" w:line="276" w:lineRule="auto"/>
            <w:ind w:left="720" w:hanging="360"/>
          </w:pPr>
        </w:pPrChange>
      </w:pPr>
      <w:del w:id="12435" w:author="Sayali Dev" w:date="2018-02-15T18:28:00Z">
        <w:r w:rsidRPr="0074306A" w:rsidDel="00BD0400">
          <w:rPr>
            <w:rFonts w:eastAsia="Calibri"/>
          </w:rPr>
          <w:delText>The shipment is added with a Shipment Status of “Received” and shipment information from template is acces</w:delText>
        </w:r>
        <w:r w:rsidRPr="003F739E" w:rsidDel="00BD0400">
          <w:rPr>
            <w:rFonts w:eastAsia="Calibri"/>
          </w:rPr>
          <w:delText xml:space="preserve">sible via </w:delText>
        </w:r>
        <w:r w:rsidRPr="00B440B9" w:rsidDel="00BD0400">
          <w:rPr>
            <w:rFonts w:eastAsia="Calibri"/>
            <w:b w:val="0"/>
          </w:rPr>
          <w:delText>BMS</w:delText>
        </w:r>
        <w:r w:rsidDel="00BD0400">
          <w:rPr>
            <w:rFonts w:eastAsia="Calibri"/>
            <w:b w:val="0"/>
          </w:rPr>
          <w:delText xml:space="preserve"> </w:delText>
        </w:r>
        <w:r w:rsidRPr="00B440B9" w:rsidDel="00BD0400">
          <w:rPr>
            <w:rFonts w:eastAsia="Calibri"/>
            <w:b w:val="0"/>
          </w:rPr>
          <w:delText>&gt;</w:delText>
        </w:r>
        <w:r w:rsidDel="00BD0400">
          <w:rPr>
            <w:rFonts w:eastAsia="Calibri"/>
            <w:b w:val="0"/>
          </w:rPr>
          <w:delText xml:space="preserve"> </w:delText>
        </w:r>
        <w:r w:rsidRPr="00B440B9" w:rsidDel="00BD0400">
          <w:rPr>
            <w:rFonts w:eastAsia="Calibri"/>
            <w:b w:val="0"/>
          </w:rPr>
          <w:delText>Kits Shipments</w:delText>
        </w:r>
        <w:r w:rsidRPr="003F739E" w:rsidDel="00BD0400">
          <w:rPr>
            <w:rFonts w:eastAsia="Calibri"/>
          </w:rPr>
          <w:delText xml:space="preserve"> module.</w:delText>
        </w:r>
      </w:del>
    </w:p>
    <w:p w14:paraId="375EA50C" w14:textId="7024EE00" w:rsidR="00C9791D" w:rsidRPr="0074306A" w:rsidDel="00BD0400" w:rsidRDefault="00C9791D">
      <w:pPr>
        <w:pStyle w:val="Heading3"/>
        <w:rPr>
          <w:del w:id="12436" w:author="Sayali Dev" w:date="2018-02-15T18:28:00Z"/>
          <w:rFonts w:eastAsia="Calibri"/>
        </w:rPr>
        <w:pPrChange w:id="12437" w:author="Sayali Dev" w:date="2018-02-21T16:23:00Z">
          <w:pPr>
            <w:numPr>
              <w:numId w:val="254"/>
            </w:numPr>
            <w:tabs>
              <w:tab w:val="left" w:pos="720"/>
            </w:tabs>
            <w:spacing w:after="200" w:line="276" w:lineRule="auto"/>
            <w:ind w:left="720" w:hanging="360"/>
          </w:pPr>
        </w:pPrChange>
      </w:pPr>
      <w:del w:id="12438" w:author="Sayali Dev" w:date="2018-02-15T18:28:00Z">
        <w:r w:rsidDel="00BD0400">
          <w:rPr>
            <w:rFonts w:eastAsia="Calibri"/>
          </w:rPr>
          <w:delText xml:space="preserve">New </w:delText>
        </w:r>
        <w:r w:rsidRPr="0074306A" w:rsidDel="00BD0400">
          <w:rPr>
            <w:rFonts w:eastAsia="Calibri"/>
          </w:rPr>
          <w:delText xml:space="preserve">kits are </w:delText>
        </w:r>
        <w:r w:rsidDel="00BD0400">
          <w:rPr>
            <w:rFonts w:eastAsia="Calibri"/>
          </w:rPr>
          <w:delText>cre</w:delText>
        </w:r>
        <w:r w:rsidRPr="0074306A" w:rsidDel="00BD0400">
          <w:rPr>
            <w:rFonts w:eastAsia="Calibri"/>
          </w:rPr>
          <w:delText>a</w:delText>
        </w:r>
        <w:r w:rsidDel="00BD0400">
          <w:rPr>
            <w:rFonts w:eastAsia="Calibri"/>
          </w:rPr>
          <w:delText>t</w:delText>
        </w:r>
        <w:r w:rsidRPr="0074306A" w:rsidDel="00BD0400">
          <w:rPr>
            <w:rFonts w:eastAsia="Calibri"/>
          </w:rPr>
          <w:delText>ed</w:delText>
        </w:r>
        <w:r w:rsidDel="00BD0400">
          <w:rPr>
            <w:rFonts w:eastAsia="Calibri"/>
          </w:rPr>
          <w:delText>, shipped kits are updated</w:delText>
        </w:r>
        <w:r w:rsidRPr="0074306A" w:rsidDel="00BD0400">
          <w:rPr>
            <w:rFonts w:eastAsia="Calibri"/>
          </w:rPr>
          <w:delText xml:space="preserve"> with a Kit Status of “Received-Not used”, and </w:delText>
        </w:r>
        <w:r w:rsidDel="00BD0400">
          <w:rPr>
            <w:rFonts w:eastAsia="Calibri"/>
          </w:rPr>
          <w:delText xml:space="preserve">a </w:delText>
        </w:r>
        <w:r w:rsidRPr="0074306A" w:rsidDel="00BD0400">
          <w:rPr>
            <w:rFonts w:eastAsia="Calibri"/>
          </w:rPr>
          <w:delText xml:space="preserve">Kit Content status of </w:delText>
        </w:r>
        <w:r w:rsidDel="00BD0400">
          <w:rPr>
            <w:rFonts w:eastAsia="Calibri"/>
          </w:rPr>
          <w:delText>“</w:delText>
        </w:r>
        <w:r w:rsidRPr="0074306A" w:rsidDel="00BD0400">
          <w:rPr>
            <w:rFonts w:eastAsia="Calibri"/>
          </w:rPr>
          <w:delText>Not Collected</w:delText>
        </w:r>
        <w:r w:rsidDel="00BD0400">
          <w:rPr>
            <w:rFonts w:eastAsia="Calibri"/>
          </w:rPr>
          <w:delText>”</w:delText>
        </w:r>
        <w:r w:rsidRPr="0074306A" w:rsidDel="00BD0400">
          <w:rPr>
            <w:rFonts w:eastAsia="Calibri"/>
          </w:rPr>
          <w:delText xml:space="preserve">. Kit information is accessible via </w:delText>
        </w:r>
        <w:r w:rsidRPr="00B440B9" w:rsidDel="00BD0400">
          <w:rPr>
            <w:rFonts w:eastAsia="Calibri"/>
            <w:b w:val="0"/>
          </w:rPr>
          <w:delText>BMS</w:delText>
        </w:r>
        <w:r w:rsidDel="00BD0400">
          <w:rPr>
            <w:rFonts w:eastAsia="Calibri"/>
            <w:b w:val="0"/>
          </w:rPr>
          <w:delText xml:space="preserve"> </w:delText>
        </w:r>
        <w:r w:rsidRPr="00B440B9" w:rsidDel="00BD0400">
          <w:rPr>
            <w:rFonts w:eastAsia="Calibri"/>
            <w:b w:val="0"/>
          </w:rPr>
          <w:delText>&gt;</w:delText>
        </w:r>
        <w:r w:rsidDel="00BD0400">
          <w:rPr>
            <w:rFonts w:eastAsia="Calibri"/>
            <w:b w:val="0"/>
          </w:rPr>
          <w:delText xml:space="preserve"> </w:delText>
        </w:r>
        <w:r w:rsidRPr="0074306A" w:rsidDel="00BD0400">
          <w:rPr>
            <w:rFonts w:eastAsia="Calibri"/>
            <w:b w:val="0"/>
          </w:rPr>
          <w:delText>Kits Inventory</w:delText>
        </w:r>
        <w:r w:rsidRPr="0074306A" w:rsidDel="00BD0400">
          <w:rPr>
            <w:rFonts w:eastAsia="Calibri"/>
          </w:rPr>
          <w:delText xml:space="preserve"> module. </w:delText>
        </w:r>
      </w:del>
    </w:p>
    <w:p w14:paraId="44EE8058" w14:textId="38DB7A53" w:rsidR="00C9791D" w:rsidDel="00BD0400" w:rsidRDefault="00C9791D">
      <w:pPr>
        <w:pStyle w:val="Heading3"/>
        <w:rPr>
          <w:del w:id="12439" w:author="Sayali Dev" w:date="2018-02-15T18:28:00Z"/>
        </w:rPr>
        <w:pPrChange w:id="12440" w:author="Sayali Dev" w:date="2018-02-21T16:23:00Z">
          <w:pPr>
            <w:numPr>
              <w:numId w:val="254"/>
            </w:numPr>
            <w:tabs>
              <w:tab w:val="left" w:pos="720"/>
            </w:tabs>
            <w:spacing w:after="200" w:line="276" w:lineRule="auto"/>
            <w:ind w:left="720" w:hanging="360"/>
          </w:pPr>
        </w:pPrChange>
      </w:pPr>
      <w:del w:id="12441" w:author="Sayali Dev" w:date="2018-02-15T18:28:00Z">
        <w:r w:rsidRPr="0074306A" w:rsidDel="00BD0400">
          <w:rPr>
            <w:rFonts w:eastAsia="Calibri"/>
          </w:rPr>
          <w:delText xml:space="preserve">Shipment and kits are immediately available for all searches and processing. </w:delText>
        </w:r>
        <w:r w:rsidDel="00BD0400">
          <w:rPr>
            <w:rFonts w:eastAsia="Calibri"/>
          </w:rPr>
          <w:br/>
        </w:r>
      </w:del>
    </w:p>
    <w:p w14:paraId="0CBE98A6" w14:textId="7F201822" w:rsidR="00C9791D" w:rsidRPr="00DD1B89" w:rsidDel="00BD0400" w:rsidRDefault="00C9791D">
      <w:pPr>
        <w:pStyle w:val="Heading3"/>
        <w:rPr>
          <w:del w:id="12442" w:author="Sayali Dev" w:date="2018-02-15T18:28:00Z"/>
        </w:rPr>
        <w:pPrChange w:id="12443" w:author="Sayali Dev" w:date="2018-02-21T16:23:00Z">
          <w:pPr/>
        </w:pPrChange>
      </w:pPr>
      <w:del w:id="12444" w:author="Sayali Dev" w:date="2018-02-15T18:28:00Z">
        <w:r w:rsidRPr="00DD1B89" w:rsidDel="00BD0400">
          <w:rPr>
            <w:b w:val="0"/>
          </w:rPr>
          <w:delText>Batch</w:delText>
        </w:r>
        <w:r w:rsidDel="00BD0400">
          <w:rPr>
            <w:b w:val="0"/>
          </w:rPr>
          <w:delText xml:space="preserve"> Specimen</w:delText>
        </w:r>
        <w:r w:rsidRPr="00DD1B89" w:rsidDel="00BD0400">
          <w:rPr>
            <w:b w:val="0"/>
          </w:rPr>
          <w:delText xml:space="preserve"> Shipment </w:delText>
        </w:r>
        <w:r w:rsidDel="00BD0400">
          <w:rPr>
            <w:b w:val="0"/>
          </w:rPr>
          <w:delText>t</w:delText>
        </w:r>
        <w:r w:rsidRPr="00DD1B89" w:rsidDel="00BD0400">
          <w:rPr>
            <w:b w:val="0"/>
          </w:rPr>
          <w:delText>emplate</w:delText>
        </w:r>
      </w:del>
    </w:p>
    <w:p w14:paraId="06F2C245" w14:textId="092CF4FA" w:rsidR="00C9791D" w:rsidDel="00BD0400" w:rsidRDefault="00C9791D">
      <w:pPr>
        <w:pStyle w:val="Heading3"/>
        <w:rPr>
          <w:del w:id="12445" w:author="Sayali Dev" w:date="2018-02-15T18:28:00Z"/>
        </w:rPr>
        <w:pPrChange w:id="12446" w:author="Sayali Dev" w:date="2018-02-21T16:23:00Z">
          <w:pPr/>
        </w:pPrChange>
      </w:pPr>
      <w:del w:id="12447" w:author="Sayali Dev" w:date="2018-02-15T18:28:00Z">
        <w:r w:rsidDel="00BD0400">
          <w:delText xml:space="preserve">You can use this standardized spreadsheet template to create shipments of biospecimens collected from subjects, check them into inventory, and associate the samples to an existing or new subject. </w:delText>
        </w:r>
      </w:del>
    </w:p>
    <w:p w14:paraId="2A1379C1" w14:textId="1CBEC814" w:rsidR="00C9791D" w:rsidDel="00BD0400" w:rsidRDefault="00C9791D">
      <w:pPr>
        <w:pStyle w:val="Heading3"/>
        <w:rPr>
          <w:del w:id="12448" w:author="Sayali Dev" w:date="2018-02-15T18:28:00Z"/>
        </w:rPr>
        <w:pPrChange w:id="12449" w:author="Sayali Dev" w:date="2018-02-21T16:23:00Z">
          <w:pPr/>
        </w:pPrChange>
      </w:pPr>
    </w:p>
    <w:p w14:paraId="4832ACCA" w14:textId="04BE371F" w:rsidR="00C9791D" w:rsidRPr="003F739E" w:rsidDel="00BD0400" w:rsidRDefault="00C9791D">
      <w:pPr>
        <w:pStyle w:val="Heading3"/>
        <w:rPr>
          <w:del w:id="12450" w:author="Sayali Dev" w:date="2018-02-15T18:28:00Z"/>
          <w:rFonts w:eastAsia="Calibri"/>
        </w:rPr>
        <w:pPrChange w:id="12451" w:author="Sayali Dev" w:date="2018-02-21T16:23:00Z">
          <w:pPr/>
        </w:pPrChange>
      </w:pPr>
      <w:del w:id="12452" w:author="Sayali Dev" w:date="2018-02-15T18:28:00Z">
        <w:r w:rsidRPr="003F739E" w:rsidDel="00BD0400">
          <w:rPr>
            <w:rFonts w:eastAsia="Calibri"/>
          </w:rPr>
          <w:delText xml:space="preserve">Once the template is created and uploaded in the </w:delText>
        </w:r>
        <w:r w:rsidRPr="003F739E" w:rsidDel="00BD0400">
          <w:rPr>
            <w:rFonts w:eastAsia="Calibri"/>
            <w:b w:val="0"/>
          </w:rPr>
          <w:delText>IAMS</w:delText>
        </w:r>
        <w:r w:rsidDel="00BD0400">
          <w:rPr>
            <w:rFonts w:eastAsia="Calibri"/>
            <w:b w:val="0"/>
          </w:rPr>
          <w:delText xml:space="preserve"> </w:delText>
        </w:r>
        <w:r w:rsidRPr="003F739E" w:rsidDel="00BD0400">
          <w:rPr>
            <w:rFonts w:eastAsia="Calibri"/>
            <w:b w:val="0"/>
          </w:rPr>
          <w:delText>&gt;</w:delText>
        </w:r>
        <w:r w:rsidDel="00BD0400">
          <w:rPr>
            <w:rFonts w:eastAsia="Calibri"/>
            <w:b w:val="0"/>
          </w:rPr>
          <w:delText xml:space="preserve"> </w:delText>
        </w:r>
        <w:r w:rsidRPr="003F739E" w:rsidDel="00BD0400">
          <w:rPr>
            <w:rFonts w:eastAsia="Calibri"/>
            <w:b w:val="0"/>
          </w:rPr>
          <w:delText>Import Data</w:delText>
        </w:r>
        <w:r w:rsidRPr="003F739E" w:rsidDel="00BD0400">
          <w:rPr>
            <w:rFonts w:eastAsia="Calibri"/>
          </w:rPr>
          <w:delText xml:space="preserve"> module: </w:delText>
        </w:r>
      </w:del>
    </w:p>
    <w:p w14:paraId="5B1BACC1" w14:textId="7245904D" w:rsidR="00C9791D" w:rsidRPr="003F739E" w:rsidDel="00BD0400" w:rsidRDefault="00C9791D">
      <w:pPr>
        <w:pStyle w:val="Heading3"/>
        <w:rPr>
          <w:del w:id="12453" w:author="Sayali Dev" w:date="2018-02-15T18:28:00Z"/>
          <w:rFonts w:eastAsia="Calibri"/>
        </w:rPr>
        <w:pPrChange w:id="12454" w:author="Sayali Dev" w:date="2018-02-21T16:23:00Z">
          <w:pPr>
            <w:numPr>
              <w:numId w:val="255"/>
            </w:numPr>
            <w:spacing w:after="200" w:line="276" w:lineRule="auto"/>
            <w:ind w:left="720" w:hanging="360"/>
          </w:pPr>
        </w:pPrChange>
      </w:pPr>
      <w:del w:id="12455" w:author="Sayali Dev" w:date="2018-02-15T18:28:00Z">
        <w:r w:rsidRPr="003F739E" w:rsidDel="00BD0400">
          <w:rPr>
            <w:rFonts w:eastAsia="Calibri"/>
          </w:rPr>
          <w:delText xml:space="preserve">The shipment is added with a Shipment Status of “Completed” and shipment information from template is accessible via </w:delText>
        </w:r>
        <w:r w:rsidRPr="00B440B9" w:rsidDel="00BD0400">
          <w:rPr>
            <w:rFonts w:eastAsia="Calibri"/>
            <w:b w:val="0"/>
          </w:rPr>
          <w:delText>BMS</w:delText>
        </w:r>
        <w:r w:rsidDel="00BD0400">
          <w:rPr>
            <w:rFonts w:eastAsia="Calibri"/>
            <w:b w:val="0"/>
          </w:rPr>
          <w:delText xml:space="preserve"> </w:delText>
        </w:r>
        <w:r w:rsidRPr="00B440B9" w:rsidDel="00BD0400">
          <w:rPr>
            <w:rFonts w:eastAsia="Calibri"/>
            <w:b w:val="0"/>
          </w:rPr>
          <w:delText>&gt;</w:delText>
        </w:r>
        <w:r w:rsidDel="00BD0400">
          <w:rPr>
            <w:rFonts w:eastAsia="Calibri"/>
            <w:b w:val="0"/>
          </w:rPr>
          <w:delText xml:space="preserve"> </w:delText>
        </w:r>
        <w:r w:rsidRPr="003F739E" w:rsidDel="00BD0400">
          <w:rPr>
            <w:rFonts w:eastAsia="Calibri"/>
            <w:b w:val="0"/>
          </w:rPr>
          <w:delText xml:space="preserve">Shipments </w:delText>
        </w:r>
        <w:r w:rsidDel="00BD0400">
          <w:rPr>
            <w:rFonts w:eastAsia="Calibri"/>
          </w:rPr>
          <w:delText>module.</w:delText>
        </w:r>
      </w:del>
    </w:p>
    <w:p w14:paraId="4FBF4D1E" w14:textId="3E76C82A" w:rsidR="00C9791D" w:rsidRPr="003F739E" w:rsidDel="00BD0400" w:rsidRDefault="00C9791D">
      <w:pPr>
        <w:pStyle w:val="Heading3"/>
        <w:rPr>
          <w:del w:id="12456" w:author="Sayali Dev" w:date="2018-02-15T18:28:00Z"/>
          <w:rFonts w:eastAsia="Calibri"/>
        </w:rPr>
        <w:pPrChange w:id="12457" w:author="Sayali Dev" w:date="2018-02-21T16:23:00Z">
          <w:pPr>
            <w:numPr>
              <w:numId w:val="255"/>
            </w:numPr>
            <w:spacing w:after="200" w:line="276" w:lineRule="auto"/>
            <w:ind w:left="720" w:hanging="360"/>
          </w:pPr>
        </w:pPrChange>
      </w:pPr>
      <w:del w:id="12458" w:author="Sayali Dev" w:date="2018-02-15T18:28:00Z">
        <w:r w:rsidRPr="003F739E" w:rsidDel="00BD0400">
          <w:rPr>
            <w:rFonts w:eastAsia="Calibri"/>
          </w:rPr>
          <w:delText xml:space="preserve">The </w:delText>
        </w:r>
        <w:r w:rsidDel="00BD0400">
          <w:rPr>
            <w:rFonts w:eastAsia="Calibri"/>
          </w:rPr>
          <w:delText>biospecimens</w:delText>
        </w:r>
        <w:r w:rsidRPr="003F739E" w:rsidDel="00BD0400">
          <w:rPr>
            <w:rFonts w:eastAsia="Calibri"/>
          </w:rPr>
          <w:delText xml:space="preserve"> are checked in with a Sample Status of “In Inventory” and information from template is accessible via </w:delText>
        </w:r>
        <w:r w:rsidDel="00BD0400">
          <w:rPr>
            <w:rFonts w:eastAsia="Calibri"/>
            <w:b w:val="0"/>
          </w:rPr>
          <w:delText>BMS &gt; I</w:delText>
        </w:r>
        <w:r w:rsidRPr="003F739E" w:rsidDel="00BD0400">
          <w:rPr>
            <w:rFonts w:eastAsia="Calibri"/>
            <w:b w:val="0"/>
          </w:rPr>
          <w:delText xml:space="preserve">nventory </w:delText>
        </w:r>
        <w:r w:rsidRPr="003F739E" w:rsidDel="00BD0400">
          <w:rPr>
            <w:rFonts w:eastAsia="Calibri"/>
          </w:rPr>
          <w:delText xml:space="preserve">module. </w:delText>
        </w:r>
      </w:del>
    </w:p>
    <w:p w14:paraId="78FE4C0A" w14:textId="72FE187A" w:rsidR="00C9791D" w:rsidDel="00BD0400" w:rsidRDefault="00C9791D">
      <w:pPr>
        <w:pStyle w:val="Heading3"/>
        <w:rPr>
          <w:del w:id="12459" w:author="Sayali Dev" w:date="2018-02-15T18:28:00Z"/>
          <w:rFonts w:eastAsia="Calibri"/>
        </w:rPr>
        <w:pPrChange w:id="12460" w:author="Sayali Dev" w:date="2018-02-21T16:23:00Z">
          <w:pPr>
            <w:numPr>
              <w:numId w:val="255"/>
            </w:numPr>
            <w:spacing w:after="200" w:line="276" w:lineRule="auto"/>
            <w:ind w:left="720" w:hanging="360"/>
          </w:pPr>
        </w:pPrChange>
      </w:pPr>
      <w:del w:id="12461" w:author="Sayali Dev" w:date="2018-02-15T18:28:00Z">
        <w:r w:rsidRPr="003F739E" w:rsidDel="00BD0400">
          <w:rPr>
            <w:rFonts w:eastAsia="Calibri"/>
          </w:rPr>
          <w:delText xml:space="preserve">Kit </w:delText>
        </w:r>
        <w:r w:rsidDel="00BD0400">
          <w:rPr>
            <w:rFonts w:eastAsia="Calibri"/>
          </w:rPr>
          <w:delText>contents</w:delText>
        </w:r>
        <w:r w:rsidRPr="003F739E" w:rsidDel="00BD0400">
          <w:rPr>
            <w:rFonts w:eastAsia="Calibri"/>
          </w:rPr>
          <w:delText xml:space="preserve"> are marked as “</w:delText>
        </w:r>
        <w:r w:rsidDel="00BD0400">
          <w:rPr>
            <w:rFonts w:eastAsia="Calibri"/>
          </w:rPr>
          <w:delText>C</w:delText>
        </w:r>
        <w:r w:rsidRPr="003F739E" w:rsidDel="00BD0400">
          <w:rPr>
            <w:rFonts w:eastAsia="Calibri"/>
          </w:rPr>
          <w:delText>ollected”</w:delText>
        </w:r>
        <w:r w:rsidDel="00BD0400">
          <w:rPr>
            <w:rFonts w:eastAsia="Calibri"/>
          </w:rPr>
          <w:delText>.</w:delText>
        </w:r>
        <w:r w:rsidRPr="003F739E" w:rsidDel="00BD0400">
          <w:rPr>
            <w:rFonts w:eastAsia="Calibri"/>
          </w:rPr>
          <w:delText xml:space="preserve"> </w:delText>
        </w:r>
        <w:r w:rsidDel="00BD0400">
          <w:rPr>
            <w:rFonts w:eastAsia="Calibri"/>
          </w:rPr>
          <w:delText xml:space="preserve">The </w:delText>
        </w:r>
        <w:r w:rsidRPr="003F739E" w:rsidDel="00BD0400">
          <w:rPr>
            <w:rFonts w:eastAsia="Calibri"/>
          </w:rPr>
          <w:delText xml:space="preserve">Kit Status </w:delText>
        </w:r>
        <w:r w:rsidDel="00BD0400">
          <w:rPr>
            <w:rFonts w:eastAsia="Calibri"/>
          </w:rPr>
          <w:delText xml:space="preserve">is set to </w:delText>
        </w:r>
        <w:r w:rsidRPr="003F739E" w:rsidDel="00BD0400">
          <w:rPr>
            <w:rFonts w:eastAsia="Calibri"/>
          </w:rPr>
          <w:delText xml:space="preserve">“Completed” if all kit </w:delText>
        </w:r>
        <w:r w:rsidDel="00BD0400">
          <w:rPr>
            <w:rFonts w:eastAsia="Calibri"/>
          </w:rPr>
          <w:delText xml:space="preserve">contents </w:delText>
        </w:r>
        <w:r w:rsidRPr="003F739E" w:rsidDel="00BD0400">
          <w:rPr>
            <w:rFonts w:eastAsia="Calibri"/>
          </w:rPr>
          <w:delText xml:space="preserve">were used and shipped, or “Collection Started” if some kit contents were not used/shipped. </w:delText>
        </w:r>
      </w:del>
    </w:p>
    <w:p w14:paraId="4EB81B29" w14:textId="6ABBC5A4" w:rsidR="00C9791D" w:rsidRPr="003F739E" w:rsidDel="00BD0400" w:rsidRDefault="00C9791D">
      <w:pPr>
        <w:pStyle w:val="Heading3"/>
        <w:rPr>
          <w:del w:id="12462" w:author="Sayali Dev" w:date="2018-02-15T18:28:00Z"/>
          <w:rFonts w:eastAsia="Calibri"/>
        </w:rPr>
        <w:pPrChange w:id="12463" w:author="Sayali Dev" w:date="2018-02-21T16:23:00Z">
          <w:pPr>
            <w:numPr>
              <w:numId w:val="255"/>
            </w:numPr>
            <w:spacing w:after="200" w:line="276" w:lineRule="auto"/>
            <w:ind w:left="720" w:hanging="360"/>
          </w:pPr>
        </w:pPrChange>
      </w:pPr>
      <w:del w:id="12464" w:author="Sayali Dev" w:date="2018-02-15T18:28:00Z">
        <w:r w:rsidRPr="003F739E" w:rsidDel="00BD0400">
          <w:rPr>
            <w:rFonts w:eastAsia="Calibri"/>
          </w:rPr>
          <w:delText xml:space="preserve">Kit information is available via </w:delText>
        </w:r>
        <w:r w:rsidDel="00BD0400">
          <w:rPr>
            <w:rFonts w:eastAsia="Calibri"/>
          </w:rPr>
          <w:delText xml:space="preserve">the </w:delText>
        </w:r>
        <w:r w:rsidRPr="00B440B9" w:rsidDel="00BD0400">
          <w:rPr>
            <w:rFonts w:eastAsia="Calibri"/>
            <w:b w:val="0"/>
          </w:rPr>
          <w:delText>BMS</w:delText>
        </w:r>
        <w:r w:rsidDel="00BD0400">
          <w:rPr>
            <w:rFonts w:eastAsia="Calibri"/>
            <w:b w:val="0"/>
          </w:rPr>
          <w:delText xml:space="preserve"> </w:delText>
        </w:r>
        <w:r w:rsidRPr="00B440B9" w:rsidDel="00BD0400">
          <w:rPr>
            <w:rFonts w:eastAsia="Calibri"/>
            <w:b w:val="0"/>
          </w:rPr>
          <w:delText>&gt;</w:delText>
        </w:r>
        <w:r w:rsidDel="00BD0400">
          <w:rPr>
            <w:rFonts w:eastAsia="Calibri"/>
            <w:b w:val="0"/>
          </w:rPr>
          <w:delText xml:space="preserve"> </w:delText>
        </w:r>
        <w:r w:rsidRPr="003F739E" w:rsidDel="00BD0400">
          <w:rPr>
            <w:rFonts w:eastAsia="Calibri"/>
            <w:b w:val="0"/>
          </w:rPr>
          <w:delText xml:space="preserve">Kits </w:delText>
        </w:r>
        <w:r w:rsidDel="00BD0400">
          <w:rPr>
            <w:rFonts w:eastAsia="Calibri"/>
            <w:b w:val="0"/>
          </w:rPr>
          <w:delText xml:space="preserve">Inventory </w:delText>
        </w:r>
        <w:r w:rsidRPr="006A60BD" w:rsidDel="00BD0400">
          <w:rPr>
            <w:rFonts w:eastAsia="Calibri"/>
          </w:rPr>
          <w:delText>or</w:delText>
        </w:r>
        <w:r w:rsidDel="00BD0400">
          <w:rPr>
            <w:rFonts w:eastAsia="Calibri"/>
            <w:b w:val="0"/>
          </w:rPr>
          <w:delText xml:space="preserve"> BMS &gt; Kits </w:delText>
        </w:r>
        <w:r w:rsidRPr="003F739E" w:rsidDel="00BD0400">
          <w:rPr>
            <w:rFonts w:eastAsia="Calibri"/>
            <w:b w:val="0"/>
          </w:rPr>
          <w:delText>Shipment</w:delText>
        </w:r>
        <w:r w:rsidRPr="003F739E" w:rsidDel="00BD0400">
          <w:rPr>
            <w:rFonts w:eastAsia="Calibri"/>
          </w:rPr>
          <w:delText xml:space="preserve"> module.</w:delText>
        </w:r>
      </w:del>
    </w:p>
    <w:p w14:paraId="07F6D3BB" w14:textId="7AF7865E" w:rsidR="00C9791D" w:rsidRPr="003F739E" w:rsidDel="00BD0400" w:rsidRDefault="00C9791D">
      <w:pPr>
        <w:pStyle w:val="Heading3"/>
        <w:rPr>
          <w:del w:id="12465" w:author="Sayali Dev" w:date="2018-02-15T18:28:00Z"/>
          <w:rFonts w:eastAsia="Calibri"/>
        </w:rPr>
        <w:pPrChange w:id="12466" w:author="Sayali Dev" w:date="2018-02-21T16:23:00Z">
          <w:pPr>
            <w:numPr>
              <w:numId w:val="255"/>
            </w:numPr>
            <w:spacing w:after="200" w:line="276" w:lineRule="auto"/>
            <w:ind w:left="720" w:hanging="360"/>
          </w:pPr>
        </w:pPrChange>
      </w:pPr>
      <w:del w:id="12467" w:author="Sayali Dev" w:date="2018-02-15T18:28:00Z">
        <w:r w:rsidRPr="003F739E" w:rsidDel="00BD0400">
          <w:rPr>
            <w:rFonts w:eastAsia="Calibri"/>
          </w:rPr>
          <w:delText xml:space="preserve">If a </w:delText>
        </w:r>
        <w:r w:rsidDel="00BD0400">
          <w:rPr>
            <w:rFonts w:eastAsia="Calibri"/>
          </w:rPr>
          <w:delText>subject</w:delText>
        </w:r>
        <w:r w:rsidRPr="003F739E" w:rsidDel="00BD0400">
          <w:rPr>
            <w:rFonts w:eastAsia="Calibri"/>
          </w:rPr>
          <w:delText xml:space="preserve"> </w:delText>
        </w:r>
        <w:r w:rsidDel="00BD0400">
          <w:rPr>
            <w:rFonts w:eastAsia="Calibri"/>
          </w:rPr>
          <w:delText xml:space="preserve">(new or existing) </w:delText>
        </w:r>
        <w:r w:rsidRPr="003F739E" w:rsidDel="00BD0400">
          <w:rPr>
            <w:rFonts w:eastAsia="Calibri"/>
          </w:rPr>
          <w:delText>was associated on the spreadsheet, the specifie</w:delText>
        </w:r>
        <w:r w:rsidDel="00BD0400">
          <w:rPr>
            <w:rFonts w:eastAsia="Calibri"/>
          </w:rPr>
          <w:delText>d kit is assigned to that subject.</w:delText>
        </w:r>
        <w:r w:rsidRPr="003F739E" w:rsidDel="00BD0400">
          <w:rPr>
            <w:rFonts w:eastAsia="Calibri"/>
          </w:rPr>
          <w:delText xml:space="preserve"> </w:delText>
        </w:r>
        <w:r w:rsidDel="00BD0400">
          <w:rPr>
            <w:rFonts w:eastAsia="Calibri"/>
          </w:rPr>
          <w:delText>Subject</w:delText>
        </w:r>
        <w:r w:rsidRPr="003F739E" w:rsidDel="00BD0400">
          <w:rPr>
            <w:rFonts w:eastAsia="Calibri"/>
          </w:rPr>
          <w:delText>-related information from t</w:delText>
        </w:r>
        <w:r w:rsidDel="00BD0400">
          <w:rPr>
            <w:rFonts w:eastAsia="Calibri"/>
          </w:rPr>
          <w:delText>he template is accessible via t</w:delText>
        </w:r>
        <w:r w:rsidRPr="003F739E" w:rsidDel="00BD0400">
          <w:rPr>
            <w:rFonts w:eastAsia="Calibri"/>
          </w:rPr>
          <w:delText xml:space="preserve">he </w:delText>
        </w:r>
        <w:r w:rsidRPr="003F739E" w:rsidDel="00BD0400">
          <w:rPr>
            <w:rFonts w:eastAsia="Calibri"/>
            <w:b w:val="0"/>
          </w:rPr>
          <w:delText>CIMS</w:delText>
        </w:r>
        <w:r w:rsidDel="00BD0400">
          <w:rPr>
            <w:rFonts w:eastAsia="Calibri"/>
            <w:b w:val="0"/>
          </w:rPr>
          <w:delText xml:space="preserve"> </w:delText>
        </w:r>
        <w:r w:rsidRPr="003F739E" w:rsidDel="00BD0400">
          <w:rPr>
            <w:rFonts w:eastAsia="Calibri"/>
            <w:b w:val="0"/>
          </w:rPr>
          <w:delText>&gt;</w:delText>
        </w:r>
        <w:r w:rsidDel="00BD0400">
          <w:rPr>
            <w:rFonts w:eastAsia="Calibri"/>
            <w:b w:val="0"/>
          </w:rPr>
          <w:delText xml:space="preserve"> </w:delText>
        </w:r>
        <w:r w:rsidRPr="003F739E" w:rsidDel="00BD0400">
          <w:rPr>
            <w:rFonts w:eastAsia="Calibri"/>
            <w:b w:val="0"/>
          </w:rPr>
          <w:delText>Subject Centric View</w:delText>
        </w:r>
        <w:r w:rsidRPr="003F739E" w:rsidDel="00BD0400">
          <w:rPr>
            <w:rFonts w:eastAsia="Calibri"/>
          </w:rPr>
          <w:delText xml:space="preserve"> module. </w:delText>
        </w:r>
      </w:del>
    </w:p>
    <w:p w14:paraId="23256CA0" w14:textId="172A434C" w:rsidR="00C9791D" w:rsidRPr="003F739E" w:rsidDel="00BD0400" w:rsidRDefault="00C9791D">
      <w:pPr>
        <w:pStyle w:val="Heading3"/>
        <w:rPr>
          <w:del w:id="12468" w:author="Sayali Dev" w:date="2018-02-15T18:28:00Z"/>
          <w:rFonts w:eastAsia="Calibri"/>
        </w:rPr>
        <w:pPrChange w:id="12469" w:author="Sayali Dev" w:date="2018-02-21T16:23:00Z">
          <w:pPr>
            <w:numPr>
              <w:numId w:val="255"/>
            </w:numPr>
            <w:spacing w:after="200" w:line="276" w:lineRule="auto"/>
            <w:ind w:left="720" w:hanging="360"/>
          </w:pPr>
        </w:pPrChange>
      </w:pPr>
      <w:del w:id="12470" w:author="Sayali Dev" w:date="2018-02-15T18:28:00Z">
        <w:r w:rsidRPr="003F739E" w:rsidDel="00BD0400">
          <w:rPr>
            <w:rFonts w:eastAsia="Calibri"/>
          </w:rPr>
          <w:delText xml:space="preserve">Shipment and </w:delText>
        </w:r>
        <w:r w:rsidDel="00BD0400">
          <w:rPr>
            <w:rFonts w:eastAsia="Calibri"/>
          </w:rPr>
          <w:delText>biospecimen</w:delText>
        </w:r>
        <w:r w:rsidRPr="003F739E" w:rsidDel="00BD0400">
          <w:rPr>
            <w:rFonts w:eastAsia="Calibri"/>
          </w:rPr>
          <w:delText>s are immediately available for all searches and processing.</w:delText>
        </w:r>
        <w:r w:rsidDel="00BD0400">
          <w:rPr>
            <w:rFonts w:eastAsia="Calibri"/>
          </w:rPr>
          <w:br/>
        </w:r>
      </w:del>
    </w:p>
    <w:p w14:paraId="6DC4F8BC" w14:textId="4BBBF177" w:rsidR="00C9791D" w:rsidRPr="00DD1B89" w:rsidDel="00BD0400" w:rsidRDefault="00C9791D">
      <w:pPr>
        <w:pStyle w:val="Heading3"/>
        <w:rPr>
          <w:del w:id="12471" w:author="Sayali Dev" w:date="2018-02-15T18:28:00Z"/>
        </w:rPr>
        <w:pPrChange w:id="12472" w:author="Sayali Dev" w:date="2018-02-21T16:23:00Z">
          <w:pPr/>
        </w:pPrChange>
      </w:pPr>
      <w:del w:id="12473" w:author="Sayali Dev" w:date="2018-02-15T18:28:00Z">
        <w:r w:rsidRPr="00DD1B89" w:rsidDel="00BD0400">
          <w:rPr>
            <w:b w:val="0"/>
          </w:rPr>
          <w:delText xml:space="preserve">Redistribution Shipment </w:delText>
        </w:r>
        <w:r w:rsidDel="00BD0400">
          <w:rPr>
            <w:b w:val="0"/>
          </w:rPr>
          <w:delText>between Biobank</w:delText>
        </w:r>
        <w:r w:rsidRPr="00DD1B89" w:rsidDel="00BD0400">
          <w:rPr>
            <w:b w:val="0"/>
          </w:rPr>
          <w:delText xml:space="preserve"> </w:delText>
        </w:r>
        <w:r w:rsidDel="00BD0400">
          <w:rPr>
            <w:b w:val="0"/>
          </w:rPr>
          <w:delText>t</w:delText>
        </w:r>
        <w:r w:rsidRPr="00DD1B89" w:rsidDel="00BD0400">
          <w:rPr>
            <w:b w:val="0"/>
          </w:rPr>
          <w:delText>emplate</w:delText>
        </w:r>
      </w:del>
    </w:p>
    <w:p w14:paraId="3887307E" w14:textId="41FD7DF9" w:rsidR="00C9791D" w:rsidDel="00BD0400" w:rsidRDefault="00C9791D">
      <w:pPr>
        <w:pStyle w:val="Heading3"/>
        <w:rPr>
          <w:del w:id="12474" w:author="Sayali Dev" w:date="2018-02-15T18:28:00Z"/>
        </w:rPr>
        <w:pPrChange w:id="12475" w:author="Sayali Dev" w:date="2018-02-21T16:23:00Z">
          <w:pPr/>
        </w:pPrChange>
      </w:pPr>
      <w:del w:id="12476" w:author="Sayali Dev" w:date="2018-02-15T18:28:00Z">
        <w:r w:rsidDel="00BD0400">
          <w:delText xml:space="preserve">You can use this standardized spreadsheet template </w:delText>
        </w:r>
        <w:r w:rsidRPr="0074306A" w:rsidDel="00BD0400">
          <w:delText xml:space="preserve">to create redistribution shipments and check in </w:delText>
        </w:r>
        <w:r w:rsidDel="00BD0400">
          <w:delText>bio</w:delText>
        </w:r>
        <w:r w:rsidRPr="0074306A" w:rsidDel="00BD0400">
          <w:delText>s</w:delText>
        </w:r>
        <w:r w:rsidDel="00BD0400">
          <w:delText>pecimens</w:delText>
        </w:r>
        <w:r w:rsidRPr="0074306A" w:rsidDel="00BD0400">
          <w:delText>.</w:delText>
        </w:r>
      </w:del>
    </w:p>
    <w:p w14:paraId="355C36B4" w14:textId="34D688E2" w:rsidR="00C9791D" w:rsidDel="00BD0400" w:rsidRDefault="00C9791D">
      <w:pPr>
        <w:pStyle w:val="Heading3"/>
        <w:rPr>
          <w:del w:id="12477" w:author="Sayali Dev" w:date="2018-02-15T18:28:00Z"/>
        </w:rPr>
        <w:pPrChange w:id="12478" w:author="Sayali Dev" w:date="2018-02-21T16:23:00Z">
          <w:pPr/>
        </w:pPrChange>
      </w:pPr>
    </w:p>
    <w:p w14:paraId="2DAB6491" w14:textId="64468123" w:rsidR="00C9791D" w:rsidDel="00BD0400" w:rsidRDefault="00C9791D">
      <w:pPr>
        <w:pStyle w:val="Heading3"/>
        <w:rPr>
          <w:del w:id="12479" w:author="Sayali Dev" w:date="2018-02-15T18:28:00Z"/>
        </w:rPr>
        <w:pPrChange w:id="12480" w:author="Sayali Dev" w:date="2018-02-21T16:23:00Z">
          <w:pPr/>
        </w:pPrChange>
      </w:pPr>
      <w:del w:id="12481" w:author="Sayali Dev" w:date="2018-02-15T18:28:00Z">
        <w:r w:rsidDel="00BD0400">
          <w:delText xml:space="preserve">Once the template is created and uploaded in the </w:delText>
        </w:r>
        <w:r w:rsidRPr="00B440B9" w:rsidDel="00BD0400">
          <w:rPr>
            <w:b w:val="0"/>
          </w:rPr>
          <w:delText>IAMS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Import Data</w:delText>
        </w:r>
        <w:r w:rsidDel="00BD0400">
          <w:delText xml:space="preserve"> module: </w:delText>
        </w:r>
      </w:del>
    </w:p>
    <w:p w14:paraId="233DEBF7" w14:textId="7FD50E6D" w:rsidR="00C9791D" w:rsidDel="00BD0400" w:rsidRDefault="00C9791D">
      <w:pPr>
        <w:pStyle w:val="Heading3"/>
        <w:rPr>
          <w:del w:id="12482" w:author="Sayali Dev" w:date="2018-02-15T18:28:00Z"/>
        </w:rPr>
        <w:pPrChange w:id="12483" w:author="Sayali Dev" w:date="2018-02-21T16:23:00Z">
          <w:pPr>
            <w:numPr>
              <w:numId w:val="256"/>
            </w:numPr>
            <w:ind w:left="720" w:hanging="360"/>
          </w:pPr>
        </w:pPrChange>
      </w:pPr>
      <w:del w:id="12484" w:author="Sayali Dev" w:date="2018-02-15T18:28:00Z">
        <w:r w:rsidDel="00BD0400">
          <w:delText xml:space="preserve">The shipment is added with a Shipment Status of “Distribution Completed”. The Shipment Identifier is preceded with an “R” to designate it as a redistribution shipment. </w:delText>
        </w:r>
        <w:r w:rsidDel="00BD0400">
          <w:br/>
        </w:r>
      </w:del>
    </w:p>
    <w:p w14:paraId="19921BAE" w14:textId="69E10C10" w:rsidR="00C9791D" w:rsidDel="00BD0400" w:rsidRDefault="00C9791D">
      <w:pPr>
        <w:pStyle w:val="Heading3"/>
        <w:rPr>
          <w:del w:id="12485" w:author="Sayali Dev" w:date="2018-02-15T18:28:00Z"/>
        </w:rPr>
        <w:pPrChange w:id="12486" w:author="Sayali Dev" w:date="2018-02-21T16:23:00Z">
          <w:pPr>
            <w:numPr>
              <w:numId w:val="256"/>
            </w:numPr>
            <w:ind w:left="720" w:hanging="360"/>
          </w:pPr>
        </w:pPrChange>
      </w:pPr>
      <w:del w:id="12487" w:author="Sayali Dev" w:date="2018-02-15T18:28:00Z">
        <w:r w:rsidDel="00BD0400">
          <w:delText xml:space="preserve">Shipment information from template is accessible via the </w:delText>
        </w:r>
        <w:r w:rsidRPr="00862DEF" w:rsidDel="00BD0400">
          <w:delText xml:space="preserve">BMS &gt; Shipments </w:delText>
        </w:r>
        <w:r w:rsidDel="00BD0400">
          <w:delText>module.</w:delText>
        </w:r>
        <w:r w:rsidDel="00BD0400">
          <w:br/>
        </w:r>
      </w:del>
    </w:p>
    <w:p w14:paraId="153C977D" w14:textId="236E0306" w:rsidR="00C9791D" w:rsidDel="00BD0400" w:rsidRDefault="00C9791D">
      <w:pPr>
        <w:pStyle w:val="Heading3"/>
        <w:rPr>
          <w:del w:id="12488" w:author="Sayali Dev" w:date="2018-02-15T18:28:00Z"/>
        </w:rPr>
        <w:pPrChange w:id="12489" w:author="Sayali Dev" w:date="2018-02-21T16:23:00Z">
          <w:pPr>
            <w:numPr>
              <w:numId w:val="256"/>
            </w:numPr>
            <w:tabs>
              <w:tab w:val="left" w:pos="720"/>
            </w:tabs>
            <w:ind w:left="720" w:hanging="360"/>
          </w:pPr>
        </w:pPrChange>
      </w:pPr>
      <w:del w:id="12490" w:author="Sayali Dev" w:date="2018-02-15T18:28:00Z">
        <w:r w:rsidDel="00BD0400">
          <w:delText xml:space="preserve">The biospecimens are checked in with a Sample Status of “In Inventory” and information from template is accessible via the </w:delText>
        </w:r>
        <w:r w:rsidRPr="00B440B9" w:rsidDel="00BD0400">
          <w:rPr>
            <w:b w:val="0"/>
          </w:rPr>
          <w:delText>BMS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Inventory</w:delText>
        </w:r>
        <w:r w:rsidDel="00BD0400">
          <w:delText xml:space="preserve"> module. </w:delText>
        </w:r>
        <w:r w:rsidDel="00BD0400">
          <w:br/>
        </w:r>
      </w:del>
    </w:p>
    <w:p w14:paraId="508C4F81" w14:textId="3F3AD6F7" w:rsidR="00C9791D" w:rsidDel="00BD0400" w:rsidRDefault="00C9791D">
      <w:pPr>
        <w:pStyle w:val="Heading3"/>
        <w:rPr>
          <w:del w:id="12491" w:author="Sayali Dev" w:date="2018-02-15T18:28:00Z"/>
        </w:rPr>
        <w:pPrChange w:id="12492" w:author="Sayali Dev" w:date="2018-02-21T16:23:00Z">
          <w:pPr>
            <w:numPr>
              <w:numId w:val="256"/>
            </w:numPr>
            <w:ind w:left="720" w:hanging="360"/>
          </w:pPr>
        </w:pPrChange>
      </w:pPr>
      <w:del w:id="12493" w:author="Sayali Dev" w:date="2018-02-15T18:28:00Z">
        <w:r w:rsidDel="00BD0400">
          <w:delText>Shipment and biospecimens are immediately available for all searches and processing.</w:delText>
        </w:r>
        <w:r w:rsidDel="00BD0400">
          <w:br/>
        </w:r>
      </w:del>
    </w:p>
    <w:p w14:paraId="31D2F170" w14:textId="4F558FA8" w:rsidR="00C9791D" w:rsidDel="00BD0400" w:rsidRDefault="00C9791D">
      <w:pPr>
        <w:pStyle w:val="Heading3"/>
        <w:rPr>
          <w:del w:id="12494" w:author="Sayali Dev" w:date="2018-02-15T18:28:00Z"/>
        </w:rPr>
        <w:pPrChange w:id="12495" w:author="Sayali Dev" w:date="2018-02-21T16:23:00Z">
          <w:pPr/>
        </w:pPrChange>
      </w:pPr>
    </w:p>
    <w:p w14:paraId="04852CE8" w14:textId="0594A50C" w:rsidR="00C9791D" w:rsidRPr="00DD1B89" w:rsidDel="00BD0400" w:rsidRDefault="00C9791D">
      <w:pPr>
        <w:pStyle w:val="Heading3"/>
        <w:rPr>
          <w:del w:id="12496" w:author="Sayali Dev" w:date="2018-02-15T18:28:00Z"/>
        </w:rPr>
        <w:pPrChange w:id="12497" w:author="Sayali Dev" w:date="2018-02-21T16:23:00Z">
          <w:pPr/>
        </w:pPrChange>
      </w:pPr>
      <w:del w:id="12498" w:author="Sayali Dev" w:date="2018-02-15T18:28:00Z">
        <w:r w:rsidRPr="00DD1B89" w:rsidDel="00BD0400">
          <w:rPr>
            <w:b w:val="0"/>
          </w:rPr>
          <w:delText xml:space="preserve">Create </w:delText>
        </w:r>
        <w:r w:rsidDel="00BD0400">
          <w:rPr>
            <w:b w:val="0"/>
          </w:rPr>
          <w:delText>Subjects</w:delText>
        </w:r>
        <w:r w:rsidRPr="00DD1B89" w:rsidDel="00BD0400">
          <w:rPr>
            <w:b w:val="0"/>
          </w:rPr>
          <w:delText xml:space="preserve"> </w:delText>
        </w:r>
        <w:r w:rsidDel="00BD0400">
          <w:rPr>
            <w:b w:val="0"/>
          </w:rPr>
          <w:delText>t</w:delText>
        </w:r>
        <w:r w:rsidRPr="00DD1B89" w:rsidDel="00BD0400">
          <w:rPr>
            <w:b w:val="0"/>
          </w:rPr>
          <w:delText>emplate</w:delText>
        </w:r>
      </w:del>
    </w:p>
    <w:p w14:paraId="0418843F" w14:textId="328C80F2" w:rsidR="00C9791D" w:rsidDel="00BD0400" w:rsidRDefault="00C9791D">
      <w:pPr>
        <w:pStyle w:val="Heading3"/>
        <w:rPr>
          <w:del w:id="12499" w:author="Sayali Dev" w:date="2018-02-15T18:28:00Z"/>
        </w:rPr>
        <w:pPrChange w:id="12500" w:author="Sayali Dev" w:date="2018-02-21T16:23:00Z">
          <w:pPr/>
        </w:pPrChange>
      </w:pPr>
      <w:del w:id="12501" w:author="Sayali Dev" w:date="2018-02-15T18:28:00Z">
        <w:r w:rsidDel="00BD0400">
          <w:delText>You can use this standardized spreadsheet template to create subjects in bulk, and to enroll each subject to a Collection.</w:delText>
        </w:r>
      </w:del>
    </w:p>
    <w:p w14:paraId="3B960EB3" w14:textId="533B979C" w:rsidR="00C9791D" w:rsidDel="00BD0400" w:rsidRDefault="00C9791D">
      <w:pPr>
        <w:pStyle w:val="Heading3"/>
        <w:rPr>
          <w:del w:id="12502" w:author="Sayali Dev" w:date="2018-02-15T18:28:00Z"/>
        </w:rPr>
        <w:pPrChange w:id="12503" w:author="Sayali Dev" w:date="2018-02-21T16:23:00Z">
          <w:pPr/>
        </w:pPrChange>
      </w:pPr>
    </w:p>
    <w:p w14:paraId="06BEAA25" w14:textId="2E2CCA02" w:rsidR="00C9791D" w:rsidDel="00BD0400" w:rsidRDefault="00C9791D">
      <w:pPr>
        <w:pStyle w:val="Heading3"/>
        <w:rPr>
          <w:del w:id="12504" w:author="Sayali Dev" w:date="2018-02-15T18:28:00Z"/>
        </w:rPr>
        <w:pPrChange w:id="12505" w:author="Sayali Dev" w:date="2018-02-21T16:23:00Z">
          <w:pPr/>
        </w:pPrChange>
      </w:pPr>
      <w:del w:id="12506" w:author="Sayali Dev" w:date="2018-02-15T18:28:00Z">
        <w:r w:rsidRPr="003F739E" w:rsidDel="00BD0400">
          <w:delText xml:space="preserve">Once the template is created and uploaded in the </w:delText>
        </w:r>
        <w:r w:rsidRPr="00B440B9" w:rsidDel="00BD0400">
          <w:rPr>
            <w:b w:val="0"/>
          </w:rPr>
          <w:delText>IAMS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Import Data</w:delText>
        </w:r>
        <w:r w:rsidRPr="003F739E" w:rsidDel="00BD0400">
          <w:delText xml:space="preserve"> module, </w:delText>
        </w:r>
        <w:r w:rsidDel="00BD0400">
          <w:delText>subjects</w:delText>
        </w:r>
        <w:r w:rsidRPr="003F739E" w:rsidDel="00BD0400">
          <w:delText xml:space="preserve"> are added with a </w:delText>
        </w:r>
        <w:r w:rsidDel="00BD0400">
          <w:delText xml:space="preserve">Subject </w:delText>
        </w:r>
        <w:r w:rsidRPr="003F739E" w:rsidDel="00BD0400">
          <w:delText xml:space="preserve">Status of “Enrolled”. </w:delText>
        </w:r>
        <w:r w:rsidDel="00BD0400">
          <w:delText>S</w:delText>
        </w:r>
        <w:r w:rsidRPr="003F739E" w:rsidDel="00BD0400">
          <w:delText xml:space="preserve">ubject information is accessible via </w:delText>
        </w:r>
        <w:r w:rsidRPr="00B440B9" w:rsidDel="00BD0400">
          <w:rPr>
            <w:b w:val="0"/>
          </w:rPr>
          <w:delText>CIMS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Subject Centric View</w:delText>
        </w:r>
        <w:r w:rsidDel="00BD0400">
          <w:delText xml:space="preserve"> module.</w:delText>
        </w:r>
      </w:del>
    </w:p>
    <w:p w14:paraId="5B91FAFF" w14:textId="074E8BF1" w:rsidR="00C9791D" w:rsidDel="00BD0400" w:rsidRDefault="00C9791D">
      <w:pPr>
        <w:pStyle w:val="Heading3"/>
        <w:rPr>
          <w:del w:id="12507" w:author="Sayali Dev" w:date="2018-02-15T18:28:00Z"/>
        </w:rPr>
        <w:pPrChange w:id="12508" w:author="Sayali Dev" w:date="2018-02-21T16:23:00Z">
          <w:pPr/>
        </w:pPrChange>
      </w:pPr>
      <w:del w:id="12509" w:author="Sayali Dev" w:date="2018-02-15T18:28:00Z">
        <w:r w:rsidDel="00BD0400">
          <w:delText xml:space="preserve"> </w:delText>
        </w:r>
        <w:r w:rsidDel="00BD0400">
          <w:br/>
        </w:r>
      </w:del>
    </w:p>
    <w:p w14:paraId="0A56F343" w14:textId="4D4FBF6C" w:rsidR="00C9791D" w:rsidRPr="00DB11BC" w:rsidDel="00BD0400" w:rsidRDefault="00C9791D">
      <w:pPr>
        <w:pStyle w:val="Heading3"/>
        <w:rPr>
          <w:del w:id="12510" w:author="Sayali Dev" w:date="2018-02-15T18:28:00Z"/>
        </w:rPr>
        <w:pPrChange w:id="12511" w:author="Sayali Dev" w:date="2018-02-21T16:23:00Z">
          <w:pPr/>
        </w:pPrChange>
      </w:pPr>
      <w:del w:id="12512" w:author="Sayali Dev" w:date="2018-02-15T18:28:00Z">
        <w:r w:rsidRPr="00AF79B6" w:rsidDel="00BD0400">
          <w:rPr>
            <w:b w:val="0"/>
          </w:rPr>
          <w:delText xml:space="preserve">Forms </w:delText>
        </w:r>
        <w:r w:rsidDel="00BD0400">
          <w:rPr>
            <w:b w:val="0"/>
          </w:rPr>
          <w:delText>t</w:delText>
        </w:r>
        <w:r w:rsidRPr="00AF79B6" w:rsidDel="00BD0400">
          <w:rPr>
            <w:b w:val="0"/>
          </w:rPr>
          <w:delText xml:space="preserve">emplate </w:delText>
        </w:r>
      </w:del>
    </w:p>
    <w:p w14:paraId="44BF1706" w14:textId="076F75D1" w:rsidR="00C9791D" w:rsidDel="00BD0400" w:rsidRDefault="00C9791D">
      <w:pPr>
        <w:pStyle w:val="Heading3"/>
        <w:rPr>
          <w:del w:id="12513" w:author="Sayali Dev" w:date="2018-02-15T18:28:00Z"/>
        </w:rPr>
        <w:pPrChange w:id="12514" w:author="Sayali Dev" w:date="2018-02-21T16:23:00Z">
          <w:pPr/>
        </w:pPrChange>
      </w:pPr>
      <w:del w:id="12515" w:author="Sayali Dev" w:date="2018-02-15T18:28:00Z">
        <w:r w:rsidDel="00BD0400">
          <w:delText>You can use this standardized spreadsheet template to complete collection or LIMS processing forms in bulk.</w:delText>
        </w:r>
      </w:del>
    </w:p>
    <w:p w14:paraId="71E3182B" w14:textId="5A0795C3" w:rsidR="00C9791D" w:rsidDel="00BD0400" w:rsidRDefault="00C9791D">
      <w:pPr>
        <w:pStyle w:val="Heading3"/>
        <w:rPr>
          <w:del w:id="12516" w:author="Sayali Dev" w:date="2018-02-15T18:28:00Z"/>
        </w:rPr>
        <w:pPrChange w:id="12517" w:author="Sayali Dev" w:date="2018-02-21T16:23:00Z">
          <w:pPr/>
        </w:pPrChange>
      </w:pPr>
    </w:p>
    <w:p w14:paraId="30232567" w14:textId="2C2CBD92" w:rsidR="00C9791D" w:rsidDel="00BD0400" w:rsidRDefault="00C9791D">
      <w:pPr>
        <w:pStyle w:val="Heading3"/>
        <w:rPr>
          <w:del w:id="12518" w:author="Sayali Dev" w:date="2018-02-15T18:28:00Z"/>
        </w:rPr>
        <w:pPrChange w:id="12519" w:author="Sayali Dev" w:date="2018-02-21T16:23:00Z">
          <w:pPr/>
        </w:pPrChange>
      </w:pPr>
      <w:del w:id="12520" w:author="Sayali Dev" w:date="2018-02-15T18:28:00Z">
        <w:r w:rsidDel="00BD0400">
          <w:delText xml:space="preserve">Once the template is created and uploaded in the </w:delText>
        </w:r>
        <w:r w:rsidRPr="00B440B9" w:rsidDel="00BD0400">
          <w:rPr>
            <w:b w:val="0"/>
          </w:rPr>
          <w:delText>IAMS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Import Data</w:delText>
        </w:r>
        <w:r w:rsidDel="00BD0400">
          <w:delText xml:space="preserve"> module:</w:delText>
        </w:r>
      </w:del>
    </w:p>
    <w:p w14:paraId="4F5EBCF4" w14:textId="4B715ABD" w:rsidR="00C9791D" w:rsidDel="00BD0400" w:rsidRDefault="00C9791D">
      <w:pPr>
        <w:pStyle w:val="Heading3"/>
        <w:rPr>
          <w:del w:id="12521" w:author="Sayali Dev" w:date="2018-02-15T18:28:00Z"/>
        </w:rPr>
        <w:pPrChange w:id="12522" w:author="Sayali Dev" w:date="2018-02-21T16:23:00Z">
          <w:pPr/>
        </w:pPrChange>
      </w:pPr>
    </w:p>
    <w:p w14:paraId="0083C2FF" w14:textId="56B2D030" w:rsidR="00C9791D" w:rsidDel="00BD0400" w:rsidRDefault="00C9791D">
      <w:pPr>
        <w:pStyle w:val="Heading3"/>
        <w:rPr>
          <w:del w:id="12523" w:author="Sayali Dev" w:date="2018-02-15T18:28:00Z"/>
        </w:rPr>
        <w:pPrChange w:id="12524" w:author="Sayali Dev" w:date="2018-02-21T16:23:00Z">
          <w:pPr>
            <w:numPr>
              <w:numId w:val="277"/>
            </w:numPr>
            <w:ind w:left="720" w:hanging="360"/>
          </w:pPr>
        </w:pPrChange>
      </w:pPr>
      <w:del w:id="12525" w:author="Sayali Dev" w:date="2018-02-15T18:28:00Z">
        <w:r w:rsidDel="00BD0400">
          <w:delText>The form associated with the specified subject, kit or LIMS workflow is completed with the information from the template. The form status is set to “Data Entry Completed”.</w:delText>
        </w:r>
        <w:r w:rsidDel="00BD0400">
          <w:br/>
        </w:r>
      </w:del>
    </w:p>
    <w:p w14:paraId="59DC68C2" w14:textId="20BAA6BD" w:rsidR="00C9791D" w:rsidDel="00BD0400" w:rsidRDefault="00C9791D">
      <w:pPr>
        <w:pStyle w:val="Heading3"/>
        <w:rPr>
          <w:del w:id="12526" w:author="Sayali Dev" w:date="2018-02-15T18:28:00Z"/>
        </w:rPr>
        <w:pPrChange w:id="12527" w:author="Sayali Dev" w:date="2018-02-21T16:23:00Z">
          <w:pPr>
            <w:numPr>
              <w:numId w:val="277"/>
            </w:numPr>
            <w:ind w:left="720" w:hanging="360"/>
          </w:pPr>
        </w:pPrChange>
      </w:pPr>
      <w:del w:id="12528" w:author="Sayali Dev" w:date="2018-02-15T18:28:00Z">
        <w:r w:rsidDel="00BD0400">
          <w:delText xml:space="preserve">The completed form is immediately available for viewing and approving. Consent and Specimen Collection Forms are accessible via the </w:delText>
        </w:r>
        <w:r w:rsidRPr="00430153" w:rsidDel="00BD0400">
          <w:rPr>
            <w:b w:val="0"/>
          </w:rPr>
          <w:delText>CIMS</w:delText>
        </w:r>
        <w:r w:rsidDel="00BD0400">
          <w:rPr>
            <w:b w:val="0"/>
          </w:rPr>
          <w:delText xml:space="preserve"> </w:delText>
        </w:r>
        <w:r w:rsidRPr="00430153" w:rsidDel="00BD0400">
          <w:rPr>
            <w:b w:val="0"/>
          </w:rPr>
          <w:delText>&gt;</w:delText>
        </w:r>
        <w:r w:rsidDel="00BD0400">
          <w:rPr>
            <w:b w:val="0"/>
          </w:rPr>
          <w:delText xml:space="preserve"> </w:delText>
        </w:r>
        <w:r w:rsidRPr="00430153" w:rsidDel="00BD0400">
          <w:rPr>
            <w:b w:val="0"/>
          </w:rPr>
          <w:delText>Subject Centric</w:delText>
        </w:r>
        <w:r w:rsidDel="00BD0400">
          <w:delText xml:space="preserve"> </w:delText>
        </w:r>
        <w:r w:rsidRPr="00430153" w:rsidDel="00BD0400">
          <w:rPr>
            <w:b w:val="0"/>
          </w:rPr>
          <w:delText>View</w:delText>
        </w:r>
        <w:r w:rsidDel="00BD0400">
          <w:rPr>
            <w:b w:val="0"/>
          </w:rPr>
          <w:delText xml:space="preserve">. </w:delText>
        </w:r>
        <w:r w:rsidRPr="002A1E41" w:rsidDel="00BD0400">
          <w:delText>Sam</w:delText>
        </w:r>
        <w:r w:rsidRPr="00A053CD" w:rsidDel="00BD0400">
          <w:delText>ple Process</w:delText>
        </w:r>
        <w:r w:rsidDel="00BD0400">
          <w:delText>i</w:delText>
        </w:r>
        <w:r w:rsidRPr="00A053CD" w:rsidDel="00BD0400">
          <w:delText>ng forms are access</w:delText>
        </w:r>
        <w:r w:rsidDel="00BD0400">
          <w:delText>ible</w:delText>
        </w:r>
        <w:r w:rsidRPr="002A1E41" w:rsidDel="00BD0400">
          <w:delText xml:space="preserve"> via the</w:delText>
        </w:r>
        <w:r w:rsidDel="00BD0400">
          <w:rPr>
            <w:b w:val="0"/>
          </w:rPr>
          <w:delText xml:space="preserve"> </w:delText>
        </w:r>
        <w:r w:rsidRPr="00430153" w:rsidDel="00BD0400">
          <w:rPr>
            <w:b w:val="0"/>
          </w:rPr>
          <w:delText>LIMS</w:delText>
        </w:r>
        <w:r w:rsidDel="00BD0400">
          <w:rPr>
            <w:b w:val="0"/>
          </w:rPr>
          <w:delText xml:space="preserve"> </w:delText>
        </w:r>
        <w:r w:rsidRPr="00430153" w:rsidDel="00BD0400">
          <w:rPr>
            <w:b w:val="0"/>
          </w:rPr>
          <w:delText>&gt;</w:delText>
        </w:r>
        <w:r w:rsidDel="00BD0400">
          <w:rPr>
            <w:b w:val="0"/>
          </w:rPr>
          <w:delText xml:space="preserve"> </w:delText>
        </w:r>
        <w:r w:rsidRPr="00430153" w:rsidDel="00BD0400">
          <w:rPr>
            <w:b w:val="0"/>
          </w:rPr>
          <w:delText>Workflows</w:delText>
        </w:r>
        <w:r w:rsidDel="00BD0400">
          <w:delText xml:space="preserve"> modules.</w:delText>
        </w:r>
      </w:del>
    </w:p>
    <w:p w14:paraId="77ABB630" w14:textId="339B7063" w:rsidR="00C9791D" w:rsidDel="00BD0400" w:rsidRDefault="00C9791D">
      <w:pPr>
        <w:pStyle w:val="Heading3"/>
        <w:rPr>
          <w:del w:id="12529" w:author="Sayali Dev" w:date="2018-02-15T18:28:00Z"/>
        </w:rPr>
        <w:pPrChange w:id="12530" w:author="Sayali Dev" w:date="2018-02-21T16:23:00Z">
          <w:pPr/>
        </w:pPrChange>
      </w:pPr>
    </w:p>
    <w:p w14:paraId="11794155" w14:textId="0A2C54E1" w:rsidR="00C9791D" w:rsidDel="00BD0400" w:rsidRDefault="00C9791D">
      <w:pPr>
        <w:pStyle w:val="Heading3"/>
        <w:rPr>
          <w:del w:id="12531" w:author="Sayali Dev" w:date="2018-02-15T18:28:00Z"/>
        </w:rPr>
        <w:pPrChange w:id="12532" w:author="Sayali Dev" w:date="2018-02-21T16:23:00Z">
          <w:pPr/>
        </w:pPrChange>
      </w:pPr>
      <w:del w:id="12533" w:author="Sayali Dev" w:date="2018-02-15T18:28:00Z">
        <w:r w:rsidRPr="006C0AEB" w:rsidDel="00BD0400">
          <w:rPr>
            <w:b w:val="0"/>
          </w:rPr>
          <w:delText>Note</w:delText>
        </w:r>
        <w:r w:rsidDel="00BD0400">
          <w:delText>: This template cannot be currently used to upload PHI data.</w:delText>
        </w:r>
      </w:del>
    </w:p>
    <w:p w14:paraId="73CC10F3" w14:textId="61C0FE1F" w:rsidR="00C9791D" w:rsidRPr="00AF79B6" w:rsidDel="00BD0400" w:rsidRDefault="00C9791D">
      <w:pPr>
        <w:pStyle w:val="Heading3"/>
        <w:rPr>
          <w:del w:id="12534" w:author="Sayali Dev" w:date="2018-02-15T18:28:00Z"/>
        </w:rPr>
        <w:pPrChange w:id="12535" w:author="Sayali Dev" w:date="2018-02-21T16:23:00Z">
          <w:pPr/>
        </w:pPrChange>
      </w:pPr>
    </w:p>
    <w:p w14:paraId="76B32785" w14:textId="4CB14A4D" w:rsidR="00C9791D" w:rsidRPr="00AF79B6" w:rsidDel="00BD0400" w:rsidRDefault="00C9791D">
      <w:pPr>
        <w:pStyle w:val="Heading3"/>
        <w:rPr>
          <w:del w:id="12536" w:author="Sayali Dev" w:date="2018-02-15T18:28:00Z"/>
        </w:rPr>
        <w:pPrChange w:id="12537" w:author="Sayali Dev" w:date="2018-02-21T16:23:00Z">
          <w:pPr/>
        </w:pPrChange>
      </w:pPr>
      <w:del w:id="12538" w:author="Sayali Dev" w:date="2018-02-15T18:28:00Z">
        <w:r w:rsidDel="00BD0400">
          <w:rPr>
            <w:b w:val="0"/>
          </w:rPr>
          <w:delText>LIMS Workflow Upload t</w:delText>
        </w:r>
        <w:r w:rsidRPr="00AF79B6" w:rsidDel="00BD0400">
          <w:rPr>
            <w:b w:val="0"/>
          </w:rPr>
          <w:delText>emplate</w:delText>
        </w:r>
      </w:del>
    </w:p>
    <w:p w14:paraId="52001339" w14:textId="487C3806" w:rsidR="00C9791D" w:rsidDel="00BD0400" w:rsidRDefault="00C9791D">
      <w:pPr>
        <w:pStyle w:val="Heading3"/>
        <w:rPr>
          <w:del w:id="12539" w:author="Sayali Dev" w:date="2018-02-15T18:28:00Z"/>
        </w:rPr>
        <w:pPrChange w:id="12540" w:author="Sayali Dev" w:date="2018-02-21T16:23:00Z">
          <w:pPr/>
        </w:pPrChange>
      </w:pPr>
      <w:del w:id="12541" w:author="Sayali Dev" w:date="2018-02-15T18:28:00Z">
        <w:r w:rsidDel="00BD0400">
          <w:delText>You can use this standardized spreadsheet template to create LIMS Aliquot, Derivative, Pooling and Generic Experiment processing workflows in bulk.</w:delText>
        </w:r>
        <w:r w:rsidDel="00BD0400">
          <w:br/>
        </w:r>
      </w:del>
    </w:p>
    <w:p w14:paraId="67EE5FED" w14:textId="307B5DA8" w:rsidR="00C9791D" w:rsidDel="00BD0400" w:rsidRDefault="00C9791D">
      <w:pPr>
        <w:pStyle w:val="Heading3"/>
        <w:rPr>
          <w:del w:id="12542" w:author="Sayali Dev" w:date="2018-02-15T18:28:00Z"/>
        </w:rPr>
        <w:pPrChange w:id="12543" w:author="Sayali Dev" w:date="2018-02-21T16:23:00Z">
          <w:pPr/>
        </w:pPrChange>
      </w:pPr>
      <w:del w:id="12544" w:author="Sayali Dev" w:date="2018-02-15T18:28:00Z">
        <w:r w:rsidDel="00BD0400">
          <w:delText xml:space="preserve">Once the template is created and uploaded in the </w:delText>
        </w:r>
        <w:r w:rsidRPr="00B440B9" w:rsidDel="00BD0400">
          <w:rPr>
            <w:b w:val="0"/>
          </w:rPr>
          <w:delText>IAMS</w:delText>
        </w:r>
        <w:r w:rsidDel="00BD0400">
          <w:rPr>
            <w:b w:val="0"/>
          </w:rPr>
          <w:delText xml:space="preserve"> </w:delText>
        </w:r>
        <w:r w:rsidRPr="00B440B9" w:rsidDel="00BD0400">
          <w:rPr>
            <w:b w:val="0"/>
          </w:rPr>
          <w:delText>&gt;</w:delText>
        </w:r>
        <w:r w:rsidDel="00BD0400">
          <w:rPr>
            <w:b w:val="0"/>
          </w:rPr>
          <w:delText xml:space="preserve"> </w:delText>
        </w:r>
        <w:r w:rsidRPr="00B440B9" w:rsidDel="00BD0400">
          <w:rPr>
            <w:b w:val="0"/>
          </w:rPr>
          <w:delText>Import Data</w:delText>
        </w:r>
        <w:r w:rsidRPr="003F739E" w:rsidDel="00BD0400">
          <w:delText xml:space="preserve"> module</w:delText>
        </w:r>
        <w:r w:rsidDel="00BD0400">
          <w:delText>:</w:delText>
        </w:r>
      </w:del>
    </w:p>
    <w:p w14:paraId="3EE2E85B" w14:textId="07C4B43A" w:rsidR="00C9791D" w:rsidDel="00BD0400" w:rsidRDefault="00C9791D">
      <w:pPr>
        <w:pStyle w:val="Heading3"/>
        <w:rPr>
          <w:del w:id="12545" w:author="Sayali Dev" w:date="2018-02-15T18:28:00Z"/>
        </w:rPr>
        <w:pPrChange w:id="12546" w:author="Sayali Dev" w:date="2018-02-21T16:23:00Z">
          <w:pPr/>
        </w:pPrChange>
      </w:pPr>
    </w:p>
    <w:p w14:paraId="21F8BC0F" w14:textId="761BD629" w:rsidR="00C9791D" w:rsidRPr="003F739E" w:rsidDel="00BD0400" w:rsidRDefault="00C9791D">
      <w:pPr>
        <w:pStyle w:val="Heading3"/>
        <w:rPr>
          <w:del w:id="12547" w:author="Sayali Dev" w:date="2018-02-15T18:28:00Z"/>
          <w:rFonts w:eastAsia="Calibri"/>
        </w:rPr>
        <w:pPrChange w:id="12548" w:author="Sayali Dev" w:date="2018-02-21T16:23:00Z">
          <w:pPr>
            <w:numPr>
              <w:numId w:val="255"/>
            </w:numPr>
            <w:spacing w:after="200" w:line="276" w:lineRule="auto"/>
            <w:ind w:left="720" w:hanging="360"/>
          </w:pPr>
        </w:pPrChange>
      </w:pPr>
      <w:del w:id="12549" w:author="Sayali Dev" w:date="2018-02-15T18:28:00Z">
        <w:r w:rsidDel="00BD0400">
          <w:delText xml:space="preserve">The workflow record is added with a status of “Completed”, and the workflow information </w:delText>
        </w:r>
        <w:r w:rsidRPr="003F739E" w:rsidDel="00BD0400">
          <w:rPr>
            <w:rFonts w:eastAsia="Calibri"/>
          </w:rPr>
          <w:delText xml:space="preserve">from </w:delText>
        </w:r>
        <w:r w:rsidDel="00BD0400">
          <w:rPr>
            <w:rFonts w:eastAsia="Calibri"/>
          </w:rPr>
          <w:delText xml:space="preserve">the </w:delText>
        </w:r>
        <w:r w:rsidRPr="003F739E" w:rsidDel="00BD0400">
          <w:rPr>
            <w:rFonts w:eastAsia="Calibri"/>
          </w:rPr>
          <w:delText xml:space="preserve">template is accessible via </w:delText>
        </w:r>
        <w:r w:rsidRPr="00AF79B6" w:rsidDel="00BD0400">
          <w:rPr>
            <w:rFonts w:eastAsia="Calibri"/>
            <w:b w:val="0"/>
          </w:rPr>
          <w:delText>LI</w:delText>
        </w:r>
        <w:r w:rsidDel="00BD0400">
          <w:rPr>
            <w:rFonts w:eastAsia="Calibri"/>
            <w:b w:val="0"/>
          </w:rPr>
          <w:delText>MS &gt; Workflow</w:delText>
        </w:r>
        <w:r w:rsidRPr="003F739E" w:rsidDel="00BD0400">
          <w:rPr>
            <w:rFonts w:eastAsia="Calibri"/>
            <w:b w:val="0"/>
          </w:rPr>
          <w:delText xml:space="preserve"> </w:delText>
        </w:r>
        <w:r w:rsidRPr="003F739E" w:rsidDel="00BD0400">
          <w:rPr>
            <w:rFonts w:eastAsia="Calibri"/>
          </w:rPr>
          <w:delText xml:space="preserve">module. </w:delText>
        </w:r>
      </w:del>
    </w:p>
    <w:p w14:paraId="5E534C7C" w14:textId="38B2C68E" w:rsidR="00C9791D" w:rsidDel="00BD0400" w:rsidRDefault="00C9791D">
      <w:pPr>
        <w:pStyle w:val="Heading3"/>
        <w:rPr>
          <w:del w:id="12550" w:author="Sayali Dev" w:date="2018-02-15T18:28:00Z"/>
        </w:rPr>
        <w:pPrChange w:id="12551" w:author="Sayali Dev" w:date="2018-02-21T16:23:00Z">
          <w:pPr>
            <w:numPr>
              <w:numId w:val="274"/>
            </w:numPr>
            <w:ind w:left="720" w:hanging="360"/>
          </w:pPr>
        </w:pPrChange>
      </w:pPr>
      <w:del w:id="12552" w:author="Sayali Dev" w:date="2018-02-15T18:28:00Z">
        <w:r w:rsidDel="00BD0400">
          <w:delText>New “child” biospecimens are created, as specified in the template. The  status of the “parent” and “child” biospecimens is set to “In Inventory”.</w:delText>
        </w:r>
        <w:r w:rsidDel="00BD0400">
          <w:br/>
        </w:r>
      </w:del>
    </w:p>
    <w:p w14:paraId="3CAA245D" w14:textId="3D780828" w:rsidR="00C9791D" w:rsidDel="00BD0400" w:rsidRDefault="00C9791D">
      <w:pPr>
        <w:pStyle w:val="Heading3"/>
        <w:rPr>
          <w:del w:id="12553" w:author="Sayali Dev" w:date="2018-02-15T18:28:00Z"/>
        </w:rPr>
        <w:pPrChange w:id="12554" w:author="Sayali Dev" w:date="2018-02-21T16:23:00Z">
          <w:pPr>
            <w:numPr>
              <w:numId w:val="274"/>
            </w:numPr>
            <w:ind w:left="720" w:hanging="360"/>
          </w:pPr>
        </w:pPrChange>
      </w:pPr>
      <w:del w:id="12555" w:author="Sayali Dev" w:date="2018-02-15T18:28:00Z">
        <w:r w:rsidDel="00BD0400">
          <w:delText>Parent and child biospecimens are immediately available for all searches and processing.</w:delText>
        </w:r>
        <w:r w:rsidDel="00BD0400">
          <w:br/>
        </w:r>
      </w:del>
    </w:p>
    <w:p w14:paraId="6641CC2A" w14:textId="17210310" w:rsidR="00C9791D" w:rsidDel="00BD0400" w:rsidRDefault="00C9791D">
      <w:pPr>
        <w:pStyle w:val="Heading3"/>
        <w:rPr>
          <w:del w:id="12556" w:author="Sayali Dev" w:date="2018-02-15T18:28:00Z"/>
        </w:rPr>
        <w:pPrChange w:id="12557" w:author="Sayali Dev" w:date="2018-02-21T16:23:00Z">
          <w:pPr>
            <w:numPr>
              <w:numId w:val="274"/>
            </w:numPr>
            <w:ind w:left="720" w:hanging="360"/>
          </w:pPr>
        </w:pPrChange>
      </w:pPr>
      <w:del w:id="12558" w:author="Sayali Dev" w:date="2018-02-15T18:28:00Z">
        <w:r w:rsidDel="00BD0400">
          <w:delText>Any Sample Processing Forms associated with the workflow can be viewed or modified via the Processing Forms link in the workflow record.</w:delText>
        </w:r>
      </w:del>
    </w:p>
    <w:p w14:paraId="054252EF" w14:textId="687F4D0F" w:rsidR="00C9791D" w:rsidDel="00BD0400" w:rsidRDefault="00C9791D">
      <w:pPr>
        <w:pStyle w:val="Heading3"/>
        <w:rPr>
          <w:del w:id="12559" w:author="Sayali Dev" w:date="2018-02-15T18:28:00Z"/>
        </w:rPr>
        <w:pPrChange w:id="12560" w:author="Sayali Dev" w:date="2018-02-21T16:23:00Z">
          <w:pPr>
            <w:ind w:left="720"/>
          </w:pPr>
        </w:pPrChange>
      </w:pPr>
    </w:p>
    <w:p w14:paraId="19A395DE" w14:textId="76BC26E4" w:rsidR="00753D6D" w:rsidDel="00BD0400" w:rsidRDefault="00753D6D">
      <w:pPr>
        <w:pStyle w:val="Heading3"/>
        <w:rPr>
          <w:del w:id="12561" w:author="Sayali Dev" w:date="2018-02-15T18:28:00Z"/>
        </w:rPr>
        <w:pPrChange w:id="12562" w:author="Sayali Dev" w:date="2018-02-21T16:23:00Z">
          <w:pPr/>
        </w:pPrChange>
      </w:pPr>
    </w:p>
    <w:p w14:paraId="50E60AA7" w14:textId="2B2CEEFE" w:rsidR="00753D6D" w:rsidDel="00BD0400" w:rsidRDefault="00753D6D">
      <w:pPr>
        <w:pStyle w:val="Heading3"/>
        <w:rPr>
          <w:del w:id="12563" w:author="Sayali Dev" w:date="2018-02-15T18:28:00Z"/>
        </w:rPr>
        <w:pPrChange w:id="12564" w:author="Sayali Dev" w:date="2018-02-21T16:23:00Z">
          <w:pPr>
            <w:pStyle w:val="Heading3"/>
            <w:pageBreakBefore/>
          </w:pPr>
        </w:pPrChange>
      </w:pPr>
      <w:bookmarkStart w:id="12565" w:name="_Toc452394248"/>
      <w:del w:id="12566" w:author="Sayali Dev" w:date="2018-02-15T18:28:00Z">
        <w:r w:rsidDel="00BD0400">
          <w:delText>Uploading a Process Template</w:delText>
        </w:r>
        <w:bookmarkEnd w:id="12565"/>
      </w:del>
    </w:p>
    <w:p w14:paraId="24338E59" w14:textId="496A3351" w:rsidR="00753D6D" w:rsidDel="00BD0400" w:rsidRDefault="00753D6D">
      <w:pPr>
        <w:pStyle w:val="Heading3"/>
        <w:rPr>
          <w:del w:id="12567" w:author="Sayali Dev" w:date="2018-02-15T18:28:00Z"/>
        </w:rPr>
        <w:pPrChange w:id="12568" w:author="Sayali Dev" w:date="2018-02-21T16:23:00Z">
          <w:pPr/>
        </w:pPrChange>
      </w:pPr>
    </w:p>
    <w:p w14:paraId="68E8B276" w14:textId="1DA98679" w:rsidR="00753D6D" w:rsidDel="00BD0400" w:rsidRDefault="00753D6D">
      <w:pPr>
        <w:pStyle w:val="Heading3"/>
        <w:rPr>
          <w:del w:id="12569" w:author="Sayali Dev" w:date="2018-02-15T18:28:00Z"/>
        </w:rPr>
        <w:pPrChange w:id="12570" w:author="Sayali Dev" w:date="2018-02-21T16:23:00Z">
          <w:pPr/>
        </w:pPrChange>
      </w:pPr>
      <w:del w:id="12571" w:author="Sayali Dev" w:date="2018-02-15T18:28:00Z">
        <w:r w:rsidDel="00BD0400">
          <w:delText>To upload a Process Template:</w:delText>
        </w:r>
        <w:r w:rsidDel="00BD0400">
          <w:br/>
        </w:r>
        <w:r w:rsidRPr="00DD1B89" w:rsidDel="00BD0400">
          <w:rPr>
            <w:b w:val="0"/>
          </w:rPr>
          <w:delText>Note:</w:delText>
        </w:r>
        <w:r w:rsidDel="00BD0400">
          <w:delText xml:space="preserve"> Only the System Administrator can upload a Process Template.</w:delText>
        </w:r>
      </w:del>
    </w:p>
    <w:p w14:paraId="421359AB" w14:textId="0B988BAE" w:rsidR="00753D6D" w:rsidDel="00BD0400" w:rsidRDefault="00753D6D">
      <w:pPr>
        <w:pStyle w:val="Heading3"/>
        <w:rPr>
          <w:del w:id="12572" w:author="Sayali Dev" w:date="2018-02-15T18:28:00Z"/>
        </w:rPr>
        <w:pPrChange w:id="12573" w:author="Sayali Dev" w:date="2018-02-21T16:23:00Z">
          <w:pPr/>
        </w:pPrChange>
      </w:pPr>
    </w:p>
    <w:p w14:paraId="7B63D82C" w14:textId="28BC505E" w:rsidR="00753D6D" w:rsidDel="00BD0400" w:rsidRDefault="00753D6D">
      <w:pPr>
        <w:pStyle w:val="Heading3"/>
        <w:rPr>
          <w:del w:id="12574" w:author="Sayali Dev" w:date="2018-02-15T18:28:00Z"/>
        </w:rPr>
        <w:pPrChange w:id="12575" w:author="Sayali Dev" w:date="2018-02-21T16:23:00Z">
          <w:pPr>
            <w:numPr>
              <w:numId w:val="243"/>
            </w:numPr>
            <w:ind w:left="720" w:right="540" w:hanging="360"/>
          </w:pPr>
        </w:pPrChange>
      </w:pPr>
      <w:del w:id="12576" w:author="Sayali Dev" w:date="2018-02-15T18:28:00Z">
        <w:r w:rsidDel="00BD0400">
          <w:delText xml:space="preserve">Complete the </w:delText>
        </w:r>
        <w:r w:rsidRPr="00B4225A" w:rsidDel="00BD0400">
          <w:rPr>
            <w:b w:val="0"/>
          </w:rPr>
          <w:delText>Process Template</w:delText>
        </w:r>
        <w:r w:rsidDel="00BD0400">
          <w:delText xml:space="preserve"> spreadsheet. </w:delText>
        </w:r>
        <w:r w:rsidDel="00BD0400">
          <w:br/>
        </w:r>
        <w:r w:rsidRPr="009C3249" w:rsidDel="00BD0400">
          <w:rPr>
            <w:b w:val="0"/>
          </w:rPr>
          <w:delText>Note:</w:delText>
        </w:r>
        <w:r w:rsidDel="00BD0400">
          <w:delText xml:space="preserve"> </w:delText>
        </w:r>
      </w:del>
    </w:p>
    <w:p w14:paraId="40691522" w14:textId="55FB9E4F" w:rsidR="00753D6D" w:rsidDel="00BD0400" w:rsidRDefault="00753D6D">
      <w:pPr>
        <w:pStyle w:val="Heading3"/>
        <w:rPr>
          <w:del w:id="12577" w:author="Sayali Dev" w:date="2018-02-15T18:28:00Z"/>
        </w:rPr>
        <w:pPrChange w:id="12578" w:author="Sayali Dev" w:date="2018-02-21T16:23:00Z">
          <w:pPr>
            <w:numPr>
              <w:numId w:val="251"/>
            </w:numPr>
            <w:ind w:left="1440" w:right="540" w:hanging="360"/>
          </w:pPr>
        </w:pPrChange>
      </w:pPr>
      <w:del w:id="12579" w:author="Sayali Dev" w:date="2018-02-15T18:28: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1A5C8AA7" w14:textId="44186D32" w:rsidR="00753D6D" w:rsidDel="00BD0400" w:rsidRDefault="00753D6D">
      <w:pPr>
        <w:pStyle w:val="Heading3"/>
        <w:rPr>
          <w:del w:id="12580" w:author="Sayali Dev" w:date="2018-02-15T18:28:00Z"/>
        </w:rPr>
        <w:pPrChange w:id="12581" w:author="Sayali Dev" w:date="2018-02-21T16:23:00Z">
          <w:pPr>
            <w:numPr>
              <w:numId w:val="251"/>
            </w:numPr>
            <w:ind w:left="1440" w:hanging="360"/>
          </w:pPr>
        </w:pPrChange>
      </w:pPr>
      <w:del w:id="12582" w:author="Sayali Dev" w:date="2018-02-15T18:28:00Z">
        <w:r w:rsidRPr="00DD1B89" w:rsidDel="00BD0400">
          <w:delText xml:space="preserve">Template must be saved as an Excel Workbook with .xlsx extension. </w:delText>
        </w:r>
        <w:r w:rsidDel="00BD0400">
          <w:br/>
        </w:r>
      </w:del>
    </w:p>
    <w:p w14:paraId="6B3FDF37" w14:textId="47D7342B" w:rsidR="00753D6D" w:rsidDel="00BD0400" w:rsidRDefault="00753D6D">
      <w:pPr>
        <w:pStyle w:val="Heading3"/>
        <w:rPr>
          <w:del w:id="12583" w:author="Sayali Dev" w:date="2018-02-15T18:28:00Z"/>
        </w:rPr>
        <w:pPrChange w:id="12584" w:author="Sayali Dev" w:date="2018-02-21T16:23:00Z">
          <w:pPr>
            <w:ind w:left="720"/>
          </w:pPr>
        </w:pPrChange>
      </w:pPr>
      <w:del w:id="12585" w:author="Sayali Dev" w:date="2018-02-15T18:28:00Z">
        <w:r w:rsidDel="00BD0400">
          <w:delText xml:space="preserve">Following table lists each field and its description. </w:delText>
        </w:r>
      </w:del>
    </w:p>
    <w:p w14:paraId="0C6323D0" w14:textId="429E66CA" w:rsidR="00753D6D" w:rsidRPr="001241E1" w:rsidDel="00BD0400" w:rsidRDefault="00753D6D">
      <w:pPr>
        <w:pStyle w:val="Heading3"/>
        <w:rPr>
          <w:del w:id="12586" w:author="Sayali Dev" w:date="2018-02-15T18:28:00Z"/>
        </w:rPr>
        <w:pPrChange w:id="12587" w:author="Sayali Dev" w:date="2018-02-21T16:23:00Z">
          <w:pPr>
            <w:ind w:left="720" w:right="540"/>
          </w:pPr>
        </w:pPrChange>
      </w:pPr>
      <w:del w:id="12588" w:author="Sayali Dev" w:date="2018-02-15T18:28:00Z">
        <w:r w:rsidRPr="001241E1" w:rsidDel="00BD0400">
          <w:rPr>
            <w:b w:val="0"/>
          </w:rPr>
          <w:delText>Note:</w:delText>
        </w:r>
        <w:r w:rsidRPr="001241E1" w:rsidDel="00BD0400">
          <w:delText xml:space="preserve"> Fields that are marked with the red asterisk (</w:delText>
        </w:r>
        <w:r w:rsidRPr="001241E1" w:rsidDel="00BD0400">
          <w:rPr>
            <w:color w:val="FF0000"/>
          </w:rPr>
          <w:delText>*</w:delText>
        </w:r>
        <w:r w:rsidDel="00BD0400">
          <w:delText>) are mandatory.</w:delText>
        </w:r>
      </w:del>
    </w:p>
    <w:p w14:paraId="5261AC84" w14:textId="3C449B84" w:rsidR="00753D6D" w:rsidRPr="00972304" w:rsidDel="00BD0400" w:rsidRDefault="00753D6D">
      <w:pPr>
        <w:pStyle w:val="Heading3"/>
        <w:rPr>
          <w:del w:id="12589" w:author="Sayali Dev" w:date="2018-02-15T18:28:00Z"/>
        </w:rPr>
        <w:pPrChange w:id="12590" w:author="Sayali Dev" w:date="2018-02-21T16:23:00Z">
          <w:pPr>
            <w:tabs>
              <w:tab w:val="left" w:pos="6960"/>
            </w:tabs>
          </w:pPr>
        </w:pPrChange>
      </w:pPr>
      <w:del w:id="12591" w:author="Sayali Dev" w:date="2018-02-15T18:28:00Z">
        <w:r w:rsidDel="00BD0400">
          <w:tab/>
        </w:r>
      </w:del>
    </w:p>
    <w:p w14:paraId="08242883" w14:textId="26CDD4D8" w:rsidR="00753D6D" w:rsidDel="00BD0400" w:rsidRDefault="00753D6D">
      <w:pPr>
        <w:pStyle w:val="Heading3"/>
        <w:rPr>
          <w:del w:id="12592" w:author="Sayali Dev" w:date="2018-02-15T18:28:00Z"/>
        </w:rPr>
        <w:pPrChange w:id="12593" w:author="Sayali Dev" w:date="2018-02-21T16:23:00Z">
          <w:pPr>
            <w:pStyle w:val="Caption"/>
            <w:ind w:left="720"/>
          </w:pPr>
        </w:pPrChange>
      </w:pPr>
      <w:del w:id="12594" w:author="Sayali Dev" w:date="2018-02-15T18:28: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2595" w:author="Sayali Dev" w:date="2018-02-02T13:47:00Z">
        <w:r w:rsidDel="00EB76E3">
          <w:rPr>
            <w:noProof/>
          </w:rPr>
          <w:delText>31</w:delText>
        </w:r>
      </w:del>
      <w:del w:id="12596" w:author="Sayali Dev" w:date="2018-02-15T18:28:00Z">
        <w:r w:rsidR="006C608D" w:rsidDel="00BD0400">
          <w:rPr>
            <w:b w:val="0"/>
            <w:bCs/>
            <w:noProof/>
          </w:rPr>
          <w:fldChar w:fldCharType="end"/>
        </w:r>
        <w:r w:rsidDel="00BD0400">
          <w:delText>: Completing the Process Template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rsidDel="00BD0400" w14:paraId="201A3590" w14:textId="7D6E9DC9" w:rsidTr="00753D6D">
        <w:trPr>
          <w:cantSplit/>
          <w:trHeight w:val="288"/>
          <w:tblHeader/>
          <w:del w:id="12597" w:author="Sayali Dev" w:date="2018-02-15T18:28:00Z"/>
        </w:trPr>
        <w:tc>
          <w:tcPr>
            <w:tcW w:w="3150" w:type="dxa"/>
            <w:shd w:val="clear" w:color="auto" w:fill="BFBFBF"/>
            <w:vAlign w:val="center"/>
          </w:tcPr>
          <w:p w14:paraId="6E32D3EC" w14:textId="4474F3BE" w:rsidR="00753D6D" w:rsidRPr="007A152E" w:rsidDel="00BD0400" w:rsidRDefault="00753D6D">
            <w:pPr>
              <w:pStyle w:val="Heading3"/>
              <w:rPr>
                <w:del w:id="12598" w:author="Sayali Dev" w:date="2018-02-15T18:28:00Z"/>
              </w:rPr>
              <w:pPrChange w:id="12599" w:author="Sayali Dev" w:date="2018-02-21T16:23:00Z">
                <w:pPr/>
              </w:pPrChange>
            </w:pPr>
            <w:del w:id="12600" w:author="Sayali Dev" w:date="2018-02-15T18:28:00Z">
              <w:r w:rsidDel="00BD0400">
                <w:rPr>
                  <w:b w:val="0"/>
                </w:rPr>
                <w:delText>Field</w:delText>
              </w:r>
            </w:del>
          </w:p>
        </w:tc>
        <w:tc>
          <w:tcPr>
            <w:tcW w:w="6660" w:type="dxa"/>
            <w:shd w:val="clear" w:color="auto" w:fill="BFBFBF"/>
            <w:vAlign w:val="center"/>
          </w:tcPr>
          <w:p w14:paraId="2EF8F6A0" w14:textId="55B78B7A" w:rsidR="00753D6D" w:rsidRPr="007A152E" w:rsidDel="00BD0400" w:rsidRDefault="00753D6D">
            <w:pPr>
              <w:pStyle w:val="Heading3"/>
              <w:rPr>
                <w:del w:id="12601" w:author="Sayali Dev" w:date="2018-02-15T18:28:00Z"/>
              </w:rPr>
              <w:pPrChange w:id="12602" w:author="Sayali Dev" w:date="2018-02-21T16:23:00Z">
                <w:pPr/>
              </w:pPrChange>
            </w:pPr>
            <w:del w:id="12603" w:author="Sayali Dev" w:date="2018-02-15T18:28:00Z">
              <w:r w:rsidRPr="007A152E" w:rsidDel="00BD0400">
                <w:rPr>
                  <w:b w:val="0"/>
                </w:rPr>
                <w:delText>Description</w:delText>
              </w:r>
            </w:del>
          </w:p>
        </w:tc>
      </w:tr>
      <w:tr w:rsidR="00753D6D" w:rsidDel="00BD0400" w14:paraId="4E9D3728" w14:textId="2D24456D" w:rsidTr="00753D6D">
        <w:trPr>
          <w:cantSplit/>
          <w:trHeight w:val="288"/>
          <w:del w:id="12604" w:author="Sayali Dev" w:date="2018-02-15T18:28:00Z"/>
        </w:trPr>
        <w:tc>
          <w:tcPr>
            <w:tcW w:w="3150" w:type="dxa"/>
          </w:tcPr>
          <w:p w14:paraId="28859C32" w14:textId="63A23025" w:rsidR="00753D6D" w:rsidRPr="007A152E" w:rsidDel="00BD0400" w:rsidRDefault="00753D6D">
            <w:pPr>
              <w:pStyle w:val="Heading3"/>
              <w:rPr>
                <w:del w:id="12605" w:author="Sayali Dev" w:date="2018-02-15T18:28:00Z"/>
              </w:rPr>
              <w:pPrChange w:id="12606" w:author="Sayali Dev" w:date="2018-02-21T16:23:00Z">
                <w:pPr/>
              </w:pPrChange>
            </w:pPr>
            <w:del w:id="12607" w:author="Sayali Dev" w:date="2018-02-15T18:28:00Z">
              <w:r w:rsidDel="00BD0400">
                <w:rPr>
                  <w:b w:val="0"/>
                </w:rPr>
                <w:delText>Template Name</w:delText>
              </w:r>
              <w:r w:rsidRPr="00972304" w:rsidDel="00BD0400">
                <w:rPr>
                  <w:color w:val="FF0000"/>
                </w:rPr>
                <w:delText>*</w:delText>
              </w:r>
            </w:del>
          </w:p>
        </w:tc>
        <w:tc>
          <w:tcPr>
            <w:tcW w:w="6660" w:type="dxa"/>
            <w:vAlign w:val="center"/>
          </w:tcPr>
          <w:p w14:paraId="28C5FD90" w14:textId="2867B1FF" w:rsidR="00753D6D" w:rsidDel="00BD0400" w:rsidRDefault="00753D6D">
            <w:pPr>
              <w:pStyle w:val="Heading3"/>
              <w:rPr>
                <w:del w:id="12608" w:author="Sayali Dev" w:date="2018-02-15T18:28:00Z"/>
              </w:rPr>
              <w:pPrChange w:id="12609" w:author="Sayali Dev" w:date="2018-02-21T16:23:00Z">
                <w:pPr/>
              </w:pPrChange>
            </w:pPr>
            <w:del w:id="12610" w:author="Sayali Dev" w:date="2018-02-15T18:28:00Z">
              <w:r w:rsidDel="00BD0400">
                <w:delText>Type the name you want to use for the template.</w:delText>
              </w:r>
              <w:r w:rsidDel="00BD0400">
                <w:br/>
              </w:r>
              <w:r w:rsidRPr="00242428" w:rsidDel="00BD0400">
                <w:rPr>
                  <w:b w:val="0"/>
                </w:rPr>
                <w:delText>Note:</w:delText>
              </w:r>
              <w:r w:rsidDel="00BD0400">
                <w:delText xml:space="preserve"> This is the option that is displayed on the </w:delText>
              </w:r>
              <w:r w:rsidRPr="00242428" w:rsidDel="00BD0400">
                <w:rPr>
                  <w:b w:val="0"/>
                </w:rPr>
                <w:delText>Create Workflow</w:delText>
              </w:r>
              <w:r w:rsidDel="00BD0400">
                <w:delText xml:space="preserve"> page when selecting a process template in the </w:delText>
              </w:r>
              <w:r w:rsidRPr="00F57724" w:rsidDel="00BD0400">
                <w:rPr>
                  <w:b w:val="0"/>
                </w:rPr>
                <w:delText>LIMS</w:delText>
              </w:r>
              <w:r w:rsidDel="00BD0400">
                <w:delText xml:space="preserve"> module.</w:delText>
              </w:r>
            </w:del>
          </w:p>
        </w:tc>
      </w:tr>
      <w:tr w:rsidR="00753D6D" w:rsidDel="00BD0400" w14:paraId="7431A0C7" w14:textId="2832E4C2" w:rsidTr="00753D6D">
        <w:trPr>
          <w:cantSplit/>
          <w:trHeight w:val="288"/>
          <w:del w:id="12611" w:author="Sayali Dev" w:date="2018-02-15T18:28:00Z"/>
        </w:trPr>
        <w:tc>
          <w:tcPr>
            <w:tcW w:w="3150" w:type="dxa"/>
          </w:tcPr>
          <w:p w14:paraId="0059DC11" w14:textId="41C7CDE5" w:rsidR="00753D6D" w:rsidRPr="007A152E" w:rsidDel="00BD0400" w:rsidRDefault="00753D6D">
            <w:pPr>
              <w:pStyle w:val="Heading3"/>
              <w:rPr>
                <w:del w:id="12612" w:author="Sayali Dev" w:date="2018-02-15T18:28:00Z"/>
              </w:rPr>
              <w:pPrChange w:id="12613" w:author="Sayali Dev" w:date="2018-02-21T16:23:00Z">
                <w:pPr/>
              </w:pPrChange>
            </w:pPr>
            <w:del w:id="12614" w:author="Sayali Dev" w:date="2018-02-15T18:28:00Z">
              <w:r w:rsidDel="00BD0400">
                <w:rPr>
                  <w:b w:val="0"/>
                </w:rPr>
                <w:delText>Template Description</w:delText>
              </w:r>
              <w:r w:rsidRPr="00972304" w:rsidDel="00BD0400">
                <w:rPr>
                  <w:color w:val="FF0000"/>
                </w:rPr>
                <w:delText>*</w:delText>
              </w:r>
            </w:del>
          </w:p>
        </w:tc>
        <w:tc>
          <w:tcPr>
            <w:tcW w:w="6660" w:type="dxa"/>
            <w:vAlign w:val="center"/>
          </w:tcPr>
          <w:p w14:paraId="125C262F" w14:textId="731FDB74" w:rsidR="00753D6D" w:rsidDel="00BD0400" w:rsidRDefault="00753D6D">
            <w:pPr>
              <w:pStyle w:val="Heading3"/>
              <w:rPr>
                <w:del w:id="12615" w:author="Sayali Dev" w:date="2018-02-15T18:28:00Z"/>
              </w:rPr>
              <w:pPrChange w:id="12616" w:author="Sayali Dev" w:date="2018-02-21T16:23:00Z">
                <w:pPr/>
              </w:pPrChange>
            </w:pPr>
            <w:del w:id="12617" w:author="Sayali Dev" w:date="2018-02-15T18:28:00Z">
              <w:r w:rsidDel="00BD0400">
                <w:delText>Type a brief description of the purpose of this template.</w:delText>
              </w:r>
              <w:r w:rsidRPr="00242428" w:rsidDel="00BD0400">
                <w:rPr>
                  <w:b w:val="0"/>
                </w:rPr>
                <w:delText xml:space="preserve"> </w:delText>
              </w:r>
              <w:r w:rsidDel="00BD0400">
                <w:rPr>
                  <w:b w:val="0"/>
                </w:rPr>
                <w:br/>
              </w:r>
              <w:r w:rsidRPr="00242428" w:rsidDel="00BD0400">
                <w:rPr>
                  <w:b w:val="0"/>
                </w:rPr>
                <w:delText>Note:</w:delText>
              </w:r>
              <w:r w:rsidDel="00BD0400">
                <w:delText xml:space="preserve"> This is the workflow name that is displayed on the </w:delText>
              </w:r>
              <w:r w:rsidRPr="00242428" w:rsidDel="00BD0400">
                <w:rPr>
                  <w:b w:val="0"/>
                </w:rPr>
                <w:delText>Create Workflow</w:delText>
              </w:r>
              <w:r w:rsidDel="00BD0400">
                <w:delText xml:space="preserve"> page when this process template is used in the </w:delText>
              </w:r>
              <w:r w:rsidRPr="00F57724" w:rsidDel="00BD0400">
                <w:rPr>
                  <w:b w:val="0"/>
                </w:rPr>
                <w:delText>LIMS</w:delText>
              </w:r>
              <w:r w:rsidDel="00BD0400">
                <w:delText xml:space="preserve"> module.</w:delText>
              </w:r>
            </w:del>
          </w:p>
        </w:tc>
      </w:tr>
      <w:tr w:rsidR="00753D6D" w:rsidDel="00BD0400" w14:paraId="3AE1A63E" w14:textId="7A1440CE" w:rsidTr="00753D6D">
        <w:trPr>
          <w:cantSplit/>
          <w:trHeight w:val="288"/>
          <w:del w:id="12618" w:author="Sayali Dev" w:date="2018-02-15T18:28:00Z"/>
        </w:trPr>
        <w:tc>
          <w:tcPr>
            <w:tcW w:w="3150" w:type="dxa"/>
          </w:tcPr>
          <w:p w14:paraId="2EF1FA58" w14:textId="6C776534" w:rsidR="00753D6D" w:rsidRPr="00242428" w:rsidDel="00BD0400" w:rsidRDefault="00753D6D">
            <w:pPr>
              <w:pStyle w:val="Heading3"/>
              <w:rPr>
                <w:del w:id="12619" w:author="Sayali Dev" w:date="2018-02-15T18:28:00Z"/>
              </w:rPr>
              <w:pPrChange w:id="12620" w:author="Sayali Dev" w:date="2018-02-21T16:23:00Z">
                <w:pPr/>
              </w:pPrChange>
            </w:pPr>
            <w:del w:id="12621" w:author="Sayali Dev" w:date="2018-02-15T18:28:00Z">
              <w:r w:rsidDel="00BD0400">
                <w:rPr>
                  <w:b w:val="0"/>
                </w:rPr>
                <w:delText>Override Template</w:delText>
              </w:r>
            </w:del>
          </w:p>
        </w:tc>
        <w:tc>
          <w:tcPr>
            <w:tcW w:w="6660" w:type="dxa"/>
            <w:vAlign w:val="center"/>
          </w:tcPr>
          <w:p w14:paraId="141DDE5C" w14:textId="3B727A25" w:rsidR="00753D6D" w:rsidDel="00BD0400" w:rsidRDefault="00753D6D">
            <w:pPr>
              <w:pStyle w:val="Heading3"/>
              <w:rPr>
                <w:del w:id="12622" w:author="Sayali Dev" w:date="2018-02-15T18:28:00Z"/>
              </w:rPr>
              <w:pPrChange w:id="12623" w:author="Sayali Dev" w:date="2018-02-21T16:23:00Z">
                <w:pPr/>
              </w:pPrChange>
            </w:pPr>
            <w:del w:id="12624" w:author="Sayali Dev" w:date="2018-02-15T18:28:00Z">
              <w:r w:rsidDel="00BD0400">
                <w:delText>If you want to replace a previous version of this same template:</w:delText>
              </w:r>
            </w:del>
          </w:p>
          <w:p w14:paraId="58E82179" w14:textId="31C4B9D4" w:rsidR="00753D6D" w:rsidDel="00BD0400" w:rsidRDefault="00753D6D">
            <w:pPr>
              <w:pStyle w:val="Heading3"/>
              <w:rPr>
                <w:del w:id="12625" w:author="Sayali Dev" w:date="2018-02-15T18:28:00Z"/>
              </w:rPr>
              <w:pPrChange w:id="12626" w:author="Sayali Dev" w:date="2018-02-21T16:23:00Z">
                <w:pPr>
                  <w:numPr>
                    <w:numId w:val="244"/>
                  </w:numPr>
                  <w:ind w:left="720" w:hanging="360"/>
                </w:pPr>
              </w:pPrChange>
            </w:pPr>
            <w:del w:id="12627" w:author="Sayali Dev" w:date="2018-02-15T18:28:00Z">
              <w:r w:rsidDel="00BD0400">
                <w:delText xml:space="preserve">Click this field, and then click on the arrow to display a list. </w:delText>
              </w:r>
            </w:del>
          </w:p>
          <w:p w14:paraId="5C5905AF" w14:textId="5EAFB6E6" w:rsidR="00753D6D" w:rsidDel="00BD0400" w:rsidRDefault="00753D6D">
            <w:pPr>
              <w:pStyle w:val="Heading3"/>
              <w:rPr>
                <w:del w:id="12628" w:author="Sayali Dev" w:date="2018-02-15T18:28:00Z"/>
              </w:rPr>
              <w:pPrChange w:id="12629" w:author="Sayali Dev" w:date="2018-02-21T16:23:00Z">
                <w:pPr>
                  <w:numPr>
                    <w:numId w:val="244"/>
                  </w:numPr>
                  <w:ind w:left="720" w:hanging="360"/>
                </w:pPr>
              </w:pPrChange>
            </w:pPr>
            <w:del w:id="12630" w:author="Sayali Dev" w:date="2018-02-15T18:28:00Z">
              <w:r w:rsidDel="00BD0400">
                <w:delText xml:space="preserve">Click </w:delText>
              </w:r>
              <w:r w:rsidRPr="00156BD2" w:rsidDel="00BD0400">
                <w:rPr>
                  <w:b w:val="0"/>
                </w:rPr>
                <w:delText>Yes</w:delText>
              </w:r>
              <w:r w:rsidDel="00BD0400">
                <w:delText>.</w:delText>
              </w:r>
            </w:del>
          </w:p>
          <w:p w14:paraId="5E3BE589" w14:textId="6F06FC91" w:rsidR="00753D6D" w:rsidDel="00BD0400" w:rsidRDefault="00753D6D">
            <w:pPr>
              <w:pStyle w:val="Heading3"/>
              <w:rPr>
                <w:del w:id="12631" w:author="Sayali Dev" w:date="2018-02-15T18:28:00Z"/>
              </w:rPr>
              <w:pPrChange w:id="12632" w:author="Sayali Dev" w:date="2018-02-21T16:23:00Z">
                <w:pPr/>
              </w:pPrChange>
            </w:pPr>
            <w:del w:id="12633" w:author="Sayali Dev" w:date="2018-02-15T18:28:00Z">
              <w:r w:rsidRPr="00156BD2" w:rsidDel="00BD0400">
                <w:rPr>
                  <w:b w:val="0"/>
                </w:rPr>
                <w:delText>Note:</w:delText>
              </w:r>
              <w:r w:rsidDel="00BD0400">
                <w:delText xml:space="preserve"> The default for this field is </w:delText>
              </w:r>
              <w:r w:rsidRPr="00AC3D82" w:rsidDel="00BD0400">
                <w:rPr>
                  <w:b w:val="0"/>
                </w:rPr>
                <w:delText>No</w:delText>
              </w:r>
              <w:r w:rsidDel="00BD0400">
                <w:delText>, which indicates that the template being uploaded is new and is not replacing an existing template.</w:delText>
              </w:r>
            </w:del>
          </w:p>
        </w:tc>
      </w:tr>
      <w:tr w:rsidR="00753D6D" w:rsidDel="00BD0400" w14:paraId="50D222CE" w14:textId="5807D736" w:rsidTr="00753D6D">
        <w:trPr>
          <w:cantSplit/>
          <w:trHeight w:val="288"/>
          <w:del w:id="12634" w:author="Sayali Dev" w:date="2018-02-15T18:28:00Z"/>
        </w:trPr>
        <w:tc>
          <w:tcPr>
            <w:tcW w:w="3150" w:type="dxa"/>
          </w:tcPr>
          <w:p w14:paraId="7DB35A75" w14:textId="58CFB94C" w:rsidR="00753D6D" w:rsidDel="00BD0400" w:rsidRDefault="00753D6D">
            <w:pPr>
              <w:pStyle w:val="Heading3"/>
              <w:rPr>
                <w:del w:id="12635" w:author="Sayali Dev" w:date="2018-02-15T18:28:00Z"/>
              </w:rPr>
              <w:pPrChange w:id="12636" w:author="Sayali Dev" w:date="2018-02-21T16:23:00Z">
                <w:pPr/>
              </w:pPrChange>
            </w:pPr>
            <w:del w:id="12637" w:author="Sayali Dev" w:date="2018-02-15T18:28:00Z">
              <w:r w:rsidRPr="00242428" w:rsidDel="00BD0400">
                <w:rPr>
                  <w:b w:val="0"/>
                </w:rPr>
                <w:delText>Process Type</w:delText>
              </w:r>
              <w:r w:rsidRPr="00972304" w:rsidDel="00BD0400">
                <w:rPr>
                  <w:color w:val="FF0000"/>
                </w:rPr>
                <w:delText>*</w:delText>
              </w:r>
            </w:del>
          </w:p>
        </w:tc>
        <w:tc>
          <w:tcPr>
            <w:tcW w:w="6660" w:type="dxa"/>
            <w:vAlign w:val="center"/>
          </w:tcPr>
          <w:p w14:paraId="64A234B6" w14:textId="340478AB" w:rsidR="00753D6D" w:rsidDel="00BD0400" w:rsidRDefault="00753D6D">
            <w:pPr>
              <w:pStyle w:val="Heading3"/>
              <w:rPr>
                <w:del w:id="12638" w:author="Sayali Dev" w:date="2018-02-15T18:28:00Z"/>
              </w:rPr>
              <w:pPrChange w:id="12639" w:author="Sayali Dev" w:date="2018-02-21T16:23:00Z">
                <w:pPr/>
              </w:pPrChange>
            </w:pPr>
            <w:del w:id="12640" w:author="Sayali Dev" w:date="2018-02-15T18:28:00Z">
              <w:r w:rsidDel="00BD0400">
                <w:delText>To indicate which workflow process this template is used for:</w:delText>
              </w:r>
            </w:del>
          </w:p>
          <w:p w14:paraId="3DCD0DD9" w14:textId="5972A517" w:rsidR="00753D6D" w:rsidDel="00BD0400" w:rsidRDefault="00753D6D">
            <w:pPr>
              <w:pStyle w:val="Heading3"/>
              <w:rPr>
                <w:del w:id="12641" w:author="Sayali Dev" w:date="2018-02-15T18:28:00Z"/>
              </w:rPr>
              <w:pPrChange w:id="12642" w:author="Sayali Dev" w:date="2018-02-21T16:23:00Z">
                <w:pPr>
                  <w:numPr>
                    <w:numId w:val="245"/>
                  </w:numPr>
                  <w:ind w:left="720" w:hanging="360"/>
                </w:pPr>
              </w:pPrChange>
            </w:pPr>
            <w:del w:id="12643" w:author="Sayali Dev" w:date="2018-02-15T18:28:00Z">
              <w:r w:rsidDel="00BD0400">
                <w:delText xml:space="preserve">Click this field, and then click on the arrow to display a list of options. </w:delText>
              </w:r>
            </w:del>
          </w:p>
          <w:p w14:paraId="7E990E9A" w14:textId="1E3450AE" w:rsidR="00753D6D" w:rsidDel="00BD0400" w:rsidRDefault="00753D6D">
            <w:pPr>
              <w:pStyle w:val="Heading3"/>
              <w:rPr>
                <w:del w:id="12644" w:author="Sayali Dev" w:date="2018-02-15T18:28:00Z"/>
              </w:rPr>
              <w:pPrChange w:id="12645" w:author="Sayali Dev" w:date="2018-02-21T16:23:00Z">
                <w:pPr>
                  <w:numPr>
                    <w:numId w:val="244"/>
                  </w:numPr>
                  <w:ind w:left="720" w:hanging="360"/>
                </w:pPr>
              </w:pPrChange>
            </w:pPr>
            <w:del w:id="12646" w:author="Sayali Dev" w:date="2018-02-15T18:28:00Z">
              <w:r w:rsidDel="00BD0400">
                <w:delText>Click the appropriate process.</w:delText>
              </w:r>
            </w:del>
          </w:p>
        </w:tc>
      </w:tr>
      <w:tr w:rsidR="00753D6D" w:rsidDel="00BD0400" w14:paraId="4B97745D" w14:textId="028147F9" w:rsidTr="00753D6D">
        <w:trPr>
          <w:cantSplit/>
          <w:trHeight w:val="288"/>
          <w:del w:id="12647" w:author="Sayali Dev" w:date="2018-02-15T18:28:00Z"/>
        </w:trPr>
        <w:tc>
          <w:tcPr>
            <w:tcW w:w="3150" w:type="dxa"/>
          </w:tcPr>
          <w:p w14:paraId="288E123A" w14:textId="5EB8F24B" w:rsidR="00753D6D" w:rsidRPr="00242428" w:rsidDel="00BD0400" w:rsidRDefault="00753D6D">
            <w:pPr>
              <w:pStyle w:val="Heading3"/>
              <w:rPr>
                <w:del w:id="12648" w:author="Sayali Dev" w:date="2018-02-15T18:28:00Z"/>
              </w:rPr>
              <w:pPrChange w:id="12649" w:author="Sayali Dev" w:date="2018-02-21T16:23:00Z">
                <w:pPr/>
              </w:pPrChange>
            </w:pPr>
            <w:del w:id="12650" w:author="Sayali Dev" w:date="2018-02-15T18:28:00Z">
              <w:r w:rsidDel="00BD0400">
                <w:rPr>
                  <w:b w:val="0"/>
                </w:rPr>
                <w:delText>SOP</w:delText>
              </w:r>
            </w:del>
          </w:p>
        </w:tc>
        <w:tc>
          <w:tcPr>
            <w:tcW w:w="6660" w:type="dxa"/>
            <w:vAlign w:val="center"/>
          </w:tcPr>
          <w:p w14:paraId="6D5E094B" w14:textId="78341E74" w:rsidR="00753D6D" w:rsidDel="00BD0400" w:rsidRDefault="00753D6D">
            <w:pPr>
              <w:pStyle w:val="Heading3"/>
              <w:rPr>
                <w:del w:id="12651" w:author="Sayali Dev" w:date="2018-02-15T18:28:00Z"/>
              </w:rPr>
              <w:pPrChange w:id="12652" w:author="Sayali Dev" w:date="2018-02-21T16:23:00Z">
                <w:pPr/>
              </w:pPrChange>
            </w:pPr>
            <w:del w:id="12653" w:author="Sayali Dev" w:date="2018-02-15T18:28:00Z">
              <w:r w:rsidDel="00BD0400">
                <w:delText>Skip this field. Reserved for future use.</w:delText>
              </w:r>
            </w:del>
          </w:p>
        </w:tc>
      </w:tr>
      <w:tr w:rsidR="00753D6D" w:rsidDel="00BD0400" w14:paraId="1911239F" w14:textId="0FE2AA67" w:rsidTr="00753D6D">
        <w:trPr>
          <w:cantSplit/>
          <w:trHeight w:val="288"/>
          <w:del w:id="12654" w:author="Sayali Dev" w:date="2018-02-15T18:28:00Z"/>
        </w:trPr>
        <w:tc>
          <w:tcPr>
            <w:tcW w:w="3150" w:type="dxa"/>
          </w:tcPr>
          <w:p w14:paraId="0C57DFD7" w14:textId="4A0D0042" w:rsidR="00753D6D" w:rsidRPr="00242428" w:rsidDel="00BD0400" w:rsidRDefault="00753D6D">
            <w:pPr>
              <w:pStyle w:val="Heading3"/>
              <w:rPr>
                <w:del w:id="12655" w:author="Sayali Dev" w:date="2018-02-15T18:28:00Z"/>
              </w:rPr>
              <w:pPrChange w:id="12656" w:author="Sayali Dev" w:date="2018-02-21T16:23:00Z">
                <w:pPr/>
              </w:pPrChange>
            </w:pPr>
            <w:del w:id="12657" w:author="Sayali Dev" w:date="2018-02-15T18:28:00Z">
              <w:r w:rsidDel="00BD0400">
                <w:rPr>
                  <w:b w:val="0"/>
                </w:rPr>
                <w:delText>Instrument</w:delText>
              </w:r>
            </w:del>
          </w:p>
        </w:tc>
        <w:tc>
          <w:tcPr>
            <w:tcW w:w="6660" w:type="dxa"/>
            <w:vAlign w:val="center"/>
          </w:tcPr>
          <w:p w14:paraId="2232FC98" w14:textId="6FCFBF16" w:rsidR="00753D6D" w:rsidDel="00BD0400" w:rsidRDefault="00753D6D">
            <w:pPr>
              <w:pStyle w:val="Heading3"/>
              <w:rPr>
                <w:del w:id="12658" w:author="Sayali Dev" w:date="2018-02-15T18:28:00Z"/>
              </w:rPr>
              <w:pPrChange w:id="12659" w:author="Sayali Dev" w:date="2018-02-21T16:23:00Z">
                <w:pPr/>
              </w:pPrChange>
            </w:pPr>
            <w:del w:id="12660" w:author="Sayali Dev" w:date="2018-02-15T18:28:00Z">
              <w:r w:rsidDel="00BD0400">
                <w:delText>Skip this field. Reserved for future use.</w:delText>
              </w:r>
            </w:del>
          </w:p>
        </w:tc>
      </w:tr>
      <w:tr w:rsidR="00753D6D" w:rsidDel="00BD0400" w14:paraId="76845B57" w14:textId="37E35776" w:rsidTr="00753D6D">
        <w:trPr>
          <w:cantSplit/>
          <w:trHeight w:val="288"/>
          <w:del w:id="12661" w:author="Sayali Dev" w:date="2018-02-15T18:28:00Z"/>
        </w:trPr>
        <w:tc>
          <w:tcPr>
            <w:tcW w:w="3150" w:type="dxa"/>
          </w:tcPr>
          <w:p w14:paraId="41903A6B" w14:textId="48DE6C00" w:rsidR="00753D6D" w:rsidRPr="007A152E" w:rsidDel="00BD0400" w:rsidRDefault="00753D6D">
            <w:pPr>
              <w:pStyle w:val="Heading3"/>
              <w:rPr>
                <w:del w:id="12662" w:author="Sayali Dev" w:date="2018-02-15T18:28:00Z"/>
              </w:rPr>
              <w:pPrChange w:id="12663" w:author="Sayali Dev" w:date="2018-02-21T16:23:00Z">
                <w:pPr/>
              </w:pPrChange>
            </w:pPr>
            <w:del w:id="12664" w:author="Sayali Dev" w:date="2018-02-15T18:28:00Z">
              <w:r w:rsidDel="00BD0400">
                <w:rPr>
                  <w:b w:val="0"/>
                </w:rPr>
                <w:delText>Workflow Name</w:delText>
              </w:r>
            </w:del>
          </w:p>
        </w:tc>
        <w:tc>
          <w:tcPr>
            <w:tcW w:w="6660" w:type="dxa"/>
            <w:vAlign w:val="center"/>
          </w:tcPr>
          <w:p w14:paraId="551DE26D" w14:textId="59A55CBB" w:rsidR="00753D6D" w:rsidDel="00BD0400" w:rsidRDefault="00753D6D">
            <w:pPr>
              <w:pStyle w:val="Heading3"/>
              <w:rPr>
                <w:del w:id="12665" w:author="Sayali Dev" w:date="2018-02-15T18:28:00Z"/>
              </w:rPr>
              <w:pPrChange w:id="12666" w:author="Sayali Dev" w:date="2018-02-21T16:23:00Z">
                <w:pPr/>
              </w:pPrChange>
            </w:pPr>
            <w:del w:id="12667" w:author="Sayali Dev" w:date="2018-02-15T18:28:00Z">
              <w:r w:rsidDel="00BD0400">
                <w:delText>Type the name you want to use for the workflow, if applicable.</w:delText>
              </w:r>
              <w:r w:rsidRPr="00242428" w:rsidDel="00BD0400">
                <w:rPr>
                  <w:b w:val="0"/>
                </w:rPr>
                <w:delText xml:space="preserve"> Note:</w:delText>
              </w:r>
              <w:r w:rsidDel="00BD0400">
                <w:delText xml:space="preserve"> This is the workflow name that is displayed on the </w:delText>
              </w:r>
              <w:r w:rsidRPr="00242428" w:rsidDel="00BD0400">
                <w:rPr>
                  <w:b w:val="0"/>
                </w:rPr>
                <w:delText>LIMS Create Workflow</w:delText>
              </w:r>
              <w:r w:rsidDel="00BD0400">
                <w:delText xml:space="preserve"> page when this process template is used.</w:delText>
              </w:r>
            </w:del>
          </w:p>
        </w:tc>
      </w:tr>
      <w:tr w:rsidR="00753D6D" w:rsidDel="00BD0400" w14:paraId="5BB3EB1E" w14:textId="6153C847" w:rsidTr="00753D6D">
        <w:trPr>
          <w:cantSplit/>
          <w:trHeight w:val="288"/>
          <w:del w:id="12668" w:author="Sayali Dev" w:date="2018-02-15T18:28:00Z"/>
        </w:trPr>
        <w:tc>
          <w:tcPr>
            <w:tcW w:w="3150" w:type="dxa"/>
            <w:tcBorders>
              <w:bottom w:val="single" w:sz="4" w:space="0" w:color="000000"/>
            </w:tcBorders>
          </w:tcPr>
          <w:p w14:paraId="4EB12073" w14:textId="1FDEC048" w:rsidR="00753D6D" w:rsidRPr="00242428" w:rsidDel="00BD0400" w:rsidRDefault="00753D6D">
            <w:pPr>
              <w:pStyle w:val="Heading3"/>
              <w:rPr>
                <w:del w:id="12669" w:author="Sayali Dev" w:date="2018-02-15T18:28:00Z"/>
              </w:rPr>
              <w:pPrChange w:id="12670" w:author="Sayali Dev" w:date="2018-02-21T16:23:00Z">
                <w:pPr/>
              </w:pPrChange>
            </w:pPr>
            <w:del w:id="12671" w:author="Sayali Dev" w:date="2018-02-15T18:28:00Z">
              <w:r w:rsidDel="00BD0400">
                <w:rPr>
                  <w:b w:val="0"/>
                </w:rPr>
                <w:delText>Comment</w:delText>
              </w:r>
            </w:del>
          </w:p>
        </w:tc>
        <w:tc>
          <w:tcPr>
            <w:tcW w:w="6660" w:type="dxa"/>
            <w:tcBorders>
              <w:bottom w:val="single" w:sz="4" w:space="0" w:color="000000"/>
            </w:tcBorders>
            <w:vAlign w:val="center"/>
          </w:tcPr>
          <w:p w14:paraId="7C36C1C0" w14:textId="0661645C" w:rsidR="00753D6D" w:rsidDel="00BD0400" w:rsidRDefault="00753D6D">
            <w:pPr>
              <w:pStyle w:val="Heading3"/>
              <w:rPr>
                <w:del w:id="12672" w:author="Sayali Dev" w:date="2018-02-15T18:28:00Z"/>
              </w:rPr>
              <w:pPrChange w:id="12673" w:author="Sayali Dev" w:date="2018-02-21T16:23:00Z">
                <w:pPr/>
              </w:pPrChange>
            </w:pPr>
            <w:del w:id="12674" w:author="Sayali Dev" w:date="2018-02-15T18:28:00Z">
              <w:r w:rsidDel="00BD0400">
                <w:delText xml:space="preserve">Type your comments regarding the workflow, if applicable. </w:delText>
              </w:r>
              <w:r w:rsidDel="00BD0400">
                <w:br/>
              </w:r>
              <w:r w:rsidRPr="00242428" w:rsidDel="00BD0400">
                <w:rPr>
                  <w:b w:val="0"/>
                </w:rPr>
                <w:delText>Note:</w:delText>
              </w:r>
              <w:r w:rsidDel="00BD0400">
                <w:delText xml:space="preserve"> This is the comment that is displayed on the </w:delText>
              </w:r>
              <w:r w:rsidRPr="00242428" w:rsidDel="00BD0400">
                <w:rPr>
                  <w:b w:val="0"/>
                </w:rPr>
                <w:delText>LIMS Create Workflow</w:delText>
              </w:r>
              <w:r w:rsidDel="00BD0400">
                <w:delText xml:space="preserve"> page when this process template is used.</w:delText>
              </w:r>
            </w:del>
          </w:p>
        </w:tc>
      </w:tr>
      <w:tr w:rsidR="00753D6D" w:rsidDel="00BD0400" w14:paraId="30A6F889" w14:textId="3A2F66D6" w:rsidTr="00753D6D">
        <w:trPr>
          <w:cantSplit/>
          <w:trHeight w:val="288"/>
          <w:del w:id="12675" w:author="Sayali Dev" w:date="2018-02-15T18:28:00Z"/>
        </w:trPr>
        <w:tc>
          <w:tcPr>
            <w:tcW w:w="9810" w:type="dxa"/>
            <w:gridSpan w:val="2"/>
            <w:shd w:val="clear" w:color="auto" w:fill="BFBFBF"/>
            <w:vAlign w:val="center"/>
          </w:tcPr>
          <w:p w14:paraId="204FCE38" w14:textId="61C41390" w:rsidR="00753D6D" w:rsidDel="00BD0400" w:rsidRDefault="00753D6D">
            <w:pPr>
              <w:pStyle w:val="Heading3"/>
              <w:rPr>
                <w:del w:id="12676" w:author="Sayali Dev" w:date="2018-02-15T18:28:00Z"/>
              </w:rPr>
              <w:pPrChange w:id="12677" w:author="Sayali Dev" w:date="2018-02-21T16:23:00Z">
                <w:pPr/>
              </w:pPrChange>
            </w:pPr>
            <w:del w:id="12678" w:author="Sayali Dev" w:date="2018-02-15T18:28:00Z">
              <w:r w:rsidDel="00BD0400">
                <w:delText xml:space="preserve">The following fields can be blank. However, values in these fields pre-populate the </w:delText>
              </w:r>
              <w:r w:rsidRPr="00F57724" w:rsidDel="00BD0400">
                <w:rPr>
                  <w:b w:val="0"/>
                </w:rPr>
                <w:delText>Processing Details</w:delText>
              </w:r>
              <w:r w:rsidDel="00BD0400">
                <w:delText xml:space="preserve"> window when this process template is used in the </w:delText>
              </w:r>
              <w:r w:rsidRPr="00F57724" w:rsidDel="00BD0400">
                <w:rPr>
                  <w:b w:val="0"/>
                </w:rPr>
                <w:delText>LIMS</w:delText>
              </w:r>
              <w:r w:rsidDel="00BD0400">
                <w:delText xml:space="preserve"> module.</w:delText>
              </w:r>
            </w:del>
          </w:p>
        </w:tc>
      </w:tr>
      <w:tr w:rsidR="00753D6D" w:rsidDel="00BD0400" w14:paraId="6667B80A" w14:textId="18063903" w:rsidTr="00753D6D">
        <w:trPr>
          <w:cantSplit/>
          <w:trHeight w:val="288"/>
          <w:del w:id="12679" w:author="Sayali Dev" w:date="2018-02-15T18:28:00Z"/>
        </w:trPr>
        <w:tc>
          <w:tcPr>
            <w:tcW w:w="3150" w:type="dxa"/>
          </w:tcPr>
          <w:p w14:paraId="10997078" w14:textId="4788EC52" w:rsidR="00753D6D" w:rsidDel="00BD0400" w:rsidRDefault="00753D6D">
            <w:pPr>
              <w:pStyle w:val="Heading3"/>
              <w:rPr>
                <w:del w:id="12680" w:author="Sayali Dev" w:date="2018-02-15T18:28:00Z"/>
              </w:rPr>
              <w:pPrChange w:id="12681" w:author="Sayali Dev" w:date="2018-02-21T16:23:00Z">
                <w:pPr/>
              </w:pPrChange>
            </w:pPr>
            <w:del w:id="12682" w:author="Sayali Dev" w:date="2018-02-15T18:28:00Z">
              <w:r w:rsidDel="00BD0400">
                <w:rPr>
                  <w:b w:val="0"/>
                </w:rPr>
                <w:delText>Input Specimen Type</w:delText>
              </w:r>
            </w:del>
          </w:p>
        </w:tc>
        <w:tc>
          <w:tcPr>
            <w:tcW w:w="6660" w:type="dxa"/>
            <w:vAlign w:val="center"/>
          </w:tcPr>
          <w:p w14:paraId="697C771F" w14:textId="011F4D38" w:rsidR="00753D6D" w:rsidDel="00BD0400" w:rsidRDefault="00753D6D">
            <w:pPr>
              <w:pStyle w:val="Heading3"/>
              <w:rPr>
                <w:del w:id="12683" w:author="Sayali Dev" w:date="2018-02-15T18:28:00Z"/>
              </w:rPr>
              <w:pPrChange w:id="12684" w:author="Sayali Dev" w:date="2018-02-21T16:23:00Z">
                <w:pPr/>
              </w:pPrChange>
            </w:pPr>
            <w:del w:id="12685" w:author="Sayali Dev" w:date="2018-02-15T18:28:00Z">
              <w:r w:rsidDel="00BD0400">
                <w:delText>To indicate the specimen type of the parent biospecimen for which this template is used:</w:delText>
              </w:r>
            </w:del>
          </w:p>
          <w:p w14:paraId="66F2BDB2" w14:textId="28E20F9F" w:rsidR="00753D6D" w:rsidDel="00BD0400" w:rsidRDefault="00753D6D">
            <w:pPr>
              <w:pStyle w:val="Heading3"/>
              <w:rPr>
                <w:del w:id="12686" w:author="Sayali Dev" w:date="2018-02-15T18:28:00Z"/>
              </w:rPr>
              <w:pPrChange w:id="12687" w:author="Sayali Dev" w:date="2018-02-21T16:23:00Z">
                <w:pPr>
                  <w:numPr>
                    <w:numId w:val="245"/>
                  </w:numPr>
                  <w:ind w:left="720" w:hanging="360"/>
                </w:pPr>
              </w:pPrChange>
            </w:pPr>
            <w:del w:id="12688" w:author="Sayali Dev" w:date="2018-02-15T18:28:00Z">
              <w:r w:rsidDel="00BD0400">
                <w:delText xml:space="preserve">Click this field, and then click on the arrow to display a list of options. </w:delText>
              </w:r>
            </w:del>
          </w:p>
          <w:p w14:paraId="096442EA" w14:textId="037E1C09" w:rsidR="00753D6D" w:rsidDel="00BD0400" w:rsidRDefault="00753D6D">
            <w:pPr>
              <w:pStyle w:val="Heading3"/>
              <w:rPr>
                <w:del w:id="12689" w:author="Sayali Dev" w:date="2018-02-15T18:28:00Z"/>
              </w:rPr>
              <w:pPrChange w:id="12690" w:author="Sayali Dev" w:date="2018-02-21T16:23:00Z">
                <w:pPr>
                  <w:numPr>
                    <w:numId w:val="244"/>
                  </w:numPr>
                  <w:ind w:left="720" w:hanging="360"/>
                </w:pPr>
              </w:pPrChange>
            </w:pPr>
            <w:del w:id="12691" w:author="Sayali Dev" w:date="2018-02-15T18:28:00Z">
              <w:r w:rsidDel="00BD0400">
                <w:delText>Click the appropriate type.</w:delText>
              </w:r>
            </w:del>
          </w:p>
        </w:tc>
      </w:tr>
      <w:tr w:rsidR="00753D6D" w:rsidDel="00BD0400" w14:paraId="1795E296" w14:textId="32338B8B" w:rsidTr="00753D6D">
        <w:trPr>
          <w:cantSplit/>
          <w:trHeight w:val="288"/>
          <w:del w:id="12692" w:author="Sayali Dev" w:date="2018-02-15T18:28:00Z"/>
        </w:trPr>
        <w:tc>
          <w:tcPr>
            <w:tcW w:w="3150" w:type="dxa"/>
          </w:tcPr>
          <w:p w14:paraId="340C37D7" w14:textId="41C5D89B" w:rsidR="00753D6D" w:rsidDel="00BD0400" w:rsidRDefault="00753D6D">
            <w:pPr>
              <w:pStyle w:val="Heading3"/>
              <w:rPr>
                <w:del w:id="12693" w:author="Sayali Dev" w:date="2018-02-15T18:28:00Z"/>
              </w:rPr>
              <w:pPrChange w:id="12694" w:author="Sayali Dev" w:date="2018-02-21T16:23:00Z">
                <w:pPr/>
              </w:pPrChange>
            </w:pPr>
            <w:del w:id="12695" w:author="Sayali Dev" w:date="2018-02-15T18:28:00Z">
              <w:r w:rsidDel="00BD0400">
                <w:rPr>
                  <w:b w:val="0"/>
                </w:rPr>
                <w:delText>Input Consumed Quantity</w:delText>
              </w:r>
            </w:del>
          </w:p>
        </w:tc>
        <w:tc>
          <w:tcPr>
            <w:tcW w:w="6660" w:type="dxa"/>
            <w:vAlign w:val="center"/>
          </w:tcPr>
          <w:p w14:paraId="53C715A3" w14:textId="7225E0F2" w:rsidR="00753D6D" w:rsidDel="00BD0400" w:rsidRDefault="00753D6D">
            <w:pPr>
              <w:pStyle w:val="Heading3"/>
              <w:rPr>
                <w:del w:id="12696" w:author="Sayali Dev" w:date="2018-02-15T18:28:00Z"/>
              </w:rPr>
              <w:pPrChange w:id="12697" w:author="Sayali Dev" w:date="2018-02-21T16:23:00Z">
                <w:pPr/>
              </w:pPrChange>
            </w:pPr>
            <w:del w:id="12698" w:author="Sayali Dev" w:date="2018-02-15T18:28:00Z">
              <w:r w:rsidDel="00BD0400">
                <w:delText>Type the amount of the biospecimen that is consumed by sample processing when using this template.</w:delText>
              </w:r>
              <w:r w:rsidRPr="00242428" w:rsidDel="00BD0400">
                <w:rPr>
                  <w:b w:val="0"/>
                </w:rPr>
                <w:delText xml:space="preserve"> </w:delText>
              </w:r>
            </w:del>
          </w:p>
        </w:tc>
      </w:tr>
      <w:tr w:rsidR="00753D6D" w:rsidDel="00BD0400" w14:paraId="52A3B03A" w14:textId="5C9B3172" w:rsidTr="00753D6D">
        <w:trPr>
          <w:cantSplit/>
          <w:trHeight w:val="288"/>
          <w:del w:id="12699" w:author="Sayali Dev" w:date="2018-02-15T18:28:00Z"/>
        </w:trPr>
        <w:tc>
          <w:tcPr>
            <w:tcW w:w="3150" w:type="dxa"/>
          </w:tcPr>
          <w:p w14:paraId="6C225C32" w14:textId="7E7D0F10" w:rsidR="00753D6D" w:rsidDel="00BD0400" w:rsidRDefault="00753D6D">
            <w:pPr>
              <w:pStyle w:val="Heading3"/>
              <w:rPr>
                <w:del w:id="12700" w:author="Sayali Dev" w:date="2018-02-15T18:28:00Z"/>
              </w:rPr>
              <w:pPrChange w:id="12701" w:author="Sayali Dev" w:date="2018-02-21T16:23:00Z">
                <w:pPr/>
              </w:pPrChange>
            </w:pPr>
            <w:del w:id="12702" w:author="Sayali Dev" w:date="2018-02-15T18:28:00Z">
              <w:r w:rsidDel="00BD0400">
                <w:rPr>
                  <w:b w:val="0"/>
                </w:rPr>
                <w:delText>Input Consumed Quantity Unit</w:delText>
              </w:r>
            </w:del>
          </w:p>
        </w:tc>
        <w:tc>
          <w:tcPr>
            <w:tcW w:w="6660" w:type="dxa"/>
            <w:vAlign w:val="center"/>
          </w:tcPr>
          <w:p w14:paraId="7D37E3D8" w14:textId="1EB7C22A" w:rsidR="00753D6D" w:rsidDel="00BD0400" w:rsidRDefault="00753D6D">
            <w:pPr>
              <w:pStyle w:val="Heading3"/>
              <w:rPr>
                <w:del w:id="12703" w:author="Sayali Dev" w:date="2018-02-15T18:28:00Z"/>
              </w:rPr>
              <w:pPrChange w:id="12704" w:author="Sayali Dev" w:date="2018-02-21T16:23:00Z">
                <w:pPr/>
              </w:pPrChange>
            </w:pPr>
            <w:del w:id="12705" w:author="Sayali Dev" w:date="2018-02-15T18:28:00Z">
              <w:r w:rsidDel="00BD0400">
                <w:delText>To indicate the unit of measure for the consumed quantity of the parent biospecimen when using this template:</w:delText>
              </w:r>
            </w:del>
          </w:p>
          <w:p w14:paraId="642CD512" w14:textId="0AA087B9" w:rsidR="00753D6D" w:rsidDel="00BD0400" w:rsidRDefault="00753D6D">
            <w:pPr>
              <w:pStyle w:val="Heading3"/>
              <w:rPr>
                <w:del w:id="12706" w:author="Sayali Dev" w:date="2018-02-15T18:28:00Z"/>
              </w:rPr>
              <w:pPrChange w:id="12707" w:author="Sayali Dev" w:date="2018-02-21T16:23:00Z">
                <w:pPr>
                  <w:numPr>
                    <w:numId w:val="245"/>
                  </w:numPr>
                  <w:ind w:left="720" w:hanging="360"/>
                </w:pPr>
              </w:pPrChange>
            </w:pPr>
            <w:del w:id="12708" w:author="Sayali Dev" w:date="2018-02-15T18:28:00Z">
              <w:r w:rsidDel="00BD0400">
                <w:delText xml:space="preserve">Click this field, and then click on the arrow to display a list of options. </w:delText>
              </w:r>
            </w:del>
          </w:p>
          <w:p w14:paraId="26F6FA45" w14:textId="0E3CDE9F" w:rsidR="00753D6D" w:rsidDel="00BD0400" w:rsidRDefault="00753D6D">
            <w:pPr>
              <w:pStyle w:val="Heading3"/>
              <w:rPr>
                <w:del w:id="12709" w:author="Sayali Dev" w:date="2018-02-15T18:28:00Z"/>
              </w:rPr>
              <w:pPrChange w:id="12710" w:author="Sayali Dev" w:date="2018-02-21T16:23:00Z">
                <w:pPr>
                  <w:numPr>
                    <w:numId w:val="244"/>
                  </w:numPr>
                  <w:ind w:left="720" w:hanging="360"/>
                </w:pPr>
              </w:pPrChange>
            </w:pPr>
            <w:del w:id="12711" w:author="Sayali Dev" w:date="2018-02-15T18:28:00Z">
              <w:r w:rsidDel="00BD0400">
                <w:delText>Click the appropriate unit.</w:delText>
              </w:r>
            </w:del>
          </w:p>
          <w:p w14:paraId="6BEBDDAA" w14:textId="4979B17F" w:rsidR="00753D6D" w:rsidDel="00BD0400" w:rsidRDefault="00753D6D">
            <w:pPr>
              <w:pStyle w:val="Heading3"/>
              <w:rPr>
                <w:del w:id="12712" w:author="Sayali Dev" w:date="2018-02-15T18:28:00Z"/>
              </w:rPr>
              <w:pPrChange w:id="12713" w:author="Sayali Dev" w:date="2018-02-21T16:23:00Z">
                <w:pPr/>
              </w:pPrChange>
            </w:pPr>
            <w:del w:id="12714"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Input Consumed Quantity</w:delText>
              </w:r>
              <w:r w:rsidDel="00BD0400">
                <w:delText>.</w:delText>
              </w:r>
            </w:del>
          </w:p>
        </w:tc>
      </w:tr>
      <w:tr w:rsidR="00753D6D" w:rsidDel="00BD0400" w14:paraId="5232519A" w14:textId="4CA0AA5D" w:rsidTr="00753D6D">
        <w:trPr>
          <w:cantSplit/>
          <w:trHeight w:val="288"/>
          <w:del w:id="12715" w:author="Sayali Dev" w:date="2018-02-15T18:28:00Z"/>
        </w:trPr>
        <w:tc>
          <w:tcPr>
            <w:tcW w:w="3150" w:type="dxa"/>
          </w:tcPr>
          <w:p w14:paraId="6CAC8971" w14:textId="48C4DA39" w:rsidR="00753D6D" w:rsidDel="00BD0400" w:rsidRDefault="00753D6D">
            <w:pPr>
              <w:pStyle w:val="Heading3"/>
              <w:rPr>
                <w:del w:id="12716" w:author="Sayali Dev" w:date="2018-02-15T18:28:00Z"/>
              </w:rPr>
              <w:pPrChange w:id="12717" w:author="Sayali Dev" w:date="2018-02-21T16:23:00Z">
                <w:pPr/>
              </w:pPrChange>
            </w:pPr>
            <w:del w:id="12718" w:author="Sayali Dev" w:date="2018-02-15T18:28:00Z">
              <w:r w:rsidDel="00BD0400">
                <w:rPr>
                  <w:b w:val="0"/>
                </w:rPr>
                <w:delText>Input Consumed Concentration</w:delText>
              </w:r>
            </w:del>
          </w:p>
        </w:tc>
        <w:tc>
          <w:tcPr>
            <w:tcW w:w="6660" w:type="dxa"/>
            <w:vAlign w:val="center"/>
          </w:tcPr>
          <w:p w14:paraId="3221B53A" w14:textId="51E801FA" w:rsidR="00753D6D" w:rsidDel="00BD0400" w:rsidRDefault="00753D6D">
            <w:pPr>
              <w:pStyle w:val="Heading3"/>
              <w:rPr>
                <w:del w:id="12719" w:author="Sayali Dev" w:date="2018-02-15T18:28:00Z"/>
              </w:rPr>
              <w:pPrChange w:id="12720" w:author="Sayali Dev" w:date="2018-02-21T16:23:00Z">
                <w:pPr/>
              </w:pPrChange>
            </w:pPr>
            <w:del w:id="12721" w:author="Sayali Dev" w:date="2018-02-15T18:28:00Z">
              <w:r w:rsidDel="00BD0400">
                <w:delText>Type the concentration of the parent biospecimen that is consumed by sample processing when using this template.</w:delText>
              </w:r>
              <w:r w:rsidRPr="00242428" w:rsidDel="00BD0400">
                <w:rPr>
                  <w:b w:val="0"/>
                </w:rPr>
                <w:delText xml:space="preserve"> </w:delText>
              </w:r>
            </w:del>
          </w:p>
        </w:tc>
      </w:tr>
      <w:tr w:rsidR="00753D6D" w:rsidDel="00BD0400" w14:paraId="283287D5" w14:textId="2795472A" w:rsidTr="00753D6D">
        <w:trPr>
          <w:cantSplit/>
          <w:trHeight w:val="288"/>
          <w:del w:id="12722" w:author="Sayali Dev" w:date="2018-02-15T18:28:00Z"/>
        </w:trPr>
        <w:tc>
          <w:tcPr>
            <w:tcW w:w="3150" w:type="dxa"/>
          </w:tcPr>
          <w:p w14:paraId="6F71717C" w14:textId="0A2F7861" w:rsidR="00753D6D" w:rsidDel="00BD0400" w:rsidRDefault="00753D6D">
            <w:pPr>
              <w:pStyle w:val="Heading3"/>
              <w:rPr>
                <w:del w:id="12723" w:author="Sayali Dev" w:date="2018-02-15T18:28:00Z"/>
              </w:rPr>
              <w:pPrChange w:id="12724" w:author="Sayali Dev" w:date="2018-02-21T16:23:00Z">
                <w:pPr/>
              </w:pPrChange>
            </w:pPr>
            <w:del w:id="12725" w:author="Sayali Dev" w:date="2018-02-15T18:28:00Z">
              <w:r w:rsidDel="00BD0400">
                <w:rPr>
                  <w:b w:val="0"/>
                </w:rPr>
                <w:delText>Input Consumed Concentration Unit</w:delText>
              </w:r>
            </w:del>
          </w:p>
        </w:tc>
        <w:tc>
          <w:tcPr>
            <w:tcW w:w="6660" w:type="dxa"/>
            <w:vAlign w:val="center"/>
          </w:tcPr>
          <w:p w14:paraId="6E1B9B81" w14:textId="5A29DEFA" w:rsidR="00753D6D" w:rsidDel="00BD0400" w:rsidRDefault="00753D6D">
            <w:pPr>
              <w:pStyle w:val="Heading3"/>
              <w:rPr>
                <w:del w:id="12726" w:author="Sayali Dev" w:date="2018-02-15T18:28:00Z"/>
              </w:rPr>
              <w:pPrChange w:id="12727" w:author="Sayali Dev" w:date="2018-02-21T16:23:00Z">
                <w:pPr/>
              </w:pPrChange>
            </w:pPr>
            <w:del w:id="12728" w:author="Sayali Dev" w:date="2018-02-15T18:28:00Z">
              <w:r w:rsidDel="00BD0400">
                <w:delText>To indicate the unit of measure for the consumed concentration:</w:delText>
              </w:r>
            </w:del>
          </w:p>
          <w:p w14:paraId="34298EA3" w14:textId="135C1070" w:rsidR="00753D6D" w:rsidDel="00BD0400" w:rsidRDefault="00753D6D">
            <w:pPr>
              <w:pStyle w:val="Heading3"/>
              <w:rPr>
                <w:del w:id="12729" w:author="Sayali Dev" w:date="2018-02-15T18:28:00Z"/>
              </w:rPr>
              <w:pPrChange w:id="12730" w:author="Sayali Dev" w:date="2018-02-21T16:23:00Z">
                <w:pPr>
                  <w:numPr>
                    <w:numId w:val="245"/>
                  </w:numPr>
                  <w:ind w:left="720" w:hanging="360"/>
                </w:pPr>
              </w:pPrChange>
            </w:pPr>
            <w:del w:id="12731" w:author="Sayali Dev" w:date="2018-02-15T18:28:00Z">
              <w:r w:rsidDel="00BD0400">
                <w:delText xml:space="preserve">Click this field, and then click on the arrow to display a list of options. </w:delText>
              </w:r>
            </w:del>
          </w:p>
          <w:p w14:paraId="3951D6E9" w14:textId="4DEF5694" w:rsidR="00753D6D" w:rsidDel="00BD0400" w:rsidRDefault="00753D6D">
            <w:pPr>
              <w:pStyle w:val="Heading3"/>
              <w:rPr>
                <w:del w:id="12732" w:author="Sayali Dev" w:date="2018-02-15T18:28:00Z"/>
              </w:rPr>
              <w:pPrChange w:id="12733" w:author="Sayali Dev" w:date="2018-02-21T16:23:00Z">
                <w:pPr>
                  <w:numPr>
                    <w:numId w:val="244"/>
                  </w:numPr>
                  <w:ind w:left="720" w:hanging="360"/>
                </w:pPr>
              </w:pPrChange>
            </w:pPr>
            <w:del w:id="12734" w:author="Sayali Dev" w:date="2018-02-15T18:28:00Z">
              <w:r w:rsidDel="00BD0400">
                <w:delText>Click the appropriate unit.</w:delText>
              </w:r>
            </w:del>
          </w:p>
          <w:p w14:paraId="13AE7E5E" w14:textId="1429EDD2" w:rsidR="00753D6D" w:rsidDel="00BD0400" w:rsidRDefault="00753D6D">
            <w:pPr>
              <w:pStyle w:val="Heading3"/>
              <w:rPr>
                <w:del w:id="12735" w:author="Sayali Dev" w:date="2018-02-15T18:28:00Z"/>
              </w:rPr>
              <w:pPrChange w:id="12736" w:author="Sayali Dev" w:date="2018-02-21T16:23:00Z">
                <w:pPr/>
              </w:pPrChange>
            </w:pPr>
            <w:del w:id="12737"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 xml:space="preserve">Input Consumed </w:delText>
              </w:r>
              <w:r w:rsidDel="00BD0400">
                <w:rPr>
                  <w:b w:val="0"/>
                </w:rPr>
                <w:delText>Concentration</w:delText>
              </w:r>
              <w:r w:rsidDel="00BD0400">
                <w:delText>.</w:delText>
              </w:r>
            </w:del>
          </w:p>
        </w:tc>
      </w:tr>
      <w:tr w:rsidR="00753D6D" w:rsidDel="00BD0400" w14:paraId="47E8BD13" w14:textId="61A95F51" w:rsidTr="00753D6D">
        <w:trPr>
          <w:cantSplit/>
          <w:trHeight w:val="288"/>
          <w:del w:id="12738" w:author="Sayali Dev" w:date="2018-02-15T18:28:00Z"/>
        </w:trPr>
        <w:tc>
          <w:tcPr>
            <w:tcW w:w="3150" w:type="dxa"/>
          </w:tcPr>
          <w:p w14:paraId="3591CC3F" w14:textId="24D7E0BD" w:rsidR="00753D6D" w:rsidDel="00BD0400" w:rsidRDefault="00753D6D">
            <w:pPr>
              <w:pStyle w:val="Heading3"/>
              <w:rPr>
                <w:del w:id="12739" w:author="Sayali Dev" w:date="2018-02-15T18:28:00Z"/>
              </w:rPr>
              <w:pPrChange w:id="12740" w:author="Sayali Dev" w:date="2018-02-21T16:23:00Z">
                <w:pPr/>
              </w:pPrChange>
            </w:pPr>
            <w:del w:id="12741" w:author="Sayali Dev" w:date="2018-02-15T18:28:00Z">
              <w:r w:rsidDel="00BD0400">
                <w:rPr>
                  <w:b w:val="0"/>
                </w:rPr>
                <w:delText>Input Adjusted Quantity</w:delText>
              </w:r>
            </w:del>
          </w:p>
        </w:tc>
        <w:tc>
          <w:tcPr>
            <w:tcW w:w="6660" w:type="dxa"/>
            <w:vAlign w:val="center"/>
          </w:tcPr>
          <w:p w14:paraId="35556CDF" w14:textId="2F0CEB77" w:rsidR="00753D6D" w:rsidDel="00BD0400" w:rsidRDefault="00753D6D">
            <w:pPr>
              <w:pStyle w:val="Heading3"/>
              <w:rPr>
                <w:del w:id="12742" w:author="Sayali Dev" w:date="2018-02-15T18:28:00Z"/>
              </w:rPr>
              <w:pPrChange w:id="12743" w:author="Sayali Dev" w:date="2018-02-21T16:23:00Z">
                <w:pPr/>
              </w:pPrChange>
            </w:pPr>
            <w:del w:id="12744" w:author="Sayali Dev" w:date="2018-02-15T18:28:00Z">
              <w:r w:rsidRPr="002213D0" w:rsidDel="00BD0400">
                <w:delText xml:space="preserve">To adjust the </w:delText>
              </w:r>
              <w:r w:rsidDel="00BD0400">
                <w:delText xml:space="preserve">quantity </w:delText>
              </w:r>
              <w:r w:rsidRPr="002213D0" w:rsidDel="00BD0400">
                <w:delText>of the parent biospecimen</w:delText>
              </w:r>
              <w:r w:rsidDel="00BD0400">
                <w:delText xml:space="preserve"> based on the current quantity being wrong, input the amount by which you want to increase or decrease the quantity.</w:delText>
              </w:r>
            </w:del>
          </w:p>
          <w:p w14:paraId="293E74A4" w14:textId="13E99B71" w:rsidR="00753D6D" w:rsidRPr="002E44C1" w:rsidDel="00BD0400" w:rsidRDefault="00753D6D">
            <w:pPr>
              <w:pStyle w:val="Heading3"/>
              <w:rPr>
                <w:del w:id="12745" w:author="Sayali Dev" w:date="2018-02-15T18:28:00Z"/>
                <w:rFonts w:cs="Arial"/>
              </w:rPr>
              <w:pPrChange w:id="12746" w:author="Sayali Dev" w:date="2018-02-21T16:23:00Z">
                <w:pPr>
                  <w:pStyle w:val="CellBodyText"/>
                  <w:numPr>
                    <w:numId w:val="246"/>
                  </w:numPr>
                  <w:ind w:left="720" w:hanging="360"/>
                </w:pPr>
              </w:pPrChange>
            </w:pPr>
            <w:del w:id="12747" w:author="Sayali Dev" w:date="2018-02-15T18:28:00Z">
              <w:r w:rsidRPr="002E44C1" w:rsidDel="00BD0400">
                <w:rPr>
                  <w:rFonts w:cs="Arial"/>
                </w:rPr>
                <w:delText xml:space="preserve">To decrease the quantity, </w:delText>
              </w:r>
              <w:r w:rsidDel="00BD0400">
                <w:rPr>
                  <w:rFonts w:cs="Arial"/>
                </w:rPr>
                <w:delText>i</w:delText>
              </w:r>
              <w:r w:rsidRPr="002E44C1" w:rsidDel="00BD0400">
                <w:rPr>
                  <w:rFonts w:cs="Arial"/>
                </w:rPr>
                <w:delText xml:space="preserve">nput a negative amount. </w:delText>
              </w:r>
            </w:del>
          </w:p>
          <w:p w14:paraId="5C0D71F2" w14:textId="730CD3BB" w:rsidR="00753D6D" w:rsidRPr="002E44C1" w:rsidDel="00BD0400" w:rsidRDefault="00753D6D">
            <w:pPr>
              <w:pStyle w:val="Heading3"/>
              <w:rPr>
                <w:del w:id="12748" w:author="Sayali Dev" w:date="2018-02-15T18:28:00Z"/>
              </w:rPr>
              <w:pPrChange w:id="12749" w:author="Sayali Dev" w:date="2018-02-21T16:23:00Z">
                <w:pPr>
                  <w:numPr>
                    <w:numId w:val="244"/>
                  </w:numPr>
                  <w:ind w:left="720" w:hanging="360"/>
                </w:pPr>
              </w:pPrChange>
            </w:pPr>
            <w:del w:id="12750" w:author="Sayali Dev" w:date="2018-02-15T18:28:00Z">
              <w:r w:rsidRPr="002E44C1" w:rsidDel="00BD0400">
                <w:delText xml:space="preserve">To increase the quantity, input a positive </w:delText>
              </w:r>
              <w:r w:rsidDel="00BD0400">
                <w:delText>amount</w:delText>
              </w:r>
              <w:r w:rsidRPr="002E44C1" w:rsidDel="00BD0400">
                <w:delText>.</w:delText>
              </w:r>
            </w:del>
          </w:p>
          <w:p w14:paraId="0AD93DDD" w14:textId="49E10799" w:rsidR="00753D6D" w:rsidDel="00BD0400" w:rsidRDefault="00753D6D">
            <w:pPr>
              <w:pStyle w:val="Heading3"/>
              <w:rPr>
                <w:del w:id="12751" w:author="Sayali Dev" w:date="2018-02-15T18:28:00Z"/>
              </w:rPr>
              <w:pPrChange w:id="12752" w:author="Sayali Dev" w:date="2018-02-21T16:23:00Z">
                <w:pPr>
                  <w:pStyle w:val="CellBodyText"/>
                </w:pPr>
              </w:pPrChange>
            </w:pPr>
            <w:del w:id="12753" w:author="Sayali Dev" w:date="2018-02-15T18:28:00Z">
              <w:r w:rsidRPr="002213D0" w:rsidDel="00BD0400">
                <w:rPr>
                  <w:b w:val="0"/>
                </w:rPr>
                <w:delText>Note:</w:delText>
              </w:r>
              <w:r w:rsidDel="00BD0400">
                <w:rPr>
                  <w:b w:val="0"/>
                </w:rPr>
                <w:delText xml:space="preserve"> </w:delText>
              </w:r>
            </w:del>
          </w:p>
          <w:p w14:paraId="4B26FECF" w14:textId="1E4C0041" w:rsidR="00753D6D" w:rsidDel="00BD0400" w:rsidRDefault="00753D6D">
            <w:pPr>
              <w:pStyle w:val="Heading3"/>
              <w:rPr>
                <w:del w:id="12754" w:author="Sayali Dev" w:date="2018-02-15T18:28:00Z"/>
              </w:rPr>
              <w:pPrChange w:id="12755" w:author="Sayali Dev" w:date="2018-02-21T16:23:00Z">
                <w:pPr>
                  <w:pStyle w:val="CellBodyText"/>
                  <w:numPr>
                    <w:numId w:val="244"/>
                  </w:numPr>
                  <w:ind w:left="720" w:hanging="360"/>
                </w:pPr>
              </w:pPrChange>
            </w:pPr>
            <w:del w:id="12756" w:author="Sayali Dev" w:date="2018-02-15T18:28:00Z">
              <w:r w:rsidDel="00BD0400">
                <w:delText>O</w:delText>
              </w:r>
              <w:r w:rsidRPr="00E75235" w:rsidDel="00BD0400">
                <w:delText>nly complete th</w:delText>
              </w:r>
              <w:r w:rsidDel="00BD0400">
                <w:delText>is field</w:delText>
              </w:r>
              <w:r w:rsidDel="00BD0400">
                <w:rPr>
                  <w:b w:val="0"/>
                </w:rPr>
                <w:delText xml:space="preserve"> </w:delText>
              </w:r>
              <w:r w:rsidDel="00BD0400">
                <w:delText xml:space="preserve">if you need to adjust the current quantity of the parent biospecimen separate from and in addition to the amount indicated in </w:delText>
              </w:r>
              <w:r w:rsidRPr="00E75235" w:rsidDel="00BD0400">
                <w:rPr>
                  <w:b w:val="0"/>
                </w:rPr>
                <w:delText>Input Consumed Quantity</w:delText>
              </w:r>
              <w:r w:rsidDel="00BD0400">
                <w:delText xml:space="preserve">. </w:delText>
              </w:r>
            </w:del>
          </w:p>
          <w:p w14:paraId="320A1587" w14:textId="4962782E" w:rsidR="00753D6D" w:rsidRPr="00E75235" w:rsidDel="00BD0400" w:rsidRDefault="00753D6D">
            <w:pPr>
              <w:pStyle w:val="Heading3"/>
              <w:rPr>
                <w:del w:id="12757" w:author="Sayali Dev" w:date="2018-02-15T18:28:00Z"/>
              </w:rPr>
              <w:pPrChange w:id="12758" w:author="Sayali Dev" w:date="2018-02-21T16:23:00Z">
                <w:pPr>
                  <w:pStyle w:val="CellBodyText"/>
                  <w:numPr>
                    <w:numId w:val="244"/>
                  </w:numPr>
                  <w:ind w:left="720" w:hanging="360"/>
                </w:pPr>
              </w:pPrChange>
            </w:pPr>
            <w:del w:id="12759" w:author="Sayali Dev" w:date="2018-02-15T18:28:00Z">
              <w:r w:rsidDel="00BD0400">
                <w:delText>For example, if the initial quantity was wrong, the quantity should be adjusted.</w:delText>
              </w:r>
            </w:del>
          </w:p>
        </w:tc>
      </w:tr>
      <w:tr w:rsidR="00753D6D" w:rsidDel="00BD0400" w14:paraId="03867A26" w14:textId="664566D9" w:rsidTr="00753D6D">
        <w:trPr>
          <w:cantSplit/>
          <w:trHeight w:val="288"/>
          <w:del w:id="12760" w:author="Sayali Dev" w:date="2018-02-15T18:28:00Z"/>
        </w:trPr>
        <w:tc>
          <w:tcPr>
            <w:tcW w:w="3150" w:type="dxa"/>
          </w:tcPr>
          <w:p w14:paraId="46AA645C" w14:textId="39BA81C4" w:rsidR="00753D6D" w:rsidDel="00BD0400" w:rsidRDefault="00753D6D">
            <w:pPr>
              <w:pStyle w:val="Heading3"/>
              <w:rPr>
                <w:del w:id="12761" w:author="Sayali Dev" w:date="2018-02-15T18:28:00Z"/>
              </w:rPr>
              <w:pPrChange w:id="12762" w:author="Sayali Dev" w:date="2018-02-21T16:23:00Z">
                <w:pPr/>
              </w:pPrChange>
            </w:pPr>
            <w:del w:id="12763" w:author="Sayali Dev" w:date="2018-02-15T18:28:00Z">
              <w:r w:rsidDel="00BD0400">
                <w:rPr>
                  <w:b w:val="0"/>
                </w:rPr>
                <w:delText>Input Adjusted Quantity Unit</w:delText>
              </w:r>
            </w:del>
          </w:p>
        </w:tc>
        <w:tc>
          <w:tcPr>
            <w:tcW w:w="6660" w:type="dxa"/>
            <w:vAlign w:val="center"/>
          </w:tcPr>
          <w:p w14:paraId="11D8EAD3" w14:textId="4310FFCA" w:rsidR="00753D6D" w:rsidDel="00BD0400" w:rsidRDefault="00753D6D">
            <w:pPr>
              <w:pStyle w:val="Heading3"/>
              <w:rPr>
                <w:del w:id="12764" w:author="Sayali Dev" w:date="2018-02-15T18:28:00Z"/>
              </w:rPr>
              <w:pPrChange w:id="12765" w:author="Sayali Dev" w:date="2018-02-21T16:23:00Z">
                <w:pPr/>
              </w:pPrChange>
            </w:pPr>
            <w:del w:id="12766" w:author="Sayali Dev" w:date="2018-02-15T18:28:00Z">
              <w:r w:rsidDel="00BD0400">
                <w:delText>To indicate the unit of measure for the adjusted quantity:</w:delText>
              </w:r>
            </w:del>
          </w:p>
          <w:p w14:paraId="49B56C7B" w14:textId="7E31BC13" w:rsidR="00753D6D" w:rsidDel="00BD0400" w:rsidRDefault="00753D6D">
            <w:pPr>
              <w:pStyle w:val="Heading3"/>
              <w:rPr>
                <w:del w:id="12767" w:author="Sayali Dev" w:date="2018-02-15T18:28:00Z"/>
              </w:rPr>
              <w:pPrChange w:id="12768" w:author="Sayali Dev" w:date="2018-02-21T16:23:00Z">
                <w:pPr>
                  <w:numPr>
                    <w:numId w:val="245"/>
                  </w:numPr>
                  <w:ind w:left="720" w:hanging="360"/>
                </w:pPr>
              </w:pPrChange>
            </w:pPr>
            <w:del w:id="12769" w:author="Sayali Dev" w:date="2018-02-15T18:28:00Z">
              <w:r w:rsidDel="00BD0400">
                <w:delText xml:space="preserve">Click this field, and then click on the arrow to display a list of options. </w:delText>
              </w:r>
            </w:del>
          </w:p>
          <w:p w14:paraId="500F7DA1" w14:textId="550920FC" w:rsidR="00753D6D" w:rsidDel="00BD0400" w:rsidRDefault="00753D6D">
            <w:pPr>
              <w:pStyle w:val="Heading3"/>
              <w:rPr>
                <w:del w:id="12770" w:author="Sayali Dev" w:date="2018-02-15T18:28:00Z"/>
              </w:rPr>
              <w:pPrChange w:id="12771" w:author="Sayali Dev" w:date="2018-02-21T16:23:00Z">
                <w:pPr>
                  <w:numPr>
                    <w:numId w:val="244"/>
                  </w:numPr>
                  <w:ind w:left="720" w:hanging="360"/>
                </w:pPr>
              </w:pPrChange>
            </w:pPr>
            <w:del w:id="12772" w:author="Sayali Dev" w:date="2018-02-15T18:28:00Z">
              <w:r w:rsidDel="00BD0400">
                <w:delText>Click the appropriate unit.</w:delText>
              </w:r>
            </w:del>
          </w:p>
          <w:p w14:paraId="7D53663F" w14:textId="416F4F63" w:rsidR="00753D6D" w:rsidDel="00BD0400" w:rsidRDefault="00753D6D">
            <w:pPr>
              <w:pStyle w:val="Heading3"/>
              <w:rPr>
                <w:del w:id="12773" w:author="Sayali Dev" w:date="2018-02-15T18:28:00Z"/>
              </w:rPr>
              <w:pPrChange w:id="12774" w:author="Sayali Dev" w:date="2018-02-21T16:23:00Z">
                <w:pPr/>
              </w:pPrChange>
            </w:pPr>
            <w:del w:id="12775"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 xml:space="preserve">Input </w:delText>
              </w:r>
              <w:r w:rsidDel="00BD0400">
                <w:rPr>
                  <w:b w:val="0"/>
                </w:rPr>
                <w:delText>Adjusted Quantity</w:delText>
              </w:r>
              <w:r w:rsidDel="00BD0400">
                <w:delText>.</w:delText>
              </w:r>
            </w:del>
          </w:p>
        </w:tc>
      </w:tr>
      <w:tr w:rsidR="00753D6D" w:rsidDel="00BD0400" w14:paraId="3337DA35" w14:textId="74DD5382" w:rsidTr="00753D6D">
        <w:trPr>
          <w:cantSplit/>
          <w:trHeight w:val="288"/>
          <w:del w:id="12776" w:author="Sayali Dev" w:date="2018-02-15T18:28:00Z"/>
        </w:trPr>
        <w:tc>
          <w:tcPr>
            <w:tcW w:w="3150" w:type="dxa"/>
          </w:tcPr>
          <w:p w14:paraId="5908AFA3" w14:textId="0F878387" w:rsidR="00753D6D" w:rsidDel="00BD0400" w:rsidRDefault="00753D6D">
            <w:pPr>
              <w:pStyle w:val="Heading3"/>
              <w:rPr>
                <w:del w:id="12777" w:author="Sayali Dev" w:date="2018-02-15T18:28:00Z"/>
              </w:rPr>
              <w:pPrChange w:id="12778" w:author="Sayali Dev" w:date="2018-02-21T16:23:00Z">
                <w:pPr/>
              </w:pPrChange>
            </w:pPr>
            <w:del w:id="12779" w:author="Sayali Dev" w:date="2018-02-15T18:28:00Z">
              <w:r w:rsidDel="00BD0400">
                <w:rPr>
                  <w:b w:val="0"/>
                </w:rPr>
                <w:delText>Input Adjusted Quantity Reason</w:delText>
              </w:r>
            </w:del>
          </w:p>
        </w:tc>
        <w:tc>
          <w:tcPr>
            <w:tcW w:w="6660" w:type="dxa"/>
            <w:vAlign w:val="center"/>
          </w:tcPr>
          <w:p w14:paraId="3D46E405" w14:textId="5CCD8CB6" w:rsidR="00753D6D" w:rsidDel="00BD0400" w:rsidRDefault="00753D6D">
            <w:pPr>
              <w:pStyle w:val="Heading3"/>
              <w:rPr>
                <w:del w:id="12780" w:author="Sayali Dev" w:date="2018-02-15T18:28:00Z"/>
              </w:rPr>
              <w:pPrChange w:id="12781" w:author="Sayali Dev" w:date="2018-02-21T16:23:00Z">
                <w:pPr/>
              </w:pPrChange>
            </w:pPr>
            <w:del w:id="12782" w:author="Sayali Dev" w:date="2018-02-15T18:28:00Z">
              <w:r w:rsidDel="00BD0400">
                <w:delText>To indicate the reason for the adjusted quantity:</w:delText>
              </w:r>
            </w:del>
          </w:p>
          <w:p w14:paraId="63A66B8E" w14:textId="549C0492" w:rsidR="00753D6D" w:rsidDel="00BD0400" w:rsidRDefault="00753D6D">
            <w:pPr>
              <w:pStyle w:val="Heading3"/>
              <w:rPr>
                <w:del w:id="12783" w:author="Sayali Dev" w:date="2018-02-15T18:28:00Z"/>
              </w:rPr>
              <w:pPrChange w:id="12784" w:author="Sayali Dev" w:date="2018-02-21T16:23:00Z">
                <w:pPr>
                  <w:numPr>
                    <w:numId w:val="245"/>
                  </w:numPr>
                  <w:ind w:left="720" w:hanging="360"/>
                </w:pPr>
              </w:pPrChange>
            </w:pPr>
            <w:del w:id="12785" w:author="Sayali Dev" w:date="2018-02-15T18:28:00Z">
              <w:r w:rsidDel="00BD0400">
                <w:delText xml:space="preserve">Click this field, and then click on the arrow to display a list of options. </w:delText>
              </w:r>
            </w:del>
          </w:p>
          <w:p w14:paraId="02791B54" w14:textId="3BBDD2AA" w:rsidR="00753D6D" w:rsidDel="00BD0400" w:rsidRDefault="00753D6D">
            <w:pPr>
              <w:pStyle w:val="Heading3"/>
              <w:rPr>
                <w:del w:id="12786" w:author="Sayali Dev" w:date="2018-02-15T18:28:00Z"/>
              </w:rPr>
              <w:pPrChange w:id="12787" w:author="Sayali Dev" w:date="2018-02-21T16:23:00Z">
                <w:pPr>
                  <w:numPr>
                    <w:numId w:val="244"/>
                  </w:numPr>
                  <w:ind w:left="720" w:hanging="360"/>
                </w:pPr>
              </w:pPrChange>
            </w:pPr>
            <w:del w:id="12788" w:author="Sayali Dev" w:date="2018-02-15T18:28:00Z">
              <w:r w:rsidDel="00BD0400">
                <w:delText>Click the appropriate reason.</w:delText>
              </w:r>
            </w:del>
          </w:p>
          <w:p w14:paraId="7B1A18D7" w14:textId="32D01C60" w:rsidR="00753D6D" w:rsidDel="00BD0400" w:rsidRDefault="00753D6D">
            <w:pPr>
              <w:pStyle w:val="Heading3"/>
              <w:rPr>
                <w:del w:id="12789" w:author="Sayali Dev" w:date="2018-02-15T18:28:00Z"/>
              </w:rPr>
              <w:pPrChange w:id="12790" w:author="Sayali Dev" w:date="2018-02-21T16:23:00Z">
                <w:pPr/>
              </w:pPrChange>
            </w:pPr>
            <w:del w:id="12791"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 xml:space="preserve">Input </w:delText>
              </w:r>
              <w:r w:rsidDel="00BD0400">
                <w:rPr>
                  <w:b w:val="0"/>
                </w:rPr>
                <w:delText>Adjusted Quantity</w:delText>
              </w:r>
              <w:r w:rsidDel="00BD0400">
                <w:delText>.</w:delText>
              </w:r>
            </w:del>
          </w:p>
        </w:tc>
      </w:tr>
      <w:tr w:rsidR="00753D6D" w:rsidDel="00BD0400" w14:paraId="5FD62426" w14:textId="3C0D57DD" w:rsidTr="00753D6D">
        <w:trPr>
          <w:cantSplit/>
          <w:trHeight w:val="288"/>
          <w:del w:id="12792" w:author="Sayali Dev" w:date="2018-02-15T18:28:00Z"/>
        </w:trPr>
        <w:tc>
          <w:tcPr>
            <w:tcW w:w="3150" w:type="dxa"/>
          </w:tcPr>
          <w:p w14:paraId="00BAF59B" w14:textId="69D98AC0" w:rsidR="00753D6D" w:rsidDel="00BD0400" w:rsidRDefault="00753D6D">
            <w:pPr>
              <w:pStyle w:val="Heading3"/>
              <w:rPr>
                <w:del w:id="12793" w:author="Sayali Dev" w:date="2018-02-15T18:28:00Z"/>
              </w:rPr>
              <w:pPrChange w:id="12794" w:author="Sayali Dev" w:date="2018-02-21T16:23:00Z">
                <w:pPr/>
              </w:pPrChange>
            </w:pPr>
            <w:del w:id="12795" w:author="Sayali Dev" w:date="2018-02-15T18:28:00Z">
              <w:r w:rsidDel="00BD0400">
                <w:rPr>
                  <w:b w:val="0"/>
                </w:rPr>
                <w:delText>Input Adjusted Concentration</w:delText>
              </w:r>
            </w:del>
          </w:p>
        </w:tc>
        <w:tc>
          <w:tcPr>
            <w:tcW w:w="6660" w:type="dxa"/>
            <w:vAlign w:val="center"/>
          </w:tcPr>
          <w:p w14:paraId="1F6CE053" w14:textId="2C4A5DC7" w:rsidR="00753D6D" w:rsidDel="00BD0400" w:rsidRDefault="00753D6D">
            <w:pPr>
              <w:pStyle w:val="Heading3"/>
              <w:rPr>
                <w:del w:id="12796" w:author="Sayali Dev" w:date="2018-02-15T18:28:00Z"/>
              </w:rPr>
              <w:pPrChange w:id="12797" w:author="Sayali Dev" w:date="2018-02-21T16:23:00Z">
                <w:pPr/>
              </w:pPrChange>
            </w:pPr>
            <w:del w:id="12798" w:author="Sayali Dev" w:date="2018-02-15T18:28:00Z">
              <w:r w:rsidRPr="002213D0" w:rsidDel="00BD0400">
                <w:delText xml:space="preserve">To adjust the </w:delText>
              </w:r>
              <w:r w:rsidDel="00BD0400">
                <w:delText xml:space="preserve">concentration </w:delText>
              </w:r>
              <w:r w:rsidRPr="002213D0" w:rsidDel="00BD0400">
                <w:delText>of the parent biospecimen</w:delText>
              </w:r>
              <w:r w:rsidDel="00BD0400">
                <w:delText xml:space="preserve"> based on the current concentration being wrong, input the amount by which you want to increase or decrease the concentration.</w:delText>
              </w:r>
            </w:del>
          </w:p>
          <w:p w14:paraId="2EE69FA7" w14:textId="2FDF427D" w:rsidR="00753D6D" w:rsidRPr="002E44C1" w:rsidDel="00BD0400" w:rsidRDefault="00753D6D">
            <w:pPr>
              <w:pStyle w:val="Heading3"/>
              <w:rPr>
                <w:del w:id="12799" w:author="Sayali Dev" w:date="2018-02-15T18:28:00Z"/>
                <w:rFonts w:cs="Arial"/>
              </w:rPr>
              <w:pPrChange w:id="12800" w:author="Sayali Dev" w:date="2018-02-21T16:23:00Z">
                <w:pPr>
                  <w:pStyle w:val="CellBodyText"/>
                  <w:numPr>
                    <w:numId w:val="246"/>
                  </w:numPr>
                  <w:ind w:left="720" w:hanging="360"/>
                </w:pPr>
              </w:pPrChange>
            </w:pPr>
            <w:del w:id="12801" w:author="Sayali Dev" w:date="2018-02-15T18:28:00Z">
              <w:r w:rsidRPr="002E44C1" w:rsidDel="00BD0400">
                <w:rPr>
                  <w:rFonts w:cs="Arial"/>
                </w:rPr>
                <w:delText xml:space="preserve">To decrease the </w:delText>
              </w:r>
              <w:r w:rsidDel="00BD0400">
                <w:rPr>
                  <w:rFonts w:cs="Arial"/>
                </w:rPr>
                <w:delText>concentration</w:delText>
              </w:r>
              <w:r w:rsidRPr="002E44C1" w:rsidDel="00BD0400">
                <w:rPr>
                  <w:rFonts w:cs="Arial"/>
                </w:rPr>
                <w:delText xml:space="preserve">, </w:delText>
              </w:r>
              <w:r w:rsidDel="00BD0400">
                <w:rPr>
                  <w:rFonts w:cs="Arial"/>
                </w:rPr>
                <w:delText>i</w:delText>
              </w:r>
              <w:r w:rsidRPr="002E44C1" w:rsidDel="00BD0400">
                <w:rPr>
                  <w:rFonts w:cs="Arial"/>
                </w:rPr>
                <w:delText xml:space="preserve">nput a negative amount. </w:delText>
              </w:r>
            </w:del>
          </w:p>
          <w:p w14:paraId="6087A44B" w14:textId="269A6BA4" w:rsidR="00753D6D" w:rsidRPr="002E44C1" w:rsidDel="00BD0400" w:rsidRDefault="00753D6D">
            <w:pPr>
              <w:pStyle w:val="Heading3"/>
              <w:rPr>
                <w:del w:id="12802" w:author="Sayali Dev" w:date="2018-02-15T18:28:00Z"/>
              </w:rPr>
              <w:pPrChange w:id="12803" w:author="Sayali Dev" w:date="2018-02-21T16:23:00Z">
                <w:pPr>
                  <w:numPr>
                    <w:numId w:val="244"/>
                  </w:numPr>
                  <w:ind w:left="720" w:hanging="360"/>
                </w:pPr>
              </w:pPrChange>
            </w:pPr>
            <w:del w:id="12804" w:author="Sayali Dev" w:date="2018-02-15T18:28:00Z">
              <w:r w:rsidRPr="002E44C1" w:rsidDel="00BD0400">
                <w:delText xml:space="preserve">To increase the </w:delText>
              </w:r>
              <w:r w:rsidDel="00BD0400">
                <w:delText>concentration</w:delText>
              </w:r>
              <w:r w:rsidRPr="002E44C1" w:rsidDel="00BD0400">
                <w:delText xml:space="preserve">, input a positive </w:delText>
              </w:r>
              <w:r w:rsidDel="00BD0400">
                <w:delText>amount</w:delText>
              </w:r>
              <w:r w:rsidRPr="002E44C1" w:rsidDel="00BD0400">
                <w:delText>.</w:delText>
              </w:r>
            </w:del>
          </w:p>
          <w:p w14:paraId="4EB6B28A" w14:textId="26EA870B" w:rsidR="00753D6D" w:rsidDel="00BD0400" w:rsidRDefault="00753D6D">
            <w:pPr>
              <w:pStyle w:val="Heading3"/>
              <w:rPr>
                <w:del w:id="12805" w:author="Sayali Dev" w:date="2018-02-15T18:28:00Z"/>
              </w:rPr>
              <w:pPrChange w:id="12806" w:author="Sayali Dev" w:date="2018-02-21T16:23:00Z">
                <w:pPr>
                  <w:pStyle w:val="CellBodyText"/>
                </w:pPr>
              </w:pPrChange>
            </w:pPr>
            <w:del w:id="12807" w:author="Sayali Dev" w:date="2018-02-15T18:28:00Z">
              <w:r w:rsidRPr="002213D0" w:rsidDel="00BD0400">
                <w:rPr>
                  <w:b w:val="0"/>
                </w:rPr>
                <w:delText>Note:</w:delText>
              </w:r>
              <w:r w:rsidDel="00BD0400">
                <w:rPr>
                  <w:b w:val="0"/>
                </w:rPr>
                <w:delText xml:space="preserve"> </w:delText>
              </w:r>
            </w:del>
          </w:p>
          <w:p w14:paraId="51EC3FD5" w14:textId="5E5DA9CA" w:rsidR="00753D6D" w:rsidDel="00BD0400" w:rsidRDefault="00753D6D">
            <w:pPr>
              <w:pStyle w:val="Heading3"/>
              <w:rPr>
                <w:del w:id="12808" w:author="Sayali Dev" w:date="2018-02-15T18:28:00Z"/>
              </w:rPr>
              <w:pPrChange w:id="12809" w:author="Sayali Dev" w:date="2018-02-21T16:23:00Z">
                <w:pPr>
                  <w:pStyle w:val="CellBodyText"/>
                  <w:numPr>
                    <w:numId w:val="244"/>
                  </w:numPr>
                  <w:ind w:left="720" w:hanging="360"/>
                </w:pPr>
              </w:pPrChange>
            </w:pPr>
            <w:del w:id="12810" w:author="Sayali Dev" w:date="2018-02-15T18:28:00Z">
              <w:r w:rsidDel="00BD0400">
                <w:delText>O</w:delText>
              </w:r>
              <w:r w:rsidRPr="00E75235" w:rsidDel="00BD0400">
                <w:delText>nly complete th</w:delText>
              </w:r>
              <w:r w:rsidDel="00BD0400">
                <w:delText>is field</w:delText>
              </w:r>
              <w:r w:rsidDel="00BD0400">
                <w:rPr>
                  <w:b w:val="0"/>
                </w:rPr>
                <w:delText xml:space="preserve"> </w:delText>
              </w:r>
              <w:r w:rsidDel="00BD0400">
                <w:delText xml:space="preserve">if you need to adjust the current concentration of the parent biospecimen separate from and in addition to the amount indicated in </w:delText>
              </w:r>
              <w:r w:rsidRPr="00E75235" w:rsidDel="00BD0400">
                <w:rPr>
                  <w:b w:val="0"/>
                </w:rPr>
                <w:delText xml:space="preserve">Input Consumed </w:delText>
              </w:r>
              <w:r w:rsidDel="00BD0400">
                <w:rPr>
                  <w:b w:val="0"/>
                </w:rPr>
                <w:delText>Concentration</w:delText>
              </w:r>
              <w:r w:rsidDel="00BD0400">
                <w:delText xml:space="preserve">. </w:delText>
              </w:r>
            </w:del>
          </w:p>
          <w:p w14:paraId="6F59B733" w14:textId="34BC6F79" w:rsidR="00753D6D" w:rsidRPr="00E75235" w:rsidDel="00BD0400" w:rsidRDefault="00753D6D">
            <w:pPr>
              <w:pStyle w:val="Heading3"/>
              <w:rPr>
                <w:del w:id="12811" w:author="Sayali Dev" w:date="2018-02-15T18:28:00Z"/>
              </w:rPr>
              <w:pPrChange w:id="12812" w:author="Sayali Dev" w:date="2018-02-21T16:23:00Z">
                <w:pPr>
                  <w:pStyle w:val="CellBodyText"/>
                  <w:numPr>
                    <w:numId w:val="244"/>
                  </w:numPr>
                  <w:ind w:left="720" w:hanging="360"/>
                </w:pPr>
              </w:pPrChange>
            </w:pPr>
            <w:del w:id="12813" w:author="Sayali Dev" w:date="2018-02-15T18:28:00Z">
              <w:r w:rsidDel="00BD0400">
                <w:delText>For example, if the initial concentration was wrong, the concentration should be adjusted.</w:delText>
              </w:r>
            </w:del>
          </w:p>
        </w:tc>
      </w:tr>
      <w:tr w:rsidR="00753D6D" w:rsidDel="00BD0400" w14:paraId="703FE081" w14:textId="36287AD9" w:rsidTr="00753D6D">
        <w:trPr>
          <w:cantSplit/>
          <w:trHeight w:val="288"/>
          <w:del w:id="12814" w:author="Sayali Dev" w:date="2018-02-15T18:28:00Z"/>
        </w:trPr>
        <w:tc>
          <w:tcPr>
            <w:tcW w:w="3150" w:type="dxa"/>
          </w:tcPr>
          <w:p w14:paraId="3535B320" w14:textId="66F08A21" w:rsidR="00753D6D" w:rsidDel="00BD0400" w:rsidRDefault="00753D6D">
            <w:pPr>
              <w:pStyle w:val="Heading3"/>
              <w:rPr>
                <w:del w:id="12815" w:author="Sayali Dev" w:date="2018-02-15T18:28:00Z"/>
              </w:rPr>
              <w:pPrChange w:id="12816" w:author="Sayali Dev" w:date="2018-02-21T16:23:00Z">
                <w:pPr/>
              </w:pPrChange>
            </w:pPr>
            <w:del w:id="12817" w:author="Sayali Dev" w:date="2018-02-15T18:28:00Z">
              <w:r w:rsidDel="00BD0400">
                <w:rPr>
                  <w:b w:val="0"/>
                </w:rPr>
                <w:delText>Input Adjusted Concentration Unit</w:delText>
              </w:r>
            </w:del>
          </w:p>
        </w:tc>
        <w:tc>
          <w:tcPr>
            <w:tcW w:w="6660" w:type="dxa"/>
            <w:vAlign w:val="center"/>
          </w:tcPr>
          <w:p w14:paraId="6825ACFD" w14:textId="79350E1E" w:rsidR="00753D6D" w:rsidDel="00BD0400" w:rsidRDefault="00753D6D">
            <w:pPr>
              <w:pStyle w:val="Heading3"/>
              <w:rPr>
                <w:del w:id="12818" w:author="Sayali Dev" w:date="2018-02-15T18:28:00Z"/>
              </w:rPr>
              <w:pPrChange w:id="12819" w:author="Sayali Dev" w:date="2018-02-21T16:23:00Z">
                <w:pPr/>
              </w:pPrChange>
            </w:pPr>
            <w:del w:id="12820" w:author="Sayali Dev" w:date="2018-02-15T18:28:00Z">
              <w:r w:rsidDel="00BD0400">
                <w:delText>To indicate the unit of measure for the adjusted concentration:</w:delText>
              </w:r>
            </w:del>
          </w:p>
          <w:p w14:paraId="086A4200" w14:textId="036B82E6" w:rsidR="00753D6D" w:rsidDel="00BD0400" w:rsidRDefault="00753D6D">
            <w:pPr>
              <w:pStyle w:val="Heading3"/>
              <w:rPr>
                <w:del w:id="12821" w:author="Sayali Dev" w:date="2018-02-15T18:28:00Z"/>
              </w:rPr>
              <w:pPrChange w:id="12822" w:author="Sayali Dev" w:date="2018-02-21T16:23:00Z">
                <w:pPr>
                  <w:numPr>
                    <w:numId w:val="245"/>
                  </w:numPr>
                  <w:ind w:left="720" w:hanging="360"/>
                </w:pPr>
              </w:pPrChange>
            </w:pPr>
            <w:del w:id="12823" w:author="Sayali Dev" w:date="2018-02-15T18:28:00Z">
              <w:r w:rsidDel="00BD0400">
                <w:delText xml:space="preserve">Click this field, and then click on the arrow to display a list of options. </w:delText>
              </w:r>
            </w:del>
          </w:p>
          <w:p w14:paraId="6F72B68A" w14:textId="4E89578B" w:rsidR="00753D6D" w:rsidDel="00BD0400" w:rsidRDefault="00753D6D">
            <w:pPr>
              <w:pStyle w:val="Heading3"/>
              <w:rPr>
                <w:del w:id="12824" w:author="Sayali Dev" w:date="2018-02-15T18:28:00Z"/>
              </w:rPr>
              <w:pPrChange w:id="12825" w:author="Sayali Dev" w:date="2018-02-21T16:23:00Z">
                <w:pPr>
                  <w:numPr>
                    <w:numId w:val="244"/>
                  </w:numPr>
                  <w:ind w:left="720" w:hanging="360"/>
                </w:pPr>
              </w:pPrChange>
            </w:pPr>
            <w:del w:id="12826" w:author="Sayali Dev" w:date="2018-02-15T18:28:00Z">
              <w:r w:rsidDel="00BD0400">
                <w:delText>Click the appropriate unit.</w:delText>
              </w:r>
            </w:del>
          </w:p>
          <w:p w14:paraId="1ED1C359" w14:textId="365D58E8" w:rsidR="00753D6D" w:rsidDel="00BD0400" w:rsidRDefault="00753D6D">
            <w:pPr>
              <w:pStyle w:val="Heading3"/>
              <w:rPr>
                <w:del w:id="12827" w:author="Sayali Dev" w:date="2018-02-15T18:28:00Z"/>
              </w:rPr>
              <w:pPrChange w:id="12828" w:author="Sayali Dev" w:date="2018-02-21T16:23:00Z">
                <w:pPr/>
              </w:pPrChange>
            </w:pPr>
            <w:del w:id="12829"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 xml:space="preserve">Input </w:delText>
              </w:r>
              <w:r w:rsidDel="00BD0400">
                <w:rPr>
                  <w:b w:val="0"/>
                </w:rPr>
                <w:delText>Adjust</w:delText>
              </w:r>
              <w:r w:rsidRPr="00F57724" w:rsidDel="00BD0400">
                <w:rPr>
                  <w:b w:val="0"/>
                </w:rPr>
                <w:delText xml:space="preserve">ed </w:delText>
              </w:r>
              <w:r w:rsidDel="00BD0400">
                <w:rPr>
                  <w:b w:val="0"/>
                </w:rPr>
                <w:delText>Concentration</w:delText>
              </w:r>
              <w:r w:rsidDel="00BD0400">
                <w:delText>.</w:delText>
              </w:r>
            </w:del>
          </w:p>
        </w:tc>
      </w:tr>
      <w:tr w:rsidR="00753D6D" w:rsidDel="00BD0400" w14:paraId="6931DA94" w14:textId="0E6AC929" w:rsidTr="00753D6D">
        <w:trPr>
          <w:cantSplit/>
          <w:trHeight w:val="288"/>
          <w:del w:id="12830" w:author="Sayali Dev" w:date="2018-02-15T18:28:00Z"/>
        </w:trPr>
        <w:tc>
          <w:tcPr>
            <w:tcW w:w="3150" w:type="dxa"/>
          </w:tcPr>
          <w:p w14:paraId="5D94B763" w14:textId="2289BE04" w:rsidR="00753D6D" w:rsidDel="00BD0400" w:rsidRDefault="00753D6D">
            <w:pPr>
              <w:pStyle w:val="Heading3"/>
              <w:rPr>
                <w:del w:id="12831" w:author="Sayali Dev" w:date="2018-02-15T18:28:00Z"/>
              </w:rPr>
              <w:pPrChange w:id="12832" w:author="Sayali Dev" w:date="2018-02-21T16:23:00Z">
                <w:pPr/>
              </w:pPrChange>
            </w:pPr>
            <w:del w:id="12833" w:author="Sayali Dev" w:date="2018-02-15T18:28:00Z">
              <w:r w:rsidDel="00BD0400">
                <w:rPr>
                  <w:b w:val="0"/>
                </w:rPr>
                <w:delText>Input Adjusted Concentration Reason</w:delText>
              </w:r>
            </w:del>
          </w:p>
        </w:tc>
        <w:tc>
          <w:tcPr>
            <w:tcW w:w="6660" w:type="dxa"/>
            <w:vAlign w:val="center"/>
          </w:tcPr>
          <w:p w14:paraId="2D4C3AFD" w14:textId="194B5867" w:rsidR="00753D6D" w:rsidDel="00BD0400" w:rsidRDefault="00753D6D">
            <w:pPr>
              <w:pStyle w:val="Heading3"/>
              <w:rPr>
                <w:del w:id="12834" w:author="Sayali Dev" w:date="2018-02-15T18:28:00Z"/>
              </w:rPr>
              <w:pPrChange w:id="12835" w:author="Sayali Dev" w:date="2018-02-21T16:23:00Z">
                <w:pPr/>
              </w:pPrChange>
            </w:pPr>
            <w:del w:id="12836" w:author="Sayali Dev" w:date="2018-02-15T18:28:00Z">
              <w:r w:rsidDel="00BD0400">
                <w:delText>To indicate the reason for the adjusted concentration:</w:delText>
              </w:r>
            </w:del>
          </w:p>
          <w:p w14:paraId="607FD692" w14:textId="7A8B1CB0" w:rsidR="00753D6D" w:rsidDel="00BD0400" w:rsidRDefault="00753D6D">
            <w:pPr>
              <w:pStyle w:val="Heading3"/>
              <w:rPr>
                <w:del w:id="12837" w:author="Sayali Dev" w:date="2018-02-15T18:28:00Z"/>
              </w:rPr>
              <w:pPrChange w:id="12838" w:author="Sayali Dev" w:date="2018-02-21T16:23:00Z">
                <w:pPr>
                  <w:numPr>
                    <w:numId w:val="245"/>
                  </w:numPr>
                  <w:ind w:left="720" w:hanging="360"/>
                </w:pPr>
              </w:pPrChange>
            </w:pPr>
            <w:del w:id="12839" w:author="Sayali Dev" w:date="2018-02-15T18:28:00Z">
              <w:r w:rsidDel="00BD0400">
                <w:delText xml:space="preserve">Click this field, and then click on the arrow to display a list of options. </w:delText>
              </w:r>
            </w:del>
          </w:p>
          <w:p w14:paraId="23579700" w14:textId="45D891C2" w:rsidR="00753D6D" w:rsidDel="00BD0400" w:rsidRDefault="00753D6D">
            <w:pPr>
              <w:pStyle w:val="Heading3"/>
              <w:rPr>
                <w:del w:id="12840" w:author="Sayali Dev" w:date="2018-02-15T18:28:00Z"/>
              </w:rPr>
              <w:pPrChange w:id="12841" w:author="Sayali Dev" w:date="2018-02-21T16:23:00Z">
                <w:pPr>
                  <w:numPr>
                    <w:numId w:val="244"/>
                  </w:numPr>
                  <w:ind w:left="720" w:hanging="360"/>
                </w:pPr>
              </w:pPrChange>
            </w:pPr>
            <w:del w:id="12842" w:author="Sayali Dev" w:date="2018-02-15T18:28:00Z">
              <w:r w:rsidDel="00BD0400">
                <w:delText>Click the appropriate reason.</w:delText>
              </w:r>
            </w:del>
          </w:p>
          <w:p w14:paraId="7248AD6B" w14:textId="356F6B0E" w:rsidR="00753D6D" w:rsidDel="00BD0400" w:rsidRDefault="00753D6D">
            <w:pPr>
              <w:pStyle w:val="Heading3"/>
              <w:rPr>
                <w:del w:id="12843" w:author="Sayali Dev" w:date="2018-02-15T18:28:00Z"/>
              </w:rPr>
              <w:pPrChange w:id="12844" w:author="Sayali Dev" w:date="2018-02-21T16:23:00Z">
                <w:pPr/>
              </w:pPrChange>
            </w:pPr>
            <w:del w:id="12845"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 xml:space="preserve">Input </w:delText>
              </w:r>
              <w:r w:rsidDel="00BD0400">
                <w:rPr>
                  <w:b w:val="0"/>
                </w:rPr>
                <w:delText>Adjusted Concentration</w:delText>
              </w:r>
              <w:r w:rsidDel="00BD0400">
                <w:delText>.</w:delText>
              </w:r>
            </w:del>
          </w:p>
        </w:tc>
      </w:tr>
      <w:tr w:rsidR="00753D6D" w:rsidDel="00BD0400" w14:paraId="3AE59396" w14:textId="32BAD582" w:rsidTr="00753D6D">
        <w:trPr>
          <w:cantSplit/>
          <w:trHeight w:val="288"/>
          <w:del w:id="12846" w:author="Sayali Dev" w:date="2018-02-15T18:28:00Z"/>
        </w:trPr>
        <w:tc>
          <w:tcPr>
            <w:tcW w:w="3150" w:type="dxa"/>
          </w:tcPr>
          <w:p w14:paraId="389B5195" w14:textId="31B3F1E7" w:rsidR="00753D6D" w:rsidDel="00BD0400" w:rsidRDefault="00753D6D">
            <w:pPr>
              <w:pStyle w:val="Heading3"/>
              <w:rPr>
                <w:del w:id="12847" w:author="Sayali Dev" w:date="2018-02-15T18:28:00Z"/>
              </w:rPr>
              <w:pPrChange w:id="12848" w:author="Sayali Dev" w:date="2018-02-21T16:23:00Z">
                <w:pPr/>
              </w:pPrChange>
            </w:pPr>
            <w:del w:id="12849" w:author="Sayali Dev" w:date="2018-02-15T18:28:00Z">
              <w:r w:rsidDel="00BD0400">
                <w:rPr>
                  <w:b w:val="0"/>
                </w:rPr>
                <w:delText>No of Outputs</w:delText>
              </w:r>
            </w:del>
          </w:p>
        </w:tc>
        <w:tc>
          <w:tcPr>
            <w:tcW w:w="6660" w:type="dxa"/>
            <w:vAlign w:val="center"/>
          </w:tcPr>
          <w:p w14:paraId="39959799" w14:textId="5F53F3BF" w:rsidR="00753D6D" w:rsidDel="00BD0400" w:rsidRDefault="00753D6D">
            <w:pPr>
              <w:pStyle w:val="Heading3"/>
              <w:rPr>
                <w:del w:id="12850" w:author="Sayali Dev" w:date="2018-02-15T18:28:00Z"/>
              </w:rPr>
              <w:pPrChange w:id="12851" w:author="Sayali Dev" w:date="2018-02-21T16:23:00Z">
                <w:pPr/>
              </w:pPrChange>
            </w:pPr>
            <w:del w:id="12852" w:author="Sayali Dev" w:date="2018-02-15T18:28:00Z">
              <w:r w:rsidDel="00BD0400">
                <w:delText xml:space="preserve">Type the number of output biospecimens you want created when using this template. </w:delText>
              </w:r>
            </w:del>
          </w:p>
        </w:tc>
      </w:tr>
      <w:tr w:rsidR="00753D6D" w:rsidDel="00BD0400" w14:paraId="598AE383" w14:textId="7D6619C6" w:rsidTr="00753D6D">
        <w:trPr>
          <w:cantSplit/>
          <w:trHeight w:val="288"/>
          <w:del w:id="12853" w:author="Sayali Dev" w:date="2018-02-15T18:28:00Z"/>
        </w:trPr>
        <w:tc>
          <w:tcPr>
            <w:tcW w:w="3150" w:type="dxa"/>
          </w:tcPr>
          <w:p w14:paraId="145BB484" w14:textId="449D9E03" w:rsidR="00753D6D" w:rsidDel="00BD0400" w:rsidRDefault="00753D6D">
            <w:pPr>
              <w:pStyle w:val="Heading3"/>
              <w:rPr>
                <w:del w:id="12854" w:author="Sayali Dev" w:date="2018-02-15T18:28:00Z"/>
              </w:rPr>
              <w:pPrChange w:id="12855" w:author="Sayali Dev" w:date="2018-02-21T16:23:00Z">
                <w:pPr/>
              </w:pPrChange>
            </w:pPr>
            <w:del w:id="12856" w:author="Sayali Dev" w:date="2018-02-15T18:28:00Z">
              <w:r w:rsidDel="00BD0400">
                <w:rPr>
                  <w:b w:val="0"/>
                </w:rPr>
                <w:delText>Output Specimen Type</w:delText>
              </w:r>
            </w:del>
          </w:p>
        </w:tc>
        <w:tc>
          <w:tcPr>
            <w:tcW w:w="6660" w:type="dxa"/>
            <w:vAlign w:val="center"/>
          </w:tcPr>
          <w:p w14:paraId="1D28E952" w14:textId="6DC3C55C" w:rsidR="00753D6D" w:rsidDel="00BD0400" w:rsidRDefault="00753D6D">
            <w:pPr>
              <w:pStyle w:val="Heading3"/>
              <w:rPr>
                <w:del w:id="12857" w:author="Sayali Dev" w:date="2018-02-15T18:28:00Z"/>
              </w:rPr>
              <w:pPrChange w:id="12858" w:author="Sayali Dev" w:date="2018-02-21T16:23:00Z">
                <w:pPr/>
              </w:pPrChange>
            </w:pPr>
            <w:del w:id="12859" w:author="Sayali Dev" w:date="2018-02-15T18:28:00Z">
              <w:r w:rsidDel="00BD0400">
                <w:delText>To indicate the specimen type of the output biospecimen you want created when using this template:</w:delText>
              </w:r>
            </w:del>
          </w:p>
          <w:p w14:paraId="458BBF90" w14:textId="1CD180D9" w:rsidR="00753D6D" w:rsidDel="00BD0400" w:rsidRDefault="00753D6D">
            <w:pPr>
              <w:pStyle w:val="Heading3"/>
              <w:rPr>
                <w:del w:id="12860" w:author="Sayali Dev" w:date="2018-02-15T18:28:00Z"/>
              </w:rPr>
              <w:pPrChange w:id="12861" w:author="Sayali Dev" w:date="2018-02-21T16:23:00Z">
                <w:pPr>
                  <w:numPr>
                    <w:numId w:val="245"/>
                  </w:numPr>
                  <w:ind w:left="720" w:hanging="360"/>
                </w:pPr>
              </w:pPrChange>
            </w:pPr>
            <w:del w:id="12862" w:author="Sayali Dev" w:date="2018-02-15T18:28:00Z">
              <w:r w:rsidDel="00BD0400">
                <w:delText xml:space="preserve">Click this field, and then click on the arrow to display a list of options. </w:delText>
              </w:r>
            </w:del>
          </w:p>
          <w:p w14:paraId="1D40C9D0" w14:textId="2C48BC21" w:rsidR="00753D6D" w:rsidDel="00BD0400" w:rsidRDefault="00753D6D">
            <w:pPr>
              <w:pStyle w:val="Heading3"/>
              <w:rPr>
                <w:del w:id="12863" w:author="Sayali Dev" w:date="2018-02-15T18:28:00Z"/>
              </w:rPr>
              <w:pPrChange w:id="12864" w:author="Sayali Dev" w:date="2018-02-21T16:23:00Z">
                <w:pPr>
                  <w:numPr>
                    <w:numId w:val="244"/>
                  </w:numPr>
                  <w:ind w:left="720" w:hanging="360"/>
                </w:pPr>
              </w:pPrChange>
            </w:pPr>
            <w:del w:id="12865" w:author="Sayali Dev" w:date="2018-02-15T18:28:00Z">
              <w:r w:rsidDel="00BD0400">
                <w:delText>Click the appropriate type.</w:delText>
              </w:r>
            </w:del>
          </w:p>
        </w:tc>
      </w:tr>
      <w:tr w:rsidR="00753D6D" w:rsidDel="00BD0400" w14:paraId="506B75DD" w14:textId="2F69FFD6" w:rsidTr="00753D6D">
        <w:trPr>
          <w:cantSplit/>
          <w:trHeight w:val="288"/>
          <w:del w:id="12866" w:author="Sayali Dev" w:date="2018-02-15T18:28:00Z"/>
        </w:trPr>
        <w:tc>
          <w:tcPr>
            <w:tcW w:w="3150" w:type="dxa"/>
          </w:tcPr>
          <w:p w14:paraId="40470636" w14:textId="50F7AE53" w:rsidR="00753D6D" w:rsidDel="00BD0400" w:rsidRDefault="00753D6D">
            <w:pPr>
              <w:pStyle w:val="Heading3"/>
              <w:rPr>
                <w:del w:id="12867" w:author="Sayali Dev" w:date="2018-02-15T18:28:00Z"/>
              </w:rPr>
              <w:pPrChange w:id="12868" w:author="Sayali Dev" w:date="2018-02-21T16:23:00Z">
                <w:pPr/>
              </w:pPrChange>
            </w:pPr>
            <w:del w:id="12869" w:author="Sayali Dev" w:date="2018-02-15T18:28:00Z">
              <w:r w:rsidDel="00BD0400">
                <w:rPr>
                  <w:b w:val="0"/>
                </w:rPr>
                <w:delText>Output Sample Type</w:delText>
              </w:r>
            </w:del>
          </w:p>
        </w:tc>
        <w:tc>
          <w:tcPr>
            <w:tcW w:w="6660" w:type="dxa"/>
            <w:vAlign w:val="center"/>
          </w:tcPr>
          <w:p w14:paraId="7FC6157D" w14:textId="48E7877C" w:rsidR="00753D6D" w:rsidDel="00BD0400" w:rsidRDefault="00753D6D">
            <w:pPr>
              <w:pStyle w:val="Heading3"/>
              <w:rPr>
                <w:del w:id="12870" w:author="Sayali Dev" w:date="2018-02-15T18:28:00Z"/>
              </w:rPr>
              <w:pPrChange w:id="12871" w:author="Sayali Dev" w:date="2018-02-21T16:23:00Z">
                <w:pPr/>
              </w:pPrChange>
            </w:pPr>
            <w:del w:id="12872" w:author="Sayali Dev" w:date="2018-02-15T18:28:00Z">
              <w:r w:rsidDel="00BD0400">
                <w:delText>To indicate the sample type of the output biospecimen you want created when using this template:</w:delText>
              </w:r>
            </w:del>
          </w:p>
          <w:p w14:paraId="6D334E60" w14:textId="0519EE60" w:rsidR="00753D6D" w:rsidDel="00BD0400" w:rsidRDefault="00753D6D">
            <w:pPr>
              <w:pStyle w:val="Heading3"/>
              <w:rPr>
                <w:del w:id="12873" w:author="Sayali Dev" w:date="2018-02-15T18:28:00Z"/>
              </w:rPr>
              <w:pPrChange w:id="12874" w:author="Sayali Dev" w:date="2018-02-21T16:23:00Z">
                <w:pPr>
                  <w:numPr>
                    <w:numId w:val="245"/>
                  </w:numPr>
                  <w:ind w:left="720" w:hanging="360"/>
                </w:pPr>
              </w:pPrChange>
            </w:pPr>
            <w:del w:id="12875" w:author="Sayali Dev" w:date="2018-02-15T18:28:00Z">
              <w:r w:rsidDel="00BD0400">
                <w:delText xml:space="preserve">Click this field, and then click on the arrow to display a list of options. </w:delText>
              </w:r>
            </w:del>
          </w:p>
          <w:p w14:paraId="64529D5A" w14:textId="4EDA7FE9" w:rsidR="00753D6D" w:rsidDel="00BD0400" w:rsidRDefault="00753D6D">
            <w:pPr>
              <w:pStyle w:val="Heading3"/>
              <w:rPr>
                <w:del w:id="12876" w:author="Sayali Dev" w:date="2018-02-15T18:28:00Z"/>
              </w:rPr>
              <w:pPrChange w:id="12877" w:author="Sayali Dev" w:date="2018-02-21T16:23:00Z">
                <w:pPr>
                  <w:numPr>
                    <w:numId w:val="244"/>
                  </w:numPr>
                  <w:ind w:left="720" w:hanging="360"/>
                </w:pPr>
              </w:pPrChange>
            </w:pPr>
            <w:del w:id="12878" w:author="Sayali Dev" w:date="2018-02-15T18:28:00Z">
              <w:r w:rsidDel="00BD0400">
                <w:delText>Click the appropriate type.</w:delText>
              </w:r>
            </w:del>
          </w:p>
        </w:tc>
      </w:tr>
      <w:tr w:rsidR="00753D6D" w:rsidDel="00BD0400" w14:paraId="2A13E4F5" w14:textId="2E03558E" w:rsidTr="00753D6D">
        <w:trPr>
          <w:cantSplit/>
          <w:trHeight w:val="288"/>
          <w:del w:id="12879" w:author="Sayali Dev" w:date="2018-02-15T18:28:00Z"/>
        </w:trPr>
        <w:tc>
          <w:tcPr>
            <w:tcW w:w="3150" w:type="dxa"/>
          </w:tcPr>
          <w:p w14:paraId="459575E7" w14:textId="108887B1" w:rsidR="00753D6D" w:rsidDel="00BD0400" w:rsidRDefault="00753D6D">
            <w:pPr>
              <w:pStyle w:val="Heading3"/>
              <w:rPr>
                <w:del w:id="12880" w:author="Sayali Dev" w:date="2018-02-15T18:28:00Z"/>
              </w:rPr>
              <w:pPrChange w:id="12881" w:author="Sayali Dev" w:date="2018-02-21T16:23:00Z">
                <w:pPr/>
              </w:pPrChange>
            </w:pPr>
            <w:del w:id="12882" w:author="Sayali Dev" w:date="2018-02-15T18:28:00Z">
              <w:r w:rsidDel="00BD0400">
                <w:rPr>
                  <w:b w:val="0"/>
                </w:rPr>
                <w:delText>Output Container Type</w:delText>
              </w:r>
            </w:del>
          </w:p>
        </w:tc>
        <w:tc>
          <w:tcPr>
            <w:tcW w:w="6660" w:type="dxa"/>
            <w:vAlign w:val="center"/>
          </w:tcPr>
          <w:p w14:paraId="11D8F7DC" w14:textId="60CA47B2" w:rsidR="00753D6D" w:rsidDel="00BD0400" w:rsidRDefault="00753D6D">
            <w:pPr>
              <w:pStyle w:val="Heading3"/>
              <w:rPr>
                <w:del w:id="12883" w:author="Sayali Dev" w:date="2018-02-15T18:28:00Z"/>
              </w:rPr>
              <w:pPrChange w:id="12884" w:author="Sayali Dev" w:date="2018-02-21T16:23:00Z">
                <w:pPr/>
              </w:pPrChange>
            </w:pPr>
            <w:del w:id="12885" w:author="Sayali Dev" w:date="2018-02-15T18:28:00Z">
              <w:r w:rsidDel="00BD0400">
                <w:delText>To indicate the container type for the output biospecimen you want used when using this template:</w:delText>
              </w:r>
            </w:del>
          </w:p>
          <w:p w14:paraId="4BA97DB3" w14:textId="4B2D72EC" w:rsidR="00753D6D" w:rsidDel="00BD0400" w:rsidRDefault="00753D6D">
            <w:pPr>
              <w:pStyle w:val="Heading3"/>
              <w:rPr>
                <w:del w:id="12886" w:author="Sayali Dev" w:date="2018-02-15T18:28:00Z"/>
              </w:rPr>
              <w:pPrChange w:id="12887" w:author="Sayali Dev" w:date="2018-02-21T16:23:00Z">
                <w:pPr>
                  <w:numPr>
                    <w:numId w:val="245"/>
                  </w:numPr>
                  <w:ind w:left="720" w:hanging="360"/>
                </w:pPr>
              </w:pPrChange>
            </w:pPr>
            <w:del w:id="12888" w:author="Sayali Dev" w:date="2018-02-15T18:28:00Z">
              <w:r w:rsidDel="00BD0400">
                <w:delText xml:space="preserve">Click this field, and then click on the arrow to display a list of options. </w:delText>
              </w:r>
            </w:del>
          </w:p>
          <w:p w14:paraId="40482082" w14:textId="44814365" w:rsidR="00753D6D" w:rsidDel="00BD0400" w:rsidRDefault="00753D6D">
            <w:pPr>
              <w:pStyle w:val="Heading3"/>
              <w:rPr>
                <w:del w:id="12889" w:author="Sayali Dev" w:date="2018-02-15T18:28:00Z"/>
              </w:rPr>
              <w:pPrChange w:id="12890" w:author="Sayali Dev" w:date="2018-02-21T16:23:00Z">
                <w:pPr>
                  <w:numPr>
                    <w:numId w:val="244"/>
                  </w:numPr>
                  <w:ind w:left="720" w:hanging="360"/>
                </w:pPr>
              </w:pPrChange>
            </w:pPr>
            <w:del w:id="12891" w:author="Sayali Dev" w:date="2018-02-15T18:28:00Z">
              <w:r w:rsidDel="00BD0400">
                <w:delText>Click the appropriate type.</w:delText>
              </w:r>
            </w:del>
          </w:p>
        </w:tc>
      </w:tr>
      <w:tr w:rsidR="00753D6D" w:rsidDel="00BD0400" w14:paraId="7E4B65B2" w14:textId="6C5D6EEA" w:rsidTr="00753D6D">
        <w:trPr>
          <w:cantSplit/>
          <w:trHeight w:val="288"/>
          <w:del w:id="12892" w:author="Sayali Dev" w:date="2018-02-15T18:28:00Z"/>
        </w:trPr>
        <w:tc>
          <w:tcPr>
            <w:tcW w:w="3150" w:type="dxa"/>
          </w:tcPr>
          <w:p w14:paraId="58435AA7" w14:textId="50F5F696" w:rsidR="00753D6D" w:rsidDel="00BD0400" w:rsidRDefault="00753D6D">
            <w:pPr>
              <w:pStyle w:val="Heading3"/>
              <w:rPr>
                <w:del w:id="12893" w:author="Sayali Dev" w:date="2018-02-15T18:28:00Z"/>
              </w:rPr>
              <w:pPrChange w:id="12894" w:author="Sayali Dev" w:date="2018-02-21T16:23:00Z">
                <w:pPr/>
              </w:pPrChange>
            </w:pPr>
            <w:del w:id="12895" w:author="Sayali Dev" w:date="2018-02-15T18:28:00Z">
              <w:r w:rsidDel="00BD0400">
                <w:rPr>
                  <w:b w:val="0"/>
                </w:rPr>
                <w:delText>Protocol</w:delText>
              </w:r>
            </w:del>
          </w:p>
        </w:tc>
        <w:tc>
          <w:tcPr>
            <w:tcW w:w="6660" w:type="dxa"/>
            <w:vAlign w:val="center"/>
          </w:tcPr>
          <w:p w14:paraId="2AF995BB" w14:textId="0701B5B5" w:rsidR="00753D6D" w:rsidDel="00BD0400" w:rsidRDefault="00753D6D">
            <w:pPr>
              <w:pStyle w:val="Heading3"/>
              <w:rPr>
                <w:del w:id="12896" w:author="Sayali Dev" w:date="2018-02-15T18:28:00Z"/>
              </w:rPr>
              <w:pPrChange w:id="12897" w:author="Sayali Dev" w:date="2018-02-21T16:23:00Z">
                <w:pPr/>
              </w:pPrChange>
            </w:pPr>
            <w:del w:id="12898" w:author="Sayali Dev" w:date="2018-02-15T18:28:00Z">
              <w:r w:rsidDel="00BD0400">
                <w:delText xml:space="preserve">If you are completing a Derivative template, indicate the appropriate protocol when using this template: </w:delText>
              </w:r>
            </w:del>
          </w:p>
          <w:p w14:paraId="43F1F156" w14:textId="67A492BB" w:rsidR="00753D6D" w:rsidDel="00BD0400" w:rsidRDefault="00753D6D">
            <w:pPr>
              <w:pStyle w:val="Heading3"/>
              <w:rPr>
                <w:del w:id="12899" w:author="Sayali Dev" w:date="2018-02-15T18:28:00Z"/>
              </w:rPr>
              <w:pPrChange w:id="12900" w:author="Sayali Dev" w:date="2018-02-21T16:23:00Z">
                <w:pPr>
                  <w:numPr>
                    <w:numId w:val="245"/>
                  </w:numPr>
                  <w:ind w:left="720" w:hanging="360"/>
                </w:pPr>
              </w:pPrChange>
            </w:pPr>
            <w:del w:id="12901" w:author="Sayali Dev" w:date="2018-02-15T18:28:00Z">
              <w:r w:rsidDel="00BD0400">
                <w:delText xml:space="preserve">Click this field, and then click on the arrow to display a list of options. </w:delText>
              </w:r>
            </w:del>
          </w:p>
          <w:p w14:paraId="33C4583E" w14:textId="59013862" w:rsidR="00753D6D" w:rsidRPr="00DB3A85" w:rsidDel="00BD0400" w:rsidRDefault="00753D6D">
            <w:pPr>
              <w:pStyle w:val="Heading3"/>
              <w:rPr>
                <w:del w:id="12902" w:author="Sayali Dev" w:date="2018-02-15T18:28:00Z"/>
              </w:rPr>
              <w:pPrChange w:id="12903" w:author="Sayali Dev" w:date="2018-02-21T16:23:00Z">
                <w:pPr>
                  <w:numPr>
                    <w:numId w:val="245"/>
                  </w:numPr>
                  <w:ind w:left="720" w:hanging="360"/>
                </w:pPr>
              </w:pPrChange>
            </w:pPr>
            <w:del w:id="12904" w:author="Sayali Dev" w:date="2018-02-15T18:28:00Z">
              <w:r w:rsidDel="00BD0400">
                <w:delText>Click the appropriate option.</w:delText>
              </w:r>
            </w:del>
          </w:p>
          <w:p w14:paraId="0E7A20DD" w14:textId="40B1497F" w:rsidR="00753D6D" w:rsidDel="00BD0400" w:rsidRDefault="00753D6D">
            <w:pPr>
              <w:pStyle w:val="Heading3"/>
              <w:rPr>
                <w:del w:id="12905" w:author="Sayali Dev" w:date="2018-02-15T18:28:00Z"/>
              </w:rPr>
              <w:pPrChange w:id="12906" w:author="Sayali Dev" w:date="2018-02-21T16:23:00Z">
                <w:pPr/>
              </w:pPrChange>
            </w:pPr>
            <w:del w:id="12907" w:author="Sayali Dev" w:date="2018-02-15T18:28:00Z">
              <w:r w:rsidRPr="00DB3A85" w:rsidDel="00BD0400">
                <w:rPr>
                  <w:b w:val="0"/>
                </w:rPr>
                <w:delText>Note:</w:delText>
              </w:r>
              <w:r w:rsidDel="00BD0400">
                <w:delText xml:space="preserve"> This field is only used for the Derivative processing template.</w:delText>
              </w:r>
            </w:del>
          </w:p>
        </w:tc>
      </w:tr>
      <w:tr w:rsidR="00753D6D" w:rsidDel="00BD0400" w14:paraId="6A8292CA" w14:textId="381EB724" w:rsidTr="00753D6D">
        <w:trPr>
          <w:cantSplit/>
          <w:trHeight w:val="288"/>
          <w:del w:id="12908" w:author="Sayali Dev" w:date="2018-02-15T18:28:00Z"/>
        </w:trPr>
        <w:tc>
          <w:tcPr>
            <w:tcW w:w="3150" w:type="dxa"/>
          </w:tcPr>
          <w:p w14:paraId="2D894C56" w14:textId="577508C8" w:rsidR="00753D6D" w:rsidDel="00BD0400" w:rsidRDefault="00753D6D">
            <w:pPr>
              <w:pStyle w:val="Heading3"/>
              <w:rPr>
                <w:del w:id="12909" w:author="Sayali Dev" w:date="2018-02-15T18:28:00Z"/>
              </w:rPr>
              <w:pPrChange w:id="12910" w:author="Sayali Dev" w:date="2018-02-21T16:23:00Z">
                <w:pPr/>
              </w:pPrChange>
            </w:pPr>
            <w:del w:id="12911" w:author="Sayali Dev" w:date="2018-02-15T18:28:00Z">
              <w:r w:rsidDel="00BD0400">
                <w:rPr>
                  <w:b w:val="0"/>
                </w:rPr>
                <w:delText>Staining Technique</w:delText>
              </w:r>
            </w:del>
          </w:p>
        </w:tc>
        <w:tc>
          <w:tcPr>
            <w:tcW w:w="6660" w:type="dxa"/>
            <w:vAlign w:val="center"/>
          </w:tcPr>
          <w:p w14:paraId="07423DA9" w14:textId="3FDED193" w:rsidR="00753D6D" w:rsidDel="00BD0400" w:rsidRDefault="00753D6D">
            <w:pPr>
              <w:pStyle w:val="Heading3"/>
              <w:rPr>
                <w:del w:id="12912" w:author="Sayali Dev" w:date="2018-02-15T18:28:00Z"/>
              </w:rPr>
              <w:pPrChange w:id="12913" w:author="Sayali Dev" w:date="2018-02-21T16:23:00Z">
                <w:pPr/>
              </w:pPrChange>
            </w:pPr>
            <w:del w:id="12914" w:author="Sayali Dev" w:date="2018-02-15T18:28:00Z">
              <w:r w:rsidDel="00BD0400">
                <w:delText xml:space="preserve">If you are completing a Derivative template, indicate the appropriate staining technique when using this template: </w:delText>
              </w:r>
            </w:del>
          </w:p>
          <w:p w14:paraId="13443BA3" w14:textId="621AC3F9" w:rsidR="00753D6D" w:rsidDel="00BD0400" w:rsidRDefault="00753D6D">
            <w:pPr>
              <w:pStyle w:val="Heading3"/>
              <w:rPr>
                <w:del w:id="12915" w:author="Sayali Dev" w:date="2018-02-15T18:28:00Z"/>
              </w:rPr>
              <w:pPrChange w:id="12916" w:author="Sayali Dev" w:date="2018-02-21T16:23:00Z">
                <w:pPr>
                  <w:numPr>
                    <w:numId w:val="245"/>
                  </w:numPr>
                  <w:ind w:left="720" w:hanging="360"/>
                </w:pPr>
              </w:pPrChange>
            </w:pPr>
            <w:del w:id="12917" w:author="Sayali Dev" w:date="2018-02-15T18:28:00Z">
              <w:r w:rsidDel="00BD0400">
                <w:delText xml:space="preserve">Click this field, and then click on the arrow to display a list of options. </w:delText>
              </w:r>
            </w:del>
          </w:p>
          <w:p w14:paraId="3BB09B61" w14:textId="5316C708" w:rsidR="00753D6D" w:rsidRPr="00DB3A85" w:rsidDel="00BD0400" w:rsidRDefault="00753D6D">
            <w:pPr>
              <w:pStyle w:val="Heading3"/>
              <w:rPr>
                <w:del w:id="12918" w:author="Sayali Dev" w:date="2018-02-15T18:28:00Z"/>
              </w:rPr>
              <w:pPrChange w:id="12919" w:author="Sayali Dev" w:date="2018-02-21T16:23:00Z">
                <w:pPr>
                  <w:numPr>
                    <w:numId w:val="245"/>
                  </w:numPr>
                  <w:ind w:left="720" w:hanging="360"/>
                </w:pPr>
              </w:pPrChange>
            </w:pPr>
            <w:del w:id="12920" w:author="Sayali Dev" w:date="2018-02-15T18:28:00Z">
              <w:r w:rsidDel="00BD0400">
                <w:delText>Click the appropriate option.</w:delText>
              </w:r>
            </w:del>
          </w:p>
          <w:p w14:paraId="0145B6CD" w14:textId="0D0C9E39" w:rsidR="00753D6D" w:rsidDel="00BD0400" w:rsidRDefault="00753D6D">
            <w:pPr>
              <w:pStyle w:val="Heading3"/>
              <w:rPr>
                <w:del w:id="12921" w:author="Sayali Dev" w:date="2018-02-15T18:28:00Z"/>
              </w:rPr>
              <w:pPrChange w:id="12922" w:author="Sayali Dev" w:date="2018-02-21T16:23:00Z">
                <w:pPr/>
              </w:pPrChange>
            </w:pPr>
            <w:del w:id="12923" w:author="Sayali Dev" w:date="2018-02-15T18:28:00Z">
              <w:r w:rsidRPr="00DB3A85" w:rsidDel="00BD0400">
                <w:rPr>
                  <w:b w:val="0"/>
                </w:rPr>
                <w:delText>Note:</w:delText>
              </w:r>
              <w:r w:rsidDel="00BD0400">
                <w:delText xml:space="preserve"> This field is only used for the Derivative processing template.</w:delText>
              </w:r>
            </w:del>
          </w:p>
        </w:tc>
      </w:tr>
      <w:tr w:rsidR="00753D6D" w:rsidDel="00BD0400" w14:paraId="04AD897D" w14:textId="664E97D8" w:rsidTr="00753D6D">
        <w:trPr>
          <w:cantSplit/>
          <w:trHeight w:val="288"/>
          <w:del w:id="12924" w:author="Sayali Dev" w:date="2018-02-15T18:28:00Z"/>
        </w:trPr>
        <w:tc>
          <w:tcPr>
            <w:tcW w:w="3150" w:type="dxa"/>
          </w:tcPr>
          <w:p w14:paraId="2E4631B1" w14:textId="0D64B008" w:rsidR="00753D6D" w:rsidDel="00BD0400" w:rsidRDefault="00753D6D">
            <w:pPr>
              <w:pStyle w:val="Heading3"/>
              <w:rPr>
                <w:del w:id="12925" w:author="Sayali Dev" w:date="2018-02-15T18:28:00Z"/>
              </w:rPr>
              <w:pPrChange w:id="12926" w:author="Sayali Dev" w:date="2018-02-21T16:23:00Z">
                <w:pPr/>
              </w:pPrChange>
            </w:pPr>
            <w:del w:id="12927" w:author="Sayali Dev" w:date="2018-02-15T18:28:00Z">
              <w:r w:rsidDel="00BD0400">
                <w:rPr>
                  <w:b w:val="0"/>
                </w:rPr>
                <w:delText>Output Initial Quantity</w:delText>
              </w:r>
            </w:del>
          </w:p>
        </w:tc>
        <w:tc>
          <w:tcPr>
            <w:tcW w:w="6660" w:type="dxa"/>
            <w:vAlign w:val="center"/>
          </w:tcPr>
          <w:p w14:paraId="55ED1E3A" w14:textId="57BC1A6C" w:rsidR="00753D6D" w:rsidDel="00BD0400" w:rsidRDefault="00753D6D">
            <w:pPr>
              <w:pStyle w:val="Heading3"/>
              <w:rPr>
                <w:del w:id="12928" w:author="Sayali Dev" w:date="2018-02-15T18:28:00Z"/>
              </w:rPr>
              <w:pPrChange w:id="12929" w:author="Sayali Dev" w:date="2018-02-21T16:23:00Z">
                <w:pPr/>
              </w:pPrChange>
            </w:pPr>
            <w:del w:id="12930" w:author="Sayali Dev" w:date="2018-02-15T18:28:00Z">
              <w:r w:rsidDel="00BD0400">
                <w:delText>Type the amount of the output biospecimen that is created by the sample processing when using this template.</w:delText>
              </w:r>
              <w:r w:rsidRPr="00242428" w:rsidDel="00BD0400">
                <w:rPr>
                  <w:b w:val="0"/>
                </w:rPr>
                <w:delText xml:space="preserve"> </w:delText>
              </w:r>
            </w:del>
          </w:p>
        </w:tc>
      </w:tr>
      <w:tr w:rsidR="00753D6D" w:rsidDel="00BD0400" w14:paraId="142391AA" w14:textId="4CA7F567" w:rsidTr="00753D6D">
        <w:trPr>
          <w:cantSplit/>
          <w:trHeight w:val="288"/>
          <w:del w:id="12931" w:author="Sayali Dev" w:date="2018-02-15T18:28:00Z"/>
        </w:trPr>
        <w:tc>
          <w:tcPr>
            <w:tcW w:w="3150" w:type="dxa"/>
          </w:tcPr>
          <w:p w14:paraId="108041E7" w14:textId="361C0BCF" w:rsidR="00753D6D" w:rsidDel="00BD0400" w:rsidRDefault="00753D6D">
            <w:pPr>
              <w:pStyle w:val="Heading3"/>
              <w:rPr>
                <w:del w:id="12932" w:author="Sayali Dev" w:date="2018-02-15T18:28:00Z"/>
              </w:rPr>
              <w:pPrChange w:id="12933" w:author="Sayali Dev" w:date="2018-02-21T16:23:00Z">
                <w:pPr/>
              </w:pPrChange>
            </w:pPr>
            <w:del w:id="12934" w:author="Sayali Dev" w:date="2018-02-15T18:28:00Z">
              <w:r w:rsidDel="00BD0400">
                <w:rPr>
                  <w:b w:val="0"/>
                </w:rPr>
                <w:delText>Output Initial Quantity Unit</w:delText>
              </w:r>
            </w:del>
          </w:p>
        </w:tc>
        <w:tc>
          <w:tcPr>
            <w:tcW w:w="6660" w:type="dxa"/>
            <w:vAlign w:val="center"/>
          </w:tcPr>
          <w:p w14:paraId="236CE4F4" w14:textId="6CFDC8E8" w:rsidR="00753D6D" w:rsidDel="00BD0400" w:rsidRDefault="00753D6D">
            <w:pPr>
              <w:pStyle w:val="Heading3"/>
              <w:rPr>
                <w:del w:id="12935" w:author="Sayali Dev" w:date="2018-02-15T18:28:00Z"/>
              </w:rPr>
              <w:pPrChange w:id="12936" w:author="Sayali Dev" w:date="2018-02-21T16:23:00Z">
                <w:pPr/>
              </w:pPrChange>
            </w:pPr>
            <w:del w:id="12937" w:author="Sayali Dev" w:date="2018-02-15T18:28:00Z">
              <w:r w:rsidDel="00BD0400">
                <w:delText>To indicate the unit of measure for the initial quantity of the output biospecimen when using this template:</w:delText>
              </w:r>
            </w:del>
          </w:p>
          <w:p w14:paraId="23983AA9" w14:textId="5F115BC6" w:rsidR="00753D6D" w:rsidDel="00BD0400" w:rsidRDefault="00753D6D">
            <w:pPr>
              <w:pStyle w:val="Heading3"/>
              <w:rPr>
                <w:del w:id="12938" w:author="Sayali Dev" w:date="2018-02-15T18:28:00Z"/>
              </w:rPr>
              <w:pPrChange w:id="12939" w:author="Sayali Dev" w:date="2018-02-21T16:23:00Z">
                <w:pPr>
                  <w:numPr>
                    <w:numId w:val="245"/>
                  </w:numPr>
                  <w:ind w:left="720" w:hanging="360"/>
                </w:pPr>
              </w:pPrChange>
            </w:pPr>
            <w:del w:id="12940" w:author="Sayali Dev" w:date="2018-02-15T18:28:00Z">
              <w:r w:rsidDel="00BD0400">
                <w:delText xml:space="preserve">Click this field, and then click on the arrow to display a list of options. </w:delText>
              </w:r>
            </w:del>
          </w:p>
          <w:p w14:paraId="220F2CF4" w14:textId="37FA9F8F" w:rsidR="00753D6D" w:rsidDel="00BD0400" w:rsidRDefault="00753D6D">
            <w:pPr>
              <w:pStyle w:val="Heading3"/>
              <w:rPr>
                <w:del w:id="12941" w:author="Sayali Dev" w:date="2018-02-15T18:28:00Z"/>
              </w:rPr>
              <w:pPrChange w:id="12942" w:author="Sayali Dev" w:date="2018-02-21T16:23:00Z">
                <w:pPr>
                  <w:numPr>
                    <w:numId w:val="244"/>
                  </w:numPr>
                  <w:ind w:left="720" w:hanging="360"/>
                </w:pPr>
              </w:pPrChange>
            </w:pPr>
            <w:del w:id="12943" w:author="Sayali Dev" w:date="2018-02-15T18:28:00Z">
              <w:r w:rsidDel="00BD0400">
                <w:delText>Click the appropriate unit.</w:delText>
              </w:r>
            </w:del>
          </w:p>
          <w:p w14:paraId="3B3C5206" w14:textId="57E6CF34" w:rsidR="00753D6D" w:rsidDel="00BD0400" w:rsidRDefault="00753D6D">
            <w:pPr>
              <w:pStyle w:val="Heading3"/>
              <w:rPr>
                <w:del w:id="12944" w:author="Sayali Dev" w:date="2018-02-15T18:28:00Z"/>
              </w:rPr>
              <w:pPrChange w:id="12945" w:author="Sayali Dev" w:date="2018-02-21T16:23:00Z">
                <w:pPr/>
              </w:pPrChange>
            </w:pPr>
            <w:del w:id="12946" w:author="Sayali Dev" w:date="2018-02-15T18:28:00Z">
              <w:r w:rsidRPr="00F57724" w:rsidDel="00BD0400">
                <w:rPr>
                  <w:b w:val="0"/>
                </w:rPr>
                <w:delText>Note:</w:delText>
              </w:r>
              <w:r w:rsidDel="00BD0400">
                <w:delText xml:space="preserve"> This field is required if you entered an amount in </w:delText>
              </w:r>
              <w:r w:rsidDel="00BD0400">
                <w:rPr>
                  <w:b w:val="0"/>
                </w:rPr>
                <w:delText>Ou</w:delText>
              </w:r>
              <w:r w:rsidRPr="00F57724" w:rsidDel="00BD0400">
                <w:rPr>
                  <w:b w:val="0"/>
                </w:rPr>
                <w:delText xml:space="preserve">tput </w:delText>
              </w:r>
              <w:r w:rsidDel="00BD0400">
                <w:rPr>
                  <w:b w:val="0"/>
                </w:rPr>
                <w:delText>Initial</w:delText>
              </w:r>
              <w:r w:rsidRPr="00F57724" w:rsidDel="00BD0400">
                <w:rPr>
                  <w:b w:val="0"/>
                </w:rPr>
                <w:delText xml:space="preserve"> Quantity</w:delText>
              </w:r>
              <w:r w:rsidDel="00BD0400">
                <w:delText>.</w:delText>
              </w:r>
            </w:del>
          </w:p>
        </w:tc>
      </w:tr>
      <w:tr w:rsidR="00753D6D" w:rsidDel="00BD0400" w14:paraId="4D39CA61" w14:textId="31758014" w:rsidTr="00753D6D">
        <w:trPr>
          <w:cantSplit/>
          <w:trHeight w:val="288"/>
          <w:del w:id="12947" w:author="Sayali Dev" w:date="2018-02-15T18:28:00Z"/>
        </w:trPr>
        <w:tc>
          <w:tcPr>
            <w:tcW w:w="3150" w:type="dxa"/>
          </w:tcPr>
          <w:p w14:paraId="3397E64C" w14:textId="627E3F64" w:rsidR="00753D6D" w:rsidDel="00BD0400" w:rsidRDefault="00753D6D">
            <w:pPr>
              <w:pStyle w:val="Heading3"/>
              <w:rPr>
                <w:del w:id="12948" w:author="Sayali Dev" w:date="2018-02-15T18:28:00Z"/>
              </w:rPr>
              <w:pPrChange w:id="12949" w:author="Sayali Dev" w:date="2018-02-21T16:23:00Z">
                <w:pPr/>
              </w:pPrChange>
            </w:pPr>
            <w:del w:id="12950" w:author="Sayali Dev" w:date="2018-02-15T18:28:00Z">
              <w:r w:rsidDel="00BD0400">
                <w:rPr>
                  <w:b w:val="0"/>
                </w:rPr>
                <w:delText>Output Initial Concentration</w:delText>
              </w:r>
            </w:del>
          </w:p>
        </w:tc>
        <w:tc>
          <w:tcPr>
            <w:tcW w:w="6660" w:type="dxa"/>
            <w:vAlign w:val="center"/>
          </w:tcPr>
          <w:p w14:paraId="656ACCA5" w14:textId="5AD4D17D" w:rsidR="00753D6D" w:rsidDel="00BD0400" w:rsidRDefault="00753D6D">
            <w:pPr>
              <w:pStyle w:val="Heading3"/>
              <w:rPr>
                <w:del w:id="12951" w:author="Sayali Dev" w:date="2018-02-15T18:28:00Z"/>
              </w:rPr>
              <w:pPrChange w:id="12952" w:author="Sayali Dev" w:date="2018-02-21T16:23:00Z">
                <w:pPr/>
              </w:pPrChange>
            </w:pPr>
            <w:del w:id="12953" w:author="Sayali Dev" w:date="2018-02-15T18:28:00Z">
              <w:r w:rsidDel="00BD0400">
                <w:delText>Type the concentration of the output biospecimen that is created by the sample processing when using this template.</w:delText>
              </w:r>
              <w:r w:rsidRPr="00242428" w:rsidDel="00BD0400">
                <w:rPr>
                  <w:b w:val="0"/>
                </w:rPr>
                <w:delText xml:space="preserve"> </w:delText>
              </w:r>
            </w:del>
          </w:p>
        </w:tc>
      </w:tr>
      <w:tr w:rsidR="00753D6D" w:rsidDel="00BD0400" w14:paraId="75F6299B" w14:textId="7FE39A96" w:rsidTr="00753D6D">
        <w:trPr>
          <w:cantSplit/>
          <w:trHeight w:val="288"/>
          <w:del w:id="12954" w:author="Sayali Dev" w:date="2018-02-15T18:28:00Z"/>
        </w:trPr>
        <w:tc>
          <w:tcPr>
            <w:tcW w:w="3150" w:type="dxa"/>
          </w:tcPr>
          <w:p w14:paraId="3D15CF6B" w14:textId="03BF46AD" w:rsidR="00753D6D" w:rsidDel="00BD0400" w:rsidRDefault="00753D6D">
            <w:pPr>
              <w:pStyle w:val="Heading3"/>
              <w:rPr>
                <w:del w:id="12955" w:author="Sayali Dev" w:date="2018-02-15T18:28:00Z"/>
              </w:rPr>
              <w:pPrChange w:id="12956" w:author="Sayali Dev" w:date="2018-02-21T16:23:00Z">
                <w:pPr/>
              </w:pPrChange>
            </w:pPr>
            <w:del w:id="12957" w:author="Sayali Dev" w:date="2018-02-15T18:28:00Z">
              <w:r w:rsidDel="00BD0400">
                <w:rPr>
                  <w:b w:val="0"/>
                </w:rPr>
                <w:delText>Output Initial Concentration Unit</w:delText>
              </w:r>
            </w:del>
          </w:p>
        </w:tc>
        <w:tc>
          <w:tcPr>
            <w:tcW w:w="6660" w:type="dxa"/>
            <w:vAlign w:val="center"/>
          </w:tcPr>
          <w:p w14:paraId="08C31018" w14:textId="1655B0F9" w:rsidR="00753D6D" w:rsidDel="00BD0400" w:rsidRDefault="00753D6D">
            <w:pPr>
              <w:pStyle w:val="Heading3"/>
              <w:rPr>
                <w:del w:id="12958" w:author="Sayali Dev" w:date="2018-02-15T18:28:00Z"/>
              </w:rPr>
              <w:pPrChange w:id="12959" w:author="Sayali Dev" w:date="2018-02-21T16:23:00Z">
                <w:pPr/>
              </w:pPrChange>
            </w:pPr>
            <w:del w:id="12960" w:author="Sayali Dev" w:date="2018-02-15T18:28:00Z">
              <w:r w:rsidDel="00BD0400">
                <w:delText>To indicate the unit of measure for the initial concentration of the output biospecimen:</w:delText>
              </w:r>
            </w:del>
          </w:p>
          <w:p w14:paraId="3E4D227D" w14:textId="7072FF3F" w:rsidR="00753D6D" w:rsidDel="00BD0400" w:rsidRDefault="00753D6D">
            <w:pPr>
              <w:pStyle w:val="Heading3"/>
              <w:rPr>
                <w:del w:id="12961" w:author="Sayali Dev" w:date="2018-02-15T18:28:00Z"/>
              </w:rPr>
              <w:pPrChange w:id="12962" w:author="Sayali Dev" w:date="2018-02-21T16:23:00Z">
                <w:pPr>
                  <w:numPr>
                    <w:numId w:val="245"/>
                  </w:numPr>
                  <w:ind w:left="720" w:hanging="360"/>
                </w:pPr>
              </w:pPrChange>
            </w:pPr>
            <w:del w:id="12963" w:author="Sayali Dev" w:date="2018-02-15T18:28:00Z">
              <w:r w:rsidDel="00BD0400">
                <w:delText xml:space="preserve">Click this field, and then click on the arrow to display a list of options. </w:delText>
              </w:r>
            </w:del>
          </w:p>
          <w:p w14:paraId="3030F0F9" w14:textId="06B6F5F9" w:rsidR="00753D6D" w:rsidDel="00BD0400" w:rsidRDefault="00753D6D">
            <w:pPr>
              <w:pStyle w:val="Heading3"/>
              <w:rPr>
                <w:del w:id="12964" w:author="Sayali Dev" w:date="2018-02-15T18:28:00Z"/>
              </w:rPr>
              <w:pPrChange w:id="12965" w:author="Sayali Dev" w:date="2018-02-21T16:23:00Z">
                <w:pPr>
                  <w:numPr>
                    <w:numId w:val="244"/>
                  </w:numPr>
                  <w:ind w:left="720" w:hanging="360"/>
                </w:pPr>
              </w:pPrChange>
            </w:pPr>
            <w:del w:id="12966" w:author="Sayali Dev" w:date="2018-02-15T18:28:00Z">
              <w:r w:rsidDel="00BD0400">
                <w:delText>Click the appropriate unit.</w:delText>
              </w:r>
            </w:del>
          </w:p>
          <w:p w14:paraId="609958F2" w14:textId="6E4FA115" w:rsidR="00753D6D" w:rsidDel="00BD0400" w:rsidRDefault="00753D6D">
            <w:pPr>
              <w:pStyle w:val="Heading3"/>
              <w:rPr>
                <w:del w:id="12967" w:author="Sayali Dev" w:date="2018-02-15T18:28:00Z"/>
              </w:rPr>
              <w:pPrChange w:id="12968" w:author="Sayali Dev" w:date="2018-02-21T16:23:00Z">
                <w:pPr/>
              </w:pPrChange>
            </w:pPr>
            <w:del w:id="12969" w:author="Sayali Dev" w:date="2018-02-15T18:28:00Z">
              <w:r w:rsidRPr="00F57724" w:rsidDel="00BD0400">
                <w:rPr>
                  <w:b w:val="0"/>
                </w:rPr>
                <w:delText>Note:</w:delText>
              </w:r>
              <w:r w:rsidDel="00BD0400">
                <w:delText xml:space="preserve"> This field is required if you entered an amount in </w:delText>
              </w:r>
              <w:r w:rsidDel="00BD0400">
                <w:rPr>
                  <w:b w:val="0"/>
                </w:rPr>
                <w:delText>Out</w:delText>
              </w:r>
              <w:r w:rsidRPr="00F57724" w:rsidDel="00BD0400">
                <w:rPr>
                  <w:b w:val="0"/>
                </w:rPr>
                <w:delText xml:space="preserve">put </w:delText>
              </w:r>
              <w:r w:rsidDel="00BD0400">
                <w:rPr>
                  <w:b w:val="0"/>
                </w:rPr>
                <w:delText>Initial</w:delText>
              </w:r>
              <w:r w:rsidRPr="00F57724" w:rsidDel="00BD0400">
                <w:rPr>
                  <w:b w:val="0"/>
                </w:rPr>
                <w:delText xml:space="preserve"> </w:delText>
              </w:r>
              <w:r w:rsidDel="00BD0400">
                <w:rPr>
                  <w:b w:val="0"/>
                </w:rPr>
                <w:delText>Concentration</w:delText>
              </w:r>
              <w:r w:rsidDel="00BD0400">
                <w:delText>.</w:delText>
              </w:r>
            </w:del>
          </w:p>
        </w:tc>
      </w:tr>
      <w:tr w:rsidR="00753D6D" w:rsidDel="00BD0400" w14:paraId="1930780D" w14:textId="03703F92" w:rsidTr="00753D6D">
        <w:trPr>
          <w:cantSplit/>
          <w:trHeight w:val="288"/>
          <w:del w:id="12970" w:author="Sayali Dev" w:date="2018-02-15T18:28:00Z"/>
        </w:trPr>
        <w:tc>
          <w:tcPr>
            <w:tcW w:w="3150" w:type="dxa"/>
          </w:tcPr>
          <w:p w14:paraId="7FA71C83" w14:textId="12730716" w:rsidR="00753D6D" w:rsidDel="00BD0400" w:rsidRDefault="00753D6D">
            <w:pPr>
              <w:pStyle w:val="Heading3"/>
              <w:rPr>
                <w:del w:id="12971" w:author="Sayali Dev" w:date="2018-02-15T18:28:00Z"/>
              </w:rPr>
              <w:pPrChange w:id="12972" w:author="Sayali Dev" w:date="2018-02-21T16:23:00Z">
                <w:pPr/>
              </w:pPrChange>
            </w:pPr>
            <w:del w:id="12973" w:author="Sayali Dev" w:date="2018-02-15T18:28:00Z">
              <w:r w:rsidDel="00BD0400">
                <w:rPr>
                  <w:b w:val="0"/>
                </w:rPr>
                <w:delText>Output Adjusted Quantity</w:delText>
              </w:r>
            </w:del>
          </w:p>
        </w:tc>
        <w:tc>
          <w:tcPr>
            <w:tcW w:w="6660" w:type="dxa"/>
            <w:vAlign w:val="center"/>
          </w:tcPr>
          <w:p w14:paraId="48FDBB82" w14:textId="7F6B677A" w:rsidR="00753D6D" w:rsidDel="00BD0400" w:rsidRDefault="00753D6D">
            <w:pPr>
              <w:pStyle w:val="Heading3"/>
              <w:rPr>
                <w:del w:id="12974" w:author="Sayali Dev" w:date="2018-02-15T18:28:00Z"/>
              </w:rPr>
              <w:pPrChange w:id="12975" w:author="Sayali Dev" w:date="2018-02-21T16:23:00Z">
                <w:pPr/>
              </w:pPrChange>
            </w:pPr>
            <w:del w:id="12976" w:author="Sayali Dev" w:date="2018-02-15T18:28:00Z">
              <w:r w:rsidRPr="002213D0" w:rsidDel="00BD0400">
                <w:delText xml:space="preserve">To adjust the </w:delText>
              </w:r>
              <w:r w:rsidDel="00BD0400">
                <w:delText xml:space="preserve">quantity </w:delText>
              </w:r>
              <w:r w:rsidRPr="002213D0" w:rsidDel="00BD0400">
                <w:delText xml:space="preserve">of the </w:delText>
              </w:r>
              <w:r w:rsidDel="00BD0400">
                <w:delText>output</w:delText>
              </w:r>
              <w:r w:rsidRPr="002213D0" w:rsidDel="00BD0400">
                <w:delText xml:space="preserve"> biospecimen</w:delText>
              </w:r>
              <w:r w:rsidDel="00BD0400">
                <w:delText xml:space="preserve"> that will remain after sample processing, input the amount by which you want to increase or decrease the quantity.</w:delText>
              </w:r>
            </w:del>
          </w:p>
          <w:p w14:paraId="490F560C" w14:textId="310B1588" w:rsidR="00753D6D" w:rsidRPr="002E44C1" w:rsidDel="00BD0400" w:rsidRDefault="00753D6D">
            <w:pPr>
              <w:pStyle w:val="Heading3"/>
              <w:rPr>
                <w:del w:id="12977" w:author="Sayali Dev" w:date="2018-02-15T18:28:00Z"/>
                <w:rFonts w:cs="Arial"/>
              </w:rPr>
              <w:pPrChange w:id="12978" w:author="Sayali Dev" w:date="2018-02-21T16:23:00Z">
                <w:pPr>
                  <w:pStyle w:val="CellBodyText"/>
                  <w:numPr>
                    <w:numId w:val="246"/>
                  </w:numPr>
                  <w:ind w:left="720" w:hanging="360"/>
                </w:pPr>
              </w:pPrChange>
            </w:pPr>
            <w:del w:id="12979" w:author="Sayali Dev" w:date="2018-02-15T18:28:00Z">
              <w:r w:rsidRPr="002E44C1" w:rsidDel="00BD0400">
                <w:rPr>
                  <w:rFonts w:cs="Arial"/>
                </w:rPr>
                <w:delText xml:space="preserve">To decrease the quantity, </w:delText>
              </w:r>
              <w:r w:rsidDel="00BD0400">
                <w:rPr>
                  <w:rFonts w:cs="Arial"/>
                </w:rPr>
                <w:delText>i</w:delText>
              </w:r>
              <w:r w:rsidRPr="002E44C1" w:rsidDel="00BD0400">
                <w:rPr>
                  <w:rFonts w:cs="Arial"/>
                </w:rPr>
                <w:delText xml:space="preserve">nput a negative amount. </w:delText>
              </w:r>
            </w:del>
          </w:p>
          <w:p w14:paraId="6C64F2CF" w14:textId="62DC1372" w:rsidR="00753D6D" w:rsidRPr="002E44C1" w:rsidDel="00BD0400" w:rsidRDefault="00753D6D">
            <w:pPr>
              <w:pStyle w:val="Heading3"/>
              <w:rPr>
                <w:del w:id="12980" w:author="Sayali Dev" w:date="2018-02-15T18:28:00Z"/>
              </w:rPr>
              <w:pPrChange w:id="12981" w:author="Sayali Dev" w:date="2018-02-21T16:23:00Z">
                <w:pPr>
                  <w:numPr>
                    <w:numId w:val="244"/>
                  </w:numPr>
                  <w:ind w:left="720" w:hanging="360"/>
                </w:pPr>
              </w:pPrChange>
            </w:pPr>
            <w:del w:id="12982" w:author="Sayali Dev" w:date="2018-02-15T18:28:00Z">
              <w:r w:rsidRPr="002E44C1" w:rsidDel="00BD0400">
                <w:delText xml:space="preserve">To increase the quantity, input a positive </w:delText>
              </w:r>
              <w:r w:rsidDel="00BD0400">
                <w:delText>amount</w:delText>
              </w:r>
              <w:r w:rsidRPr="002E44C1" w:rsidDel="00BD0400">
                <w:delText>.</w:delText>
              </w:r>
            </w:del>
          </w:p>
          <w:p w14:paraId="77C3D0FA" w14:textId="303BDF81" w:rsidR="00753D6D" w:rsidDel="00BD0400" w:rsidRDefault="00753D6D">
            <w:pPr>
              <w:pStyle w:val="Heading3"/>
              <w:rPr>
                <w:del w:id="12983" w:author="Sayali Dev" w:date="2018-02-15T18:28:00Z"/>
              </w:rPr>
              <w:pPrChange w:id="12984" w:author="Sayali Dev" w:date="2018-02-21T16:23:00Z">
                <w:pPr>
                  <w:pStyle w:val="CellBodyText"/>
                </w:pPr>
              </w:pPrChange>
            </w:pPr>
            <w:del w:id="12985" w:author="Sayali Dev" w:date="2018-02-15T18:28:00Z">
              <w:r w:rsidRPr="002213D0" w:rsidDel="00BD0400">
                <w:rPr>
                  <w:b w:val="0"/>
                </w:rPr>
                <w:delText>Note:</w:delText>
              </w:r>
              <w:r w:rsidDel="00BD0400">
                <w:rPr>
                  <w:b w:val="0"/>
                </w:rPr>
                <w:delText xml:space="preserve"> </w:delText>
              </w:r>
            </w:del>
          </w:p>
          <w:p w14:paraId="2E3508AC" w14:textId="63F9E034" w:rsidR="00753D6D" w:rsidDel="00BD0400" w:rsidRDefault="00753D6D">
            <w:pPr>
              <w:pStyle w:val="Heading3"/>
              <w:rPr>
                <w:del w:id="12986" w:author="Sayali Dev" w:date="2018-02-15T18:28:00Z"/>
              </w:rPr>
              <w:pPrChange w:id="12987" w:author="Sayali Dev" w:date="2018-02-21T16:23:00Z">
                <w:pPr>
                  <w:pStyle w:val="CellBodyText"/>
                  <w:numPr>
                    <w:numId w:val="244"/>
                  </w:numPr>
                  <w:ind w:left="720" w:hanging="360"/>
                </w:pPr>
              </w:pPrChange>
            </w:pPr>
            <w:del w:id="12988" w:author="Sayali Dev" w:date="2018-02-15T18:28:00Z">
              <w:r w:rsidDel="00BD0400">
                <w:delText>O</w:delText>
              </w:r>
              <w:r w:rsidRPr="00E75235" w:rsidDel="00BD0400">
                <w:delText>nly complete th</w:delText>
              </w:r>
              <w:r w:rsidDel="00BD0400">
                <w:delText>is field</w:delText>
              </w:r>
              <w:r w:rsidDel="00BD0400">
                <w:rPr>
                  <w:b w:val="0"/>
                </w:rPr>
                <w:delText xml:space="preserve"> </w:delText>
              </w:r>
              <w:r w:rsidDel="00BD0400">
                <w:delText xml:space="preserve">if you need to adjust the resulting quantity of the output biospecimen separate from and in addition to the amount indicated in </w:delText>
              </w:r>
              <w:r w:rsidDel="00BD0400">
                <w:rPr>
                  <w:b w:val="0"/>
                </w:rPr>
                <w:delText>Out</w:delText>
              </w:r>
              <w:r w:rsidRPr="00E75235" w:rsidDel="00BD0400">
                <w:rPr>
                  <w:b w:val="0"/>
                </w:rPr>
                <w:delText xml:space="preserve">put </w:delText>
              </w:r>
              <w:r w:rsidDel="00BD0400">
                <w:rPr>
                  <w:b w:val="0"/>
                </w:rPr>
                <w:delText>Initial</w:delText>
              </w:r>
              <w:r w:rsidRPr="00E75235" w:rsidDel="00BD0400">
                <w:rPr>
                  <w:b w:val="0"/>
                </w:rPr>
                <w:delText xml:space="preserve"> Quantity</w:delText>
              </w:r>
              <w:r w:rsidDel="00BD0400">
                <w:delText xml:space="preserve">. </w:delText>
              </w:r>
            </w:del>
          </w:p>
          <w:p w14:paraId="439A8015" w14:textId="53050A7D" w:rsidR="00753D6D" w:rsidRPr="00E75235" w:rsidDel="00BD0400" w:rsidRDefault="00753D6D">
            <w:pPr>
              <w:pStyle w:val="Heading3"/>
              <w:rPr>
                <w:del w:id="12989" w:author="Sayali Dev" w:date="2018-02-15T18:28:00Z"/>
              </w:rPr>
              <w:pPrChange w:id="12990" w:author="Sayali Dev" w:date="2018-02-21T16:23:00Z">
                <w:pPr>
                  <w:pStyle w:val="CellBodyText"/>
                  <w:numPr>
                    <w:numId w:val="244"/>
                  </w:numPr>
                  <w:ind w:left="720" w:hanging="360"/>
                </w:pPr>
              </w:pPrChange>
            </w:pPr>
            <w:del w:id="12991" w:author="Sayali Dev" w:date="2018-02-15T18:28:00Z">
              <w:r w:rsidDel="00BD0400">
                <w:delText xml:space="preserve">For example, if the output sample is diluted during processing, the remaining quantity should be adjusted. </w:delText>
              </w:r>
            </w:del>
          </w:p>
        </w:tc>
      </w:tr>
      <w:tr w:rsidR="00753D6D" w:rsidDel="00BD0400" w14:paraId="500B4C14" w14:textId="25FDA356" w:rsidTr="00753D6D">
        <w:trPr>
          <w:cantSplit/>
          <w:trHeight w:val="288"/>
          <w:del w:id="12992" w:author="Sayali Dev" w:date="2018-02-15T18:28:00Z"/>
        </w:trPr>
        <w:tc>
          <w:tcPr>
            <w:tcW w:w="3150" w:type="dxa"/>
          </w:tcPr>
          <w:p w14:paraId="737A5D11" w14:textId="04437592" w:rsidR="00753D6D" w:rsidDel="00BD0400" w:rsidRDefault="00753D6D">
            <w:pPr>
              <w:pStyle w:val="Heading3"/>
              <w:rPr>
                <w:del w:id="12993" w:author="Sayali Dev" w:date="2018-02-15T18:28:00Z"/>
              </w:rPr>
              <w:pPrChange w:id="12994" w:author="Sayali Dev" w:date="2018-02-21T16:23:00Z">
                <w:pPr/>
              </w:pPrChange>
            </w:pPr>
            <w:del w:id="12995" w:author="Sayali Dev" w:date="2018-02-15T18:28:00Z">
              <w:r w:rsidDel="00BD0400">
                <w:rPr>
                  <w:b w:val="0"/>
                </w:rPr>
                <w:delText>Output Adjusted Quantity Unit</w:delText>
              </w:r>
            </w:del>
          </w:p>
        </w:tc>
        <w:tc>
          <w:tcPr>
            <w:tcW w:w="6660" w:type="dxa"/>
            <w:vAlign w:val="center"/>
          </w:tcPr>
          <w:p w14:paraId="385146EB" w14:textId="2B0217FD" w:rsidR="00753D6D" w:rsidDel="00BD0400" w:rsidRDefault="00753D6D">
            <w:pPr>
              <w:pStyle w:val="Heading3"/>
              <w:rPr>
                <w:del w:id="12996" w:author="Sayali Dev" w:date="2018-02-15T18:28:00Z"/>
              </w:rPr>
              <w:pPrChange w:id="12997" w:author="Sayali Dev" w:date="2018-02-21T16:23:00Z">
                <w:pPr/>
              </w:pPrChange>
            </w:pPr>
            <w:del w:id="12998" w:author="Sayali Dev" w:date="2018-02-15T18:28:00Z">
              <w:r w:rsidDel="00BD0400">
                <w:delText>To indicate the unit of measure for the adjusted quantity:</w:delText>
              </w:r>
            </w:del>
          </w:p>
          <w:p w14:paraId="211A7506" w14:textId="0A5F165C" w:rsidR="00753D6D" w:rsidDel="00BD0400" w:rsidRDefault="00753D6D">
            <w:pPr>
              <w:pStyle w:val="Heading3"/>
              <w:rPr>
                <w:del w:id="12999" w:author="Sayali Dev" w:date="2018-02-15T18:28:00Z"/>
              </w:rPr>
              <w:pPrChange w:id="13000" w:author="Sayali Dev" w:date="2018-02-21T16:23:00Z">
                <w:pPr>
                  <w:numPr>
                    <w:numId w:val="245"/>
                  </w:numPr>
                  <w:ind w:left="720" w:hanging="360"/>
                </w:pPr>
              </w:pPrChange>
            </w:pPr>
            <w:del w:id="13001" w:author="Sayali Dev" w:date="2018-02-15T18:28:00Z">
              <w:r w:rsidDel="00BD0400">
                <w:delText xml:space="preserve">Click this field, and then click on the arrow to display a list of options. </w:delText>
              </w:r>
            </w:del>
          </w:p>
          <w:p w14:paraId="0F081DE1" w14:textId="26A91DDF" w:rsidR="00753D6D" w:rsidDel="00BD0400" w:rsidRDefault="00753D6D">
            <w:pPr>
              <w:pStyle w:val="Heading3"/>
              <w:rPr>
                <w:del w:id="13002" w:author="Sayali Dev" w:date="2018-02-15T18:28:00Z"/>
              </w:rPr>
              <w:pPrChange w:id="13003" w:author="Sayali Dev" w:date="2018-02-21T16:23:00Z">
                <w:pPr>
                  <w:numPr>
                    <w:numId w:val="244"/>
                  </w:numPr>
                  <w:ind w:left="720" w:hanging="360"/>
                </w:pPr>
              </w:pPrChange>
            </w:pPr>
            <w:del w:id="13004" w:author="Sayali Dev" w:date="2018-02-15T18:28:00Z">
              <w:r w:rsidDel="00BD0400">
                <w:delText>Click the appropriate unit.</w:delText>
              </w:r>
            </w:del>
          </w:p>
          <w:p w14:paraId="456F0B24" w14:textId="4650D4B9" w:rsidR="00753D6D" w:rsidDel="00BD0400" w:rsidRDefault="00753D6D">
            <w:pPr>
              <w:pStyle w:val="Heading3"/>
              <w:rPr>
                <w:del w:id="13005" w:author="Sayali Dev" w:date="2018-02-15T18:28:00Z"/>
              </w:rPr>
              <w:pPrChange w:id="13006" w:author="Sayali Dev" w:date="2018-02-21T16:23:00Z">
                <w:pPr/>
              </w:pPrChange>
            </w:pPr>
            <w:del w:id="13007" w:author="Sayali Dev" w:date="2018-02-15T18:28:00Z">
              <w:r w:rsidRPr="00F57724" w:rsidDel="00BD0400">
                <w:rPr>
                  <w:b w:val="0"/>
                </w:rPr>
                <w:delText>Note:</w:delText>
              </w:r>
              <w:r w:rsidDel="00BD0400">
                <w:delText xml:space="preserve"> This field is required if you entered an amount in </w:delText>
              </w:r>
              <w:r w:rsidDel="00BD0400">
                <w:rPr>
                  <w:b w:val="0"/>
                </w:rPr>
                <w:delText>Out</w:delText>
              </w:r>
              <w:r w:rsidRPr="00F57724" w:rsidDel="00BD0400">
                <w:rPr>
                  <w:b w:val="0"/>
                </w:rPr>
                <w:delText xml:space="preserve">put </w:delText>
              </w:r>
              <w:r w:rsidDel="00BD0400">
                <w:rPr>
                  <w:b w:val="0"/>
                </w:rPr>
                <w:delText>Adjusted Quantity</w:delText>
              </w:r>
              <w:r w:rsidDel="00BD0400">
                <w:delText>.</w:delText>
              </w:r>
            </w:del>
          </w:p>
        </w:tc>
      </w:tr>
      <w:tr w:rsidR="00753D6D" w:rsidDel="00BD0400" w14:paraId="6CA3E163" w14:textId="52FC69EE" w:rsidTr="00753D6D">
        <w:trPr>
          <w:cantSplit/>
          <w:trHeight w:val="288"/>
          <w:del w:id="13008" w:author="Sayali Dev" w:date="2018-02-15T18:28:00Z"/>
        </w:trPr>
        <w:tc>
          <w:tcPr>
            <w:tcW w:w="3150" w:type="dxa"/>
          </w:tcPr>
          <w:p w14:paraId="5C727999" w14:textId="0E6FE3D3" w:rsidR="00753D6D" w:rsidDel="00BD0400" w:rsidRDefault="00753D6D">
            <w:pPr>
              <w:pStyle w:val="Heading3"/>
              <w:rPr>
                <w:del w:id="13009" w:author="Sayali Dev" w:date="2018-02-15T18:28:00Z"/>
              </w:rPr>
              <w:pPrChange w:id="13010" w:author="Sayali Dev" w:date="2018-02-21T16:23:00Z">
                <w:pPr/>
              </w:pPrChange>
            </w:pPr>
            <w:del w:id="13011" w:author="Sayali Dev" w:date="2018-02-15T18:28:00Z">
              <w:r w:rsidDel="00BD0400">
                <w:rPr>
                  <w:b w:val="0"/>
                </w:rPr>
                <w:delText>Output Adjusted Quantity Reason</w:delText>
              </w:r>
            </w:del>
          </w:p>
        </w:tc>
        <w:tc>
          <w:tcPr>
            <w:tcW w:w="6660" w:type="dxa"/>
            <w:vAlign w:val="center"/>
          </w:tcPr>
          <w:p w14:paraId="2EAFD6B9" w14:textId="7583D75D" w:rsidR="00753D6D" w:rsidDel="00BD0400" w:rsidRDefault="00753D6D">
            <w:pPr>
              <w:pStyle w:val="Heading3"/>
              <w:rPr>
                <w:del w:id="13012" w:author="Sayali Dev" w:date="2018-02-15T18:28:00Z"/>
              </w:rPr>
              <w:pPrChange w:id="13013" w:author="Sayali Dev" w:date="2018-02-21T16:23:00Z">
                <w:pPr/>
              </w:pPrChange>
            </w:pPr>
            <w:del w:id="13014" w:author="Sayali Dev" w:date="2018-02-15T18:28:00Z">
              <w:r w:rsidDel="00BD0400">
                <w:delText>To indicate the reason for the adjusted quantity:</w:delText>
              </w:r>
            </w:del>
          </w:p>
          <w:p w14:paraId="2ACD3F84" w14:textId="5DE9F016" w:rsidR="00753D6D" w:rsidDel="00BD0400" w:rsidRDefault="00753D6D">
            <w:pPr>
              <w:pStyle w:val="Heading3"/>
              <w:rPr>
                <w:del w:id="13015" w:author="Sayali Dev" w:date="2018-02-15T18:28:00Z"/>
              </w:rPr>
              <w:pPrChange w:id="13016" w:author="Sayali Dev" w:date="2018-02-21T16:23:00Z">
                <w:pPr>
                  <w:numPr>
                    <w:numId w:val="245"/>
                  </w:numPr>
                  <w:ind w:left="720" w:hanging="360"/>
                </w:pPr>
              </w:pPrChange>
            </w:pPr>
            <w:del w:id="13017" w:author="Sayali Dev" w:date="2018-02-15T18:28:00Z">
              <w:r w:rsidDel="00BD0400">
                <w:delText xml:space="preserve">Click this field, and then click on the arrow to display a list of options. </w:delText>
              </w:r>
            </w:del>
          </w:p>
          <w:p w14:paraId="1F0A694C" w14:textId="5BB877C5" w:rsidR="00753D6D" w:rsidDel="00BD0400" w:rsidRDefault="00753D6D">
            <w:pPr>
              <w:pStyle w:val="Heading3"/>
              <w:rPr>
                <w:del w:id="13018" w:author="Sayali Dev" w:date="2018-02-15T18:28:00Z"/>
              </w:rPr>
              <w:pPrChange w:id="13019" w:author="Sayali Dev" w:date="2018-02-21T16:23:00Z">
                <w:pPr>
                  <w:numPr>
                    <w:numId w:val="244"/>
                  </w:numPr>
                  <w:ind w:left="720" w:hanging="360"/>
                </w:pPr>
              </w:pPrChange>
            </w:pPr>
            <w:del w:id="13020" w:author="Sayali Dev" w:date="2018-02-15T18:28:00Z">
              <w:r w:rsidDel="00BD0400">
                <w:delText>Click the appropriate reason.</w:delText>
              </w:r>
            </w:del>
          </w:p>
          <w:p w14:paraId="6D7640E1" w14:textId="154D5682" w:rsidR="00753D6D" w:rsidDel="00BD0400" w:rsidRDefault="00753D6D">
            <w:pPr>
              <w:pStyle w:val="Heading3"/>
              <w:rPr>
                <w:del w:id="13021" w:author="Sayali Dev" w:date="2018-02-15T18:28:00Z"/>
              </w:rPr>
              <w:pPrChange w:id="13022" w:author="Sayali Dev" w:date="2018-02-21T16:23:00Z">
                <w:pPr/>
              </w:pPrChange>
            </w:pPr>
            <w:del w:id="13023"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 xml:space="preserve">Input </w:delText>
              </w:r>
              <w:r w:rsidDel="00BD0400">
                <w:rPr>
                  <w:b w:val="0"/>
                </w:rPr>
                <w:delText>Adjusted Quantity</w:delText>
              </w:r>
              <w:r w:rsidDel="00BD0400">
                <w:delText>.</w:delText>
              </w:r>
            </w:del>
          </w:p>
        </w:tc>
      </w:tr>
      <w:tr w:rsidR="00753D6D" w:rsidDel="00BD0400" w14:paraId="68200AD9" w14:textId="19977B6F" w:rsidTr="00753D6D">
        <w:trPr>
          <w:cantSplit/>
          <w:trHeight w:val="288"/>
          <w:del w:id="13024" w:author="Sayali Dev" w:date="2018-02-15T18:28:00Z"/>
        </w:trPr>
        <w:tc>
          <w:tcPr>
            <w:tcW w:w="3150" w:type="dxa"/>
          </w:tcPr>
          <w:p w14:paraId="660A714C" w14:textId="3878ABD9" w:rsidR="00753D6D" w:rsidDel="00BD0400" w:rsidRDefault="00753D6D">
            <w:pPr>
              <w:pStyle w:val="Heading3"/>
              <w:rPr>
                <w:del w:id="13025" w:author="Sayali Dev" w:date="2018-02-15T18:28:00Z"/>
              </w:rPr>
              <w:pPrChange w:id="13026" w:author="Sayali Dev" w:date="2018-02-21T16:23:00Z">
                <w:pPr/>
              </w:pPrChange>
            </w:pPr>
            <w:del w:id="13027" w:author="Sayali Dev" w:date="2018-02-15T18:28:00Z">
              <w:r w:rsidDel="00BD0400">
                <w:rPr>
                  <w:b w:val="0"/>
                </w:rPr>
                <w:delText>Output Adjusted Concentration</w:delText>
              </w:r>
            </w:del>
          </w:p>
        </w:tc>
        <w:tc>
          <w:tcPr>
            <w:tcW w:w="6660" w:type="dxa"/>
            <w:vAlign w:val="center"/>
          </w:tcPr>
          <w:p w14:paraId="39A964D3" w14:textId="2BA9CB2F" w:rsidR="00753D6D" w:rsidDel="00BD0400" w:rsidRDefault="00753D6D">
            <w:pPr>
              <w:pStyle w:val="Heading3"/>
              <w:rPr>
                <w:del w:id="13028" w:author="Sayali Dev" w:date="2018-02-15T18:28:00Z"/>
              </w:rPr>
              <w:pPrChange w:id="13029" w:author="Sayali Dev" w:date="2018-02-21T16:23:00Z">
                <w:pPr/>
              </w:pPrChange>
            </w:pPr>
            <w:del w:id="13030" w:author="Sayali Dev" w:date="2018-02-15T18:28:00Z">
              <w:r w:rsidRPr="002213D0" w:rsidDel="00BD0400">
                <w:delText xml:space="preserve">To adjust the </w:delText>
              </w:r>
              <w:r w:rsidDel="00BD0400">
                <w:delText xml:space="preserve">concentration </w:delText>
              </w:r>
              <w:r w:rsidRPr="002213D0" w:rsidDel="00BD0400">
                <w:delText xml:space="preserve">of the </w:delText>
              </w:r>
              <w:r w:rsidDel="00BD0400">
                <w:delText xml:space="preserve">output </w:delText>
              </w:r>
              <w:r w:rsidRPr="002213D0" w:rsidDel="00BD0400">
                <w:delText>biospecimen</w:delText>
              </w:r>
              <w:r w:rsidDel="00BD0400">
                <w:delText xml:space="preserve"> that will remain after sample processing, input the amount by which you want to increase or decrease the concentration.</w:delText>
              </w:r>
            </w:del>
          </w:p>
          <w:p w14:paraId="328DC1ED" w14:textId="342B7B17" w:rsidR="00753D6D" w:rsidRPr="002E44C1" w:rsidDel="00BD0400" w:rsidRDefault="00753D6D">
            <w:pPr>
              <w:pStyle w:val="Heading3"/>
              <w:rPr>
                <w:del w:id="13031" w:author="Sayali Dev" w:date="2018-02-15T18:28:00Z"/>
                <w:rFonts w:cs="Arial"/>
              </w:rPr>
              <w:pPrChange w:id="13032" w:author="Sayali Dev" w:date="2018-02-21T16:23:00Z">
                <w:pPr>
                  <w:pStyle w:val="CellBodyText"/>
                  <w:numPr>
                    <w:numId w:val="246"/>
                  </w:numPr>
                  <w:ind w:left="720" w:hanging="360"/>
                </w:pPr>
              </w:pPrChange>
            </w:pPr>
            <w:del w:id="13033" w:author="Sayali Dev" w:date="2018-02-15T18:28:00Z">
              <w:r w:rsidRPr="002E44C1" w:rsidDel="00BD0400">
                <w:rPr>
                  <w:rFonts w:cs="Arial"/>
                </w:rPr>
                <w:delText xml:space="preserve">To decrease the </w:delText>
              </w:r>
              <w:r w:rsidDel="00BD0400">
                <w:rPr>
                  <w:rFonts w:cs="Arial"/>
                </w:rPr>
                <w:delText>concentration</w:delText>
              </w:r>
              <w:r w:rsidRPr="002E44C1" w:rsidDel="00BD0400">
                <w:rPr>
                  <w:rFonts w:cs="Arial"/>
                </w:rPr>
                <w:delText xml:space="preserve">, </w:delText>
              </w:r>
              <w:r w:rsidDel="00BD0400">
                <w:rPr>
                  <w:rFonts w:cs="Arial"/>
                </w:rPr>
                <w:delText>i</w:delText>
              </w:r>
              <w:r w:rsidRPr="002E44C1" w:rsidDel="00BD0400">
                <w:rPr>
                  <w:rFonts w:cs="Arial"/>
                </w:rPr>
                <w:delText xml:space="preserve">nput a negative amount. </w:delText>
              </w:r>
            </w:del>
          </w:p>
          <w:p w14:paraId="035581AF" w14:textId="033220C9" w:rsidR="00753D6D" w:rsidRPr="002E44C1" w:rsidDel="00BD0400" w:rsidRDefault="00753D6D">
            <w:pPr>
              <w:pStyle w:val="Heading3"/>
              <w:rPr>
                <w:del w:id="13034" w:author="Sayali Dev" w:date="2018-02-15T18:28:00Z"/>
              </w:rPr>
              <w:pPrChange w:id="13035" w:author="Sayali Dev" w:date="2018-02-21T16:23:00Z">
                <w:pPr>
                  <w:numPr>
                    <w:numId w:val="244"/>
                  </w:numPr>
                  <w:ind w:left="720" w:hanging="360"/>
                </w:pPr>
              </w:pPrChange>
            </w:pPr>
            <w:del w:id="13036" w:author="Sayali Dev" w:date="2018-02-15T18:28:00Z">
              <w:r w:rsidRPr="002E44C1" w:rsidDel="00BD0400">
                <w:delText xml:space="preserve">To increase the </w:delText>
              </w:r>
              <w:r w:rsidDel="00BD0400">
                <w:delText>concentration</w:delText>
              </w:r>
              <w:r w:rsidRPr="002E44C1" w:rsidDel="00BD0400">
                <w:delText xml:space="preserve">, input a positive </w:delText>
              </w:r>
              <w:r w:rsidDel="00BD0400">
                <w:delText>amount</w:delText>
              </w:r>
              <w:r w:rsidRPr="002E44C1" w:rsidDel="00BD0400">
                <w:delText>.</w:delText>
              </w:r>
            </w:del>
          </w:p>
          <w:p w14:paraId="025CCF39" w14:textId="38372AED" w:rsidR="00753D6D" w:rsidDel="00BD0400" w:rsidRDefault="00753D6D">
            <w:pPr>
              <w:pStyle w:val="Heading3"/>
              <w:rPr>
                <w:del w:id="13037" w:author="Sayali Dev" w:date="2018-02-15T18:28:00Z"/>
              </w:rPr>
              <w:pPrChange w:id="13038" w:author="Sayali Dev" w:date="2018-02-21T16:23:00Z">
                <w:pPr>
                  <w:pStyle w:val="CellBodyText"/>
                </w:pPr>
              </w:pPrChange>
            </w:pPr>
            <w:del w:id="13039" w:author="Sayali Dev" w:date="2018-02-15T18:28:00Z">
              <w:r w:rsidRPr="002213D0" w:rsidDel="00BD0400">
                <w:rPr>
                  <w:b w:val="0"/>
                </w:rPr>
                <w:delText>Note:</w:delText>
              </w:r>
              <w:r w:rsidDel="00BD0400">
                <w:rPr>
                  <w:b w:val="0"/>
                </w:rPr>
                <w:delText xml:space="preserve"> </w:delText>
              </w:r>
            </w:del>
          </w:p>
          <w:p w14:paraId="3D867D79" w14:textId="03685987" w:rsidR="00753D6D" w:rsidDel="00BD0400" w:rsidRDefault="00753D6D">
            <w:pPr>
              <w:pStyle w:val="Heading3"/>
              <w:rPr>
                <w:del w:id="13040" w:author="Sayali Dev" w:date="2018-02-15T18:28:00Z"/>
              </w:rPr>
              <w:pPrChange w:id="13041" w:author="Sayali Dev" w:date="2018-02-21T16:23:00Z">
                <w:pPr>
                  <w:pStyle w:val="CellBodyText"/>
                  <w:numPr>
                    <w:numId w:val="244"/>
                  </w:numPr>
                  <w:ind w:left="720" w:hanging="360"/>
                </w:pPr>
              </w:pPrChange>
            </w:pPr>
            <w:del w:id="13042" w:author="Sayali Dev" w:date="2018-02-15T18:28:00Z">
              <w:r w:rsidDel="00BD0400">
                <w:delText>O</w:delText>
              </w:r>
              <w:r w:rsidRPr="00E75235" w:rsidDel="00BD0400">
                <w:delText>nly complete th</w:delText>
              </w:r>
              <w:r w:rsidDel="00BD0400">
                <w:delText>is field</w:delText>
              </w:r>
              <w:r w:rsidDel="00BD0400">
                <w:rPr>
                  <w:b w:val="0"/>
                </w:rPr>
                <w:delText xml:space="preserve"> </w:delText>
              </w:r>
              <w:r w:rsidDel="00BD0400">
                <w:delText xml:space="preserve">if you need to adjust the current concentration of the parent biospecimen separate from and in addition to the amount indicated in </w:delText>
              </w:r>
              <w:r w:rsidRPr="00E75235" w:rsidDel="00BD0400">
                <w:rPr>
                  <w:b w:val="0"/>
                </w:rPr>
                <w:delText xml:space="preserve">Input Consumed </w:delText>
              </w:r>
              <w:r w:rsidDel="00BD0400">
                <w:rPr>
                  <w:b w:val="0"/>
                </w:rPr>
                <w:delText>Concentration</w:delText>
              </w:r>
              <w:r w:rsidDel="00BD0400">
                <w:delText xml:space="preserve">. </w:delText>
              </w:r>
            </w:del>
          </w:p>
          <w:p w14:paraId="6B885489" w14:textId="794CFD1F" w:rsidR="00753D6D" w:rsidRPr="00E75235" w:rsidDel="00BD0400" w:rsidRDefault="00753D6D">
            <w:pPr>
              <w:pStyle w:val="Heading3"/>
              <w:rPr>
                <w:del w:id="13043" w:author="Sayali Dev" w:date="2018-02-15T18:28:00Z"/>
              </w:rPr>
              <w:pPrChange w:id="13044" w:author="Sayali Dev" w:date="2018-02-21T16:23:00Z">
                <w:pPr>
                  <w:pStyle w:val="CellBodyText"/>
                  <w:numPr>
                    <w:numId w:val="244"/>
                  </w:numPr>
                  <w:ind w:left="720" w:hanging="360"/>
                </w:pPr>
              </w:pPrChange>
            </w:pPr>
            <w:del w:id="13045" w:author="Sayali Dev" w:date="2018-02-15T18:28:00Z">
              <w:r w:rsidDel="00BD0400">
                <w:delText>For example, if the output sample is diluted during processing, the remaining concentration should be adjusted.</w:delText>
              </w:r>
            </w:del>
          </w:p>
        </w:tc>
      </w:tr>
      <w:tr w:rsidR="00753D6D" w:rsidDel="00BD0400" w14:paraId="4ED44152" w14:textId="41580B06" w:rsidTr="00753D6D">
        <w:trPr>
          <w:cantSplit/>
          <w:trHeight w:val="288"/>
          <w:del w:id="13046" w:author="Sayali Dev" w:date="2018-02-15T18:28:00Z"/>
        </w:trPr>
        <w:tc>
          <w:tcPr>
            <w:tcW w:w="3150" w:type="dxa"/>
          </w:tcPr>
          <w:p w14:paraId="304D0312" w14:textId="05F012F4" w:rsidR="00753D6D" w:rsidDel="00BD0400" w:rsidRDefault="00753D6D">
            <w:pPr>
              <w:pStyle w:val="Heading3"/>
              <w:rPr>
                <w:del w:id="13047" w:author="Sayali Dev" w:date="2018-02-15T18:28:00Z"/>
              </w:rPr>
              <w:pPrChange w:id="13048" w:author="Sayali Dev" w:date="2018-02-21T16:23:00Z">
                <w:pPr/>
              </w:pPrChange>
            </w:pPr>
            <w:del w:id="13049" w:author="Sayali Dev" w:date="2018-02-15T18:28:00Z">
              <w:r w:rsidDel="00BD0400">
                <w:rPr>
                  <w:b w:val="0"/>
                </w:rPr>
                <w:delText>Output Adjusted Concentration Unit</w:delText>
              </w:r>
            </w:del>
          </w:p>
        </w:tc>
        <w:tc>
          <w:tcPr>
            <w:tcW w:w="6660" w:type="dxa"/>
            <w:vAlign w:val="center"/>
          </w:tcPr>
          <w:p w14:paraId="157B9405" w14:textId="6613D24F" w:rsidR="00753D6D" w:rsidDel="00BD0400" w:rsidRDefault="00753D6D">
            <w:pPr>
              <w:pStyle w:val="Heading3"/>
              <w:rPr>
                <w:del w:id="13050" w:author="Sayali Dev" w:date="2018-02-15T18:28:00Z"/>
              </w:rPr>
              <w:pPrChange w:id="13051" w:author="Sayali Dev" w:date="2018-02-21T16:23:00Z">
                <w:pPr/>
              </w:pPrChange>
            </w:pPr>
            <w:del w:id="13052" w:author="Sayali Dev" w:date="2018-02-15T18:28:00Z">
              <w:r w:rsidDel="00BD0400">
                <w:delText>To indicate the unit of measure for the adjusted concentration:</w:delText>
              </w:r>
            </w:del>
          </w:p>
          <w:p w14:paraId="40EA4C6C" w14:textId="21781F55" w:rsidR="00753D6D" w:rsidDel="00BD0400" w:rsidRDefault="00753D6D">
            <w:pPr>
              <w:pStyle w:val="Heading3"/>
              <w:rPr>
                <w:del w:id="13053" w:author="Sayali Dev" w:date="2018-02-15T18:28:00Z"/>
              </w:rPr>
              <w:pPrChange w:id="13054" w:author="Sayali Dev" w:date="2018-02-21T16:23:00Z">
                <w:pPr>
                  <w:numPr>
                    <w:numId w:val="245"/>
                  </w:numPr>
                  <w:ind w:left="720" w:hanging="360"/>
                </w:pPr>
              </w:pPrChange>
            </w:pPr>
            <w:del w:id="13055" w:author="Sayali Dev" w:date="2018-02-15T18:28:00Z">
              <w:r w:rsidDel="00BD0400">
                <w:delText xml:space="preserve">Click this field, and then click on the arrow to display a list of options. </w:delText>
              </w:r>
            </w:del>
          </w:p>
          <w:p w14:paraId="7782A572" w14:textId="1856B24F" w:rsidR="00753D6D" w:rsidDel="00BD0400" w:rsidRDefault="00753D6D">
            <w:pPr>
              <w:pStyle w:val="Heading3"/>
              <w:rPr>
                <w:del w:id="13056" w:author="Sayali Dev" w:date="2018-02-15T18:28:00Z"/>
              </w:rPr>
              <w:pPrChange w:id="13057" w:author="Sayali Dev" w:date="2018-02-21T16:23:00Z">
                <w:pPr>
                  <w:numPr>
                    <w:numId w:val="244"/>
                  </w:numPr>
                  <w:ind w:left="720" w:hanging="360"/>
                </w:pPr>
              </w:pPrChange>
            </w:pPr>
            <w:del w:id="13058" w:author="Sayali Dev" w:date="2018-02-15T18:28:00Z">
              <w:r w:rsidDel="00BD0400">
                <w:delText>Click the appropriate unit.</w:delText>
              </w:r>
            </w:del>
          </w:p>
          <w:p w14:paraId="6A11FAED" w14:textId="17B978B2" w:rsidR="00753D6D" w:rsidDel="00BD0400" w:rsidRDefault="00753D6D">
            <w:pPr>
              <w:pStyle w:val="Heading3"/>
              <w:rPr>
                <w:del w:id="13059" w:author="Sayali Dev" w:date="2018-02-15T18:28:00Z"/>
              </w:rPr>
              <w:pPrChange w:id="13060" w:author="Sayali Dev" w:date="2018-02-21T16:23:00Z">
                <w:pPr/>
              </w:pPrChange>
            </w:pPr>
            <w:del w:id="13061" w:author="Sayali Dev" w:date="2018-02-15T18:28:00Z">
              <w:r w:rsidRPr="00F57724" w:rsidDel="00BD0400">
                <w:rPr>
                  <w:b w:val="0"/>
                </w:rPr>
                <w:delText>Note:</w:delText>
              </w:r>
              <w:r w:rsidDel="00BD0400">
                <w:delText xml:space="preserve"> This field is required if you entered an amount in </w:delText>
              </w:r>
              <w:r w:rsidDel="00BD0400">
                <w:rPr>
                  <w:b w:val="0"/>
                </w:rPr>
                <w:delText>Out</w:delText>
              </w:r>
              <w:r w:rsidRPr="00F57724" w:rsidDel="00BD0400">
                <w:rPr>
                  <w:b w:val="0"/>
                </w:rPr>
                <w:delText xml:space="preserve">put </w:delText>
              </w:r>
              <w:r w:rsidDel="00BD0400">
                <w:rPr>
                  <w:b w:val="0"/>
                </w:rPr>
                <w:delText>Adjust</w:delText>
              </w:r>
              <w:r w:rsidRPr="00F57724" w:rsidDel="00BD0400">
                <w:rPr>
                  <w:b w:val="0"/>
                </w:rPr>
                <w:delText xml:space="preserve">ed </w:delText>
              </w:r>
              <w:r w:rsidDel="00BD0400">
                <w:rPr>
                  <w:b w:val="0"/>
                </w:rPr>
                <w:delText>Concentration</w:delText>
              </w:r>
              <w:r w:rsidDel="00BD0400">
                <w:delText>.</w:delText>
              </w:r>
            </w:del>
          </w:p>
        </w:tc>
      </w:tr>
      <w:tr w:rsidR="00753D6D" w:rsidDel="00BD0400" w14:paraId="77FCDA84" w14:textId="7947C5AF" w:rsidTr="00753D6D">
        <w:trPr>
          <w:cantSplit/>
          <w:trHeight w:val="288"/>
          <w:del w:id="13062" w:author="Sayali Dev" w:date="2018-02-15T18:28:00Z"/>
        </w:trPr>
        <w:tc>
          <w:tcPr>
            <w:tcW w:w="3150" w:type="dxa"/>
          </w:tcPr>
          <w:p w14:paraId="3FDABDDB" w14:textId="69ABAE28" w:rsidR="00753D6D" w:rsidDel="00BD0400" w:rsidRDefault="00753D6D">
            <w:pPr>
              <w:pStyle w:val="Heading3"/>
              <w:rPr>
                <w:del w:id="13063" w:author="Sayali Dev" w:date="2018-02-15T18:28:00Z"/>
              </w:rPr>
              <w:pPrChange w:id="13064" w:author="Sayali Dev" w:date="2018-02-21T16:23:00Z">
                <w:pPr/>
              </w:pPrChange>
            </w:pPr>
            <w:del w:id="13065" w:author="Sayali Dev" w:date="2018-02-15T18:28:00Z">
              <w:r w:rsidDel="00BD0400">
                <w:rPr>
                  <w:b w:val="0"/>
                </w:rPr>
                <w:delText>Output Adjusted Concentration Reason</w:delText>
              </w:r>
            </w:del>
          </w:p>
        </w:tc>
        <w:tc>
          <w:tcPr>
            <w:tcW w:w="6660" w:type="dxa"/>
            <w:vAlign w:val="center"/>
          </w:tcPr>
          <w:p w14:paraId="45B256F2" w14:textId="7A453195" w:rsidR="00753D6D" w:rsidDel="00BD0400" w:rsidRDefault="00753D6D">
            <w:pPr>
              <w:pStyle w:val="Heading3"/>
              <w:rPr>
                <w:del w:id="13066" w:author="Sayali Dev" w:date="2018-02-15T18:28:00Z"/>
              </w:rPr>
              <w:pPrChange w:id="13067" w:author="Sayali Dev" w:date="2018-02-21T16:23:00Z">
                <w:pPr/>
              </w:pPrChange>
            </w:pPr>
            <w:del w:id="13068" w:author="Sayali Dev" w:date="2018-02-15T18:28:00Z">
              <w:r w:rsidDel="00BD0400">
                <w:delText>To indicate the reason for the adjusted concentration:</w:delText>
              </w:r>
            </w:del>
          </w:p>
          <w:p w14:paraId="65BE5A54" w14:textId="4B8C2766" w:rsidR="00753D6D" w:rsidDel="00BD0400" w:rsidRDefault="00753D6D">
            <w:pPr>
              <w:pStyle w:val="Heading3"/>
              <w:rPr>
                <w:del w:id="13069" w:author="Sayali Dev" w:date="2018-02-15T18:28:00Z"/>
              </w:rPr>
              <w:pPrChange w:id="13070" w:author="Sayali Dev" w:date="2018-02-21T16:23:00Z">
                <w:pPr>
                  <w:numPr>
                    <w:numId w:val="245"/>
                  </w:numPr>
                  <w:ind w:left="720" w:hanging="360"/>
                </w:pPr>
              </w:pPrChange>
            </w:pPr>
            <w:del w:id="13071" w:author="Sayali Dev" w:date="2018-02-15T18:28:00Z">
              <w:r w:rsidDel="00BD0400">
                <w:delText xml:space="preserve">Click this field, and then click on the arrow to display a list of options. </w:delText>
              </w:r>
            </w:del>
          </w:p>
          <w:p w14:paraId="529C2F3E" w14:textId="5AD06113" w:rsidR="00753D6D" w:rsidDel="00BD0400" w:rsidRDefault="00753D6D">
            <w:pPr>
              <w:pStyle w:val="Heading3"/>
              <w:rPr>
                <w:del w:id="13072" w:author="Sayali Dev" w:date="2018-02-15T18:28:00Z"/>
              </w:rPr>
              <w:pPrChange w:id="13073" w:author="Sayali Dev" w:date="2018-02-21T16:23:00Z">
                <w:pPr>
                  <w:numPr>
                    <w:numId w:val="244"/>
                  </w:numPr>
                  <w:ind w:left="720" w:hanging="360"/>
                </w:pPr>
              </w:pPrChange>
            </w:pPr>
            <w:del w:id="13074" w:author="Sayali Dev" w:date="2018-02-15T18:28:00Z">
              <w:r w:rsidDel="00BD0400">
                <w:delText>Click the appropriate reason.</w:delText>
              </w:r>
            </w:del>
          </w:p>
          <w:p w14:paraId="4CCD387C" w14:textId="443D2881" w:rsidR="00753D6D" w:rsidDel="00BD0400" w:rsidRDefault="00753D6D">
            <w:pPr>
              <w:pStyle w:val="Heading3"/>
              <w:rPr>
                <w:del w:id="13075" w:author="Sayali Dev" w:date="2018-02-15T18:28:00Z"/>
              </w:rPr>
              <w:pPrChange w:id="13076" w:author="Sayali Dev" w:date="2018-02-21T16:23:00Z">
                <w:pPr/>
              </w:pPrChange>
            </w:pPr>
            <w:del w:id="13077" w:author="Sayali Dev" w:date="2018-02-15T18:28:00Z">
              <w:r w:rsidRPr="00F57724" w:rsidDel="00BD0400">
                <w:rPr>
                  <w:b w:val="0"/>
                </w:rPr>
                <w:delText>Note:</w:delText>
              </w:r>
              <w:r w:rsidDel="00BD0400">
                <w:delText xml:space="preserve"> This field is required if you entered an amount in </w:delText>
              </w:r>
              <w:r w:rsidDel="00BD0400">
                <w:rPr>
                  <w:b w:val="0"/>
                </w:rPr>
                <w:delText>Out</w:delText>
              </w:r>
              <w:r w:rsidRPr="00F57724" w:rsidDel="00BD0400">
                <w:rPr>
                  <w:b w:val="0"/>
                </w:rPr>
                <w:delText xml:space="preserve">put </w:delText>
              </w:r>
              <w:r w:rsidDel="00BD0400">
                <w:rPr>
                  <w:b w:val="0"/>
                </w:rPr>
                <w:delText>Adjusted Concentration</w:delText>
              </w:r>
              <w:r w:rsidDel="00BD0400">
                <w:delText>.</w:delText>
              </w:r>
            </w:del>
          </w:p>
        </w:tc>
      </w:tr>
    </w:tbl>
    <w:p w14:paraId="3A57E241" w14:textId="5177CF32" w:rsidR="00753D6D" w:rsidDel="00BD0400" w:rsidRDefault="00753D6D">
      <w:pPr>
        <w:pStyle w:val="Heading3"/>
        <w:rPr>
          <w:del w:id="13078" w:author="Sayali Dev" w:date="2018-02-15T18:28:00Z"/>
        </w:rPr>
        <w:pPrChange w:id="13079" w:author="Sayali Dev" w:date="2018-02-21T16:23:00Z">
          <w:pPr/>
        </w:pPrChange>
      </w:pPr>
    </w:p>
    <w:p w14:paraId="588FAB75" w14:textId="7C549E7B" w:rsidR="00753D6D" w:rsidDel="00BD0400" w:rsidRDefault="00753D6D">
      <w:pPr>
        <w:pStyle w:val="Heading3"/>
        <w:rPr>
          <w:del w:id="13080" w:author="Sayali Dev" w:date="2018-02-15T18:28:00Z"/>
        </w:rPr>
        <w:pPrChange w:id="13081" w:author="Sayali Dev" w:date="2018-02-21T16:23:00Z">
          <w:pPr>
            <w:ind w:left="720"/>
          </w:pPr>
        </w:pPrChange>
      </w:pPr>
    </w:p>
    <w:p w14:paraId="1AB18B29" w14:textId="35CEC13C" w:rsidR="00753D6D" w:rsidDel="00BD0400" w:rsidRDefault="00753D6D">
      <w:pPr>
        <w:pStyle w:val="Heading3"/>
        <w:rPr>
          <w:del w:id="13082" w:author="Sayali Dev" w:date="2018-02-15T18:28:00Z"/>
        </w:rPr>
        <w:pPrChange w:id="13083" w:author="Sayali Dev" w:date="2018-02-21T16:23:00Z">
          <w:pPr>
            <w:numPr>
              <w:numId w:val="243"/>
            </w:numPr>
            <w:ind w:left="720" w:hanging="360"/>
          </w:pPr>
        </w:pPrChange>
      </w:pPr>
      <w:del w:id="13084" w:author="Sayali Dev" w:date="2018-01-31T17:54:00Z">
        <w:r w:rsidDel="009A119E">
          <w:delText>Log on</w:delText>
        </w:r>
      </w:del>
      <w:del w:id="13085" w:author="Sayali Dev" w:date="2018-02-15T18:28:00Z">
        <w:r w:rsidDel="00BD0400">
          <w:delText xml:space="preserve"> to the application using your </w:delText>
        </w:r>
      </w:del>
      <w:del w:id="13086" w:author="Sayali Dev" w:date="2018-01-31T17:55:00Z">
        <w:r w:rsidDel="00A62626">
          <w:delText>logon</w:delText>
        </w:r>
      </w:del>
      <w:del w:id="13087" w:author="Sayali Dev" w:date="2018-02-15T18:28:00Z">
        <w:r w:rsidDel="00BD0400">
          <w:delText xml:space="preserve"> credentials. </w:delText>
        </w:r>
      </w:del>
    </w:p>
    <w:p w14:paraId="28346DB3" w14:textId="57D7F502" w:rsidR="00753D6D" w:rsidDel="00BD0400" w:rsidRDefault="00753D6D">
      <w:pPr>
        <w:pStyle w:val="Heading3"/>
        <w:rPr>
          <w:del w:id="13088" w:author="Sayali Dev" w:date="2018-02-15T18:28:00Z"/>
        </w:rPr>
        <w:pPrChange w:id="13089" w:author="Sayali Dev" w:date="2018-02-21T16:23:00Z">
          <w:pPr>
            <w:ind w:left="720"/>
          </w:pPr>
        </w:pPrChange>
      </w:pPr>
      <w:del w:id="13090" w:author="Sayali Dev" w:date="2018-02-15T18:28:00Z">
        <w:r w:rsidDel="00BD0400">
          <w:delText xml:space="preserve">The CIRRASPEC home page appears. </w:delText>
        </w:r>
      </w:del>
    </w:p>
    <w:p w14:paraId="7E6142A4" w14:textId="12DF423E" w:rsidR="00753D6D" w:rsidDel="00BD0400" w:rsidRDefault="00753D6D">
      <w:pPr>
        <w:pStyle w:val="Heading3"/>
        <w:rPr>
          <w:del w:id="13091" w:author="Sayali Dev" w:date="2018-02-15T18:28:00Z"/>
        </w:rPr>
        <w:pPrChange w:id="13092" w:author="Sayali Dev" w:date="2018-02-21T16:23:00Z">
          <w:pPr>
            <w:ind w:left="720"/>
          </w:pPr>
        </w:pPrChange>
      </w:pPr>
    </w:p>
    <w:p w14:paraId="74468CE1" w14:textId="1AC51CF0" w:rsidR="00753D6D" w:rsidDel="00BD0400" w:rsidRDefault="00753D6D">
      <w:pPr>
        <w:pStyle w:val="Heading3"/>
        <w:rPr>
          <w:del w:id="13093" w:author="Sayali Dev" w:date="2018-02-15T18:28:00Z"/>
        </w:rPr>
        <w:pPrChange w:id="13094" w:author="Sayali Dev" w:date="2018-02-21T16:23:00Z">
          <w:pPr>
            <w:numPr>
              <w:numId w:val="243"/>
            </w:numPr>
            <w:ind w:left="720" w:hanging="360"/>
          </w:pPr>
        </w:pPrChange>
      </w:pPr>
      <w:del w:id="13095" w:author="Sayali Dev" w:date="2018-02-15T18:28: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519784F4" w14:textId="475D8EA5" w:rsidR="00753D6D" w:rsidDel="00BD0400" w:rsidRDefault="00753D6D">
      <w:pPr>
        <w:pStyle w:val="Heading3"/>
        <w:rPr>
          <w:del w:id="13096" w:author="Sayali Dev" w:date="2018-02-15T18:28:00Z"/>
        </w:rPr>
        <w:pPrChange w:id="13097" w:author="Sayali Dev" w:date="2018-02-21T16:23:00Z">
          <w:pPr>
            <w:ind w:left="720"/>
          </w:pPr>
        </w:pPrChange>
      </w:pPr>
      <w:del w:id="13098" w:author="Sayali Dev" w:date="2018-02-15T18:28:00Z">
        <w:r w:rsidDel="00BD0400">
          <w:delText xml:space="preserve">The </w:delText>
        </w:r>
        <w:r w:rsidRPr="00C60AA1" w:rsidDel="00BD0400">
          <w:rPr>
            <w:b w:val="0"/>
          </w:rPr>
          <w:delText>Import Data</w:delText>
        </w:r>
        <w:r w:rsidDel="00BD0400">
          <w:delText xml:space="preserve"> page appears.</w:delText>
        </w:r>
      </w:del>
    </w:p>
    <w:p w14:paraId="3CD4702A" w14:textId="6B3617B8" w:rsidR="00753D6D" w:rsidDel="00BD0400" w:rsidRDefault="00753D6D">
      <w:pPr>
        <w:pStyle w:val="Heading3"/>
        <w:rPr>
          <w:del w:id="13099" w:author="Sayali Dev" w:date="2018-02-15T18:28:00Z"/>
        </w:rPr>
        <w:pPrChange w:id="13100" w:author="Sayali Dev" w:date="2018-02-21T16:23:00Z">
          <w:pPr>
            <w:ind w:left="720"/>
          </w:pPr>
        </w:pPrChange>
      </w:pPr>
    </w:p>
    <w:p w14:paraId="3CDFC7D6" w14:textId="1538EE80" w:rsidR="00753D6D" w:rsidDel="00BD0400" w:rsidRDefault="00753D6D">
      <w:pPr>
        <w:pStyle w:val="Heading3"/>
        <w:rPr>
          <w:del w:id="13101" w:author="Sayali Dev" w:date="2018-02-15T18:28:00Z"/>
        </w:rPr>
        <w:pPrChange w:id="13102" w:author="Sayali Dev" w:date="2018-02-21T16:23:00Z">
          <w:pPr>
            <w:ind w:left="720"/>
          </w:pPr>
        </w:pPrChange>
      </w:pPr>
    </w:p>
    <w:p w14:paraId="700228A4" w14:textId="73E3AB82" w:rsidR="00753D6D" w:rsidDel="00BD0400" w:rsidRDefault="00753D6D">
      <w:pPr>
        <w:pStyle w:val="Heading3"/>
        <w:rPr>
          <w:del w:id="13103" w:author="Sayali Dev" w:date="2018-02-15T18:28:00Z"/>
        </w:rPr>
        <w:pPrChange w:id="13104" w:author="Sayali Dev" w:date="2018-02-21T16:23:00Z">
          <w:pPr>
            <w:ind w:left="720"/>
          </w:pPr>
        </w:pPrChange>
      </w:pPr>
      <w:del w:id="13105" w:author="Sayali Dev" w:date="2018-02-15T18:28:00Z">
        <w:r w:rsidDel="00BD0400">
          <w:rPr>
            <w:noProof/>
          </w:rPr>
          <w:drawing>
            <wp:inline distT="0" distB="0" distL="0" distR="0" wp14:anchorId="4C461083" wp14:editId="36F45A31">
              <wp:extent cx="6325870" cy="2917825"/>
              <wp:effectExtent l="19050" t="19050" r="17780" b="15875"/>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25870" cy="2917825"/>
                      </a:xfrm>
                      <a:prstGeom prst="rect">
                        <a:avLst/>
                      </a:prstGeom>
                      <a:noFill/>
                      <a:ln w="3175">
                        <a:solidFill>
                          <a:schemeClr val="tx1"/>
                        </a:solidFill>
                      </a:ln>
                    </pic:spPr>
                  </pic:pic>
                </a:graphicData>
              </a:graphic>
            </wp:inline>
          </w:drawing>
        </w:r>
      </w:del>
    </w:p>
    <w:p w14:paraId="1DDE1BDC" w14:textId="78EBCB05" w:rsidR="00753D6D" w:rsidDel="00BD0400" w:rsidRDefault="00753D6D">
      <w:pPr>
        <w:pStyle w:val="Heading3"/>
        <w:rPr>
          <w:del w:id="13106" w:author="Sayali Dev" w:date="2018-02-15T18:28:00Z"/>
        </w:rPr>
        <w:pPrChange w:id="13107" w:author="Sayali Dev" w:date="2018-02-21T16:23:00Z">
          <w:pPr>
            <w:pStyle w:val="Figure"/>
            <w:tabs>
              <w:tab w:val="clear" w:pos="1710"/>
            </w:tabs>
            <w:ind w:left="2070" w:hanging="1350"/>
          </w:pPr>
        </w:pPrChange>
      </w:pPr>
      <w:del w:id="13108" w:author="Sayali Dev" w:date="2018-02-15T18:28:00Z">
        <w:r w:rsidRPr="009C3249" w:rsidDel="00BD0400">
          <w:delText>Import</w:delText>
        </w:r>
        <w:r w:rsidDel="00BD0400">
          <w:delText xml:space="preserve"> Data page</w:delText>
        </w:r>
      </w:del>
    </w:p>
    <w:p w14:paraId="6CDF7932" w14:textId="08D87B47" w:rsidR="00753D6D" w:rsidDel="00BD0400" w:rsidRDefault="00753D6D">
      <w:pPr>
        <w:pStyle w:val="Heading3"/>
        <w:rPr>
          <w:del w:id="13109" w:author="Sayali Dev" w:date="2018-02-15T18:28:00Z"/>
        </w:rPr>
        <w:pPrChange w:id="13110" w:author="Sayali Dev" w:date="2018-02-21T16:23:00Z">
          <w:pPr/>
        </w:pPrChange>
      </w:pPr>
    </w:p>
    <w:p w14:paraId="54396ECB" w14:textId="73FDFB07" w:rsidR="00753D6D" w:rsidRPr="001241E1" w:rsidDel="00BD0400" w:rsidRDefault="00753D6D">
      <w:pPr>
        <w:pStyle w:val="Heading3"/>
        <w:rPr>
          <w:del w:id="13111" w:author="Sayali Dev" w:date="2018-02-15T18:28:00Z"/>
        </w:rPr>
        <w:pPrChange w:id="13112" w:author="Sayali Dev" w:date="2018-02-21T16:23:00Z">
          <w:pPr/>
        </w:pPrChange>
      </w:pPr>
    </w:p>
    <w:p w14:paraId="3A5C56DC" w14:textId="1663A4D0" w:rsidR="00753D6D" w:rsidDel="00BD0400" w:rsidRDefault="00753D6D">
      <w:pPr>
        <w:pStyle w:val="Heading3"/>
        <w:rPr>
          <w:del w:id="13113" w:author="Sayali Dev" w:date="2018-02-15T18:28:00Z"/>
        </w:rPr>
        <w:pPrChange w:id="13114" w:author="Sayali Dev" w:date="2018-02-21T16:23:00Z">
          <w:pPr>
            <w:numPr>
              <w:numId w:val="243"/>
            </w:numPr>
            <w:ind w:left="720" w:hanging="360"/>
          </w:pPr>
        </w:pPrChange>
      </w:pPr>
      <w:del w:id="13115" w:author="Sayali Dev" w:date="2018-02-15T18:28:00Z">
        <w:r w:rsidDel="00BD0400">
          <w:delText xml:space="preserve">In the </w:delText>
        </w:r>
        <w:r w:rsidRPr="007B3839" w:rsidDel="00BD0400">
          <w:rPr>
            <w:b w:val="0"/>
          </w:rPr>
          <w:delText>Upload Type</w:delText>
        </w:r>
        <w:r w:rsidDel="00BD0400">
          <w:delText xml:space="preserve"> list, click </w:delText>
        </w:r>
        <w:r w:rsidRPr="00F85A7D" w:rsidDel="00BD0400">
          <w:rPr>
            <w:b w:val="0"/>
          </w:rPr>
          <w:delText>Process Template</w:delText>
        </w:r>
        <w:r w:rsidDel="00BD0400">
          <w:delText>.</w:delText>
        </w:r>
      </w:del>
    </w:p>
    <w:p w14:paraId="037D0C18" w14:textId="07B66E06" w:rsidR="00753D6D" w:rsidDel="00BD0400" w:rsidRDefault="00753D6D">
      <w:pPr>
        <w:pStyle w:val="Heading3"/>
        <w:rPr>
          <w:del w:id="13116" w:author="Sayali Dev" w:date="2018-02-15T18:28:00Z"/>
        </w:rPr>
        <w:pPrChange w:id="13117" w:author="Sayali Dev" w:date="2018-02-21T16:23:00Z">
          <w:pPr>
            <w:ind w:left="720"/>
          </w:pPr>
        </w:pPrChange>
      </w:pPr>
    </w:p>
    <w:p w14:paraId="6F45A3D9" w14:textId="22551E77" w:rsidR="00753D6D" w:rsidDel="00BD0400" w:rsidRDefault="00753D6D">
      <w:pPr>
        <w:pStyle w:val="Heading3"/>
        <w:rPr>
          <w:del w:id="13118" w:author="Sayali Dev" w:date="2018-02-15T18:28:00Z"/>
        </w:rPr>
        <w:pPrChange w:id="13119" w:author="Sayali Dev" w:date="2018-02-21T16:23:00Z">
          <w:pPr>
            <w:numPr>
              <w:numId w:val="243"/>
            </w:numPr>
            <w:ind w:left="720" w:hanging="360"/>
          </w:pPr>
        </w:pPrChange>
      </w:pPr>
      <w:del w:id="13120" w:author="Sayali Dev" w:date="2018-02-15T18:28: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process template that you want to upload. </w:delText>
        </w:r>
      </w:del>
    </w:p>
    <w:p w14:paraId="5DAB9F56" w14:textId="12AEF95F" w:rsidR="00753D6D" w:rsidDel="00BD0400" w:rsidRDefault="00753D6D">
      <w:pPr>
        <w:pStyle w:val="Heading3"/>
        <w:rPr>
          <w:del w:id="13121" w:author="Sayali Dev" w:date="2018-02-15T18:28:00Z"/>
        </w:rPr>
        <w:pPrChange w:id="13122" w:author="Sayali Dev" w:date="2018-02-21T16:23:00Z">
          <w:pPr>
            <w:ind w:left="720"/>
          </w:pPr>
        </w:pPrChange>
      </w:pPr>
      <w:del w:id="13123" w:author="Sayali Dev" w:date="2018-02-15T18:28:00Z">
        <w:r w:rsidDel="00BD0400">
          <w:delText xml:space="preserve">The path of the template that you select appears on the right side of the </w:delText>
        </w:r>
        <w:r w:rsidRPr="001D2687" w:rsidDel="00BD0400">
          <w:rPr>
            <w:b w:val="0"/>
          </w:rPr>
          <w:delText>Browse</w:delText>
        </w:r>
        <w:r w:rsidDel="00BD0400">
          <w:delText xml:space="preserve"> button. </w:delText>
        </w:r>
      </w:del>
    </w:p>
    <w:p w14:paraId="1C0C887A" w14:textId="5DA16BF4" w:rsidR="00753D6D" w:rsidDel="00BD0400" w:rsidRDefault="00753D6D">
      <w:pPr>
        <w:pStyle w:val="Heading3"/>
        <w:rPr>
          <w:del w:id="13124" w:author="Sayali Dev" w:date="2018-02-15T18:28:00Z"/>
        </w:rPr>
        <w:pPrChange w:id="13125" w:author="Sayali Dev" w:date="2018-02-21T16:23:00Z">
          <w:pPr>
            <w:ind w:left="720"/>
          </w:pPr>
        </w:pPrChange>
      </w:pPr>
    </w:p>
    <w:p w14:paraId="27DC68D1" w14:textId="3F47C991" w:rsidR="00753D6D" w:rsidDel="00BD0400" w:rsidRDefault="00753D6D">
      <w:pPr>
        <w:pStyle w:val="Heading3"/>
        <w:rPr>
          <w:del w:id="13126" w:author="Sayali Dev" w:date="2018-02-15T18:28:00Z"/>
        </w:rPr>
        <w:pPrChange w:id="13127" w:author="Sayali Dev" w:date="2018-02-21T16:23:00Z">
          <w:pPr>
            <w:numPr>
              <w:numId w:val="243"/>
            </w:numPr>
            <w:ind w:left="720" w:hanging="360"/>
          </w:pPr>
        </w:pPrChange>
      </w:pPr>
      <w:del w:id="13128" w:author="Sayali Dev" w:date="2018-02-15T18:28:00Z">
        <w:r w:rsidDel="00BD0400">
          <w:delText xml:space="preserve">Click </w:delText>
        </w:r>
        <w:r w:rsidRPr="00A65C15" w:rsidDel="00BD0400">
          <w:rPr>
            <w:b w:val="0"/>
          </w:rPr>
          <w:delText>UPLOAD</w:delText>
        </w:r>
        <w:r w:rsidDel="00BD0400">
          <w:delText xml:space="preserve">. </w:delText>
        </w:r>
      </w:del>
    </w:p>
    <w:p w14:paraId="4DADF21E" w14:textId="1E895B03" w:rsidR="00753D6D" w:rsidDel="00BD0400" w:rsidRDefault="00753D6D">
      <w:pPr>
        <w:pStyle w:val="Heading3"/>
        <w:rPr>
          <w:del w:id="13129" w:author="Sayali Dev" w:date="2018-02-15T18:28:00Z"/>
        </w:rPr>
        <w:pPrChange w:id="13130" w:author="Sayali Dev" w:date="2018-02-21T16:23:00Z">
          <w:pPr>
            <w:ind w:left="720"/>
          </w:pPr>
        </w:pPrChange>
      </w:pPr>
      <w:del w:id="13131" w:author="Sayali Dev" w:date="2018-02-15T18:28:00Z">
        <w:r w:rsidDel="00BD0400">
          <w:delText xml:space="preserve">The process template is uploaded. The </w:delText>
        </w:r>
        <w:r w:rsidRPr="009E46B4" w:rsidDel="00BD0400">
          <w:rPr>
            <w:b w:val="0"/>
          </w:rPr>
          <w:delText>Import Data</w:delText>
        </w:r>
        <w:r w:rsidDel="00BD0400">
          <w:delText xml:space="preserve"> page displays the confirmation and summary of this upload. </w:delText>
        </w:r>
      </w:del>
    </w:p>
    <w:p w14:paraId="252E3AB9" w14:textId="16753ABD" w:rsidR="00753D6D" w:rsidDel="00BD0400" w:rsidRDefault="00753D6D">
      <w:pPr>
        <w:pStyle w:val="Heading3"/>
        <w:rPr>
          <w:del w:id="13132" w:author="Sayali Dev" w:date="2018-02-15T18:28:00Z"/>
        </w:rPr>
        <w:pPrChange w:id="13133" w:author="Sayali Dev" w:date="2018-02-21T16:23:00Z">
          <w:pPr>
            <w:ind w:left="720"/>
          </w:pPr>
        </w:pPrChange>
      </w:pPr>
    </w:p>
    <w:p w14:paraId="798F8C2B" w14:textId="0591332E" w:rsidR="00753D6D" w:rsidDel="00BD0400" w:rsidRDefault="00753D6D">
      <w:pPr>
        <w:pStyle w:val="Heading3"/>
        <w:rPr>
          <w:del w:id="13134" w:author="Sayali Dev" w:date="2018-02-15T18:28:00Z"/>
        </w:rPr>
        <w:pPrChange w:id="13135" w:author="Sayali Dev" w:date="2018-02-21T16:23:00Z">
          <w:pPr>
            <w:ind w:left="720"/>
          </w:pPr>
        </w:pPrChange>
      </w:pPr>
      <w:del w:id="13136" w:author="Sayali Dev" w:date="2018-02-15T18:28:00Z">
        <w:r w:rsidDel="00BD0400">
          <w:rPr>
            <w:noProof/>
          </w:rPr>
          <w:drawing>
            <wp:inline distT="0" distB="0" distL="0" distR="0" wp14:anchorId="5734D328" wp14:editId="209578B4">
              <wp:extent cx="6400800" cy="3017520"/>
              <wp:effectExtent l="19050" t="19050" r="19050" b="11430"/>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w="3175">
                        <a:solidFill>
                          <a:schemeClr val="tx1"/>
                        </a:solidFill>
                      </a:ln>
                    </pic:spPr>
                  </pic:pic>
                </a:graphicData>
              </a:graphic>
            </wp:inline>
          </w:drawing>
        </w:r>
      </w:del>
    </w:p>
    <w:p w14:paraId="130139F8" w14:textId="19D1CCF1" w:rsidR="00753D6D" w:rsidDel="00BD0400" w:rsidRDefault="00753D6D">
      <w:pPr>
        <w:pStyle w:val="Heading3"/>
        <w:rPr>
          <w:del w:id="13137" w:author="Sayali Dev" w:date="2018-02-15T18:28:00Z"/>
        </w:rPr>
        <w:pPrChange w:id="13138" w:author="Sayali Dev" w:date="2018-02-21T16:23:00Z">
          <w:pPr>
            <w:pStyle w:val="Figure"/>
            <w:tabs>
              <w:tab w:val="clear" w:pos="1710"/>
            </w:tabs>
            <w:ind w:left="2070" w:hanging="1350"/>
          </w:pPr>
        </w:pPrChange>
      </w:pPr>
      <w:del w:id="13139" w:author="Sayali Dev" w:date="2018-02-15T18:28:00Z">
        <w:r w:rsidDel="00BD0400">
          <w:delText>Upload confirmation</w:delText>
        </w:r>
      </w:del>
    </w:p>
    <w:p w14:paraId="3119ABBF" w14:textId="20B0066E" w:rsidR="00753D6D" w:rsidRPr="00C60AA1" w:rsidDel="00BD0400" w:rsidRDefault="00753D6D">
      <w:pPr>
        <w:pStyle w:val="Heading3"/>
        <w:rPr>
          <w:del w:id="13140" w:author="Sayali Dev" w:date="2018-02-15T18:28:00Z"/>
        </w:rPr>
        <w:pPrChange w:id="13141" w:author="Sayali Dev" w:date="2018-02-21T16:23:00Z">
          <w:pPr>
            <w:ind w:left="720"/>
          </w:pPr>
        </w:pPrChange>
      </w:pPr>
    </w:p>
    <w:p w14:paraId="40DE9142" w14:textId="375298B2" w:rsidR="00753D6D" w:rsidDel="00BD0400" w:rsidRDefault="00753D6D">
      <w:pPr>
        <w:pStyle w:val="Heading3"/>
        <w:rPr>
          <w:del w:id="13142" w:author="Sayali Dev" w:date="2018-02-15T18:28:00Z"/>
        </w:rPr>
        <w:pPrChange w:id="13143" w:author="Sayali Dev" w:date="2018-02-21T16:23:00Z">
          <w:pPr>
            <w:ind w:left="720"/>
          </w:pPr>
        </w:pPrChange>
      </w:pPr>
      <w:del w:id="13144" w:author="Sayali Dev" w:date="2018-02-15T18:28:00Z">
        <w:r w:rsidRPr="0068360D" w:rsidDel="00BD0400">
          <w:rPr>
            <w:b w:val="0"/>
          </w:rPr>
          <w:delText>Note:</w:delText>
        </w:r>
        <w:r w:rsidDel="00BD0400">
          <w:delText xml:space="preserve"> To use this process template in </w:delText>
        </w:r>
        <w:r w:rsidRPr="00F63ACA" w:rsidDel="00BD0400">
          <w:rPr>
            <w:b w:val="0"/>
          </w:rPr>
          <w:delText>LIMS</w:delText>
        </w:r>
        <w:r w:rsidDel="00BD0400">
          <w:delText xml:space="preserve">, you must assign the template to the appropriate collection in the </w:delText>
        </w:r>
        <w:r w:rsidRPr="009C3249" w:rsidDel="00BD0400">
          <w:rPr>
            <w:b w:val="0"/>
          </w:rPr>
          <w:delText>RPMS</w:delText>
        </w:r>
        <w:r w:rsidDel="00BD0400">
          <w:delText xml:space="preserve"> module.</w:delText>
        </w:r>
      </w:del>
    </w:p>
    <w:p w14:paraId="357766C5" w14:textId="76B8ABB2" w:rsidR="00753D6D" w:rsidDel="00BD0400" w:rsidRDefault="00753D6D">
      <w:pPr>
        <w:pStyle w:val="Heading3"/>
        <w:rPr>
          <w:del w:id="13145" w:author="Sayali Dev" w:date="2018-02-15T18:28:00Z"/>
        </w:rPr>
        <w:pPrChange w:id="13146" w:author="Sayali Dev" w:date="2018-02-21T16:23:00Z">
          <w:pPr>
            <w:ind w:left="720"/>
          </w:pPr>
        </w:pPrChange>
      </w:pPr>
    </w:p>
    <w:p w14:paraId="40AE6C95" w14:textId="259FC400" w:rsidR="00753D6D" w:rsidDel="00BD0400" w:rsidRDefault="00753D6D">
      <w:pPr>
        <w:pStyle w:val="Heading3"/>
        <w:rPr>
          <w:del w:id="13147" w:author="Sayali Dev" w:date="2018-02-15T18:28:00Z"/>
        </w:rPr>
      </w:pPr>
      <w:del w:id="13148" w:author="Sayali Dev" w:date="2018-02-15T18:28:00Z">
        <w:r w:rsidDel="00BD0400">
          <w:br w:type="page"/>
        </w:r>
        <w:bookmarkStart w:id="13149" w:name="_Toc452394249"/>
        <w:r w:rsidDel="00BD0400">
          <w:delText>Uploading an Inventory Bulk spreadsheet</w:delText>
        </w:r>
        <w:bookmarkEnd w:id="13149"/>
      </w:del>
    </w:p>
    <w:p w14:paraId="7E8861DF" w14:textId="7D2F030C" w:rsidR="00753D6D" w:rsidDel="00BD0400" w:rsidRDefault="00753D6D">
      <w:pPr>
        <w:pStyle w:val="Heading3"/>
        <w:rPr>
          <w:del w:id="13150" w:author="Sayali Dev" w:date="2018-02-15T18:28:00Z"/>
        </w:rPr>
        <w:pPrChange w:id="13151" w:author="Sayali Dev" w:date="2018-02-21T16:23:00Z">
          <w:pPr/>
        </w:pPrChange>
      </w:pPr>
    </w:p>
    <w:p w14:paraId="511FAEBB" w14:textId="004C29A8" w:rsidR="00753D6D" w:rsidDel="00BD0400" w:rsidRDefault="00753D6D">
      <w:pPr>
        <w:pStyle w:val="Heading3"/>
        <w:rPr>
          <w:del w:id="13152" w:author="Sayali Dev" w:date="2018-02-15T18:28:00Z"/>
        </w:rPr>
        <w:pPrChange w:id="13153" w:author="Sayali Dev" w:date="2018-02-21T16:23:00Z">
          <w:pPr/>
        </w:pPrChange>
      </w:pPr>
      <w:del w:id="13154" w:author="Sayali Dev" w:date="2018-02-15T18:28:00Z">
        <w:r w:rsidDel="00BD0400">
          <w:delText>To upload a inventory bulk spreadsheet:</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inventory bulk spreadhsheet</w:delText>
        </w:r>
        <w:r w:rsidRPr="00DD1B89" w:rsidDel="00BD0400">
          <w:delText>.</w:delText>
        </w:r>
      </w:del>
    </w:p>
    <w:p w14:paraId="477F2C8D" w14:textId="04E6C5A9" w:rsidR="00753D6D" w:rsidDel="00BD0400" w:rsidRDefault="00753D6D">
      <w:pPr>
        <w:pStyle w:val="Heading3"/>
        <w:rPr>
          <w:del w:id="13155" w:author="Sayali Dev" w:date="2018-02-15T18:28:00Z"/>
        </w:rPr>
        <w:pPrChange w:id="13156" w:author="Sayali Dev" w:date="2018-02-21T16:23:00Z">
          <w:pPr/>
        </w:pPrChange>
      </w:pPr>
    </w:p>
    <w:p w14:paraId="74DCF749" w14:textId="07DB40A7" w:rsidR="00753D6D" w:rsidDel="00BD0400" w:rsidRDefault="00753D6D">
      <w:pPr>
        <w:pStyle w:val="Heading3"/>
        <w:rPr>
          <w:del w:id="13157" w:author="Sayali Dev" w:date="2018-02-15T18:28:00Z"/>
        </w:rPr>
        <w:pPrChange w:id="13158" w:author="Sayali Dev" w:date="2018-02-21T16:23:00Z">
          <w:pPr>
            <w:numPr>
              <w:numId w:val="252"/>
            </w:numPr>
            <w:ind w:left="720" w:right="540" w:hanging="360"/>
          </w:pPr>
        </w:pPrChange>
      </w:pPr>
      <w:del w:id="13159" w:author="Sayali Dev" w:date="2018-02-15T18:28:00Z">
        <w:r w:rsidDel="00BD0400">
          <w:delText xml:space="preserve">Prepare the </w:delText>
        </w:r>
        <w:r w:rsidRPr="00B4225A" w:rsidDel="00BD0400">
          <w:rPr>
            <w:b w:val="0"/>
          </w:rPr>
          <w:delText>Inventory Bulk Upload</w:delText>
        </w:r>
        <w:r w:rsidDel="00BD0400">
          <w:delText xml:space="preserve"> spreadsheet for the biospecimens you want to upload. </w:delText>
        </w:r>
        <w:r w:rsidDel="00BD0400">
          <w:br/>
        </w:r>
        <w:r w:rsidRPr="009C3249" w:rsidDel="00BD0400">
          <w:rPr>
            <w:b w:val="0"/>
          </w:rPr>
          <w:delText>Note:</w:delText>
        </w:r>
        <w:r w:rsidDel="00BD0400">
          <w:delText xml:space="preserve"> </w:delText>
        </w:r>
      </w:del>
    </w:p>
    <w:p w14:paraId="5C079218" w14:textId="4340E2AD" w:rsidR="00753D6D" w:rsidDel="00BD0400" w:rsidRDefault="00753D6D">
      <w:pPr>
        <w:pStyle w:val="Heading3"/>
        <w:rPr>
          <w:del w:id="13160" w:author="Sayali Dev" w:date="2018-02-15T18:28:00Z"/>
        </w:rPr>
        <w:pPrChange w:id="13161" w:author="Sayali Dev" w:date="2018-02-21T16:23:00Z">
          <w:pPr>
            <w:numPr>
              <w:numId w:val="251"/>
            </w:numPr>
            <w:ind w:left="1440" w:right="540" w:hanging="360"/>
          </w:pPr>
        </w:pPrChange>
      </w:pPr>
      <w:del w:id="13162" w:author="Sayali Dev" w:date="2018-02-15T18:28: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297C962F" w14:textId="6F41A837" w:rsidR="00753D6D" w:rsidDel="00BD0400" w:rsidRDefault="00753D6D">
      <w:pPr>
        <w:pStyle w:val="Heading3"/>
        <w:rPr>
          <w:del w:id="13163" w:author="Sayali Dev" w:date="2018-02-15T18:28:00Z"/>
        </w:rPr>
        <w:pPrChange w:id="13164" w:author="Sayali Dev" w:date="2018-02-21T16:23:00Z">
          <w:pPr>
            <w:numPr>
              <w:numId w:val="251"/>
            </w:numPr>
            <w:ind w:left="1440" w:right="540" w:hanging="360"/>
          </w:pPr>
        </w:pPrChange>
      </w:pPr>
      <w:del w:id="13165" w:author="Sayali Dev" w:date="2018-02-15T18:28:00Z">
        <w:r w:rsidRPr="00DD1B89" w:rsidDel="00BD0400">
          <w:delText xml:space="preserve">Template must be saved as an Excel Workbook with .xlsx extension. </w:delText>
        </w:r>
      </w:del>
    </w:p>
    <w:p w14:paraId="2B9A5F65" w14:textId="44DF444F" w:rsidR="00753D6D" w:rsidDel="00BD0400" w:rsidRDefault="00753D6D">
      <w:pPr>
        <w:pStyle w:val="Heading3"/>
        <w:rPr>
          <w:del w:id="13166" w:author="Sayali Dev" w:date="2018-02-15T18:28:00Z"/>
        </w:rPr>
        <w:pPrChange w:id="13167" w:author="Sayali Dev" w:date="2018-02-21T16:23:00Z">
          <w:pPr>
            <w:ind w:right="540"/>
          </w:pPr>
        </w:pPrChange>
      </w:pPr>
    </w:p>
    <w:p w14:paraId="5C4A62C2" w14:textId="444C6E21" w:rsidR="00753D6D" w:rsidDel="00BD0400" w:rsidRDefault="00753D6D">
      <w:pPr>
        <w:pStyle w:val="Heading3"/>
        <w:rPr>
          <w:del w:id="13168" w:author="Sayali Dev" w:date="2018-02-15T18:28:00Z"/>
        </w:rPr>
        <w:pPrChange w:id="13169" w:author="Sayali Dev" w:date="2018-02-21T16:23:00Z">
          <w:pPr>
            <w:ind w:left="720" w:right="540"/>
          </w:pPr>
        </w:pPrChange>
      </w:pPr>
      <w:del w:id="13170" w:author="Sayali Dev" w:date="2018-02-15T18:28:00Z">
        <w:r w:rsidDel="00BD0400">
          <w:delText xml:space="preserve">The following table lists each field and its description. </w:delText>
        </w:r>
      </w:del>
    </w:p>
    <w:p w14:paraId="2CBB87BE" w14:textId="561D1C40" w:rsidR="00753D6D" w:rsidDel="00BD0400" w:rsidRDefault="00753D6D">
      <w:pPr>
        <w:pStyle w:val="Heading3"/>
        <w:rPr>
          <w:del w:id="13171" w:author="Sayali Dev" w:date="2018-02-15T18:28:00Z"/>
        </w:rPr>
        <w:pPrChange w:id="13172" w:author="Sayali Dev" w:date="2018-02-21T16:23:00Z">
          <w:pPr>
            <w:ind w:left="720" w:right="540"/>
          </w:pPr>
        </w:pPrChange>
      </w:pPr>
      <w:del w:id="13173" w:author="Sayali Dev" w:date="2018-02-15T18:28:00Z">
        <w:r w:rsidRPr="001241E1" w:rsidDel="00BD0400">
          <w:rPr>
            <w:b w:val="0"/>
          </w:rPr>
          <w:delText>Note:</w:delText>
        </w:r>
        <w:r w:rsidRPr="001241E1" w:rsidDel="00BD0400">
          <w:delText xml:space="preserve"> </w:delText>
        </w:r>
      </w:del>
    </w:p>
    <w:p w14:paraId="315340A4" w14:textId="44D7D4C9" w:rsidR="00753D6D" w:rsidDel="00BD0400" w:rsidRDefault="00753D6D">
      <w:pPr>
        <w:pStyle w:val="Heading3"/>
        <w:rPr>
          <w:del w:id="13174" w:author="Sayali Dev" w:date="2018-02-15T18:28:00Z"/>
        </w:rPr>
        <w:pPrChange w:id="13175" w:author="Sayali Dev" w:date="2018-02-21T16:23:00Z">
          <w:pPr>
            <w:numPr>
              <w:numId w:val="244"/>
            </w:numPr>
            <w:ind w:left="720" w:right="540" w:firstLine="360"/>
          </w:pPr>
        </w:pPrChange>
      </w:pPr>
      <w:del w:id="13176" w:author="Sayali Dev" w:date="2018-02-15T18:28:00Z">
        <w:r w:rsidRPr="002E4739" w:rsidDel="00BD0400">
          <w:delText>Fields that are marked with the red asterisk (*) are mandatory.</w:delText>
        </w:r>
      </w:del>
    </w:p>
    <w:p w14:paraId="61E3AB64" w14:textId="6E1178E2" w:rsidR="00753D6D" w:rsidDel="00BD0400" w:rsidRDefault="00753D6D">
      <w:pPr>
        <w:pStyle w:val="Heading3"/>
        <w:rPr>
          <w:del w:id="13177" w:author="Sayali Dev" w:date="2018-02-15T18:28:00Z"/>
        </w:rPr>
        <w:pPrChange w:id="13178" w:author="Sayali Dev" w:date="2018-02-21T16:23:00Z">
          <w:pPr>
            <w:numPr>
              <w:numId w:val="244"/>
            </w:numPr>
            <w:ind w:left="1440" w:right="540" w:hanging="360"/>
          </w:pPr>
        </w:pPrChange>
      </w:pPr>
      <w:del w:id="13179" w:author="Sayali Dev" w:date="2018-02-15T18:28: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76331708" w14:textId="5506E618" w:rsidR="00753D6D" w:rsidDel="00BD0400" w:rsidRDefault="00753D6D">
      <w:pPr>
        <w:pStyle w:val="Heading3"/>
        <w:rPr>
          <w:del w:id="13180" w:author="Sayali Dev" w:date="2018-02-15T18:28:00Z"/>
        </w:rPr>
        <w:pPrChange w:id="13181" w:author="Sayali Dev" w:date="2018-02-21T16:23:00Z">
          <w:pPr>
            <w:numPr>
              <w:numId w:val="250"/>
            </w:numPr>
            <w:tabs>
              <w:tab w:val="left" w:pos="1440"/>
            </w:tabs>
            <w:ind w:left="1440" w:hanging="360"/>
          </w:pPr>
        </w:pPrChange>
      </w:pPr>
      <w:del w:id="13182" w:author="Sayali Dev" w:date="2018-02-15T18:28:00Z">
        <w:r w:rsidDel="00BD0400">
          <w:delText xml:space="preserve">You can access user information in </w:delText>
        </w:r>
        <w:r w:rsidRPr="00D856F2" w:rsidDel="00BD0400">
          <w:rPr>
            <w:b w:val="0"/>
          </w:rPr>
          <w:delText>IAMS Address Book</w:delText>
        </w:r>
        <w:r w:rsidDel="00BD0400">
          <w:delText xml:space="preserve">. </w:delText>
        </w:r>
      </w:del>
    </w:p>
    <w:p w14:paraId="210789D7" w14:textId="36BEF4CF" w:rsidR="00753D6D" w:rsidRPr="001241E1" w:rsidDel="00BD0400" w:rsidRDefault="00753D6D">
      <w:pPr>
        <w:pStyle w:val="Heading3"/>
        <w:rPr>
          <w:del w:id="13183" w:author="Sayali Dev" w:date="2018-02-15T18:28:00Z"/>
        </w:rPr>
        <w:pPrChange w:id="13184" w:author="Sayali Dev" w:date="2018-02-21T16:23:00Z">
          <w:pPr>
            <w:numPr>
              <w:numId w:val="244"/>
            </w:numPr>
            <w:ind w:left="1440" w:right="540" w:hanging="360"/>
          </w:pPr>
        </w:pPrChange>
      </w:pPr>
      <w:del w:id="13185" w:author="Sayali Dev" w:date="2018-02-15T18:28: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393FC15E" w14:textId="7E60B15B" w:rsidR="00753D6D" w:rsidRPr="00972304" w:rsidDel="00BD0400" w:rsidRDefault="00753D6D">
      <w:pPr>
        <w:pStyle w:val="Heading3"/>
        <w:rPr>
          <w:del w:id="13186" w:author="Sayali Dev" w:date="2018-02-15T18:28:00Z"/>
        </w:rPr>
        <w:pPrChange w:id="13187" w:author="Sayali Dev" w:date="2018-02-21T16:23:00Z">
          <w:pPr>
            <w:tabs>
              <w:tab w:val="left" w:pos="6960"/>
            </w:tabs>
          </w:pPr>
        </w:pPrChange>
      </w:pPr>
      <w:del w:id="13188" w:author="Sayali Dev" w:date="2018-02-15T18:28:00Z">
        <w:r w:rsidDel="00BD0400">
          <w:tab/>
        </w:r>
      </w:del>
    </w:p>
    <w:p w14:paraId="5DE9F8D5" w14:textId="58CF176F" w:rsidR="00753D6D" w:rsidDel="00BD0400" w:rsidRDefault="00753D6D">
      <w:pPr>
        <w:pStyle w:val="Heading3"/>
        <w:rPr>
          <w:del w:id="13189" w:author="Sayali Dev" w:date="2018-02-15T18:28:00Z"/>
        </w:rPr>
        <w:pPrChange w:id="13190" w:author="Sayali Dev" w:date="2018-02-21T16:23:00Z">
          <w:pPr>
            <w:pStyle w:val="Caption"/>
            <w:ind w:left="720"/>
          </w:pPr>
        </w:pPrChange>
      </w:pPr>
      <w:del w:id="13191" w:author="Sayali Dev" w:date="2018-02-15T18:28: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3192" w:author="Sayali Dev" w:date="2018-02-02T13:47:00Z">
        <w:r w:rsidDel="00EB76E3">
          <w:rPr>
            <w:noProof/>
          </w:rPr>
          <w:delText>32</w:delText>
        </w:r>
      </w:del>
      <w:del w:id="13193" w:author="Sayali Dev" w:date="2018-02-15T18:28:00Z">
        <w:r w:rsidR="006C608D" w:rsidDel="00BD0400">
          <w:rPr>
            <w:b w:val="0"/>
            <w:bCs/>
            <w:noProof/>
          </w:rPr>
          <w:fldChar w:fldCharType="end"/>
        </w:r>
        <w:r w:rsidDel="00BD0400">
          <w:delText>: Completing the Inventory Bulk Upload spreadsheet</w:delText>
        </w:r>
      </w:del>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3194" w:author="Sayali Dev" w:date="2018-02-15T18:28:00Z">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3150"/>
        <w:gridCol w:w="6660"/>
        <w:tblGridChange w:id="13195">
          <w:tblGrid>
            <w:gridCol w:w="3150"/>
            <w:gridCol w:w="6660"/>
          </w:tblGrid>
        </w:tblGridChange>
      </w:tblGrid>
      <w:tr w:rsidR="00753D6D" w:rsidRPr="007A152E" w:rsidDel="00BD0400" w14:paraId="1F3BDE00" w14:textId="5D6C0E18" w:rsidTr="00BD0400">
        <w:trPr>
          <w:cantSplit/>
          <w:trHeight w:val="288"/>
          <w:tblHeader/>
          <w:del w:id="13196" w:author="Sayali Dev" w:date="2018-02-15T18:28:00Z"/>
          <w:trPrChange w:id="13197" w:author="Sayali Dev" w:date="2018-02-15T18:28:00Z">
            <w:trPr>
              <w:cantSplit/>
              <w:trHeight w:val="288"/>
              <w:tblHeader/>
            </w:trPr>
          </w:trPrChange>
        </w:trPr>
        <w:tc>
          <w:tcPr>
            <w:tcW w:w="3150" w:type="dxa"/>
            <w:shd w:val="clear" w:color="auto" w:fill="BFBFBF"/>
            <w:vAlign w:val="center"/>
            <w:tcPrChange w:id="13198" w:author="Sayali Dev" w:date="2018-02-15T18:28:00Z">
              <w:tcPr>
                <w:tcW w:w="3150" w:type="dxa"/>
                <w:shd w:val="clear" w:color="auto" w:fill="BFBFBF"/>
                <w:vAlign w:val="center"/>
              </w:tcPr>
            </w:tcPrChange>
          </w:tcPr>
          <w:p w14:paraId="73FBDA5E" w14:textId="1DDC19C6" w:rsidR="00753D6D" w:rsidRPr="007A152E" w:rsidDel="00BD0400" w:rsidRDefault="00753D6D">
            <w:pPr>
              <w:pStyle w:val="Heading3"/>
              <w:rPr>
                <w:del w:id="13199" w:author="Sayali Dev" w:date="2018-02-15T18:28:00Z"/>
              </w:rPr>
              <w:pPrChange w:id="13200" w:author="Sayali Dev" w:date="2018-02-21T16:23:00Z">
                <w:pPr/>
              </w:pPrChange>
            </w:pPr>
            <w:del w:id="13201" w:author="Sayali Dev" w:date="2018-02-15T18:28:00Z">
              <w:r w:rsidDel="00BD0400">
                <w:rPr>
                  <w:b w:val="0"/>
                </w:rPr>
                <w:delText>Field</w:delText>
              </w:r>
            </w:del>
          </w:p>
        </w:tc>
        <w:tc>
          <w:tcPr>
            <w:tcW w:w="6660" w:type="dxa"/>
            <w:shd w:val="clear" w:color="auto" w:fill="BFBFBF"/>
            <w:vAlign w:val="center"/>
            <w:tcPrChange w:id="13202" w:author="Sayali Dev" w:date="2018-02-15T18:28:00Z">
              <w:tcPr>
                <w:tcW w:w="6660" w:type="dxa"/>
                <w:shd w:val="clear" w:color="auto" w:fill="BFBFBF"/>
                <w:vAlign w:val="center"/>
              </w:tcPr>
            </w:tcPrChange>
          </w:tcPr>
          <w:p w14:paraId="1FF543EF" w14:textId="1FD5856B" w:rsidR="00753D6D" w:rsidRPr="007A152E" w:rsidDel="00BD0400" w:rsidRDefault="00753D6D">
            <w:pPr>
              <w:pStyle w:val="Heading3"/>
              <w:rPr>
                <w:del w:id="13203" w:author="Sayali Dev" w:date="2018-02-15T18:28:00Z"/>
              </w:rPr>
              <w:pPrChange w:id="13204" w:author="Sayali Dev" w:date="2018-02-21T16:23:00Z">
                <w:pPr/>
              </w:pPrChange>
            </w:pPr>
            <w:del w:id="13205" w:author="Sayali Dev" w:date="2018-02-15T18:28:00Z">
              <w:r w:rsidRPr="007A152E" w:rsidDel="00BD0400">
                <w:rPr>
                  <w:b w:val="0"/>
                </w:rPr>
                <w:delText>Description</w:delText>
              </w:r>
            </w:del>
          </w:p>
        </w:tc>
      </w:tr>
      <w:tr w:rsidR="00753D6D" w:rsidDel="00BD0400" w14:paraId="08DEF368" w14:textId="573197DF" w:rsidTr="00BD0400">
        <w:trPr>
          <w:cantSplit/>
          <w:trHeight w:val="288"/>
          <w:del w:id="13206" w:author="Sayali Dev" w:date="2018-02-15T18:28:00Z"/>
          <w:trPrChange w:id="13207" w:author="Sayali Dev" w:date="2018-02-15T18:28:00Z">
            <w:trPr>
              <w:cantSplit/>
              <w:trHeight w:val="288"/>
            </w:trPr>
          </w:trPrChange>
        </w:trPr>
        <w:tc>
          <w:tcPr>
            <w:tcW w:w="3150" w:type="dxa"/>
            <w:tcPrChange w:id="13208" w:author="Sayali Dev" w:date="2018-02-15T18:28:00Z">
              <w:tcPr>
                <w:tcW w:w="3150" w:type="dxa"/>
              </w:tcPr>
            </w:tcPrChange>
          </w:tcPr>
          <w:p w14:paraId="56C065FD" w14:textId="610D285D" w:rsidR="00753D6D" w:rsidRPr="005A0359" w:rsidDel="00BD0400" w:rsidRDefault="00753D6D">
            <w:pPr>
              <w:pStyle w:val="Heading3"/>
              <w:rPr>
                <w:del w:id="13209" w:author="Sayali Dev" w:date="2018-02-15T18:28:00Z"/>
                <w:color w:val="FF0000"/>
              </w:rPr>
              <w:pPrChange w:id="13210" w:author="Sayali Dev" w:date="2018-02-21T16:23:00Z">
                <w:pPr/>
              </w:pPrChange>
            </w:pPr>
            <w:del w:id="13211" w:author="Sayali Dev" w:date="2018-02-15T18:28:00Z">
              <w:r w:rsidRPr="00DD1AF2" w:rsidDel="00BD0400">
                <w:rPr>
                  <w:b w:val="0"/>
                </w:rPr>
                <w:delText>Language</w:delText>
              </w:r>
              <w:r w:rsidDel="00BD0400">
                <w:rPr>
                  <w:b w:val="0"/>
                  <w:color w:val="FF0000"/>
                </w:rPr>
                <w:delText>*</w:delText>
              </w:r>
            </w:del>
          </w:p>
        </w:tc>
        <w:tc>
          <w:tcPr>
            <w:tcW w:w="6660" w:type="dxa"/>
            <w:vAlign w:val="center"/>
            <w:tcPrChange w:id="13212" w:author="Sayali Dev" w:date="2018-02-15T18:28:00Z">
              <w:tcPr>
                <w:tcW w:w="6660" w:type="dxa"/>
                <w:vAlign w:val="center"/>
              </w:tcPr>
            </w:tcPrChange>
          </w:tcPr>
          <w:p w14:paraId="2E157965" w14:textId="6B1D1EC0" w:rsidR="00753D6D" w:rsidDel="00BD0400" w:rsidRDefault="00753D6D">
            <w:pPr>
              <w:pStyle w:val="Heading3"/>
              <w:rPr>
                <w:del w:id="13213" w:author="Sayali Dev" w:date="2018-02-15T18:28:00Z"/>
              </w:rPr>
              <w:pPrChange w:id="13214" w:author="Sayali Dev" w:date="2018-02-21T16:23:00Z">
                <w:pPr/>
              </w:pPrChange>
            </w:pPr>
            <w:del w:id="13215" w:author="Sayali Dev" w:date="2018-02-15T18:28: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for the Biobank user you type in the </w:delText>
              </w:r>
              <w:r w:rsidRPr="00C90941" w:rsidDel="00BD0400">
                <w:delText>Desitination Site</w:delText>
              </w:r>
              <w:r w:rsidDel="00BD0400">
                <w:delText xml:space="preserve"> User field below. </w:delText>
              </w:r>
            </w:del>
          </w:p>
        </w:tc>
      </w:tr>
      <w:tr w:rsidR="00753D6D" w:rsidDel="00BD0400" w14:paraId="6C3FFEB1" w14:textId="7125999C" w:rsidTr="00BD0400">
        <w:trPr>
          <w:cantSplit/>
          <w:trHeight w:val="288"/>
          <w:del w:id="13216" w:author="Sayali Dev" w:date="2018-02-15T18:28:00Z"/>
          <w:trPrChange w:id="13217" w:author="Sayali Dev" w:date="2018-02-15T18:28:00Z">
            <w:trPr>
              <w:cantSplit/>
              <w:trHeight w:val="288"/>
            </w:trPr>
          </w:trPrChange>
        </w:trPr>
        <w:tc>
          <w:tcPr>
            <w:tcW w:w="3150" w:type="dxa"/>
            <w:tcPrChange w:id="13218" w:author="Sayali Dev" w:date="2018-02-15T18:28:00Z">
              <w:tcPr>
                <w:tcW w:w="3150" w:type="dxa"/>
              </w:tcPr>
            </w:tcPrChange>
          </w:tcPr>
          <w:p w14:paraId="6C2C9CD8" w14:textId="7CFAAAE9" w:rsidR="00753D6D" w:rsidRPr="005A0359" w:rsidDel="00BD0400" w:rsidRDefault="00753D6D">
            <w:pPr>
              <w:pStyle w:val="Heading3"/>
              <w:rPr>
                <w:del w:id="13219" w:author="Sayali Dev" w:date="2018-02-15T18:28:00Z"/>
                <w:color w:val="FF0000"/>
              </w:rPr>
              <w:pPrChange w:id="13220" w:author="Sayali Dev" w:date="2018-02-21T16:23:00Z">
                <w:pPr/>
              </w:pPrChange>
            </w:pPr>
            <w:del w:id="13221" w:author="Sayali Dev" w:date="2018-02-15T18:28:00Z">
              <w:r w:rsidRPr="00DD1AF2" w:rsidDel="00BD0400">
                <w:rPr>
                  <w:b w:val="0"/>
                </w:rPr>
                <w:delText>Locale</w:delText>
              </w:r>
              <w:r w:rsidDel="00BD0400">
                <w:rPr>
                  <w:b w:val="0"/>
                  <w:color w:val="FF0000"/>
                </w:rPr>
                <w:delText>*</w:delText>
              </w:r>
            </w:del>
          </w:p>
        </w:tc>
        <w:tc>
          <w:tcPr>
            <w:tcW w:w="6660" w:type="dxa"/>
            <w:vAlign w:val="center"/>
            <w:tcPrChange w:id="13222" w:author="Sayali Dev" w:date="2018-02-15T18:28:00Z">
              <w:tcPr>
                <w:tcW w:w="6660" w:type="dxa"/>
                <w:vAlign w:val="center"/>
              </w:tcPr>
            </w:tcPrChange>
          </w:tcPr>
          <w:p w14:paraId="0689EFED" w14:textId="4B00E3FB" w:rsidR="00753D6D" w:rsidDel="00BD0400" w:rsidRDefault="00753D6D">
            <w:pPr>
              <w:pStyle w:val="Heading3"/>
              <w:rPr>
                <w:del w:id="13223" w:author="Sayali Dev" w:date="2018-02-15T18:28:00Z"/>
              </w:rPr>
              <w:pPrChange w:id="13224" w:author="Sayali Dev" w:date="2018-02-21T16:23:00Z">
                <w:pPr/>
              </w:pPrChange>
            </w:pPr>
            <w:del w:id="13225" w:author="Sayali Dev" w:date="2018-02-15T18:28:00Z">
              <w:r w:rsidDel="00BD0400">
                <w:delText xml:space="preserve">Type “GB” or “US” to indicate the country locale for the user </w:delText>
              </w:r>
              <w:r w:rsidRPr="00A649FD" w:rsidDel="00BD0400">
                <w:delText>you type in the Desitination Site User field below</w:delText>
              </w:r>
              <w:r w:rsidDel="00BD0400">
                <w:delText>.</w:delText>
              </w:r>
              <w:r w:rsidRPr="009753DD" w:rsidDel="00BD0400">
                <w:rPr>
                  <w:b w:val="0"/>
                </w:rPr>
                <w:delText xml:space="preserve"> </w:delText>
              </w:r>
            </w:del>
          </w:p>
          <w:p w14:paraId="74C60879" w14:textId="24266CB8" w:rsidR="00753D6D" w:rsidDel="00BD0400" w:rsidRDefault="00753D6D">
            <w:pPr>
              <w:pStyle w:val="Heading3"/>
              <w:rPr>
                <w:del w:id="13226" w:author="Sayali Dev" w:date="2018-02-15T18:28:00Z"/>
              </w:rPr>
              <w:pPrChange w:id="13227" w:author="Sayali Dev" w:date="2018-02-21T16:23:00Z">
                <w:pPr/>
              </w:pPrChange>
            </w:pPr>
            <w:del w:id="13228" w:author="Sayali Dev" w:date="2018-02-15T18:28: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for that</w:delText>
              </w:r>
              <w:r w:rsidRPr="00F53EE4" w:rsidDel="00BD0400">
                <w:delText xml:space="preserve"> user</w:delText>
              </w:r>
              <w:r w:rsidDel="00BD0400">
                <w:delText>.</w:delText>
              </w:r>
            </w:del>
          </w:p>
        </w:tc>
      </w:tr>
      <w:tr w:rsidR="00753D6D" w:rsidDel="00BD0400" w14:paraId="75144BE1" w14:textId="66E62AA1" w:rsidTr="00BD0400">
        <w:trPr>
          <w:cantSplit/>
          <w:trHeight w:val="288"/>
          <w:del w:id="13229" w:author="Sayali Dev" w:date="2018-02-15T18:28:00Z"/>
          <w:trPrChange w:id="13230" w:author="Sayali Dev" w:date="2018-02-15T18:28:00Z">
            <w:trPr>
              <w:cantSplit/>
              <w:trHeight w:val="288"/>
            </w:trPr>
          </w:trPrChange>
        </w:trPr>
        <w:tc>
          <w:tcPr>
            <w:tcW w:w="3150" w:type="dxa"/>
            <w:tcPrChange w:id="13231" w:author="Sayali Dev" w:date="2018-02-15T18:28:00Z">
              <w:tcPr>
                <w:tcW w:w="3150" w:type="dxa"/>
              </w:tcPr>
            </w:tcPrChange>
          </w:tcPr>
          <w:p w14:paraId="6E1ACC80" w14:textId="5A64F968" w:rsidR="00753D6D" w:rsidRPr="005A0359" w:rsidDel="00BD0400" w:rsidRDefault="00753D6D">
            <w:pPr>
              <w:pStyle w:val="Heading3"/>
              <w:rPr>
                <w:del w:id="13232" w:author="Sayali Dev" w:date="2018-02-15T18:28:00Z"/>
                <w:color w:val="FF0000"/>
              </w:rPr>
              <w:pPrChange w:id="13233" w:author="Sayali Dev" w:date="2018-02-21T16:23:00Z">
                <w:pPr/>
              </w:pPrChange>
            </w:pPr>
            <w:del w:id="13234" w:author="Sayali Dev" w:date="2018-02-15T18:28:00Z">
              <w:r w:rsidRPr="00DD1AF2" w:rsidDel="00BD0400">
                <w:rPr>
                  <w:b w:val="0"/>
                </w:rPr>
                <w:delText>Time Zone</w:delText>
              </w:r>
              <w:r w:rsidDel="00BD0400">
                <w:rPr>
                  <w:b w:val="0"/>
                  <w:color w:val="FF0000"/>
                </w:rPr>
                <w:delText>*</w:delText>
              </w:r>
            </w:del>
          </w:p>
        </w:tc>
        <w:tc>
          <w:tcPr>
            <w:tcW w:w="6660" w:type="dxa"/>
            <w:vAlign w:val="center"/>
            <w:tcPrChange w:id="13235" w:author="Sayali Dev" w:date="2018-02-15T18:28:00Z">
              <w:tcPr>
                <w:tcW w:w="6660" w:type="dxa"/>
                <w:vAlign w:val="center"/>
              </w:tcPr>
            </w:tcPrChange>
          </w:tcPr>
          <w:p w14:paraId="1524429D" w14:textId="22296E52" w:rsidR="00753D6D" w:rsidDel="00BD0400" w:rsidRDefault="00753D6D">
            <w:pPr>
              <w:pStyle w:val="Heading3"/>
              <w:rPr>
                <w:del w:id="13236" w:author="Sayali Dev" w:date="2018-02-15T18:28:00Z"/>
              </w:rPr>
              <w:pPrChange w:id="13237" w:author="Sayali Dev" w:date="2018-02-21T16:23:00Z">
                <w:pPr/>
              </w:pPrChange>
            </w:pPr>
            <w:del w:id="13238" w:author="Sayali Dev" w:date="2018-02-15T18:28:00Z">
              <w:r w:rsidDel="00BD0400">
                <w:delText xml:space="preserve">Type the appropriate time zone for the user </w:delText>
              </w:r>
              <w:r w:rsidRPr="00A649FD" w:rsidDel="00BD0400">
                <w:delText>you type in the Desitination Site User field below</w:delText>
              </w:r>
              <w:r w:rsidDel="00BD0400">
                <w:delText xml:space="preserve">. </w:delText>
              </w:r>
            </w:del>
          </w:p>
          <w:p w14:paraId="2B1C3B1B" w14:textId="4FCF831F" w:rsidR="00753D6D" w:rsidDel="00BD0400" w:rsidRDefault="00753D6D">
            <w:pPr>
              <w:pStyle w:val="Heading3"/>
              <w:rPr>
                <w:del w:id="13239" w:author="Sayali Dev" w:date="2018-02-15T18:28:00Z"/>
              </w:rPr>
              <w:pPrChange w:id="13240" w:author="Sayali Dev" w:date="2018-02-21T16:23:00Z">
                <w:pPr/>
              </w:pPrChange>
            </w:pPr>
            <w:del w:id="13241" w:author="Sayali Dev" w:date="2018-02-15T18:28: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for that user.</w:delText>
              </w:r>
            </w:del>
          </w:p>
        </w:tc>
      </w:tr>
      <w:tr w:rsidR="00753D6D" w:rsidDel="00BD0400" w14:paraId="42802FF1" w14:textId="59691878" w:rsidTr="00BD0400">
        <w:trPr>
          <w:cantSplit/>
          <w:trHeight w:val="288"/>
          <w:del w:id="13242" w:author="Sayali Dev" w:date="2018-02-15T18:28:00Z"/>
          <w:trPrChange w:id="13243" w:author="Sayali Dev" w:date="2018-02-15T18:28:00Z">
            <w:trPr>
              <w:cantSplit/>
              <w:trHeight w:val="288"/>
            </w:trPr>
          </w:trPrChange>
        </w:trPr>
        <w:tc>
          <w:tcPr>
            <w:tcW w:w="3150" w:type="dxa"/>
            <w:tcPrChange w:id="13244" w:author="Sayali Dev" w:date="2018-02-15T18:28:00Z">
              <w:tcPr>
                <w:tcW w:w="3150" w:type="dxa"/>
              </w:tcPr>
            </w:tcPrChange>
          </w:tcPr>
          <w:p w14:paraId="26AFE51C" w14:textId="110BD1AB" w:rsidR="00753D6D" w:rsidRPr="005A0359" w:rsidDel="00BD0400" w:rsidRDefault="00753D6D">
            <w:pPr>
              <w:pStyle w:val="Heading3"/>
              <w:rPr>
                <w:del w:id="13245" w:author="Sayali Dev" w:date="2018-02-15T18:28:00Z"/>
                <w:color w:val="FF0000"/>
              </w:rPr>
              <w:pPrChange w:id="13246" w:author="Sayali Dev" w:date="2018-02-21T16:23:00Z">
                <w:pPr/>
              </w:pPrChange>
            </w:pPr>
            <w:del w:id="13247" w:author="Sayali Dev" w:date="2018-02-15T18:28:00Z">
              <w:r w:rsidRPr="00DD1AF2" w:rsidDel="00BD0400">
                <w:rPr>
                  <w:b w:val="0"/>
                </w:rPr>
                <w:delText>Upload Type</w:delText>
              </w:r>
              <w:r w:rsidDel="00BD0400">
                <w:rPr>
                  <w:b w:val="0"/>
                  <w:color w:val="FF0000"/>
                </w:rPr>
                <w:delText>*</w:delText>
              </w:r>
            </w:del>
          </w:p>
        </w:tc>
        <w:tc>
          <w:tcPr>
            <w:tcW w:w="6660" w:type="dxa"/>
            <w:vAlign w:val="center"/>
            <w:tcPrChange w:id="13248" w:author="Sayali Dev" w:date="2018-02-15T18:28:00Z">
              <w:tcPr>
                <w:tcW w:w="6660" w:type="dxa"/>
                <w:vAlign w:val="center"/>
              </w:tcPr>
            </w:tcPrChange>
          </w:tcPr>
          <w:p w14:paraId="44F52C14" w14:textId="0D775308" w:rsidR="00753D6D" w:rsidDel="00BD0400" w:rsidRDefault="00753D6D">
            <w:pPr>
              <w:pStyle w:val="Heading3"/>
              <w:rPr>
                <w:del w:id="13249" w:author="Sayali Dev" w:date="2018-02-15T18:28:00Z"/>
              </w:rPr>
              <w:pPrChange w:id="13250" w:author="Sayali Dev" w:date="2018-02-21T16:23:00Z">
                <w:pPr/>
              </w:pPrChange>
            </w:pPr>
            <w:del w:id="13251" w:author="Sayali Dev" w:date="2018-02-15T18:28:00Z">
              <w:r w:rsidDel="00BD0400">
                <w:delText xml:space="preserve">Indicates the type of upload performed with this template. </w:delText>
              </w:r>
            </w:del>
          </w:p>
          <w:p w14:paraId="0CA8CAFE" w14:textId="19F7FB1C" w:rsidR="00753D6D" w:rsidDel="00BD0400" w:rsidRDefault="00753D6D">
            <w:pPr>
              <w:pStyle w:val="Heading3"/>
              <w:rPr>
                <w:del w:id="13252" w:author="Sayali Dev" w:date="2018-02-15T18:28:00Z"/>
              </w:rPr>
              <w:pPrChange w:id="13253" w:author="Sayali Dev" w:date="2018-02-21T16:23:00Z">
                <w:pPr/>
              </w:pPrChange>
            </w:pPr>
            <w:del w:id="13254" w:author="Sayali Dev" w:date="2018-02-15T18:28:00Z">
              <w:r w:rsidRPr="007E1326" w:rsidDel="00BD0400">
                <w:rPr>
                  <w:b w:val="0"/>
                </w:rPr>
                <w:delText>Note</w:delText>
              </w:r>
              <w:r w:rsidDel="00BD0400">
                <w:delText>: “Bulk Inventory” is the default and it should not be changed.</w:delText>
              </w:r>
            </w:del>
          </w:p>
        </w:tc>
      </w:tr>
      <w:tr w:rsidR="00753D6D" w:rsidDel="00BD0400" w14:paraId="1795CAA2" w14:textId="7A0D8C19" w:rsidTr="00BD0400">
        <w:trPr>
          <w:cantSplit/>
          <w:trHeight w:val="288"/>
          <w:del w:id="13255" w:author="Sayali Dev" w:date="2018-02-15T18:28:00Z"/>
          <w:trPrChange w:id="13256" w:author="Sayali Dev" w:date="2018-02-15T18:28:00Z">
            <w:trPr>
              <w:cantSplit/>
              <w:trHeight w:val="288"/>
            </w:trPr>
          </w:trPrChange>
        </w:trPr>
        <w:tc>
          <w:tcPr>
            <w:tcW w:w="3150" w:type="dxa"/>
            <w:tcPrChange w:id="13257" w:author="Sayali Dev" w:date="2018-02-15T18:28:00Z">
              <w:tcPr>
                <w:tcW w:w="3150" w:type="dxa"/>
              </w:tcPr>
            </w:tcPrChange>
          </w:tcPr>
          <w:p w14:paraId="4ABBF6D5" w14:textId="3B7569A2" w:rsidR="00753D6D" w:rsidDel="00BD0400" w:rsidRDefault="00753D6D">
            <w:pPr>
              <w:pStyle w:val="Heading3"/>
              <w:rPr>
                <w:del w:id="13258" w:author="Sayali Dev" w:date="2018-02-15T18:28:00Z"/>
                <w:color w:val="FF0000"/>
              </w:rPr>
              <w:pPrChange w:id="13259" w:author="Sayali Dev" w:date="2018-02-21T16:23:00Z">
                <w:pPr/>
              </w:pPrChange>
            </w:pPr>
            <w:del w:id="13260" w:author="Sayali Dev" w:date="2018-02-15T18:28:00Z">
              <w:r w:rsidRPr="00DD1AF2" w:rsidDel="00BD0400">
                <w:rPr>
                  <w:b w:val="0"/>
                </w:rPr>
                <w:delText>Create inventory</w:delText>
              </w:r>
              <w:r w:rsidDel="00BD0400">
                <w:rPr>
                  <w:b w:val="0"/>
                  <w:color w:val="FF0000"/>
                </w:rPr>
                <w:delText>*</w:delText>
              </w:r>
            </w:del>
          </w:p>
        </w:tc>
        <w:tc>
          <w:tcPr>
            <w:tcW w:w="6660" w:type="dxa"/>
            <w:vAlign w:val="center"/>
            <w:tcPrChange w:id="13261" w:author="Sayali Dev" w:date="2018-02-15T18:28:00Z">
              <w:tcPr>
                <w:tcW w:w="6660" w:type="dxa"/>
                <w:vAlign w:val="center"/>
              </w:tcPr>
            </w:tcPrChange>
          </w:tcPr>
          <w:p w14:paraId="27F931C1" w14:textId="22624D2F" w:rsidR="00753D6D" w:rsidDel="00BD0400" w:rsidRDefault="00753D6D">
            <w:pPr>
              <w:pStyle w:val="Heading3"/>
              <w:rPr>
                <w:del w:id="13262" w:author="Sayali Dev" w:date="2018-02-15T18:28:00Z"/>
              </w:rPr>
              <w:pPrChange w:id="13263" w:author="Sayali Dev" w:date="2018-02-21T16:23:00Z">
                <w:pPr/>
              </w:pPrChange>
            </w:pPr>
            <w:del w:id="13264" w:author="Sayali Dev" w:date="2018-02-15T18:28:00Z">
              <w:r w:rsidDel="00BD0400">
                <w:delText>Indicates that the specified samples should be added to inventory.</w:delText>
              </w:r>
            </w:del>
          </w:p>
          <w:p w14:paraId="1DF693EE" w14:textId="4F3D3455" w:rsidR="00753D6D" w:rsidDel="00BD0400" w:rsidRDefault="00753D6D">
            <w:pPr>
              <w:pStyle w:val="Heading3"/>
              <w:rPr>
                <w:del w:id="13265" w:author="Sayali Dev" w:date="2018-02-15T18:28:00Z"/>
              </w:rPr>
              <w:pPrChange w:id="13266" w:author="Sayali Dev" w:date="2018-02-21T16:23:00Z">
                <w:pPr/>
              </w:pPrChange>
            </w:pPr>
            <w:del w:id="13267" w:author="Sayali Dev" w:date="2018-02-15T18:28:00Z">
              <w:r w:rsidRPr="007E1326" w:rsidDel="00BD0400">
                <w:rPr>
                  <w:b w:val="0"/>
                </w:rPr>
                <w:delText>Note</w:delText>
              </w:r>
              <w:r w:rsidDel="00BD0400">
                <w:delText>: “Yes” is the default and it should not be changed.</w:delText>
              </w:r>
            </w:del>
          </w:p>
        </w:tc>
      </w:tr>
      <w:tr w:rsidR="00753D6D" w:rsidDel="00BD0400" w14:paraId="319696AE" w14:textId="2C5FA43C" w:rsidTr="00BD0400">
        <w:trPr>
          <w:cantSplit/>
          <w:trHeight w:val="288"/>
          <w:del w:id="13268" w:author="Sayali Dev" w:date="2018-02-15T18:28:00Z"/>
          <w:trPrChange w:id="13269" w:author="Sayali Dev" w:date="2018-02-15T18:28:00Z">
            <w:trPr>
              <w:cantSplit/>
              <w:trHeight w:val="288"/>
            </w:trPr>
          </w:trPrChange>
        </w:trPr>
        <w:tc>
          <w:tcPr>
            <w:tcW w:w="3150" w:type="dxa"/>
            <w:tcPrChange w:id="13270" w:author="Sayali Dev" w:date="2018-02-15T18:28:00Z">
              <w:tcPr>
                <w:tcW w:w="3150" w:type="dxa"/>
              </w:tcPr>
            </w:tcPrChange>
          </w:tcPr>
          <w:p w14:paraId="688B7307" w14:textId="351BB621" w:rsidR="00753D6D" w:rsidDel="00BD0400" w:rsidRDefault="00753D6D">
            <w:pPr>
              <w:pStyle w:val="Heading3"/>
              <w:rPr>
                <w:del w:id="13271" w:author="Sayali Dev" w:date="2018-02-15T18:28:00Z"/>
                <w:color w:val="FF0000"/>
              </w:rPr>
              <w:pPrChange w:id="13272" w:author="Sayali Dev" w:date="2018-02-21T16:23:00Z">
                <w:pPr/>
              </w:pPrChange>
            </w:pPr>
            <w:commentRangeStart w:id="13273"/>
            <w:del w:id="13274" w:author="Sayali Dev" w:date="2018-02-15T18:28:00Z">
              <w:r w:rsidRPr="00DD1AF2" w:rsidDel="00BD0400">
                <w:rPr>
                  <w:b w:val="0"/>
                </w:rPr>
                <w:delText>Associate Donor</w:delText>
              </w:r>
              <w:r w:rsidDel="00BD0400">
                <w:rPr>
                  <w:b w:val="0"/>
                  <w:color w:val="FF0000"/>
                </w:rPr>
                <w:delText>*</w:delText>
              </w:r>
            </w:del>
          </w:p>
        </w:tc>
        <w:tc>
          <w:tcPr>
            <w:tcW w:w="6660" w:type="dxa"/>
            <w:vAlign w:val="center"/>
            <w:tcPrChange w:id="13275" w:author="Sayali Dev" w:date="2018-02-15T18:28:00Z">
              <w:tcPr>
                <w:tcW w:w="6660" w:type="dxa"/>
                <w:vAlign w:val="center"/>
              </w:tcPr>
            </w:tcPrChange>
          </w:tcPr>
          <w:p w14:paraId="48C8CD00" w14:textId="74915DF0" w:rsidR="00753D6D" w:rsidDel="00BD0400" w:rsidRDefault="00753D6D">
            <w:pPr>
              <w:pStyle w:val="Heading3"/>
              <w:rPr>
                <w:del w:id="13276" w:author="Sayali Dev" w:date="2018-02-15T18:28:00Z"/>
              </w:rPr>
              <w:pPrChange w:id="13277" w:author="Sayali Dev" w:date="2018-02-21T16:23:00Z">
                <w:pPr/>
              </w:pPrChange>
            </w:pPr>
            <w:del w:id="13278" w:author="Sayali Dev" w:date="2018-02-15T18:28:00Z">
              <w:r w:rsidRPr="007E1326" w:rsidDel="00BD0400">
                <w:delText>Indicates that the specified samples should not be associated with a donor in Subject Centric View.</w:delText>
              </w:r>
              <w:r w:rsidRPr="007E1326" w:rsidDel="00BD0400">
                <w:rPr>
                  <w:b w:val="0"/>
                </w:rPr>
                <w:delText xml:space="preserve"> </w:delText>
              </w:r>
            </w:del>
          </w:p>
          <w:p w14:paraId="5A6D63B2" w14:textId="05C68818" w:rsidR="00753D6D" w:rsidDel="00BD0400" w:rsidRDefault="00753D6D">
            <w:pPr>
              <w:pStyle w:val="Heading3"/>
              <w:rPr>
                <w:del w:id="13279" w:author="Sayali Dev" w:date="2018-02-15T18:28:00Z"/>
              </w:rPr>
              <w:pPrChange w:id="13280" w:author="Sayali Dev" w:date="2018-02-21T16:23:00Z">
                <w:pPr/>
              </w:pPrChange>
            </w:pPr>
            <w:del w:id="13281" w:author="Sayali Dev" w:date="2018-02-15T18:28:00Z">
              <w:r w:rsidRPr="007E1326" w:rsidDel="00BD0400">
                <w:rPr>
                  <w:b w:val="0"/>
                </w:rPr>
                <w:delText>Note</w:delText>
              </w:r>
              <w:r w:rsidDel="00BD0400">
                <w:delText>: “No” is the default and it should not be changed.</w:delText>
              </w:r>
              <w:commentRangeEnd w:id="13273"/>
              <w:r w:rsidDel="00BD0400">
                <w:rPr>
                  <w:rStyle w:val="CommentReference"/>
                </w:rPr>
                <w:commentReference w:id="13273"/>
              </w:r>
            </w:del>
          </w:p>
        </w:tc>
      </w:tr>
      <w:tr w:rsidR="00753D6D" w:rsidDel="00BD0400" w14:paraId="31A6BB53" w14:textId="49CFFFCF" w:rsidTr="00BD0400">
        <w:trPr>
          <w:cantSplit/>
          <w:trHeight w:val="288"/>
          <w:del w:id="13282" w:author="Sayali Dev" w:date="2018-02-15T18:28:00Z"/>
          <w:trPrChange w:id="13283" w:author="Sayali Dev" w:date="2018-02-15T18:28:00Z">
            <w:trPr>
              <w:cantSplit/>
              <w:trHeight w:val="288"/>
            </w:trPr>
          </w:trPrChange>
        </w:trPr>
        <w:tc>
          <w:tcPr>
            <w:tcW w:w="3150" w:type="dxa"/>
            <w:tcPrChange w:id="13284" w:author="Sayali Dev" w:date="2018-02-15T18:28:00Z">
              <w:tcPr>
                <w:tcW w:w="3150" w:type="dxa"/>
              </w:tcPr>
            </w:tcPrChange>
          </w:tcPr>
          <w:p w14:paraId="791F6414" w14:textId="178A1564" w:rsidR="00753D6D" w:rsidRPr="005A0359" w:rsidDel="00BD0400" w:rsidRDefault="00753D6D">
            <w:pPr>
              <w:pStyle w:val="Heading3"/>
              <w:rPr>
                <w:del w:id="13285" w:author="Sayali Dev" w:date="2018-02-15T18:28:00Z"/>
                <w:color w:val="FF0000"/>
              </w:rPr>
              <w:pPrChange w:id="13286" w:author="Sayali Dev" w:date="2018-02-21T16:23:00Z">
                <w:pPr/>
              </w:pPrChange>
            </w:pPr>
            <w:del w:id="13287" w:author="Sayali Dev" w:date="2018-02-15T18:28:00Z">
              <w:r w:rsidRPr="00DD1AF2" w:rsidDel="00BD0400">
                <w:rPr>
                  <w:b w:val="0"/>
                </w:rPr>
                <w:delText>Collection Event Code</w:delText>
              </w:r>
              <w:r w:rsidDel="00BD0400">
                <w:rPr>
                  <w:b w:val="0"/>
                  <w:color w:val="FF0000"/>
                </w:rPr>
                <w:delText>*</w:delText>
              </w:r>
            </w:del>
          </w:p>
        </w:tc>
        <w:tc>
          <w:tcPr>
            <w:tcW w:w="6660" w:type="dxa"/>
            <w:vAlign w:val="center"/>
            <w:tcPrChange w:id="13288" w:author="Sayali Dev" w:date="2018-02-15T18:28:00Z">
              <w:tcPr>
                <w:tcW w:w="6660" w:type="dxa"/>
                <w:vAlign w:val="center"/>
              </w:tcPr>
            </w:tcPrChange>
          </w:tcPr>
          <w:p w14:paraId="444F4F6C" w14:textId="15ED407F" w:rsidR="00753D6D" w:rsidDel="00BD0400" w:rsidRDefault="00753D6D">
            <w:pPr>
              <w:pStyle w:val="Heading3"/>
              <w:rPr>
                <w:del w:id="13289" w:author="Sayali Dev" w:date="2018-02-15T18:28:00Z"/>
              </w:rPr>
              <w:pPrChange w:id="13290" w:author="Sayali Dev" w:date="2018-02-21T16:23:00Z">
                <w:pPr/>
              </w:pPrChange>
            </w:pPr>
            <w:del w:id="13291" w:author="Sayali Dev" w:date="2018-02-15T18:28:00Z">
              <w:r w:rsidDel="00BD0400">
                <w:delText xml:space="preserve">Type a valid Collection Event Code </w:delText>
              </w:r>
              <w:r w:rsidRPr="0049739A" w:rsidDel="00BD0400">
                <w:delText xml:space="preserve">associated with the </w:delText>
              </w:r>
              <w:r w:rsidDel="00BD0400">
                <w:delText>C</w:delText>
              </w:r>
              <w:r w:rsidRPr="0049739A" w:rsidDel="00BD0400">
                <w:delText xml:space="preserve">ollection of the specified sample. </w:delText>
              </w:r>
              <w:r w:rsidRPr="00D856F2" w:rsidDel="00BD0400">
                <w:rPr>
                  <w:b w:val="0"/>
                </w:rPr>
                <w:delText>Note:</w:delText>
              </w:r>
              <w:r w:rsidDel="00BD0400">
                <w:delText xml:space="preserve"> Collection must be published in </w:delText>
              </w:r>
              <w:r w:rsidRPr="00D856F2" w:rsidDel="00BD0400">
                <w:rPr>
                  <w:b w:val="0"/>
                </w:rPr>
                <w:delText>RPMS</w:delText>
              </w:r>
              <w:r w:rsidDel="00BD0400">
                <w:rPr>
                  <w:b w:val="0"/>
                </w:rPr>
                <w:delText xml:space="preserve"> </w:delText>
              </w:r>
              <w:r w:rsidRPr="00D94FF2" w:rsidDel="00BD0400">
                <w:delText xml:space="preserve">with this </w:delText>
              </w:r>
              <w:r w:rsidDel="00BD0400">
                <w:delText>C</w:delText>
              </w:r>
              <w:r w:rsidRPr="00D94FF2" w:rsidDel="00BD0400">
                <w:delText xml:space="preserve">ollection </w:delText>
              </w:r>
              <w:r w:rsidDel="00BD0400">
                <w:delText>Event Code.</w:delText>
              </w:r>
            </w:del>
          </w:p>
        </w:tc>
      </w:tr>
      <w:tr w:rsidR="00753D6D" w:rsidDel="00BD0400" w14:paraId="50B71585" w14:textId="38A37C75" w:rsidTr="00BD0400">
        <w:trPr>
          <w:cantSplit/>
          <w:trHeight w:val="288"/>
          <w:del w:id="13292" w:author="Sayali Dev" w:date="2018-02-15T18:28:00Z"/>
          <w:trPrChange w:id="13293" w:author="Sayali Dev" w:date="2018-02-15T18:28:00Z">
            <w:trPr>
              <w:cantSplit/>
              <w:trHeight w:val="288"/>
            </w:trPr>
          </w:trPrChange>
        </w:trPr>
        <w:tc>
          <w:tcPr>
            <w:tcW w:w="3150" w:type="dxa"/>
            <w:tcPrChange w:id="13294" w:author="Sayali Dev" w:date="2018-02-15T18:28:00Z">
              <w:tcPr>
                <w:tcW w:w="3150" w:type="dxa"/>
              </w:tcPr>
            </w:tcPrChange>
          </w:tcPr>
          <w:p w14:paraId="646D37DE" w14:textId="3AE85906" w:rsidR="00753D6D" w:rsidRPr="005A0359" w:rsidDel="00BD0400" w:rsidRDefault="00753D6D">
            <w:pPr>
              <w:pStyle w:val="Heading3"/>
              <w:rPr>
                <w:del w:id="13295" w:author="Sayali Dev" w:date="2018-02-15T18:28:00Z"/>
                <w:color w:val="FF0000"/>
              </w:rPr>
              <w:pPrChange w:id="13296" w:author="Sayali Dev" w:date="2018-02-21T16:23:00Z">
                <w:pPr/>
              </w:pPrChange>
            </w:pPr>
            <w:del w:id="13297" w:author="Sayali Dev" w:date="2018-02-15T18:28:00Z">
              <w:r w:rsidRPr="00DD1AF2" w:rsidDel="00BD0400">
                <w:rPr>
                  <w:b w:val="0"/>
                </w:rPr>
                <w:delText>Source Site Name</w:delText>
              </w:r>
              <w:r w:rsidDel="00BD0400">
                <w:rPr>
                  <w:b w:val="0"/>
                  <w:color w:val="FF0000"/>
                </w:rPr>
                <w:delText>*</w:delText>
              </w:r>
            </w:del>
          </w:p>
        </w:tc>
        <w:tc>
          <w:tcPr>
            <w:tcW w:w="6660" w:type="dxa"/>
            <w:vAlign w:val="center"/>
            <w:tcPrChange w:id="13298" w:author="Sayali Dev" w:date="2018-02-15T18:28:00Z">
              <w:tcPr>
                <w:tcW w:w="6660" w:type="dxa"/>
                <w:vAlign w:val="center"/>
              </w:tcPr>
            </w:tcPrChange>
          </w:tcPr>
          <w:p w14:paraId="4D051BE2" w14:textId="6ED9A1A4" w:rsidR="00753D6D" w:rsidDel="00BD0400" w:rsidRDefault="00753D6D">
            <w:pPr>
              <w:pStyle w:val="Heading3"/>
              <w:rPr>
                <w:del w:id="13299" w:author="Sayali Dev" w:date="2018-02-15T18:28:00Z"/>
              </w:rPr>
              <w:pPrChange w:id="13300" w:author="Sayali Dev" w:date="2018-02-21T16:23:00Z">
                <w:pPr/>
              </w:pPrChange>
            </w:pPr>
            <w:del w:id="13301" w:author="Sayali Dev" w:date="2018-02-15T18:28:00Z">
              <w:r w:rsidDel="00BD0400">
                <w:delText xml:space="preserve">Type the name of </w:delText>
              </w:r>
              <w:r w:rsidRPr="0049739A" w:rsidDel="00BD0400">
                <w:delText xml:space="preserve">the </w:delText>
              </w:r>
              <w:r w:rsidDel="00BD0400">
                <w:delText>C</w:delText>
              </w:r>
              <w:r w:rsidRPr="0049739A" w:rsidDel="00BD0400">
                <w:delText xml:space="preserve">ollection </w:delText>
              </w:r>
              <w:r w:rsidDel="00BD0400">
                <w:delText>S</w:delText>
              </w:r>
              <w:r w:rsidRPr="0049739A" w:rsidDel="00BD0400">
                <w:delText xml:space="preserve">ite associated with the </w:delText>
              </w:r>
              <w:r w:rsidDel="00BD0400">
                <w:delText>C</w:delText>
              </w:r>
              <w:r w:rsidRPr="0049739A" w:rsidDel="00BD0400">
                <w:delText>ollection of the specified sample.</w:delText>
              </w:r>
              <w:r w:rsidDel="00BD0400">
                <w:delText xml:space="preserve"> </w:delText>
              </w:r>
            </w:del>
          </w:p>
          <w:p w14:paraId="580B9DF1" w14:textId="147DC962" w:rsidR="00753D6D" w:rsidDel="00BD0400" w:rsidRDefault="00753D6D">
            <w:pPr>
              <w:pStyle w:val="Heading3"/>
              <w:rPr>
                <w:del w:id="13302" w:author="Sayali Dev" w:date="2018-02-15T18:28:00Z"/>
              </w:rPr>
              <w:pPrChange w:id="13303" w:author="Sayali Dev" w:date="2018-02-21T16:23:00Z">
                <w:pPr/>
              </w:pPrChange>
            </w:pPr>
            <w:del w:id="13304" w:author="Sayali Dev" w:date="2018-02-15T18:28:00Z">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12911A66" w14:textId="07DC6CBF" w:rsidTr="00BD0400">
        <w:trPr>
          <w:cantSplit/>
          <w:trHeight w:val="288"/>
          <w:del w:id="13305" w:author="Sayali Dev" w:date="2018-02-15T18:28:00Z"/>
          <w:trPrChange w:id="13306" w:author="Sayali Dev" w:date="2018-02-15T18:28:00Z">
            <w:trPr>
              <w:cantSplit/>
              <w:trHeight w:val="288"/>
            </w:trPr>
          </w:trPrChange>
        </w:trPr>
        <w:tc>
          <w:tcPr>
            <w:tcW w:w="3150" w:type="dxa"/>
            <w:tcPrChange w:id="13307" w:author="Sayali Dev" w:date="2018-02-15T18:28:00Z">
              <w:tcPr>
                <w:tcW w:w="3150" w:type="dxa"/>
              </w:tcPr>
            </w:tcPrChange>
          </w:tcPr>
          <w:p w14:paraId="1AC16988" w14:textId="543F1B38" w:rsidR="00753D6D" w:rsidRPr="005A0359" w:rsidDel="00BD0400" w:rsidRDefault="00753D6D">
            <w:pPr>
              <w:pStyle w:val="Heading3"/>
              <w:rPr>
                <w:del w:id="13308" w:author="Sayali Dev" w:date="2018-02-15T18:28:00Z"/>
                <w:color w:val="FF0000"/>
              </w:rPr>
              <w:pPrChange w:id="13309" w:author="Sayali Dev" w:date="2018-02-21T16:23:00Z">
                <w:pPr/>
              </w:pPrChange>
            </w:pPr>
            <w:del w:id="13310" w:author="Sayali Dev" w:date="2018-02-15T18:28:00Z">
              <w:r w:rsidRPr="00DD1AF2" w:rsidDel="00BD0400">
                <w:rPr>
                  <w:b w:val="0"/>
                </w:rPr>
                <w:delText>Destination Site Name</w:delText>
              </w:r>
              <w:r w:rsidDel="00BD0400">
                <w:rPr>
                  <w:b w:val="0"/>
                  <w:color w:val="FF0000"/>
                </w:rPr>
                <w:delText>*</w:delText>
              </w:r>
            </w:del>
          </w:p>
        </w:tc>
        <w:tc>
          <w:tcPr>
            <w:tcW w:w="6660" w:type="dxa"/>
            <w:vAlign w:val="center"/>
            <w:tcPrChange w:id="13311" w:author="Sayali Dev" w:date="2018-02-15T18:28:00Z">
              <w:tcPr>
                <w:tcW w:w="6660" w:type="dxa"/>
                <w:vAlign w:val="center"/>
              </w:tcPr>
            </w:tcPrChange>
          </w:tcPr>
          <w:p w14:paraId="08FA548F" w14:textId="32B444A9" w:rsidR="00753D6D" w:rsidDel="00BD0400" w:rsidRDefault="00753D6D">
            <w:pPr>
              <w:pStyle w:val="Heading3"/>
              <w:rPr>
                <w:del w:id="13312" w:author="Sayali Dev" w:date="2018-02-15T18:28:00Z"/>
              </w:rPr>
              <w:pPrChange w:id="13313" w:author="Sayali Dev" w:date="2018-02-21T16:23:00Z">
                <w:pPr/>
              </w:pPrChange>
            </w:pPr>
            <w:del w:id="13314" w:author="Sayali Dev" w:date="2018-02-15T18:28:00Z">
              <w:r w:rsidDel="00BD0400">
                <w:delText>Type the name of the P</w:delText>
              </w:r>
              <w:r w:rsidRPr="0049739A" w:rsidDel="00BD0400">
                <w:delText xml:space="preserve">rocessing or </w:delText>
              </w:r>
              <w:r w:rsidDel="00BD0400">
                <w:delText>B</w:delText>
              </w:r>
              <w:r w:rsidRPr="0049739A" w:rsidDel="00BD0400">
                <w:delText>iobank site associated with the specified sample</w:delText>
              </w:r>
              <w:r w:rsidDel="00BD0400">
                <w:delText xml:space="preserve">. </w:delText>
              </w:r>
            </w:del>
          </w:p>
          <w:p w14:paraId="068AB6BD" w14:textId="115869B8" w:rsidR="00753D6D" w:rsidDel="00BD0400" w:rsidRDefault="00753D6D">
            <w:pPr>
              <w:pStyle w:val="Heading3"/>
              <w:rPr>
                <w:del w:id="13315" w:author="Sayali Dev" w:date="2018-02-15T18:28:00Z"/>
              </w:rPr>
              <w:pPrChange w:id="13316" w:author="Sayali Dev" w:date="2018-02-21T16:23:00Z">
                <w:pPr/>
              </w:pPrChange>
            </w:pPr>
            <w:del w:id="13317" w:author="Sayali Dev" w:date="2018-02-15T18:28:00Z">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57568DEC" w14:textId="1CB3F2AD" w:rsidTr="00BD0400">
        <w:trPr>
          <w:cantSplit/>
          <w:trHeight w:val="288"/>
          <w:del w:id="13318" w:author="Sayali Dev" w:date="2018-02-15T18:28:00Z"/>
          <w:trPrChange w:id="13319" w:author="Sayali Dev" w:date="2018-02-15T18:28:00Z">
            <w:trPr>
              <w:cantSplit/>
              <w:trHeight w:val="288"/>
            </w:trPr>
          </w:trPrChange>
        </w:trPr>
        <w:tc>
          <w:tcPr>
            <w:tcW w:w="3150" w:type="dxa"/>
            <w:tcPrChange w:id="13320" w:author="Sayali Dev" w:date="2018-02-15T18:28:00Z">
              <w:tcPr>
                <w:tcW w:w="3150" w:type="dxa"/>
              </w:tcPr>
            </w:tcPrChange>
          </w:tcPr>
          <w:p w14:paraId="63AE7532" w14:textId="7B544040" w:rsidR="00753D6D" w:rsidRPr="005A0359" w:rsidDel="00BD0400" w:rsidRDefault="00753D6D">
            <w:pPr>
              <w:pStyle w:val="Heading3"/>
              <w:rPr>
                <w:del w:id="13321" w:author="Sayali Dev" w:date="2018-02-15T18:28:00Z"/>
                <w:color w:val="FF0000"/>
              </w:rPr>
              <w:pPrChange w:id="13322" w:author="Sayali Dev" w:date="2018-02-21T16:23:00Z">
                <w:pPr/>
              </w:pPrChange>
            </w:pPr>
            <w:del w:id="13323" w:author="Sayali Dev" w:date="2018-02-15T18:28:00Z">
              <w:r w:rsidRPr="00DD1AF2" w:rsidDel="00BD0400">
                <w:rPr>
                  <w:b w:val="0"/>
                </w:rPr>
                <w:delText>Destination Site Username</w:delText>
              </w:r>
              <w:r w:rsidDel="00BD0400">
                <w:rPr>
                  <w:b w:val="0"/>
                  <w:color w:val="FF0000"/>
                </w:rPr>
                <w:delText>*</w:delText>
              </w:r>
            </w:del>
          </w:p>
        </w:tc>
        <w:tc>
          <w:tcPr>
            <w:tcW w:w="6660" w:type="dxa"/>
            <w:vAlign w:val="center"/>
            <w:tcPrChange w:id="13324" w:author="Sayali Dev" w:date="2018-02-15T18:28:00Z">
              <w:tcPr>
                <w:tcW w:w="6660" w:type="dxa"/>
                <w:vAlign w:val="center"/>
              </w:tcPr>
            </w:tcPrChange>
          </w:tcPr>
          <w:p w14:paraId="36D2FD92" w14:textId="2A8A74EA" w:rsidR="00753D6D" w:rsidDel="00BD0400" w:rsidRDefault="00753D6D">
            <w:pPr>
              <w:pStyle w:val="Heading3"/>
              <w:rPr>
                <w:del w:id="13325" w:author="Sayali Dev" w:date="2018-02-15T18:28:00Z"/>
              </w:rPr>
              <w:pPrChange w:id="13326" w:author="Sayali Dev" w:date="2018-02-21T16:23:00Z">
                <w:pPr/>
              </w:pPrChange>
            </w:pPr>
            <w:del w:id="13327" w:author="Sayali Dev" w:date="2018-02-15T18:28:00Z">
              <w:r w:rsidDel="00BD0400">
                <w:delText>Type a valid Biobank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13016B96" w14:textId="33C4611F" w:rsidTr="00BD0400">
        <w:trPr>
          <w:cantSplit/>
          <w:trHeight w:val="288"/>
          <w:del w:id="13328" w:author="Sayali Dev" w:date="2018-02-15T18:28:00Z"/>
          <w:trPrChange w:id="13329" w:author="Sayali Dev" w:date="2018-02-15T18:28:00Z">
            <w:trPr>
              <w:cantSplit/>
              <w:trHeight w:val="288"/>
            </w:trPr>
          </w:trPrChange>
        </w:trPr>
        <w:tc>
          <w:tcPr>
            <w:tcW w:w="3150" w:type="dxa"/>
            <w:tcPrChange w:id="13330" w:author="Sayali Dev" w:date="2018-02-15T18:28:00Z">
              <w:tcPr>
                <w:tcW w:w="3150" w:type="dxa"/>
              </w:tcPr>
            </w:tcPrChange>
          </w:tcPr>
          <w:p w14:paraId="2E8F864E" w14:textId="2210419A" w:rsidR="00753D6D" w:rsidRPr="005A0359" w:rsidDel="00BD0400" w:rsidRDefault="00753D6D">
            <w:pPr>
              <w:pStyle w:val="Heading3"/>
              <w:rPr>
                <w:del w:id="13331" w:author="Sayali Dev" w:date="2018-02-15T18:28:00Z"/>
                <w:color w:val="FF0000"/>
              </w:rPr>
              <w:pPrChange w:id="13332" w:author="Sayali Dev" w:date="2018-02-21T16:23:00Z">
                <w:pPr/>
              </w:pPrChange>
            </w:pPr>
            <w:del w:id="13333" w:author="Sayali Dev" w:date="2018-02-15T18:28:00Z">
              <w:r w:rsidRPr="00DD1AF2" w:rsidDel="00BD0400">
                <w:rPr>
                  <w:b w:val="0"/>
                </w:rPr>
                <w:delText>Sample Identifier</w:delText>
              </w:r>
              <w:r w:rsidDel="00BD0400">
                <w:rPr>
                  <w:b w:val="0"/>
                  <w:color w:val="FF0000"/>
                </w:rPr>
                <w:delText>*</w:delText>
              </w:r>
            </w:del>
          </w:p>
        </w:tc>
        <w:tc>
          <w:tcPr>
            <w:tcW w:w="6660" w:type="dxa"/>
            <w:vAlign w:val="center"/>
            <w:tcPrChange w:id="13334" w:author="Sayali Dev" w:date="2018-02-15T18:28:00Z">
              <w:tcPr>
                <w:tcW w:w="6660" w:type="dxa"/>
                <w:vAlign w:val="center"/>
              </w:tcPr>
            </w:tcPrChange>
          </w:tcPr>
          <w:p w14:paraId="53202392" w14:textId="21BB915D" w:rsidR="00753D6D" w:rsidDel="00BD0400" w:rsidRDefault="00753D6D">
            <w:pPr>
              <w:pStyle w:val="Heading3"/>
              <w:rPr>
                <w:del w:id="13335" w:author="Sayali Dev" w:date="2018-02-15T18:28:00Z"/>
              </w:rPr>
              <w:pPrChange w:id="13336" w:author="Sayali Dev" w:date="2018-02-21T16:23:00Z">
                <w:pPr/>
              </w:pPrChange>
            </w:pPr>
            <w:del w:id="13337" w:author="Sayali Dev" w:date="2018-02-15T18:28:00Z">
              <w:r w:rsidDel="00BD0400">
                <w:delText>In this column, type an identifier for each biospecimen you want to include in the upload.</w:delText>
              </w:r>
              <w:r w:rsidDel="00BD0400">
                <w:br/>
              </w:r>
              <w:r w:rsidRPr="003973A4" w:rsidDel="00BD0400">
                <w:rPr>
                  <w:b w:val="0"/>
                </w:rPr>
                <w:delText>Note:</w:delText>
              </w:r>
              <w:r w:rsidDel="00BD0400">
                <w:delText xml:space="preserve"> You cannot use an existing sample identifier. The sample identifier must be unique.</w:delText>
              </w:r>
            </w:del>
          </w:p>
        </w:tc>
      </w:tr>
      <w:tr w:rsidR="00753D6D" w:rsidDel="00BD0400" w14:paraId="4BB3AA2A" w14:textId="0E2ABF27" w:rsidTr="00BD0400">
        <w:trPr>
          <w:cantSplit/>
          <w:trHeight w:val="288"/>
          <w:del w:id="13338" w:author="Sayali Dev" w:date="2018-02-15T18:28:00Z"/>
          <w:trPrChange w:id="13339" w:author="Sayali Dev" w:date="2018-02-15T18:28:00Z">
            <w:trPr>
              <w:cantSplit/>
              <w:trHeight w:val="288"/>
            </w:trPr>
          </w:trPrChange>
        </w:trPr>
        <w:tc>
          <w:tcPr>
            <w:tcW w:w="3150" w:type="dxa"/>
            <w:tcPrChange w:id="13340" w:author="Sayali Dev" w:date="2018-02-15T18:28:00Z">
              <w:tcPr>
                <w:tcW w:w="3150" w:type="dxa"/>
              </w:tcPr>
            </w:tcPrChange>
          </w:tcPr>
          <w:p w14:paraId="38892146" w14:textId="6902A287" w:rsidR="00753D6D" w:rsidRPr="005A0359" w:rsidDel="00BD0400" w:rsidRDefault="00753D6D">
            <w:pPr>
              <w:pStyle w:val="Heading3"/>
              <w:rPr>
                <w:del w:id="13341" w:author="Sayali Dev" w:date="2018-02-15T18:28:00Z"/>
                <w:color w:val="FF0000"/>
              </w:rPr>
              <w:pPrChange w:id="13342" w:author="Sayali Dev" w:date="2018-02-21T16:23:00Z">
                <w:pPr/>
              </w:pPrChange>
            </w:pPr>
            <w:del w:id="13343" w:author="Sayali Dev" w:date="2018-02-15T18:28:00Z">
              <w:r w:rsidRPr="00DD1AF2" w:rsidDel="00BD0400">
                <w:rPr>
                  <w:b w:val="0"/>
                </w:rPr>
                <w:delText>Sample Status</w:delText>
              </w:r>
              <w:r w:rsidDel="00BD0400">
                <w:rPr>
                  <w:b w:val="0"/>
                  <w:color w:val="FF0000"/>
                </w:rPr>
                <w:delText>*</w:delText>
              </w:r>
            </w:del>
          </w:p>
        </w:tc>
        <w:tc>
          <w:tcPr>
            <w:tcW w:w="6660" w:type="dxa"/>
            <w:vAlign w:val="center"/>
            <w:tcPrChange w:id="13344" w:author="Sayali Dev" w:date="2018-02-15T18:28:00Z">
              <w:tcPr>
                <w:tcW w:w="6660" w:type="dxa"/>
                <w:vAlign w:val="center"/>
              </w:tcPr>
            </w:tcPrChange>
          </w:tcPr>
          <w:p w14:paraId="7FCE54B7" w14:textId="277644FC" w:rsidR="00753D6D" w:rsidDel="00BD0400" w:rsidRDefault="00753D6D">
            <w:pPr>
              <w:pStyle w:val="Heading3"/>
              <w:rPr>
                <w:del w:id="13345" w:author="Sayali Dev" w:date="2018-02-15T18:28:00Z"/>
              </w:rPr>
              <w:pPrChange w:id="13346" w:author="Sayali Dev" w:date="2018-02-21T16:23:00Z">
                <w:pPr/>
              </w:pPrChange>
            </w:pPr>
            <w:del w:id="13347" w:author="Sayali Dev" w:date="2018-02-15T18:28:00Z">
              <w:r w:rsidDel="00BD0400">
                <w:delText>In this column, indicate the status for each biospecimen you want to include in the upload:</w:delText>
              </w:r>
            </w:del>
          </w:p>
          <w:p w14:paraId="2994EBF7" w14:textId="7F41318A" w:rsidR="00753D6D" w:rsidDel="00BD0400" w:rsidRDefault="00753D6D">
            <w:pPr>
              <w:pStyle w:val="Heading3"/>
              <w:rPr>
                <w:del w:id="13348" w:author="Sayali Dev" w:date="2018-02-15T18:28:00Z"/>
              </w:rPr>
              <w:pPrChange w:id="13349" w:author="Sayali Dev" w:date="2018-02-21T16:23:00Z">
                <w:pPr>
                  <w:numPr>
                    <w:numId w:val="245"/>
                  </w:numPr>
                  <w:ind w:left="720" w:hanging="360"/>
                </w:pPr>
              </w:pPrChange>
            </w:pPr>
            <w:del w:id="13350" w:author="Sayali Dev" w:date="2018-02-15T18:28:00Z">
              <w:r w:rsidDel="00BD0400">
                <w:delText>Click this field, and then click on the arrow to display a list of options.</w:delText>
              </w:r>
            </w:del>
          </w:p>
          <w:p w14:paraId="512D2365" w14:textId="03166B9B" w:rsidR="00753D6D" w:rsidDel="00BD0400" w:rsidRDefault="00753D6D">
            <w:pPr>
              <w:pStyle w:val="Heading3"/>
              <w:rPr>
                <w:del w:id="13351" w:author="Sayali Dev" w:date="2018-02-15T18:28:00Z"/>
              </w:rPr>
              <w:pPrChange w:id="13352" w:author="Sayali Dev" w:date="2018-02-21T16:23:00Z">
                <w:pPr>
                  <w:numPr>
                    <w:numId w:val="245"/>
                  </w:numPr>
                  <w:ind w:left="720" w:hanging="360"/>
                </w:pPr>
              </w:pPrChange>
            </w:pPr>
            <w:del w:id="13353" w:author="Sayali Dev" w:date="2018-02-15T18:28:00Z">
              <w:r w:rsidDel="00BD0400">
                <w:delText>Click the appropriate status.</w:delText>
              </w:r>
            </w:del>
          </w:p>
        </w:tc>
      </w:tr>
      <w:tr w:rsidR="00753D6D" w:rsidDel="00BD0400" w14:paraId="6753F119" w14:textId="3F614A69" w:rsidTr="00BD0400">
        <w:trPr>
          <w:cantSplit/>
          <w:trHeight w:val="288"/>
          <w:del w:id="13354" w:author="Sayali Dev" w:date="2018-02-15T18:28:00Z"/>
          <w:trPrChange w:id="13355" w:author="Sayali Dev" w:date="2018-02-15T18:28:00Z">
            <w:trPr>
              <w:cantSplit/>
              <w:trHeight w:val="288"/>
            </w:trPr>
          </w:trPrChange>
        </w:trPr>
        <w:tc>
          <w:tcPr>
            <w:tcW w:w="3150" w:type="dxa"/>
            <w:tcPrChange w:id="13356" w:author="Sayali Dev" w:date="2018-02-15T18:28:00Z">
              <w:tcPr>
                <w:tcW w:w="3150" w:type="dxa"/>
              </w:tcPr>
            </w:tcPrChange>
          </w:tcPr>
          <w:p w14:paraId="4693EA3E" w14:textId="18F3E43C" w:rsidR="00753D6D" w:rsidDel="00BD0400" w:rsidRDefault="00753D6D">
            <w:pPr>
              <w:pStyle w:val="Heading3"/>
              <w:rPr>
                <w:del w:id="13357" w:author="Sayali Dev" w:date="2018-02-15T18:28:00Z"/>
              </w:rPr>
              <w:pPrChange w:id="13358" w:author="Sayali Dev" w:date="2018-02-21T16:23:00Z">
                <w:pPr/>
              </w:pPrChange>
            </w:pPr>
            <w:del w:id="13359" w:author="Sayali Dev" w:date="2018-02-15T18:28:00Z">
              <w:r w:rsidDel="00BD0400">
                <w:rPr>
                  <w:b w:val="0"/>
                </w:rPr>
                <w:delText>Storage Location</w:delText>
              </w:r>
            </w:del>
          </w:p>
        </w:tc>
        <w:tc>
          <w:tcPr>
            <w:tcW w:w="6660" w:type="dxa"/>
            <w:vAlign w:val="center"/>
            <w:tcPrChange w:id="13360" w:author="Sayali Dev" w:date="2018-02-15T18:28:00Z">
              <w:tcPr>
                <w:tcW w:w="6660" w:type="dxa"/>
                <w:vAlign w:val="center"/>
              </w:tcPr>
            </w:tcPrChange>
          </w:tcPr>
          <w:p w14:paraId="338E3653" w14:textId="6DDCB6EB" w:rsidR="00753D6D" w:rsidDel="00BD0400" w:rsidRDefault="00753D6D">
            <w:pPr>
              <w:pStyle w:val="Heading3"/>
              <w:rPr>
                <w:del w:id="13361" w:author="Sayali Dev" w:date="2018-02-15T18:28:00Z"/>
              </w:rPr>
              <w:pPrChange w:id="13362" w:author="Sayali Dev" w:date="2018-02-21T16:23:00Z">
                <w:pPr/>
              </w:pPrChange>
            </w:pPr>
            <w:del w:id="13363" w:author="Sayali Dev" w:date="2018-02-15T18:28:00Z">
              <w:r w:rsidDel="00BD0400">
                <w:delText xml:space="preserve">To assign a storage location to the biospecimen, type the path of the storage location where each biospecimen is stored, followed by the storage map cell position you want to assign. </w:delText>
              </w:r>
            </w:del>
          </w:p>
          <w:p w14:paraId="71C6D3E8" w14:textId="1ECDC45E" w:rsidR="00753D6D" w:rsidDel="00BD0400" w:rsidRDefault="00753D6D">
            <w:pPr>
              <w:pStyle w:val="Heading3"/>
              <w:rPr>
                <w:del w:id="13364" w:author="Sayali Dev" w:date="2018-02-15T18:28:00Z"/>
              </w:rPr>
              <w:pPrChange w:id="13365" w:author="Sayali Dev" w:date="2018-02-21T16:23:00Z">
                <w:pPr>
                  <w:numPr>
                    <w:numId w:val="247"/>
                  </w:numPr>
                  <w:ind w:left="720" w:hanging="360"/>
                </w:pPr>
              </w:pPrChange>
            </w:pPr>
            <w:del w:id="13366" w:author="Sayali Dev" w:date="2018-02-15T18:28:00Z">
              <w:r w:rsidDel="00BD0400">
                <w:delText xml:space="preserve">For example, if the biospecimen is stored in Device 1-D1 and you want the biospecimen assigned to Rack 1-R1, Box 1-B1, cell 1, the path for the spreadsheet is D1-R1-B1, 1. </w:delText>
              </w:r>
            </w:del>
          </w:p>
          <w:p w14:paraId="73BC6F9A" w14:textId="56F3020B" w:rsidR="00753D6D" w:rsidDel="00BD0400" w:rsidRDefault="00753D6D">
            <w:pPr>
              <w:pStyle w:val="Heading3"/>
              <w:rPr>
                <w:del w:id="13367" w:author="Sayali Dev" w:date="2018-02-15T18:28:00Z"/>
              </w:rPr>
              <w:pPrChange w:id="13368" w:author="Sayali Dev" w:date="2018-02-21T16:23:00Z">
                <w:pPr>
                  <w:numPr>
                    <w:numId w:val="247"/>
                  </w:numPr>
                  <w:ind w:left="720" w:hanging="360"/>
                </w:pPr>
              </w:pPrChange>
            </w:pPr>
            <w:del w:id="13369" w:author="Sayali Dev" w:date="2018-02-15T18:28:00Z">
              <w:r w:rsidDel="00BD0400">
                <w:delText>You can assign additional biospecimen line items to the same storage location by incrementing the cell position at the end by 1.</w:delText>
              </w:r>
            </w:del>
          </w:p>
          <w:p w14:paraId="1F125EC2" w14:textId="43A24D2B" w:rsidR="00753D6D" w:rsidDel="00BD0400" w:rsidRDefault="00753D6D">
            <w:pPr>
              <w:pStyle w:val="Heading3"/>
              <w:rPr>
                <w:del w:id="13370" w:author="Sayali Dev" w:date="2018-02-15T18:28:00Z"/>
              </w:rPr>
              <w:pPrChange w:id="13371" w:author="Sayali Dev" w:date="2018-02-21T16:23:00Z">
                <w:pPr>
                  <w:numPr>
                    <w:numId w:val="247"/>
                  </w:numPr>
                  <w:ind w:left="720" w:hanging="360"/>
                </w:pPr>
              </w:pPrChange>
            </w:pPr>
            <w:del w:id="13372" w:author="Sayali Dev" w:date="2018-02-15T18:28:00Z">
              <w:r w:rsidDel="00BD0400">
                <w:delText>You can verify the path for an existing device as follows:</w:delText>
              </w:r>
            </w:del>
          </w:p>
          <w:p w14:paraId="1EC9FD0A" w14:textId="3988160F" w:rsidR="00753D6D" w:rsidDel="00BD0400" w:rsidRDefault="00753D6D">
            <w:pPr>
              <w:pStyle w:val="Heading3"/>
              <w:rPr>
                <w:del w:id="13373" w:author="Sayali Dev" w:date="2018-02-15T18:28:00Z"/>
              </w:rPr>
              <w:pPrChange w:id="13374" w:author="Sayali Dev" w:date="2018-02-21T16:23:00Z">
                <w:pPr>
                  <w:numPr>
                    <w:numId w:val="248"/>
                  </w:numPr>
                  <w:ind w:left="1152" w:hanging="360"/>
                </w:pPr>
              </w:pPrChange>
            </w:pPr>
            <w:del w:id="13375" w:author="Sayali Dev" w:date="2018-02-15T18:28:00Z">
              <w:r w:rsidDel="00BD0400">
                <w:delText xml:space="preserve">Access the </w:delText>
              </w:r>
              <w:r w:rsidRPr="00665059" w:rsidDel="00BD0400">
                <w:rPr>
                  <w:b w:val="0"/>
                </w:rPr>
                <w:delText>IAMS</w:delText>
              </w:r>
              <w:r w:rsidDel="00BD0400">
                <w:delText xml:space="preserve"> module and click </w:delText>
              </w:r>
              <w:r w:rsidRPr="00665059" w:rsidDel="00BD0400">
                <w:rPr>
                  <w:b w:val="0"/>
                </w:rPr>
                <w:delText>Storage Designer</w:delText>
              </w:r>
              <w:r w:rsidDel="00BD0400">
                <w:delText>.</w:delText>
              </w:r>
            </w:del>
          </w:p>
          <w:p w14:paraId="45FD23D3" w14:textId="6FE76843" w:rsidR="00753D6D" w:rsidDel="00BD0400" w:rsidRDefault="00753D6D">
            <w:pPr>
              <w:pStyle w:val="Heading3"/>
              <w:rPr>
                <w:del w:id="13376" w:author="Sayali Dev" w:date="2018-02-15T18:28:00Z"/>
              </w:rPr>
              <w:pPrChange w:id="13377" w:author="Sayali Dev" w:date="2018-02-21T16:23:00Z">
                <w:pPr>
                  <w:numPr>
                    <w:numId w:val="248"/>
                  </w:numPr>
                  <w:ind w:left="1152" w:hanging="360"/>
                </w:pPr>
              </w:pPrChange>
            </w:pPr>
            <w:del w:id="13378" w:author="Sayali Dev" w:date="2018-02-15T18:28:00Z">
              <w:r w:rsidDel="00BD0400">
                <w:delText xml:space="preserve">Click </w:delText>
              </w:r>
              <w:r w:rsidRPr="00665059" w:rsidDel="00BD0400">
                <w:rPr>
                  <w:b w:val="0"/>
                </w:rPr>
                <w:delText>Search</w:delText>
              </w:r>
              <w:r w:rsidDel="00BD0400">
                <w:delText>.</w:delText>
              </w:r>
            </w:del>
          </w:p>
          <w:p w14:paraId="1B544287" w14:textId="1B97D578" w:rsidR="00753D6D" w:rsidDel="00BD0400" w:rsidRDefault="00753D6D">
            <w:pPr>
              <w:pStyle w:val="Heading3"/>
              <w:rPr>
                <w:del w:id="13379" w:author="Sayali Dev" w:date="2018-02-15T18:28:00Z"/>
              </w:rPr>
              <w:pPrChange w:id="13380" w:author="Sayali Dev" w:date="2018-02-21T16:23:00Z">
                <w:pPr>
                  <w:numPr>
                    <w:numId w:val="248"/>
                  </w:numPr>
                  <w:ind w:left="1152" w:hanging="360"/>
                </w:pPr>
              </w:pPrChange>
            </w:pPr>
            <w:del w:id="13381" w:author="Sayali Dev" w:date="2018-02-15T18:28:00Z">
              <w:r w:rsidDel="00BD0400">
                <w:delText>Click on the device where the biospecimen is stored.</w:delText>
              </w:r>
            </w:del>
          </w:p>
          <w:p w14:paraId="0A88E59A" w14:textId="2AE50B47" w:rsidR="00753D6D" w:rsidDel="00BD0400" w:rsidRDefault="00753D6D">
            <w:pPr>
              <w:pStyle w:val="Heading3"/>
              <w:rPr>
                <w:del w:id="13382" w:author="Sayali Dev" w:date="2018-02-15T18:28:00Z"/>
              </w:rPr>
              <w:pPrChange w:id="13383" w:author="Sayali Dev" w:date="2018-02-21T16:23:00Z">
                <w:pPr>
                  <w:numPr>
                    <w:numId w:val="248"/>
                  </w:numPr>
                  <w:ind w:left="1152" w:hanging="360"/>
                </w:pPr>
              </w:pPrChange>
            </w:pPr>
            <w:del w:id="13384" w:author="Sayali Dev" w:date="2018-02-15T18:28:00Z">
              <w:r w:rsidDel="00BD0400">
                <w:delText>Expand the device hierarchy tree and click on the division where the biospecimen is stored.</w:delText>
              </w:r>
            </w:del>
          </w:p>
          <w:p w14:paraId="40DCED08" w14:textId="64F68EF9" w:rsidR="00753D6D" w:rsidDel="00BD0400" w:rsidRDefault="00753D6D">
            <w:pPr>
              <w:pStyle w:val="Heading3"/>
              <w:rPr>
                <w:del w:id="13385" w:author="Sayali Dev" w:date="2018-02-15T18:28:00Z"/>
              </w:rPr>
              <w:pPrChange w:id="13386" w:author="Sayali Dev" w:date="2018-02-21T16:23:00Z">
                <w:pPr>
                  <w:numPr>
                    <w:numId w:val="248"/>
                  </w:numPr>
                  <w:ind w:left="1152" w:hanging="360"/>
                </w:pPr>
              </w:pPrChange>
            </w:pPr>
            <w:del w:id="13387" w:author="Sayali Dev" w:date="2018-02-15T18:28:00Z">
              <w:r w:rsidDel="00BD0400">
                <w:delText xml:space="preserve">Click the </w:delText>
              </w:r>
              <w:r w:rsidRPr="00475C0A" w:rsidDel="00BD0400">
                <w:rPr>
                  <w:b w:val="0"/>
                </w:rPr>
                <w:delText>Storage Map Report</w:delText>
              </w:r>
              <w:r w:rsidDel="00BD0400">
                <w:delText xml:space="preserve"> link.</w:delText>
              </w:r>
            </w:del>
          </w:p>
          <w:p w14:paraId="767E2C90" w14:textId="656A301E" w:rsidR="00753D6D" w:rsidDel="00BD0400" w:rsidRDefault="00753D6D">
            <w:pPr>
              <w:pStyle w:val="Heading3"/>
              <w:rPr>
                <w:del w:id="13388" w:author="Sayali Dev" w:date="2018-02-15T18:28:00Z"/>
              </w:rPr>
              <w:pPrChange w:id="13389" w:author="Sayali Dev" w:date="2018-02-21T16:23:00Z">
                <w:pPr>
                  <w:numPr>
                    <w:numId w:val="248"/>
                  </w:numPr>
                  <w:ind w:left="1152" w:hanging="360"/>
                </w:pPr>
              </w:pPrChange>
            </w:pPr>
            <w:del w:id="13390" w:author="Sayali Dev" w:date="2018-02-15T18:28:00Z">
              <w:r w:rsidDel="00BD0400">
                <w:delText xml:space="preserve">Click </w:delText>
              </w:r>
              <w:r w:rsidRPr="00E27C54" w:rsidDel="00BD0400">
                <w:rPr>
                  <w:b w:val="0"/>
                </w:rPr>
                <w:delText>Map Only</w:delText>
              </w:r>
              <w:r w:rsidDel="00BD0400">
                <w:delText>.</w:delText>
              </w:r>
            </w:del>
          </w:p>
          <w:p w14:paraId="6180764A" w14:textId="6AD4BF09" w:rsidR="00753D6D" w:rsidDel="00BD0400" w:rsidRDefault="00753D6D">
            <w:pPr>
              <w:pStyle w:val="Heading3"/>
              <w:rPr>
                <w:del w:id="13391" w:author="Sayali Dev" w:date="2018-02-15T18:28:00Z"/>
              </w:rPr>
              <w:pPrChange w:id="13392" w:author="Sayali Dev" w:date="2018-02-21T16:23:00Z">
                <w:pPr>
                  <w:numPr>
                    <w:numId w:val="248"/>
                  </w:numPr>
                  <w:ind w:left="1152" w:hanging="360"/>
                </w:pPr>
              </w:pPrChange>
            </w:pPr>
            <w:del w:id="13393" w:author="Sayali Dev" w:date="2018-02-15T18:28:00Z">
              <w:r w:rsidDel="00BD0400">
                <w:delText xml:space="preserve">Note the </w:delText>
              </w:r>
              <w:r w:rsidRPr="003C79BF" w:rsidDel="00BD0400">
                <w:rPr>
                  <w:b w:val="0"/>
                </w:rPr>
                <w:delText>Storage Path</w:delText>
              </w:r>
              <w:r w:rsidDel="00BD0400">
                <w:delText xml:space="preserve"> and the next available cell position.</w:delText>
              </w:r>
            </w:del>
          </w:p>
          <w:p w14:paraId="1846D6F7" w14:textId="4DC3179A" w:rsidR="00753D6D" w:rsidDel="00BD0400" w:rsidRDefault="00753D6D">
            <w:pPr>
              <w:pStyle w:val="Heading3"/>
              <w:rPr>
                <w:del w:id="13394" w:author="Sayali Dev" w:date="2018-02-15T18:28:00Z"/>
              </w:rPr>
              <w:pPrChange w:id="13395" w:author="Sayali Dev" w:date="2018-02-21T16:23:00Z">
                <w:pPr>
                  <w:numPr>
                    <w:numId w:val="249"/>
                  </w:numPr>
                  <w:ind w:left="720" w:hanging="360"/>
                </w:pPr>
              </w:pPrChange>
            </w:pPr>
            <w:del w:id="13396" w:author="Sayali Dev" w:date="2018-02-15T18:28:00Z">
              <w:r w:rsidDel="00BD0400">
                <w:delText xml:space="preserve">You can only assign storage for a biospecimen with the </w:delText>
              </w:r>
              <w:r w:rsidDel="00BD0400">
                <w:rPr>
                  <w:b w:val="0"/>
                </w:rPr>
                <w:delText>In Inventory</w:delText>
              </w:r>
              <w:r w:rsidDel="00BD0400">
                <w:delText xml:space="preserve"> status. </w:delText>
              </w:r>
            </w:del>
          </w:p>
          <w:p w14:paraId="70B192A6" w14:textId="099F4D33" w:rsidR="00753D6D" w:rsidRPr="00D94FF2" w:rsidDel="00BD0400" w:rsidRDefault="00753D6D">
            <w:pPr>
              <w:pStyle w:val="Heading3"/>
              <w:rPr>
                <w:del w:id="13397" w:author="Sayali Dev" w:date="2018-02-15T18:28:00Z"/>
              </w:rPr>
              <w:pPrChange w:id="13398" w:author="Sayali Dev" w:date="2018-02-21T16:23:00Z">
                <w:pPr>
                  <w:numPr>
                    <w:numId w:val="249"/>
                  </w:numPr>
                  <w:ind w:left="720" w:hanging="360"/>
                </w:pPr>
              </w:pPrChange>
            </w:pPr>
            <w:del w:id="13399" w:author="Sayali Dev" w:date="2018-02-15T18:28:00Z">
              <w:r w:rsidDel="00BD0400">
                <w:delText xml:space="preserve">You can only assign storage to a division with the </w:delText>
              </w:r>
              <w:r w:rsidRPr="005720B5" w:rsidDel="00BD0400">
                <w:rPr>
                  <w:b w:val="0"/>
                </w:rPr>
                <w:delText xml:space="preserve">In Service </w:delText>
              </w:r>
              <w:r w:rsidDel="00BD0400">
                <w:delText>status.</w:delText>
              </w:r>
            </w:del>
          </w:p>
        </w:tc>
      </w:tr>
      <w:tr w:rsidR="00753D6D" w:rsidDel="00BD0400" w14:paraId="76675E7D" w14:textId="2B914380" w:rsidTr="00BD0400">
        <w:trPr>
          <w:cantSplit/>
          <w:trHeight w:val="288"/>
          <w:del w:id="13400" w:author="Sayali Dev" w:date="2018-02-15T18:28:00Z"/>
          <w:trPrChange w:id="13401" w:author="Sayali Dev" w:date="2018-02-15T18:28:00Z">
            <w:trPr>
              <w:cantSplit/>
              <w:trHeight w:val="288"/>
            </w:trPr>
          </w:trPrChange>
        </w:trPr>
        <w:tc>
          <w:tcPr>
            <w:tcW w:w="3150" w:type="dxa"/>
            <w:tcPrChange w:id="13402" w:author="Sayali Dev" w:date="2018-02-15T18:28:00Z">
              <w:tcPr>
                <w:tcW w:w="3150" w:type="dxa"/>
              </w:tcPr>
            </w:tcPrChange>
          </w:tcPr>
          <w:p w14:paraId="1A554398" w14:textId="47F406C7" w:rsidR="00753D6D" w:rsidRPr="005A0359" w:rsidDel="00BD0400" w:rsidRDefault="00753D6D">
            <w:pPr>
              <w:pStyle w:val="Heading3"/>
              <w:rPr>
                <w:del w:id="13403" w:author="Sayali Dev" w:date="2018-02-15T18:28:00Z"/>
                <w:color w:val="FF0000"/>
              </w:rPr>
              <w:pPrChange w:id="13404" w:author="Sayali Dev" w:date="2018-02-21T16:23:00Z">
                <w:pPr/>
              </w:pPrChange>
            </w:pPr>
            <w:del w:id="13405" w:author="Sayali Dev" w:date="2018-02-15T18:28:00Z">
              <w:r w:rsidRPr="00DD1AF2" w:rsidDel="00BD0400">
                <w:rPr>
                  <w:b w:val="0"/>
                </w:rPr>
                <w:delText>Specimen Type</w:delText>
              </w:r>
              <w:r w:rsidDel="00BD0400">
                <w:rPr>
                  <w:b w:val="0"/>
                  <w:color w:val="FF0000"/>
                </w:rPr>
                <w:delText>*</w:delText>
              </w:r>
            </w:del>
          </w:p>
        </w:tc>
        <w:tc>
          <w:tcPr>
            <w:tcW w:w="6660" w:type="dxa"/>
            <w:vAlign w:val="center"/>
            <w:tcPrChange w:id="13406" w:author="Sayali Dev" w:date="2018-02-15T18:28:00Z">
              <w:tcPr>
                <w:tcW w:w="6660" w:type="dxa"/>
                <w:vAlign w:val="center"/>
              </w:tcPr>
            </w:tcPrChange>
          </w:tcPr>
          <w:p w14:paraId="540EED31" w14:textId="77B4CF0A" w:rsidR="00753D6D" w:rsidDel="00BD0400" w:rsidRDefault="00753D6D">
            <w:pPr>
              <w:pStyle w:val="Heading3"/>
              <w:rPr>
                <w:del w:id="13407" w:author="Sayali Dev" w:date="2018-02-15T18:28:00Z"/>
              </w:rPr>
              <w:pPrChange w:id="13408" w:author="Sayali Dev" w:date="2018-02-21T16:23:00Z">
                <w:pPr/>
              </w:pPrChange>
            </w:pPr>
            <w:del w:id="13409" w:author="Sayali Dev" w:date="2018-02-15T18:28:00Z">
              <w:r w:rsidDel="00BD0400">
                <w:delText>To indicate the specimen type for each biospecimen you want to include in the upload:</w:delText>
              </w:r>
            </w:del>
          </w:p>
          <w:p w14:paraId="5BAE5BDF" w14:textId="0087B3E8" w:rsidR="00753D6D" w:rsidDel="00BD0400" w:rsidRDefault="00753D6D">
            <w:pPr>
              <w:pStyle w:val="Heading3"/>
              <w:rPr>
                <w:del w:id="13410" w:author="Sayali Dev" w:date="2018-02-15T18:28:00Z"/>
              </w:rPr>
              <w:pPrChange w:id="13411" w:author="Sayali Dev" w:date="2018-02-21T16:23:00Z">
                <w:pPr>
                  <w:numPr>
                    <w:numId w:val="245"/>
                  </w:numPr>
                  <w:ind w:left="720" w:hanging="360"/>
                </w:pPr>
              </w:pPrChange>
            </w:pPr>
            <w:del w:id="13412" w:author="Sayali Dev" w:date="2018-02-15T18:28:00Z">
              <w:r w:rsidDel="00BD0400">
                <w:delText>Click this field, and then click on the arrow to display a list of options.</w:delText>
              </w:r>
            </w:del>
          </w:p>
          <w:p w14:paraId="4B076981" w14:textId="710D7012" w:rsidR="00753D6D" w:rsidDel="00BD0400" w:rsidRDefault="00753D6D">
            <w:pPr>
              <w:pStyle w:val="Heading3"/>
              <w:rPr>
                <w:del w:id="13413" w:author="Sayali Dev" w:date="2018-02-15T18:28:00Z"/>
              </w:rPr>
              <w:pPrChange w:id="13414" w:author="Sayali Dev" w:date="2018-02-21T16:23:00Z">
                <w:pPr>
                  <w:numPr>
                    <w:numId w:val="245"/>
                  </w:numPr>
                  <w:ind w:left="720" w:hanging="360"/>
                </w:pPr>
              </w:pPrChange>
            </w:pPr>
            <w:del w:id="13415" w:author="Sayali Dev" w:date="2018-02-15T18:28:00Z">
              <w:r w:rsidDel="00BD0400">
                <w:delText>Click the appropriate type.</w:delText>
              </w:r>
            </w:del>
          </w:p>
        </w:tc>
      </w:tr>
      <w:tr w:rsidR="00753D6D" w:rsidDel="00BD0400" w14:paraId="23394F79" w14:textId="5EC06831" w:rsidTr="00BD0400">
        <w:trPr>
          <w:cantSplit/>
          <w:trHeight w:val="288"/>
          <w:del w:id="13416" w:author="Sayali Dev" w:date="2018-02-15T18:28:00Z"/>
          <w:trPrChange w:id="13417" w:author="Sayali Dev" w:date="2018-02-15T18:28:00Z">
            <w:trPr>
              <w:cantSplit/>
              <w:trHeight w:val="288"/>
            </w:trPr>
          </w:trPrChange>
        </w:trPr>
        <w:tc>
          <w:tcPr>
            <w:tcW w:w="3150" w:type="dxa"/>
            <w:tcPrChange w:id="13418" w:author="Sayali Dev" w:date="2018-02-15T18:28:00Z">
              <w:tcPr>
                <w:tcW w:w="3150" w:type="dxa"/>
              </w:tcPr>
            </w:tcPrChange>
          </w:tcPr>
          <w:p w14:paraId="76A0DF70" w14:textId="06CFA813" w:rsidR="00753D6D" w:rsidRPr="005A0359" w:rsidDel="00BD0400" w:rsidRDefault="00753D6D">
            <w:pPr>
              <w:pStyle w:val="Heading3"/>
              <w:rPr>
                <w:del w:id="13419" w:author="Sayali Dev" w:date="2018-02-15T18:28:00Z"/>
                <w:color w:val="FF0000"/>
              </w:rPr>
              <w:pPrChange w:id="13420" w:author="Sayali Dev" w:date="2018-02-21T16:23:00Z">
                <w:pPr/>
              </w:pPrChange>
            </w:pPr>
            <w:del w:id="13421" w:author="Sayali Dev" w:date="2018-02-15T18:28:00Z">
              <w:r w:rsidRPr="00DD1AF2" w:rsidDel="00BD0400">
                <w:rPr>
                  <w:b w:val="0"/>
                </w:rPr>
                <w:delText>Sample Type</w:delText>
              </w:r>
              <w:r w:rsidDel="00BD0400">
                <w:rPr>
                  <w:b w:val="0"/>
                  <w:color w:val="FF0000"/>
                </w:rPr>
                <w:delText>*</w:delText>
              </w:r>
            </w:del>
          </w:p>
        </w:tc>
        <w:tc>
          <w:tcPr>
            <w:tcW w:w="6660" w:type="dxa"/>
            <w:vAlign w:val="center"/>
            <w:tcPrChange w:id="13422" w:author="Sayali Dev" w:date="2018-02-15T18:28:00Z">
              <w:tcPr>
                <w:tcW w:w="6660" w:type="dxa"/>
                <w:vAlign w:val="center"/>
              </w:tcPr>
            </w:tcPrChange>
          </w:tcPr>
          <w:p w14:paraId="14A8B99C" w14:textId="676F8BE9" w:rsidR="00753D6D" w:rsidDel="00BD0400" w:rsidRDefault="00753D6D">
            <w:pPr>
              <w:pStyle w:val="Heading3"/>
              <w:rPr>
                <w:del w:id="13423" w:author="Sayali Dev" w:date="2018-02-15T18:28:00Z"/>
              </w:rPr>
              <w:pPrChange w:id="13424" w:author="Sayali Dev" w:date="2018-02-21T16:23:00Z">
                <w:pPr/>
              </w:pPrChange>
            </w:pPr>
            <w:del w:id="13425" w:author="Sayali Dev" w:date="2018-02-15T18:28:00Z">
              <w:r w:rsidDel="00BD0400">
                <w:delText>To indicate the sample type for each biospecimen you want to include in the upload:</w:delText>
              </w:r>
            </w:del>
          </w:p>
          <w:p w14:paraId="27E55B22" w14:textId="5945EC63" w:rsidR="00753D6D" w:rsidDel="00BD0400" w:rsidRDefault="00753D6D">
            <w:pPr>
              <w:pStyle w:val="Heading3"/>
              <w:rPr>
                <w:del w:id="13426" w:author="Sayali Dev" w:date="2018-02-15T18:28:00Z"/>
              </w:rPr>
              <w:pPrChange w:id="13427" w:author="Sayali Dev" w:date="2018-02-21T16:23:00Z">
                <w:pPr>
                  <w:numPr>
                    <w:numId w:val="245"/>
                  </w:numPr>
                  <w:ind w:left="720" w:hanging="360"/>
                </w:pPr>
              </w:pPrChange>
            </w:pPr>
            <w:del w:id="13428" w:author="Sayali Dev" w:date="2018-02-15T18:28:00Z">
              <w:r w:rsidDel="00BD0400">
                <w:delText>Click this field, and then click on the arrow to display a list of options.</w:delText>
              </w:r>
            </w:del>
          </w:p>
          <w:p w14:paraId="24E5E971" w14:textId="6A8A8294" w:rsidR="00753D6D" w:rsidDel="00BD0400" w:rsidRDefault="00753D6D">
            <w:pPr>
              <w:pStyle w:val="Heading3"/>
              <w:rPr>
                <w:del w:id="13429" w:author="Sayali Dev" w:date="2018-02-15T18:28:00Z"/>
              </w:rPr>
              <w:pPrChange w:id="13430" w:author="Sayali Dev" w:date="2018-02-21T16:23:00Z">
                <w:pPr>
                  <w:numPr>
                    <w:numId w:val="245"/>
                  </w:numPr>
                  <w:ind w:left="720" w:hanging="360"/>
                </w:pPr>
              </w:pPrChange>
            </w:pPr>
            <w:del w:id="13431" w:author="Sayali Dev" w:date="2018-02-15T18:28:00Z">
              <w:r w:rsidDel="00BD0400">
                <w:delText>Click the appropriate type.</w:delText>
              </w:r>
            </w:del>
          </w:p>
        </w:tc>
      </w:tr>
      <w:tr w:rsidR="00753D6D" w:rsidDel="00BD0400" w14:paraId="6909C4E2" w14:textId="184993B9" w:rsidTr="00BD0400">
        <w:trPr>
          <w:cantSplit/>
          <w:trHeight w:val="288"/>
          <w:del w:id="13432" w:author="Sayali Dev" w:date="2018-02-15T18:28:00Z"/>
          <w:trPrChange w:id="13433" w:author="Sayali Dev" w:date="2018-02-15T18:28:00Z">
            <w:trPr>
              <w:cantSplit/>
              <w:trHeight w:val="288"/>
            </w:trPr>
          </w:trPrChange>
        </w:trPr>
        <w:tc>
          <w:tcPr>
            <w:tcW w:w="3150" w:type="dxa"/>
            <w:tcPrChange w:id="13434" w:author="Sayali Dev" w:date="2018-02-15T18:28:00Z">
              <w:tcPr>
                <w:tcW w:w="3150" w:type="dxa"/>
              </w:tcPr>
            </w:tcPrChange>
          </w:tcPr>
          <w:p w14:paraId="68AA8A01" w14:textId="5C75F40D" w:rsidR="00753D6D" w:rsidRPr="005A0359" w:rsidDel="00BD0400" w:rsidRDefault="00753D6D">
            <w:pPr>
              <w:pStyle w:val="Heading3"/>
              <w:rPr>
                <w:del w:id="13435" w:author="Sayali Dev" w:date="2018-02-15T18:28:00Z"/>
                <w:color w:val="FF0000"/>
              </w:rPr>
              <w:pPrChange w:id="13436" w:author="Sayali Dev" w:date="2018-02-21T16:23:00Z">
                <w:pPr/>
              </w:pPrChange>
            </w:pPr>
            <w:del w:id="13437" w:author="Sayali Dev" w:date="2018-02-15T18:28:00Z">
              <w:r w:rsidRPr="00DD1AF2" w:rsidDel="00BD0400">
                <w:rPr>
                  <w:b w:val="0"/>
                </w:rPr>
                <w:delText>Container Type</w:delText>
              </w:r>
              <w:r w:rsidDel="00BD0400">
                <w:rPr>
                  <w:b w:val="0"/>
                  <w:color w:val="FF0000"/>
                </w:rPr>
                <w:delText>*</w:delText>
              </w:r>
            </w:del>
          </w:p>
        </w:tc>
        <w:tc>
          <w:tcPr>
            <w:tcW w:w="6660" w:type="dxa"/>
            <w:vAlign w:val="center"/>
            <w:tcPrChange w:id="13438" w:author="Sayali Dev" w:date="2018-02-15T18:28:00Z">
              <w:tcPr>
                <w:tcW w:w="6660" w:type="dxa"/>
                <w:vAlign w:val="center"/>
              </w:tcPr>
            </w:tcPrChange>
          </w:tcPr>
          <w:p w14:paraId="717D3947" w14:textId="34207E59" w:rsidR="00753D6D" w:rsidDel="00BD0400" w:rsidRDefault="00753D6D">
            <w:pPr>
              <w:pStyle w:val="Heading3"/>
              <w:rPr>
                <w:del w:id="13439" w:author="Sayali Dev" w:date="2018-02-15T18:28:00Z"/>
              </w:rPr>
              <w:pPrChange w:id="13440" w:author="Sayali Dev" w:date="2018-02-21T16:23:00Z">
                <w:pPr/>
              </w:pPrChange>
            </w:pPr>
            <w:del w:id="13441" w:author="Sayali Dev" w:date="2018-02-15T18:28:00Z">
              <w:r w:rsidDel="00BD0400">
                <w:delText>To indicate the container type for each biospecimen you want to include in the upload:</w:delText>
              </w:r>
            </w:del>
          </w:p>
          <w:p w14:paraId="6C0B4EBA" w14:textId="5D9BFE30" w:rsidR="00753D6D" w:rsidDel="00BD0400" w:rsidRDefault="00753D6D">
            <w:pPr>
              <w:pStyle w:val="Heading3"/>
              <w:rPr>
                <w:del w:id="13442" w:author="Sayali Dev" w:date="2018-02-15T18:28:00Z"/>
              </w:rPr>
              <w:pPrChange w:id="13443" w:author="Sayali Dev" w:date="2018-02-21T16:23:00Z">
                <w:pPr>
                  <w:numPr>
                    <w:numId w:val="245"/>
                  </w:numPr>
                  <w:ind w:left="720" w:hanging="360"/>
                </w:pPr>
              </w:pPrChange>
            </w:pPr>
            <w:del w:id="13444" w:author="Sayali Dev" w:date="2018-02-15T18:28:00Z">
              <w:r w:rsidDel="00BD0400">
                <w:delText>Click this field, and then click on the arrow to display a list of options.</w:delText>
              </w:r>
            </w:del>
          </w:p>
          <w:p w14:paraId="08D8322E" w14:textId="447359D2" w:rsidR="00753D6D" w:rsidDel="00BD0400" w:rsidRDefault="00753D6D">
            <w:pPr>
              <w:pStyle w:val="Heading3"/>
              <w:rPr>
                <w:del w:id="13445" w:author="Sayali Dev" w:date="2018-02-15T18:28:00Z"/>
              </w:rPr>
              <w:pPrChange w:id="13446" w:author="Sayali Dev" w:date="2018-02-21T16:23:00Z">
                <w:pPr>
                  <w:numPr>
                    <w:numId w:val="245"/>
                  </w:numPr>
                  <w:ind w:left="720" w:hanging="360"/>
                </w:pPr>
              </w:pPrChange>
            </w:pPr>
            <w:del w:id="13447" w:author="Sayali Dev" w:date="2018-02-15T18:28:00Z">
              <w:r w:rsidDel="00BD0400">
                <w:delText>Click the appropriate type.</w:delText>
              </w:r>
            </w:del>
          </w:p>
        </w:tc>
      </w:tr>
      <w:tr w:rsidR="00753D6D" w:rsidDel="00BD0400" w14:paraId="475ECDD6" w14:textId="6E9A2311" w:rsidTr="00BD0400">
        <w:trPr>
          <w:cantSplit/>
          <w:trHeight w:val="288"/>
          <w:del w:id="13448" w:author="Sayali Dev" w:date="2018-02-15T18:28:00Z"/>
          <w:trPrChange w:id="13449" w:author="Sayali Dev" w:date="2018-02-15T18:28:00Z">
            <w:trPr>
              <w:cantSplit/>
              <w:trHeight w:val="288"/>
            </w:trPr>
          </w:trPrChange>
        </w:trPr>
        <w:tc>
          <w:tcPr>
            <w:tcW w:w="3150" w:type="dxa"/>
            <w:tcPrChange w:id="13450" w:author="Sayali Dev" w:date="2018-02-15T18:28:00Z">
              <w:tcPr>
                <w:tcW w:w="3150" w:type="dxa"/>
              </w:tcPr>
            </w:tcPrChange>
          </w:tcPr>
          <w:p w14:paraId="36D2F874" w14:textId="0D6E011B" w:rsidR="00753D6D" w:rsidDel="00BD0400" w:rsidRDefault="00753D6D">
            <w:pPr>
              <w:pStyle w:val="Heading3"/>
              <w:rPr>
                <w:del w:id="13451" w:author="Sayali Dev" w:date="2018-02-15T18:28:00Z"/>
              </w:rPr>
              <w:pPrChange w:id="13452" w:author="Sayali Dev" w:date="2018-02-21T16:23:00Z">
                <w:pPr/>
              </w:pPrChange>
            </w:pPr>
            <w:del w:id="13453" w:author="Sayali Dev" w:date="2018-02-15T18:28:00Z">
              <w:r w:rsidDel="00BD0400">
                <w:rPr>
                  <w:b w:val="0"/>
                </w:rPr>
                <w:delText>Quantity</w:delText>
              </w:r>
              <w:r w:rsidDel="00BD0400">
                <w:rPr>
                  <w:b w:val="0"/>
                </w:rPr>
                <w:br/>
              </w:r>
            </w:del>
          </w:p>
        </w:tc>
        <w:tc>
          <w:tcPr>
            <w:tcW w:w="6660" w:type="dxa"/>
            <w:tcPrChange w:id="13454" w:author="Sayali Dev" w:date="2018-02-15T18:28:00Z">
              <w:tcPr>
                <w:tcW w:w="6660" w:type="dxa"/>
              </w:tcPr>
            </w:tcPrChange>
          </w:tcPr>
          <w:p w14:paraId="569258A0" w14:textId="502D22BA" w:rsidR="00753D6D" w:rsidDel="00BD0400" w:rsidRDefault="00753D6D">
            <w:pPr>
              <w:pStyle w:val="Heading3"/>
              <w:rPr>
                <w:del w:id="13455" w:author="Sayali Dev" w:date="2018-02-15T18:28:00Z"/>
              </w:rPr>
              <w:pPrChange w:id="13456" w:author="Sayali Dev" w:date="2018-02-21T16:23:00Z">
                <w:pPr/>
              </w:pPrChange>
            </w:pPr>
            <w:del w:id="13457" w:author="Sayali Dev" w:date="2018-02-15T18:28:00Z">
              <w:r w:rsidDel="00BD0400">
                <w:delText>Type the initial quantity of each biospecimen.</w:delText>
              </w:r>
            </w:del>
          </w:p>
        </w:tc>
      </w:tr>
      <w:tr w:rsidR="00753D6D" w:rsidDel="00BD0400" w14:paraId="7A27673A" w14:textId="1912206B" w:rsidTr="00BD0400">
        <w:trPr>
          <w:cantSplit/>
          <w:trHeight w:val="288"/>
          <w:del w:id="13458" w:author="Sayali Dev" w:date="2018-02-15T18:28:00Z"/>
          <w:trPrChange w:id="13459" w:author="Sayali Dev" w:date="2018-02-15T18:28:00Z">
            <w:trPr>
              <w:cantSplit/>
              <w:trHeight w:val="288"/>
            </w:trPr>
          </w:trPrChange>
        </w:trPr>
        <w:tc>
          <w:tcPr>
            <w:tcW w:w="3150" w:type="dxa"/>
            <w:tcPrChange w:id="13460" w:author="Sayali Dev" w:date="2018-02-15T18:28:00Z">
              <w:tcPr>
                <w:tcW w:w="3150" w:type="dxa"/>
              </w:tcPr>
            </w:tcPrChange>
          </w:tcPr>
          <w:p w14:paraId="1B0B712C" w14:textId="2A4039CA" w:rsidR="00753D6D" w:rsidDel="00BD0400" w:rsidRDefault="00753D6D">
            <w:pPr>
              <w:pStyle w:val="Heading3"/>
              <w:rPr>
                <w:del w:id="13461" w:author="Sayali Dev" w:date="2018-02-15T18:28:00Z"/>
              </w:rPr>
              <w:pPrChange w:id="13462" w:author="Sayali Dev" w:date="2018-02-21T16:23:00Z">
                <w:pPr/>
              </w:pPrChange>
            </w:pPr>
            <w:del w:id="13463" w:author="Sayali Dev" w:date="2018-02-15T18:28:00Z">
              <w:r w:rsidDel="00BD0400">
                <w:rPr>
                  <w:b w:val="0"/>
                </w:rPr>
                <w:delText>Quantity Unit</w:delText>
              </w:r>
            </w:del>
          </w:p>
        </w:tc>
        <w:tc>
          <w:tcPr>
            <w:tcW w:w="6660" w:type="dxa"/>
            <w:vAlign w:val="center"/>
            <w:tcPrChange w:id="13464" w:author="Sayali Dev" w:date="2018-02-15T18:28:00Z">
              <w:tcPr>
                <w:tcW w:w="6660" w:type="dxa"/>
                <w:vAlign w:val="center"/>
              </w:tcPr>
            </w:tcPrChange>
          </w:tcPr>
          <w:p w14:paraId="21016414" w14:textId="7CF5C289" w:rsidR="00753D6D" w:rsidDel="00BD0400" w:rsidRDefault="00753D6D">
            <w:pPr>
              <w:pStyle w:val="Heading3"/>
              <w:rPr>
                <w:del w:id="13465" w:author="Sayali Dev" w:date="2018-02-15T18:28:00Z"/>
              </w:rPr>
              <w:pPrChange w:id="13466" w:author="Sayali Dev" w:date="2018-02-21T16:23:00Z">
                <w:pPr/>
              </w:pPrChange>
            </w:pPr>
            <w:del w:id="13467" w:author="Sayali Dev" w:date="2018-02-15T18:28:00Z">
              <w:r w:rsidDel="00BD0400">
                <w:delText>To indicate the unit of measure for the initial quantity of each biospecimen:</w:delText>
              </w:r>
            </w:del>
          </w:p>
          <w:p w14:paraId="4D69047E" w14:textId="7B34FEE6" w:rsidR="00753D6D" w:rsidDel="00BD0400" w:rsidRDefault="00753D6D">
            <w:pPr>
              <w:pStyle w:val="Heading3"/>
              <w:rPr>
                <w:del w:id="13468" w:author="Sayali Dev" w:date="2018-02-15T18:28:00Z"/>
              </w:rPr>
              <w:pPrChange w:id="13469" w:author="Sayali Dev" w:date="2018-02-21T16:23:00Z">
                <w:pPr>
                  <w:numPr>
                    <w:numId w:val="245"/>
                  </w:numPr>
                  <w:ind w:left="720" w:hanging="360"/>
                </w:pPr>
              </w:pPrChange>
            </w:pPr>
            <w:del w:id="13470" w:author="Sayali Dev" w:date="2018-02-15T18:28:00Z">
              <w:r w:rsidDel="00BD0400">
                <w:delText xml:space="preserve">Click this field, and then click on the arrow to display a list of options. </w:delText>
              </w:r>
            </w:del>
          </w:p>
          <w:p w14:paraId="50DE3C93" w14:textId="3B23A495" w:rsidR="00753D6D" w:rsidDel="00BD0400" w:rsidRDefault="00753D6D">
            <w:pPr>
              <w:pStyle w:val="Heading3"/>
              <w:rPr>
                <w:del w:id="13471" w:author="Sayali Dev" w:date="2018-02-15T18:28:00Z"/>
              </w:rPr>
              <w:pPrChange w:id="13472" w:author="Sayali Dev" w:date="2018-02-21T16:23:00Z">
                <w:pPr>
                  <w:numPr>
                    <w:numId w:val="244"/>
                  </w:numPr>
                  <w:ind w:left="720" w:hanging="360"/>
                </w:pPr>
              </w:pPrChange>
            </w:pPr>
            <w:del w:id="13473" w:author="Sayali Dev" w:date="2018-02-15T18:28:00Z">
              <w:r w:rsidDel="00BD0400">
                <w:delText>Click the appropriate unit.</w:delText>
              </w:r>
            </w:del>
          </w:p>
          <w:p w14:paraId="78C6B555" w14:textId="634CEC4D" w:rsidR="00753D6D" w:rsidDel="00BD0400" w:rsidRDefault="00753D6D">
            <w:pPr>
              <w:pStyle w:val="Heading3"/>
              <w:rPr>
                <w:del w:id="13474" w:author="Sayali Dev" w:date="2018-02-15T18:28:00Z"/>
              </w:rPr>
              <w:pPrChange w:id="13475" w:author="Sayali Dev" w:date="2018-02-21T16:23:00Z">
                <w:pPr/>
              </w:pPrChange>
            </w:pPr>
            <w:del w:id="13476" w:author="Sayali Dev" w:date="2018-02-15T18:28:00Z">
              <w:r w:rsidRPr="00F57724" w:rsidDel="00BD0400">
                <w:rPr>
                  <w:b w:val="0"/>
                </w:rPr>
                <w:delText>Note:</w:delText>
              </w:r>
              <w:r w:rsidDel="00BD0400">
                <w:delText xml:space="preserve"> This field is required if you entered an amount in </w:delText>
              </w:r>
              <w:r w:rsidRPr="00F57724" w:rsidDel="00BD0400">
                <w:rPr>
                  <w:b w:val="0"/>
                </w:rPr>
                <w:delText>Quantity</w:delText>
              </w:r>
              <w:r w:rsidDel="00BD0400">
                <w:delText>.</w:delText>
              </w:r>
            </w:del>
          </w:p>
        </w:tc>
      </w:tr>
      <w:tr w:rsidR="00753D6D" w:rsidDel="00BD0400" w14:paraId="69663FD1" w14:textId="4DA5D8B8" w:rsidTr="00BD0400">
        <w:trPr>
          <w:cantSplit/>
          <w:trHeight w:val="288"/>
          <w:del w:id="13477" w:author="Sayali Dev" w:date="2018-02-15T18:28:00Z"/>
          <w:trPrChange w:id="13478" w:author="Sayali Dev" w:date="2018-02-15T18:28:00Z">
            <w:trPr>
              <w:cantSplit/>
              <w:trHeight w:val="288"/>
            </w:trPr>
          </w:trPrChange>
        </w:trPr>
        <w:tc>
          <w:tcPr>
            <w:tcW w:w="3150" w:type="dxa"/>
            <w:tcPrChange w:id="13479" w:author="Sayali Dev" w:date="2018-02-15T18:28:00Z">
              <w:tcPr>
                <w:tcW w:w="3150" w:type="dxa"/>
              </w:tcPr>
            </w:tcPrChange>
          </w:tcPr>
          <w:p w14:paraId="54B004E5" w14:textId="67725633" w:rsidR="00753D6D" w:rsidDel="00BD0400" w:rsidRDefault="00753D6D">
            <w:pPr>
              <w:pStyle w:val="Heading3"/>
              <w:rPr>
                <w:del w:id="13480" w:author="Sayali Dev" w:date="2018-02-15T18:28:00Z"/>
              </w:rPr>
              <w:pPrChange w:id="13481" w:author="Sayali Dev" w:date="2018-02-21T16:23:00Z">
                <w:pPr/>
              </w:pPrChange>
            </w:pPr>
            <w:del w:id="13482" w:author="Sayali Dev" w:date="2018-02-15T18:28:00Z">
              <w:r w:rsidDel="00BD0400">
                <w:rPr>
                  <w:b w:val="0"/>
                </w:rPr>
                <w:delText xml:space="preserve">Concentration </w:delText>
              </w:r>
              <w:r w:rsidDel="00BD0400">
                <w:rPr>
                  <w:b w:val="0"/>
                </w:rPr>
                <w:br/>
              </w:r>
            </w:del>
          </w:p>
        </w:tc>
        <w:tc>
          <w:tcPr>
            <w:tcW w:w="6660" w:type="dxa"/>
            <w:tcPrChange w:id="13483" w:author="Sayali Dev" w:date="2018-02-15T18:28:00Z">
              <w:tcPr>
                <w:tcW w:w="6660" w:type="dxa"/>
              </w:tcPr>
            </w:tcPrChange>
          </w:tcPr>
          <w:p w14:paraId="7FB8A386" w14:textId="2861DE9C" w:rsidR="00753D6D" w:rsidDel="00BD0400" w:rsidRDefault="00753D6D">
            <w:pPr>
              <w:pStyle w:val="Heading3"/>
              <w:rPr>
                <w:del w:id="13484" w:author="Sayali Dev" w:date="2018-02-15T18:28:00Z"/>
              </w:rPr>
              <w:pPrChange w:id="13485" w:author="Sayali Dev" w:date="2018-02-21T16:23:00Z">
                <w:pPr/>
              </w:pPrChange>
            </w:pPr>
            <w:del w:id="13486" w:author="Sayali Dev" w:date="2018-02-15T18:28:00Z">
              <w:r w:rsidDel="00BD0400">
                <w:delText>Type the initial concentration of each biospecimen.</w:delText>
              </w:r>
            </w:del>
          </w:p>
        </w:tc>
      </w:tr>
      <w:tr w:rsidR="00753D6D" w:rsidDel="00BD0400" w14:paraId="41A1BE43" w14:textId="015CDE43" w:rsidTr="00BD0400">
        <w:trPr>
          <w:cantSplit/>
          <w:trHeight w:val="288"/>
          <w:del w:id="13487" w:author="Sayali Dev" w:date="2018-02-15T18:28:00Z"/>
          <w:trPrChange w:id="13488" w:author="Sayali Dev" w:date="2018-02-15T18:28:00Z">
            <w:trPr>
              <w:cantSplit/>
              <w:trHeight w:val="288"/>
            </w:trPr>
          </w:trPrChange>
        </w:trPr>
        <w:tc>
          <w:tcPr>
            <w:tcW w:w="3150" w:type="dxa"/>
            <w:tcPrChange w:id="13489" w:author="Sayali Dev" w:date="2018-02-15T18:28:00Z">
              <w:tcPr>
                <w:tcW w:w="3150" w:type="dxa"/>
              </w:tcPr>
            </w:tcPrChange>
          </w:tcPr>
          <w:p w14:paraId="12AB23BF" w14:textId="6E77E0B6" w:rsidR="00753D6D" w:rsidDel="00BD0400" w:rsidRDefault="00753D6D">
            <w:pPr>
              <w:pStyle w:val="Heading3"/>
              <w:rPr>
                <w:del w:id="13490" w:author="Sayali Dev" w:date="2018-02-15T18:28:00Z"/>
              </w:rPr>
              <w:pPrChange w:id="13491" w:author="Sayali Dev" w:date="2018-02-21T16:23:00Z">
                <w:pPr/>
              </w:pPrChange>
            </w:pPr>
            <w:del w:id="13492" w:author="Sayali Dev" w:date="2018-02-15T18:28:00Z">
              <w:r w:rsidDel="00BD0400">
                <w:rPr>
                  <w:b w:val="0"/>
                </w:rPr>
                <w:delText>Concentration Unit</w:delText>
              </w:r>
            </w:del>
          </w:p>
        </w:tc>
        <w:tc>
          <w:tcPr>
            <w:tcW w:w="6660" w:type="dxa"/>
            <w:vAlign w:val="center"/>
            <w:tcPrChange w:id="13493" w:author="Sayali Dev" w:date="2018-02-15T18:28:00Z">
              <w:tcPr>
                <w:tcW w:w="6660" w:type="dxa"/>
                <w:vAlign w:val="center"/>
              </w:tcPr>
            </w:tcPrChange>
          </w:tcPr>
          <w:p w14:paraId="4A8722AA" w14:textId="07F4861B" w:rsidR="00753D6D" w:rsidDel="00BD0400" w:rsidRDefault="00753D6D">
            <w:pPr>
              <w:pStyle w:val="Heading3"/>
              <w:rPr>
                <w:del w:id="13494" w:author="Sayali Dev" w:date="2018-02-15T18:28:00Z"/>
              </w:rPr>
              <w:pPrChange w:id="13495" w:author="Sayali Dev" w:date="2018-02-21T16:23:00Z">
                <w:pPr/>
              </w:pPrChange>
            </w:pPr>
            <w:del w:id="13496" w:author="Sayali Dev" w:date="2018-02-15T18:28:00Z">
              <w:r w:rsidDel="00BD0400">
                <w:delText>To indicate the unit of measure for the initial concentration of each biospecimen:</w:delText>
              </w:r>
            </w:del>
          </w:p>
          <w:p w14:paraId="3D49AA27" w14:textId="2AA0B025" w:rsidR="00753D6D" w:rsidDel="00BD0400" w:rsidRDefault="00753D6D">
            <w:pPr>
              <w:pStyle w:val="Heading3"/>
              <w:rPr>
                <w:del w:id="13497" w:author="Sayali Dev" w:date="2018-02-15T18:28:00Z"/>
              </w:rPr>
              <w:pPrChange w:id="13498" w:author="Sayali Dev" w:date="2018-02-21T16:23:00Z">
                <w:pPr>
                  <w:numPr>
                    <w:numId w:val="245"/>
                  </w:numPr>
                  <w:ind w:left="720" w:hanging="360"/>
                </w:pPr>
              </w:pPrChange>
            </w:pPr>
            <w:del w:id="13499" w:author="Sayali Dev" w:date="2018-02-15T18:28:00Z">
              <w:r w:rsidDel="00BD0400">
                <w:delText xml:space="preserve">Click this field, and then click on the arrow to display a list of options. </w:delText>
              </w:r>
            </w:del>
          </w:p>
          <w:p w14:paraId="4E115E34" w14:textId="71923DE6" w:rsidR="00753D6D" w:rsidDel="00BD0400" w:rsidRDefault="00753D6D">
            <w:pPr>
              <w:pStyle w:val="Heading3"/>
              <w:rPr>
                <w:del w:id="13500" w:author="Sayali Dev" w:date="2018-02-15T18:28:00Z"/>
              </w:rPr>
              <w:pPrChange w:id="13501" w:author="Sayali Dev" w:date="2018-02-21T16:23:00Z">
                <w:pPr>
                  <w:numPr>
                    <w:numId w:val="244"/>
                  </w:numPr>
                  <w:ind w:left="720" w:hanging="360"/>
                </w:pPr>
              </w:pPrChange>
            </w:pPr>
            <w:del w:id="13502" w:author="Sayali Dev" w:date="2018-02-15T18:28:00Z">
              <w:r w:rsidDel="00BD0400">
                <w:delText>Click the appropriate unit.</w:delText>
              </w:r>
            </w:del>
          </w:p>
          <w:p w14:paraId="0B57C809" w14:textId="0EA23F23" w:rsidR="00753D6D" w:rsidDel="00BD0400" w:rsidRDefault="00753D6D">
            <w:pPr>
              <w:pStyle w:val="Heading3"/>
              <w:rPr>
                <w:del w:id="13503" w:author="Sayali Dev" w:date="2018-02-15T18:28:00Z"/>
              </w:rPr>
              <w:pPrChange w:id="13504" w:author="Sayali Dev" w:date="2018-02-21T16:23:00Z">
                <w:pPr/>
              </w:pPrChange>
            </w:pPr>
            <w:del w:id="13505" w:author="Sayali Dev" w:date="2018-02-15T18:28:00Z">
              <w:r w:rsidRPr="00F57724" w:rsidDel="00BD0400">
                <w:rPr>
                  <w:b w:val="0"/>
                </w:rPr>
                <w:delText>Note:</w:delText>
              </w:r>
              <w:r w:rsidDel="00BD0400">
                <w:delText xml:space="preserve"> This field is required if you entered an amount in </w:delText>
              </w:r>
              <w:r w:rsidDel="00BD0400">
                <w:rPr>
                  <w:b w:val="0"/>
                </w:rPr>
                <w:delText>Concentration</w:delText>
              </w:r>
              <w:r w:rsidDel="00BD0400">
                <w:delText>.</w:delText>
              </w:r>
            </w:del>
          </w:p>
        </w:tc>
      </w:tr>
      <w:tr w:rsidR="00753D6D" w:rsidDel="00BD0400" w14:paraId="03D3C516" w14:textId="7600A18E" w:rsidTr="00BD0400">
        <w:trPr>
          <w:cantSplit/>
          <w:trHeight w:val="288"/>
          <w:del w:id="13506" w:author="Sayali Dev" w:date="2018-02-15T18:28:00Z"/>
          <w:trPrChange w:id="13507" w:author="Sayali Dev" w:date="2018-02-15T18:28:00Z">
            <w:trPr>
              <w:cantSplit/>
              <w:trHeight w:val="288"/>
            </w:trPr>
          </w:trPrChange>
        </w:trPr>
        <w:tc>
          <w:tcPr>
            <w:tcW w:w="3150" w:type="dxa"/>
            <w:vAlign w:val="center"/>
            <w:tcPrChange w:id="13508" w:author="Sayali Dev" w:date="2018-02-15T18:28:00Z">
              <w:tcPr>
                <w:tcW w:w="3150" w:type="dxa"/>
                <w:vAlign w:val="center"/>
              </w:tcPr>
            </w:tcPrChange>
          </w:tcPr>
          <w:p w14:paraId="750CE4A2" w14:textId="62C75AD3" w:rsidR="00753D6D" w:rsidDel="00BD0400" w:rsidRDefault="00753D6D">
            <w:pPr>
              <w:pStyle w:val="Heading3"/>
              <w:rPr>
                <w:del w:id="13509" w:author="Sayali Dev" w:date="2018-02-15T18:28:00Z"/>
              </w:rPr>
              <w:pPrChange w:id="13510" w:author="Sayali Dev" w:date="2018-02-21T16:23:00Z">
                <w:pPr/>
              </w:pPrChange>
            </w:pPr>
            <w:del w:id="13511" w:author="Sayali Dev" w:date="2018-02-15T18:28:00Z">
              <w:r w:rsidDel="00BD0400">
                <w:rPr>
                  <w:b w:val="0"/>
                </w:rPr>
                <w:delText>Comment</w:delText>
              </w:r>
              <w:r w:rsidDel="00BD0400">
                <w:rPr>
                  <w:b w:val="0"/>
                </w:rPr>
                <w:br/>
              </w:r>
            </w:del>
          </w:p>
        </w:tc>
        <w:tc>
          <w:tcPr>
            <w:tcW w:w="6660" w:type="dxa"/>
            <w:tcPrChange w:id="13512" w:author="Sayali Dev" w:date="2018-02-15T18:28:00Z">
              <w:tcPr>
                <w:tcW w:w="6660" w:type="dxa"/>
              </w:tcPr>
            </w:tcPrChange>
          </w:tcPr>
          <w:p w14:paraId="0AAC01F5" w14:textId="14F42A1F" w:rsidR="00753D6D" w:rsidDel="00BD0400" w:rsidRDefault="00753D6D">
            <w:pPr>
              <w:pStyle w:val="Heading3"/>
              <w:rPr>
                <w:del w:id="13513" w:author="Sayali Dev" w:date="2018-02-15T18:28:00Z"/>
              </w:rPr>
              <w:pPrChange w:id="13514" w:author="Sayali Dev" w:date="2018-02-21T16:23:00Z">
                <w:pPr/>
              </w:pPrChange>
            </w:pPr>
            <w:del w:id="13515" w:author="Sayali Dev" w:date="2018-02-15T18:28:00Z">
              <w:r w:rsidDel="00BD0400">
                <w:delText>Type your comments for any of the biospecimen, as applicable.</w:delText>
              </w:r>
            </w:del>
          </w:p>
        </w:tc>
      </w:tr>
    </w:tbl>
    <w:p w14:paraId="6E3C8F7E" w14:textId="1142AA91" w:rsidR="00753D6D" w:rsidDel="00BD0400" w:rsidRDefault="00753D6D">
      <w:pPr>
        <w:pStyle w:val="Heading3"/>
        <w:rPr>
          <w:del w:id="13516" w:author="Sayali Dev" w:date="2018-02-15T18:28:00Z"/>
        </w:rPr>
        <w:pPrChange w:id="13517" w:author="Sayali Dev" w:date="2018-02-21T16:23:00Z">
          <w:pPr/>
        </w:pPrChange>
      </w:pPr>
    </w:p>
    <w:p w14:paraId="2459BEF3" w14:textId="45963865" w:rsidR="00753D6D" w:rsidDel="00BD0400" w:rsidRDefault="00753D6D">
      <w:pPr>
        <w:pStyle w:val="Heading3"/>
        <w:rPr>
          <w:del w:id="13518" w:author="Sayali Dev" w:date="2018-02-15T18:28:00Z"/>
        </w:rPr>
        <w:pPrChange w:id="13519" w:author="Sayali Dev" w:date="2018-02-21T16:23:00Z">
          <w:pPr>
            <w:ind w:left="720"/>
          </w:pPr>
        </w:pPrChange>
      </w:pPr>
    </w:p>
    <w:p w14:paraId="21FF3297" w14:textId="523BACA2" w:rsidR="00753D6D" w:rsidDel="00BD0400" w:rsidRDefault="00753D6D">
      <w:pPr>
        <w:pStyle w:val="Heading3"/>
        <w:rPr>
          <w:del w:id="13520" w:author="Sayali Dev" w:date="2018-02-15T18:28:00Z"/>
        </w:rPr>
        <w:pPrChange w:id="13521" w:author="Sayali Dev" w:date="2018-02-21T16:23:00Z">
          <w:pPr>
            <w:numPr>
              <w:numId w:val="252"/>
            </w:numPr>
            <w:ind w:left="720" w:hanging="360"/>
          </w:pPr>
        </w:pPrChange>
      </w:pPr>
      <w:del w:id="13522" w:author="Sayali Dev" w:date="2018-01-31T17:54:00Z">
        <w:r w:rsidDel="009A119E">
          <w:delText>Log on</w:delText>
        </w:r>
      </w:del>
      <w:del w:id="13523" w:author="Sayali Dev" w:date="2018-02-15T18:28:00Z">
        <w:r w:rsidDel="00BD0400">
          <w:delText xml:space="preserve"> to the application using your </w:delText>
        </w:r>
      </w:del>
      <w:del w:id="13524" w:author="Sayali Dev" w:date="2018-01-31T17:55:00Z">
        <w:r w:rsidDel="00A62626">
          <w:delText>logon</w:delText>
        </w:r>
      </w:del>
      <w:del w:id="13525" w:author="Sayali Dev" w:date="2018-02-15T18:28:00Z">
        <w:r w:rsidDel="00BD0400">
          <w:delText xml:space="preserve"> credentials. </w:delText>
        </w:r>
      </w:del>
    </w:p>
    <w:p w14:paraId="56449B2D" w14:textId="565AB0C5" w:rsidR="00753D6D" w:rsidDel="00BD0400" w:rsidRDefault="00753D6D">
      <w:pPr>
        <w:pStyle w:val="Heading3"/>
        <w:rPr>
          <w:del w:id="13526" w:author="Sayali Dev" w:date="2018-02-15T18:28:00Z"/>
        </w:rPr>
        <w:pPrChange w:id="13527" w:author="Sayali Dev" w:date="2018-02-21T16:23:00Z">
          <w:pPr>
            <w:ind w:left="720"/>
          </w:pPr>
        </w:pPrChange>
      </w:pPr>
      <w:del w:id="13528" w:author="Sayali Dev" w:date="2018-02-15T18:28:00Z">
        <w:r w:rsidDel="00BD0400">
          <w:delText xml:space="preserve">The CIRRASPEC home page appears. </w:delText>
        </w:r>
      </w:del>
    </w:p>
    <w:p w14:paraId="210202C3" w14:textId="703C6150" w:rsidR="00753D6D" w:rsidDel="00BD0400" w:rsidRDefault="00753D6D">
      <w:pPr>
        <w:pStyle w:val="Heading3"/>
        <w:rPr>
          <w:del w:id="13529" w:author="Sayali Dev" w:date="2018-02-15T18:28:00Z"/>
        </w:rPr>
        <w:pPrChange w:id="13530" w:author="Sayali Dev" w:date="2018-02-21T16:23:00Z">
          <w:pPr>
            <w:ind w:left="720"/>
          </w:pPr>
        </w:pPrChange>
      </w:pPr>
    </w:p>
    <w:p w14:paraId="6530BE84" w14:textId="0AF69F22" w:rsidR="00753D6D" w:rsidDel="00BD0400" w:rsidRDefault="00753D6D">
      <w:pPr>
        <w:pStyle w:val="Heading3"/>
        <w:rPr>
          <w:del w:id="13531" w:author="Sayali Dev" w:date="2018-02-15T18:28:00Z"/>
        </w:rPr>
        <w:pPrChange w:id="13532" w:author="Sayali Dev" w:date="2018-02-21T16:23:00Z">
          <w:pPr>
            <w:numPr>
              <w:numId w:val="252"/>
            </w:numPr>
            <w:ind w:left="720" w:hanging="360"/>
          </w:pPr>
        </w:pPrChange>
      </w:pPr>
      <w:del w:id="13533" w:author="Sayali Dev" w:date="2018-02-15T18:28: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1A09B954" w14:textId="53EFBEAA" w:rsidR="00753D6D" w:rsidDel="00BD0400" w:rsidRDefault="00753D6D">
      <w:pPr>
        <w:pStyle w:val="Heading3"/>
        <w:rPr>
          <w:del w:id="13534" w:author="Sayali Dev" w:date="2018-02-15T18:28:00Z"/>
        </w:rPr>
        <w:pPrChange w:id="13535" w:author="Sayali Dev" w:date="2018-02-21T16:23:00Z">
          <w:pPr>
            <w:ind w:left="720"/>
          </w:pPr>
        </w:pPrChange>
      </w:pPr>
      <w:del w:id="13536" w:author="Sayali Dev" w:date="2018-02-15T18:28:00Z">
        <w:r w:rsidDel="00BD0400">
          <w:delText xml:space="preserve">The </w:delText>
        </w:r>
        <w:r w:rsidRPr="00C60AA1" w:rsidDel="00BD0400">
          <w:rPr>
            <w:b w:val="0"/>
          </w:rPr>
          <w:delText>Import Data</w:delText>
        </w:r>
        <w:r w:rsidDel="00BD0400">
          <w:delText xml:space="preserve"> page appears.</w:delText>
        </w:r>
      </w:del>
    </w:p>
    <w:p w14:paraId="02178A29" w14:textId="2F726D01" w:rsidR="00753D6D" w:rsidDel="00BD0400" w:rsidRDefault="00753D6D">
      <w:pPr>
        <w:pStyle w:val="Heading3"/>
        <w:rPr>
          <w:del w:id="13537" w:author="Sayali Dev" w:date="2018-02-15T18:28:00Z"/>
        </w:rPr>
        <w:pPrChange w:id="13538" w:author="Sayali Dev" w:date="2018-02-21T16:23:00Z">
          <w:pPr>
            <w:ind w:left="720"/>
          </w:pPr>
        </w:pPrChange>
      </w:pPr>
    </w:p>
    <w:p w14:paraId="5C1BF4AD" w14:textId="53CC92C2" w:rsidR="00753D6D" w:rsidDel="00BD0400" w:rsidRDefault="00753D6D">
      <w:pPr>
        <w:pStyle w:val="Heading3"/>
        <w:rPr>
          <w:del w:id="13539" w:author="Sayali Dev" w:date="2018-02-15T18:28:00Z"/>
          <w:noProof/>
        </w:rPr>
        <w:pPrChange w:id="13540" w:author="Sayali Dev" w:date="2018-02-21T16:23:00Z">
          <w:pPr>
            <w:ind w:left="720"/>
          </w:pPr>
        </w:pPrChange>
      </w:pPr>
    </w:p>
    <w:p w14:paraId="37866A04" w14:textId="74B8A81A" w:rsidR="00753D6D" w:rsidDel="00BD0400" w:rsidRDefault="00753D6D">
      <w:pPr>
        <w:pStyle w:val="Heading3"/>
        <w:rPr>
          <w:del w:id="13541" w:author="Sayali Dev" w:date="2018-02-15T18:28:00Z"/>
        </w:rPr>
        <w:pPrChange w:id="13542" w:author="Sayali Dev" w:date="2018-02-21T16:23:00Z">
          <w:pPr>
            <w:ind w:left="720"/>
          </w:pPr>
        </w:pPrChange>
      </w:pPr>
      <w:del w:id="13543" w:author="Sayali Dev" w:date="2018-02-15T18:28:00Z">
        <w:r w:rsidDel="00BD0400">
          <w:rPr>
            <w:noProof/>
          </w:rPr>
          <w:drawing>
            <wp:inline distT="0" distB="0" distL="0" distR="0" wp14:anchorId="21445CB2" wp14:editId="56A4E132">
              <wp:extent cx="6450965" cy="3042285"/>
              <wp:effectExtent l="19050" t="19050" r="26035" b="24765"/>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50965" cy="3042285"/>
                      </a:xfrm>
                      <a:prstGeom prst="rect">
                        <a:avLst/>
                      </a:prstGeom>
                      <a:noFill/>
                      <a:ln w="3175">
                        <a:solidFill>
                          <a:schemeClr val="tx1"/>
                        </a:solidFill>
                      </a:ln>
                    </pic:spPr>
                  </pic:pic>
                </a:graphicData>
              </a:graphic>
            </wp:inline>
          </w:drawing>
        </w:r>
      </w:del>
    </w:p>
    <w:p w14:paraId="3A9DEBC7" w14:textId="3367CA75" w:rsidR="00753D6D" w:rsidDel="00BD0400" w:rsidRDefault="00753D6D">
      <w:pPr>
        <w:pStyle w:val="Heading3"/>
        <w:rPr>
          <w:del w:id="13544" w:author="Sayali Dev" w:date="2018-02-15T18:28:00Z"/>
        </w:rPr>
        <w:pPrChange w:id="13545" w:author="Sayali Dev" w:date="2018-02-21T16:23:00Z">
          <w:pPr>
            <w:pStyle w:val="Figure"/>
            <w:tabs>
              <w:tab w:val="clear" w:pos="1710"/>
            </w:tabs>
            <w:ind w:left="2070" w:hanging="1350"/>
          </w:pPr>
        </w:pPrChange>
      </w:pPr>
      <w:del w:id="13546" w:author="Sayali Dev" w:date="2018-02-15T18:28:00Z">
        <w:r w:rsidRPr="009C3249" w:rsidDel="00BD0400">
          <w:delText>Import</w:delText>
        </w:r>
        <w:r w:rsidDel="00BD0400">
          <w:delText xml:space="preserve"> Data page</w:delText>
        </w:r>
      </w:del>
    </w:p>
    <w:p w14:paraId="576B0057" w14:textId="2FCEAF5D" w:rsidR="00753D6D" w:rsidDel="00BD0400" w:rsidRDefault="00753D6D">
      <w:pPr>
        <w:pStyle w:val="Heading3"/>
        <w:rPr>
          <w:del w:id="13547" w:author="Sayali Dev" w:date="2018-02-15T18:28:00Z"/>
        </w:rPr>
        <w:pPrChange w:id="13548" w:author="Sayali Dev" w:date="2018-02-21T16:23:00Z">
          <w:pPr/>
        </w:pPrChange>
      </w:pPr>
    </w:p>
    <w:p w14:paraId="3EF8FBA6" w14:textId="272A59DB" w:rsidR="00753D6D" w:rsidRPr="001241E1" w:rsidDel="00BD0400" w:rsidRDefault="00753D6D">
      <w:pPr>
        <w:pStyle w:val="Heading3"/>
        <w:rPr>
          <w:del w:id="13549" w:author="Sayali Dev" w:date="2018-02-15T18:28:00Z"/>
        </w:rPr>
        <w:pPrChange w:id="13550" w:author="Sayali Dev" w:date="2018-02-21T16:23:00Z">
          <w:pPr/>
        </w:pPrChange>
      </w:pPr>
    </w:p>
    <w:p w14:paraId="70DAD450" w14:textId="59918997" w:rsidR="00753D6D" w:rsidDel="00BD0400" w:rsidRDefault="00753D6D">
      <w:pPr>
        <w:pStyle w:val="Heading3"/>
        <w:rPr>
          <w:del w:id="13551" w:author="Sayali Dev" w:date="2018-02-15T18:28:00Z"/>
        </w:rPr>
        <w:pPrChange w:id="13552" w:author="Sayali Dev" w:date="2018-02-21T16:23:00Z">
          <w:pPr>
            <w:numPr>
              <w:numId w:val="252"/>
            </w:numPr>
            <w:ind w:left="720" w:hanging="360"/>
          </w:pPr>
        </w:pPrChange>
      </w:pPr>
      <w:del w:id="13553" w:author="Sayali Dev" w:date="2018-02-15T18:28:00Z">
        <w:r w:rsidDel="00BD0400">
          <w:delText xml:space="preserve">In the </w:delText>
        </w:r>
        <w:r w:rsidRPr="007B3839" w:rsidDel="00BD0400">
          <w:rPr>
            <w:b w:val="0"/>
          </w:rPr>
          <w:delText>Upload Type</w:delText>
        </w:r>
        <w:r w:rsidDel="00BD0400">
          <w:delText xml:space="preserve"> list, click </w:delText>
        </w:r>
        <w:r w:rsidDel="00BD0400">
          <w:rPr>
            <w:b w:val="0"/>
          </w:rPr>
          <w:delText>Inventory Bulk Upload</w:delText>
        </w:r>
        <w:r w:rsidDel="00BD0400">
          <w:delText>.</w:delText>
        </w:r>
      </w:del>
    </w:p>
    <w:p w14:paraId="160FE612" w14:textId="3F584E28" w:rsidR="00753D6D" w:rsidDel="00BD0400" w:rsidRDefault="00753D6D">
      <w:pPr>
        <w:pStyle w:val="Heading3"/>
        <w:rPr>
          <w:del w:id="13554" w:author="Sayali Dev" w:date="2018-02-15T18:28:00Z"/>
        </w:rPr>
        <w:pPrChange w:id="13555" w:author="Sayali Dev" w:date="2018-02-21T16:23:00Z">
          <w:pPr>
            <w:ind w:left="720"/>
          </w:pPr>
        </w:pPrChange>
      </w:pPr>
    </w:p>
    <w:p w14:paraId="7AF9EE51" w14:textId="62EA15BC" w:rsidR="00753D6D" w:rsidDel="00BD0400" w:rsidRDefault="00753D6D">
      <w:pPr>
        <w:pStyle w:val="Heading3"/>
        <w:rPr>
          <w:del w:id="13556" w:author="Sayali Dev" w:date="2018-02-15T18:28:00Z"/>
        </w:rPr>
        <w:pPrChange w:id="13557" w:author="Sayali Dev" w:date="2018-02-21T16:23:00Z">
          <w:pPr>
            <w:numPr>
              <w:numId w:val="252"/>
            </w:numPr>
            <w:ind w:left="720" w:hanging="360"/>
          </w:pPr>
        </w:pPrChange>
      </w:pPr>
      <w:del w:id="13558" w:author="Sayali Dev" w:date="2018-02-15T18:28: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bulk inventory spreadsheet that you want to upload. </w:delText>
        </w:r>
      </w:del>
    </w:p>
    <w:p w14:paraId="613898F4" w14:textId="4B34425A" w:rsidR="00753D6D" w:rsidDel="00BD0400" w:rsidRDefault="00753D6D">
      <w:pPr>
        <w:pStyle w:val="Heading3"/>
        <w:rPr>
          <w:del w:id="13559" w:author="Sayali Dev" w:date="2018-02-15T18:28:00Z"/>
        </w:rPr>
        <w:pPrChange w:id="13560" w:author="Sayali Dev" w:date="2018-02-21T16:23:00Z">
          <w:pPr>
            <w:ind w:left="720"/>
          </w:pPr>
        </w:pPrChange>
      </w:pPr>
      <w:del w:id="13561" w:author="Sayali Dev" w:date="2018-02-15T18:28:00Z">
        <w:r w:rsidDel="00BD0400">
          <w:delText xml:space="preserve">The path of the template that you select appears on the right side of the </w:delText>
        </w:r>
        <w:r w:rsidDel="00BD0400">
          <w:rPr>
            <w:b w:val="0"/>
          </w:rPr>
          <w:delText>Browse</w:delText>
        </w:r>
        <w:r w:rsidDel="00BD0400">
          <w:delText xml:space="preserve"> button. </w:delText>
        </w:r>
      </w:del>
    </w:p>
    <w:p w14:paraId="5350A879" w14:textId="2EE24658" w:rsidR="00753D6D" w:rsidDel="00BD0400" w:rsidRDefault="00753D6D">
      <w:pPr>
        <w:pStyle w:val="Heading3"/>
        <w:rPr>
          <w:del w:id="13562" w:author="Sayali Dev" w:date="2018-02-15T18:28:00Z"/>
        </w:rPr>
        <w:pPrChange w:id="13563" w:author="Sayali Dev" w:date="2018-02-21T16:23:00Z">
          <w:pPr>
            <w:ind w:left="720"/>
          </w:pPr>
        </w:pPrChange>
      </w:pPr>
    </w:p>
    <w:p w14:paraId="585C1002" w14:textId="1BE43AB4" w:rsidR="00753D6D" w:rsidDel="00BD0400" w:rsidRDefault="00753D6D">
      <w:pPr>
        <w:pStyle w:val="Heading3"/>
        <w:rPr>
          <w:del w:id="13564" w:author="Sayali Dev" w:date="2018-02-15T18:28:00Z"/>
        </w:rPr>
        <w:pPrChange w:id="13565" w:author="Sayali Dev" w:date="2018-02-21T16:23:00Z">
          <w:pPr>
            <w:numPr>
              <w:numId w:val="252"/>
            </w:numPr>
            <w:ind w:left="720" w:hanging="360"/>
          </w:pPr>
        </w:pPrChange>
      </w:pPr>
      <w:del w:id="13566" w:author="Sayali Dev" w:date="2018-02-15T18:28:00Z">
        <w:r w:rsidDel="00BD0400">
          <w:delText xml:space="preserve">Click </w:delText>
        </w:r>
        <w:r w:rsidRPr="00A65C15" w:rsidDel="00BD0400">
          <w:rPr>
            <w:b w:val="0"/>
          </w:rPr>
          <w:delText>UPLOAD</w:delText>
        </w:r>
        <w:r w:rsidDel="00BD0400">
          <w:delText xml:space="preserve">. </w:delText>
        </w:r>
      </w:del>
    </w:p>
    <w:p w14:paraId="5EDF05B3" w14:textId="5E87321A" w:rsidR="00753D6D" w:rsidDel="00BD0400" w:rsidRDefault="00753D6D">
      <w:pPr>
        <w:pStyle w:val="Heading3"/>
        <w:rPr>
          <w:del w:id="13567" w:author="Sayali Dev" w:date="2018-02-15T18:28:00Z"/>
        </w:rPr>
        <w:pPrChange w:id="13568" w:author="Sayali Dev" w:date="2018-02-21T16:23:00Z">
          <w:pPr>
            <w:tabs>
              <w:tab w:val="left" w:pos="720"/>
            </w:tabs>
            <w:ind w:left="720"/>
          </w:pPr>
        </w:pPrChange>
      </w:pPr>
      <w:del w:id="13569" w:author="Sayali Dev" w:date="2018-02-15T18:28:00Z">
        <w:r w:rsidDel="00BD0400">
          <w:delText xml:space="preserve">The spreadsheet is uploaded. The </w:delText>
        </w:r>
        <w:r w:rsidRPr="009E46B4" w:rsidDel="00BD0400">
          <w:rPr>
            <w:b w:val="0"/>
          </w:rPr>
          <w:delText>Import Data</w:delText>
        </w:r>
        <w:r w:rsidDel="00BD0400">
          <w:delText xml:space="preserve"> page displays a confirmation and summary of the upload. </w:delText>
        </w:r>
      </w:del>
    </w:p>
    <w:p w14:paraId="2CEA903A" w14:textId="434F5EEA" w:rsidR="00753D6D" w:rsidDel="00BD0400" w:rsidRDefault="00753D6D">
      <w:pPr>
        <w:pStyle w:val="Heading3"/>
        <w:rPr>
          <w:del w:id="13570" w:author="Sayali Dev" w:date="2018-02-15T18:28:00Z"/>
          <w:rFonts w:ascii="Arial" w:hAnsi="Arial"/>
        </w:rPr>
        <w:pPrChange w:id="13571" w:author="Sayali Dev" w:date="2018-02-21T16:23:00Z">
          <w:pPr>
            <w:pStyle w:val="Nomal"/>
            <w:spacing w:afterAutospacing="0"/>
            <w:ind w:left="720"/>
          </w:pPr>
        </w:pPrChange>
      </w:pPr>
      <w:del w:id="13572" w:author="Sayali Dev" w:date="2018-02-15T18:28:00Z">
        <w:r w:rsidRPr="00DD1AF2" w:rsidDel="00BD0400">
          <w:rPr>
            <w:rFonts w:ascii="Arial" w:hAnsi="Arial"/>
            <w:b w:val="0"/>
          </w:rPr>
          <w:delText>Note:</w:delText>
        </w:r>
        <w:r w:rsidDel="00BD0400">
          <w:rPr>
            <w:rFonts w:ascii="Arial" w:hAnsi="Arial"/>
          </w:rPr>
          <w:delText xml:space="preserve"> </w:delText>
        </w:r>
      </w:del>
    </w:p>
    <w:p w14:paraId="3DABBFA3" w14:textId="6C594399" w:rsidR="00753D6D" w:rsidDel="00BD0400" w:rsidRDefault="00753D6D">
      <w:pPr>
        <w:pStyle w:val="Heading3"/>
        <w:rPr>
          <w:del w:id="13573" w:author="Sayali Dev" w:date="2018-02-15T18:28:00Z"/>
          <w:rFonts w:ascii="Arial" w:hAnsi="Arial"/>
        </w:rPr>
        <w:pPrChange w:id="13574" w:author="Sayali Dev" w:date="2018-02-21T16:23:00Z">
          <w:pPr>
            <w:pStyle w:val="Nomal"/>
            <w:numPr>
              <w:numId w:val="244"/>
            </w:numPr>
            <w:spacing w:before="0" w:beforeAutospacing="0" w:after="100"/>
            <w:ind w:left="1440" w:hanging="360"/>
          </w:pPr>
        </w:pPrChange>
      </w:pPr>
      <w:del w:id="13575" w:author="Sayali Dev" w:date="2018-02-15T18:28:00Z">
        <w:r w:rsidRPr="00B34706" w:rsidDel="00BD0400">
          <w:rPr>
            <w:rFonts w:ascii="Arial" w:hAnsi="Arial"/>
          </w:rPr>
          <w:delText>The biospecimens from the spr</w:delText>
        </w:r>
        <w:r w:rsidDel="00BD0400">
          <w:rPr>
            <w:rFonts w:ascii="Arial" w:hAnsi="Arial"/>
          </w:rPr>
          <w:delText xml:space="preserve">eadsheet are added with status as </w:delText>
        </w:r>
        <w:r w:rsidRPr="006649D2" w:rsidDel="00BD0400">
          <w:rPr>
            <w:rFonts w:ascii="Arial" w:hAnsi="Arial"/>
          </w:rPr>
          <w:delText>In Inventory</w:delText>
        </w:r>
        <w:r w:rsidDel="00BD0400">
          <w:rPr>
            <w:rFonts w:ascii="Arial" w:hAnsi="Arial"/>
          </w:rPr>
          <w:delText>.</w:delText>
        </w:r>
        <w:r w:rsidDel="00BD0400">
          <w:rPr>
            <w:rFonts w:ascii="Arial" w:hAnsi="Arial"/>
          </w:rPr>
          <w:br/>
        </w:r>
      </w:del>
    </w:p>
    <w:p w14:paraId="00E39D65" w14:textId="71AED55F" w:rsidR="00753D6D" w:rsidDel="00BD0400" w:rsidRDefault="00753D6D">
      <w:pPr>
        <w:pStyle w:val="Heading3"/>
        <w:rPr>
          <w:del w:id="13576" w:author="Sayali Dev" w:date="2018-02-15T18:28:00Z"/>
          <w:rFonts w:ascii="Arial" w:hAnsi="Arial"/>
        </w:rPr>
        <w:pPrChange w:id="13577" w:author="Sayali Dev" w:date="2018-02-21T16:23:00Z">
          <w:pPr>
            <w:pStyle w:val="Nomal"/>
            <w:numPr>
              <w:numId w:val="244"/>
            </w:numPr>
            <w:ind w:left="1440" w:hanging="360"/>
          </w:pPr>
        </w:pPrChange>
      </w:pPr>
      <w:del w:id="13578" w:author="Sayali Dev" w:date="2018-02-15T18:28:00Z">
        <w:r w:rsidDel="00BD0400">
          <w:rPr>
            <w:rFonts w:ascii="Arial" w:hAnsi="Arial"/>
          </w:rPr>
          <w:delText>T</w:delText>
        </w:r>
        <w:r w:rsidRPr="00B34706" w:rsidDel="00BD0400">
          <w:rPr>
            <w:rFonts w:ascii="Arial" w:hAnsi="Arial"/>
          </w:rPr>
          <w:delText xml:space="preserve">he information from the spreadsheet is viewable for each biospecimen in the </w:delText>
        </w:r>
        <w:r w:rsidRPr="00B34706" w:rsidDel="00BD0400">
          <w:rPr>
            <w:rFonts w:ascii="Arial" w:hAnsi="Arial"/>
            <w:b w:val="0"/>
          </w:rPr>
          <w:delText>BMS Inventory</w:delText>
        </w:r>
        <w:r w:rsidRPr="00B34706" w:rsidDel="00BD0400">
          <w:rPr>
            <w:rFonts w:ascii="Arial" w:hAnsi="Arial"/>
          </w:rPr>
          <w:delText xml:space="preserve"> module.</w:delText>
        </w:r>
      </w:del>
    </w:p>
    <w:p w14:paraId="3719E29D" w14:textId="3DAF5BEB" w:rsidR="00753D6D" w:rsidDel="00BD0400" w:rsidRDefault="00753D6D">
      <w:pPr>
        <w:pStyle w:val="Heading3"/>
        <w:rPr>
          <w:del w:id="13579" w:author="Sayali Dev" w:date="2018-02-15T18:28:00Z"/>
        </w:rPr>
      </w:pPr>
      <w:del w:id="13580" w:author="Sayali Dev" w:date="2018-02-15T18:28:00Z">
        <w:r w:rsidDel="00BD0400">
          <w:br w:type="page"/>
        </w:r>
        <w:bookmarkStart w:id="13581" w:name="_Toc452394250"/>
        <w:r w:rsidDel="00BD0400">
          <w:delText>Uploading a Kit Creation / Shipment spreadsheet</w:delText>
        </w:r>
        <w:bookmarkEnd w:id="13581"/>
      </w:del>
    </w:p>
    <w:p w14:paraId="77178058" w14:textId="7464494F" w:rsidR="00753D6D" w:rsidDel="00BD0400" w:rsidRDefault="00753D6D">
      <w:pPr>
        <w:pStyle w:val="Heading3"/>
        <w:rPr>
          <w:del w:id="13582" w:author="Sayali Dev" w:date="2018-02-15T18:28:00Z"/>
        </w:rPr>
        <w:pPrChange w:id="13583" w:author="Sayali Dev" w:date="2018-02-21T16:23:00Z">
          <w:pPr/>
        </w:pPrChange>
      </w:pPr>
    </w:p>
    <w:p w14:paraId="5BA39712" w14:textId="629A5271" w:rsidR="00753D6D" w:rsidDel="00BD0400" w:rsidRDefault="00753D6D">
      <w:pPr>
        <w:pStyle w:val="Heading3"/>
        <w:rPr>
          <w:del w:id="13584" w:author="Sayali Dev" w:date="2018-02-15T18:28:00Z"/>
        </w:rPr>
        <w:pPrChange w:id="13585" w:author="Sayali Dev" w:date="2018-02-21T16:23:00Z">
          <w:pPr/>
        </w:pPrChange>
      </w:pPr>
      <w:del w:id="13586" w:author="Sayali Dev" w:date="2018-02-15T18:28:00Z">
        <w:r w:rsidDel="00BD0400">
          <w:delText>To upload a kit creation / shipment template:</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kit creation / shipment spreadsheet</w:delText>
        </w:r>
        <w:r w:rsidRPr="00DD1B89" w:rsidDel="00BD0400">
          <w:delText>.</w:delText>
        </w:r>
      </w:del>
    </w:p>
    <w:p w14:paraId="2DE764FB" w14:textId="55599B6E" w:rsidR="00753D6D" w:rsidDel="00BD0400" w:rsidRDefault="00753D6D">
      <w:pPr>
        <w:pStyle w:val="Heading3"/>
        <w:rPr>
          <w:del w:id="13587" w:author="Sayali Dev" w:date="2018-02-15T18:28:00Z"/>
        </w:rPr>
        <w:pPrChange w:id="13588" w:author="Sayali Dev" w:date="2018-02-21T16:23:00Z">
          <w:pPr/>
        </w:pPrChange>
      </w:pPr>
    </w:p>
    <w:p w14:paraId="2119CA0D" w14:textId="189D321F" w:rsidR="00753D6D" w:rsidDel="00BD0400" w:rsidRDefault="00753D6D">
      <w:pPr>
        <w:pStyle w:val="Heading3"/>
        <w:rPr>
          <w:del w:id="13589" w:author="Sayali Dev" w:date="2018-02-15T18:28:00Z"/>
        </w:rPr>
        <w:pPrChange w:id="13590" w:author="Sayali Dev" w:date="2018-02-21T16:23:00Z">
          <w:pPr>
            <w:numPr>
              <w:numId w:val="253"/>
            </w:numPr>
            <w:ind w:left="720" w:right="540" w:hanging="360"/>
          </w:pPr>
        </w:pPrChange>
      </w:pPr>
      <w:del w:id="13591" w:author="Sayali Dev" w:date="2018-02-15T18:28:00Z">
        <w:r w:rsidDel="00BD0400">
          <w:delText xml:space="preserve">Prepare the </w:delText>
        </w:r>
        <w:r w:rsidRPr="006B580B" w:rsidDel="00BD0400">
          <w:rPr>
            <w:b w:val="0"/>
          </w:rPr>
          <w:delText>Kit Creation / Shipment</w:delText>
        </w:r>
        <w:r w:rsidDel="00BD0400">
          <w:delText xml:space="preserve"> upload spreadsheet for the kit creation and kit shipment data you want to upload. </w:delText>
        </w:r>
        <w:r w:rsidDel="00BD0400">
          <w:br/>
        </w:r>
        <w:r w:rsidRPr="009C3249" w:rsidDel="00BD0400">
          <w:rPr>
            <w:b w:val="0"/>
          </w:rPr>
          <w:delText>Note:</w:delText>
        </w:r>
        <w:r w:rsidDel="00BD0400">
          <w:delText xml:space="preserve"> </w:delText>
        </w:r>
      </w:del>
    </w:p>
    <w:p w14:paraId="75691888" w14:textId="5D6CC72D" w:rsidR="00753D6D" w:rsidDel="00BD0400" w:rsidRDefault="00753D6D">
      <w:pPr>
        <w:pStyle w:val="Heading3"/>
        <w:rPr>
          <w:del w:id="13592" w:author="Sayali Dev" w:date="2018-02-15T18:28:00Z"/>
        </w:rPr>
        <w:pPrChange w:id="13593" w:author="Sayali Dev" w:date="2018-02-21T16:23:00Z">
          <w:pPr>
            <w:numPr>
              <w:numId w:val="251"/>
            </w:numPr>
            <w:ind w:left="1440" w:right="540" w:hanging="360"/>
          </w:pPr>
        </w:pPrChange>
      </w:pPr>
      <w:del w:id="13594" w:author="Sayali Dev" w:date="2018-02-15T18:28: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5BDF0201" w14:textId="293209B3" w:rsidR="00753D6D" w:rsidDel="00BD0400" w:rsidRDefault="00753D6D">
      <w:pPr>
        <w:pStyle w:val="Heading3"/>
        <w:rPr>
          <w:del w:id="13595" w:author="Sayali Dev" w:date="2018-02-15T18:28:00Z"/>
        </w:rPr>
        <w:pPrChange w:id="13596" w:author="Sayali Dev" w:date="2018-02-21T16:23:00Z">
          <w:pPr>
            <w:numPr>
              <w:numId w:val="251"/>
            </w:numPr>
            <w:ind w:left="1440" w:right="540" w:hanging="360"/>
          </w:pPr>
        </w:pPrChange>
      </w:pPr>
      <w:del w:id="13597" w:author="Sayali Dev" w:date="2018-02-15T18:28:00Z">
        <w:r w:rsidRPr="00DD1B89" w:rsidDel="00BD0400">
          <w:delText xml:space="preserve">Template must be saved as an Excel Workbook with .xlsx extension. </w:delText>
        </w:r>
      </w:del>
    </w:p>
    <w:p w14:paraId="155CD016" w14:textId="7FAAEE1E" w:rsidR="00753D6D" w:rsidDel="00BD0400" w:rsidRDefault="00753D6D">
      <w:pPr>
        <w:pStyle w:val="Heading3"/>
        <w:rPr>
          <w:del w:id="13598" w:author="Sayali Dev" w:date="2018-02-15T18:28:00Z"/>
        </w:rPr>
        <w:pPrChange w:id="13599" w:author="Sayali Dev" w:date="2018-02-21T16:23:00Z">
          <w:pPr>
            <w:numPr>
              <w:numId w:val="251"/>
            </w:numPr>
            <w:ind w:left="1440" w:right="540" w:hanging="360"/>
          </w:pPr>
        </w:pPrChange>
      </w:pPr>
      <w:del w:id="13600" w:author="Sayali Dev" w:date="2018-02-15T18:28:00Z">
        <w:r w:rsidDel="00BD0400">
          <w:delText>The template has two tabs: Kit Shipment and Kit Creation. Each tab can performs its designated function and they can be submitted together or independently.</w:delText>
        </w:r>
      </w:del>
    </w:p>
    <w:p w14:paraId="24A788CD" w14:textId="5B7DE9C9" w:rsidR="00753D6D" w:rsidDel="00BD0400" w:rsidRDefault="00753D6D">
      <w:pPr>
        <w:pStyle w:val="Heading3"/>
        <w:rPr>
          <w:del w:id="13601" w:author="Sayali Dev" w:date="2018-02-15T18:28:00Z"/>
        </w:rPr>
        <w:pPrChange w:id="13602" w:author="Sayali Dev" w:date="2018-02-21T16:23:00Z">
          <w:pPr>
            <w:ind w:right="540"/>
          </w:pPr>
        </w:pPrChange>
      </w:pPr>
    </w:p>
    <w:p w14:paraId="4A37EBC6" w14:textId="7E8BBACB" w:rsidR="00753D6D" w:rsidDel="00BD0400" w:rsidRDefault="00753D6D">
      <w:pPr>
        <w:pStyle w:val="Heading3"/>
        <w:rPr>
          <w:del w:id="13603" w:author="Sayali Dev" w:date="2018-02-15T18:28:00Z"/>
        </w:rPr>
        <w:pPrChange w:id="13604" w:author="Sayali Dev" w:date="2018-02-21T16:23:00Z">
          <w:pPr>
            <w:ind w:left="720" w:right="540"/>
          </w:pPr>
        </w:pPrChange>
      </w:pPr>
      <w:del w:id="13605" w:author="Sayali Dev" w:date="2018-02-15T18:28:00Z">
        <w:r w:rsidDel="00BD0400">
          <w:delText xml:space="preserve">The following table lists each field and its description. </w:delText>
        </w:r>
      </w:del>
    </w:p>
    <w:p w14:paraId="5E5CF9D2" w14:textId="0E545F14" w:rsidR="00753D6D" w:rsidDel="00BD0400" w:rsidRDefault="00753D6D">
      <w:pPr>
        <w:pStyle w:val="Heading3"/>
        <w:rPr>
          <w:del w:id="13606" w:author="Sayali Dev" w:date="2018-02-15T18:28:00Z"/>
        </w:rPr>
        <w:pPrChange w:id="13607" w:author="Sayali Dev" w:date="2018-02-21T16:23:00Z">
          <w:pPr>
            <w:ind w:left="720" w:right="540"/>
          </w:pPr>
        </w:pPrChange>
      </w:pPr>
      <w:del w:id="13608" w:author="Sayali Dev" w:date="2018-02-15T18:28:00Z">
        <w:r w:rsidRPr="001241E1" w:rsidDel="00BD0400">
          <w:rPr>
            <w:b w:val="0"/>
          </w:rPr>
          <w:delText>Note:</w:delText>
        </w:r>
        <w:r w:rsidRPr="001241E1" w:rsidDel="00BD0400">
          <w:delText xml:space="preserve"> </w:delText>
        </w:r>
      </w:del>
    </w:p>
    <w:p w14:paraId="2FE8E6E6" w14:textId="6C2FC0BA" w:rsidR="00753D6D" w:rsidDel="00BD0400" w:rsidRDefault="00753D6D">
      <w:pPr>
        <w:pStyle w:val="Heading3"/>
        <w:rPr>
          <w:del w:id="13609" w:author="Sayali Dev" w:date="2018-02-15T18:28:00Z"/>
        </w:rPr>
        <w:pPrChange w:id="13610" w:author="Sayali Dev" w:date="2018-02-21T16:23:00Z">
          <w:pPr>
            <w:numPr>
              <w:numId w:val="244"/>
            </w:numPr>
            <w:ind w:left="1440" w:right="540" w:hanging="360"/>
          </w:pPr>
        </w:pPrChange>
      </w:pPr>
      <w:del w:id="13611" w:author="Sayali Dev" w:date="2018-02-15T18:28:00Z">
        <w:r w:rsidRPr="001241E1" w:rsidDel="00BD0400">
          <w:delText xml:space="preserve">Fields that are marked </w:delText>
        </w:r>
        <w:r w:rsidRPr="0007791A" w:rsidDel="00BD0400">
          <w:delText>with the red asterisk (*)</w:delText>
        </w:r>
        <w:r w:rsidDel="00BD0400">
          <w:delText xml:space="preserve"> </w:delText>
        </w:r>
        <w:r w:rsidRPr="001241E1" w:rsidDel="00BD0400">
          <w:delText>are mandatory.</w:delText>
        </w:r>
      </w:del>
    </w:p>
    <w:p w14:paraId="14EED7D4" w14:textId="78397044" w:rsidR="00753D6D" w:rsidDel="00BD0400" w:rsidRDefault="00753D6D">
      <w:pPr>
        <w:pStyle w:val="Heading3"/>
        <w:rPr>
          <w:del w:id="13612" w:author="Sayali Dev" w:date="2018-02-15T18:28:00Z"/>
        </w:rPr>
        <w:pPrChange w:id="13613" w:author="Sayali Dev" w:date="2018-02-21T16:23:00Z">
          <w:pPr>
            <w:numPr>
              <w:numId w:val="244"/>
            </w:numPr>
            <w:ind w:left="1440" w:right="540" w:hanging="360"/>
          </w:pPr>
        </w:pPrChange>
      </w:pPr>
      <w:del w:id="13614" w:author="Sayali Dev" w:date="2018-02-15T18:28: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29DAA46D" w14:textId="4E106B85" w:rsidR="00753D6D" w:rsidDel="00BD0400" w:rsidRDefault="00753D6D">
      <w:pPr>
        <w:pStyle w:val="Heading3"/>
        <w:rPr>
          <w:del w:id="13615" w:author="Sayali Dev" w:date="2018-02-15T18:28:00Z"/>
        </w:rPr>
        <w:pPrChange w:id="13616" w:author="Sayali Dev" w:date="2018-02-21T16:23:00Z">
          <w:pPr>
            <w:numPr>
              <w:numId w:val="250"/>
            </w:numPr>
            <w:tabs>
              <w:tab w:val="left" w:pos="1440"/>
            </w:tabs>
            <w:ind w:left="1440" w:hanging="360"/>
          </w:pPr>
        </w:pPrChange>
      </w:pPr>
      <w:del w:id="13617" w:author="Sayali Dev" w:date="2018-02-15T18:28:00Z">
        <w:r w:rsidDel="00BD0400">
          <w:delText xml:space="preserve">You can access user information in </w:delText>
        </w:r>
        <w:r w:rsidRPr="00D856F2" w:rsidDel="00BD0400">
          <w:rPr>
            <w:b w:val="0"/>
          </w:rPr>
          <w:delText>IAMS Address Book</w:delText>
        </w:r>
        <w:r w:rsidDel="00BD0400">
          <w:delText xml:space="preserve">. </w:delText>
        </w:r>
      </w:del>
    </w:p>
    <w:p w14:paraId="43E2BD38" w14:textId="3BB5AA55" w:rsidR="00753D6D" w:rsidRPr="001241E1" w:rsidDel="00BD0400" w:rsidRDefault="00753D6D">
      <w:pPr>
        <w:pStyle w:val="Heading3"/>
        <w:rPr>
          <w:del w:id="13618" w:author="Sayali Dev" w:date="2018-02-15T18:28:00Z"/>
        </w:rPr>
        <w:pPrChange w:id="13619" w:author="Sayali Dev" w:date="2018-02-21T16:23:00Z">
          <w:pPr>
            <w:numPr>
              <w:numId w:val="244"/>
            </w:numPr>
            <w:ind w:left="1440" w:right="540" w:hanging="360"/>
          </w:pPr>
        </w:pPrChange>
      </w:pPr>
      <w:del w:id="13620" w:author="Sayali Dev" w:date="2018-02-15T18:28: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6C81DC17" w14:textId="13FF31FD" w:rsidR="00753D6D" w:rsidRPr="00972304" w:rsidDel="00BD0400" w:rsidRDefault="00753D6D">
      <w:pPr>
        <w:pStyle w:val="Heading3"/>
        <w:rPr>
          <w:del w:id="13621" w:author="Sayali Dev" w:date="2018-02-15T18:28:00Z"/>
        </w:rPr>
        <w:pPrChange w:id="13622" w:author="Sayali Dev" w:date="2018-02-21T16:23:00Z">
          <w:pPr>
            <w:tabs>
              <w:tab w:val="left" w:pos="6960"/>
            </w:tabs>
          </w:pPr>
        </w:pPrChange>
      </w:pPr>
      <w:del w:id="13623" w:author="Sayali Dev" w:date="2018-02-15T18:28:00Z">
        <w:r w:rsidDel="00BD0400">
          <w:tab/>
        </w:r>
      </w:del>
    </w:p>
    <w:p w14:paraId="4CE55AE3" w14:textId="345C4F9A" w:rsidR="00753D6D" w:rsidDel="00BD0400" w:rsidRDefault="00753D6D">
      <w:pPr>
        <w:pStyle w:val="Heading3"/>
        <w:rPr>
          <w:del w:id="13624" w:author="Sayali Dev" w:date="2018-02-15T18:28:00Z"/>
        </w:rPr>
        <w:pPrChange w:id="13625" w:author="Sayali Dev" w:date="2018-02-21T16:23:00Z">
          <w:pPr>
            <w:pStyle w:val="Caption"/>
            <w:ind w:left="720"/>
          </w:pPr>
        </w:pPrChange>
      </w:pPr>
      <w:del w:id="13626" w:author="Sayali Dev" w:date="2018-02-15T18:28: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3627" w:author="Sayali Dev" w:date="2018-02-02T13:47:00Z">
        <w:r w:rsidDel="00EB76E3">
          <w:rPr>
            <w:noProof/>
          </w:rPr>
          <w:delText>33</w:delText>
        </w:r>
      </w:del>
      <w:del w:id="13628" w:author="Sayali Dev" w:date="2018-02-15T18:28:00Z">
        <w:r w:rsidR="006C608D" w:rsidDel="00BD0400">
          <w:rPr>
            <w:b w:val="0"/>
            <w:bCs/>
            <w:noProof/>
          </w:rPr>
          <w:fldChar w:fldCharType="end"/>
        </w:r>
        <w:r w:rsidDel="00BD0400">
          <w:delText>: Completing the Kit Creation / Shipment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rsidDel="00BD0400" w14:paraId="6756463D" w14:textId="5980238B" w:rsidTr="00753D6D">
        <w:trPr>
          <w:cantSplit/>
          <w:trHeight w:val="288"/>
          <w:tblHeader/>
          <w:del w:id="13629" w:author="Sayali Dev" w:date="2018-02-15T18:28:00Z"/>
        </w:trPr>
        <w:tc>
          <w:tcPr>
            <w:tcW w:w="3150" w:type="dxa"/>
            <w:tcBorders>
              <w:bottom w:val="single" w:sz="4" w:space="0" w:color="000000"/>
            </w:tcBorders>
            <w:shd w:val="clear" w:color="auto" w:fill="BFBFBF"/>
            <w:vAlign w:val="center"/>
          </w:tcPr>
          <w:p w14:paraId="15DC8C1C" w14:textId="7FF99346" w:rsidR="00753D6D" w:rsidRPr="007A152E" w:rsidDel="00BD0400" w:rsidRDefault="00753D6D">
            <w:pPr>
              <w:pStyle w:val="Heading3"/>
              <w:rPr>
                <w:del w:id="13630" w:author="Sayali Dev" w:date="2018-02-15T18:28:00Z"/>
              </w:rPr>
              <w:pPrChange w:id="13631" w:author="Sayali Dev" w:date="2018-02-21T16:23:00Z">
                <w:pPr/>
              </w:pPrChange>
            </w:pPr>
            <w:del w:id="13632" w:author="Sayali Dev" w:date="2018-02-15T18:28:00Z">
              <w:r w:rsidDel="00BD0400">
                <w:rPr>
                  <w:b w:val="0"/>
                </w:rPr>
                <w:delText>Field</w:delText>
              </w:r>
            </w:del>
          </w:p>
        </w:tc>
        <w:tc>
          <w:tcPr>
            <w:tcW w:w="6660" w:type="dxa"/>
            <w:tcBorders>
              <w:bottom w:val="single" w:sz="4" w:space="0" w:color="000000"/>
            </w:tcBorders>
            <w:shd w:val="clear" w:color="auto" w:fill="BFBFBF"/>
            <w:vAlign w:val="center"/>
          </w:tcPr>
          <w:p w14:paraId="48F7D940" w14:textId="2493E9E1" w:rsidR="00753D6D" w:rsidRPr="007A152E" w:rsidDel="00BD0400" w:rsidRDefault="00753D6D">
            <w:pPr>
              <w:pStyle w:val="Heading3"/>
              <w:rPr>
                <w:del w:id="13633" w:author="Sayali Dev" w:date="2018-02-15T18:28:00Z"/>
              </w:rPr>
              <w:pPrChange w:id="13634" w:author="Sayali Dev" w:date="2018-02-21T16:23:00Z">
                <w:pPr/>
              </w:pPrChange>
            </w:pPr>
            <w:del w:id="13635" w:author="Sayali Dev" w:date="2018-02-15T18:28:00Z">
              <w:r w:rsidRPr="007A152E" w:rsidDel="00BD0400">
                <w:rPr>
                  <w:b w:val="0"/>
                </w:rPr>
                <w:delText>Description</w:delText>
              </w:r>
            </w:del>
          </w:p>
        </w:tc>
      </w:tr>
      <w:tr w:rsidR="00753D6D" w:rsidDel="00BD0400" w14:paraId="450663B7" w14:textId="669658FC" w:rsidTr="00753D6D">
        <w:trPr>
          <w:cantSplit/>
          <w:trHeight w:val="288"/>
          <w:del w:id="13636" w:author="Sayali Dev" w:date="2018-02-15T18:28:00Z"/>
        </w:trPr>
        <w:tc>
          <w:tcPr>
            <w:tcW w:w="9810" w:type="dxa"/>
            <w:gridSpan w:val="2"/>
            <w:shd w:val="clear" w:color="auto" w:fill="BFBFBF"/>
          </w:tcPr>
          <w:p w14:paraId="73D171C4" w14:textId="76599AD8" w:rsidR="00753D6D" w:rsidDel="00BD0400" w:rsidRDefault="00753D6D">
            <w:pPr>
              <w:pStyle w:val="Heading3"/>
              <w:rPr>
                <w:del w:id="13637" w:author="Sayali Dev" w:date="2018-02-15T18:28:00Z"/>
              </w:rPr>
              <w:pPrChange w:id="13638" w:author="Sayali Dev" w:date="2018-02-21T16:23:00Z">
                <w:pPr/>
              </w:pPrChange>
            </w:pPr>
            <w:del w:id="13639" w:author="Sayali Dev" w:date="2018-02-15T18:28:00Z">
              <w:r w:rsidRPr="00BE7BC3" w:rsidDel="00BD0400">
                <w:rPr>
                  <w:b w:val="0"/>
                </w:rPr>
                <w:delText>Kit Shipment Tab</w:delText>
              </w:r>
            </w:del>
          </w:p>
        </w:tc>
      </w:tr>
      <w:tr w:rsidR="00753D6D" w:rsidDel="00BD0400" w14:paraId="5D68AC00" w14:textId="0D19F296" w:rsidTr="00753D6D">
        <w:trPr>
          <w:cantSplit/>
          <w:trHeight w:val="288"/>
          <w:del w:id="13640" w:author="Sayali Dev" w:date="2018-02-15T18:28:00Z"/>
        </w:trPr>
        <w:tc>
          <w:tcPr>
            <w:tcW w:w="3150" w:type="dxa"/>
          </w:tcPr>
          <w:p w14:paraId="212C3288" w14:textId="1E8AC940" w:rsidR="00753D6D" w:rsidRPr="005A0359" w:rsidDel="00BD0400" w:rsidRDefault="00753D6D">
            <w:pPr>
              <w:pStyle w:val="Heading3"/>
              <w:rPr>
                <w:del w:id="13641" w:author="Sayali Dev" w:date="2018-02-15T18:28:00Z"/>
                <w:color w:val="FF0000"/>
              </w:rPr>
              <w:pPrChange w:id="13642" w:author="Sayali Dev" w:date="2018-02-21T16:23:00Z">
                <w:pPr/>
              </w:pPrChange>
            </w:pPr>
            <w:del w:id="13643" w:author="Sayali Dev" w:date="2018-02-15T18:28:00Z">
              <w:r w:rsidRPr="00400FBA" w:rsidDel="00BD0400">
                <w:rPr>
                  <w:b w:val="0"/>
                </w:rPr>
                <w:delText>Language</w:delText>
              </w:r>
              <w:r w:rsidDel="00BD0400">
                <w:rPr>
                  <w:b w:val="0"/>
                  <w:color w:val="FF0000"/>
                </w:rPr>
                <w:delText>*</w:delText>
              </w:r>
            </w:del>
          </w:p>
        </w:tc>
        <w:tc>
          <w:tcPr>
            <w:tcW w:w="6660" w:type="dxa"/>
            <w:vAlign w:val="center"/>
          </w:tcPr>
          <w:p w14:paraId="379B5716" w14:textId="1E10FF2C" w:rsidR="00753D6D" w:rsidDel="00BD0400" w:rsidRDefault="00753D6D">
            <w:pPr>
              <w:pStyle w:val="Heading3"/>
              <w:rPr>
                <w:del w:id="13644" w:author="Sayali Dev" w:date="2018-02-15T18:28:00Z"/>
              </w:rPr>
              <w:pPrChange w:id="13645" w:author="Sayali Dev" w:date="2018-02-21T16:23:00Z">
                <w:pPr/>
              </w:pPrChange>
            </w:pPr>
            <w:del w:id="13646" w:author="Sayali Dev" w:date="2018-02-15T18:28: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the Biobank user you type in the Desitination Site User field below</w:delText>
              </w:r>
              <w:r w:rsidDel="00BD0400">
                <w:delText>.</w:delText>
              </w:r>
            </w:del>
          </w:p>
        </w:tc>
      </w:tr>
      <w:tr w:rsidR="00753D6D" w:rsidDel="00BD0400" w14:paraId="52E58F03" w14:textId="5A996FCE" w:rsidTr="00753D6D">
        <w:trPr>
          <w:cantSplit/>
          <w:trHeight w:val="288"/>
          <w:del w:id="13647" w:author="Sayali Dev" w:date="2018-02-15T18:28:00Z"/>
        </w:trPr>
        <w:tc>
          <w:tcPr>
            <w:tcW w:w="3150" w:type="dxa"/>
          </w:tcPr>
          <w:p w14:paraId="139B6102" w14:textId="22A24F0F" w:rsidR="00753D6D" w:rsidRPr="005A0359" w:rsidDel="00BD0400" w:rsidRDefault="00753D6D">
            <w:pPr>
              <w:pStyle w:val="Heading3"/>
              <w:rPr>
                <w:del w:id="13648" w:author="Sayali Dev" w:date="2018-02-15T18:28:00Z"/>
                <w:color w:val="FF0000"/>
              </w:rPr>
              <w:pPrChange w:id="13649" w:author="Sayali Dev" w:date="2018-02-21T16:23:00Z">
                <w:pPr/>
              </w:pPrChange>
            </w:pPr>
            <w:del w:id="13650" w:author="Sayali Dev" w:date="2018-02-15T18:28:00Z">
              <w:r w:rsidRPr="00400FBA" w:rsidDel="00BD0400">
                <w:rPr>
                  <w:b w:val="0"/>
                </w:rPr>
                <w:delText>Locale</w:delText>
              </w:r>
              <w:r w:rsidDel="00BD0400">
                <w:rPr>
                  <w:b w:val="0"/>
                  <w:color w:val="FF0000"/>
                </w:rPr>
                <w:delText>*</w:delText>
              </w:r>
            </w:del>
          </w:p>
        </w:tc>
        <w:tc>
          <w:tcPr>
            <w:tcW w:w="6660" w:type="dxa"/>
            <w:vAlign w:val="center"/>
          </w:tcPr>
          <w:p w14:paraId="4AE53782" w14:textId="61DE7A43" w:rsidR="00753D6D" w:rsidDel="00BD0400" w:rsidRDefault="00753D6D">
            <w:pPr>
              <w:pStyle w:val="Heading3"/>
              <w:rPr>
                <w:del w:id="13651" w:author="Sayali Dev" w:date="2018-02-15T18:28:00Z"/>
              </w:rPr>
              <w:pPrChange w:id="13652" w:author="Sayali Dev" w:date="2018-02-21T16:23:00Z">
                <w:pPr/>
              </w:pPrChange>
            </w:pPr>
            <w:del w:id="13653" w:author="Sayali Dev" w:date="2018-02-15T18:28:00Z">
              <w:r w:rsidDel="00BD0400">
                <w:delText xml:space="preserve">Type “GB” or “US” to indicate the country locale for the user </w:delText>
              </w:r>
              <w:r w:rsidRPr="00A649FD" w:rsidDel="00BD0400">
                <w:delText>you type in the Desitination Site User field below</w:delText>
              </w:r>
              <w:r w:rsidDel="00BD0400">
                <w:delText xml:space="preserve">. </w:delText>
              </w:r>
            </w:del>
          </w:p>
          <w:p w14:paraId="568F4F64" w14:textId="32008FCD" w:rsidR="00753D6D" w:rsidDel="00BD0400" w:rsidRDefault="00753D6D">
            <w:pPr>
              <w:pStyle w:val="Heading3"/>
              <w:rPr>
                <w:del w:id="13654" w:author="Sayali Dev" w:date="2018-02-15T18:28:00Z"/>
              </w:rPr>
              <w:pPrChange w:id="13655" w:author="Sayali Dev" w:date="2018-02-21T16:23:00Z">
                <w:pPr/>
              </w:pPrChange>
            </w:pPr>
            <w:del w:id="13656" w:author="Sayali Dev" w:date="2018-02-15T18:28: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for the </w:delText>
              </w:r>
              <w:r w:rsidRPr="00F53EE4" w:rsidDel="00BD0400">
                <w:delText>for th</w:delText>
              </w:r>
              <w:r w:rsidDel="00BD0400">
                <w:delText>at</w:delText>
              </w:r>
              <w:r w:rsidRPr="00F53EE4" w:rsidDel="00BD0400">
                <w:delText xml:space="preserve"> user</w:delText>
              </w:r>
              <w:r w:rsidDel="00BD0400">
                <w:delText>.</w:delText>
              </w:r>
            </w:del>
          </w:p>
        </w:tc>
      </w:tr>
      <w:tr w:rsidR="00753D6D" w:rsidDel="00BD0400" w14:paraId="6FCB3695" w14:textId="6E6A71F5" w:rsidTr="00753D6D">
        <w:trPr>
          <w:cantSplit/>
          <w:trHeight w:val="288"/>
          <w:del w:id="13657" w:author="Sayali Dev" w:date="2018-02-15T18:28:00Z"/>
        </w:trPr>
        <w:tc>
          <w:tcPr>
            <w:tcW w:w="3150" w:type="dxa"/>
            <w:tcBorders>
              <w:bottom w:val="single" w:sz="4" w:space="0" w:color="000000"/>
            </w:tcBorders>
          </w:tcPr>
          <w:p w14:paraId="4BAC3E35" w14:textId="79B56BF7" w:rsidR="00753D6D" w:rsidRPr="005A0359" w:rsidDel="00BD0400" w:rsidRDefault="00753D6D">
            <w:pPr>
              <w:pStyle w:val="Heading3"/>
              <w:rPr>
                <w:del w:id="13658" w:author="Sayali Dev" w:date="2018-02-15T18:28:00Z"/>
                <w:color w:val="FF0000"/>
              </w:rPr>
              <w:pPrChange w:id="13659" w:author="Sayali Dev" w:date="2018-02-21T16:23:00Z">
                <w:pPr/>
              </w:pPrChange>
            </w:pPr>
            <w:del w:id="13660" w:author="Sayali Dev" w:date="2018-02-15T18:28:00Z">
              <w:r w:rsidRPr="00400FBA" w:rsidDel="00BD0400">
                <w:rPr>
                  <w:b w:val="0"/>
                </w:rPr>
                <w:delText>Time Zone</w:delText>
              </w:r>
              <w:r w:rsidDel="00BD0400">
                <w:rPr>
                  <w:b w:val="0"/>
                  <w:color w:val="FF0000"/>
                </w:rPr>
                <w:delText>*</w:delText>
              </w:r>
            </w:del>
          </w:p>
        </w:tc>
        <w:tc>
          <w:tcPr>
            <w:tcW w:w="6660" w:type="dxa"/>
            <w:tcBorders>
              <w:bottom w:val="single" w:sz="4" w:space="0" w:color="000000"/>
            </w:tcBorders>
            <w:vAlign w:val="center"/>
          </w:tcPr>
          <w:p w14:paraId="29DB421C" w14:textId="476EA0BB" w:rsidR="00753D6D" w:rsidDel="00BD0400" w:rsidRDefault="00753D6D">
            <w:pPr>
              <w:pStyle w:val="Heading3"/>
              <w:rPr>
                <w:del w:id="13661" w:author="Sayali Dev" w:date="2018-02-15T18:28:00Z"/>
              </w:rPr>
              <w:pPrChange w:id="13662" w:author="Sayali Dev" w:date="2018-02-21T16:23:00Z">
                <w:pPr/>
              </w:pPrChange>
            </w:pPr>
            <w:del w:id="13663" w:author="Sayali Dev" w:date="2018-02-15T18:28:00Z">
              <w:r w:rsidDel="00BD0400">
                <w:delText xml:space="preserve">Type the appropriate time zone for the user </w:delText>
              </w:r>
              <w:r w:rsidRPr="00A649FD" w:rsidDel="00BD0400">
                <w:delText>you type in the Desitination Site User field below</w:delText>
              </w:r>
              <w:r w:rsidDel="00BD0400">
                <w:delText xml:space="preserve">. </w:delText>
              </w:r>
            </w:del>
          </w:p>
          <w:p w14:paraId="5B83F141" w14:textId="102B766A" w:rsidR="00753D6D" w:rsidDel="00BD0400" w:rsidRDefault="00753D6D">
            <w:pPr>
              <w:pStyle w:val="Heading3"/>
              <w:rPr>
                <w:del w:id="13664" w:author="Sayali Dev" w:date="2018-02-15T18:28:00Z"/>
              </w:rPr>
              <w:pPrChange w:id="13665" w:author="Sayali Dev" w:date="2018-02-21T16:23:00Z">
                <w:pPr/>
              </w:pPrChange>
            </w:pPr>
            <w:del w:id="13666" w:author="Sayali Dev" w:date="2018-02-15T18:28: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w:delText>
              </w:r>
              <w:r w:rsidRPr="00F53EE4" w:rsidDel="00BD0400">
                <w:delText xml:space="preserve">for </w:delText>
              </w:r>
              <w:r w:rsidDel="00BD0400">
                <w:delText>that</w:delText>
              </w:r>
              <w:r w:rsidRPr="00F53EE4" w:rsidDel="00BD0400">
                <w:delText xml:space="preserve"> user</w:delText>
              </w:r>
              <w:r w:rsidDel="00BD0400">
                <w:delText>.</w:delText>
              </w:r>
            </w:del>
          </w:p>
        </w:tc>
      </w:tr>
      <w:tr w:rsidR="00753D6D" w:rsidDel="00BD0400" w14:paraId="0D6354B4" w14:textId="5A903BFC" w:rsidTr="00753D6D">
        <w:trPr>
          <w:cantSplit/>
          <w:trHeight w:val="288"/>
          <w:del w:id="13667" w:author="Sayali Dev" w:date="2018-02-15T18:28:00Z"/>
        </w:trPr>
        <w:tc>
          <w:tcPr>
            <w:tcW w:w="3150" w:type="dxa"/>
          </w:tcPr>
          <w:p w14:paraId="61F9E884" w14:textId="3888C9EB" w:rsidR="00753D6D" w:rsidRPr="005A0359" w:rsidDel="00BD0400" w:rsidRDefault="00753D6D">
            <w:pPr>
              <w:pStyle w:val="Heading3"/>
              <w:rPr>
                <w:del w:id="13668" w:author="Sayali Dev" w:date="2018-02-15T18:28:00Z"/>
                <w:color w:val="FF0000"/>
              </w:rPr>
              <w:pPrChange w:id="13669" w:author="Sayali Dev" w:date="2018-02-21T16:23:00Z">
                <w:pPr/>
              </w:pPrChange>
            </w:pPr>
            <w:del w:id="13670" w:author="Sayali Dev" w:date="2018-02-15T18:28:00Z">
              <w:r w:rsidRPr="00400FBA" w:rsidDel="00BD0400">
                <w:rPr>
                  <w:b w:val="0"/>
                </w:rPr>
                <w:delText>Upload Type</w:delText>
              </w:r>
              <w:r w:rsidDel="00BD0400">
                <w:rPr>
                  <w:b w:val="0"/>
                  <w:color w:val="FF0000"/>
                </w:rPr>
                <w:delText>*</w:delText>
              </w:r>
            </w:del>
          </w:p>
        </w:tc>
        <w:tc>
          <w:tcPr>
            <w:tcW w:w="6660" w:type="dxa"/>
            <w:vAlign w:val="center"/>
          </w:tcPr>
          <w:p w14:paraId="4B59E97E" w14:textId="74E766C5" w:rsidR="00753D6D" w:rsidDel="00BD0400" w:rsidRDefault="00753D6D">
            <w:pPr>
              <w:pStyle w:val="Heading3"/>
              <w:rPr>
                <w:del w:id="13671" w:author="Sayali Dev" w:date="2018-02-15T18:28:00Z"/>
              </w:rPr>
              <w:pPrChange w:id="13672" w:author="Sayali Dev" w:date="2018-02-21T16:23:00Z">
                <w:pPr/>
              </w:pPrChange>
            </w:pPr>
            <w:del w:id="13673" w:author="Sayali Dev" w:date="2018-02-15T18:28:00Z">
              <w:r w:rsidDel="00BD0400">
                <w:delText xml:space="preserve">Indicates the type of upload performed with this template. </w:delText>
              </w:r>
            </w:del>
          </w:p>
          <w:p w14:paraId="535F62EF" w14:textId="00D3DB49" w:rsidR="00753D6D" w:rsidDel="00BD0400" w:rsidRDefault="00753D6D">
            <w:pPr>
              <w:pStyle w:val="Heading3"/>
              <w:rPr>
                <w:del w:id="13674" w:author="Sayali Dev" w:date="2018-02-15T18:28:00Z"/>
              </w:rPr>
              <w:pPrChange w:id="13675" w:author="Sayali Dev" w:date="2018-02-21T16:23:00Z">
                <w:pPr/>
              </w:pPrChange>
            </w:pPr>
            <w:del w:id="13676" w:author="Sayali Dev" w:date="2018-02-15T18:28:00Z">
              <w:r w:rsidRPr="007E1326" w:rsidDel="00BD0400">
                <w:rPr>
                  <w:b w:val="0"/>
                </w:rPr>
                <w:delText>Note</w:delText>
              </w:r>
              <w:r w:rsidDel="00BD0400">
                <w:delText>: “Kit Shipment” is the default and it should not be changed.</w:delText>
              </w:r>
            </w:del>
          </w:p>
        </w:tc>
      </w:tr>
      <w:tr w:rsidR="00753D6D" w:rsidDel="00BD0400" w14:paraId="03B74C72" w14:textId="7FCCEC16" w:rsidTr="00753D6D">
        <w:trPr>
          <w:cantSplit/>
          <w:trHeight w:val="288"/>
          <w:del w:id="13677" w:author="Sayali Dev" w:date="2018-02-15T18:28:00Z"/>
        </w:trPr>
        <w:tc>
          <w:tcPr>
            <w:tcW w:w="3150" w:type="dxa"/>
          </w:tcPr>
          <w:p w14:paraId="36B523C1" w14:textId="1EF5886F" w:rsidR="00753D6D" w:rsidDel="00BD0400" w:rsidRDefault="00753D6D">
            <w:pPr>
              <w:pStyle w:val="Heading3"/>
              <w:rPr>
                <w:del w:id="13678" w:author="Sayali Dev" w:date="2018-02-15T18:28:00Z"/>
                <w:color w:val="FF0000"/>
              </w:rPr>
              <w:pPrChange w:id="13679" w:author="Sayali Dev" w:date="2018-02-21T16:23:00Z">
                <w:pPr/>
              </w:pPrChange>
            </w:pPr>
            <w:del w:id="13680" w:author="Sayali Dev" w:date="2018-02-15T18:28:00Z">
              <w:r w:rsidRPr="00400FBA" w:rsidDel="00BD0400">
                <w:rPr>
                  <w:b w:val="0"/>
                </w:rPr>
                <w:delText>Shipment Detail Provided</w:delText>
              </w:r>
              <w:r w:rsidDel="00BD0400">
                <w:rPr>
                  <w:b w:val="0"/>
                  <w:color w:val="FF0000"/>
                </w:rPr>
                <w:delText>*</w:delText>
              </w:r>
            </w:del>
          </w:p>
        </w:tc>
        <w:tc>
          <w:tcPr>
            <w:tcW w:w="6660" w:type="dxa"/>
            <w:vAlign w:val="center"/>
          </w:tcPr>
          <w:p w14:paraId="5E297CF3" w14:textId="4C7FD720" w:rsidR="00753D6D" w:rsidDel="00BD0400" w:rsidRDefault="00753D6D">
            <w:pPr>
              <w:pStyle w:val="Heading3"/>
              <w:rPr>
                <w:del w:id="13681" w:author="Sayali Dev" w:date="2018-02-15T18:28:00Z"/>
              </w:rPr>
              <w:pPrChange w:id="13682" w:author="Sayali Dev" w:date="2018-02-21T16:23:00Z">
                <w:pPr/>
              </w:pPrChange>
            </w:pPr>
            <w:del w:id="13683" w:author="Sayali Dev" w:date="2018-02-15T18:28:00Z">
              <w:r w:rsidDel="00BD0400">
                <w:delText>To indicate whether you want to specify shipment data or just use the default values for shipment fields:</w:delText>
              </w:r>
            </w:del>
          </w:p>
          <w:p w14:paraId="78AB6E4F" w14:textId="70BF3846" w:rsidR="00753D6D" w:rsidDel="00BD0400" w:rsidRDefault="00753D6D">
            <w:pPr>
              <w:pStyle w:val="Heading3"/>
              <w:rPr>
                <w:del w:id="13684" w:author="Sayali Dev" w:date="2018-02-15T18:28:00Z"/>
              </w:rPr>
              <w:pPrChange w:id="13685" w:author="Sayali Dev" w:date="2018-02-21T16:23:00Z">
                <w:pPr>
                  <w:numPr>
                    <w:numId w:val="244"/>
                  </w:numPr>
                  <w:ind w:left="252" w:hanging="180"/>
                </w:pPr>
              </w:pPrChange>
            </w:pPr>
            <w:del w:id="13686" w:author="Sayali Dev" w:date="2018-02-15T18:28:00Z">
              <w:r w:rsidRPr="007B0000" w:rsidDel="00BD0400">
                <w:delText xml:space="preserve">If you want to use only the default values and are not going to input </w:delText>
              </w:r>
              <w:r w:rsidDel="00BD0400">
                <w:delText xml:space="preserve">kit </w:delText>
              </w:r>
              <w:r w:rsidRPr="007B0000" w:rsidDel="00BD0400">
                <w:delText>shipment details</w:delText>
              </w:r>
              <w:r w:rsidDel="00BD0400">
                <w:delText xml:space="preserve"> below</w:delText>
              </w:r>
              <w:r w:rsidRPr="007B0000" w:rsidDel="00BD0400">
                <w:delText xml:space="preserve">, type </w:delText>
              </w:r>
              <w:r w:rsidRPr="00737035" w:rsidDel="00BD0400">
                <w:rPr>
                  <w:b w:val="0"/>
                </w:rPr>
                <w:delText>No</w:delText>
              </w:r>
              <w:r w:rsidRPr="007B0000" w:rsidDel="00BD0400">
                <w:delText>.</w:delText>
              </w:r>
            </w:del>
          </w:p>
          <w:p w14:paraId="63B3CC73" w14:textId="6F67E519" w:rsidR="00753D6D" w:rsidRPr="003F26C0" w:rsidDel="00BD0400" w:rsidRDefault="00753D6D">
            <w:pPr>
              <w:pStyle w:val="Heading3"/>
              <w:rPr>
                <w:del w:id="13687" w:author="Sayali Dev" w:date="2018-02-15T18:28:00Z"/>
              </w:rPr>
              <w:pPrChange w:id="13688" w:author="Sayali Dev" w:date="2018-02-21T16:23:00Z">
                <w:pPr>
                  <w:numPr>
                    <w:numId w:val="244"/>
                  </w:numPr>
                  <w:ind w:left="252" w:hanging="180"/>
                </w:pPr>
              </w:pPrChange>
            </w:pPr>
            <w:del w:id="13689" w:author="Sayali Dev" w:date="2018-02-15T18:28:00Z">
              <w:r w:rsidDel="00BD0400">
                <w:delText xml:space="preserve">If you want to input kit shipment details in any of the shipment fields below, type </w:delText>
              </w:r>
              <w:r w:rsidRPr="00737035" w:rsidDel="00BD0400">
                <w:rPr>
                  <w:b w:val="0"/>
                </w:rPr>
                <w:delText>Yes</w:delText>
              </w:r>
              <w:r w:rsidDel="00BD0400">
                <w:delText xml:space="preserve">. </w:delText>
              </w:r>
            </w:del>
          </w:p>
        </w:tc>
      </w:tr>
      <w:tr w:rsidR="00753D6D" w:rsidDel="00BD0400" w14:paraId="337C1DAD" w14:textId="4C95EF15" w:rsidTr="00753D6D">
        <w:trPr>
          <w:cantSplit/>
          <w:trHeight w:val="288"/>
          <w:del w:id="13690" w:author="Sayali Dev" w:date="2018-02-15T18:28:00Z"/>
        </w:trPr>
        <w:tc>
          <w:tcPr>
            <w:tcW w:w="3150" w:type="dxa"/>
          </w:tcPr>
          <w:p w14:paraId="29FC5DC6" w14:textId="0F35D143" w:rsidR="00753D6D" w:rsidDel="00BD0400" w:rsidRDefault="00753D6D">
            <w:pPr>
              <w:pStyle w:val="Heading3"/>
              <w:rPr>
                <w:del w:id="13691" w:author="Sayali Dev" w:date="2018-02-15T18:28:00Z"/>
                <w:color w:val="FF0000"/>
              </w:rPr>
              <w:pPrChange w:id="13692" w:author="Sayali Dev" w:date="2018-02-21T16:23:00Z">
                <w:pPr/>
              </w:pPrChange>
            </w:pPr>
            <w:del w:id="13693" w:author="Sayali Dev" w:date="2018-02-15T18:28:00Z">
              <w:r w:rsidRPr="00400FBA" w:rsidDel="00BD0400">
                <w:rPr>
                  <w:b w:val="0"/>
                </w:rPr>
                <w:delText>Shipment Number</w:delText>
              </w:r>
              <w:r w:rsidDel="00BD0400">
                <w:rPr>
                  <w:b w:val="0"/>
                  <w:color w:val="FF0000"/>
                </w:rPr>
                <w:delText>*</w:delText>
              </w:r>
            </w:del>
          </w:p>
        </w:tc>
        <w:tc>
          <w:tcPr>
            <w:tcW w:w="6660" w:type="dxa"/>
            <w:vAlign w:val="center"/>
          </w:tcPr>
          <w:p w14:paraId="51A63CC9" w14:textId="1EA9B382" w:rsidR="00753D6D" w:rsidDel="00BD0400" w:rsidRDefault="00753D6D">
            <w:pPr>
              <w:pStyle w:val="Heading3"/>
              <w:rPr>
                <w:del w:id="13694" w:author="Sayali Dev" w:date="2018-02-15T18:28:00Z"/>
              </w:rPr>
              <w:pPrChange w:id="13695" w:author="Sayali Dev" w:date="2018-02-21T16:23:00Z">
                <w:pPr/>
              </w:pPrChange>
            </w:pPr>
            <w:del w:id="13696" w:author="Sayali Dev" w:date="2018-02-15T18:28:00Z">
              <w:r w:rsidDel="00BD0400">
                <w:delText>To include multiple kit shipments on the same spreadsheet:</w:delText>
              </w:r>
            </w:del>
          </w:p>
          <w:p w14:paraId="7176CC46" w14:textId="11C83148" w:rsidR="00753D6D" w:rsidDel="00BD0400" w:rsidRDefault="00753D6D">
            <w:pPr>
              <w:pStyle w:val="Heading3"/>
              <w:rPr>
                <w:del w:id="13697" w:author="Sayali Dev" w:date="2018-02-15T18:28:00Z"/>
              </w:rPr>
              <w:pPrChange w:id="13698" w:author="Sayali Dev" w:date="2018-02-21T16:23:00Z">
                <w:pPr>
                  <w:numPr>
                    <w:numId w:val="257"/>
                  </w:numPr>
                  <w:ind w:left="432" w:hanging="360"/>
                </w:pPr>
              </w:pPrChange>
            </w:pPr>
            <w:del w:id="13699" w:author="Sayali Dev" w:date="2018-02-15T18:28:00Z">
              <w:r w:rsidDel="00BD0400">
                <w:delText xml:space="preserve">Type </w:delText>
              </w:r>
              <w:r w:rsidRPr="00737035" w:rsidDel="00BD0400">
                <w:rPr>
                  <w:b w:val="0"/>
                </w:rPr>
                <w:delText>1</w:delText>
              </w:r>
              <w:r w:rsidDel="00BD0400">
                <w:delText xml:space="preserve"> in this field in front of each row of information for the first shipment. </w:delText>
              </w:r>
            </w:del>
          </w:p>
          <w:p w14:paraId="758790CA" w14:textId="5E3EDA30" w:rsidR="00753D6D" w:rsidDel="00BD0400" w:rsidRDefault="00753D6D">
            <w:pPr>
              <w:pStyle w:val="Heading3"/>
              <w:rPr>
                <w:del w:id="13700" w:author="Sayali Dev" w:date="2018-02-15T18:28:00Z"/>
              </w:rPr>
              <w:pPrChange w:id="13701" w:author="Sayali Dev" w:date="2018-02-21T16:23:00Z">
                <w:pPr>
                  <w:numPr>
                    <w:numId w:val="257"/>
                  </w:numPr>
                  <w:ind w:left="432" w:hanging="360"/>
                </w:pPr>
              </w:pPrChange>
            </w:pPr>
            <w:del w:id="13702" w:author="Sayali Dev" w:date="2018-02-15T18:28:00Z">
              <w:r w:rsidRPr="007B0000" w:rsidDel="00BD0400">
                <w:delText xml:space="preserve">Type </w:delText>
              </w:r>
              <w:r w:rsidRPr="00737035" w:rsidDel="00BD0400">
                <w:rPr>
                  <w:b w:val="0"/>
                </w:rPr>
                <w:delText>2</w:delText>
              </w:r>
              <w:r w:rsidRPr="007B0000" w:rsidDel="00BD0400">
                <w:delText xml:space="preserve"> in this field in front of each </w:delText>
              </w:r>
              <w:r w:rsidDel="00BD0400">
                <w:delText>row of information</w:delText>
              </w:r>
              <w:r w:rsidRPr="007B0000" w:rsidDel="00BD0400">
                <w:delText xml:space="preserve"> to </w:delText>
              </w:r>
              <w:r w:rsidDel="00BD0400">
                <w:delText xml:space="preserve">for </w:delText>
              </w:r>
              <w:r w:rsidRPr="007B0000" w:rsidDel="00BD0400">
                <w:delText xml:space="preserve"> the </w:delText>
              </w:r>
              <w:r w:rsidDel="00BD0400">
                <w:delText xml:space="preserve">second </w:delText>
              </w:r>
              <w:r w:rsidRPr="007B0000" w:rsidDel="00BD0400">
                <w:delText xml:space="preserve">shipment. </w:delText>
              </w:r>
            </w:del>
          </w:p>
          <w:p w14:paraId="6CCA7CDB" w14:textId="76EDC2BB" w:rsidR="00753D6D" w:rsidRPr="007B0000" w:rsidDel="00BD0400" w:rsidRDefault="00753D6D">
            <w:pPr>
              <w:pStyle w:val="Heading3"/>
              <w:rPr>
                <w:del w:id="13703" w:author="Sayali Dev" w:date="2018-02-15T18:28:00Z"/>
              </w:rPr>
              <w:pPrChange w:id="13704" w:author="Sayali Dev" w:date="2018-02-21T16:23:00Z">
                <w:pPr>
                  <w:numPr>
                    <w:numId w:val="257"/>
                  </w:numPr>
                  <w:ind w:left="432" w:hanging="360"/>
                </w:pPr>
              </w:pPrChange>
            </w:pPr>
            <w:del w:id="13705" w:author="Sayali Dev" w:date="2018-02-15T18:28:00Z">
              <w:r w:rsidDel="00BD0400">
                <w:delText>Repeat as needed.</w:delText>
              </w:r>
            </w:del>
          </w:p>
          <w:p w14:paraId="2F24D7EB" w14:textId="0A8933D3" w:rsidR="00753D6D" w:rsidRPr="003F26C0" w:rsidDel="00BD0400" w:rsidRDefault="00753D6D">
            <w:pPr>
              <w:pStyle w:val="Heading3"/>
              <w:rPr>
                <w:del w:id="13706" w:author="Sayali Dev" w:date="2018-02-15T18:28:00Z"/>
              </w:rPr>
              <w:pPrChange w:id="13707" w:author="Sayali Dev" w:date="2018-02-21T16:23:00Z">
                <w:pPr>
                  <w:ind w:left="72"/>
                </w:pPr>
              </w:pPrChange>
            </w:pPr>
            <w:del w:id="13708" w:author="Sayali Dev" w:date="2018-02-15T18:28:00Z">
              <w:r w:rsidRPr="007B0000" w:rsidDel="00BD0400">
                <w:rPr>
                  <w:b w:val="0"/>
                </w:rPr>
                <w:delText>Note:</w:delText>
              </w:r>
              <w:r w:rsidDel="00BD0400">
                <w:delText xml:space="preserve"> If multiple kit shipments are included on the same spreadsheet, each separare shipment must have a unique Shipment Number (1, 2, 3 etc. ).</w:delText>
              </w:r>
            </w:del>
          </w:p>
        </w:tc>
      </w:tr>
      <w:tr w:rsidR="00753D6D" w:rsidDel="00BD0400" w14:paraId="52D18151" w14:textId="4E0B639D" w:rsidTr="00753D6D">
        <w:trPr>
          <w:cantSplit/>
          <w:trHeight w:val="288"/>
          <w:del w:id="13709" w:author="Sayali Dev" w:date="2018-02-15T18:28:00Z"/>
        </w:trPr>
        <w:tc>
          <w:tcPr>
            <w:tcW w:w="3150" w:type="dxa"/>
            <w:vAlign w:val="center"/>
          </w:tcPr>
          <w:p w14:paraId="3B8B3E61" w14:textId="2F470CA8" w:rsidR="00753D6D" w:rsidRPr="007B0000" w:rsidDel="00BD0400" w:rsidRDefault="00753D6D">
            <w:pPr>
              <w:pStyle w:val="Heading3"/>
              <w:rPr>
                <w:del w:id="13710" w:author="Sayali Dev" w:date="2018-02-15T18:28:00Z"/>
              </w:rPr>
              <w:pPrChange w:id="13711" w:author="Sayali Dev" w:date="2018-02-21T16:23:00Z">
                <w:pPr/>
              </w:pPrChange>
            </w:pPr>
            <w:del w:id="13712" w:author="Sayali Dev" w:date="2018-02-15T18:28:00Z">
              <w:r w:rsidRPr="007B0000" w:rsidDel="00BD0400">
                <w:rPr>
                  <w:b w:val="0"/>
                </w:rPr>
                <w:delText>Shipment Tracking</w:delText>
              </w:r>
              <w:r w:rsidDel="00BD0400">
                <w:rPr>
                  <w:b w:val="0"/>
                </w:rPr>
                <w:br/>
              </w:r>
            </w:del>
          </w:p>
        </w:tc>
        <w:tc>
          <w:tcPr>
            <w:tcW w:w="6660" w:type="dxa"/>
          </w:tcPr>
          <w:p w14:paraId="67E4E27B" w14:textId="2205A804" w:rsidR="00753D6D" w:rsidRPr="008E7C23" w:rsidDel="00BD0400" w:rsidRDefault="00753D6D">
            <w:pPr>
              <w:pStyle w:val="Heading3"/>
              <w:rPr>
                <w:del w:id="13713" w:author="Sayali Dev" w:date="2018-02-15T18:28:00Z"/>
              </w:rPr>
              <w:pPrChange w:id="13714" w:author="Sayali Dev" w:date="2018-02-21T16:23:00Z">
                <w:pPr/>
              </w:pPrChange>
            </w:pPr>
            <w:del w:id="13715" w:author="Sayali Dev" w:date="2018-02-15T18:28:00Z">
              <w:r w:rsidDel="00BD0400">
                <w:delText>Type the t</w:delText>
              </w:r>
              <w:r w:rsidRPr="008E7C23" w:rsidDel="00BD0400">
                <w:delText>racking number of the shipment.</w:delText>
              </w:r>
            </w:del>
          </w:p>
        </w:tc>
      </w:tr>
      <w:tr w:rsidR="00753D6D" w:rsidDel="00BD0400" w14:paraId="51339B8E" w14:textId="4D13FBDB" w:rsidTr="00753D6D">
        <w:trPr>
          <w:cantSplit/>
          <w:trHeight w:val="288"/>
          <w:del w:id="13716" w:author="Sayali Dev" w:date="2018-02-15T18:28:00Z"/>
        </w:trPr>
        <w:tc>
          <w:tcPr>
            <w:tcW w:w="3150" w:type="dxa"/>
            <w:vAlign w:val="center"/>
          </w:tcPr>
          <w:p w14:paraId="4A5AEB33" w14:textId="65573BFD" w:rsidR="00753D6D" w:rsidRPr="007B0000" w:rsidDel="00BD0400" w:rsidRDefault="00753D6D">
            <w:pPr>
              <w:pStyle w:val="Heading3"/>
              <w:rPr>
                <w:del w:id="13717" w:author="Sayali Dev" w:date="2018-02-15T18:28:00Z"/>
              </w:rPr>
              <w:pPrChange w:id="13718" w:author="Sayali Dev" w:date="2018-02-21T16:23:00Z">
                <w:pPr/>
              </w:pPrChange>
            </w:pPr>
            <w:del w:id="13719" w:author="Sayali Dev" w:date="2018-02-15T18:28:00Z">
              <w:r w:rsidRPr="007B0000" w:rsidDel="00BD0400">
                <w:rPr>
                  <w:b w:val="0"/>
                </w:rPr>
                <w:delText>Courier</w:delText>
              </w:r>
              <w:r w:rsidDel="00BD0400">
                <w:rPr>
                  <w:b w:val="0"/>
                </w:rPr>
                <w:br/>
              </w:r>
            </w:del>
          </w:p>
        </w:tc>
        <w:tc>
          <w:tcPr>
            <w:tcW w:w="6660" w:type="dxa"/>
          </w:tcPr>
          <w:p w14:paraId="1CFDD726" w14:textId="0378D1C4" w:rsidR="00753D6D" w:rsidRPr="008E7C23" w:rsidDel="00BD0400" w:rsidRDefault="00753D6D">
            <w:pPr>
              <w:pStyle w:val="Heading3"/>
              <w:rPr>
                <w:del w:id="13720" w:author="Sayali Dev" w:date="2018-02-15T18:28:00Z"/>
              </w:rPr>
              <w:pPrChange w:id="13721" w:author="Sayali Dev" w:date="2018-02-21T16:23:00Z">
                <w:pPr/>
              </w:pPrChange>
            </w:pPr>
            <w:del w:id="13722" w:author="Sayali Dev" w:date="2018-02-15T18:28:00Z">
              <w:r w:rsidRPr="00800898" w:rsidDel="00BD0400">
                <w:delText>Type</w:delText>
              </w:r>
              <w:r w:rsidDel="00BD0400">
                <w:delText xml:space="preserve"> the c</w:delText>
              </w:r>
              <w:r w:rsidRPr="008E7C23" w:rsidDel="00BD0400">
                <w:delText>ourier used for the shipment.</w:delText>
              </w:r>
            </w:del>
          </w:p>
        </w:tc>
      </w:tr>
      <w:tr w:rsidR="00753D6D" w:rsidDel="00BD0400" w14:paraId="4695B9AE" w14:textId="4B9B64BF" w:rsidTr="00753D6D">
        <w:trPr>
          <w:cantSplit/>
          <w:trHeight w:val="288"/>
          <w:del w:id="13723" w:author="Sayali Dev" w:date="2018-02-15T18:28:00Z"/>
        </w:trPr>
        <w:tc>
          <w:tcPr>
            <w:tcW w:w="3150" w:type="dxa"/>
            <w:vAlign w:val="center"/>
          </w:tcPr>
          <w:p w14:paraId="43E36CC1" w14:textId="4F16AA11" w:rsidR="00753D6D" w:rsidRPr="007B0000" w:rsidDel="00BD0400" w:rsidRDefault="00753D6D">
            <w:pPr>
              <w:pStyle w:val="Heading3"/>
              <w:rPr>
                <w:del w:id="13724" w:author="Sayali Dev" w:date="2018-02-15T18:28:00Z"/>
              </w:rPr>
              <w:pPrChange w:id="13725" w:author="Sayali Dev" w:date="2018-02-21T16:23:00Z">
                <w:pPr/>
              </w:pPrChange>
            </w:pPr>
            <w:del w:id="13726" w:author="Sayali Dev" w:date="2018-02-15T18:28:00Z">
              <w:r w:rsidDel="00BD0400">
                <w:rPr>
                  <w:b w:val="0"/>
                </w:rPr>
                <w:delText>Shipment Date</w:delText>
              </w:r>
              <w:r w:rsidDel="00BD0400">
                <w:rPr>
                  <w:b w:val="0"/>
                </w:rPr>
                <w:br/>
              </w:r>
            </w:del>
          </w:p>
        </w:tc>
        <w:tc>
          <w:tcPr>
            <w:tcW w:w="6660" w:type="dxa"/>
          </w:tcPr>
          <w:p w14:paraId="06CFFD9C" w14:textId="170C144E" w:rsidR="00753D6D" w:rsidDel="00BD0400" w:rsidRDefault="00753D6D">
            <w:pPr>
              <w:pStyle w:val="Heading3"/>
              <w:rPr>
                <w:del w:id="13727" w:author="Sayali Dev" w:date="2018-02-15T18:28:00Z"/>
              </w:rPr>
              <w:pPrChange w:id="13728" w:author="Sayali Dev" w:date="2018-02-21T16:23:00Z">
                <w:pPr/>
              </w:pPrChange>
            </w:pPr>
            <w:del w:id="13729" w:author="Sayali Dev" w:date="2018-02-15T18:28:00Z">
              <w:r w:rsidRPr="00800898" w:rsidDel="00BD0400">
                <w:delText>Type</w:delText>
              </w:r>
              <w:r w:rsidDel="00BD0400">
                <w:delText xml:space="preserve"> the </w:delText>
              </w:r>
              <w:r w:rsidRPr="008E7C23" w:rsidDel="00BD0400">
                <w:delText>date</w:delText>
              </w:r>
              <w:r w:rsidDel="00BD0400">
                <w:delText xml:space="preserve"> the kits were shipped to the collection site</w:delText>
              </w:r>
              <w:r w:rsidRPr="008E7C23" w:rsidDel="00BD0400">
                <w:delText>.</w:delText>
              </w:r>
              <w:r w:rsidRPr="0092086E" w:rsidDel="00BD0400">
                <w:rPr>
                  <w:b w:val="0"/>
                </w:rPr>
                <w:delText xml:space="preserve"> </w:delText>
              </w:r>
              <w:r w:rsidDel="00BD0400">
                <w:rPr>
                  <w:b w:val="0"/>
                </w:rPr>
                <w:br/>
              </w:r>
              <w:r w:rsidRPr="0092086E" w:rsidDel="00BD0400">
                <w:rPr>
                  <w:b w:val="0"/>
                </w:rPr>
                <w:delText>Note:</w:delText>
              </w:r>
              <w:r w:rsidRPr="0092086E" w:rsidDel="00BD0400">
                <w:delText xml:space="preserve"> </w:delText>
              </w:r>
            </w:del>
          </w:p>
          <w:p w14:paraId="744106CF" w14:textId="4573BA52" w:rsidR="00753D6D" w:rsidDel="00BD0400" w:rsidRDefault="00753D6D">
            <w:pPr>
              <w:pStyle w:val="Heading3"/>
              <w:rPr>
                <w:del w:id="13730" w:author="Sayali Dev" w:date="2018-02-15T18:28:00Z"/>
              </w:rPr>
              <w:pPrChange w:id="13731" w:author="Sayali Dev" w:date="2018-02-21T16:23:00Z">
                <w:pPr>
                  <w:numPr>
                    <w:numId w:val="262"/>
                  </w:numPr>
                  <w:ind w:left="792" w:hanging="360"/>
                </w:pPr>
              </w:pPrChange>
            </w:pPr>
            <w:del w:id="13732" w:author="Sayali Dev" w:date="2018-02-15T18:28:00Z">
              <w:r w:rsidDel="00BD0400">
                <w:delText>Valid format is mm/dd/yyyy.</w:delText>
              </w:r>
            </w:del>
          </w:p>
          <w:p w14:paraId="7DAF3BCA" w14:textId="6AA80A2E" w:rsidR="00753D6D" w:rsidRPr="008E7C23" w:rsidDel="00BD0400" w:rsidRDefault="00753D6D">
            <w:pPr>
              <w:pStyle w:val="Heading3"/>
              <w:rPr>
                <w:del w:id="13733" w:author="Sayali Dev" w:date="2018-02-15T18:28:00Z"/>
              </w:rPr>
              <w:pPrChange w:id="13734" w:author="Sayali Dev" w:date="2018-02-21T16:23:00Z">
                <w:pPr>
                  <w:numPr>
                    <w:numId w:val="262"/>
                  </w:numPr>
                  <w:ind w:left="792" w:hanging="360"/>
                </w:pPr>
              </w:pPrChange>
            </w:pPr>
            <w:del w:id="13735" w:author="Sayali Dev" w:date="2018-02-15T18:28:00Z">
              <w:r w:rsidDel="00BD0400">
                <w:delText>The default value is the current date.</w:delText>
              </w:r>
            </w:del>
          </w:p>
        </w:tc>
      </w:tr>
      <w:tr w:rsidR="00753D6D" w:rsidDel="00BD0400" w14:paraId="18DDBCAA" w14:textId="2DEB3F13" w:rsidTr="00753D6D">
        <w:trPr>
          <w:cantSplit/>
          <w:trHeight w:val="288"/>
          <w:del w:id="13736" w:author="Sayali Dev" w:date="2018-02-15T18:28:00Z"/>
        </w:trPr>
        <w:tc>
          <w:tcPr>
            <w:tcW w:w="3150" w:type="dxa"/>
            <w:vAlign w:val="center"/>
          </w:tcPr>
          <w:p w14:paraId="79012771" w14:textId="2374CBA8" w:rsidR="00753D6D" w:rsidDel="00BD0400" w:rsidRDefault="00753D6D">
            <w:pPr>
              <w:pStyle w:val="Heading3"/>
              <w:rPr>
                <w:del w:id="13737" w:author="Sayali Dev" w:date="2018-02-15T18:28:00Z"/>
              </w:rPr>
              <w:pPrChange w:id="13738" w:author="Sayali Dev" w:date="2018-02-21T16:23:00Z">
                <w:pPr/>
              </w:pPrChange>
            </w:pPr>
            <w:del w:id="13739" w:author="Sayali Dev" w:date="2018-02-15T18:28:00Z">
              <w:r w:rsidDel="00BD0400">
                <w:rPr>
                  <w:b w:val="0"/>
                </w:rPr>
                <w:delText>Receive Date</w:delText>
              </w:r>
              <w:r w:rsidDel="00BD0400">
                <w:rPr>
                  <w:b w:val="0"/>
                </w:rPr>
                <w:br/>
              </w:r>
            </w:del>
          </w:p>
        </w:tc>
        <w:tc>
          <w:tcPr>
            <w:tcW w:w="6660" w:type="dxa"/>
          </w:tcPr>
          <w:p w14:paraId="3C531515" w14:textId="2733EC26" w:rsidR="00753D6D" w:rsidDel="00BD0400" w:rsidRDefault="00753D6D">
            <w:pPr>
              <w:pStyle w:val="Heading3"/>
              <w:rPr>
                <w:del w:id="13740" w:author="Sayali Dev" w:date="2018-02-15T18:28:00Z"/>
              </w:rPr>
              <w:pPrChange w:id="13741" w:author="Sayali Dev" w:date="2018-02-21T16:23:00Z">
                <w:pPr/>
              </w:pPrChange>
            </w:pPr>
            <w:del w:id="13742" w:author="Sayali Dev" w:date="2018-02-15T18:28:00Z">
              <w:r w:rsidRPr="00800898" w:rsidDel="00BD0400">
                <w:delText>Type</w:delText>
              </w:r>
              <w:r w:rsidDel="00BD0400">
                <w:delText xml:space="preserve"> the date the shipment was</w:delText>
              </w:r>
              <w:r w:rsidRPr="008E7C23" w:rsidDel="00BD0400">
                <w:delText xml:space="preserve"> received </w:delText>
              </w:r>
              <w:r w:rsidDel="00BD0400">
                <w:delText>by the collection site</w:delText>
              </w:r>
              <w:r w:rsidRPr="008E7C23" w:rsidDel="00BD0400">
                <w:delText>.</w:delText>
              </w:r>
              <w:r w:rsidDel="00BD0400">
                <w:delText xml:space="preserve"> </w:delText>
              </w:r>
              <w:r w:rsidRPr="0092086E" w:rsidDel="00BD0400">
                <w:rPr>
                  <w:b w:val="0"/>
                </w:rPr>
                <w:delText>Note:</w:delText>
              </w:r>
              <w:r w:rsidDel="00BD0400">
                <w:delText xml:space="preserve"> </w:delText>
              </w:r>
            </w:del>
          </w:p>
          <w:p w14:paraId="5A5CAA5B" w14:textId="0DF73404" w:rsidR="00753D6D" w:rsidDel="00BD0400" w:rsidRDefault="00753D6D">
            <w:pPr>
              <w:pStyle w:val="Heading3"/>
              <w:rPr>
                <w:del w:id="13743" w:author="Sayali Dev" w:date="2018-02-15T18:28:00Z"/>
              </w:rPr>
              <w:pPrChange w:id="13744" w:author="Sayali Dev" w:date="2018-02-21T16:23:00Z">
                <w:pPr>
                  <w:numPr>
                    <w:numId w:val="262"/>
                  </w:numPr>
                  <w:ind w:left="792" w:hanging="360"/>
                </w:pPr>
              </w:pPrChange>
            </w:pPr>
            <w:del w:id="13745" w:author="Sayali Dev" w:date="2018-02-15T18:28:00Z">
              <w:r w:rsidDel="00BD0400">
                <w:delText>Valid format is mm/dd/yyyy.</w:delText>
              </w:r>
            </w:del>
          </w:p>
          <w:p w14:paraId="30005C32" w14:textId="5F93387F" w:rsidR="00753D6D" w:rsidDel="00BD0400" w:rsidRDefault="00753D6D">
            <w:pPr>
              <w:pStyle w:val="Heading3"/>
              <w:rPr>
                <w:del w:id="13746" w:author="Sayali Dev" w:date="2018-02-15T18:28:00Z"/>
              </w:rPr>
              <w:pPrChange w:id="13747" w:author="Sayali Dev" w:date="2018-02-21T16:23:00Z">
                <w:pPr>
                  <w:numPr>
                    <w:numId w:val="262"/>
                  </w:numPr>
                  <w:ind w:left="792" w:hanging="360"/>
                </w:pPr>
              </w:pPrChange>
            </w:pPr>
            <w:del w:id="13748" w:author="Sayali Dev" w:date="2018-02-15T18:28:00Z">
              <w:r w:rsidDel="00BD0400">
                <w:delText>The default value is the current date.</w:delText>
              </w:r>
            </w:del>
          </w:p>
        </w:tc>
      </w:tr>
      <w:tr w:rsidR="00753D6D" w:rsidDel="00BD0400" w14:paraId="693F23BF" w14:textId="7AD6BC21" w:rsidTr="00753D6D">
        <w:trPr>
          <w:cantSplit/>
          <w:trHeight w:val="288"/>
          <w:del w:id="13749" w:author="Sayali Dev" w:date="2018-02-15T18:28:00Z"/>
        </w:trPr>
        <w:tc>
          <w:tcPr>
            <w:tcW w:w="3150" w:type="dxa"/>
          </w:tcPr>
          <w:p w14:paraId="0D9B78B6" w14:textId="6263FB45" w:rsidR="00753D6D" w:rsidRPr="00400FBA" w:rsidDel="00BD0400" w:rsidRDefault="00753D6D">
            <w:pPr>
              <w:pStyle w:val="Heading3"/>
              <w:rPr>
                <w:del w:id="13750" w:author="Sayali Dev" w:date="2018-02-15T18:28:00Z"/>
              </w:rPr>
              <w:pPrChange w:id="13751" w:author="Sayali Dev" w:date="2018-02-21T16:23:00Z">
                <w:pPr/>
              </w:pPrChange>
            </w:pPr>
            <w:del w:id="13752" w:author="Sayali Dev" w:date="2018-02-15T18:28:00Z">
              <w:r w:rsidDel="00BD0400">
                <w:rPr>
                  <w:b w:val="0"/>
                </w:rPr>
                <w:delText>Kit Identifier</w:delText>
              </w:r>
              <w:r w:rsidRPr="00C165AF" w:rsidDel="00BD0400">
                <w:rPr>
                  <w:b w:val="0"/>
                  <w:color w:val="FF0000"/>
                </w:rPr>
                <w:delText>*</w:delText>
              </w:r>
            </w:del>
          </w:p>
        </w:tc>
        <w:tc>
          <w:tcPr>
            <w:tcW w:w="6660" w:type="dxa"/>
            <w:vAlign w:val="center"/>
          </w:tcPr>
          <w:p w14:paraId="2072A560" w14:textId="063A04CC" w:rsidR="00753D6D" w:rsidRPr="002B6465" w:rsidDel="00BD0400" w:rsidRDefault="00753D6D">
            <w:pPr>
              <w:pStyle w:val="Heading3"/>
              <w:rPr>
                <w:del w:id="13753" w:author="Sayali Dev" w:date="2018-02-15T18:28:00Z"/>
              </w:rPr>
              <w:pPrChange w:id="13754" w:author="Sayali Dev" w:date="2018-02-21T16:23:00Z">
                <w:pPr/>
              </w:pPrChange>
            </w:pPr>
            <w:del w:id="13755" w:author="Sayali Dev" w:date="2018-02-15T18:28:00Z">
              <w:r w:rsidDel="00BD0400">
                <w:delText>Type the identifier of the kit being shipped.</w:delText>
              </w:r>
              <w:r w:rsidDel="00BD0400">
                <w:br/>
              </w:r>
              <w:r w:rsidRPr="00710BBE" w:rsidDel="00BD0400">
                <w:rPr>
                  <w:b w:val="0"/>
                </w:rPr>
                <w:delText>Note:</w:delText>
              </w:r>
              <w:r w:rsidRPr="00710BBE" w:rsidDel="00BD0400">
                <w:delText xml:space="preserve"> Identifier must be a</w:delText>
              </w:r>
              <w:r w:rsidDel="00BD0400">
                <w:delText xml:space="preserve"> valid</w:delText>
              </w:r>
              <w:r w:rsidRPr="00710BBE" w:rsidDel="00BD0400">
                <w:delText xml:space="preserve"> existing kit identifier, or a new identifier being assigned via the Kit Creation tab of this upload.</w:delText>
              </w:r>
            </w:del>
          </w:p>
        </w:tc>
      </w:tr>
      <w:tr w:rsidR="00753D6D" w:rsidDel="00BD0400" w14:paraId="4B4F6D35" w14:textId="42F49C19" w:rsidTr="00753D6D">
        <w:trPr>
          <w:cantSplit/>
          <w:trHeight w:val="288"/>
          <w:del w:id="13756" w:author="Sayali Dev" w:date="2018-02-15T18:28:00Z"/>
        </w:trPr>
        <w:tc>
          <w:tcPr>
            <w:tcW w:w="3150" w:type="dxa"/>
          </w:tcPr>
          <w:p w14:paraId="364B485B" w14:textId="6C20B26C" w:rsidR="00753D6D" w:rsidRPr="005A0359" w:rsidDel="00BD0400" w:rsidRDefault="00753D6D">
            <w:pPr>
              <w:pStyle w:val="Heading3"/>
              <w:rPr>
                <w:del w:id="13757" w:author="Sayali Dev" w:date="2018-02-15T18:28:00Z"/>
                <w:color w:val="FF0000"/>
              </w:rPr>
              <w:pPrChange w:id="13758" w:author="Sayali Dev" w:date="2018-02-21T16:23:00Z">
                <w:pPr/>
              </w:pPrChange>
            </w:pPr>
            <w:del w:id="13759" w:author="Sayali Dev" w:date="2018-02-15T18:28:00Z">
              <w:r w:rsidRPr="00400FBA" w:rsidDel="00BD0400">
                <w:rPr>
                  <w:b w:val="0"/>
                </w:rPr>
                <w:delText>Source Site Name</w:delText>
              </w:r>
              <w:r w:rsidDel="00BD0400">
                <w:rPr>
                  <w:b w:val="0"/>
                  <w:color w:val="FF0000"/>
                </w:rPr>
                <w:delText>*</w:delText>
              </w:r>
            </w:del>
          </w:p>
        </w:tc>
        <w:tc>
          <w:tcPr>
            <w:tcW w:w="6660" w:type="dxa"/>
            <w:vAlign w:val="center"/>
          </w:tcPr>
          <w:p w14:paraId="0123891A" w14:textId="0A1E2EC3" w:rsidR="00753D6D" w:rsidDel="00BD0400" w:rsidRDefault="00753D6D">
            <w:pPr>
              <w:pStyle w:val="Heading3"/>
              <w:rPr>
                <w:del w:id="13760" w:author="Sayali Dev" w:date="2018-02-15T18:28:00Z"/>
              </w:rPr>
              <w:pPrChange w:id="13761" w:author="Sayali Dev" w:date="2018-02-21T16:23:00Z">
                <w:pPr/>
              </w:pPrChange>
            </w:pPr>
            <w:del w:id="13762" w:author="Sayali Dev" w:date="2018-02-15T18:28:00Z">
              <w:r w:rsidRPr="002B6465" w:rsidDel="00BD0400">
                <w:delText>Type the name of the sending location for</w:delText>
              </w:r>
              <w:r w:rsidDel="00BD0400">
                <w:delText xml:space="preserve"> </w:delText>
              </w:r>
              <w:r w:rsidRPr="002B6465" w:rsidDel="00BD0400">
                <w:delText>the specified kit.</w:delText>
              </w:r>
              <w:r w:rsidDel="00BD0400">
                <w:delText xml:space="preserve"> </w:delText>
              </w:r>
              <w:r w:rsidDel="00BD0400">
                <w:br/>
              </w:r>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6C2626C9" w14:textId="0F1AD9C1" w:rsidTr="00753D6D">
        <w:trPr>
          <w:cantSplit/>
          <w:trHeight w:val="288"/>
          <w:del w:id="13763"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411D5E06" w14:textId="46C8AE5A" w:rsidR="00753D6D" w:rsidRPr="00C165AF" w:rsidDel="00BD0400" w:rsidRDefault="00753D6D">
            <w:pPr>
              <w:pStyle w:val="Heading3"/>
              <w:rPr>
                <w:del w:id="13764" w:author="Sayali Dev" w:date="2018-02-15T18:28:00Z"/>
              </w:rPr>
              <w:pPrChange w:id="13765" w:author="Sayali Dev" w:date="2018-02-21T16:23:00Z">
                <w:pPr/>
              </w:pPrChange>
            </w:pPr>
            <w:del w:id="13766" w:author="Sayali Dev" w:date="2018-02-15T18:28:00Z">
              <w:r w:rsidRPr="00400FBA" w:rsidDel="00BD0400">
                <w:rPr>
                  <w:b w:val="0"/>
                </w:rPr>
                <w:delText>Source Site Username</w:delText>
              </w:r>
              <w:r w:rsidRPr="00C165AF"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1EACF455" w14:textId="332AE187" w:rsidR="00753D6D" w:rsidDel="00BD0400" w:rsidRDefault="00753D6D">
            <w:pPr>
              <w:pStyle w:val="Heading3"/>
              <w:rPr>
                <w:del w:id="13767" w:author="Sayali Dev" w:date="2018-02-15T18:28:00Z"/>
              </w:rPr>
              <w:pPrChange w:id="13768" w:author="Sayali Dev" w:date="2018-02-21T16:23:00Z">
                <w:pPr/>
              </w:pPrChange>
            </w:pPr>
            <w:del w:id="13769" w:author="Sayali Dev" w:date="2018-02-15T18:28:00Z">
              <w:r w:rsidDel="00BD0400">
                <w:delText>Type a valid Biobank user login ID.</w:delText>
              </w:r>
              <w:r w:rsidRPr="00C165AF" w:rsidDel="00BD0400">
                <w:delText xml:space="preserve"> </w:delText>
              </w:r>
              <w:r w:rsidRPr="00C165AF" w:rsidDel="00BD0400">
                <w:br/>
              </w:r>
              <w:r w:rsidRPr="00F411FD" w:rsidDel="00BD0400">
                <w:rPr>
                  <w:b w:val="0"/>
                </w:rPr>
                <w:delText>Note</w:delText>
              </w:r>
              <w:r w:rsidRPr="00C165AF" w:rsidDel="00BD0400">
                <w:delText>:</w:delText>
              </w:r>
              <w:r w:rsidDel="00BD0400">
                <w:delText xml:space="preserve"> User must be active in </w:delText>
              </w:r>
              <w:r w:rsidRPr="00C165AF" w:rsidDel="00BD0400">
                <w:delText>IAMS Address Book</w:delText>
              </w:r>
              <w:r w:rsidDel="00BD0400">
                <w:delText xml:space="preserve"> and assigned to a published collection in </w:delText>
              </w:r>
              <w:r w:rsidRPr="00C165AF" w:rsidDel="00BD0400">
                <w:delText>RPMS</w:delText>
              </w:r>
              <w:r w:rsidDel="00BD0400">
                <w:delText>.</w:delText>
              </w:r>
            </w:del>
          </w:p>
        </w:tc>
      </w:tr>
      <w:tr w:rsidR="00753D6D" w:rsidDel="00BD0400" w14:paraId="6928CB41" w14:textId="05D05FF6" w:rsidTr="00753D6D">
        <w:trPr>
          <w:cantSplit/>
          <w:trHeight w:val="288"/>
          <w:del w:id="13770" w:author="Sayali Dev" w:date="2018-02-15T18:28:00Z"/>
        </w:trPr>
        <w:tc>
          <w:tcPr>
            <w:tcW w:w="3150" w:type="dxa"/>
          </w:tcPr>
          <w:p w14:paraId="0EAAD8EB" w14:textId="053ECA4F" w:rsidR="00753D6D" w:rsidRPr="005A0359" w:rsidDel="00BD0400" w:rsidRDefault="00753D6D">
            <w:pPr>
              <w:pStyle w:val="Heading3"/>
              <w:rPr>
                <w:del w:id="13771" w:author="Sayali Dev" w:date="2018-02-15T18:28:00Z"/>
                <w:color w:val="FF0000"/>
              </w:rPr>
              <w:pPrChange w:id="13772" w:author="Sayali Dev" w:date="2018-02-21T16:23:00Z">
                <w:pPr/>
              </w:pPrChange>
            </w:pPr>
            <w:del w:id="13773" w:author="Sayali Dev" w:date="2018-02-15T18:28:00Z">
              <w:r w:rsidRPr="00400FBA" w:rsidDel="00BD0400">
                <w:rPr>
                  <w:b w:val="0"/>
                </w:rPr>
                <w:delText>Destination Site Name</w:delText>
              </w:r>
              <w:r w:rsidDel="00BD0400">
                <w:rPr>
                  <w:b w:val="0"/>
                  <w:color w:val="FF0000"/>
                </w:rPr>
                <w:delText>*</w:delText>
              </w:r>
            </w:del>
          </w:p>
        </w:tc>
        <w:tc>
          <w:tcPr>
            <w:tcW w:w="6660" w:type="dxa"/>
            <w:vAlign w:val="center"/>
          </w:tcPr>
          <w:p w14:paraId="4B50786D" w14:textId="47B1A9EA" w:rsidR="00753D6D" w:rsidDel="00BD0400" w:rsidRDefault="00753D6D">
            <w:pPr>
              <w:pStyle w:val="Heading3"/>
              <w:rPr>
                <w:del w:id="13774" w:author="Sayali Dev" w:date="2018-02-15T18:28:00Z"/>
              </w:rPr>
              <w:pPrChange w:id="13775" w:author="Sayali Dev" w:date="2018-02-21T16:23:00Z">
                <w:pPr/>
              </w:pPrChange>
            </w:pPr>
            <w:del w:id="13776" w:author="Sayali Dev" w:date="2018-02-15T18:28:00Z">
              <w:r w:rsidDel="00BD0400">
                <w:delText>Type the n</w:delText>
              </w:r>
              <w:r w:rsidRPr="002B6465" w:rsidDel="00BD0400">
                <w:delText xml:space="preserve">ame of the </w:delText>
              </w:r>
              <w:r w:rsidDel="00BD0400">
                <w:delText>receiv</w:delText>
              </w:r>
              <w:r w:rsidRPr="002B6465" w:rsidDel="00BD0400">
                <w:delText>ing location for the specified kit.</w:delText>
              </w:r>
              <w:r w:rsidDel="00BD0400">
                <w:br/>
              </w:r>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094C9B22" w14:textId="5EE282D0" w:rsidTr="00753D6D">
        <w:trPr>
          <w:cantSplit/>
          <w:trHeight w:val="288"/>
          <w:del w:id="13777" w:author="Sayali Dev" w:date="2018-02-15T18:28:00Z"/>
        </w:trPr>
        <w:tc>
          <w:tcPr>
            <w:tcW w:w="3150" w:type="dxa"/>
            <w:tcBorders>
              <w:bottom w:val="single" w:sz="4" w:space="0" w:color="000000"/>
            </w:tcBorders>
          </w:tcPr>
          <w:p w14:paraId="5D0A7EC3" w14:textId="7292AE6E" w:rsidR="00753D6D" w:rsidRPr="005A0359" w:rsidDel="00BD0400" w:rsidRDefault="00753D6D">
            <w:pPr>
              <w:pStyle w:val="Heading3"/>
              <w:rPr>
                <w:del w:id="13778" w:author="Sayali Dev" w:date="2018-02-15T18:28:00Z"/>
                <w:color w:val="FF0000"/>
              </w:rPr>
              <w:pPrChange w:id="13779" w:author="Sayali Dev" w:date="2018-02-21T16:23:00Z">
                <w:pPr/>
              </w:pPrChange>
            </w:pPr>
            <w:del w:id="13780" w:author="Sayali Dev" w:date="2018-02-15T18:28:00Z">
              <w:r w:rsidRPr="00400FBA" w:rsidDel="00BD0400">
                <w:rPr>
                  <w:b w:val="0"/>
                </w:rPr>
                <w:delText>Destination Site Username</w:delText>
              </w:r>
              <w:r w:rsidDel="00BD0400">
                <w:rPr>
                  <w:b w:val="0"/>
                  <w:color w:val="FF0000"/>
                </w:rPr>
                <w:delText>*</w:delText>
              </w:r>
            </w:del>
          </w:p>
        </w:tc>
        <w:tc>
          <w:tcPr>
            <w:tcW w:w="6660" w:type="dxa"/>
            <w:tcBorders>
              <w:bottom w:val="single" w:sz="4" w:space="0" w:color="000000"/>
            </w:tcBorders>
            <w:vAlign w:val="center"/>
          </w:tcPr>
          <w:p w14:paraId="76ADEC3B" w14:textId="59A9B71C" w:rsidR="00753D6D" w:rsidDel="00BD0400" w:rsidRDefault="00753D6D">
            <w:pPr>
              <w:pStyle w:val="Heading3"/>
              <w:rPr>
                <w:del w:id="13781" w:author="Sayali Dev" w:date="2018-02-15T18:28:00Z"/>
              </w:rPr>
              <w:pPrChange w:id="13782" w:author="Sayali Dev" w:date="2018-02-21T16:23:00Z">
                <w:pPr/>
              </w:pPrChange>
            </w:pPr>
            <w:del w:id="13783" w:author="Sayali Dev" w:date="2018-02-15T18:28:00Z">
              <w:r w:rsidDel="00BD0400">
                <w:delText>Type a valid Biobank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15150BCB" w14:textId="5CDBAB4D" w:rsidTr="00753D6D">
        <w:trPr>
          <w:cantSplit/>
          <w:trHeight w:val="288"/>
          <w:del w:id="13784" w:author="Sayali Dev" w:date="2018-02-15T18:28:00Z"/>
        </w:trPr>
        <w:tc>
          <w:tcPr>
            <w:tcW w:w="9810" w:type="dxa"/>
            <w:gridSpan w:val="2"/>
            <w:tcBorders>
              <w:top w:val="single" w:sz="4" w:space="0" w:color="000000"/>
              <w:left w:val="single" w:sz="4" w:space="0" w:color="000000"/>
              <w:bottom w:val="single" w:sz="4" w:space="0" w:color="000000"/>
              <w:right w:val="single" w:sz="4" w:space="0" w:color="000000"/>
            </w:tcBorders>
            <w:shd w:val="clear" w:color="auto" w:fill="BFBFBF"/>
          </w:tcPr>
          <w:p w14:paraId="5AE81907" w14:textId="3E339B5A" w:rsidR="00753D6D" w:rsidDel="00BD0400" w:rsidRDefault="00753D6D">
            <w:pPr>
              <w:pStyle w:val="Heading3"/>
              <w:rPr>
                <w:del w:id="13785" w:author="Sayali Dev" w:date="2018-02-15T18:28:00Z"/>
              </w:rPr>
              <w:pPrChange w:id="13786" w:author="Sayali Dev" w:date="2018-02-21T16:23:00Z">
                <w:pPr/>
              </w:pPrChange>
            </w:pPr>
            <w:del w:id="13787" w:author="Sayali Dev" w:date="2018-02-15T18:28:00Z">
              <w:r w:rsidDel="00BD0400">
                <w:rPr>
                  <w:b w:val="0"/>
                </w:rPr>
                <w:delText>Kit Creation Tab</w:delText>
              </w:r>
            </w:del>
          </w:p>
        </w:tc>
      </w:tr>
      <w:tr w:rsidR="00753D6D" w:rsidDel="00BD0400" w14:paraId="400950EC" w14:textId="31302F99" w:rsidTr="00753D6D">
        <w:trPr>
          <w:cantSplit/>
          <w:trHeight w:val="288"/>
          <w:del w:id="13788" w:author="Sayali Dev" w:date="2018-02-15T18:28:00Z"/>
        </w:trPr>
        <w:tc>
          <w:tcPr>
            <w:tcW w:w="3150" w:type="dxa"/>
            <w:tcBorders>
              <w:top w:val="single" w:sz="4" w:space="0" w:color="000000"/>
              <w:left w:val="single" w:sz="4" w:space="0" w:color="000000"/>
              <w:bottom w:val="single" w:sz="4" w:space="0" w:color="000000"/>
              <w:right w:val="single" w:sz="4" w:space="0" w:color="000000"/>
            </w:tcBorders>
            <w:shd w:val="clear" w:color="auto" w:fill="auto"/>
          </w:tcPr>
          <w:p w14:paraId="637233F3" w14:textId="19A99F0B" w:rsidR="00753D6D" w:rsidRPr="00BE7BC3" w:rsidDel="00BD0400" w:rsidRDefault="00753D6D">
            <w:pPr>
              <w:pStyle w:val="Heading3"/>
              <w:rPr>
                <w:del w:id="13789" w:author="Sayali Dev" w:date="2018-02-15T18:28:00Z"/>
              </w:rPr>
              <w:pPrChange w:id="13790" w:author="Sayali Dev" w:date="2018-02-21T16:23:00Z">
                <w:pPr/>
              </w:pPrChange>
            </w:pPr>
            <w:del w:id="13791" w:author="Sayali Dev" w:date="2018-02-15T18:28:00Z">
              <w:r w:rsidRPr="00400FBA" w:rsidDel="00BD0400">
                <w:rPr>
                  <w:b w:val="0"/>
                </w:rPr>
                <w:delText>Language</w:delText>
              </w:r>
              <w:r w:rsidRPr="00F41A2F"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3FDCE0" w14:textId="35E8707D" w:rsidR="00753D6D" w:rsidDel="00BD0400" w:rsidRDefault="00753D6D">
            <w:pPr>
              <w:pStyle w:val="Heading3"/>
              <w:rPr>
                <w:del w:id="13792" w:author="Sayali Dev" w:date="2018-02-15T18:28:00Z"/>
              </w:rPr>
              <w:pPrChange w:id="13793" w:author="Sayali Dev" w:date="2018-02-21T16:23:00Z">
                <w:pPr/>
              </w:pPrChange>
            </w:pPr>
            <w:del w:id="13794" w:author="Sayali Dev" w:date="2018-02-15T18:28:00Z">
              <w:r w:rsidDel="00BD0400">
                <w:delText>Type “en” to indicate the preferred language is English.</w:delText>
              </w:r>
              <w:r w:rsidDel="00BD0400">
                <w:br/>
              </w:r>
              <w:r w:rsidRPr="00F41A2F" w:rsidDel="00BD0400">
                <w:rPr>
                  <w:b w:val="0"/>
                </w:rPr>
                <w:delText>Note</w:delText>
              </w:r>
              <w:r w:rsidRPr="00BE7BC3" w:rsidDel="00BD0400">
                <w:delText>:</w:delText>
              </w:r>
              <w:r w:rsidDel="00BD0400">
                <w:delText xml:space="preserve"> Language is based on the option shown on the </w:delText>
              </w:r>
              <w:r w:rsidRPr="00BE7BC3" w:rsidDel="00BD0400">
                <w:delText>Communication</w:delText>
              </w:r>
              <w:r w:rsidDel="00BD0400">
                <w:delText xml:space="preserve"> tab of the </w:delText>
              </w:r>
              <w:r w:rsidRPr="00BE7BC3" w:rsidDel="00BD0400">
                <w:delText>IAMS Address Book</w:delText>
              </w:r>
              <w:r w:rsidDel="00BD0400">
                <w:delText xml:space="preserve"> </w:delText>
              </w:r>
              <w:r w:rsidRPr="00F53EE4" w:rsidDel="00BD0400">
                <w:delText>for the Biobank user you type in the Desitination Site User field below</w:delText>
              </w:r>
              <w:r w:rsidDel="00BD0400">
                <w:delText>.</w:delText>
              </w:r>
            </w:del>
          </w:p>
        </w:tc>
      </w:tr>
      <w:tr w:rsidR="00753D6D" w:rsidDel="00BD0400" w14:paraId="27A4F89B" w14:textId="196016EA" w:rsidTr="00753D6D">
        <w:trPr>
          <w:cantSplit/>
          <w:trHeight w:val="288"/>
          <w:del w:id="13795" w:author="Sayali Dev" w:date="2018-02-15T18:28:00Z"/>
        </w:trPr>
        <w:tc>
          <w:tcPr>
            <w:tcW w:w="3150" w:type="dxa"/>
            <w:tcBorders>
              <w:top w:val="single" w:sz="4" w:space="0" w:color="000000"/>
              <w:left w:val="single" w:sz="4" w:space="0" w:color="000000"/>
              <w:bottom w:val="single" w:sz="4" w:space="0" w:color="000000"/>
              <w:right w:val="single" w:sz="4" w:space="0" w:color="000000"/>
            </w:tcBorders>
            <w:shd w:val="clear" w:color="auto" w:fill="auto"/>
          </w:tcPr>
          <w:p w14:paraId="40723584" w14:textId="5CD20B40" w:rsidR="00753D6D" w:rsidRPr="00BE7BC3" w:rsidDel="00BD0400" w:rsidRDefault="00753D6D">
            <w:pPr>
              <w:pStyle w:val="Heading3"/>
              <w:rPr>
                <w:del w:id="13796" w:author="Sayali Dev" w:date="2018-02-15T18:28:00Z"/>
              </w:rPr>
              <w:pPrChange w:id="13797" w:author="Sayali Dev" w:date="2018-02-21T16:23:00Z">
                <w:pPr/>
              </w:pPrChange>
            </w:pPr>
            <w:del w:id="13798" w:author="Sayali Dev" w:date="2018-02-15T18:28:00Z">
              <w:r w:rsidRPr="00400FBA" w:rsidDel="00BD0400">
                <w:rPr>
                  <w:b w:val="0"/>
                </w:rPr>
                <w:delText>Locale</w:delText>
              </w:r>
              <w:r w:rsidRPr="000671DE"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7BE33D" w14:textId="39A0DEDC" w:rsidR="00753D6D" w:rsidDel="00BD0400" w:rsidRDefault="00753D6D">
            <w:pPr>
              <w:pStyle w:val="Heading3"/>
              <w:rPr>
                <w:del w:id="13799" w:author="Sayali Dev" w:date="2018-02-15T18:28:00Z"/>
              </w:rPr>
              <w:pPrChange w:id="13800" w:author="Sayali Dev" w:date="2018-02-21T16:23:00Z">
                <w:pPr/>
              </w:pPrChange>
            </w:pPr>
            <w:del w:id="13801" w:author="Sayali Dev" w:date="2018-02-15T18:28:00Z">
              <w:r w:rsidDel="00BD0400">
                <w:delText xml:space="preserve">Type “GB” or “US” to indicate the country locale for the user </w:delText>
              </w:r>
              <w:r w:rsidRPr="00A649FD" w:rsidDel="00BD0400">
                <w:delText>you type in the Desitination Site User field below</w:delText>
              </w:r>
              <w:r w:rsidDel="00BD0400">
                <w:delText xml:space="preserve">. </w:delText>
              </w:r>
            </w:del>
          </w:p>
          <w:p w14:paraId="43C996A4" w14:textId="04BE7376" w:rsidR="00753D6D" w:rsidDel="00BD0400" w:rsidRDefault="00753D6D">
            <w:pPr>
              <w:pStyle w:val="Heading3"/>
              <w:rPr>
                <w:del w:id="13802" w:author="Sayali Dev" w:date="2018-02-15T18:28:00Z"/>
              </w:rPr>
              <w:pPrChange w:id="13803" w:author="Sayali Dev" w:date="2018-02-21T16:23:00Z">
                <w:pPr/>
              </w:pPrChange>
            </w:pPr>
            <w:del w:id="13804" w:author="Sayali Dev" w:date="2018-02-15T18:28:00Z">
              <w:r w:rsidRPr="000671DE" w:rsidDel="00BD0400">
                <w:rPr>
                  <w:b w:val="0"/>
                </w:rPr>
                <w:delText>Note</w:delText>
              </w:r>
              <w:r w:rsidRPr="00BE7BC3" w:rsidDel="00BD0400">
                <w:delText>:</w:delText>
              </w:r>
              <w:r w:rsidDel="00BD0400">
                <w:delText xml:space="preserve"> Locale is based on the option shown on the </w:delText>
              </w:r>
              <w:r w:rsidRPr="00BE7BC3" w:rsidDel="00BD0400">
                <w:delText xml:space="preserve">Geography </w:delText>
              </w:r>
              <w:r w:rsidDel="00BD0400">
                <w:delText xml:space="preserve">tab of the </w:delText>
              </w:r>
              <w:r w:rsidRPr="00BE7BC3" w:rsidDel="00BD0400">
                <w:delText>IAMS Address Book</w:delText>
              </w:r>
              <w:r w:rsidDel="00BD0400">
                <w:delText xml:space="preserve"> for the </w:delText>
              </w:r>
              <w:r w:rsidRPr="00F53EE4" w:rsidDel="00BD0400">
                <w:delText>for th</w:delText>
              </w:r>
              <w:r w:rsidDel="00BD0400">
                <w:delText>at</w:delText>
              </w:r>
              <w:r w:rsidRPr="00F53EE4" w:rsidDel="00BD0400">
                <w:delText xml:space="preserve"> user</w:delText>
              </w:r>
              <w:r w:rsidDel="00BD0400">
                <w:delText>.</w:delText>
              </w:r>
            </w:del>
          </w:p>
        </w:tc>
      </w:tr>
      <w:tr w:rsidR="00753D6D" w:rsidDel="00BD0400" w14:paraId="12277EDF" w14:textId="601BC6DE" w:rsidTr="00753D6D">
        <w:trPr>
          <w:cantSplit/>
          <w:trHeight w:val="288"/>
          <w:del w:id="13805" w:author="Sayali Dev" w:date="2018-02-15T18:28:00Z"/>
        </w:trPr>
        <w:tc>
          <w:tcPr>
            <w:tcW w:w="3150" w:type="dxa"/>
            <w:tcBorders>
              <w:top w:val="single" w:sz="4" w:space="0" w:color="000000"/>
              <w:left w:val="single" w:sz="4" w:space="0" w:color="000000"/>
              <w:bottom w:val="single" w:sz="4" w:space="0" w:color="000000"/>
              <w:right w:val="single" w:sz="4" w:space="0" w:color="000000"/>
            </w:tcBorders>
            <w:shd w:val="clear" w:color="auto" w:fill="auto"/>
          </w:tcPr>
          <w:p w14:paraId="7EE222C7" w14:textId="7D8DB86F" w:rsidR="00753D6D" w:rsidRPr="00BE7BC3" w:rsidDel="00BD0400" w:rsidRDefault="00753D6D">
            <w:pPr>
              <w:pStyle w:val="Heading3"/>
              <w:rPr>
                <w:del w:id="13806" w:author="Sayali Dev" w:date="2018-02-15T18:28:00Z"/>
              </w:rPr>
              <w:pPrChange w:id="13807" w:author="Sayali Dev" w:date="2018-02-21T16:23:00Z">
                <w:pPr/>
              </w:pPrChange>
            </w:pPr>
            <w:del w:id="13808" w:author="Sayali Dev" w:date="2018-02-15T18:28:00Z">
              <w:r w:rsidRPr="00400FBA" w:rsidDel="00BD0400">
                <w:rPr>
                  <w:b w:val="0"/>
                </w:rPr>
                <w:delText>Time Zone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D2FA4" w14:textId="1C98CBB7" w:rsidR="00753D6D" w:rsidDel="00BD0400" w:rsidRDefault="00753D6D">
            <w:pPr>
              <w:pStyle w:val="Heading3"/>
              <w:rPr>
                <w:del w:id="13809" w:author="Sayali Dev" w:date="2018-02-15T18:28:00Z"/>
              </w:rPr>
              <w:pPrChange w:id="13810" w:author="Sayali Dev" w:date="2018-02-21T16:23:00Z">
                <w:pPr/>
              </w:pPrChange>
            </w:pPr>
            <w:del w:id="13811" w:author="Sayali Dev" w:date="2018-02-15T18:28:00Z">
              <w:r w:rsidDel="00BD0400">
                <w:delText xml:space="preserve">Type the appropriate time zone for the user </w:delText>
              </w:r>
              <w:r w:rsidRPr="00A649FD" w:rsidDel="00BD0400">
                <w:delText>you type in the Desitination Site User field below</w:delText>
              </w:r>
              <w:r w:rsidDel="00BD0400">
                <w:delText xml:space="preserve">. </w:delText>
              </w:r>
            </w:del>
          </w:p>
          <w:p w14:paraId="45F99074" w14:textId="5DCEC300" w:rsidR="00753D6D" w:rsidDel="00BD0400" w:rsidRDefault="00753D6D">
            <w:pPr>
              <w:pStyle w:val="Heading3"/>
              <w:rPr>
                <w:del w:id="13812" w:author="Sayali Dev" w:date="2018-02-15T18:28:00Z"/>
              </w:rPr>
              <w:pPrChange w:id="13813" w:author="Sayali Dev" w:date="2018-02-21T16:23:00Z">
                <w:pPr/>
              </w:pPrChange>
            </w:pPr>
            <w:del w:id="13814" w:author="Sayali Dev" w:date="2018-02-15T18:28:00Z">
              <w:r w:rsidRPr="000671DE" w:rsidDel="00BD0400">
                <w:rPr>
                  <w:b w:val="0"/>
                </w:rPr>
                <w:delText>Note</w:delText>
              </w:r>
              <w:r w:rsidRPr="00BE7BC3" w:rsidDel="00BD0400">
                <w:delText>:</w:delText>
              </w:r>
              <w:r w:rsidDel="00BD0400">
                <w:delText xml:space="preserve"> Time zone is based on the option shown on the </w:delText>
              </w:r>
              <w:r w:rsidRPr="00BE7BC3" w:rsidDel="00BD0400">
                <w:delText>Geography</w:delText>
              </w:r>
              <w:r w:rsidDel="00BD0400">
                <w:delText xml:space="preserve"> tab of the </w:delText>
              </w:r>
              <w:r w:rsidRPr="00BE7BC3" w:rsidDel="00BD0400">
                <w:delText>IAMS Address Book</w:delText>
              </w:r>
              <w:r w:rsidDel="00BD0400">
                <w:delText xml:space="preserve"> </w:delText>
              </w:r>
              <w:r w:rsidRPr="00F53EE4" w:rsidDel="00BD0400">
                <w:delText xml:space="preserve">for </w:delText>
              </w:r>
              <w:r w:rsidDel="00BD0400">
                <w:delText>that</w:delText>
              </w:r>
              <w:r w:rsidRPr="00F53EE4" w:rsidDel="00BD0400">
                <w:delText xml:space="preserve"> user</w:delText>
              </w:r>
              <w:r w:rsidDel="00BD0400">
                <w:delText>.</w:delText>
              </w:r>
            </w:del>
          </w:p>
        </w:tc>
      </w:tr>
      <w:tr w:rsidR="00753D6D" w:rsidDel="00BD0400" w14:paraId="58DC5A0A" w14:textId="448F0953" w:rsidTr="00753D6D">
        <w:trPr>
          <w:cantSplit/>
          <w:trHeight w:val="288"/>
          <w:del w:id="13815"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103AE47E" w14:textId="77B8C369" w:rsidR="00753D6D" w:rsidRPr="00BE7BC3" w:rsidDel="00BD0400" w:rsidRDefault="00753D6D">
            <w:pPr>
              <w:pStyle w:val="Heading3"/>
              <w:rPr>
                <w:del w:id="13816" w:author="Sayali Dev" w:date="2018-02-15T18:28:00Z"/>
              </w:rPr>
              <w:pPrChange w:id="13817" w:author="Sayali Dev" w:date="2018-02-21T16:23:00Z">
                <w:pPr/>
              </w:pPrChange>
            </w:pPr>
            <w:del w:id="13818" w:author="Sayali Dev" w:date="2018-02-15T18:28:00Z">
              <w:r w:rsidRPr="00400FBA" w:rsidDel="00BD0400">
                <w:rPr>
                  <w:b w:val="0"/>
                </w:rPr>
                <w:delText>Upload Type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3E5C6115" w14:textId="062D85B7" w:rsidR="00753D6D" w:rsidDel="00BD0400" w:rsidRDefault="00753D6D">
            <w:pPr>
              <w:pStyle w:val="Heading3"/>
              <w:rPr>
                <w:del w:id="13819" w:author="Sayali Dev" w:date="2018-02-15T18:28:00Z"/>
              </w:rPr>
              <w:pPrChange w:id="13820" w:author="Sayali Dev" w:date="2018-02-21T16:23:00Z">
                <w:pPr/>
              </w:pPrChange>
            </w:pPr>
            <w:del w:id="13821" w:author="Sayali Dev" w:date="2018-02-15T18:28:00Z">
              <w:r w:rsidDel="00BD0400">
                <w:delText xml:space="preserve">Indicates the type of upload performed with this template. </w:delText>
              </w:r>
            </w:del>
          </w:p>
          <w:p w14:paraId="79053C04" w14:textId="1BC08A86" w:rsidR="00753D6D" w:rsidDel="00BD0400" w:rsidRDefault="00753D6D">
            <w:pPr>
              <w:pStyle w:val="Heading3"/>
              <w:rPr>
                <w:del w:id="13822" w:author="Sayali Dev" w:date="2018-02-15T18:28:00Z"/>
              </w:rPr>
              <w:pPrChange w:id="13823" w:author="Sayali Dev" w:date="2018-02-21T16:23:00Z">
                <w:pPr/>
              </w:pPrChange>
            </w:pPr>
            <w:del w:id="13824" w:author="Sayali Dev" w:date="2018-02-15T18:28:00Z">
              <w:r w:rsidRPr="005739AA" w:rsidDel="00BD0400">
                <w:rPr>
                  <w:b w:val="0"/>
                </w:rPr>
                <w:delText>Note</w:delText>
              </w:r>
              <w:r w:rsidDel="00BD0400">
                <w:delText>: “Kit Creation” is the default and it should not be changed.</w:delText>
              </w:r>
            </w:del>
          </w:p>
        </w:tc>
      </w:tr>
      <w:tr w:rsidR="00753D6D" w:rsidDel="00BD0400" w14:paraId="6C29E873" w14:textId="4589FB56" w:rsidTr="00753D6D">
        <w:trPr>
          <w:cantSplit/>
          <w:trHeight w:val="288"/>
          <w:del w:id="13825"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187723C0" w14:textId="0EE162BC" w:rsidR="00753D6D" w:rsidRPr="00BE7BC3" w:rsidDel="00BD0400" w:rsidRDefault="00753D6D">
            <w:pPr>
              <w:pStyle w:val="Heading3"/>
              <w:rPr>
                <w:del w:id="13826" w:author="Sayali Dev" w:date="2018-02-15T18:28:00Z"/>
              </w:rPr>
              <w:pPrChange w:id="13827" w:author="Sayali Dev" w:date="2018-02-21T16:23:00Z">
                <w:pPr/>
              </w:pPrChange>
            </w:pPr>
            <w:del w:id="13828" w:author="Sayali Dev" w:date="2018-02-15T18:28:00Z">
              <w:r w:rsidRPr="00400FBA" w:rsidDel="00BD0400">
                <w:rPr>
                  <w:b w:val="0"/>
                </w:rPr>
                <w:delText>Collection Event Code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2DA348BB" w14:textId="30E7BEA8" w:rsidR="00753D6D" w:rsidDel="00BD0400" w:rsidRDefault="00753D6D">
            <w:pPr>
              <w:pStyle w:val="Heading3"/>
              <w:rPr>
                <w:del w:id="13829" w:author="Sayali Dev" w:date="2018-02-15T18:28:00Z"/>
              </w:rPr>
              <w:pPrChange w:id="13830" w:author="Sayali Dev" w:date="2018-02-21T16:23:00Z">
                <w:pPr/>
              </w:pPrChange>
            </w:pPr>
            <w:del w:id="13831" w:author="Sayali Dev" w:date="2018-02-15T18:28:00Z">
              <w:r w:rsidDel="00BD0400">
                <w:delText xml:space="preserve">Type the Collection Event Code </w:delText>
              </w:r>
              <w:r w:rsidRPr="0049739A" w:rsidDel="00BD0400">
                <w:delText xml:space="preserve">associated with the </w:delText>
              </w:r>
              <w:r w:rsidDel="00BD0400">
                <w:delText>kit to be created</w:delText>
              </w:r>
              <w:r w:rsidRPr="0049739A" w:rsidDel="00BD0400">
                <w:delText xml:space="preserve">. </w:delText>
              </w:r>
              <w:r w:rsidDel="00BD0400">
                <w:br/>
              </w:r>
              <w:r w:rsidRPr="00E72D18" w:rsidDel="00BD0400">
                <w:rPr>
                  <w:b w:val="0"/>
                </w:rPr>
                <w:delText>Note:</w:delText>
              </w:r>
              <w:r w:rsidDel="00BD0400">
                <w:delText xml:space="preserve"> Collection must be published in </w:delText>
              </w:r>
              <w:r w:rsidRPr="00BE7BC3" w:rsidDel="00BD0400">
                <w:delText xml:space="preserve">RPMS </w:delText>
              </w:r>
              <w:r w:rsidRPr="00D94FF2" w:rsidDel="00BD0400">
                <w:delText xml:space="preserve">with this </w:delText>
              </w:r>
              <w:r w:rsidDel="00BD0400">
                <w:delText>C</w:delText>
              </w:r>
              <w:r w:rsidRPr="00D94FF2" w:rsidDel="00BD0400">
                <w:delText xml:space="preserve">ollection </w:delText>
              </w:r>
              <w:r w:rsidDel="00BD0400">
                <w:delText>Event Code.</w:delText>
              </w:r>
            </w:del>
          </w:p>
        </w:tc>
      </w:tr>
      <w:tr w:rsidR="00753D6D" w:rsidRPr="0064355C" w:rsidDel="00BD0400" w14:paraId="16A91DB7" w14:textId="2F171E51" w:rsidTr="00753D6D">
        <w:trPr>
          <w:cantSplit/>
          <w:trHeight w:val="288"/>
          <w:del w:id="13832"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1EC77EA9" w14:textId="17F96483" w:rsidR="00753D6D" w:rsidRPr="00BE7BC3" w:rsidDel="00BD0400" w:rsidRDefault="00753D6D">
            <w:pPr>
              <w:pStyle w:val="Heading3"/>
              <w:rPr>
                <w:del w:id="13833" w:author="Sayali Dev" w:date="2018-02-15T18:28:00Z"/>
              </w:rPr>
              <w:pPrChange w:id="13834" w:author="Sayali Dev" w:date="2018-02-21T16:23:00Z">
                <w:pPr/>
              </w:pPrChange>
            </w:pPr>
            <w:del w:id="13835" w:author="Sayali Dev" w:date="2018-02-15T18:28:00Z">
              <w:r w:rsidRPr="00400FBA" w:rsidDel="00BD0400">
                <w:rPr>
                  <w:b w:val="0"/>
                </w:rPr>
                <w:delText>Kit Template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6652EF09" w14:textId="5A55F7FA" w:rsidR="00753D6D" w:rsidRPr="0064355C" w:rsidDel="00BD0400" w:rsidRDefault="00753D6D">
            <w:pPr>
              <w:pStyle w:val="Heading3"/>
              <w:rPr>
                <w:del w:id="13836" w:author="Sayali Dev" w:date="2018-02-15T18:28:00Z"/>
              </w:rPr>
              <w:pPrChange w:id="13837" w:author="Sayali Dev" w:date="2018-02-21T16:23:00Z">
                <w:pPr/>
              </w:pPrChange>
            </w:pPr>
            <w:del w:id="13838" w:author="Sayali Dev" w:date="2018-02-15T18:28:00Z">
              <w:r w:rsidRPr="00800898" w:rsidDel="00BD0400">
                <w:delText xml:space="preserve">Type </w:delText>
              </w:r>
              <w:r w:rsidDel="00BD0400">
                <w:delText>the na</w:delText>
              </w:r>
              <w:r w:rsidRPr="0064355C" w:rsidDel="00BD0400">
                <w:delText>me of the kit template associated with the kit</w:delText>
              </w:r>
              <w:r w:rsidDel="00BD0400">
                <w:delText xml:space="preserve"> to be created.</w:delText>
              </w:r>
            </w:del>
          </w:p>
        </w:tc>
      </w:tr>
      <w:tr w:rsidR="00753D6D" w:rsidDel="00BD0400" w14:paraId="3C3AEA05" w14:textId="2C36F90C" w:rsidTr="00753D6D">
        <w:trPr>
          <w:cantSplit/>
          <w:trHeight w:val="288"/>
          <w:del w:id="13839"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70E5A91A" w14:textId="00418065" w:rsidR="00753D6D" w:rsidRPr="00BE7BC3" w:rsidDel="00BD0400" w:rsidRDefault="00753D6D">
            <w:pPr>
              <w:pStyle w:val="Heading3"/>
              <w:rPr>
                <w:del w:id="13840" w:author="Sayali Dev" w:date="2018-02-15T18:28:00Z"/>
              </w:rPr>
              <w:pPrChange w:id="13841" w:author="Sayali Dev" w:date="2018-02-21T16:23:00Z">
                <w:pPr/>
              </w:pPrChange>
            </w:pPr>
            <w:del w:id="13842" w:author="Sayali Dev" w:date="2018-02-15T18:28:00Z">
              <w:r w:rsidRPr="00400FBA" w:rsidDel="00BD0400">
                <w:rPr>
                  <w:b w:val="0"/>
                </w:rPr>
                <w:delText>Number of Kits</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3595506B" w14:textId="0B5A8F45" w:rsidR="00753D6D" w:rsidDel="00BD0400" w:rsidRDefault="00753D6D">
            <w:pPr>
              <w:pStyle w:val="Heading3"/>
              <w:rPr>
                <w:del w:id="13843" w:author="Sayali Dev" w:date="2018-02-15T18:28:00Z"/>
              </w:rPr>
              <w:pPrChange w:id="13844" w:author="Sayali Dev" w:date="2018-02-21T16:23:00Z">
                <w:pPr/>
              </w:pPrChange>
            </w:pPr>
            <w:del w:id="13845" w:author="Sayali Dev" w:date="2018-02-15T18:28:00Z">
              <w:r w:rsidRPr="00800898" w:rsidDel="00BD0400">
                <w:delText xml:space="preserve">Type </w:delText>
              </w:r>
              <w:r w:rsidDel="00BD0400">
                <w:delText>the n</w:delText>
              </w:r>
              <w:r w:rsidRPr="0064355C" w:rsidDel="00BD0400">
                <w:delText xml:space="preserve">umber of kits </w:delText>
              </w:r>
              <w:r w:rsidDel="00BD0400">
                <w:delText xml:space="preserve">to be created for the kit </w:delText>
              </w:r>
              <w:r w:rsidRPr="0064355C" w:rsidDel="00BD0400">
                <w:delText>template</w:delText>
              </w:r>
              <w:r w:rsidDel="00BD0400">
                <w:delText xml:space="preserve"> and collection event</w:delText>
              </w:r>
              <w:r w:rsidRPr="0064355C" w:rsidDel="00BD0400">
                <w:delText>.</w:delText>
              </w:r>
            </w:del>
          </w:p>
        </w:tc>
      </w:tr>
      <w:tr w:rsidR="00753D6D" w:rsidDel="00BD0400" w14:paraId="265FD1A3" w14:textId="0F650E9D" w:rsidTr="00753D6D">
        <w:trPr>
          <w:cantSplit/>
          <w:trHeight w:val="288"/>
          <w:del w:id="13846"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3B3090CB" w14:textId="6102FB26" w:rsidR="00753D6D" w:rsidRPr="00E72D18" w:rsidDel="00BD0400" w:rsidRDefault="00753D6D">
            <w:pPr>
              <w:pStyle w:val="Heading3"/>
              <w:rPr>
                <w:del w:id="13847" w:author="Sayali Dev" w:date="2018-02-15T18:28:00Z"/>
              </w:rPr>
              <w:pPrChange w:id="13848" w:author="Sayali Dev" w:date="2018-02-21T16:23:00Z">
                <w:pPr/>
              </w:pPrChange>
            </w:pPr>
            <w:del w:id="13849" w:author="Sayali Dev" w:date="2018-02-15T18:28:00Z">
              <w:r w:rsidRPr="00400FBA" w:rsidDel="00BD0400">
                <w:rPr>
                  <w:b w:val="0"/>
                </w:rPr>
                <w:delText>Source Site Name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512F8074" w14:textId="628B2706" w:rsidR="00753D6D" w:rsidDel="00BD0400" w:rsidRDefault="00753D6D">
            <w:pPr>
              <w:pStyle w:val="Heading3"/>
              <w:rPr>
                <w:del w:id="13850" w:author="Sayali Dev" w:date="2018-02-15T18:28:00Z"/>
              </w:rPr>
              <w:pPrChange w:id="13851" w:author="Sayali Dev" w:date="2018-02-21T16:23:00Z">
                <w:pPr/>
              </w:pPrChange>
            </w:pPr>
            <w:del w:id="13852" w:author="Sayali Dev" w:date="2018-02-15T18:28:00Z">
              <w:r w:rsidRPr="002B6465" w:rsidDel="00BD0400">
                <w:delText xml:space="preserve">Type the name of the </w:delText>
              </w:r>
              <w:r w:rsidDel="00BD0400">
                <w:delText>creating</w:delText>
              </w:r>
              <w:r w:rsidRPr="002B6465" w:rsidDel="00BD0400">
                <w:delText xml:space="preserve"> location for</w:delText>
              </w:r>
              <w:r w:rsidDel="00BD0400">
                <w:delText xml:space="preserve"> </w:delText>
              </w:r>
              <w:r w:rsidRPr="002B6465" w:rsidDel="00BD0400">
                <w:delText>the specified kit.</w:delText>
              </w:r>
              <w:r w:rsidDel="00BD0400">
                <w:delText xml:space="preserve"> </w:delText>
              </w:r>
              <w:r w:rsidDel="00BD0400">
                <w:br/>
              </w:r>
              <w:r w:rsidRPr="00E72D18" w:rsidDel="00BD0400">
                <w:rPr>
                  <w:b w:val="0"/>
                </w:rPr>
                <w:delText>Note:</w:delText>
              </w:r>
              <w:r w:rsidDel="00BD0400">
                <w:delText xml:space="preserve"> </w:delText>
              </w:r>
              <w:r w:rsidRPr="00D94FF2" w:rsidDel="00BD0400">
                <w:delText xml:space="preserve">Site must be active in </w:delText>
              </w:r>
              <w:r w:rsidRPr="00E72D18" w:rsidDel="00BD0400">
                <w:delText>IAMS Address Book</w:delText>
              </w:r>
              <w:r w:rsidRPr="00D94FF2" w:rsidDel="00BD0400">
                <w:delText xml:space="preserve"> and Collection must be published with this site assigned in </w:delText>
              </w:r>
              <w:r w:rsidRPr="00E72D18" w:rsidDel="00BD0400">
                <w:delText>RPMS</w:delText>
              </w:r>
              <w:r w:rsidRPr="00D94FF2" w:rsidDel="00BD0400">
                <w:delText>.</w:delText>
              </w:r>
            </w:del>
          </w:p>
        </w:tc>
      </w:tr>
      <w:tr w:rsidR="00753D6D" w:rsidDel="00BD0400" w14:paraId="4DEF8A1A" w14:textId="3CF1C361" w:rsidTr="00753D6D">
        <w:trPr>
          <w:cantSplit/>
          <w:trHeight w:val="288"/>
          <w:del w:id="13853"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44FA187B" w14:textId="0A798B04" w:rsidR="00753D6D" w:rsidRPr="00C165AF" w:rsidDel="00BD0400" w:rsidRDefault="00753D6D">
            <w:pPr>
              <w:pStyle w:val="Heading3"/>
              <w:rPr>
                <w:del w:id="13854" w:author="Sayali Dev" w:date="2018-02-15T18:28:00Z"/>
              </w:rPr>
              <w:pPrChange w:id="13855" w:author="Sayali Dev" w:date="2018-02-21T16:23:00Z">
                <w:pPr/>
              </w:pPrChange>
            </w:pPr>
            <w:del w:id="13856" w:author="Sayali Dev" w:date="2018-02-15T18:28:00Z">
              <w:r w:rsidRPr="00400FBA" w:rsidDel="00BD0400">
                <w:rPr>
                  <w:b w:val="0"/>
                </w:rPr>
                <w:delText>Source Site Username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4989FE59" w14:textId="37EA920D" w:rsidR="00753D6D" w:rsidDel="00BD0400" w:rsidRDefault="00753D6D">
            <w:pPr>
              <w:pStyle w:val="Heading3"/>
              <w:rPr>
                <w:del w:id="13857" w:author="Sayali Dev" w:date="2018-02-15T18:28:00Z"/>
              </w:rPr>
              <w:pPrChange w:id="13858" w:author="Sayali Dev" w:date="2018-02-21T16:23:00Z">
                <w:pPr/>
              </w:pPrChange>
            </w:pPr>
            <w:del w:id="13859" w:author="Sayali Dev" w:date="2018-02-15T18:28:00Z">
              <w:r w:rsidDel="00BD0400">
                <w:delText>Type a valid Biobank user login ID.</w:delText>
              </w:r>
              <w:r w:rsidRPr="00C165AF" w:rsidDel="00BD0400">
                <w:delText xml:space="preserve"> </w:delText>
              </w:r>
              <w:r w:rsidRPr="00C165AF" w:rsidDel="00BD0400">
                <w:br/>
              </w:r>
              <w:r w:rsidRPr="00E72D18" w:rsidDel="00BD0400">
                <w:rPr>
                  <w:b w:val="0"/>
                </w:rPr>
                <w:delText>Note:</w:delText>
              </w:r>
              <w:r w:rsidDel="00BD0400">
                <w:delText xml:space="preserve"> User must be active in </w:delText>
              </w:r>
              <w:r w:rsidRPr="00C165AF" w:rsidDel="00BD0400">
                <w:delText>IAMS Address Book</w:delText>
              </w:r>
              <w:r w:rsidDel="00BD0400">
                <w:delText xml:space="preserve"> and assigned to a published Collection in </w:delText>
              </w:r>
              <w:r w:rsidRPr="00C165AF" w:rsidDel="00BD0400">
                <w:delText>RPMS</w:delText>
              </w:r>
              <w:r w:rsidDel="00BD0400">
                <w:delText>.</w:delText>
              </w:r>
            </w:del>
          </w:p>
        </w:tc>
      </w:tr>
      <w:tr w:rsidR="00753D6D" w:rsidDel="00BD0400" w14:paraId="53BC4078" w14:textId="4B48963B" w:rsidTr="00753D6D">
        <w:trPr>
          <w:cantSplit/>
          <w:trHeight w:val="288"/>
          <w:del w:id="13860" w:author="Sayali Dev" w:date="2018-02-15T18:28:00Z"/>
        </w:trPr>
        <w:tc>
          <w:tcPr>
            <w:tcW w:w="3150" w:type="dxa"/>
            <w:tcBorders>
              <w:top w:val="single" w:sz="4" w:space="0" w:color="000000"/>
              <w:left w:val="single" w:sz="4" w:space="0" w:color="000000"/>
              <w:bottom w:val="single" w:sz="4" w:space="0" w:color="000000"/>
              <w:right w:val="single" w:sz="4" w:space="0" w:color="000000"/>
            </w:tcBorders>
          </w:tcPr>
          <w:p w14:paraId="7991E541" w14:textId="42E6B881" w:rsidR="00753D6D" w:rsidRPr="00E72D18" w:rsidDel="00BD0400" w:rsidRDefault="00753D6D">
            <w:pPr>
              <w:pStyle w:val="Heading3"/>
              <w:rPr>
                <w:del w:id="13861" w:author="Sayali Dev" w:date="2018-02-15T18:28:00Z"/>
              </w:rPr>
              <w:pPrChange w:id="13862" w:author="Sayali Dev" w:date="2018-02-21T16:23:00Z">
                <w:pPr/>
              </w:pPrChange>
            </w:pPr>
            <w:del w:id="13863" w:author="Sayali Dev" w:date="2018-02-15T18:28:00Z">
              <w:r w:rsidRPr="00400FBA" w:rsidDel="00BD0400">
                <w:rPr>
                  <w:b w:val="0"/>
                </w:rPr>
                <w:delText>Destination Site Name</w:delText>
              </w:r>
              <w:r w:rsidRPr="005739AA" w:rsidDel="00BD0400">
                <w:rPr>
                  <w:b w:val="0"/>
                  <w:color w:val="FF0000"/>
                </w:rPr>
                <w:delText>*</w:delText>
              </w:r>
            </w:del>
          </w:p>
        </w:tc>
        <w:tc>
          <w:tcPr>
            <w:tcW w:w="6660" w:type="dxa"/>
            <w:tcBorders>
              <w:top w:val="single" w:sz="4" w:space="0" w:color="000000"/>
              <w:left w:val="single" w:sz="4" w:space="0" w:color="000000"/>
              <w:bottom w:val="single" w:sz="4" w:space="0" w:color="000000"/>
              <w:right w:val="single" w:sz="4" w:space="0" w:color="000000"/>
            </w:tcBorders>
            <w:vAlign w:val="center"/>
          </w:tcPr>
          <w:p w14:paraId="6D14D856" w14:textId="28407155" w:rsidR="00753D6D" w:rsidDel="00BD0400" w:rsidRDefault="00753D6D">
            <w:pPr>
              <w:pStyle w:val="Heading3"/>
              <w:rPr>
                <w:del w:id="13864" w:author="Sayali Dev" w:date="2018-02-15T18:28:00Z"/>
              </w:rPr>
              <w:pPrChange w:id="13865" w:author="Sayali Dev" w:date="2018-02-21T16:23:00Z">
                <w:pPr/>
              </w:pPrChange>
            </w:pPr>
            <w:del w:id="13866" w:author="Sayali Dev" w:date="2018-02-15T18:28:00Z">
              <w:r w:rsidDel="00BD0400">
                <w:delText>Type the n</w:delText>
              </w:r>
              <w:r w:rsidRPr="002B6465" w:rsidDel="00BD0400">
                <w:delText xml:space="preserve">ame of the </w:delText>
              </w:r>
              <w:r w:rsidDel="00BD0400">
                <w:delText>receiv</w:delText>
              </w:r>
              <w:r w:rsidRPr="002B6465" w:rsidDel="00BD0400">
                <w:delText>ing location for the specified kit.</w:delText>
              </w:r>
              <w:r w:rsidDel="00BD0400">
                <w:br/>
              </w:r>
              <w:r w:rsidRPr="00E72D18" w:rsidDel="00BD0400">
                <w:rPr>
                  <w:b w:val="0"/>
                </w:rPr>
                <w:delText>Note:</w:delText>
              </w:r>
              <w:r w:rsidDel="00BD0400">
                <w:delText xml:space="preserve"> </w:delText>
              </w:r>
              <w:r w:rsidRPr="00D94FF2" w:rsidDel="00BD0400">
                <w:delText xml:space="preserve">Site must be active in </w:delText>
              </w:r>
              <w:r w:rsidRPr="00E72D18" w:rsidDel="00BD0400">
                <w:delText>IAMS Address Book</w:delText>
              </w:r>
              <w:r w:rsidRPr="00D94FF2" w:rsidDel="00BD0400">
                <w:delText xml:space="preserve"> and Collection must be published with this site assigned in </w:delText>
              </w:r>
              <w:r w:rsidRPr="00E72D18" w:rsidDel="00BD0400">
                <w:delText>RPMS</w:delText>
              </w:r>
              <w:r w:rsidRPr="00D94FF2" w:rsidDel="00BD0400">
                <w:delText>.</w:delText>
              </w:r>
            </w:del>
          </w:p>
        </w:tc>
      </w:tr>
    </w:tbl>
    <w:p w14:paraId="780224B7" w14:textId="3AB832CB" w:rsidR="00753D6D" w:rsidDel="00BD0400" w:rsidRDefault="00753D6D">
      <w:pPr>
        <w:pStyle w:val="Heading3"/>
        <w:rPr>
          <w:del w:id="13867" w:author="Sayali Dev" w:date="2018-02-15T18:28:00Z"/>
        </w:rPr>
        <w:pPrChange w:id="13868" w:author="Sayali Dev" w:date="2018-02-21T16:23:00Z">
          <w:pPr>
            <w:ind w:left="720"/>
          </w:pPr>
        </w:pPrChange>
      </w:pPr>
      <w:del w:id="13869" w:author="Sayali Dev" w:date="2018-02-15T18:28:00Z">
        <w:r w:rsidDel="00BD0400">
          <w:br/>
        </w:r>
      </w:del>
    </w:p>
    <w:p w14:paraId="05477A9E" w14:textId="7EFF9B2F" w:rsidR="00753D6D" w:rsidDel="00BD0400" w:rsidRDefault="00753D6D">
      <w:pPr>
        <w:pStyle w:val="Heading3"/>
        <w:rPr>
          <w:del w:id="13870" w:author="Sayali Dev" w:date="2018-02-15T18:28:00Z"/>
        </w:rPr>
        <w:pPrChange w:id="13871" w:author="Sayali Dev" w:date="2018-02-21T16:23:00Z">
          <w:pPr>
            <w:numPr>
              <w:numId w:val="258"/>
            </w:numPr>
            <w:ind w:left="720" w:hanging="360"/>
          </w:pPr>
        </w:pPrChange>
      </w:pPr>
      <w:del w:id="13872" w:author="Sayali Dev" w:date="2018-01-31T17:54:00Z">
        <w:r w:rsidDel="009A119E">
          <w:delText>Log on</w:delText>
        </w:r>
      </w:del>
      <w:del w:id="13873" w:author="Sayali Dev" w:date="2018-02-15T18:28:00Z">
        <w:r w:rsidDel="00BD0400">
          <w:delText xml:space="preserve"> to the application using your </w:delText>
        </w:r>
      </w:del>
      <w:del w:id="13874" w:author="Sayali Dev" w:date="2018-01-31T17:55:00Z">
        <w:r w:rsidDel="00A62626">
          <w:delText>logon</w:delText>
        </w:r>
      </w:del>
      <w:del w:id="13875" w:author="Sayali Dev" w:date="2018-02-15T18:28:00Z">
        <w:r w:rsidDel="00BD0400">
          <w:delText xml:space="preserve"> credentials. </w:delText>
        </w:r>
      </w:del>
    </w:p>
    <w:p w14:paraId="2237B5E0" w14:textId="2EF1696A" w:rsidR="00753D6D" w:rsidDel="00BD0400" w:rsidRDefault="00753D6D">
      <w:pPr>
        <w:pStyle w:val="Heading3"/>
        <w:rPr>
          <w:del w:id="13876" w:author="Sayali Dev" w:date="2018-02-15T18:28:00Z"/>
        </w:rPr>
        <w:pPrChange w:id="13877" w:author="Sayali Dev" w:date="2018-02-21T16:23:00Z">
          <w:pPr>
            <w:ind w:left="720"/>
          </w:pPr>
        </w:pPrChange>
      </w:pPr>
      <w:del w:id="13878" w:author="Sayali Dev" w:date="2018-02-15T18:28:00Z">
        <w:r w:rsidDel="00BD0400">
          <w:delText xml:space="preserve">The CIRRASPEC home page appears. </w:delText>
        </w:r>
      </w:del>
    </w:p>
    <w:p w14:paraId="4E4907E0" w14:textId="7E65CD6A" w:rsidR="00753D6D" w:rsidDel="00BD0400" w:rsidRDefault="00753D6D">
      <w:pPr>
        <w:pStyle w:val="Heading3"/>
        <w:rPr>
          <w:del w:id="13879" w:author="Sayali Dev" w:date="2018-02-15T18:28:00Z"/>
        </w:rPr>
        <w:pPrChange w:id="13880" w:author="Sayali Dev" w:date="2018-02-21T16:23:00Z">
          <w:pPr>
            <w:ind w:left="720"/>
          </w:pPr>
        </w:pPrChange>
      </w:pPr>
    </w:p>
    <w:p w14:paraId="62BFEA60" w14:textId="3C676B49" w:rsidR="00753D6D" w:rsidDel="00BD0400" w:rsidRDefault="00753D6D">
      <w:pPr>
        <w:pStyle w:val="Heading3"/>
        <w:rPr>
          <w:del w:id="13881" w:author="Sayali Dev" w:date="2018-02-15T18:28:00Z"/>
        </w:rPr>
        <w:pPrChange w:id="13882" w:author="Sayali Dev" w:date="2018-02-21T16:23:00Z">
          <w:pPr>
            <w:numPr>
              <w:numId w:val="258"/>
            </w:numPr>
            <w:ind w:left="720" w:hanging="360"/>
          </w:pPr>
        </w:pPrChange>
      </w:pPr>
      <w:del w:id="13883" w:author="Sayali Dev" w:date="2018-02-15T18:28: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778F4215" w14:textId="30AACF2D" w:rsidR="00753D6D" w:rsidDel="00BD0400" w:rsidRDefault="00753D6D">
      <w:pPr>
        <w:pStyle w:val="Heading3"/>
        <w:rPr>
          <w:del w:id="13884" w:author="Sayali Dev" w:date="2018-02-15T18:28:00Z"/>
        </w:rPr>
        <w:pPrChange w:id="13885" w:author="Sayali Dev" w:date="2018-02-21T16:23:00Z">
          <w:pPr>
            <w:ind w:left="720"/>
          </w:pPr>
        </w:pPrChange>
      </w:pPr>
      <w:del w:id="13886" w:author="Sayali Dev" w:date="2018-02-15T18:28:00Z">
        <w:r w:rsidDel="00BD0400">
          <w:delText xml:space="preserve">The </w:delText>
        </w:r>
        <w:r w:rsidRPr="00C60AA1" w:rsidDel="00BD0400">
          <w:rPr>
            <w:b w:val="0"/>
          </w:rPr>
          <w:delText>Import Data</w:delText>
        </w:r>
        <w:r w:rsidDel="00BD0400">
          <w:delText xml:space="preserve"> page appears.</w:delText>
        </w:r>
      </w:del>
    </w:p>
    <w:p w14:paraId="4DE71E55" w14:textId="23DABEAD" w:rsidR="00753D6D" w:rsidDel="00BD0400" w:rsidRDefault="00753D6D">
      <w:pPr>
        <w:pStyle w:val="Heading3"/>
        <w:rPr>
          <w:del w:id="13887" w:author="Sayali Dev" w:date="2018-02-15T18:28:00Z"/>
        </w:rPr>
        <w:pPrChange w:id="13888" w:author="Sayali Dev" w:date="2018-02-21T16:23:00Z">
          <w:pPr>
            <w:ind w:left="720"/>
          </w:pPr>
        </w:pPrChange>
      </w:pPr>
    </w:p>
    <w:p w14:paraId="368382B7" w14:textId="4068CFCE" w:rsidR="00753D6D" w:rsidDel="006900CB" w:rsidRDefault="00753D6D">
      <w:pPr>
        <w:pStyle w:val="Heading3"/>
        <w:rPr>
          <w:del w:id="13889" w:author="Sayali Dev" w:date="2018-02-21T16:01:00Z"/>
          <w:noProof/>
        </w:rPr>
        <w:pPrChange w:id="13890" w:author="Sayali Dev" w:date="2018-02-21T16:23:00Z">
          <w:pPr>
            <w:ind w:left="720"/>
          </w:pPr>
        </w:pPrChange>
      </w:pPr>
      <w:del w:id="13891" w:author="Sayali Dev" w:date="2018-02-15T18:29:00Z">
        <w:r w:rsidDel="00BD0400">
          <w:rPr>
            <w:noProof/>
          </w:rPr>
          <w:drawing>
            <wp:inline distT="0" distB="0" distL="0" distR="0" wp14:anchorId="0E600E6A" wp14:editId="69266066">
              <wp:extent cx="6292850" cy="2967355"/>
              <wp:effectExtent l="19050" t="19050" r="12700" b="23495"/>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92850" cy="2967355"/>
                      </a:xfrm>
                      <a:prstGeom prst="rect">
                        <a:avLst/>
                      </a:prstGeom>
                      <a:noFill/>
                      <a:ln w="3175">
                        <a:solidFill>
                          <a:schemeClr val="tx1"/>
                        </a:solidFill>
                      </a:ln>
                    </pic:spPr>
                  </pic:pic>
                </a:graphicData>
              </a:graphic>
            </wp:inline>
          </w:drawing>
        </w:r>
      </w:del>
    </w:p>
    <w:p w14:paraId="6E3A662B" w14:textId="4261B9B0" w:rsidR="00753D6D" w:rsidDel="00BD0400" w:rsidRDefault="00753D6D">
      <w:pPr>
        <w:pStyle w:val="Heading3"/>
        <w:rPr>
          <w:del w:id="13892" w:author="Sayali Dev" w:date="2018-02-15T18:29:00Z"/>
        </w:rPr>
        <w:pPrChange w:id="13893" w:author="Sayali Dev" w:date="2018-02-21T16:23:00Z">
          <w:pPr>
            <w:pStyle w:val="Figure"/>
            <w:tabs>
              <w:tab w:val="clear" w:pos="1710"/>
            </w:tabs>
            <w:ind w:left="2070" w:hanging="1350"/>
          </w:pPr>
        </w:pPrChange>
      </w:pPr>
      <w:del w:id="13894" w:author="Sayali Dev" w:date="2018-02-15T18:29:00Z">
        <w:r w:rsidRPr="009C3249" w:rsidDel="00BD0400">
          <w:delText>Import</w:delText>
        </w:r>
        <w:r w:rsidDel="00BD0400">
          <w:delText xml:space="preserve"> Data page</w:delText>
        </w:r>
      </w:del>
    </w:p>
    <w:p w14:paraId="516E6898" w14:textId="01D49A89" w:rsidR="00753D6D" w:rsidDel="00BD0400" w:rsidRDefault="00753D6D">
      <w:pPr>
        <w:pStyle w:val="Heading3"/>
        <w:rPr>
          <w:del w:id="13895" w:author="Sayali Dev" w:date="2018-02-15T18:29:00Z"/>
        </w:rPr>
        <w:pPrChange w:id="13896" w:author="Sayali Dev" w:date="2018-02-21T16:23:00Z">
          <w:pPr/>
        </w:pPrChange>
      </w:pPr>
    </w:p>
    <w:p w14:paraId="13AF7B7E" w14:textId="543935B6" w:rsidR="00753D6D" w:rsidRPr="001241E1" w:rsidDel="00BD0400" w:rsidRDefault="00753D6D">
      <w:pPr>
        <w:pStyle w:val="Heading3"/>
        <w:rPr>
          <w:del w:id="13897" w:author="Sayali Dev" w:date="2018-02-15T18:29:00Z"/>
        </w:rPr>
        <w:pPrChange w:id="13898" w:author="Sayali Dev" w:date="2018-02-21T16:23:00Z">
          <w:pPr/>
        </w:pPrChange>
      </w:pPr>
    </w:p>
    <w:p w14:paraId="4E21564E" w14:textId="7CFED301" w:rsidR="00753D6D" w:rsidDel="00BD0400" w:rsidRDefault="00753D6D">
      <w:pPr>
        <w:pStyle w:val="Heading3"/>
        <w:rPr>
          <w:del w:id="13899" w:author="Sayali Dev" w:date="2018-02-15T18:29:00Z"/>
        </w:rPr>
        <w:pPrChange w:id="13900" w:author="Sayali Dev" w:date="2018-02-21T16:23:00Z">
          <w:pPr>
            <w:numPr>
              <w:numId w:val="258"/>
            </w:numPr>
            <w:ind w:left="720" w:hanging="360"/>
          </w:pPr>
        </w:pPrChange>
      </w:pPr>
      <w:del w:id="13901" w:author="Sayali Dev" w:date="2018-02-15T18:29:00Z">
        <w:r w:rsidDel="00BD0400">
          <w:delText xml:space="preserve">In the </w:delText>
        </w:r>
        <w:r w:rsidRPr="007B3839" w:rsidDel="00BD0400">
          <w:rPr>
            <w:b w:val="0"/>
          </w:rPr>
          <w:delText>Upload Type</w:delText>
        </w:r>
        <w:r w:rsidDel="00BD0400">
          <w:delText xml:space="preserve"> list, click </w:delText>
        </w:r>
        <w:r w:rsidDel="00BD0400">
          <w:rPr>
            <w:b w:val="0"/>
          </w:rPr>
          <w:delText>Kit Creation / Shipment</w:delText>
        </w:r>
        <w:r w:rsidDel="00BD0400">
          <w:delText>.</w:delText>
        </w:r>
      </w:del>
    </w:p>
    <w:p w14:paraId="6FF8DDC0" w14:textId="56F1BB22" w:rsidR="00753D6D" w:rsidDel="00BD0400" w:rsidRDefault="00753D6D">
      <w:pPr>
        <w:pStyle w:val="Heading3"/>
        <w:rPr>
          <w:del w:id="13902" w:author="Sayali Dev" w:date="2018-02-15T18:29:00Z"/>
        </w:rPr>
        <w:pPrChange w:id="13903" w:author="Sayali Dev" w:date="2018-02-21T16:23:00Z">
          <w:pPr>
            <w:ind w:left="720"/>
          </w:pPr>
        </w:pPrChange>
      </w:pPr>
    </w:p>
    <w:p w14:paraId="396012C6" w14:textId="6C184CC6" w:rsidR="00753D6D" w:rsidDel="00BD0400" w:rsidRDefault="00753D6D">
      <w:pPr>
        <w:pStyle w:val="Heading3"/>
        <w:rPr>
          <w:del w:id="13904" w:author="Sayali Dev" w:date="2018-02-15T18:29:00Z"/>
        </w:rPr>
        <w:pPrChange w:id="13905" w:author="Sayali Dev" w:date="2018-02-21T16:23:00Z">
          <w:pPr>
            <w:numPr>
              <w:numId w:val="258"/>
            </w:numPr>
            <w:ind w:left="720" w:hanging="360"/>
          </w:pPr>
        </w:pPrChange>
      </w:pPr>
      <w:del w:id="13906" w:author="Sayali Dev" w:date="2018-02-15T18:29: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kit shipment spreadsheet that you want to upload. </w:delText>
        </w:r>
      </w:del>
    </w:p>
    <w:p w14:paraId="35BD11DE" w14:textId="0C3097B8" w:rsidR="00753D6D" w:rsidDel="00BD0400" w:rsidRDefault="00753D6D">
      <w:pPr>
        <w:pStyle w:val="Heading3"/>
        <w:rPr>
          <w:del w:id="13907" w:author="Sayali Dev" w:date="2018-02-15T18:29:00Z"/>
        </w:rPr>
        <w:pPrChange w:id="13908" w:author="Sayali Dev" w:date="2018-02-21T16:23:00Z">
          <w:pPr>
            <w:ind w:left="720"/>
          </w:pPr>
        </w:pPrChange>
      </w:pPr>
      <w:del w:id="13909" w:author="Sayali Dev" w:date="2018-02-15T18:29:00Z">
        <w:r w:rsidDel="00BD0400">
          <w:delText xml:space="preserve">The path of the template that you select appears on the right side of the </w:delText>
        </w:r>
        <w:r w:rsidDel="00BD0400">
          <w:rPr>
            <w:b w:val="0"/>
          </w:rPr>
          <w:delText xml:space="preserve">Browse </w:delText>
        </w:r>
        <w:r w:rsidDel="00BD0400">
          <w:delText xml:space="preserve">button. </w:delText>
        </w:r>
      </w:del>
    </w:p>
    <w:p w14:paraId="3163469E" w14:textId="3F391362" w:rsidR="00753D6D" w:rsidDel="00BD0400" w:rsidRDefault="00753D6D">
      <w:pPr>
        <w:pStyle w:val="Heading3"/>
        <w:rPr>
          <w:del w:id="13910" w:author="Sayali Dev" w:date="2018-02-15T18:29:00Z"/>
        </w:rPr>
        <w:pPrChange w:id="13911" w:author="Sayali Dev" w:date="2018-02-21T16:23:00Z">
          <w:pPr>
            <w:ind w:left="720"/>
          </w:pPr>
        </w:pPrChange>
      </w:pPr>
    </w:p>
    <w:p w14:paraId="4898F47D" w14:textId="1D76AC7D" w:rsidR="00753D6D" w:rsidDel="00BD0400" w:rsidRDefault="00753D6D">
      <w:pPr>
        <w:pStyle w:val="Heading3"/>
        <w:rPr>
          <w:del w:id="13912" w:author="Sayali Dev" w:date="2018-02-15T18:29:00Z"/>
        </w:rPr>
        <w:pPrChange w:id="13913" w:author="Sayali Dev" w:date="2018-02-21T16:23:00Z">
          <w:pPr>
            <w:numPr>
              <w:numId w:val="258"/>
            </w:numPr>
            <w:ind w:left="720" w:hanging="360"/>
          </w:pPr>
        </w:pPrChange>
      </w:pPr>
      <w:del w:id="13914" w:author="Sayali Dev" w:date="2018-02-15T18:29:00Z">
        <w:r w:rsidDel="00BD0400">
          <w:delText xml:space="preserve">Click </w:delText>
        </w:r>
        <w:r w:rsidRPr="00A65C15" w:rsidDel="00BD0400">
          <w:rPr>
            <w:b w:val="0"/>
          </w:rPr>
          <w:delText>UPLOAD</w:delText>
        </w:r>
        <w:r w:rsidDel="00BD0400">
          <w:delText xml:space="preserve">. </w:delText>
        </w:r>
      </w:del>
    </w:p>
    <w:p w14:paraId="2EE83820" w14:textId="5A8D2074" w:rsidR="00753D6D" w:rsidDel="00BD0400" w:rsidRDefault="00753D6D">
      <w:pPr>
        <w:pStyle w:val="Heading3"/>
        <w:rPr>
          <w:del w:id="13915" w:author="Sayali Dev" w:date="2018-02-15T18:29:00Z"/>
        </w:rPr>
        <w:pPrChange w:id="13916" w:author="Sayali Dev" w:date="2018-02-21T16:23:00Z">
          <w:pPr>
            <w:tabs>
              <w:tab w:val="left" w:pos="720"/>
            </w:tabs>
            <w:ind w:left="720"/>
          </w:pPr>
        </w:pPrChange>
      </w:pPr>
      <w:del w:id="13917" w:author="Sayali Dev" w:date="2018-02-15T18:29:00Z">
        <w:r w:rsidDel="00BD0400">
          <w:delText xml:space="preserve">The spreadsheet is uploaded. The </w:delText>
        </w:r>
        <w:r w:rsidRPr="009E46B4" w:rsidDel="00BD0400">
          <w:rPr>
            <w:b w:val="0"/>
          </w:rPr>
          <w:delText>Import Data</w:delText>
        </w:r>
        <w:r w:rsidDel="00BD0400">
          <w:delText xml:space="preserve"> page displays a confirmation and summary of the upload. </w:delText>
        </w:r>
        <w:r w:rsidDel="00BD0400">
          <w:br/>
        </w:r>
      </w:del>
    </w:p>
    <w:p w14:paraId="1DBDFFDD" w14:textId="7322F394" w:rsidR="00753D6D" w:rsidRPr="00DD1AF2" w:rsidDel="00BD0400" w:rsidRDefault="00753D6D">
      <w:pPr>
        <w:pStyle w:val="Heading3"/>
        <w:rPr>
          <w:del w:id="13918" w:author="Sayali Dev" w:date="2018-02-15T18:29:00Z"/>
        </w:rPr>
        <w:pPrChange w:id="13919" w:author="Sayali Dev" w:date="2018-02-21T16:23:00Z">
          <w:pPr>
            <w:tabs>
              <w:tab w:val="left" w:pos="720"/>
            </w:tabs>
            <w:ind w:left="720"/>
          </w:pPr>
        </w:pPrChange>
      </w:pPr>
      <w:del w:id="13920" w:author="Sayali Dev" w:date="2018-02-15T18:29:00Z">
        <w:r w:rsidRPr="00DD1AF2" w:rsidDel="00BD0400">
          <w:rPr>
            <w:b w:val="0"/>
          </w:rPr>
          <w:delText>Note:</w:delText>
        </w:r>
      </w:del>
    </w:p>
    <w:p w14:paraId="1D0D8BC4" w14:textId="3084DF95" w:rsidR="00753D6D" w:rsidDel="00BD0400" w:rsidRDefault="00753D6D">
      <w:pPr>
        <w:pStyle w:val="Heading3"/>
        <w:rPr>
          <w:del w:id="13921" w:author="Sayali Dev" w:date="2018-02-15T18:29:00Z"/>
          <w:rFonts w:eastAsia="Calibri"/>
        </w:rPr>
        <w:pPrChange w:id="13922" w:author="Sayali Dev" w:date="2018-02-21T16:23:00Z">
          <w:pPr>
            <w:numPr>
              <w:numId w:val="259"/>
            </w:numPr>
            <w:spacing w:after="200" w:line="276" w:lineRule="auto"/>
            <w:ind w:left="1440" w:hanging="360"/>
          </w:pPr>
        </w:pPrChange>
      </w:pPr>
      <w:del w:id="13923" w:author="Sayali Dev" w:date="2018-02-15T18:29:00Z">
        <w:r w:rsidDel="00BD0400">
          <w:rPr>
            <w:rFonts w:eastAsia="Calibri"/>
          </w:rPr>
          <w:delText>The new kits are created and assigned to the specified kit template and collection event.</w:delText>
        </w:r>
      </w:del>
    </w:p>
    <w:p w14:paraId="2BB7A6CF" w14:textId="1885B7F5" w:rsidR="00753D6D" w:rsidRPr="006649D2" w:rsidDel="00BD0400" w:rsidRDefault="00753D6D">
      <w:pPr>
        <w:pStyle w:val="Heading3"/>
        <w:rPr>
          <w:del w:id="13924" w:author="Sayali Dev" w:date="2018-02-15T18:29:00Z"/>
          <w:rFonts w:eastAsia="Calibri"/>
        </w:rPr>
        <w:pPrChange w:id="13925" w:author="Sayali Dev" w:date="2018-02-21T16:23:00Z">
          <w:pPr>
            <w:numPr>
              <w:numId w:val="259"/>
            </w:numPr>
            <w:spacing w:after="200" w:line="276" w:lineRule="auto"/>
            <w:ind w:left="1440" w:hanging="360"/>
          </w:pPr>
        </w:pPrChange>
      </w:pPr>
      <w:del w:id="13926" w:author="Sayali Dev" w:date="2018-02-15T18:29:00Z">
        <w:r w:rsidRPr="006649D2" w:rsidDel="00BD0400">
          <w:rPr>
            <w:rFonts w:eastAsia="Calibri"/>
          </w:rPr>
          <w:delText xml:space="preserve">The shipment is added with status as </w:delText>
        </w:r>
        <w:r w:rsidRPr="006649D2" w:rsidDel="00BD0400">
          <w:rPr>
            <w:rFonts w:eastAsia="Calibri"/>
            <w:b w:val="0"/>
          </w:rPr>
          <w:delText>Received.</w:delText>
        </w:r>
        <w:r w:rsidDel="00BD0400">
          <w:rPr>
            <w:rFonts w:eastAsia="Calibri"/>
            <w:b w:val="0"/>
          </w:rPr>
          <w:delText xml:space="preserve"> </w:delText>
        </w:r>
        <w:r w:rsidRPr="006649D2" w:rsidDel="00BD0400">
          <w:rPr>
            <w:rFonts w:eastAsia="Calibri"/>
          </w:rPr>
          <w:delText xml:space="preserve">The shipment information from template is accessible via the </w:delText>
        </w:r>
        <w:r w:rsidRPr="006649D2" w:rsidDel="00BD0400">
          <w:rPr>
            <w:rFonts w:eastAsia="Calibri"/>
            <w:b w:val="0"/>
          </w:rPr>
          <w:delText>Kits Shipments</w:delText>
        </w:r>
        <w:r w:rsidRPr="006649D2" w:rsidDel="00BD0400">
          <w:rPr>
            <w:rFonts w:eastAsia="Calibri"/>
          </w:rPr>
          <w:delText xml:space="preserve"> module.</w:delText>
        </w:r>
      </w:del>
    </w:p>
    <w:p w14:paraId="3F872D6A" w14:textId="6F679FE0" w:rsidR="00753D6D" w:rsidDel="00BD0400" w:rsidRDefault="00753D6D">
      <w:pPr>
        <w:pStyle w:val="Heading3"/>
        <w:rPr>
          <w:del w:id="13927" w:author="Sayali Dev" w:date="2018-02-15T18:29:00Z"/>
          <w:rFonts w:eastAsia="Calibri"/>
        </w:rPr>
        <w:pPrChange w:id="13928" w:author="Sayali Dev" w:date="2018-02-21T16:23:00Z">
          <w:pPr>
            <w:numPr>
              <w:numId w:val="259"/>
            </w:numPr>
            <w:spacing w:after="200" w:line="276" w:lineRule="auto"/>
            <w:ind w:left="1440" w:hanging="360"/>
          </w:pPr>
        </w:pPrChange>
      </w:pPr>
      <w:del w:id="13929" w:author="Sayali Dev" w:date="2018-02-15T18:29:00Z">
        <w:r w:rsidRPr="00DD1AF2" w:rsidDel="00BD0400">
          <w:rPr>
            <w:rFonts w:eastAsia="Calibri"/>
          </w:rPr>
          <w:delText xml:space="preserve">The specified </w:delText>
        </w:r>
        <w:r w:rsidDel="00BD0400">
          <w:rPr>
            <w:rFonts w:eastAsia="Calibri"/>
          </w:rPr>
          <w:delText xml:space="preserve">shipped </w:delText>
        </w:r>
        <w:r w:rsidRPr="00DD1AF2" w:rsidDel="00BD0400">
          <w:rPr>
            <w:rFonts w:eastAsia="Calibri"/>
          </w:rPr>
          <w:delText xml:space="preserve">kits are added with </w:delText>
        </w:r>
        <w:r w:rsidDel="00BD0400">
          <w:rPr>
            <w:rFonts w:eastAsia="Calibri"/>
          </w:rPr>
          <w:delText>s</w:delText>
        </w:r>
        <w:r w:rsidRPr="00DD1AF2" w:rsidDel="00BD0400">
          <w:rPr>
            <w:rFonts w:eastAsia="Calibri"/>
          </w:rPr>
          <w:delText xml:space="preserve">tatus </w:delText>
        </w:r>
        <w:r w:rsidDel="00BD0400">
          <w:rPr>
            <w:rFonts w:eastAsia="Calibri"/>
          </w:rPr>
          <w:delText xml:space="preserve">as </w:delText>
        </w:r>
        <w:r w:rsidRPr="006649D2" w:rsidDel="00BD0400">
          <w:rPr>
            <w:rFonts w:eastAsia="Calibri"/>
            <w:b w:val="0"/>
          </w:rPr>
          <w:delText>Received-Not used</w:delText>
        </w:r>
        <w:r w:rsidRPr="00DD1AF2" w:rsidDel="00BD0400">
          <w:rPr>
            <w:rFonts w:eastAsia="Calibri"/>
          </w:rPr>
          <w:delText xml:space="preserve">, and </w:delText>
        </w:r>
        <w:r w:rsidDel="00BD0400">
          <w:rPr>
            <w:rFonts w:eastAsia="Calibri"/>
          </w:rPr>
          <w:delText>k</w:delText>
        </w:r>
        <w:r w:rsidRPr="00DD1AF2" w:rsidDel="00BD0400">
          <w:rPr>
            <w:rFonts w:eastAsia="Calibri"/>
          </w:rPr>
          <w:delText>it</w:delText>
        </w:r>
        <w:r w:rsidDel="00BD0400">
          <w:rPr>
            <w:rFonts w:eastAsia="Calibri"/>
          </w:rPr>
          <w:delText xml:space="preserve"> c</w:delText>
        </w:r>
        <w:r w:rsidRPr="00DD1AF2" w:rsidDel="00BD0400">
          <w:rPr>
            <w:rFonts w:eastAsia="Calibri"/>
          </w:rPr>
          <w:delText xml:space="preserve">ontent status </w:delText>
        </w:r>
        <w:r w:rsidDel="00BD0400">
          <w:rPr>
            <w:rFonts w:eastAsia="Calibri"/>
          </w:rPr>
          <w:delText>as</w:delText>
        </w:r>
        <w:r w:rsidRPr="00DD1AF2" w:rsidDel="00BD0400">
          <w:rPr>
            <w:rFonts w:eastAsia="Calibri"/>
          </w:rPr>
          <w:delText xml:space="preserve"> </w:delText>
        </w:r>
        <w:r w:rsidRPr="006649D2" w:rsidDel="00BD0400">
          <w:rPr>
            <w:rFonts w:eastAsia="Calibri"/>
            <w:b w:val="0"/>
          </w:rPr>
          <w:delText>Not Collected</w:delText>
        </w:r>
        <w:r w:rsidRPr="00DD1AF2" w:rsidDel="00BD0400">
          <w:rPr>
            <w:rFonts w:eastAsia="Calibri"/>
          </w:rPr>
          <w:delText xml:space="preserve">. </w:delText>
        </w:r>
        <w:r w:rsidDel="00BD0400">
          <w:rPr>
            <w:rFonts w:eastAsia="Calibri"/>
          </w:rPr>
          <w:delText>The ki</w:delText>
        </w:r>
        <w:r w:rsidRPr="00DD1AF2" w:rsidDel="00BD0400">
          <w:rPr>
            <w:rFonts w:eastAsia="Calibri"/>
          </w:rPr>
          <w:delText>t information from template is accessible via</w:delText>
        </w:r>
        <w:r w:rsidDel="00BD0400">
          <w:rPr>
            <w:rFonts w:eastAsia="Calibri"/>
          </w:rPr>
          <w:delText xml:space="preserve"> the</w:delText>
        </w:r>
        <w:r w:rsidRPr="00DD1AF2" w:rsidDel="00BD0400">
          <w:rPr>
            <w:rFonts w:eastAsia="Calibri"/>
          </w:rPr>
          <w:delText xml:space="preserve"> </w:delText>
        </w:r>
        <w:r w:rsidRPr="006649D2" w:rsidDel="00BD0400">
          <w:rPr>
            <w:rFonts w:eastAsia="Calibri"/>
            <w:b w:val="0"/>
          </w:rPr>
          <w:delText>Kits Inventory</w:delText>
        </w:r>
        <w:r w:rsidRPr="00DD1AF2" w:rsidDel="00BD0400">
          <w:rPr>
            <w:rFonts w:eastAsia="Calibri"/>
          </w:rPr>
          <w:delText xml:space="preserve"> module. </w:delText>
        </w:r>
      </w:del>
    </w:p>
    <w:p w14:paraId="3FE609A9" w14:textId="756D36D4" w:rsidR="00753D6D" w:rsidDel="00BD0400" w:rsidRDefault="00753D6D">
      <w:pPr>
        <w:pStyle w:val="Heading3"/>
        <w:rPr>
          <w:del w:id="13930" w:author="Sayali Dev" w:date="2018-02-15T18:29:00Z"/>
          <w:rFonts w:eastAsia="Calibri"/>
        </w:rPr>
        <w:pPrChange w:id="13931" w:author="Sayali Dev" w:date="2018-02-21T16:23:00Z">
          <w:pPr>
            <w:spacing w:after="200" w:line="276" w:lineRule="auto"/>
            <w:ind w:left="1440"/>
          </w:pPr>
        </w:pPrChange>
      </w:pPr>
    </w:p>
    <w:p w14:paraId="770D5D2D" w14:textId="7DB592FD" w:rsidR="00753D6D" w:rsidDel="00BD0400" w:rsidRDefault="00753D6D">
      <w:pPr>
        <w:pStyle w:val="Heading3"/>
        <w:rPr>
          <w:del w:id="13932" w:author="Sayali Dev" w:date="2018-02-15T18:29:00Z"/>
        </w:rPr>
      </w:pPr>
      <w:del w:id="13933" w:author="Sayali Dev" w:date="2018-02-15T18:29:00Z">
        <w:r w:rsidDel="00BD0400">
          <w:rPr>
            <w:rFonts w:eastAsia="Calibri"/>
          </w:rPr>
          <w:br w:type="page"/>
        </w:r>
        <w:bookmarkStart w:id="13934" w:name="_Toc452394251"/>
        <w:r w:rsidDel="00BD0400">
          <w:delText>Uploading a Batch Specimen Shipment spreadsheet</w:delText>
        </w:r>
        <w:bookmarkEnd w:id="13934"/>
      </w:del>
    </w:p>
    <w:p w14:paraId="56BC7DCF" w14:textId="39D4FA8F" w:rsidR="00753D6D" w:rsidDel="00BD0400" w:rsidRDefault="00753D6D">
      <w:pPr>
        <w:pStyle w:val="Heading3"/>
        <w:rPr>
          <w:del w:id="13935" w:author="Sayali Dev" w:date="2018-02-15T18:29:00Z"/>
        </w:rPr>
        <w:pPrChange w:id="13936" w:author="Sayali Dev" w:date="2018-02-21T16:23:00Z">
          <w:pPr/>
        </w:pPrChange>
      </w:pPr>
    </w:p>
    <w:p w14:paraId="18334EC9" w14:textId="5CE90258" w:rsidR="00753D6D" w:rsidDel="00BD0400" w:rsidRDefault="00753D6D">
      <w:pPr>
        <w:pStyle w:val="Heading3"/>
        <w:rPr>
          <w:del w:id="13937" w:author="Sayali Dev" w:date="2018-02-15T18:29:00Z"/>
        </w:rPr>
        <w:pPrChange w:id="13938" w:author="Sayali Dev" w:date="2018-02-21T16:23:00Z">
          <w:pPr/>
        </w:pPrChange>
      </w:pPr>
      <w:del w:id="13939" w:author="Sayali Dev" w:date="2018-02-15T18:29:00Z">
        <w:r w:rsidDel="00BD0400">
          <w:delText>To upload a batch specimen shipment template:</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batch specimen shipment spreadsheet</w:delText>
        </w:r>
        <w:r w:rsidRPr="00DD1B89" w:rsidDel="00BD0400">
          <w:delText>.</w:delText>
        </w:r>
      </w:del>
    </w:p>
    <w:p w14:paraId="03622DAB" w14:textId="720BD809" w:rsidR="00753D6D" w:rsidDel="00BD0400" w:rsidRDefault="00753D6D">
      <w:pPr>
        <w:pStyle w:val="Heading3"/>
        <w:rPr>
          <w:del w:id="13940" w:author="Sayali Dev" w:date="2018-02-15T18:29:00Z"/>
        </w:rPr>
        <w:pPrChange w:id="13941" w:author="Sayali Dev" w:date="2018-02-21T16:23:00Z">
          <w:pPr/>
        </w:pPrChange>
      </w:pPr>
    </w:p>
    <w:p w14:paraId="687EB8E2" w14:textId="5E36CD60" w:rsidR="00753D6D" w:rsidDel="00BD0400" w:rsidRDefault="00753D6D">
      <w:pPr>
        <w:pStyle w:val="Heading3"/>
        <w:rPr>
          <w:del w:id="13942" w:author="Sayali Dev" w:date="2018-02-15T18:29:00Z"/>
        </w:rPr>
        <w:pPrChange w:id="13943" w:author="Sayali Dev" w:date="2018-02-21T16:23:00Z">
          <w:pPr>
            <w:numPr>
              <w:numId w:val="268"/>
            </w:numPr>
            <w:ind w:left="720" w:right="540" w:hanging="360"/>
          </w:pPr>
        </w:pPrChange>
      </w:pPr>
      <w:del w:id="13944" w:author="Sayali Dev" w:date="2018-02-15T18:29:00Z">
        <w:r w:rsidDel="00BD0400">
          <w:delText xml:space="preserve">Prepare the </w:delText>
        </w:r>
        <w:r w:rsidRPr="007A1B87" w:rsidDel="00BD0400">
          <w:rPr>
            <w:b w:val="0"/>
          </w:rPr>
          <w:delText>Batch Specimen Shipment</w:delText>
        </w:r>
        <w:r w:rsidDel="00BD0400">
          <w:delText xml:space="preserve"> upload spreadsheet for the collection shipment data you want to upload. </w:delText>
        </w:r>
        <w:r w:rsidDel="00BD0400">
          <w:br/>
        </w:r>
        <w:r w:rsidRPr="009C3249" w:rsidDel="00BD0400">
          <w:rPr>
            <w:b w:val="0"/>
          </w:rPr>
          <w:delText>Note:</w:delText>
        </w:r>
        <w:r w:rsidDel="00BD0400">
          <w:delText xml:space="preserve"> </w:delText>
        </w:r>
      </w:del>
    </w:p>
    <w:p w14:paraId="6087A60B" w14:textId="0EE9A0F4" w:rsidR="00753D6D" w:rsidDel="00BD0400" w:rsidRDefault="00753D6D">
      <w:pPr>
        <w:pStyle w:val="Heading3"/>
        <w:rPr>
          <w:del w:id="13945" w:author="Sayali Dev" w:date="2018-02-15T18:29:00Z"/>
        </w:rPr>
        <w:pPrChange w:id="13946" w:author="Sayali Dev" w:date="2018-02-21T16:23:00Z">
          <w:pPr>
            <w:numPr>
              <w:numId w:val="251"/>
            </w:numPr>
            <w:ind w:left="1440" w:right="540" w:hanging="360"/>
          </w:pPr>
        </w:pPrChange>
      </w:pPr>
      <w:del w:id="13947" w:author="Sayali Dev" w:date="2018-02-15T18:29: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4EF9DC12" w14:textId="5E5E1065" w:rsidR="00753D6D" w:rsidDel="00BD0400" w:rsidRDefault="00753D6D">
      <w:pPr>
        <w:pStyle w:val="Heading3"/>
        <w:rPr>
          <w:del w:id="13948" w:author="Sayali Dev" w:date="2018-02-15T18:29:00Z"/>
        </w:rPr>
        <w:pPrChange w:id="13949" w:author="Sayali Dev" w:date="2018-02-21T16:23:00Z">
          <w:pPr>
            <w:numPr>
              <w:numId w:val="251"/>
            </w:numPr>
            <w:ind w:left="1440" w:right="540" w:hanging="360"/>
          </w:pPr>
        </w:pPrChange>
      </w:pPr>
      <w:del w:id="13950" w:author="Sayali Dev" w:date="2018-02-15T18:29:00Z">
        <w:r w:rsidRPr="00DD1B89" w:rsidDel="00BD0400">
          <w:delText xml:space="preserve">Template must be saved as an Excel Workbook with .xlsx extension. </w:delText>
        </w:r>
      </w:del>
    </w:p>
    <w:p w14:paraId="627C83D7" w14:textId="59A7D55F" w:rsidR="00753D6D" w:rsidDel="00BD0400" w:rsidRDefault="00753D6D">
      <w:pPr>
        <w:pStyle w:val="Heading3"/>
        <w:rPr>
          <w:del w:id="13951" w:author="Sayali Dev" w:date="2018-02-15T18:29:00Z"/>
        </w:rPr>
        <w:pPrChange w:id="13952" w:author="Sayali Dev" w:date="2018-02-21T16:23:00Z">
          <w:pPr>
            <w:ind w:right="540"/>
          </w:pPr>
        </w:pPrChange>
      </w:pPr>
    </w:p>
    <w:p w14:paraId="5DDABF1F" w14:textId="16B17FD2" w:rsidR="00753D6D" w:rsidDel="00BD0400" w:rsidRDefault="00753D6D">
      <w:pPr>
        <w:pStyle w:val="Heading3"/>
        <w:rPr>
          <w:del w:id="13953" w:author="Sayali Dev" w:date="2018-02-15T18:29:00Z"/>
        </w:rPr>
        <w:pPrChange w:id="13954" w:author="Sayali Dev" w:date="2018-02-21T16:23:00Z">
          <w:pPr>
            <w:numPr>
              <w:numId w:val="268"/>
            </w:numPr>
            <w:ind w:left="720" w:right="540" w:hanging="360"/>
          </w:pPr>
        </w:pPrChange>
      </w:pPr>
      <w:del w:id="13955" w:author="Sayali Dev" w:date="2018-02-15T18:29:00Z">
        <w:r w:rsidDel="00BD0400">
          <w:delText xml:space="preserve">The following table lists each field and its description. </w:delText>
        </w:r>
      </w:del>
    </w:p>
    <w:p w14:paraId="2BE2F74F" w14:textId="78C04744" w:rsidR="00753D6D" w:rsidDel="00BD0400" w:rsidRDefault="00753D6D">
      <w:pPr>
        <w:pStyle w:val="Heading3"/>
        <w:rPr>
          <w:del w:id="13956" w:author="Sayali Dev" w:date="2018-02-15T18:29:00Z"/>
        </w:rPr>
        <w:pPrChange w:id="13957" w:author="Sayali Dev" w:date="2018-02-21T16:23:00Z">
          <w:pPr>
            <w:ind w:left="720" w:right="540"/>
          </w:pPr>
        </w:pPrChange>
      </w:pPr>
      <w:del w:id="13958" w:author="Sayali Dev" w:date="2018-02-15T18:29:00Z">
        <w:r w:rsidRPr="001241E1" w:rsidDel="00BD0400">
          <w:rPr>
            <w:b w:val="0"/>
          </w:rPr>
          <w:delText>Note:</w:delText>
        </w:r>
        <w:r w:rsidRPr="001241E1" w:rsidDel="00BD0400">
          <w:delText xml:space="preserve"> </w:delText>
        </w:r>
      </w:del>
    </w:p>
    <w:p w14:paraId="3D364C85" w14:textId="15A6332F" w:rsidR="00753D6D" w:rsidDel="00BD0400" w:rsidRDefault="00753D6D">
      <w:pPr>
        <w:pStyle w:val="Heading3"/>
        <w:rPr>
          <w:del w:id="13959" w:author="Sayali Dev" w:date="2018-02-15T18:29:00Z"/>
        </w:rPr>
        <w:pPrChange w:id="13960" w:author="Sayali Dev" w:date="2018-02-21T16:23:00Z">
          <w:pPr>
            <w:numPr>
              <w:numId w:val="244"/>
            </w:numPr>
            <w:ind w:left="1440" w:right="540" w:hanging="360"/>
          </w:pPr>
        </w:pPrChange>
      </w:pPr>
      <w:del w:id="13961" w:author="Sayali Dev" w:date="2018-02-15T18:29:00Z">
        <w:r w:rsidRPr="001241E1" w:rsidDel="00BD0400">
          <w:delText xml:space="preserve">Fields that are marked </w:delText>
        </w:r>
        <w:r w:rsidRPr="0007791A" w:rsidDel="00BD0400">
          <w:delText>with the red asterisk (*)</w:delText>
        </w:r>
        <w:r w:rsidDel="00BD0400">
          <w:delText xml:space="preserve"> </w:delText>
        </w:r>
        <w:r w:rsidRPr="001241E1" w:rsidDel="00BD0400">
          <w:delText>are mandatory.</w:delText>
        </w:r>
      </w:del>
    </w:p>
    <w:p w14:paraId="67225458" w14:textId="20D1F672" w:rsidR="00753D6D" w:rsidDel="00BD0400" w:rsidRDefault="00753D6D">
      <w:pPr>
        <w:pStyle w:val="Heading3"/>
        <w:rPr>
          <w:del w:id="13962" w:author="Sayali Dev" w:date="2018-02-15T18:29:00Z"/>
        </w:rPr>
        <w:pPrChange w:id="13963" w:author="Sayali Dev" w:date="2018-02-21T16:23:00Z">
          <w:pPr>
            <w:numPr>
              <w:numId w:val="244"/>
            </w:numPr>
            <w:ind w:left="1440" w:right="540" w:hanging="360"/>
          </w:pPr>
        </w:pPrChange>
      </w:pPr>
      <w:del w:id="13964" w:author="Sayali Dev" w:date="2018-02-15T18:29: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2B0A9F7E" w14:textId="4E9F12CF" w:rsidR="00753D6D" w:rsidDel="00BD0400" w:rsidRDefault="00753D6D">
      <w:pPr>
        <w:pStyle w:val="Heading3"/>
        <w:rPr>
          <w:del w:id="13965" w:author="Sayali Dev" w:date="2018-02-15T18:29:00Z"/>
        </w:rPr>
        <w:pPrChange w:id="13966" w:author="Sayali Dev" w:date="2018-02-21T16:23:00Z">
          <w:pPr>
            <w:numPr>
              <w:numId w:val="250"/>
            </w:numPr>
            <w:tabs>
              <w:tab w:val="left" w:pos="1440"/>
            </w:tabs>
            <w:ind w:left="1440" w:hanging="360"/>
          </w:pPr>
        </w:pPrChange>
      </w:pPr>
      <w:del w:id="13967" w:author="Sayali Dev" w:date="2018-02-15T18:29:00Z">
        <w:r w:rsidDel="00BD0400">
          <w:delText xml:space="preserve">You can access user information in </w:delText>
        </w:r>
        <w:r w:rsidRPr="00D856F2" w:rsidDel="00BD0400">
          <w:rPr>
            <w:b w:val="0"/>
          </w:rPr>
          <w:delText>IAMS Address Book</w:delText>
        </w:r>
        <w:r w:rsidDel="00BD0400">
          <w:delText xml:space="preserve">. </w:delText>
        </w:r>
      </w:del>
    </w:p>
    <w:p w14:paraId="51957159" w14:textId="222CB460" w:rsidR="00753D6D" w:rsidRPr="001241E1" w:rsidDel="00BD0400" w:rsidRDefault="00753D6D">
      <w:pPr>
        <w:pStyle w:val="Heading3"/>
        <w:rPr>
          <w:del w:id="13968" w:author="Sayali Dev" w:date="2018-02-15T18:29:00Z"/>
        </w:rPr>
        <w:pPrChange w:id="13969" w:author="Sayali Dev" w:date="2018-02-21T16:23:00Z">
          <w:pPr>
            <w:numPr>
              <w:numId w:val="244"/>
            </w:numPr>
            <w:ind w:left="1440" w:right="540" w:hanging="360"/>
          </w:pPr>
        </w:pPrChange>
      </w:pPr>
      <w:del w:id="13970" w:author="Sayali Dev" w:date="2018-02-15T18:29: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6D2A5598" w14:textId="1C0D168A" w:rsidR="00753D6D" w:rsidRPr="00972304" w:rsidDel="00BD0400" w:rsidRDefault="00753D6D">
      <w:pPr>
        <w:pStyle w:val="Heading3"/>
        <w:rPr>
          <w:del w:id="13971" w:author="Sayali Dev" w:date="2018-02-15T18:29:00Z"/>
        </w:rPr>
        <w:pPrChange w:id="13972" w:author="Sayali Dev" w:date="2018-02-21T16:23:00Z">
          <w:pPr>
            <w:tabs>
              <w:tab w:val="left" w:pos="6960"/>
            </w:tabs>
          </w:pPr>
        </w:pPrChange>
      </w:pPr>
      <w:del w:id="13973" w:author="Sayali Dev" w:date="2018-02-15T18:29:00Z">
        <w:r w:rsidDel="00BD0400">
          <w:tab/>
        </w:r>
      </w:del>
    </w:p>
    <w:p w14:paraId="0C22A880" w14:textId="3281DFA9" w:rsidR="00753D6D" w:rsidDel="00BD0400" w:rsidRDefault="00753D6D">
      <w:pPr>
        <w:pStyle w:val="Heading3"/>
        <w:rPr>
          <w:del w:id="13974" w:author="Sayali Dev" w:date="2018-02-15T18:29:00Z"/>
        </w:rPr>
        <w:pPrChange w:id="13975" w:author="Sayali Dev" w:date="2018-02-21T16:23:00Z">
          <w:pPr>
            <w:pStyle w:val="Caption"/>
            <w:ind w:left="720"/>
          </w:pPr>
        </w:pPrChange>
      </w:pPr>
      <w:del w:id="13976" w:author="Sayali Dev" w:date="2018-02-15T18:29: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3977" w:author="Sayali Dev" w:date="2018-02-02T13:47:00Z">
        <w:r w:rsidDel="00EB76E3">
          <w:rPr>
            <w:noProof/>
          </w:rPr>
          <w:delText>34</w:delText>
        </w:r>
      </w:del>
      <w:del w:id="13978" w:author="Sayali Dev" w:date="2018-02-15T18:29:00Z">
        <w:r w:rsidR="006C608D" w:rsidDel="00BD0400">
          <w:rPr>
            <w:b w:val="0"/>
            <w:bCs/>
            <w:noProof/>
          </w:rPr>
          <w:fldChar w:fldCharType="end"/>
        </w:r>
        <w:r w:rsidDel="00BD0400">
          <w:delText>: Completing the Batch Specimen Shipment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rsidDel="00BD0400" w14:paraId="0ABF35EA" w14:textId="45664E6A" w:rsidTr="00753D6D">
        <w:trPr>
          <w:cantSplit/>
          <w:trHeight w:val="288"/>
          <w:tblHeader/>
          <w:del w:id="13979" w:author="Sayali Dev" w:date="2018-02-15T18:29:00Z"/>
        </w:trPr>
        <w:tc>
          <w:tcPr>
            <w:tcW w:w="3150" w:type="dxa"/>
            <w:shd w:val="clear" w:color="auto" w:fill="BFBFBF"/>
            <w:vAlign w:val="center"/>
          </w:tcPr>
          <w:p w14:paraId="28A6E8C7" w14:textId="0E375439" w:rsidR="00753D6D" w:rsidRPr="007A152E" w:rsidDel="00BD0400" w:rsidRDefault="00753D6D">
            <w:pPr>
              <w:pStyle w:val="Heading3"/>
              <w:rPr>
                <w:del w:id="13980" w:author="Sayali Dev" w:date="2018-02-15T18:29:00Z"/>
              </w:rPr>
              <w:pPrChange w:id="13981" w:author="Sayali Dev" w:date="2018-02-21T16:23:00Z">
                <w:pPr/>
              </w:pPrChange>
            </w:pPr>
            <w:del w:id="13982" w:author="Sayali Dev" w:date="2018-02-15T18:29:00Z">
              <w:r w:rsidDel="00BD0400">
                <w:rPr>
                  <w:b w:val="0"/>
                </w:rPr>
                <w:delText>Field</w:delText>
              </w:r>
            </w:del>
          </w:p>
        </w:tc>
        <w:tc>
          <w:tcPr>
            <w:tcW w:w="6660" w:type="dxa"/>
            <w:shd w:val="clear" w:color="auto" w:fill="BFBFBF"/>
            <w:vAlign w:val="center"/>
          </w:tcPr>
          <w:p w14:paraId="263CEF90" w14:textId="7BA6B478" w:rsidR="00753D6D" w:rsidRPr="007A152E" w:rsidDel="00BD0400" w:rsidRDefault="00753D6D">
            <w:pPr>
              <w:pStyle w:val="Heading3"/>
              <w:rPr>
                <w:del w:id="13983" w:author="Sayali Dev" w:date="2018-02-15T18:29:00Z"/>
              </w:rPr>
              <w:pPrChange w:id="13984" w:author="Sayali Dev" w:date="2018-02-21T16:23:00Z">
                <w:pPr/>
              </w:pPrChange>
            </w:pPr>
            <w:del w:id="13985" w:author="Sayali Dev" w:date="2018-02-15T18:29:00Z">
              <w:r w:rsidRPr="007A152E" w:rsidDel="00BD0400">
                <w:rPr>
                  <w:b w:val="0"/>
                </w:rPr>
                <w:delText>Description</w:delText>
              </w:r>
            </w:del>
          </w:p>
        </w:tc>
      </w:tr>
      <w:tr w:rsidR="00753D6D" w:rsidDel="00BD0400" w14:paraId="0F3DFAF3" w14:textId="7C0E27BA" w:rsidTr="00753D6D">
        <w:trPr>
          <w:cantSplit/>
          <w:trHeight w:val="288"/>
          <w:del w:id="13986" w:author="Sayali Dev" w:date="2018-02-15T18:29:00Z"/>
        </w:trPr>
        <w:tc>
          <w:tcPr>
            <w:tcW w:w="3150" w:type="dxa"/>
          </w:tcPr>
          <w:p w14:paraId="64841A3D" w14:textId="22463570" w:rsidR="00753D6D" w:rsidRPr="005A0359" w:rsidDel="00BD0400" w:rsidRDefault="00753D6D">
            <w:pPr>
              <w:pStyle w:val="Heading3"/>
              <w:rPr>
                <w:del w:id="13987" w:author="Sayali Dev" w:date="2018-02-15T18:29:00Z"/>
                <w:color w:val="FF0000"/>
              </w:rPr>
              <w:pPrChange w:id="13988" w:author="Sayali Dev" w:date="2018-02-21T16:23:00Z">
                <w:pPr/>
              </w:pPrChange>
            </w:pPr>
            <w:del w:id="13989" w:author="Sayali Dev" w:date="2018-02-15T18:29:00Z">
              <w:r w:rsidRPr="00414C1A" w:rsidDel="00BD0400">
                <w:rPr>
                  <w:b w:val="0"/>
                </w:rPr>
                <w:delText>Language</w:delText>
              </w:r>
              <w:r w:rsidDel="00BD0400">
                <w:rPr>
                  <w:b w:val="0"/>
                  <w:color w:val="FF0000"/>
                </w:rPr>
                <w:delText>*</w:delText>
              </w:r>
            </w:del>
          </w:p>
        </w:tc>
        <w:tc>
          <w:tcPr>
            <w:tcW w:w="6660" w:type="dxa"/>
            <w:vAlign w:val="center"/>
          </w:tcPr>
          <w:p w14:paraId="3AEF73E5" w14:textId="6D088CCB" w:rsidR="00753D6D" w:rsidDel="00BD0400" w:rsidRDefault="00753D6D">
            <w:pPr>
              <w:pStyle w:val="Heading3"/>
              <w:rPr>
                <w:del w:id="13990" w:author="Sayali Dev" w:date="2018-02-15T18:29:00Z"/>
              </w:rPr>
              <w:pPrChange w:id="13991" w:author="Sayali Dev" w:date="2018-02-21T16:23:00Z">
                <w:pPr/>
              </w:pPrChange>
            </w:pPr>
            <w:del w:id="13992" w:author="Sayali Dev" w:date="2018-02-15T18:29: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the user you type in the Desitination Site User field below</w:delText>
              </w:r>
              <w:r w:rsidDel="00BD0400">
                <w:delText>.</w:delText>
              </w:r>
            </w:del>
          </w:p>
        </w:tc>
      </w:tr>
      <w:tr w:rsidR="00753D6D" w:rsidDel="00BD0400" w14:paraId="180C3C24" w14:textId="61B8D8F6" w:rsidTr="00753D6D">
        <w:trPr>
          <w:cantSplit/>
          <w:trHeight w:val="288"/>
          <w:del w:id="13993" w:author="Sayali Dev" w:date="2018-02-15T18:29:00Z"/>
        </w:trPr>
        <w:tc>
          <w:tcPr>
            <w:tcW w:w="3150" w:type="dxa"/>
          </w:tcPr>
          <w:p w14:paraId="57D0FF30" w14:textId="000E0DEC" w:rsidR="00753D6D" w:rsidRPr="005A0359" w:rsidDel="00BD0400" w:rsidRDefault="00753D6D">
            <w:pPr>
              <w:pStyle w:val="Heading3"/>
              <w:rPr>
                <w:del w:id="13994" w:author="Sayali Dev" w:date="2018-02-15T18:29:00Z"/>
                <w:color w:val="FF0000"/>
              </w:rPr>
              <w:pPrChange w:id="13995" w:author="Sayali Dev" w:date="2018-02-21T16:23:00Z">
                <w:pPr/>
              </w:pPrChange>
            </w:pPr>
            <w:del w:id="13996" w:author="Sayali Dev" w:date="2018-02-15T18:29:00Z">
              <w:r w:rsidRPr="00414C1A" w:rsidDel="00BD0400">
                <w:rPr>
                  <w:b w:val="0"/>
                </w:rPr>
                <w:delText>Locale</w:delText>
              </w:r>
              <w:r w:rsidDel="00BD0400">
                <w:rPr>
                  <w:b w:val="0"/>
                  <w:color w:val="FF0000"/>
                </w:rPr>
                <w:delText>*</w:delText>
              </w:r>
            </w:del>
          </w:p>
        </w:tc>
        <w:tc>
          <w:tcPr>
            <w:tcW w:w="6660" w:type="dxa"/>
            <w:vAlign w:val="center"/>
          </w:tcPr>
          <w:p w14:paraId="07DAB626" w14:textId="0501C7EF" w:rsidR="00753D6D" w:rsidDel="00BD0400" w:rsidRDefault="00753D6D">
            <w:pPr>
              <w:pStyle w:val="Heading3"/>
              <w:rPr>
                <w:del w:id="13997" w:author="Sayali Dev" w:date="2018-02-15T18:29:00Z"/>
              </w:rPr>
              <w:pPrChange w:id="13998" w:author="Sayali Dev" w:date="2018-02-21T16:23:00Z">
                <w:pPr/>
              </w:pPrChange>
            </w:pPr>
            <w:del w:id="13999" w:author="Sayali Dev" w:date="2018-02-15T18:29:00Z">
              <w:r w:rsidDel="00BD0400">
                <w:delText xml:space="preserve">Type “GB” or “US” to indicate the country locale for the user </w:delText>
              </w:r>
              <w:r w:rsidRPr="00A649FD" w:rsidDel="00BD0400">
                <w:delText>you type in the Desitination Site User field below</w:delText>
              </w:r>
              <w:r w:rsidDel="00BD0400">
                <w:delText xml:space="preserve">. </w:delText>
              </w:r>
            </w:del>
          </w:p>
          <w:p w14:paraId="6C8A7DE2" w14:textId="2573ACCC" w:rsidR="00753D6D" w:rsidDel="00BD0400" w:rsidRDefault="00753D6D">
            <w:pPr>
              <w:pStyle w:val="Heading3"/>
              <w:rPr>
                <w:del w:id="14000" w:author="Sayali Dev" w:date="2018-02-15T18:29:00Z"/>
              </w:rPr>
              <w:pPrChange w:id="14001" w:author="Sayali Dev" w:date="2018-02-21T16:23:00Z">
                <w:pPr/>
              </w:pPrChange>
            </w:pPr>
            <w:del w:id="14002" w:author="Sayali Dev" w:date="2018-02-15T18:29: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for that</w:delText>
              </w:r>
              <w:r w:rsidRPr="00F53EE4" w:rsidDel="00BD0400">
                <w:delText xml:space="preserve"> user</w:delText>
              </w:r>
              <w:r w:rsidDel="00BD0400">
                <w:delText>.</w:delText>
              </w:r>
            </w:del>
          </w:p>
        </w:tc>
      </w:tr>
      <w:tr w:rsidR="00753D6D" w:rsidDel="00BD0400" w14:paraId="3EC62DCE" w14:textId="12A6FEF2" w:rsidTr="00753D6D">
        <w:trPr>
          <w:cantSplit/>
          <w:trHeight w:val="288"/>
          <w:del w:id="14003" w:author="Sayali Dev" w:date="2018-02-15T18:29:00Z"/>
        </w:trPr>
        <w:tc>
          <w:tcPr>
            <w:tcW w:w="3150" w:type="dxa"/>
          </w:tcPr>
          <w:p w14:paraId="286C006E" w14:textId="31A9F2CB" w:rsidR="00753D6D" w:rsidRPr="005A0359" w:rsidDel="00BD0400" w:rsidRDefault="00753D6D">
            <w:pPr>
              <w:pStyle w:val="Heading3"/>
              <w:rPr>
                <w:del w:id="14004" w:author="Sayali Dev" w:date="2018-02-15T18:29:00Z"/>
                <w:color w:val="FF0000"/>
              </w:rPr>
              <w:pPrChange w:id="14005" w:author="Sayali Dev" w:date="2018-02-21T16:23:00Z">
                <w:pPr/>
              </w:pPrChange>
            </w:pPr>
            <w:del w:id="14006" w:author="Sayali Dev" w:date="2018-02-15T18:29:00Z">
              <w:r w:rsidRPr="00414C1A" w:rsidDel="00BD0400">
                <w:rPr>
                  <w:b w:val="0"/>
                </w:rPr>
                <w:delText>Time Zone</w:delText>
              </w:r>
              <w:r w:rsidDel="00BD0400">
                <w:rPr>
                  <w:b w:val="0"/>
                  <w:color w:val="FF0000"/>
                </w:rPr>
                <w:delText>*</w:delText>
              </w:r>
            </w:del>
          </w:p>
        </w:tc>
        <w:tc>
          <w:tcPr>
            <w:tcW w:w="6660" w:type="dxa"/>
            <w:vAlign w:val="center"/>
          </w:tcPr>
          <w:p w14:paraId="52593D26" w14:textId="70600015" w:rsidR="00753D6D" w:rsidDel="00BD0400" w:rsidRDefault="00753D6D">
            <w:pPr>
              <w:pStyle w:val="Heading3"/>
              <w:rPr>
                <w:del w:id="14007" w:author="Sayali Dev" w:date="2018-02-15T18:29:00Z"/>
              </w:rPr>
              <w:pPrChange w:id="14008" w:author="Sayali Dev" w:date="2018-02-21T16:23:00Z">
                <w:pPr/>
              </w:pPrChange>
            </w:pPr>
            <w:del w:id="14009" w:author="Sayali Dev" w:date="2018-02-15T18:29:00Z">
              <w:r w:rsidDel="00BD0400">
                <w:delText xml:space="preserve">Type the appropriate time zone for the user </w:delText>
              </w:r>
              <w:r w:rsidRPr="00A649FD" w:rsidDel="00BD0400">
                <w:delText>you type in the Desitination Site User field below</w:delText>
              </w:r>
              <w:r w:rsidDel="00BD0400">
                <w:delText xml:space="preserve">. </w:delText>
              </w:r>
            </w:del>
          </w:p>
          <w:p w14:paraId="448BB5B1" w14:textId="4D56B693" w:rsidR="00753D6D" w:rsidDel="00BD0400" w:rsidRDefault="00753D6D">
            <w:pPr>
              <w:pStyle w:val="Heading3"/>
              <w:rPr>
                <w:del w:id="14010" w:author="Sayali Dev" w:date="2018-02-15T18:29:00Z"/>
              </w:rPr>
              <w:pPrChange w:id="14011" w:author="Sayali Dev" w:date="2018-02-21T16:23:00Z">
                <w:pPr/>
              </w:pPrChange>
            </w:pPr>
            <w:del w:id="14012" w:author="Sayali Dev" w:date="2018-02-15T18:29: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for that</w:delText>
              </w:r>
              <w:r w:rsidRPr="00F53EE4" w:rsidDel="00BD0400">
                <w:delText xml:space="preserve"> user</w:delText>
              </w:r>
              <w:r w:rsidDel="00BD0400">
                <w:delText>.</w:delText>
              </w:r>
            </w:del>
          </w:p>
        </w:tc>
      </w:tr>
      <w:tr w:rsidR="00753D6D" w:rsidDel="00BD0400" w14:paraId="0E190674" w14:textId="4B288BCD" w:rsidTr="00753D6D">
        <w:trPr>
          <w:cantSplit/>
          <w:trHeight w:val="288"/>
          <w:del w:id="14013" w:author="Sayali Dev" w:date="2018-02-15T18:29:00Z"/>
        </w:trPr>
        <w:tc>
          <w:tcPr>
            <w:tcW w:w="3150" w:type="dxa"/>
          </w:tcPr>
          <w:p w14:paraId="53D7FDE5" w14:textId="65C166FF" w:rsidR="00753D6D" w:rsidRPr="005A0359" w:rsidDel="00BD0400" w:rsidRDefault="00753D6D">
            <w:pPr>
              <w:pStyle w:val="Heading3"/>
              <w:rPr>
                <w:del w:id="14014" w:author="Sayali Dev" w:date="2018-02-15T18:29:00Z"/>
                <w:color w:val="FF0000"/>
              </w:rPr>
              <w:pPrChange w:id="14015" w:author="Sayali Dev" w:date="2018-02-21T16:23:00Z">
                <w:pPr/>
              </w:pPrChange>
            </w:pPr>
            <w:del w:id="14016" w:author="Sayali Dev" w:date="2018-02-15T18:29:00Z">
              <w:r w:rsidRPr="00414C1A" w:rsidDel="00BD0400">
                <w:rPr>
                  <w:b w:val="0"/>
                </w:rPr>
                <w:delText>Upload Type</w:delText>
              </w:r>
              <w:r w:rsidDel="00BD0400">
                <w:rPr>
                  <w:b w:val="0"/>
                  <w:color w:val="FF0000"/>
                </w:rPr>
                <w:delText>*</w:delText>
              </w:r>
            </w:del>
          </w:p>
        </w:tc>
        <w:tc>
          <w:tcPr>
            <w:tcW w:w="6660" w:type="dxa"/>
            <w:vAlign w:val="center"/>
          </w:tcPr>
          <w:p w14:paraId="20340DAA" w14:textId="479944D7" w:rsidR="00753D6D" w:rsidDel="00BD0400" w:rsidRDefault="00753D6D">
            <w:pPr>
              <w:pStyle w:val="Heading3"/>
              <w:rPr>
                <w:del w:id="14017" w:author="Sayali Dev" w:date="2018-02-15T18:29:00Z"/>
              </w:rPr>
              <w:pPrChange w:id="14018" w:author="Sayali Dev" w:date="2018-02-21T16:23:00Z">
                <w:pPr/>
              </w:pPrChange>
            </w:pPr>
            <w:del w:id="14019" w:author="Sayali Dev" w:date="2018-02-15T18:29:00Z">
              <w:r w:rsidDel="00BD0400">
                <w:delText>Indicate the type of upload performed with this template.</w:delText>
              </w:r>
            </w:del>
          </w:p>
          <w:p w14:paraId="07FCF393" w14:textId="446754AF" w:rsidR="00753D6D" w:rsidDel="00BD0400" w:rsidRDefault="00753D6D">
            <w:pPr>
              <w:pStyle w:val="Heading3"/>
              <w:rPr>
                <w:del w:id="14020" w:author="Sayali Dev" w:date="2018-02-15T18:29:00Z"/>
              </w:rPr>
              <w:pPrChange w:id="14021" w:author="Sayali Dev" w:date="2018-02-21T16:23:00Z">
                <w:pPr/>
              </w:pPrChange>
            </w:pPr>
            <w:del w:id="14022" w:author="Sayali Dev" w:date="2018-02-15T18:29:00Z">
              <w:r w:rsidRPr="007E1326" w:rsidDel="00BD0400">
                <w:rPr>
                  <w:b w:val="0"/>
                </w:rPr>
                <w:delText>Note</w:delText>
              </w:r>
              <w:r w:rsidDel="00BD0400">
                <w:delText>: “Batch Shipment” is the default and it should not be changed.</w:delText>
              </w:r>
            </w:del>
          </w:p>
        </w:tc>
      </w:tr>
      <w:tr w:rsidR="00753D6D" w:rsidDel="00BD0400" w14:paraId="0B796FB8" w14:textId="54C24AC2" w:rsidTr="00753D6D">
        <w:trPr>
          <w:cantSplit/>
          <w:trHeight w:val="288"/>
          <w:del w:id="14023" w:author="Sayali Dev" w:date="2018-02-15T18:29:00Z"/>
        </w:trPr>
        <w:tc>
          <w:tcPr>
            <w:tcW w:w="3150" w:type="dxa"/>
          </w:tcPr>
          <w:p w14:paraId="71193E85" w14:textId="15F0940D" w:rsidR="00753D6D" w:rsidDel="00BD0400" w:rsidRDefault="00753D6D">
            <w:pPr>
              <w:pStyle w:val="Heading3"/>
              <w:rPr>
                <w:del w:id="14024" w:author="Sayali Dev" w:date="2018-02-15T18:29:00Z"/>
                <w:color w:val="FF0000"/>
              </w:rPr>
              <w:pPrChange w:id="14025" w:author="Sayali Dev" w:date="2018-02-21T16:23:00Z">
                <w:pPr/>
              </w:pPrChange>
            </w:pPr>
            <w:del w:id="14026" w:author="Sayali Dev" w:date="2018-02-15T18:29:00Z">
              <w:r w:rsidRPr="00DD1AF2" w:rsidDel="00BD0400">
                <w:rPr>
                  <w:b w:val="0"/>
                </w:rPr>
                <w:delText>Create inventory</w:delText>
              </w:r>
              <w:r w:rsidDel="00BD0400">
                <w:rPr>
                  <w:b w:val="0"/>
                  <w:color w:val="FF0000"/>
                </w:rPr>
                <w:delText>*</w:delText>
              </w:r>
            </w:del>
          </w:p>
        </w:tc>
        <w:tc>
          <w:tcPr>
            <w:tcW w:w="6660" w:type="dxa"/>
            <w:vAlign w:val="center"/>
          </w:tcPr>
          <w:p w14:paraId="70805EDD" w14:textId="6046EBC8" w:rsidR="00753D6D" w:rsidDel="00BD0400" w:rsidRDefault="00753D6D">
            <w:pPr>
              <w:pStyle w:val="Heading3"/>
              <w:rPr>
                <w:del w:id="14027" w:author="Sayali Dev" w:date="2018-02-15T18:29:00Z"/>
              </w:rPr>
              <w:pPrChange w:id="14028" w:author="Sayali Dev" w:date="2018-02-21T16:23:00Z">
                <w:pPr/>
              </w:pPrChange>
            </w:pPr>
            <w:del w:id="14029" w:author="Sayali Dev" w:date="2018-02-15T18:29:00Z">
              <w:r w:rsidDel="00BD0400">
                <w:delText>Indicates that the specified samples should not be added to inventory.</w:delText>
              </w:r>
            </w:del>
          </w:p>
          <w:p w14:paraId="07C42984" w14:textId="20EA3A10" w:rsidR="00753D6D" w:rsidDel="00BD0400" w:rsidRDefault="00753D6D">
            <w:pPr>
              <w:pStyle w:val="Heading3"/>
              <w:rPr>
                <w:del w:id="14030" w:author="Sayali Dev" w:date="2018-02-15T18:29:00Z"/>
              </w:rPr>
              <w:pPrChange w:id="14031" w:author="Sayali Dev" w:date="2018-02-21T16:23:00Z">
                <w:pPr/>
              </w:pPrChange>
            </w:pPr>
            <w:del w:id="14032" w:author="Sayali Dev" w:date="2018-02-15T18:29:00Z">
              <w:r w:rsidRPr="007E1326" w:rsidDel="00BD0400">
                <w:rPr>
                  <w:b w:val="0"/>
                </w:rPr>
                <w:delText>Note</w:delText>
              </w:r>
              <w:r w:rsidDel="00BD0400">
                <w:delText>: “No” is the default and it should not be changed.</w:delText>
              </w:r>
            </w:del>
          </w:p>
        </w:tc>
      </w:tr>
      <w:tr w:rsidR="00753D6D" w:rsidDel="00BD0400" w14:paraId="49CC53C1" w14:textId="5763AA81" w:rsidTr="00753D6D">
        <w:trPr>
          <w:cantSplit/>
          <w:trHeight w:val="288"/>
          <w:del w:id="14033" w:author="Sayali Dev" w:date="2018-02-15T18:29:00Z"/>
        </w:trPr>
        <w:tc>
          <w:tcPr>
            <w:tcW w:w="3150" w:type="dxa"/>
          </w:tcPr>
          <w:p w14:paraId="4CBF9340" w14:textId="65F9E60D" w:rsidR="00753D6D" w:rsidDel="00BD0400" w:rsidRDefault="00753D6D">
            <w:pPr>
              <w:pStyle w:val="Heading3"/>
              <w:rPr>
                <w:del w:id="14034" w:author="Sayali Dev" w:date="2018-02-15T18:29:00Z"/>
                <w:color w:val="FF0000"/>
              </w:rPr>
              <w:pPrChange w:id="14035" w:author="Sayali Dev" w:date="2018-02-21T16:23:00Z">
                <w:pPr/>
              </w:pPrChange>
            </w:pPr>
            <w:commentRangeStart w:id="14036"/>
            <w:del w:id="14037" w:author="Sayali Dev" w:date="2018-02-15T18:29:00Z">
              <w:r w:rsidRPr="00DD1AF2" w:rsidDel="00BD0400">
                <w:rPr>
                  <w:b w:val="0"/>
                </w:rPr>
                <w:delText>Associate Donor</w:delText>
              </w:r>
              <w:r w:rsidDel="00BD0400">
                <w:rPr>
                  <w:b w:val="0"/>
                  <w:color w:val="FF0000"/>
                </w:rPr>
                <w:delText>*</w:delText>
              </w:r>
            </w:del>
          </w:p>
        </w:tc>
        <w:tc>
          <w:tcPr>
            <w:tcW w:w="6660" w:type="dxa"/>
            <w:vAlign w:val="center"/>
          </w:tcPr>
          <w:p w14:paraId="6C80DAEF" w14:textId="13A9D200" w:rsidR="00753D6D" w:rsidDel="00BD0400" w:rsidRDefault="00753D6D">
            <w:pPr>
              <w:pStyle w:val="Heading3"/>
              <w:rPr>
                <w:del w:id="14038" w:author="Sayali Dev" w:date="2018-02-15T18:29:00Z"/>
              </w:rPr>
              <w:pPrChange w:id="14039" w:author="Sayali Dev" w:date="2018-02-21T16:23:00Z">
                <w:pPr/>
              </w:pPrChange>
            </w:pPr>
            <w:del w:id="14040" w:author="Sayali Dev" w:date="2018-02-15T18:29:00Z">
              <w:r w:rsidDel="00BD0400">
                <w:delText>To i</w:delText>
              </w:r>
              <w:r w:rsidRPr="007E1326" w:rsidDel="00BD0400">
                <w:delText xml:space="preserve">ndicate </w:delText>
              </w:r>
              <w:r w:rsidDel="00BD0400">
                <w:delText xml:space="preserve">whether or not </w:delText>
              </w:r>
              <w:r w:rsidRPr="007E1326" w:rsidDel="00BD0400">
                <w:delText xml:space="preserve">the specified </w:delText>
              </w:r>
              <w:r w:rsidDel="00BD0400">
                <w:delText xml:space="preserve">biospecimens in the shipment </w:delText>
              </w:r>
              <w:r w:rsidRPr="007E1326" w:rsidDel="00BD0400">
                <w:delText>should be associated with a</w:delText>
              </w:r>
              <w:r w:rsidDel="00BD0400">
                <w:delText>n existing</w:delText>
              </w:r>
              <w:r w:rsidRPr="007E1326" w:rsidDel="00BD0400">
                <w:delText xml:space="preserve"> donor </w:delText>
              </w:r>
              <w:r w:rsidDel="00BD0400">
                <w:delText xml:space="preserve">subject </w:delText>
              </w:r>
              <w:r w:rsidRPr="007E1326" w:rsidDel="00BD0400">
                <w:delText>in Subject Centric View</w:delText>
              </w:r>
              <w:r w:rsidDel="00BD0400">
                <w:delText>:</w:delText>
              </w:r>
            </w:del>
          </w:p>
          <w:p w14:paraId="265BF71D" w14:textId="44355E00" w:rsidR="00753D6D" w:rsidDel="00BD0400" w:rsidRDefault="00753D6D">
            <w:pPr>
              <w:pStyle w:val="Heading3"/>
              <w:rPr>
                <w:del w:id="14041" w:author="Sayali Dev" w:date="2018-02-15T18:29:00Z"/>
              </w:rPr>
              <w:pPrChange w:id="14042" w:author="Sayali Dev" w:date="2018-02-21T16:23:00Z">
                <w:pPr>
                  <w:numPr>
                    <w:numId w:val="244"/>
                  </w:numPr>
                  <w:ind w:left="720" w:hanging="360"/>
                </w:pPr>
              </w:pPrChange>
            </w:pPr>
            <w:del w:id="14043" w:author="Sayali Dev" w:date="2018-02-15T18:29:00Z">
              <w:r w:rsidDel="00BD0400">
                <w:delText xml:space="preserve">If you want to associate the biospecimens with a donor, type </w:delText>
              </w:r>
              <w:r w:rsidRPr="00737035" w:rsidDel="00BD0400">
                <w:rPr>
                  <w:b w:val="0"/>
                </w:rPr>
                <w:delText>Yes</w:delText>
              </w:r>
              <w:r w:rsidDel="00BD0400">
                <w:delText>.</w:delText>
              </w:r>
            </w:del>
          </w:p>
          <w:p w14:paraId="3123E9C7" w14:textId="20EDA1C4" w:rsidR="00753D6D" w:rsidDel="00BD0400" w:rsidRDefault="00753D6D">
            <w:pPr>
              <w:pStyle w:val="Heading3"/>
              <w:rPr>
                <w:del w:id="14044" w:author="Sayali Dev" w:date="2018-02-15T18:29:00Z"/>
              </w:rPr>
              <w:pPrChange w:id="14045" w:author="Sayali Dev" w:date="2018-02-21T16:23:00Z">
                <w:pPr>
                  <w:numPr>
                    <w:numId w:val="244"/>
                  </w:numPr>
                  <w:ind w:left="720" w:hanging="360"/>
                </w:pPr>
              </w:pPrChange>
            </w:pPr>
            <w:del w:id="14046" w:author="Sayali Dev" w:date="2018-02-15T18:29:00Z">
              <w:r w:rsidDel="00BD0400">
                <w:delText xml:space="preserve">If you do not want to associate the biospecimens with a donor, type </w:delText>
              </w:r>
              <w:r w:rsidRPr="00737035" w:rsidDel="00BD0400">
                <w:rPr>
                  <w:b w:val="0"/>
                </w:rPr>
                <w:delText>No</w:delText>
              </w:r>
              <w:r w:rsidDel="00BD0400">
                <w:delText>.</w:delText>
              </w:r>
              <w:commentRangeEnd w:id="14036"/>
              <w:r w:rsidDel="00BD0400">
                <w:rPr>
                  <w:rStyle w:val="CommentReference"/>
                </w:rPr>
                <w:commentReference w:id="14036"/>
              </w:r>
            </w:del>
          </w:p>
        </w:tc>
      </w:tr>
      <w:tr w:rsidR="00753D6D" w:rsidRPr="003F26C0" w:rsidDel="00BD0400" w14:paraId="3AE0F781" w14:textId="7C7318C1" w:rsidTr="00753D6D">
        <w:trPr>
          <w:cantSplit/>
          <w:trHeight w:val="288"/>
          <w:del w:id="14047" w:author="Sayali Dev" w:date="2018-02-15T18:29:00Z"/>
        </w:trPr>
        <w:tc>
          <w:tcPr>
            <w:tcW w:w="3150" w:type="dxa"/>
          </w:tcPr>
          <w:p w14:paraId="3EB5F27F" w14:textId="435DE759" w:rsidR="00753D6D" w:rsidDel="00BD0400" w:rsidRDefault="00753D6D">
            <w:pPr>
              <w:pStyle w:val="Heading3"/>
              <w:rPr>
                <w:del w:id="14048" w:author="Sayali Dev" w:date="2018-02-15T18:29:00Z"/>
                <w:color w:val="FF0000"/>
              </w:rPr>
              <w:pPrChange w:id="14049" w:author="Sayali Dev" w:date="2018-02-21T16:23:00Z">
                <w:pPr/>
              </w:pPrChange>
            </w:pPr>
            <w:del w:id="14050" w:author="Sayali Dev" w:date="2018-02-15T18:29:00Z">
              <w:r w:rsidRPr="00400FBA" w:rsidDel="00BD0400">
                <w:rPr>
                  <w:b w:val="0"/>
                </w:rPr>
                <w:delText>Shipment Number</w:delText>
              </w:r>
              <w:r w:rsidDel="00BD0400">
                <w:rPr>
                  <w:b w:val="0"/>
                  <w:color w:val="FF0000"/>
                </w:rPr>
                <w:delText>*</w:delText>
              </w:r>
            </w:del>
          </w:p>
        </w:tc>
        <w:tc>
          <w:tcPr>
            <w:tcW w:w="6660" w:type="dxa"/>
            <w:vAlign w:val="center"/>
          </w:tcPr>
          <w:p w14:paraId="6524D4BE" w14:textId="04812298" w:rsidR="00753D6D" w:rsidDel="00BD0400" w:rsidRDefault="00753D6D">
            <w:pPr>
              <w:pStyle w:val="Heading3"/>
              <w:rPr>
                <w:del w:id="14051" w:author="Sayali Dev" w:date="2018-02-15T18:29:00Z"/>
              </w:rPr>
              <w:pPrChange w:id="14052" w:author="Sayali Dev" w:date="2018-02-21T16:23:00Z">
                <w:pPr/>
              </w:pPrChange>
            </w:pPr>
            <w:del w:id="14053" w:author="Sayali Dev" w:date="2018-02-15T18:29:00Z">
              <w:r w:rsidDel="00BD0400">
                <w:delText>To group multiple biospecimens in the same shipment:</w:delText>
              </w:r>
            </w:del>
          </w:p>
          <w:p w14:paraId="5102585C" w14:textId="6B5D7B39" w:rsidR="00753D6D" w:rsidDel="00BD0400" w:rsidRDefault="00753D6D">
            <w:pPr>
              <w:pStyle w:val="Heading3"/>
              <w:rPr>
                <w:del w:id="14054" w:author="Sayali Dev" w:date="2018-02-15T18:29:00Z"/>
              </w:rPr>
              <w:pPrChange w:id="14055" w:author="Sayali Dev" w:date="2018-02-21T16:23:00Z">
                <w:pPr>
                  <w:numPr>
                    <w:numId w:val="260"/>
                  </w:numPr>
                  <w:ind w:left="432" w:hanging="360"/>
                </w:pPr>
              </w:pPrChange>
            </w:pPr>
            <w:del w:id="14056" w:author="Sayali Dev" w:date="2018-02-15T18:29:00Z">
              <w:r w:rsidDel="00BD0400">
                <w:delText xml:space="preserve">Type </w:delText>
              </w:r>
              <w:r w:rsidRPr="00737035" w:rsidDel="00BD0400">
                <w:rPr>
                  <w:b w:val="0"/>
                </w:rPr>
                <w:delText>1</w:delText>
              </w:r>
              <w:r w:rsidDel="00BD0400">
                <w:delText xml:space="preserve"> in this field in front of each biospecimen line item to be included in the first shipment. </w:delText>
              </w:r>
            </w:del>
          </w:p>
          <w:p w14:paraId="6204AB5E" w14:textId="0D005E97" w:rsidR="00753D6D" w:rsidDel="00BD0400" w:rsidRDefault="00753D6D">
            <w:pPr>
              <w:pStyle w:val="Heading3"/>
              <w:rPr>
                <w:del w:id="14057" w:author="Sayali Dev" w:date="2018-02-15T18:29:00Z"/>
              </w:rPr>
              <w:pPrChange w:id="14058" w:author="Sayali Dev" w:date="2018-02-21T16:23:00Z">
                <w:pPr>
                  <w:numPr>
                    <w:numId w:val="260"/>
                  </w:numPr>
                  <w:ind w:left="432" w:hanging="360"/>
                </w:pPr>
              </w:pPrChange>
            </w:pPr>
            <w:del w:id="14059" w:author="Sayali Dev" w:date="2018-02-15T18:29:00Z">
              <w:r w:rsidRPr="007B0000" w:rsidDel="00BD0400">
                <w:delText xml:space="preserve">Type </w:delText>
              </w:r>
              <w:r w:rsidRPr="00737035" w:rsidDel="00BD0400">
                <w:rPr>
                  <w:b w:val="0"/>
                </w:rPr>
                <w:delText>2</w:delText>
              </w:r>
              <w:r w:rsidRPr="007B0000" w:rsidDel="00BD0400">
                <w:delText xml:space="preserve"> in this field in front of each biospecimen line item to be included in the </w:delText>
              </w:r>
              <w:r w:rsidDel="00BD0400">
                <w:delText xml:space="preserve">second </w:delText>
              </w:r>
              <w:r w:rsidRPr="007B0000" w:rsidDel="00BD0400">
                <w:delText xml:space="preserve">shipment. </w:delText>
              </w:r>
            </w:del>
          </w:p>
          <w:p w14:paraId="682F2F34" w14:textId="531F54A7" w:rsidR="00753D6D" w:rsidRPr="007B0000" w:rsidDel="00BD0400" w:rsidRDefault="00753D6D">
            <w:pPr>
              <w:pStyle w:val="Heading3"/>
              <w:rPr>
                <w:del w:id="14060" w:author="Sayali Dev" w:date="2018-02-15T18:29:00Z"/>
              </w:rPr>
              <w:pPrChange w:id="14061" w:author="Sayali Dev" w:date="2018-02-21T16:23:00Z">
                <w:pPr>
                  <w:numPr>
                    <w:numId w:val="260"/>
                  </w:numPr>
                  <w:ind w:left="432" w:hanging="360"/>
                </w:pPr>
              </w:pPrChange>
            </w:pPr>
            <w:del w:id="14062" w:author="Sayali Dev" w:date="2018-02-15T18:29:00Z">
              <w:r w:rsidDel="00BD0400">
                <w:delText>Repeat as needed.</w:delText>
              </w:r>
            </w:del>
          </w:p>
          <w:p w14:paraId="7532D9F8" w14:textId="41EEAD17" w:rsidR="00753D6D" w:rsidRPr="003F26C0" w:rsidDel="00BD0400" w:rsidRDefault="00753D6D">
            <w:pPr>
              <w:pStyle w:val="Heading3"/>
              <w:rPr>
                <w:del w:id="14063" w:author="Sayali Dev" w:date="2018-02-15T18:29:00Z"/>
              </w:rPr>
              <w:pPrChange w:id="14064" w:author="Sayali Dev" w:date="2018-02-21T16:23:00Z">
                <w:pPr>
                  <w:ind w:left="72"/>
                </w:pPr>
              </w:pPrChange>
            </w:pPr>
            <w:del w:id="14065" w:author="Sayali Dev" w:date="2018-02-15T18:29:00Z">
              <w:r w:rsidRPr="007B0000" w:rsidDel="00BD0400">
                <w:rPr>
                  <w:b w:val="0"/>
                </w:rPr>
                <w:delText>Note:</w:delText>
              </w:r>
              <w:r w:rsidDel="00BD0400">
                <w:delText xml:space="preserve"> If multiple shipments are included on the same spreadsheet, each separare shipment must have a unique Shipment Number (1, 2, 3 etc. ).</w:delText>
              </w:r>
            </w:del>
          </w:p>
        </w:tc>
      </w:tr>
      <w:tr w:rsidR="00753D6D" w:rsidRPr="008E7C23" w:rsidDel="00BD0400" w14:paraId="09E1C777" w14:textId="09FC566F" w:rsidTr="00753D6D">
        <w:trPr>
          <w:cantSplit/>
          <w:trHeight w:val="288"/>
          <w:del w:id="14066" w:author="Sayali Dev" w:date="2018-02-15T18:29:00Z"/>
        </w:trPr>
        <w:tc>
          <w:tcPr>
            <w:tcW w:w="3150" w:type="dxa"/>
          </w:tcPr>
          <w:p w14:paraId="6383E5CE" w14:textId="47580148" w:rsidR="00753D6D" w:rsidRPr="007B0000" w:rsidDel="00BD0400" w:rsidRDefault="00753D6D">
            <w:pPr>
              <w:pStyle w:val="Heading3"/>
              <w:rPr>
                <w:del w:id="14067" w:author="Sayali Dev" w:date="2018-02-15T18:29:00Z"/>
              </w:rPr>
              <w:pPrChange w:id="14068" w:author="Sayali Dev" w:date="2018-02-21T16:23:00Z">
                <w:pPr/>
              </w:pPrChange>
            </w:pPr>
            <w:del w:id="14069" w:author="Sayali Dev" w:date="2018-02-15T18:29:00Z">
              <w:r w:rsidDel="00BD0400">
                <w:rPr>
                  <w:b w:val="0"/>
                </w:rPr>
                <w:delText>Shipment Type</w:delText>
              </w:r>
            </w:del>
          </w:p>
        </w:tc>
        <w:tc>
          <w:tcPr>
            <w:tcW w:w="6660" w:type="dxa"/>
          </w:tcPr>
          <w:p w14:paraId="5613F6C9" w14:textId="2AF2B9D3" w:rsidR="00753D6D" w:rsidDel="00BD0400" w:rsidRDefault="00753D6D">
            <w:pPr>
              <w:pStyle w:val="Heading3"/>
              <w:rPr>
                <w:del w:id="14070" w:author="Sayali Dev" w:date="2018-02-15T18:29:00Z"/>
              </w:rPr>
              <w:pPrChange w:id="14071" w:author="Sayali Dev" w:date="2018-02-21T16:23:00Z">
                <w:pPr/>
              </w:pPrChange>
            </w:pPr>
            <w:del w:id="14072" w:author="Sayali Dev" w:date="2018-02-15T18:29:00Z">
              <w:r w:rsidDel="00BD0400">
                <w:delText xml:space="preserve">Type the type of shipment. </w:delText>
              </w:r>
              <w:r w:rsidDel="00BD0400">
                <w:br/>
              </w:r>
              <w:r w:rsidRPr="0092086E" w:rsidDel="00BD0400">
                <w:rPr>
                  <w:b w:val="0"/>
                </w:rPr>
                <w:delText>Note:</w:delText>
              </w:r>
              <w:r w:rsidDel="00BD0400">
                <w:delText xml:space="preserve"> </w:delText>
              </w:r>
            </w:del>
          </w:p>
          <w:p w14:paraId="56EF6CE3" w14:textId="3CCFB07D" w:rsidR="00753D6D" w:rsidDel="00BD0400" w:rsidRDefault="00753D6D">
            <w:pPr>
              <w:pStyle w:val="Heading3"/>
              <w:rPr>
                <w:del w:id="14073" w:author="Sayali Dev" w:date="2018-02-15T18:29:00Z"/>
              </w:rPr>
              <w:pPrChange w:id="14074" w:author="Sayali Dev" w:date="2018-02-21T16:23:00Z">
                <w:pPr>
                  <w:numPr>
                    <w:numId w:val="261"/>
                  </w:numPr>
                  <w:ind w:left="792" w:hanging="360"/>
                </w:pPr>
              </w:pPrChange>
            </w:pPr>
            <w:del w:id="14075" w:author="Sayali Dev" w:date="2018-02-15T18:29:00Z">
              <w:r w:rsidDel="00BD0400">
                <w:delText>Valid types are: Ambient, Cold Pack, Cryoport, Dry Ice, Ice Pack,Other and Wet Ice.</w:delText>
              </w:r>
            </w:del>
          </w:p>
          <w:p w14:paraId="3A312193" w14:textId="06B28747" w:rsidR="00753D6D" w:rsidDel="00BD0400" w:rsidRDefault="00753D6D">
            <w:pPr>
              <w:pStyle w:val="Heading3"/>
              <w:rPr>
                <w:del w:id="14076" w:author="Sayali Dev" w:date="2018-02-15T18:29:00Z"/>
              </w:rPr>
              <w:pPrChange w:id="14077" w:author="Sayali Dev" w:date="2018-02-21T16:23:00Z">
                <w:pPr>
                  <w:numPr>
                    <w:numId w:val="261"/>
                  </w:numPr>
                  <w:ind w:left="792" w:hanging="360"/>
                </w:pPr>
              </w:pPrChange>
            </w:pPr>
            <w:del w:id="14078" w:author="Sayali Dev" w:date="2018-02-15T18:29:00Z">
              <w:r w:rsidDel="00BD0400">
                <w:delText>The default value is Other.</w:delText>
              </w:r>
            </w:del>
          </w:p>
        </w:tc>
      </w:tr>
      <w:tr w:rsidR="00753D6D" w:rsidRPr="008E7C23" w:rsidDel="00BD0400" w14:paraId="27B1C52C" w14:textId="69CACE37" w:rsidTr="00753D6D">
        <w:trPr>
          <w:cantSplit/>
          <w:trHeight w:val="506"/>
          <w:del w:id="14079" w:author="Sayali Dev" w:date="2018-02-15T18:29:00Z"/>
        </w:trPr>
        <w:tc>
          <w:tcPr>
            <w:tcW w:w="3150" w:type="dxa"/>
            <w:vAlign w:val="center"/>
          </w:tcPr>
          <w:p w14:paraId="35ADE983" w14:textId="1EC55FBB" w:rsidR="00753D6D" w:rsidRPr="007B0000" w:rsidDel="00BD0400" w:rsidRDefault="00753D6D">
            <w:pPr>
              <w:pStyle w:val="Heading3"/>
              <w:rPr>
                <w:del w:id="14080" w:author="Sayali Dev" w:date="2018-02-15T18:29:00Z"/>
              </w:rPr>
              <w:pPrChange w:id="14081" w:author="Sayali Dev" w:date="2018-02-21T16:23:00Z">
                <w:pPr/>
              </w:pPrChange>
            </w:pPr>
            <w:del w:id="14082" w:author="Sayali Dev" w:date="2018-02-15T18:29:00Z">
              <w:r w:rsidRPr="007B0000" w:rsidDel="00BD0400">
                <w:rPr>
                  <w:b w:val="0"/>
                </w:rPr>
                <w:delText>Shipment Tracking</w:delText>
              </w:r>
              <w:r w:rsidDel="00BD0400">
                <w:rPr>
                  <w:b w:val="0"/>
                </w:rPr>
                <w:br/>
              </w:r>
            </w:del>
          </w:p>
        </w:tc>
        <w:tc>
          <w:tcPr>
            <w:tcW w:w="6660" w:type="dxa"/>
          </w:tcPr>
          <w:p w14:paraId="6BE412CA" w14:textId="485B1894" w:rsidR="00753D6D" w:rsidRPr="008E7C23" w:rsidDel="00BD0400" w:rsidRDefault="00753D6D">
            <w:pPr>
              <w:pStyle w:val="Heading3"/>
              <w:rPr>
                <w:del w:id="14083" w:author="Sayali Dev" w:date="2018-02-15T18:29:00Z"/>
              </w:rPr>
              <w:pPrChange w:id="14084" w:author="Sayali Dev" w:date="2018-02-21T16:23:00Z">
                <w:pPr/>
              </w:pPrChange>
            </w:pPr>
            <w:del w:id="14085" w:author="Sayali Dev" w:date="2018-02-15T18:29:00Z">
              <w:r w:rsidDel="00BD0400">
                <w:delText>Type the t</w:delText>
              </w:r>
              <w:r w:rsidRPr="008E7C23" w:rsidDel="00BD0400">
                <w:delText>racking number of the shipment.</w:delText>
              </w:r>
            </w:del>
          </w:p>
        </w:tc>
      </w:tr>
      <w:tr w:rsidR="00753D6D" w:rsidRPr="008E7C23" w:rsidDel="00BD0400" w14:paraId="5D05ED58" w14:textId="0CA317F8" w:rsidTr="00753D6D">
        <w:trPr>
          <w:cantSplit/>
          <w:trHeight w:val="288"/>
          <w:del w:id="14086" w:author="Sayali Dev" w:date="2018-02-15T18:29:00Z"/>
        </w:trPr>
        <w:tc>
          <w:tcPr>
            <w:tcW w:w="3150" w:type="dxa"/>
            <w:vAlign w:val="center"/>
          </w:tcPr>
          <w:p w14:paraId="69E5F123" w14:textId="00B6292C" w:rsidR="00753D6D" w:rsidRPr="007B0000" w:rsidDel="00BD0400" w:rsidRDefault="00753D6D">
            <w:pPr>
              <w:pStyle w:val="Heading3"/>
              <w:rPr>
                <w:del w:id="14087" w:author="Sayali Dev" w:date="2018-02-15T18:29:00Z"/>
              </w:rPr>
              <w:pPrChange w:id="14088" w:author="Sayali Dev" w:date="2018-02-21T16:23:00Z">
                <w:pPr/>
              </w:pPrChange>
            </w:pPr>
            <w:del w:id="14089" w:author="Sayali Dev" w:date="2018-02-15T18:29:00Z">
              <w:r w:rsidRPr="007B0000" w:rsidDel="00BD0400">
                <w:rPr>
                  <w:b w:val="0"/>
                </w:rPr>
                <w:delText>Courier</w:delText>
              </w:r>
              <w:r w:rsidDel="00BD0400">
                <w:rPr>
                  <w:b w:val="0"/>
                </w:rPr>
                <w:br/>
              </w:r>
            </w:del>
          </w:p>
        </w:tc>
        <w:tc>
          <w:tcPr>
            <w:tcW w:w="6660" w:type="dxa"/>
          </w:tcPr>
          <w:p w14:paraId="3560C8D9" w14:textId="6F042241" w:rsidR="00753D6D" w:rsidRPr="008E7C23" w:rsidDel="00BD0400" w:rsidRDefault="00753D6D">
            <w:pPr>
              <w:pStyle w:val="Heading3"/>
              <w:rPr>
                <w:del w:id="14090" w:author="Sayali Dev" w:date="2018-02-15T18:29:00Z"/>
              </w:rPr>
              <w:pPrChange w:id="14091" w:author="Sayali Dev" w:date="2018-02-21T16:23:00Z">
                <w:pPr/>
              </w:pPrChange>
            </w:pPr>
            <w:del w:id="14092" w:author="Sayali Dev" w:date="2018-02-15T18:29:00Z">
              <w:r w:rsidDel="00BD0400">
                <w:delText>Type the c</w:delText>
              </w:r>
              <w:r w:rsidRPr="008E7C23" w:rsidDel="00BD0400">
                <w:delText>ourier used for the shipment.</w:delText>
              </w:r>
            </w:del>
          </w:p>
        </w:tc>
      </w:tr>
      <w:tr w:rsidR="00753D6D" w:rsidRPr="008E7C23" w:rsidDel="00BD0400" w14:paraId="06BA1BDE" w14:textId="3A25D357" w:rsidTr="00753D6D">
        <w:trPr>
          <w:cantSplit/>
          <w:trHeight w:val="288"/>
          <w:del w:id="14093" w:author="Sayali Dev" w:date="2018-02-15T18:29:00Z"/>
        </w:trPr>
        <w:tc>
          <w:tcPr>
            <w:tcW w:w="3150" w:type="dxa"/>
          </w:tcPr>
          <w:p w14:paraId="476F31DE" w14:textId="60F6409F" w:rsidR="00753D6D" w:rsidRPr="007B0000" w:rsidDel="00BD0400" w:rsidRDefault="00753D6D">
            <w:pPr>
              <w:pStyle w:val="Heading3"/>
              <w:rPr>
                <w:del w:id="14094" w:author="Sayali Dev" w:date="2018-02-15T18:29:00Z"/>
              </w:rPr>
              <w:pPrChange w:id="14095" w:author="Sayali Dev" w:date="2018-02-21T16:23:00Z">
                <w:pPr/>
              </w:pPrChange>
            </w:pPr>
            <w:del w:id="14096" w:author="Sayali Dev" w:date="2018-02-15T18:29:00Z">
              <w:r w:rsidDel="00BD0400">
                <w:rPr>
                  <w:b w:val="0"/>
                </w:rPr>
                <w:delText>Shipment Date</w:delText>
              </w:r>
              <w:r w:rsidDel="00BD0400">
                <w:rPr>
                  <w:b w:val="0"/>
                </w:rPr>
                <w:br/>
              </w:r>
            </w:del>
          </w:p>
        </w:tc>
        <w:tc>
          <w:tcPr>
            <w:tcW w:w="6660" w:type="dxa"/>
          </w:tcPr>
          <w:p w14:paraId="0FD8F6E1" w14:textId="7BB48C79" w:rsidR="00753D6D" w:rsidDel="00BD0400" w:rsidRDefault="00753D6D">
            <w:pPr>
              <w:pStyle w:val="Heading3"/>
              <w:rPr>
                <w:del w:id="14097" w:author="Sayali Dev" w:date="2018-02-15T18:29:00Z"/>
              </w:rPr>
              <w:pPrChange w:id="14098" w:author="Sayali Dev" w:date="2018-02-21T16:23:00Z">
                <w:pPr/>
              </w:pPrChange>
            </w:pPr>
            <w:del w:id="14099" w:author="Sayali Dev" w:date="2018-02-15T18:29:00Z">
              <w:r w:rsidDel="00BD0400">
                <w:delText xml:space="preserve">Type the </w:delText>
              </w:r>
              <w:r w:rsidRPr="008E7C23" w:rsidDel="00BD0400">
                <w:delText>date</w:delText>
              </w:r>
              <w:r w:rsidDel="00BD0400">
                <w:delText xml:space="preserve"> the samples were shipped by the collection site</w:delText>
              </w:r>
              <w:r w:rsidRPr="008E7C23" w:rsidDel="00BD0400">
                <w:delText>.</w:delText>
              </w:r>
              <w:r w:rsidDel="00BD0400">
                <w:delText xml:space="preserve"> </w:delText>
              </w:r>
              <w:r w:rsidDel="00BD0400">
                <w:br/>
              </w:r>
              <w:r w:rsidRPr="0092086E" w:rsidDel="00BD0400">
                <w:rPr>
                  <w:b w:val="0"/>
                </w:rPr>
                <w:delText>Note:</w:delText>
              </w:r>
              <w:r w:rsidDel="00BD0400">
                <w:delText xml:space="preserve"> </w:delText>
              </w:r>
            </w:del>
          </w:p>
          <w:p w14:paraId="1183D86D" w14:textId="587DF10C" w:rsidR="00753D6D" w:rsidDel="00BD0400" w:rsidRDefault="00753D6D">
            <w:pPr>
              <w:pStyle w:val="Heading3"/>
              <w:rPr>
                <w:del w:id="14100" w:author="Sayali Dev" w:date="2018-02-15T18:29:00Z"/>
              </w:rPr>
              <w:pPrChange w:id="14101" w:author="Sayali Dev" w:date="2018-02-21T16:23:00Z">
                <w:pPr>
                  <w:numPr>
                    <w:numId w:val="262"/>
                  </w:numPr>
                  <w:ind w:left="792" w:hanging="360"/>
                </w:pPr>
              </w:pPrChange>
            </w:pPr>
            <w:del w:id="14102" w:author="Sayali Dev" w:date="2018-02-15T18:29:00Z">
              <w:r w:rsidDel="00BD0400">
                <w:delText>Valid format is mm/dd/yyyy.</w:delText>
              </w:r>
            </w:del>
          </w:p>
          <w:p w14:paraId="0A129A67" w14:textId="25D36712" w:rsidR="00753D6D" w:rsidRPr="008E7C23" w:rsidDel="00BD0400" w:rsidRDefault="00753D6D">
            <w:pPr>
              <w:pStyle w:val="Heading3"/>
              <w:rPr>
                <w:del w:id="14103" w:author="Sayali Dev" w:date="2018-02-15T18:29:00Z"/>
              </w:rPr>
              <w:pPrChange w:id="14104" w:author="Sayali Dev" w:date="2018-02-21T16:23:00Z">
                <w:pPr>
                  <w:numPr>
                    <w:numId w:val="262"/>
                  </w:numPr>
                  <w:ind w:left="792" w:hanging="360"/>
                </w:pPr>
              </w:pPrChange>
            </w:pPr>
            <w:del w:id="14105" w:author="Sayali Dev" w:date="2018-02-15T18:29:00Z">
              <w:r w:rsidDel="00BD0400">
                <w:delText>The default value is the current date.</w:delText>
              </w:r>
            </w:del>
          </w:p>
        </w:tc>
      </w:tr>
      <w:tr w:rsidR="00753D6D" w:rsidDel="00BD0400" w14:paraId="64C5C74E" w14:textId="512498AB" w:rsidTr="00753D6D">
        <w:trPr>
          <w:cantSplit/>
          <w:trHeight w:val="288"/>
          <w:del w:id="14106" w:author="Sayali Dev" w:date="2018-02-15T18:29:00Z"/>
        </w:trPr>
        <w:tc>
          <w:tcPr>
            <w:tcW w:w="3150" w:type="dxa"/>
          </w:tcPr>
          <w:p w14:paraId="2CCBBAD6" w14:textId="5829741D" w:rsidR="00753D6D" w:rsidDel="00BD0400" w:rsidRDefault="00753D6D">
            <w:pPr>
              <w:pStyle w:val="Heading3"/>
              <w:rPr>
                <w:del w:id="14107" w:author="Sayali Dev" w:date="2018-02-15T18:29:00Z"/>
              </w:rPr>
              <w:pPrChange w:id="14108" w:author="Sayali Dev" w:date="2018-02-21T16:23:00Z">
                <w:pPr/>
              </w:pPrChange>
            </w:pPr>
            <w:del w:id="14109" w:author="Sayali Dev" w:date="2018-02-15T18:29:00Z">
              <w:r w:rsidDel="00BD0400">
                <w:rPr>
                  <w:b w:val="0"/>
                </w:rPr>
                <w:delText>Receive Date</w:delText>
              </w:r>
              <w:r w:rsidDel="00BD0400">
                <w:rPr>
                  <w:b w:val="0"/>
                </w:rPr>
                <w:br/>
              </w:r>
            </w:del>
          </w:p>
        </w:tc>
        <w:tc>
          <w:tcPr>
            <w:tcW w:w="6660" w:type="dxa"/>
          </w:tcPr>
          <w:p w14:paraId="1ECB7D82" w14:textId="07707F5B" w:rsidR="00753D6D" w:rsidDel="00BD0400" w:rsidRDefault="00753D6D">
            <w:pPr>
              <w:pStyle w:val="Heading3"/>
              <w:rPr>
                <w:del w:id="14110" w:author="Sayali Dev" w:date="2018-02-15T18:29:00Z"/>
              </w:rPr>
              <w:pPrChange w:id="14111" w:author="Sayali Dev" w:date="2018-02-21T16:23:00Z">
                <w:pPr/>
              </w:pPrChange>
            </w:pPr>
            <w:del w:id="14112" w:author="Sayali Dev" w:date="2018-02-15T18:29:00Z">
              <w:r w:rsidDel="00BD0400">
                <w:delText>Input the date the shipment was received</w:delText>
              </w:r>
              <w:r w:rsidRPr="008E7C23" w:rsidDel="00BD0400">
                <w:delText>.</w:delText>
              </w:r>
              <w:r w:rsidDel="00BD0400">
                <w:delText xml:space="preserve"> </w:delText>
              </w:r>
              <w:r w:rsidRPr="0092086E" w:rsidDel="00BD0400">
                <w:rPr>
                  <w:b w:val="0"/>
                </w:rPr>
                <w:delText>Note:</w:delText>
              </w:r>
              <w:r w:rsidRPr="0092086E" w:rsidDel="00BD0400">
                <w:delText xml:space="preserve"> </w:delText>
              </w:r>
            </w:del>
          </w:p>
          <w:p w14:paraId="7F9AAEED" w14:textId="01D26BAD" w:rsidR="00753D6D" w:rsidDel="00BD0400" w:rsidRDefault="00753D6D">
            <w:pPr>
              <w:pStyle w:val="Heading3"/>
              <w:rPr>
                <w:del w:id="14113" w:author="Sayali Dev" w:date="2018-02-15T18:29:00Z"/>
              </w:rPr>
              <w:pPrChange w:id="14114" w:author="Sayali Dev" w:date="2018-02-21T16:23:00Z">
                <w:pPr>
                  <w:numPr>
                    <w:numId w:val="262"/>
                  </w:numPr>
                  <w:ind w:left="792" w:hanging="360"/>
                </w:pPr>
              </w:pPrChange>
            </w:pPr>
            <w:del w:id="14115" w:author="Sayali Dev" w:date="2018-02-15T18:29:00Z">
              <w:r w:rsidDel="00BD0400">
                <w:delText>Valid format is mm/dd/yyyy.</w:delText>
              </w:r>
            </w:del>
          </w:p>
          <w:p w14:paraId="6C35BDF8" w14:textId="0079865F" w:rsidR="00753D6D" w:rsidDel="00BD0400" w:rsidRDefault="00753D6D">
            <w:pPr>
              <w:pStyle w:val="Heading3"/>
              <w:rPr>
                <w:del w:id="14116" w:author="Sayali Dev" w:date="2018-02-15T18:29:00Z"/>
              </w:rPr>
              <w:pPrChange w:id="14117" w:author="Sayali Dev" w:date="2018-02-21T16:23:00Z">
                <w:pPr>
                  <w:numPr>
                    <w:numId w:val="262"/>
                  </w:numPr>
                  <w:ind w:left="792" w:hanging="360"/>
                </w:pPr>
              </w:pPrChange>
            </w:pPr>
            <w:del w:id="14118" w:author="Sayali Dev" w:date="2018-02-15T18:29:00Z">
              <w:r w:rsidDel="00BD0400">
                <w:delText>The default value is the current date.</w:delText>
              </w:r>
            </w:del>
          </w:p>
        </w:tc>
      </w:tr>
      <w:tr w:rsidR="00753D6D" w:rsidDel="00BD0400" w14:paraId="0C1F18E9" w14:textId="309040DC" w:rsidTr="00753D6D">
        <w:trPr>
          <w:cantSplit/>
          <w:trHeight w:val="288"/>
          <w:del w:id="14119" w:author="Sayali Dev" w:date="2018-02-15T18:29:00Z"/>
        </w:trPr>
        <w:tc>
          <w:tcPr>
            <w:tcW w:w="3150" w:type="dxa"/>
          </w:tcPr>
          <w:p w14:paraId="127BF10D" w14:textId="6682FAC5" w:rsidR="00753D6D" w:rsidRPr="005A0359" w:rsidDel="00BD0400" w:rsidRDefault="00753D6D">
            <w:pPr>
              <w:pStyle w:val="Heading3"/>
              <w:rPr>
                <w:del w:id="14120" w:author="Sayali Dev" w:date="2018-02-15T18:29:00Z"/>
                <w:color w:val="FF0000"/>
              </w:rPr>
              <w:pPrChange w:id="14121" w:author="Sayali Dev" w:date="2018-02-21T16:23:00Z">
                <w:pPr/>
              </w:pPrChange>
            </w:pPr>
            <w:del w:id="14122" w:author="Sayali Dev" w:date="2018-02-15T18:29:00Z">
              <w:r w:rsidRPr="00400FBA" w:rsidDel="00BD0400">
                <w:rPr>
                  <w:b w:val="0"/>
                </w:rPr>
                <w:delText>Source Site Name</w:delText>
              </w:r>
              <w:r w:rsidDel="00BD0400">
                <w:rPr>
                  <w:b w:val="0"/>
                  <w:color w:val="FF0000"/>
                </w:rPr>
                <w:delText>*</w:delText>
              </w:r>
            </w:del>
          </w:p>
        </w:tc>
        <w:tc>
          <w:tcPr>
            <w:tcW w:w="6660" w:type="dxa"/>
            <w:vAlign w:val="center"/>
          </w:tcPr>
          <w:p w14:paraId="37DB40E9" w14:textId="65744B26" w:rsidR="00753D6D" w:rsidDel="00BD0400" w:rsidRDefault="00753D6D">
            <w:pPr>
              <w:pStyle w:val="Heading3"/>
              <w:rPr>
                <w:del w:id="14123" w:author="Sayali Dev" w:date="2018-02-15T18:29:00Z"/>
              </w:rPr>
              <w:pPrChange w:id="14124" w:author="Sayali Dev" w:date="2018-02-21T16:23:00Z">
                <w:pPr/>
              </w:pPrChange>
            </w:pPr>
            <w:del w:id="14125" w:author="Sayali Dev" w:date="2018-02-15T18:29:00Z">
              <w:r w:rsidRPr="002B6465" w:rsidDel="00BD0400">
                <w:delText>Type the name of the sending location for</w:delText>
              </w:r>
              <w:r w:rsidDel="00BD0400">
                <w:delText xml:space="preserve"> </w:delText>
              </w:r>
              <w:r w:rsidRPr="002B6465" w:rsidDel="00BD0400">
                <w:delText xml:space="preserve">the </w:delText>
              </w:r>
              <w:r w:rsidDel="00BD0400">
                <w:delText>shipment</w:delText>
              </w:r>
              <w:r w:rsidRPr="002B6465" w:rsidDel="00BD0400">
                <w:delText>.</w:delText>
              </w:r>
            </w:del>
          </w:p>
          <w:p w14:paraId="71560588" w14:textId="694FAC42" w:rsidR="00753D6D" w:rsidDel="00BD0400" w:rsidRDefault="00753D6D">
            <w:pPr>
              <w:pStyle w:val="Heading3"/>
              <w:rPr>
                <w:del w:id="14126" w:author="Sayali Dev" w:date="2018-02-15T18:29:00Z"/>
              </w:rPr>
              <w:pPrChange w:id="14127" w:author="Sayali Dev" w:date="2018-02-21T16:23:00Z">
                <w:pPr/>
              </w:pPrChange>
            </w:pPr>
            <w:del w:id="14128" w:author="Sayali Dev" w:date="2018-02-15T18:29:00Z">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7328D490" w14:textId="0836AE7D" w:rsidTr="00753D6D">
        <w:trPr>
          <w:cantSplit/>
          <w:trHeight w:val="288"/>
          <w:del w:id="14129" w:author="Sayali Dev" w:date="2018-02-15T18:29:00Z"/>
        </w:trPr>
        <w:tc>
          <w:tcPr>
            <w:tcW w:w="3150" w:type="dxa"/>
          </w:tcPr>
          <w:p w14:paraId="200B68B4" w14:textId="1F7217BF" w:rsidR="00753D6D" w:rsidRPr="005A0359" w:rsidDel="00BD0400" w:rsidRDefault="00753D6D">
            <w:pPr>
              <w:pStyle w:val="Heading3"/>
              <w:rPr>
                <w:del w:id="14130" w:author="Sayali Dev" w:date="2018-02-15T18:29:00Z"/>
                <w:color w:val="FF0000"/>
              </w:rPr>
              <w:pPrChange w:id="14131" w:author="Sayali Dev" w:date="2018-02-21T16:23:00Z">
                <w:pPr/>
              </w:pPrChange>
            </w:pPr>
            <w:del w:id="14132" w:author="Sayali Dev" w:date="2018-02-15T18:29:00Z">
              <w:r w:rsidRPr="00400FBA" w:rsidDel="00BD0400">
                <w:rPr>
                  <w:b w:val="0"/>
                </w:rPr>
                <w:delText>Destination Site Name</w:delText>
              </w:r>
              <w:r w:rsidDel="00BD0400">
                <w:rPr>
                  <w:b w:val="0"/>
                  <w:color w:val="FF0000"/>
                </w:rPr>
                <w:delText>*</w:delText>
              </w:r>
            </w:del>
          </w:p>
        </w:tc>
        <w:tc>
          <w:tcPr>
            <w:tcW w:w="6660" w:type="dxa"/>
            <w:vAlign w:val="center"/>
          </w:tcPr>
          <w:p w14:paraId="70BC94DC" w14:textId="4E9F1323" w:rsidR="00753D6D" w:rsidDel="00BD0400" w:rsidRDefault="00753D6D">
            <w:pPr>
              <w:pStyle w:val="Heading3"/>
              <w:rPr>
                <w:del w:id="14133" w:author="Sayali Dev" w:date="2018-02-15T18:29:00Z"/>
              </w:rPr>
              <w:pPrChange w:id="14134" w:author="Sayali Dev" w:date="2018-02-21T16:23:00Z">
                <w:pPr/>
              </w:pPrChange>
            </w:pPr>
            <w:del w:id="14135" w:author="Sayali Dev" w:date="2018-02-15T18:29:00Z">
              <w:r w:rsidDel="00BD0400">
                <w:delText>Type the n</w:delText>
              </w:r>
              <w:r w:rsidRPr="002B6465" w:rsidDel="00BD0400">
                <w:delText xml:space="preserve">ame of the </w:delText>
              </w:r>
              <w:r w:rsidDel="00BD0400">
                <w:delText>receiv</w:delText>
              </w:r>
              <w:r w:rsidRPr="002B6465" w:rsidDel="00BD0400">
                <w:delText xml:space="preserve">ing location for the </w:delText>
              </w:r>
              <w:r w:rsidDel="00BD0400">
                <w:delText>shipment</w:delText>
              </w:r>
              <w:r w:rsidRPr="002B6465" w:rsidDel="00BD0400">
                <w:delText>.</w:delText>
              </w:r>
            </w:del>
          </w:p>
          <w:p w14:paraId="0DA7A31A" w14:textId="714F3F27" w:rsidR="00753D6D" w:rsidDel="00BD0400" w:rsidRDefault="00753D6D">
            <w:pPr>
              <w:pStyle w:val="Heading3"/>
              <w:rPr>
                <w:del w:id="14136" w:author="Sayali Dev" w:date="2018-02-15T18:29:00Z"/>
              </w:rPr>
              <w:pPrChange w:id="14137" w:author="Sayali Dev" w:date="2018-02-21T16:23:00Z">
                <w:pPr/>
              </w:pPrChange>
            </w:pPr>
            <w:del w:id="14138" w:author="Sayali Dev" w:date="2018-02-15T18:29:00Z">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346917C9" w14:textId="609AEAC1" w:rsidTr="00753D6D">
        <w:trPr>
          <w:cantSplit/>
          <w:trHeight w:val="288"/>
          <w:del w:id="14139" w:author="Sayali Dev" w:date="2018-02-15T18:29:00Z"/>
        </w:trPr>
        <w:tc>
          <w:tcPr>
            <w:tcW w:w="3150" w:type="dxa"/>
          </w:tcPr>
          <w:p w14:paraId="006F9A64" w14:textId="5BEEA378" w:rsidR="00753D6D" w:rsidRPr="005A0359" w:rsidDel="00BD0400" w:rsidRDefault="00753D6D">
            <w:pPr>
              <w:pStyle w:val="Heading3"/>
              <w:rPr>
                <w:del w:id="14140" w:author="Sayali Dev" w:date="2018-02-15T18:29:00Z"/>
                <w:color w:val="FF0000"/>
              </w:rPr>
              <w:pPrChange w:id="14141" w:author="Sayali Dev" w:date="2018-02-21T16:23:00Z">
                <w:pPr/>
              </w:pPrChange>
            </w:pPr>
            <w:del w:id="14142" w:author="Sayali Dev" w:date="2018-02-15T18:29:00Z">
              <w:r w:rsidRPr="00400FBA" w:rsidDel="00BD0400">
                <w:rPr>
                  <w:b w:val="0"/>
                </w:rPr>
                <w:delText>Source Site Username</w:delText>
              </w:r>
              <w:r w:rsidDel="00BD0400">
                <w:rPr>
                  <w:b w:val="0"/>
                  <w:color w:val="FF0000"/>
                </w:rPr>
                <w:delText>*</w:delText>
              </w:r>
            </w:del>
          </w:p>
        </w:tc>
        <w:tc>
          <w:tcPr>
            <w:tcW w:w="6660" w:type="dxa"/>
            <w:vAlign w:val="center"/>
          </w:tcPr>
          <w:p w14:paraId="5482AE64" w14:textId="7DB33F93" w:rsidR="00753D6D" w:rsidDel="00BD0400" w:rsidRDefault="00753D6D">
            <w:pPr>
              <w:pStyle w:val="Heading3"/>
              <w:rPr>
                <w:del w:id="14143" w:author="Sayali Dev" w:date="2018-02-15T18:29:00Z"/>
              </w:rPr>
              <w:pPrChange w:id="14144" w:author="Sayali Dev" w:date="2018-02-21T16:23:00Z">
                <w:pPr/>
              </w:pPrChange>
            </w:pPr>
            <w:del w:id="14145" w:author="Sayali Dev" w:date="2018-02-15T18:29:00Z">
              <w:r w:rsidDel="00BD0400">
                <w:delText>Type a valid Collection Site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6076E923" w14:textId="61ECFA49" w:rsidTr="00753D6D">
        <w:trPr>
          <w:cantSplit/>
          <w:trHeight w:val="288"/>
          <w:del w:id="14146" w:author="Sayali Dev" w:date="2018-02-15T18:29:00Z"/>
        </w:trPr>
        <w:tc>
          <w:tcPr>
            <w:tcW w:w="3150" w:type="dxa"/>
          </w:tcPr>
          <w:p w14:paraId="3EC236B6" w14:textId="0BEC5DEF" w:rsidR="00753D6D" w:rsidRPr="005A0359" w:rsidDel="00BD0400" w:rsidRDefault="00753D6D">
            <w:pPr>
              <w:pStyle w:val="Heading3"/>
              <w:rPr>
                <w:del w:id="14147" w:author="Sayali Dev" w:date="2018-02-15T18:29:00Z"/>
                <w:color w:val="FF0000"/>
              </w:rPr>
              <w:pPrChange w:id="14148" w:author="Sayali Dev" w:date="2018-02-21T16:23:00Z">
                <w:pPr/>
              </w:pPrChange>
            </w:pPr>
            <w:del w:id="14149" w:author="Sayali Dev" w:date="2018-02-15T18:29:00Z">
              <w:r w:rsidRPr="00400FBA" w:rsidDel="00BD0400">
                <w:rPr>
                  <w:b w:val="0"/>
                </w:rPr>
                <w:delText>Destination Site Username</w:delText>
              </w:r>
              <w:r w:rsidDel="00BD0400">
                <w:rPr>
                  <w:b w:val="0"/>
                  <w:color w:val="FF0000"/>
                </w:rPr>
                <w:delText>*</w:delText>
              </w:r>
            </w:del>
          </w:p>
        </w:tc>
        <w:tc>
          <w:tcPr>
            <w:tcW w:w="6660" w:type="dxa"/>
            <w:vAlign w:val="center"/>
          </w:tcPr>
          <w:p w14:paraId="3BB9C2E7" w14:textId="5C69CD11" w:rsidR="00753D6D" w:rsidDel="00BD0400" w:rsidRDefault="00753D6D">
            <w:pPr>
              <w:pStyle w:val="Heading3"/>
              <w:rPr>
                <w:del w:id="14150" w:author="Sayali Dev" w:date="2018-02-15T18:29:00Z"/>
              </w:rPr>
              <w:pPrChange w:id="14151" w:author="Sayali Dev" w:date="2018-02-21T16:23:00Z">
                <w:pPr/>
              </w:pPrChange>
            </w:pPr>
            <w:del w:id="14152" w:author="Sayali Dev" w:date="2018-02-15T18:29:00Z">
              <w:r w:rsidDel="00BD0400">
                <w:delText>Type a valid Biobank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0BB3FCA6" w14:textId="1C3B7A92" w:rsidTr="00753D6D">
        <w:trPr>
          <w:cantSplit/>
          <w:trHeight w:val="288"/>
          <w:del w:id="14153" w:author="Sayali Dev" w:date="2018-02-15T18:29:00Z"/>
        </w:trPr>
        <w:tc>
          <w:tcPr>
            <w:tcW w:w="3150" w:type="dxa"/>
          </w:tcPr>
          <w:p w14:paraId="4CDAE005" w14:textId="7ED6C07B" w:rsidR="00753D6D" w:rsidRPr="00800898" w:rsidDel="00BD0400" w:rsidRDefault="00753D6D">
            <w:pPr>
              <w:pStyle w:val="Heading3"/>
              <w:rPr>
                <w:del w:id="14154" w:author="Sayali Dev" w:date="2018-02-15T18:29:00Z"/>
                <w:color w:val="FF0000"/>
              </w:rPr>
              <w:pPrChange w:id="14155" w:author="Sayali Dev" w:date="2018-02-21T16:23:00Z">
                <w:pPr/>
              </w:pPrChange>
            </w:pPr>
            <w:del w:id="14156" w:author="Sayali Dev" w:date="2018-02-15T18:29:00Z">
              <w:r w:rsidDel="00BD0400">
                <w:rPr>
                  <w:b w:val="0"/>
                </w:rPr>
                <w:delText>Sample Identifier</w:delText>
              </w:r>
              <w:r w:rsidDel="00BD0400">
                <w:rPr>
                  <w:b w:val="0"/>
                  <w:color w:val="FF0000"/>
                </w:rPr>
                <w:delText>*</w:delText>
              </w:r>
            </w:del>
          </w:p>
        </w:tc>
        <w:tc>
          <w:tcPr>
            <w:tcW w:w="6660" w:type="dxa"/>
            <w:vAlign w:val="center"/>
          </w:tcPr>
          <w:p w14:paraId="03D106C6" w14:textId="0FA33748" w:rsidR="00753D6D" w:rsidDel="00BD0400" w:rsidRDefault="00753D6D">
            <w:pPr>
              <w:pStyle w:val="Heading3"/>
              <w:rPr>
                <w:del w:id="14157" w:author="Sayali Dev" w:date="2018-02-15T18:29:00Z"/>
              </w:rPr>
              <w:pPrChange w:id="14158" w:author="Sayali Dev" w:date="2018-02-21T16:23:00Z">
                <w:pPr/>
              </w:pPrChange>
            </w:pPr>
            <w:del w:id="14159" w:author="Sayali Dev" w:date="2018-02-15T18:29:00Z">
              <w:r w:rsidDel="00BD0400">
                <w:delText xml:space="preserve">Type an identifier for each biospecimen you want to include in the upload. </w:delText>
              </w:r>
            </w:del>
          </w:p>
          <w:p w14:paraId="04FD7D13" w14:textId="2A44609F" w:rsidR="00753D6D" w:rsidRPr="007E1326" w:rsidDel="00BD0400" w:rsidRDefault="00753D6D">
            <w:pPr>
              <w:pStyle w:val="Heading3"/>
              <w:rPr>
                <w:del w:id="14160" w:author="Sayali Dev" w:date="2018-02-15T18:29:00Z"/>
              </w:rPr>
              <w:pPrChange w:id="14161" w:author="Sayali Dev" w:date="2018-02-21T16:23:00Z">
                <w:pPr/>
              </w:pPrChange>
            </w:pPr>
            <w:del w:id="14162" w:author="Sayali Dev" w:date="2018-02-15T18:29:00Z">
              <w:r w:rsidRPr="00B47664" w:rsidDel="00BD0400">
                <w:rPr>
                  <w:b w:val="0"/>
                </w:rPr>
                <w:delText>Note:</w:delText>
              </w:r>
              <w:r w:rsidDel="00BD0400">
                <w:delText xml:space="preserve"> The current status of each biospecimen specified in this field must be </w:delText>
              </w:r>
              <w:r w:rsidRPr="00827899" w:rsidDel="00BD0400">
                <w:rPr>
                  <w:b w:val="0"/>
                </w:rPr>
                <w:delText>Received-Not Used</w:delText>
              </w:r>
              <w:r w:rsidDel="00BD0400">
                <w:delText>.</w:delText>
              </w:r>
            </w:del>
          </w:p>
        </w:tc>
      </w:tr>
      <w:tr w:rsidR="00753D6D" w:rsidDel="00BD0400" w14:paraId="3342322A" w14:textId="5254C7DB" w:rsidTr="00753D6D">
        <w:trPr>
          <w:cantSplit/>
          <w:trHeight w:val="288"/>
          <w:del w:id="14163" w:author="Sayali Dev" w:date="2018-02-15T18:29:00Z"/>
        </w:trPr>
        <w:tc>
          <w:tcPr>
            <w:tcW w:w="3150" w:type="dxa"/>
          </w:tcPr>
          <w:p w14:paraId="12F02F5E" w14:textId="30D9FF78" w:rsidR="00753D6D" w:rsidDel="00BD0400" w:rsidRDefault="00753D6D">
            <w:pPr>
              <w:pStyle w:val="Heading3"/>
              <w:rPr>
                <w:del w:id="14164" w:author="Sayali Dev" w:date="2018-02-15T18:29:00Z"/>
              </w:rPr>
              <w:pPrChange w:id="14165" w:author="Sayali Dev" w:date="2018-02-21T16:23:00Z">
                <w:pPr/>
              </w:pPrChange>
            </w:pPr>
            <w:commentRangeStart w:id="14166"/>
            <w:del w:id="14167" w:author="Sayali Dev" w:date="2018-02-15T18:29:00Z">
              <w:r w:rsidDel="00BD0400">
                <w:rPr>
                  <w:b w:val="0"/>
                </w:rPr>
                <w:delText>Donor Identifier</w:delText>
              </w:r>
            </w:del>
          </w:p>
        </w:tc>
        <w:tc>
          <w:tcPr>
            <w:tcW w:w="6660" w:type="dxa"/>
            <w:vAlign w:val="center"/>
          </w:tcPr>
          <w:p w14:paraId="2355F26E" w14:textId="2356C1C8" w:rsidR="00753D6D" w:rsidRPr="007E1326" w:rsidDel="00BD0400" w:rsidRDefault="00753D6D">
            <w:pPr>
              <w:pStyle w:val="Heading3"/>
              <w:rPr>
                <w:del w:id="14168" w:author="Sayali Dev" w:date="2018-02-15T18:29:00Z"/>
              </w:rPr>
              <w:pPrChange w:id="14169" w:author="Sayali Dev" w:date="2018-02-21T16:23:00Z">
                <w:pPr/>
              </w:pPrChange>
            </w:pPr>
            <w:del w:id="14170" w:author="Sayali Dev" w:date="2018-02-15T18:29:00Z">
              <w:r w:rsidDel="00BD0400">
                <w:delText xml:space="preserve">If you typed </w:delText>
              </w:r>
              <w:r w:rsidRPr="00B47664" w:rsidDel="00BD0400">
                <w:rPr>
                  <w:b w:val="0"/>
                </w:rPr>
                <w:delText xml:space="preserve">Yes </w:delText>
              </w:r>
              <w:r w:rsidDel="00BD0400">
                <w:delText xml:space="preserve">in the </w:delText>
              </w:r>
              <w:r w:rsidRPr="00B47664" w:rsidDel="00BD0400">
                <w:rPr>
                  <w:b w:val="0"/>
                </w:rPr>
                <w:delText>Associate Donor</w:delText>
              </w:r>
              <w:r w:rsidDel="00BD0400">
                <w:delText xml:space="preserve"> field at the top of the spreadsheet, type the identifier of the donor to be associated with  each biospecimen in this field. </w:delText>
              </w:r>
              <w:commentRangeEnd w:id="14166"/>
              <w:r w:rsidDel="00BD0400">
                <w:rPr>
                  <w:rStyle w:val="CommentReference"/>
                </w:rPr>
                <w:commentReference w:id="14166"/>
              </w:r>
            </w:del>
          </w:p>
        </w:tc>
      </w:tr>
      <w:tr w:rsidR="00753D6D" w:rsidDel="00BD0400" w14:paraId="01E51708" w14:textId="4214A7D7" w:rsidTr="00753D6D">
        <w:trPr>
          <w:cantSplit/>
          <w:trHeight w:val="288"/>
          <w:del w:id="14171" w:author="Sayali Dev" w:date="2018-02-15T18:29:00Z"/>
        </w:trPr>
        <w:tc>
          <w:tcPr>
            <w:tcW w:w="3150" w:type="dxa"/>
          </w:tcPr>
          <w:p w14:paraId="0D8B44AF" w14:textId="55EC65D1" w:rsidR="00753D6D" w:rsidRPr="005A0359" w:rsidDel="00BD0400" w:rsidRDefault="00753D6D">
            <w:pPr>
              <w:pStyle w:val="Heading3"/>
              <w:rPr>
                <w:del w:id="14172" w:author="Sayali Dev" w:date="2018-02-15T18:29:00Z"/>
                <w:color w:val="FF0000"/>
              </w:rPr>
              <w:pPrChange w:id="14173" w:author="Sayali Dev" w:date="2018-02-21T16:23:00Z">
                <w:pPr/>
              </w:pPrChange>
            </w:pPr>
            <w:del w:id="14174" w:author="Sayali Dev" w:date="2018-02-15T18:29:00Z">
              <w:r w:rsidRPr="00DD1AF2" w:rsidDel="00BD0400">
                <w:rPr>
                  <w:b w:val="0"/>
                </w:rPr>
                <w:delText>Sample Status</w:delText>
              </w:r>
              <w:r w:rsidDel="00BD0400">
                <w:rPr>
                  <w:b w:val="0"/>
                  <w:color w:val="FF0000"/>
                </w:rPr>
                <w:delText>*</w:delText>
              </w:r>
            </w:del>
          </w:p>
        </w:tc>
        <w:tc>
          <w:tcPr>
            <w:tcW w:w="6660" w:type="dxa"/>
            <w:vAlign w:val="center"/>
          </w:tcPr>
          <w:p w14:paraId="32D6B5BB" w14:textId="61E38FF1" w:rsidR="00753D6D" w:rsidDel="00BD0400" w:rsidRDefault="00753D6D">
            <w:pPr>
              <w:pStyle w:val="Heading3"/>
              <w:rPr>
                <w:del w:id="14175" w:author="Sayali Dev" w:date="2018-02-15T18:29:00Z"/>
              </w:rPr>
              <w:pPrChange w:id="14176" w:author="Sayali Dev" w:date="2018-02-21T16:23:00Z">
                <w:pPr/>
              </w:pPrChange>
            </w:pPr>
            <w:del w:id="14177" w:author="Sayali Dev" w:date="2018-02-15T18:29:00Z">
              <w:r w:rsidDel="00BD0400">
                <w:delText>To indicate the check-in status for each biospecimen included in the upload:</w:delText>
              </w:r>
            </w:del>
          </w:p>
          <w:p w14:paraId="72069DB3" w14:textId="7215F3D4" w:rsidR="00753D6D" w:rsidDel="00BD0400" w:rsidRDefault="00753D6D">
            <w:pPr>
              <w:pStyle w:val="Heading3"/>
              <w:rPr>
                <w:del w:id="14178" w:author="Sayali Dev" w:date="2018-02-15T18:29:00Z"/>
              </w:rPr>
              <w:pPrChange w:id="14179" w:author="Sayali Dev" w:date="2018-02-21T16:23:00Z">
                <w:pPr>
                  <w:numPr>
                    <w:numId w:val="263"/>
                  </w:numPr>
                  <w:ind w:left="522" w:hanging="450"/>
                </w:pPr>
              </w:pPrChange>
            </w:pPr>
            <w:del w:id="14180" w:author="Sayali Dev" w:date="2018-02-15T18:29:00Z">
              <w:r w:rsidDel="00BD0400">
                <w:delText>Click this field, and then click on the arrow to display a list of options.</w:delText>
              </w:r>
            </w:del>
          </w:p>
          <w:p w14:paraId="02DCC2E8" w14:textId="4F37FFB4" w:rsidR="00753D6D" w:rsidDel="00BD0400" w:rsidRDefault="00753D6D">
            <w:pPr>
              <w:pStyle w:val="Heading3"/>
              <w:rPr>
                <w:del w:id="14181" w:author="Sayali Dev" w:date="2018-02-15T18:29:00Z"/>
              </w:rPr>
              <w:pPrChange w:id="14182" w:author="Sayali Dev" w:date="2018-02-21T16:23:00Z">
                <w:pPr>
                  <w:numPr>
                    <w:numId w:val="263"/>
                  </w:numPr>
                  <w:ind w:left="522" w:hanging="450"/>
                </w:pPr>
              </w:pPrChange>
            </w:pPr>
            <w:del w:id="14183" w:author="Sayali Dev" w:date="2018-02-15T18:29:00Z">
              <w:r w:rsidDel="00BD0400">
                <w:delText>Click the appropriate status.</w:delText>
              </w:r>
            </w:del>
          </w:p>
          <w:p w14:paraId="6A2E00E4" w14:textId="20C85FEC" w:rsidR="00753D6D" w:rsidDel="00BD0400" w:rsidRDefault="00753D6D">
            <w:pPr>
              <w:pStyle w:val="Heading3"/>
              <w:rPr>
                <w:del w:id="14184" w:author="Sayali Dev" w:date="2018-02-15T18:29:00Z"/>
              </w:rPr>
              <w:pPrChange w:id="14185" w:author="Sayali Dev" w:date="2018-02-21T16:23:00Z">
                <w:pPr/>
              </w:pPrChange>
            </w:pPr>
            <w:del w:id="14186" w:author="Sayali Dev" w:date="2018-02-15T18:29:00Z">
              <w:r w:rsidRPr="00085D0D" w:rsidDel="00BD0400">
                <w:rPr>
                  <w:b w:val="0"/>
                </w:rPr>
                <w:delText>Note:</w:delText>
              </w:r>
              <w:r w:rsidDel="00BD0400">
                <w:delText xml:space="preserve"> Valid options are </w:delText>
              </w:r>
              <w:r w:rsidRPr="00085D0D" w:rsidDel="00BD0400">
                <w:rPr>
                  <w:b w:val="0"/>
                </w:rPr>
                <w:delText>In Inventory</w:delText>
              </w:r>
              <w:r w:rsidDel="00BD0400">
                <w:delText xml:space="preserve"> and </w:delText>
              </w:r>
              <w:r w:rsidRPr="00085D0D" w:rsidDel="00BD0400">
                <w:rPr>
                  <w:b w:val="0"/>
                </w:rPr>
                <w:delText>Hold</w:delText>
              </w:r>
              <w:r w:rsidDel="00BD0400">
                <w:delText>.</w:delText>
              </w:r>
            </w:del>
          </w:p>
        </w:tc>
      </w:tr>
      <w:tr w:rsidR="00753D6D" w:rsidDel="00BD0400" w14:paraId="603A261B" w14:textId="12A9D7D0" w:rsidTr="00753D6D">
        <w:trPr>
          <w:cantSplit/>
          <w:trHeight w:val="288"/>
          <w:del w:id="14187" w:author="Sayali Dev" w:date="2018-02-15T18:29:00Z"/>
        </w:trPr>
        <w:tc>
          <w:tcPr>
            <w:tcW w:w="3150" w:type="dxa"/>
          </w:tcPr>
          <w:p w14:paraId="4CB13D1C" w14:textId="67C328A0" w:rsidR="00753D6D" w:rsidRPr="00DD1AF2" w:rsidDel="00BD0400" w:rsidRDefault="00753D6D">
            <w:pPr>
              <w:pStyle w:val="Heading3"/>
              <w:rPr>
                <w:del w:id="14188" w:author="Sayali Dev" w:date="2018-02-15T18:29:00Z"/>
              </w:rPr>
              <w:pPrChange w:id="14189" w:author="Sayali Dev" w:date="2018-02-21T16:23:00Z">
                <w:pPr/>
              </w:pPrChange>
            </w:pPr>
            <w:del w:id="14190" w:author="Sayali Dev" w:date="2018-02-15T18:29:00Z">
              <w:r w:rsidDel="00BD0400">
                <w:rPr>
                  <w:b w:val="0"/>
                </w:rPr>
                <w:delText>Collection Date</w:delText>
              </w:r>
            </w:del>
          </w:p>
        </w:tc>
        <w:tc>
          <w:tcPr>
            <w:tcW w:w="6660" w:type="dxa"/>
          </w:tcPr>
          <w:p w14:paraId="468245A6" w14:textId="667F9A47" w:rsidR="00753D6D" w:rsidDel="00BD0400" w:rsidRDefault="00753D6D">
            <w:pPr>
              <w:pStyle w:val="Heading3"/>
              <w:rPr>
                <w:del w:id="14191" w:author="Sayali Dev" w:date="2018-02-15T18:29:00Z"/>
              </w:rPr>
              <w:pPrChange w:id="14192" w:author="Sayali Dev" w:date="2018-02-21T16:23:00Z">
                <w:pPr/>
              </w:pPrChange>
            </w:pPr>
            <w:del w:id="14193" w:author="Sayali Dev" w:date="2018-02-15T18:29:00Z">
              <w:r w:rsidDel="00BD0400">
                <w:delText>Type the da</w:delText>
              </w:r>
              <w:r w:rsidRPr="00E2338E" w:rsidDel="00BD0400">
                <w:delText xml:space="preserve">te when each </w:delText>
              </w:r>
              <w:r w:rsidDel="00BD0400">
                <w:delText>biospecimen</w:delText>
              </w:r>
              <w:r w:rsidRPr="00E2338E" w:rsidDel="00BD0400">
                <w:delText xml:space="preserve"> was collected.</w:delText>
              </w:r>
              <w:r w:rsidDel="00BD0400">
                <w:delText xml:space="preserve"> </w:delText>
              </w:r>
              <w:r w:rsidDel="00BD0400">
                <w:br/>
              </w:r>
              <w:r w:rsidRPr="0092086E" w:rsidDel="00BD0400">
                <w:rPr>
                  <w:b w:val="0"/>
                </w:rPr>
                <w:delText>Note:</w:delText>
              </w:r>
              <w:r w:rsidRPr="0092086E" w:rsidDel="00BD0400">
                <w:delText xml:space="preserve"> </w:delText>
              </w:r>
            </w:del>
          </w:p>
          <w:p w14:paraId="0EB6C00F" w14:textId="484E868F" w:rsidR="00753D6D" w:rsidDel="00BD0400" w:rsidRDefault="00753D6D">
            <w:pPr>
              <w:pStyle w:val="Heading3"/>
              <w:rPr>
                <w:del w:id="14194" w:author="Sayali Dev" w:date="2018-02-15T18:29:00Z"/>
              </w:rPr>
              <w:pPrChange w:id="14195" w:author="Sayali Dev" w:date="2018-02-21T16:23:00Z">
                <w:pPr>
                  <w:numPr>
                    <w:numId w:val="262"/>
                  </w:numPr>
                  <w:ind w:left="792" w:hanging="360"/>
                </w:pPr>
              </w:pPrChange>
            </w:pPr>
            <w:del w:id="14196" w:author="Sayali Dev" w:date="2018-02-15T18:29:00Z">
              <w:r w:rsidDel="00BD0400">
                <w:delText>Valid format is mm/dd/yyyy.</w:delText>
              </w:r>
            </w:del>
          </w:p>
          <w:p w14:paraId="13F2AF42" w14:textId="47DD5F9D" w:rsidR="00753D6D" w:rsidRPr="00E2338E" w:rsidDel="00BD0400" w:rsidRDefault="00753D6D">
            <w:pPr>
              <w:pStyle w:val="Heading3"/>
              <w:rPr>
                <w:del w:id="14197" w:author="Sayali Dev" w:date="2018-02-15T18:29:00Z"/>
              </w:rPr>
              <w:pPrChange w:id="14198" w:author="Sayali Dev" w:date="2018-02-21T16:23:00Z">
                <w:pPr>
                  <w:numPr>
                    <w:numId w:val="262"/>
                  </w:numPr>
                  <w:ind w:left="792" w:hanging="360"/>
                </w:pPr>
              </w:pPrChange>
            </w:pPr>
            <w:del w:id="14199" w:author="Sayali Dev" w:date="2018-02-15T18:29:00Z">
              <w:r w:rsidDel="00BD0400">
                <w:delText xml:space="preserve"> The default value is the Shipment Date. If shipment date field is left blank, then default is Received Date. If both are blank, tehn default is current date.</w:delText>
              </w:r>
            </w:del>
          </w:p>
        </w:tc>
      </w:tr>
      <w:tr w:rsidR="00753D6D" w:rsidDel="00BD0400" w14:paraId="7EF4D7FF" w14:textId="4ADA1B9F" w:rsidTr="00753D6D">
        <w:trPr>
          <w:cantSplit/>
          <w:trHeight w:val="288"/>
          <w:del w:id="14200" w:author="Sayali Dev" w:date="2018-02-15T18:29:00Z"/>
        </w:trPr>
        <w:tc>
          <w:tcPr>
            <w:tcW w:w="3150" w:type="dxa"/>
          </w:tcPr>
          <w:p w14:paraId="31D4BD51" w14:textId="744C3F59" w:rsidR="00753D6D" w:rsidRPr="00DD1AF2" w:rsidDel="00BD0400" w:rsidRDefault="00753D6D">
            <w:pPr>
              <w:pStyle w:val="Heading3"/>
              <w:rPr>
                <w:del w:id="14201" w:author="Sayali Dev" w:date="2018-02-15T18:29:00Z"/>
              </w:rPr>
              <w:pPrChange w:id="14202" w:author="Sayali Dev" w:date="2018-02-21T16:23:00Z">
                <w:pPr/>
              </w:pPrChange>
            </w:pPr>
            <w:del w:id="14203" w:author="Sayali Dev" w:date="2018-02-15T18:29:00Z">
              <w:r w:rsidDel="00BD0400">
                <w:rPr>
                  <w:b w:val="0"/>
                </w:rPr>
                <w:delText>CollectionTime</w:delText>
              </w:r>
            </w:del>
          </w:p>
        </w:tc>
        <w:tc>
          <w:tcPr>
            <w:tcW w:w="6660" w:type="dxa"/>
          </w:tcPr>
          <w:p w14:paraId="496F884B" w14:textId="6CC93A26" w:rsidR="00753D6D" w:rsidDel="00BD0400" w:rsidRDefault="00753D6D">
            <w:pPr>
              <w:pStyle w:val="Heading3"/>
              <w:rPr>
                <w:del w:id="14204" w:author="Sayali Dev" w:date="2018-02-15T18:29:00Z"/>
              </w:rPr>
              <w:pPrChange w:id="14205" w:author="Sayali Dev" w:date="2018-02-21T16:23:00Z">
                <w:pPr/>
              </w:pPrChange>
            </w:pPr>
            <w:del w:id="14206" w:author="Sayali Dev" w:date="2018-02-15T18:29:00Z">
              <w:r w:rsidDel="00BD0400">
                <w:delText>Type the t</w:delText>
              </w:r>
              <w:r w:rsidRPr="00E2338E" w:rsidDel="00BD0400">
                <w:delText xml:space="preserve">ime when each </w:delText>
              </w:r>
              <w:r w:rsidDel="00BD0400">
                <w:delText>biospecimen</w:delText>
              </w:r>
              <w:r w:rsidRPr="00E2338E" w:rsidDel="00BD0400">
                <w:delText xml:space="preserve"> was collected.</w:delText>
              </w:r>
            </w:del>
          </w:p>
          <w:p w14:paraId="56CC841B" w14:textId="723A8A57" w:rsidR="00753D6D" w:rsidDel="00BD0400" w:rsidRDefault="00753D6D">
            <w:pPr>
              <w:pStyle w:val="Heading3"/>
              <w:rPr>
                <w:del w:id="14207" w:author="Sayali Dev" w:date="2018-02-15T18:29:00Z"/>
              </w:rPr>
              <w:pPrChange w:id="14208" w:author="Sayali Dev" w:date="2018-02-21T16:23:00Z">
                <w:pPr/>
              </w:pPrChange>
            </w:pPr>
            <w:del w:id="14209" w:author="Sayali Dev" w:date="2018-02-15T18:29:00Z">
              <w:r w:rsidRPr="0092086E" w:rsidDel="00BD0400">
                <w:rPr>
                  <w:b w:val="0"/>
                </w:rPr>
                <w:delText>Note:</w:delText>
              </w:r>
              <w:r w:rsidDel="00BD0400">
                <w:delText xml:space="preserve"> Valid format is hh:mm.</w:delText>
              </w:r>
            </w:del>
          </w:p>
        </w:tc>
      </w:tr>
      <w:tr w:rsidR="00753D6D" w:rsidRPr="00D94FF2" w:rsidDel="00BD0400" w14:paraId="3CB2CBDA" w14:textId="6B5F7F0F" w:rsidTr="00753D6D">
        <w:trPr>
          <w:cantSplit/>
          <w:trHeight w:val="288"/>
          <w:del w:id="14210" w:author="Sayali Dev" w:date="2018-02-15T18:29:00Z"/>
        </w:trPr>
        <w:tc>
          <w:tcPr>
            <w:tcW w:w="3150" w:type="dxa"/>
          </w:tcPr>
          <w:p w14:paraId="120F49D3" w14:textId="2C6291E2" w:rsidR="00753D6D" w:rsidDel="00BD0400" w:rsidRDefault="00753D6D">
            <w:pPr>
              <w:pStyle w:val="Heading3"/>
              <w:rPr>
                <w:del w:id="14211" w:author="Sayali Dev" w:date="2018-02-15T18:29:00Z"/>
              </w:rPr>
              <w:pPrChange w:id="14212" w:author="Sayali Dev" w:date="2018-02-21T16:23:00Z">
                <w:pPr/>
              </w:pPrChange>
            </w:pPr>
            <w:del w:id="14213" w:author="Sayali Dev" w:date="2018-02-15T18:29:00Z">
              <w:r w:rsidDel="00BD0400">
                <w:rPr>
                  <w:b w:val="0"/>
                </w:rPr>
                <w:delText>Destination Storage Location</w:delText>
              </w:r>
            </w:del>
          </w:p>
        </w:tc>
        <w:tc>
          <w:tcPr>
            <w:tcW w:w="6660" w:type="dxa"/>
            <w:vAlign w:val="center"/>
          </w:tcPr>
          <w:p w14:paraId="6F8FE49D" w14:textId="5C834CE3" w:rsidR="00753D6D" w:rsidDel="00BD0400" w:rsidRDefault="00753D6D">
            <w:pPr>
              <w:pStyle w:val="Heading3"/>
              <w:rPr>
                <w:del w:id="14214" w:author="Sayali Dev" w:date="2018-02-15T18:29:00Z"/>
              </w:rPr>
              <w:pPrChange w:id="14215" w:author="Sayali Dev" w:date="2018-02-21T16:23:00Z">
                <w:pPr/>
              </w:pPrChange>
            </w:pPr>
            <w:del w:id="14216" w:author="Sayali Dev" w:date="2018-02-15T18:29:00Z">
              <w:r w:rsidDel="00BD0400">
                <w:delText xml:space="preserve">To assign a storage location to the biospecimens, type the path of the storage location where each biospecimen is stored, followed by the storage map cell position you want to assign. </w:delText>
              </w:r>
            </w:del>
          </w:p>
          <w:p w14:paraId="7E424761" w14:textId="3908F432" w:rsidR="00753D6D" w:rsidDel="00BD0400" w:rsidRDefault="00753D6D">
            <w:pPr>
              <w:pStyle w:val="Heading3"/>
              <w:rPr>
                <w:del w:id="14217" w:author="Sayali Dev" w:date="2018-02-15T18:29:00Z"/>
              </w:rPr>
              <w:pPrChange w:id="14218" w:author="Sayali Dev" w:date="2018-02-21T16:23:00Z">
                <w:pPr>
                  <w:numPr>
                    <w:numId w:val="247"/>
                  </w:numPr>
                  <w:ind w:left="720" w:hanging="360"/>
                </w:pPr>
              </w:pPrChange>
            </w:pPr>
            <w:del w:id="14219" w:author="Sayali Dev" w:date="2018-02-15T18:29:00Z">
              <w:r w:rsidDel="00BD0400">
                <w:delText xml:space="preserve">For example, if the biospecimen is stored in Device 1-D1 and you want the biospecimen assigned to Rack 1-R1, Box 1-B1, cell 1, the path for the spreadsheet is D1-R1-B1, 1. </w:delText>
              </w:r>
            </w:del>
          </w:p>
          <w:p w14:paraId="4FB94741" w14:textId="6428A101" w:rsidR="00753D6D" w:rsidDel="00BD0400" w:rsidRDefault="00753D6D">
            <w:pPr>
              <w:pStyle w:val="Heading3"/>
              <w:rPr>
                <w:del w:id="14220" w:author="Sayali Dev" w:date="2018-02-15T18:29:00Z"/>
              </w:rPr>
              <w:pPrChange w:id="14221" w:author="Sayali Dev" w:date="2018-02-21T16:23:00Z">
                <w:pPr>
                  <w:numPr>
                    <w:numId w:val="247"/>
                  </w:numPr>
                  <w:ind w:left="720" w:hanging="360"/>
                </w:pPr>
              </w:pPrChange>
            </w:pPr>
            <w:del w:id="14222" w:author="Sayali Dev" w:date="2018-02-15T18:29:00Z">
              <w:r w:rsidDel="00BD0400">
                <w:delText>You can assign additional biospecimen line items to the same storage location by incrementing the cell position at the end by 1.</w:delText>
              </w:r>
            </w:del>
          </w:p>
          <w:p w14:paraId="11EF5B90" w14:textId="05B57F28" w:rsidR="00753D6D" w:rsidDel="00BD0400" w:rsidRDefault="00753D6D">
            <w:pPr>
              <w:pStyle w:val="Heading3"/>
              <w:rPr>
                <w:del w:id="14223" w:author="Sayali Dev" w:date="2018-02-15T18:29:00Z"/>
              </w:rPr>
              <w:pPrChange w:id="14224" w:author="Sayali Dev" w:date="2018-02-21T16:23:00Z">
                <w:pPr>
                  <w:numPr>
                    <w:numId w:val="247"/>
                  </w:numPr>
                  <w:ind w:left="720" w:hanging="360"/>
                </w:pPr>
              </w:pPrChange>
            </w:pPr>
            <w:del w:id="14225" w:author="Sayali Dev" w:date="2018-02-15T18:29:00Z">
              <w:r w:rsidDel="00BD0400">
                <w:delText>You can verify the path for an existing device as follows:</w:delText>
              </w:r>
            </w:del>
          </w:p>
          <w:p w14:paraId="269859B6" w14:textId="16139975" w:rsidR="00753D6D" w:rsidDel="00BD0400" w:rsidRDefault="00753D6D">
            <w:pPr>
              <w:pStyle w:val="Heading3"/>
              <w:rPr>
                <w:del w:id="14226" w:author="Sayali Dev" w:date="2018-02-15T18:29:00Z"/>
              </w:rPr>
              <w:pPrChange w:id="14227" w:author="Sayali Dev" w:date="2018-02-21T16:23:00Z">
                <w:pPr>
                  <w:numPr>
                    <w:numId w:val="248"/>
                  </w:numPr>
                  <w:ind w:left="1152" w:hanging="360"/>
                </w:pPr>
              </w:pPrChange>
            </w:pPr>
            <w:del w:id="14228" w:author="Sayali Dev" w:date="2018-02-15T18:29:00Z">
              <w:r w:rsidDel="00BD0400">
                <w:delText xml:space="preserve">Access the </w:delText>
              </w:r>
              <w:r w:rsidRPr="00665059" w:rsidDel="00BD0400">
                <w:rPr>
                  <w:b w:val="0"/>
                </w:rPr>
                <w:delText>IAMS</w:delText>
              </w:r>
              <w:r w:rsidDel="00BD0400">
                <w:delText xml:space="preserve"> module and click </w:delText>
              </w:r>
              <w:r w:rsidRPr="00665059" w:rsidDel="00BD0400">
                <w:rPr>
                  <w:b w:val="0"/>
                </w:rPr>
                <w:delText>Storage Designer</w:delText>
              </w:r>
              <w:r w:rsidDel="00BD0400">
                <w:delText>.</w:delText>
              </w:r>
            </w:del>
          </w:p>
          <w:p w14:paraId="3DB67003" w14:textId="0097679D" w:rsidR="00753D6D" w:rsidDel="00BD0400" w:rsidRDefault="00753D6D">
            <w:pPr>
              <w:pStyle w:val="Heading3"/>
              <w:rPr>
                <w:del w:id="14229" w:author="Sayali Dev" w:date="2018-02-15T18:29:00Z"/>
              </w:rPr>
              <w:pPrChange w:id="14230" w:author="Sayali Dev" w:date="2018-02-21T16:23:00Z">
                <w:pPr>
                  <w:numPr>
                    <w:numId w:val="248"/>
                  </w:numPr>
                  <w:ind w:left="1152" w:hanging="360"/>
                </w:pPr>
              </w:pPrChange>
            </w:pPr>
            <w:del w:id="14231" w:author="Sayali Dev" w:date="2018-02-15T18:29:00Z">
              <w:r w:rsidDel="00BD0400">
                <w:delText xml:space="preserve">Click </w:delText>
              </w:r>
              <w:r w:rsidRPr="00665059" w:rsidDel="00BD0400">
                <w:rPr>
                  <w:b w:val="0"/>
                </w:rPr>
                <w:delText>Search</w:delText>
              </w:r>
              <w:r w:rsidDel="00BD0400">
                <w:delText>.</w:delText>
              </w:r>
            </w:del>
          </w:p>
          <w:p w14:paraId="1AF3F537" w14:textId="4B6EA13D" w:rsidR="00753D6D" w:rsidDel="00BD0400" w:rsidRDefault="00753D6D">
            <w:pPr>
              <w:pStyle w:val="Heading3"/>
              <w:rPr>
                <w:del w:id="14232" w:author="Sayali Dev" w:date="2018-02-15T18:29:00Z"/>
              </w:rPr>
              <w:pPrChange w:id="14233" w:author="Sayali Dev" w:date="2018-02-21T16:23:00Z">
                <w:pPr>
                  <w:numPr>
                    <w:numId w:val="248"/>
                  </w:numPr>
                  <w:ind w:left="1152" w:hanging="360"/>
                </w:pPr>
              </w:pPrChange>
            </w:pPr>
            <w:del w:id="14234" w:author="Sayali Dev" w:date="2018-02-15T18:29:00Z">
              <w:r w:rsidDel="00BD0400">
                <w:delText>Click on the device where the biospecimen is stored.</w:delText>
              </w:r>
            </w:del>
          </w:p>
          <w:p w14:paraId="1C12F575" w14:textId="3DF5AF6D" w:rsidR="00753D6D" w:rsidDel="00BD0400" w:rsidRDefault="00753D6D">
            <w:pPr>
              <w:pStyle w:val="Heading3"/>
              <w:rPr>
                <w:del w:id="14235" w:author="Sayali Dev" w:date="2018-02-15T18:29:00Z"/>
              </w:rPr>
              <w:pPrChange w:id="14236" w:author="Sayali Dev" w:date="2018-02-21T16:23:00Z">
                <w:pPr>
                  <w:numPr>
                    <w:numId w:val="248"/>
                  </w:numPr>
                  <w:ind w:left="1152" w:hanging="360"/>
                </w:pPr>
              </w:pPrChange>
            </w:pPr>
            <w:del w:id="14237" w:author="Sayali Dev" w:date="2018-02-15T18:29:00Z">
              <w:r w:rsidDel="00BD0400">
                <w:delText>Expand the device hierarchy tree and click on the division where the biospecimen is stored.</w:delText>
              </w:r>
            </w:del>
          </w:p>
          <w:p w14:paraId="1E5F3F01" w14:textId="7E7ED686" w:rsidR="00753D6D" w:rsidDel="00BD0400" w:rsidRDefault="00753D6D">
            <w:pPr>
              <w:pStyle w:val="Heading3"/>
              <w:rPr>
                <w:del w:id="14238" w:author="Sayali Dev" w:date="2018-02-15T18:29:00Z"/>
              </w:rPr>
              <w:pPrChange w:id="14239" w:author="Sayali Dev" w:date="2018-02-21T16:23:00Z">
                <w:pPr>
                  <w:numPr>
                    <w:numId w:val="248"/>
                  </w:numPr>
                  <w:ind w:left="1152" w:hanging="360"/>
                </w:pPr>
              </w:pPrChange>
            </w:pPr>
            <w:del w:id="14240" w:author="Sayali Dev" w:date="2018-02-15T18:29:00Z">
              <w:r w:rsidDel="00BD0400">
                <w:delText xml:space="preserve">Click the </w:delText>
              </w:r>
              <w:r w:rsidRPr="00475C0A" w:rsidDel="00BD0400">
                <w:rPr>
                  <w:b w:val="0"/>
                </w:rPr>
                <w:delText>Storage Map Report</w:delText>
              </w:r>
              <w:r w:rsidDel="00BD0400">
                <w:delText xml:space="preserve"> link.</w:delText>
              </w:r>
            </w:del>
          </w:p>
          <w:p w14:paraId="4700D75D" w14:textId="0CF6139E" w:rsidR="00753D6D" w:rsidDel="00BD0400" w:rsidRDefault="00753D6D">
            <w:pPr>
              <w:pStyle w:val="Heading3"/>
              <w:rPr>
                <w:del w:id="14241" w:author="Sayali Dev" w:date="2018-02-15T18:29:00Z"/>
              </w:rPr>
              <w:pPrChange w:id="14242" w:author="Sayali Dev" w:date="2018-02-21T16:23:00Z">
                <w:pPr>
                  <w:numPr>
                    <w:numId w:val="248"/>
                  </w:numPr>
                  <w:ind w:left="1152" w:hanging="360"/>
                </w:pPr>
              </w:pPrChange>
            </w:pPr>
            <w:del w:id="14243" w:author="Sayali Dev" w:date="2018-02-15T18:29:00Z">
              <w:r w:rsidDel="00BD0400">
                <w:delText xml:space="preserve">Click </w:delText>
              </w:r>
              <w:r w:rsidRPr="00E27C54" w:rsidDel="00BD0400">
                <w:rPr>
                  <w:b w:val="0"/>
                </w:rPr>
                <w:delText>Map Only</w:delText>
              </w:r>
              <w:r w:rsidDel="00BD0400">
                <w:delText>.</w:delText>
              </w:r>
            </w:del>
          </w:p>
          <w:p w14:paraId="0652E800" w14:textId="61DEF295" w:rsidR="00753D6D" w:rsidDel="00BD0400" w:rsidRDefault="00753D6D">
            <w:pPr>
              <w:pStyle w:val="Heading3"/>
              <w:rPr>
                <w:del w:id="14244" w:author="Sayali Dev" w:date="2018-02-15T18:29:00Z"/>
              </w:rPr>
              <w:pPrChange w:id="14245" w:author="Sayali Dev" w:date="2018-02-21T16:23:00Z">
                <w:pPr>
                  <w:numPr>
                    <w:numId w:val="248"/>
                  </w:numPr>
                  <w:ind w:left="1152" w:hanging="360"/>
                </w:pPr>
              </w:pPrChange>
            </w:pPr>
            <w:del w:id="14246" w:author="Sayali Dev" w:date="2018-02-15T18:29:00Z">
              <w:r w:rsidDel="00BD0400">
                <w:delText xml:space="preserve">Note the </w:delText>
              </w:r>
              <w:r w:rsidRPr="003C79BF" w:rsidDel="00BD0400">
                <w:rPr>
                  <w:b w:val="0"/>
                </w:rPr>
                <w:delText>Storage Path</w:delText>
              </w:r>
              <w:r w:rsidDel="00BD0400">
                <w:delText xml:space="preserve"> and the next available cell position.</w:delText>
              </w:r>
            </w:del>
          </w:p>
          <w:p w14:paraId="359AF9FA" w14:textId="66CE45A2" w:rsidR="00753D6D" w:rsidDel="00BD0400" w:rsidRDefault="00753D6D">
            <w:pPr>
              <w:pStyle w:val="Heading3"/>
              <w:rPr>
                <w:del w:id="14247" w:author="Sayali Dev" w:date="2018-02-15T18:29:00Z"/>
              </w:rPr>
              <w:pPrChange w:id="14248" w:author="Sayali Dev" w:date="2018-02-21T16:23:00Z">
                <w:pPr>
                  <w:numPr>
                    <w:numId w:val="249"/>
                  </w:numPr>
                  <w:ind w:left="720" w:hanging="360"/>
                </w:pPr>
              </w:pPrChange>
            </w:pPr>
            <w:del w:id="14249" w:author="Sayali Dev" w:date="2018-02-15T18:29:00Z">
              <w:r w:rsidDel="00BD0400">
                <w:delText xml:space="preserve">You can only assign storage for a biospecimen with the </w:delText>
              </w:r>
              <w:r w:rsidDel="00BD0400">
                <w:rPr>
                  <w:b w:val="0"/>
                </w:rPr>
                <w:delText>In Inventory</w:delText>
              </w:r>
              <w:r w:rsidDel="00BD0400">
                <w:delText xml:space="preserve"> status. </w:delText>
              </w:r>
            </w:del>
          </w:p>
          <w:p w14:paraId="1574CB95" w14:textId="091AFCC3" w:rsidR="00753D6D" w:rsidRPr="00D94FF2" w:rsidDel="00BD0400" w:rsidRDefault="00753D6D">
            <w:pPr>
              <w:pStyle w:val="Heading3"/>
              <w:rPr>
                <w:del w:id="14250" w:author="Sayali Dev" w:date="2018-02-15T18:29:00Z"/>
              </w:rPr>
              <w:pPrChange w:id="14251" w:author="Sayali Dev" w:date="2018-02-21T16:23:00Z">
                <w:pPr>
                  <w:numPr>
                    <w:numId w:val="249"/>
                  </w:numPr>
                  <w:ind w:left="720" w:hanging="360"/>
                </w:pPr>
              </w:pPrChange>
            </w:pPr>
            <w:del w:id="14252" w:author="Sayali Dev" w:date="2018-02-15T18:29:00Z">
              <w:r w:rsidDel="00BD0400">
                <w:delText xml:space="preserve">You can only assign storage to a division with the </w:delText>
              </w:r>
              <w:r w:rsidRPr="005720B5" w:rsidDel="00BD0400">
                <w:rPr>
                  <w:b w:val="0"/>
                </w:rPr>
                <w:delText xml:space="preserve">In Service </w:delText>
              </w:r>
              <w:r w:rsidDel="00BD0400">
                <w:delText>status.</w:delText>
              </w:r>
            </w:del>
          </w:p>
        </w:tc>
      </w:tr>
      <w:tr w:rsidR="00753D6D" w:rsidDel="00BD0400" w14:paraId="0D7322D3" w14:textId="2D1B5993" w:rsidTr="00753D6D">
        <w:trPr>
          <w:cantSplit/>
          <w:trHeight w:val="288"/>
          <w:del w:id="14253" w:author="Sayali Dev" w:date="2018-02-15T18:29:00Z"/>
        </w:trPr>
        <w:tc>
          <w:tcPr>
            <w:tcW w:w="3150" w:type="dxa"/>
          </w:tcPr>
          <w:p w14:paraId="324330EE" w14:textId="499A4175" w:rsidR="00753D6D" w:rsidDel="00BD0400" w:rsidRDefault="00753D6D">
            <w:pPr>
              <w:pStyle w:val="Heading3"/>
              <w:rPr>
                <w:del w:id="14254" w:author="Sayali Dev" w:date="2018-02-15T18:29:00Z"/>
              </w:rPr>
              <w:pPrChange w:id="14255" w:author="Sayali Dev" w:date="2018-02-21T16:23:00Z">
                <w:pPr/>
              </w:pPrChange>
            </w:pPr>
            <w:del w:id="14256" w:author="Sayali Dev" w:date="2018-02-15T18:29:00Z">
              <w:r w:rsidDel="00BD0400">
                <w:rPr>
                  <w:b w:val="0"/>
                </w:rPr>
                <w:delText>Quantity</w:delText>
              </w:r>
            </w:del>
          </w:p>
        </w:tc>
        <w:tc>
          <w:tcPr>
            <w:tcW w:w="6660" w:type="dxa"/>
            <w:vAlign w:val="center"/>
          </w:tcPr>
          <w:p w14:paraId="56B8DFEB" w14:textId="51D9D709" w:rsidR="00753D6D" w:rsidDel="00BD0400" w:rsidRDefault="00753D6D">
            <w:pPr>
              <w:pStyle w:val="Heading3"/>
              <w:rPr>
                <w:del w:id="14257" w:author="Sayali Dev" w:date="2018-02-15T18:29:00Z"/>
              </w:rPr>
              <w:pPrChange w:id="14258" w:author="Sayali Dev" w:date="2018-02-21T16:23:00Z">
                <w:pPr/>
              </w:pPrChange>
            </w:pPr>
            <w:del w:id="14259" w:author="Sayali Dev" w:date="2018-02-15T18:29:00Z">
              <w:r w:rsidDel="00BD0400">
                <w:delText>Type the initial quantity of each biospecimen included in the upload.</w:delText>
              </w:r>
              <w:r w:rsidRPr="00242428" w:rsidDel="00BD0400">
                <w:rPr>
                  <w:b w:val="0"/>
                </w:rPr>
                <w:delText xml:space="preserve"> </w:delText>
              </w:r>
            </w:del>
          </w:p>
        </w:tc>
      </w:tr>
      <w:tr w:rsidR="00753D6D" w:rsidDel="00BD0400" w14:paraId="339EA988" w14:textId="41FD31AC" w:rsidTr="00753D6D">
        <w:trPr>
          <w:cantSplit/>
          <w:trHeight w:val="288"/>
          <w:del w:id="14260" w:author="Sayali Dev" w:date="2018-02-15T18:29:00Z"/>
        </w:trPr>
        <w:tc>
          <w:tcPr>
            <w:tcW w:w="3150" w:type="dxa"/>
          </w:tcPr>
          <w:p w14:paraId="150BB413" w14:textId="0D48260F" w:rsidR="00753D6D" w:rsidDel="00BD0400" w:rsidRDefault="00753D6D">
            <w:pPr>
              <w:pStyle w:val="Heading3"/>
              <w:rPr>
                <w:del w:id="14261" w:author="Sayali Dev" w:date="2018-02-15T18:29:00Z"/>
              </w:rPr>
              <w:pPrChange w:id="14262" w:author="Sayali Dev" w:date="2018-02-21T16:23:00Z">
                <w:pPr/>
              </w:pPrChange>
            </w:pPr>
            <w:del w:id="14263" w:author="Sayali Dev" w:date="2018-02-15T18:29:00Z">
              <w:r w:rsidDel="00BD0400">
                <w:rPr>
                  <w:b w:val="0"/>
                </w:rPr>
                <w:delText>Quantity Unit</w:delText>
              </w:r>
            </w:del>
          </w:p>
        </w:tc>
        <w:tc>
          <w:tcPr>
            <w:tcW w:w="6660" w:type="dxa"/>
            <w:vAlign w:val="center"/>
          </w:tcPr>
          <w:p w14:paraId="7D07F1F3" w14:textId="23E8D622" w:rsidR="00753D6D" w:rsidDel="00BD0400" w:rsidRDefault="00753D6D">
            <w:pPr>
              <w:pStyle w:val="Heading3"/>
              <w:rPr>
                <w:del w:id="14264" w:author="Sayali Dev" w:date="2018-02-15T18:29:00Z"/>
              </w:rPr>
              <w:pPrChange w:id="14265" w:author="Sayali Dev" w:date="2018-02-21T16:23:00Z">
                <w:pPr/>
              </w:pPrChange>
            </w:pPr>
            <w:del w:id="14266" w:author="Sayali Dev" w:date="2018-02-15T18:29:00Z">
              <w:r w:rsidDel="00BD0400">
                <w:delText>To indicate the unit of measure for the initial quantity of each biospecimen:</w:delText>
              </w:r>
            </w:del>
          </w:p>
          <w:p w14:paraId="34D9E832" w14:textId="57AD0F03" w:rsidR="00753D6D" w:rsidDel="00BD0400" w:rsidRDefault="00753D6D">
            <w:pPr>
              <w:pStyle w:val="Heading3"/>
              <w:rPr>
                <w:del w:id="14267" w:author="Sayali Dev" w:date="2018-02-15T18:29:00Z"/>
              </w:rPr>
              <w:pPrChange w:id="14268" w:author="Sayali Dev" w:date="2018-02-21T16:23:00Z">
                <w:pPr>
                  <w:numPr>
                    <w:numId w:val="245"/>
                  </w:numPr>
                  <w:ind w:left="720" w:hanging="360"/>
                </w:pPr>
              </w:pPrChange>
            </w:pPr>
            <w:del w:id="14269" w:author="Sayali Dev" w:date="2018-02-15T18:29:00Z">
              <w:r w:rsidDel="00BD0400">
                <w:delText xml:space="preserve">Click this field, and then click on the arrow to display a list of options. </w:delText>
              </w:r>
            </w:del>
          </w:p>
          <w:p w14:paraId="26AD95D1" w14:textId="2525D19D" w:rsidR="00753D6D" w:rsidDel="00BD0400" w:rsidRDefault="00753D6D">
            <w:pPr>
              <w:pStyle w:val="Heading3"/>
              <w:rPr>
                <w:del w:id="14270" w:author="Sayali Dev" w:date="2018-02-15T18:29:00Z"/>
              </w:rPr>
              <w:pPrChange w:id="14271" w:author="Sayali Dev" w:date="2018-02-21T16:23:00Z">
                <w:pPr>
                  <w:numPr>
                    <w:numId w:val="244"/>
                  </w:numPr>
                  <w:ind w:left="720" w:hanging="360"/>
                </w:pPr>
              </w:pPrChange>
            </w:pPr>
            <w:del w:id="14272" w:author="Sayali Dev" w:date="2018-02-15T18:29:00Z">
              <w:r w:rsidDel="00BD0400">
                <w:delText>Click the appropriate unit.</w:delText>
              </w:r>
            </w:del>
          </w:p>
          <w:p w14:paraId="6C59299F" w14:textId="4E3E2ACF" w:rsidR="00753D6D" w:rsidDel="00BD0400" w:rsidRDefault="00753D6D">
            <w:pPr>
              <w:pStyle w:val="Heading3"/>
              <w:rPr>
                <w:del w:id="14273" w:author="Sayali Dev" w:date="2018-02-15T18:29:00Z"/>
              </w:rPr>
              <w:pPrChange w:id="14274" w:author="Sayali Dev" w:date="2018-02-21T16:23:00Z">
                <w:pPr/>
              </w:pPrChange>
            </w:pPr>
            <w:del w:id="14275" w:author="Sayali Dev" w:date="2018-02-15T18:29:00Z">
              <w:r w:rsidRPr="00F57724" w:rsidDel="00BD0400">
                <w:rPr>
                  <w:b w:val="0"/>
                </w:rPr>
                <w:delText>Note:</w:delText>
              </w:r>
              <w:r w:rsidDel="00BD0400">
                <w:delText xml:space="preserve"> This field is required if you entered an amount in </w:delText>
              </w:r>
              <w:r w:rsidRPr="00F57724" w:rsidDel="00BD0400">
                <w:rPr>
                  <w:b w:val="0"/>
                </w:rPr>
                <w:delText>Quantity</w:delText>
              </w:r>
              <w:r w:rsidDel="00BD0400">
                <w:rPr>
                  <w:b w:val="0"/>
                </w:rPr>
                <w:delText xml:space="preserve"> </w:delText>
              </w:r>
              <w:r w:rsidRPr="00CA7CA8" w:rsidDel="00BD0400">
                <w:delText>field.</w:delText>
              </w:r>
            </w:del>
          </w:p>
        </w:tc>
      </w:tr>
      <w:tr w:rsidR="00753D6D" w:rsidDel="00BD0400" w14:paraId="273AB08C" w14:textId="2070F41C" w:rsidTr="00753D6D">
        <w:trPr>
          <w:cantSplit/>
          <w:trHeight w:val="288"/>
          <w:del w:id="14276" w:author="Sayali Dev" w:date="2018-02-15T18:29:00Z"/>
        </w:trPr>
        <w:tc>
          <w:tcPr>
            <w:tcW w:w="3150" w:type="dxa"/>
          </w:tcPr>
          <w:p w14:paraId="68DA881E" w14:textId="29677199" w:rsidR="00753D6D" w:rsidDel="00BD0400" w:rsidRDefault="00753D6D">
            <w:pPr>
              <w:pStyle w:val="Heading3"/>
              <w:rPr>
                <w:del w:id="14277" w:author="Sayali Dev" w:date="2018-02-15T18:29:00Z"/>
              </w:rPr>
              <w:pPrChange w:id="14278" w:author="Sayali Dev" w:date="2018-02-21T16:23:00Z">
                <w:pPr/>
              </w:pPrChange>
            </w:pPr>
            <w:del w:id="14279" w:author="Sayali Dev" w:date="2018-02-15T18:29:00Z">
              <w:r w:rsidDel="00BD0400">
                <w:rPr>
                  <w:b w:val="0"/>
                </w:rPr>
                <w:delText>Concentration</w:delText>
              </w:r>
            </w:del>
          </w:p>
        </w:tc>
        <w:tc>
          <w:tcPr>
            <w:tcW w:w="6660" w:type="dxa"/>
            <w:vAlign w:val="center"/>
          </w:tcPr>
          <w:p w14:paraId="22A4CC34" w14:textId="2E0211C8" w:rsidR="00753D6D" w:rsidDel="00BD0400" w:rsidRDefault="00753D6D">
            <w:pPr>
              <w:pStyle w:val="Heading3"/>
              <w:rPr>
                <w:del w:id="14280" w:author="Sayali Dev" w:date="2018-02-15T18:29:00Z"/>
              </w:rPr>
              <w:pPrChange w:id="14281" w:author="Sayali Dev" w:date="2018-02-21T16:23:00Z">
                <w:pPr/>
              </w:pPrChange>
            </w:pPr>
            <w:del w:id="14282" w:author="Sayali Dev" w:date="2018-02-15T18:29:00Z">
              <w:r w:rsidDel="00BD0400">
                <w:delText>Type the initial concentration of each biospecimen included in the upload.</w:delText>
              </w:r>
              <w:r w:rsidRPr="00242428" w:rsidDel="00BD0400">
                <w:rPr>
                  <w:b w:val="0"/>
                </w:rPr>
                <w:delText xml:space="preserve"> </w:delText>
              </w:r>
            </w:del>
          </w:p>
        </w:tc>
      </w:tr>
      <w:tr w:rsidR="00753D6D" w:rsidDel="00BD0400" w14:paraId="08CCA926" w14:textId="18938077" w:rsidTr="00753D6D">
        <w:trPr>
          <w:cantSplit/>
          <w:trHeight w:val="288"/>
          <w:del w:id="14283" w:author="Sayali Dev" w:date="2018-02-15T18:29:00Z"/>
        </w:trPr>
        <w:tc>
          <w:tcPr>
            <w:tcW w:w="3150" w:type="dxa"/>
          </w:tcPr>
          <w:p w14:paraId="1193B38B" w14:textId="5C200B35" w:rsidR="00753D6D" w:rsidDel="00BD0400" w:rsidRDefault="00753D6D">
            <w:pPr>
              <w:pStyle w:val="Heading3"/>
              <w:rPr>
                <w:del w:id="14284" w:author="Sayali Dev" w:date="2018-02-15T18:29:00Z"/>
              </w:rPr>
              <w:pPrChange w:id="14285" w:author="Sayali Dev" w:date="2018-02-21T16:23:00Z">
                <w:pPr/>
              </w:pPrChange>
            </w:pPr>
            <w:del w:id="14286" w:author="Sayali Dev" w:date="2018-02-15T18:29:00Z">
              <w:r w:rsidDel="00BD0400">
                <w:rPr>
                  <w:b w:val="0"/>
                </w:rPr>
                <w:delText>Concentration Unit</w:delText>
              </w:r>
            </w:del>
          </w:p>
        </w:tc>
        <w:tc>
          <w:tcPr>
            <w:tcW w:w="6660" w:type="dxa"/>
            <w:vAlign w:val="center"/>
          </w:tcPr>
          <w:p w14:paraId="6A5B9650" w14:textId="545AD242" w:rsidR="00753D6D" w:rsidDel="00BD0400" w:rsidRDefault="00753D6D">
            <w:pPr>
              <w:pStyle w:val="Heading3"/>
              <w:rPr>
                <w:del w:id="14287" w:author="Sayali Dev" w:date="2018-02-15T18:29:00Z"/>
              </w:rPr>
              <w:pPrChange w:id="14288" w:author="Sayali Dev" w:date="2018-02-21T16:23:00Z">
                <w:pPr/>
              </w:pPrChange>
            </w:pPr>
            <w:del w:id="14289" w:author="Sayali Dev" w:date="2018-02-15T18:29:00Z">
              <w:r w:rsidDel="00BD0400">
                <w:delText>To indicate the unit of measure for the initial concentration of each biospecimen:</w:delText>
              </w:r>
            </w:del>
          </w:p>
          <w:p w14:paraId="56A26B74" w14:textId="3B411E4B" w:rsidR="00753D6D" w:rsidDel="00BD0400" w:rsidRDefault="00753D6D">
            <w:pPr>
              <w:pStyle w:val="Heading3"/>
              <w:rPr>
                <w:del w:id="14290" w:author="Sayali Dev" w:date="2018-02-15T18:29:00Z"/>
              </w:rPr>
              <w:pPrChange w:id="14291" w:author="Sayali Dev" w:date="2018-02-21T16:23:00Z">
                <w:pPr>
                  <w:numPr>
                    <w:numId w:val="264"/>
                  </w:numPr>
                  <w:ind w:left="432" w:hanging="360"/>
                </w:pPr>
              </w:pPrChange>
            </w:pPr>
            <w:del w:id="14292" w:author="Sayali Dev" w:date="2018-02-15T18:29:00Z">
              <w:r w:rsidDel="00BD0400">
                <w:delText xml:space="preserve">Click this field, and then click on the arrow to display a list of options. </w:delText>
              </w:r>
            </w:del>
          </w:p>
          <w:p w14:paraId="30012CAA" w14:textId="4C3407CD" w:rsidR="00753D6D" w:rsidDel="00BD0400" w:rsidRDefault="00753D6D">
            <w:pPr>
              <w:pStyle w:val="Heading3"/>
              <w:rPr>
                <w:del w:id="14293" w:author="Sayali Dev" w:date="2018-02-15T18:29:00Z"/>
              </w:rPr>
              <w:pPrChange w:id="14294" w:author="Sayali Dev" w:date="2018-02-21T16:23:00Z">
                <w:pPr>
                  <w:numPr>
                    <w:numId w:val="264"/>
                  </w:numPr>
                  <w:ind w:left="432" w:hanging="360"/>
                </w:pPr>
              </w:pPrChange>
            </w:pPr>
            <w:del w:id="14295" w:author="Sayali Dev" w:date="2018-02-15T18:29:00Z">
              <w:r w:rsidDel="00BD0400">
                <w:delText>Click the appropriate unit.</w:delText>
              </w:r>
            </w:del>
          </w:p>
          <w:p w14:paraId="381B4256" w14:textId="5DFEF1EA" w:rsidR="00753D6D" w:rsidDel="00BD0400" w:rsidRDefault="00753D6D">
            <w:pPr>
              <w:pStyle w:val="Heading3"/>
              <w:rPr>
                <w:del w:id="14296" w:author="Sayali Dev" w:date="2018-02-15T18:29:00Z"/>
              </w:rPr>
              <w:pPrChange w:id="14297" w:author="Sayali Dev" w:date="2018-02-21T16:23:00Z">
                <w:pPr/>
              </w:pPrChange>
            </w:pPr>
            <w:del w:id="14298" w:author="Sayali Dev" w:date="2018-02-15T18:29:00Z">
              <w:r w:rsidRPr="00F57724" w:rsidDel="00BD0400">
                <w:rPr>
                  <w:b w:val="0"/>
                </w:rPr>
                <w:delText>Note:</w:delText>
              </w:r>
              <w:r w:rsidDel="00BD0400">
                <w:delText xml:space="preserve"> This field is required if you entered an amount in </w:delText>
              </w:r>
              <w:r w:rsidDel="00BD0400">
                <w:rPr>
                  <w:b w:val="0"/>
                </w:rPr>
                <w:delText xml:space="preserve">Concentration </w:delText>
              </w:r>
              <w:r w:rsidRPr="00CA7CA8" w:rsidDel="00BD0400">
                <w:delText>field.</w:delText>
              </w:r>
            </w:del>
          </w:p>
        </w:tc>
      </w:tr>
      <w:tr w:rsidR="00753D6D" w:rsidDel="00BD0400" w14:paraId="6E11F14B" w14:textId="3FD2354B" w:rsidTr="00753D6D">
        <w:trPr>
          <w:cantSplit/>
          <w:trHeight w:val="288"/>
          <w:del w:id="14299" w:author="Sayali Dev" w:date="2018-02-15T18:29:00Z"/>
        </w:trPr>
        <w:tc>
          <w:tcPr>
            <w:tcW w:w="3150" w:type="dxa"/>
            <w:vAlign w:val="center"/>
          </w:tcPr>
          <w:p w14:paraId="2E81CA5B" w14:textId="6DB422A1" w:rsidR="00753D6D" w:rsidDel="00BD0400" w:rsidRDefault="00753D6D">
            <w:pPr>
              <w:pStyle w:val="Heading3"/>
              <w:rPr>
                <w:del w:id="14300" w:author="Sayali Dev" w:date="2018-02-15T18:29:00Z"/>
              </w:rPr>
              <w:pPrChange w:id="14301" w:author="Sayali Dev" w:date="2018-02-21T16:23:00Z">
                <w:pPr/>
              </w:pPrChange>
            </w:pPr>
            <w:del w:id="14302" w:author="Sayali Dev" w:date="2018-02-15T18:29:00Z">
              <w:r w:rsidDel="00BD0400">
                <w:rPr>
                  <w:b w:val="0"/>
                </w:rPr>
                <w:delText>Comment</w:delText>
              </w:r>
              <w:r w:rsidDel="00BD0400">
                <w:rPr>
                  <w:b w:val="0"/>
                </w:rPr>
                <w:br/>
              </w:r>
            </w:del>
          </w:p>
        </w:tc>
        <w:tc>
          <w:tcPr>
            <w:tcW w:w="6660" w:type="dxa"/>
          </w:tcPr>
          <w:p w14:paraId="443CDDB3" w14:textId="75D32227" w:rsidR="00753D6D" w:rsidRPr="007E1326" w:rsidDel="00BD0400" w:rsidRDefault="00753D6D">
            <w:pPr>
              <w:pStyle w:val="Heading3"/>
              <w:rPr>
                <w:del w:id="14303" w:author="Sayali Dev" w:date="2018-02-15T18:29:00Z"/>
              </w:rPr>
              <w:pPrChange w:id="14304" w:author="Sayali Dev" w:date="2018-02-21T16:23:00Z">
                <w:pPr/>
              </w:pPrChange>
            </w:pPr>
            <w:del w:id="14305" w:author="Sayali Dev" w:date="2018-02-15T18:29:00Z">
              <w:r w:rsidDel="00BD0400">
                <w:delText>Type your comments regarding this upload, if applicable.</w:delText>
              </w:r>
            </w:del>
          </w:p>
        </w:tc>
      </w:tr>
      <w:tr w:rsidR="00753D6D" w:rsidDel="00BD0400" w14:paraId="0B9D7353" w14:textId="35EF3B6F" w:rsidTr="00753D6D">
        <w:trPr>
          <w:cantSplit/>
          <w:trHeight w:val="288"/>
          <w:del w:id="14306" w:author="Sayali Dev" w:date="2018-02-15T18:29:00Z"/>
        </w:trPr>
        <w:tc>
          <w:tcPr>
            <w:tcW w:w="3150" w:type="dxa"/>
          </w:tcPr>
          <w:p w14:paraId="4162BF36" w14:textId="5DAF1DF0" w:rsidR="00753D6D" w:rsidRPr="007A2CA7" w:rsidDel="00BD0400" w:rsidRDefault="00753D6D">
            <w:pPr>
              <w:pStyle w:val="Heading3"/>
              <w:rPr>
                <w:del w:id="14307" w:author="Sayali Dev" w:date="2018-02-15T18:29:00Z"/>
                <w:color w:val="FF0000"/>
              </w:rPr>
              <w:pPrChange w:id="14308" w:author="Sayali Dev" w:date="2018-02-21T16:23:00Z">
                <w:pPr/>
              </w:pPrChange>
            </w:pPr>
            <w:del w:id="14309" w:author="Sayali Dev" w:date="2018-02-15T18:29:00Z">
              <w:r w:rsidDel="00BD0400">
                <w:rPr>
                  <w:b w:val="0"/>
                </w:rPr>
                <w:delText>New Kit Item</w:delText>
              </w:r>
            </w:del>
          </w:p>
        </w:tc>
        <w:tc>
          <w:tcPr>
            <w:tcW w:w="6660" w:type="dxa"/>
            <w:vAlign w:val="center"/>
          </w:tcPr>
          <w:p w14:paraId="044E42ED" w14:textId="1CE70ED4" w:rsidR="00753D6D" w:rsidDel="00BD0400" w:rsidRDefault="00753D6D">
            <w:pPr>
              <w:pStyle w:val="Heading3"/>
              <w:rPr>
                <w:del w:id="14310" w:author="Sayali Dev" w:date="2018-02-15T18:29:00Z"/>
              </w:rPr>
              <w:pPrChange w:id="14311" w:author="Sayali Dev" w:date="2018-02-21T16:23:00Z">
                <w:pPr/>
              </w:pPrChange>
            </w:pPr>
            <w:del w:id="14312" w:author="Sayali Dev" w:date="2018-02-15T18:29:00Z">
              <w:r w:rsidDel="00BD0400">
                <w:delText xml:space="preserve">To add the specified biospecimen as a new kit item, type </w:delText>
              </w:r>
              <w:r w:rsidRPr="007A2CA7" w:rsidDel="00BD0400">
                <w:rPr>
                  <w:b w:val="0"/>
                </w:rPr>
                <w:delText>Yes</w:delText>
              </w:r>
              <w:r w:rsidDel="00BD0400">
                <w:rPr>
                  <w:b w:val="0"/>
                </w:rPr>
                <w:delText>.</w:delText>
              </w:r>
            </w:del>
          </w:p>
          <w:p w14:paraId="496A3C70" w14:textId="4F2E152D" w:rsidR="00753D6D" w:rsidRPr="007E1326" w:rsidDel="00BD0400" w:rsidRDefault="00753D6D">
            <w:pPr>
              <w:pStyle w:val="Heading3"/>
              <w:rPr>
                <w:del w:id="14313" w:author="Sayali Dev" w:date="2018-02-15T18:29:00Z"/>
              </w:rPr>
              <w:pPrChange w:id="14314" w:author="Sayali Dev" w:date="2018-02-21T16:23:00Z">
                <w:pPr/>
              </w:pPrChange>
            </w:pPr>
            <w:del w:id="14315" w:author="Sayali Dev" w:date="2018-02-15T18:29:00Z">
              <w:r w:rsidRPr="007A2CA7" w:rsidDel="00BD0400">
                <w:delText>Otherwise, type</w:delText>
              </w:r>
              <w:r w:rsidDel="00BD0400">
                <w:rPr>
                  <w:b w:val="0"/>
                </w:rPr>
                <w:delText xml:space="preserve"> N</w:delText>
              </w:r>
              <w:r w:rsidRPr="00063535" w:rsidDel="00BD0400">
                <w:rPr>
                  <w:b w:val="0"/>
                </w:rPr>
                <w:delText>o</w:delText>
              </w:r>
              <w:r w:rsidDel="00BD0400">
                <w:delText xml:space="preserve"> </w:delText>
              </w:r>
              <w:r w:rsidRPr="00063535" w:rsidDel="00BD0400">
                <w:delText>or leave blank</w:delText>
              </w:r>
              <w:r w:rsidDel="00BD0400">
                <w:rPr>
                  <w:b w:val="0"/>
                </w:rPr>
                <w:delText>.</w:delText>
              </w:r>
            </w:del>
          </w:p>
        </w:tc>
      </w:tr>
      <w:tr w:rsidR="00753D6D" w:rsidDel="00BD0400" w14:paraId="4EF2E937" w14:textId="55CFB1F8" w:rsidTr="00753D6D">
        <w:trPr>
          <w:cantSplit/>
          <w:trHeight w:val="288"/>
          <w:del w:id="14316" w:author="Sayali Dev" w:date="2018-02-15T18:29:00Z"/>
        </w:trPr>
        <w:tc>
          <w:tcPr>
            <w:tcW w:w="3150" w:type="dxa"/>
          </w:tcPr>
          <w:p w14:paraId="325DFA70" w14:textId="35C7F43B" w:rsidR="00753D6D" w:rsidDel="00BD0400" w:rsidRDefault="00753D6D">
            <w:pPr>
              <w:pStyle w:val="Heading3"/>
              <w:rPr>
                <w:del w:id="14317" w:author="Sayali Dev" w:date="2018-02-15T18:29:00Z"/>
              </w:rPr>
              <w:pPrChange w:id="14318" w:author="Sayali Dev" w:date="2018-02-21T16:23:00Z">
                <w:pPr/>
              </w:pPrChange>
            </w:pPr>
            <w:del w:id="14319" w:author="Sayali Dev" w:date="2018-02-15T18:29:00Z">
              <w:r w:rsidDel="00BD0400">
                <w:rPr>
                  <w:b w:val="0"/>
                </w:rPr>
                <w:delText>Kit Identifier</w:delText>
              </w:r>
            </w:del>
          </w:p>
        </w:tc>
        <w:tc>
          <w:tcPr>
            <w:tcW w:w="6660" w:type="dxa"/>
            <w:vAlign w:val="center"/>
          </w:tcPr>
          <w:p w14:paraId="5A5D78DF" w14:textId="6BDB4414" w:rsidR="00753D6D" w:rsidRPr="007A2CA7" w:rsidDel="00BD0400" w:rsidRDefault="00753D6D">
            <w:pPr>
              <w:pStyle w:val="Heading3"/>
              <w:rPr>
                <w:del w:id="14320" w:author="Sayali Dev" w:date="2018-02-15T18:29:00Z"/>
              </w:rPr>
              <w:pPrChange w:id="14321" w:author="Sayali Dev" w:date="2018-02-21T16:23:00Z">
                <w:pPr/>
              </w:pPrChange>
            </w:pPr>
            <w:del w:id="14322" w:author="Sayali Dev" w:date="2018-02-15T18:29:00Z">
              <w:r w:rsidDel="00BD0400">
                <w:delText xml:space="preserve">To add a new kit item, type the </w:delText>
              </w:r>
              <w:r w:rsidRPr="007A2CA7" w:rsidDel="00BD0400">
                <w:delText>Ide</w:delText>
              </w:r>
              <w:r w:rsidDel="00BD0400">
                <w:delText>n</w:delText>
              </w:r>
              <w:r w:rsidRPr="007A2CA7" w:rsidDel="00BD0400">
                <w:delText>tifier of the kit to which the new item is to be added.</w:delText>
              </w:r>
              <w:r w:rsidRPr="007A2CA7" w:rsidDel="00BD0400">
                <w:br/>
              </w:r>
              <w:r w:rsidRPr="007A2CA7" w:rsidDel="00BD0400">
                <w:rPr>
                  <w:b w:val="0"/>
                </w:rPr>
                <w:delText>Note:</w:delText>
              </w:r>
              <w:r w:rsidRPr="007A2CA7" w:rsidDel="00BD0400">
                <w:delText xml:space="preserve"> This </w:delText>
              </w:r>
              <w:r w:rsidDel="00BD0400">
                <w:delText xml:space="preserve">field is </w:delText>
              </w:r>
              <w:r w:rsidRPr="007A2CA7" w:rsidDel="00BD0400">
                <w:delText>only used (and is required)</w:delText>
              </w:r>
              <w:r w:rsidDel="00BD0400">
                <w:delText xml:space="preserve"> </w:delText>
              </w:r>
              <w:r w:rsidRPr="007A2CA7" w:rsidDel="00BD0400">
                <w:delText xml:space="preserve">if you typed </w:delText>
              </w:r>
              <w:r w:rsidRPr="007A2CA7" w:rsidDel="00BD0400">
                <w:rPr>
                  <w:b w:val="0"/>
                </w:rPr>
                <w:delText>Yes</w:delText>
              </w:r>
              <w:r w:rsidRPr="007A2CA7" w:rsidDel="00BD0400">
                <w:delText xml:space="preserve"> in the </w:delText>
              </w:r>
              <w:r w:rsidRPr="007A2CA7" w:rsidDel="00BD0400">
                <w:rPr>
                  <w:b w:val="0"/>
                </w:rPr>
                <w:delText>New Kit Item</w:delText>
              </w:r>
              <w:r w:rsidRPr="007A2CA7" w:rsidDel="00BD0400">
                <w:delText xml:space="preserve"> field</w:delText>
              </w:r>
            </w:del>
          </w:p>
        </w:tc>
      </w:tr>
      <w:tr w:rsidR="00753D6D" w:rsidDel="00BD0400" w14:paraId="09612290" w14:textId="0724F1E8" w:rsidTr="00753D6D">
        <w:trPr>
          <w:cantSplit/>
          <w:trHeight w:val="288"/>
          <w:del w:id="14323" w:author="Sayali Dev" w:date="2018-02-15T18:29:00Z"/>
        </w:trPr>
        <w:tc>
          <w:tcPr>
            <w:tcW w:w="3150" w:type="dxa"/>
          </w:tcPr>
          <w:p w14:paraId="57E9B387" w14:textId="1BEB56EE" w:rsidR="00753D6D" w:rsidDel="00BD0400" w:rsidRDefault="00753D6D">
            <w:pPr>
              <w:pStyle w:val="Heading3"/>
              <w:rPr>
                <w:del w:id="14324" w:author="Sayali Dev" w:date="2018-02-15T18:29:00Z"/>
              </w:rPr>
              <w:pPrChange w:id="14325" w:author="Sayali Dev" w:date="2018-02-21T16:23:00Z">
                <w:pPr/>
              </w:pPrChange>
            </w:pPr>
            <w:del w:id="14326" w:author="Sayali Dev" w:date="2018-02-15T18:29:00Z">
              <w:r w:rsidDel="00BD0400">
                <w:rPr>
                  <w:b w:val="0"/>
                </w:rPr>
                <w:delText>Component Group</w:delText>
              </w:r>
            </w:del>
          </w:p>
        </w:tc>
        <w:tc>
          <w:tcPr>
            <w:tcW w:w="6660" w:type="dxa"/>
            <w:vAlign w:val="center"/>
          </w:tcPr>
          <w:p w14:paraId="3B9925FF" w14:textId="7FA9A2C7" w:rsidR="00753D6D" w:rsidDel="00BD0400" w:rsidRDefault="00753D6D">
            <w:pPr>
              <w:pStyle w:val="Heading3"/>
              <w:rPr>
                <w:del w:id="14327" w:author="Sayali Dev" w:date="2018-02-15T18:29:00Z"/>
              </w:rPr>
              <w:pPrChange w:id="14328" w:author="Sayali Dev" w:date="2018-02-21T16:23:00Z">
                <w:pPr/>
              </w:pPrChange>
            </w:pPr>
            <w:del w:id="14329" w:author="Sayali Dev" w:date="2018-02-15T18:29:00Z">
              <w:r w:rsidDel="00BD0400">
                <w:delText>To add a new kit itme, type the name of the componenet group to which the new kit item is to be added (e.g., blood, tissue).</w:delText>
              </w:r>
            </w:del>
          </w:p>
          <w:p w14:paraId="7D538D50" w14:textId="23E79AA8" w:rsidR="00753D6D" w:rsidRPr="007E1326" w:rsidDel="00BD0400" w:rsidRDefault="00753D6D">
            <w:pPr>
              <w:pStyle w:val="Heading3"/>
              <w:rPr>
                <w:del w:id="14330" w:author="Sayali Dev" w:date="2018-02-15T18:29:00Z"/>
              </w:rPr>
              <w:pPrChange w:id="14331" w:author="Sayali Dev" w:date="2018-02-21T16:23:00Z">
                <w:pPr/>
              </w:pPrChange>
            </w:pPr>
            <w:del w:id="14332" w:author="Sayali Dev" w:date="2018-02-15T18:29:00Z">
              <w:r w:rsidRPr="007A2CA7" w:rsidDel="00BD0400">
                <w:rPr>
                  <w:b w:val="0"/>
                </w:rPr>
                <w:delText>Note:</w:delText>
              </w:r>
              <w:r w:rsidRPr="007A2CA7" w:rsidDel="00BD0400">
                <w:delText xml:space="preserve"> This </w:delText>
              </w:r>
              <w:r w:rsidDel="00BD0400">
                <w:delText xml:space="preserve">field is </w:delText>
              </w:r>
              <w:r w:rsidRPr="007A2CA7" w:rsidDel="00BD0400">
                <w:delText>only used (and is required)</w:delText>
              </w:r>
              <w:r w:rsidDel="00BD0400">
                <w:delText xml:space="preserve"> </w:delText>
              </w:r>
              <w:r w:rsidRPr="007A2CA7" w:rsidDel="00BD0400">
                <w:delText xml:space="preserve">if you typed </w:delText>
              </w:r>
              <w:r w:rsidRPr="007A2CA7" w:rsidDel="00BD0400">
                <w:rPr>
                  <w:b w:val="0"/>
                </w:rPr>
                <w:delText>Yes</w:delText>
              </w:r>
              <w:r w:rsidRPr="007A2CA7" w:rsidDel="00BD0400">
                <w:delText xml:space="preserve"> in the </w:delText>
              </w:r>
              <w:r w:rsidRPr="007A2CA7" w:rsidDel="00BD0400">
                <w:rPr>
                  <w:b w:val="0"/>
                </w:rPr>
                <w:delText>New Kit Item</w:delText>
              </w:r>
              <w:r w:rsidRPr="007A2CA7" w:rsidDel="00BD0400">
                <w:delText xml:space="preserve"> field</w:delText>
              </w:r>
            </w:del>
          </w:p>
        </w:tc>
      </w:tr>
      <w:tr w:rsidR="00753D6D" w:rsidDel="00BD0400" w14:paraId="7E1E05BF" w14:textId="1F4D9E14" w:rsidTr="00753D6D">
        <w:trPr>
          <w:cantSplit/>
          <w:trHeight w:val="288"/>
          <w:del w:id="14333" w:author="Sayali Dev" w:date="2018-02-15T18:29:00Z"/>
        </w:trPr>
        <w:tc>
          <w:tcPr>
            <w:tcW w:w="3150" w:type="dxa"/>
          </w:tcPr>
          <w:p w14:paraId="6E77A263" w14:textId="37651F22" w:rsidR="00753D6D" w:rsidRPr="007A2CA7" w:rsidDel="00BD0400" w:rsidRDefault="00753D6D">
            <w:pPr>
              <w:pStyle w:val="Heading3"/>
              <w:rPr>
                <w:del w:id="14334" w:author="Sayali Dev" w:date="2018-02-15T18:29:00Z"/>
                <w:color w:val="FF0000"/>
              </w:rPr>
              <w:pPrChange w:id="14335" w:author="Sayali Dev" w:date="2018-02-21T16:23:00Z">
                <w:pPr/>
              </w:pPrChange>
            </w:pPr>
            <w:del w:id="14336" w:author="Sayali Dev" w:date="2018-02-15T18:29:00Z">
              <w:r w:rsidDel="00BD0400">
                <w:rPr>
                  <w:b w:val="0"/>
                </w:rPr>
                <w:delText>New Non Kit Item</w:delText>
              </w:r>
            </w:del>
          </w:p>
        </w:tc>
        <w:tc>
          <w:tcPr>
            <w:tcW w:w="6660" w:type="dxa"/>
            <w:vAlign w:val="center"/>
          </w:tcPr>
          <w:p w14:paraId="7E9D9304" w14:textId="52C9B5BB" w:rsidR="00753D6D" w:rsidRPr="007E1326" w:rsidDel="00BD0400" w:rsidRDefault="00753D6D">
            <w:pPr>
              <w:pStyle w:val="Heading3"/>
              <w:rPr>
                <w:del w:id="14337" w:author="Sayali Dev" w:date="2018-02-15T18:29:00Z"/>
              </w:rPr>
              <w:pPrChange w:id="14338" w:author="Sayali Dev" w:date="2018-02-21T16:23:00Z">
                <w:pPr/>
              </w:pPrChange>
            </w:pPr>
            <w:del w:id="14339" w:author="Sayali Dev" w:date="2018-02-15T18:29:00Z">
              <w:r w:rsidDel="00BD0400">
                <w:delText xml:space="preserve">To add the specified biospecimen as a new non kit item, type </w:delText>
              </w:r>
              <w:r w:rsidRPr="007A2CA7" w:rsidDel="00BD0400">
                <w:rPr>
                  <w:b w:val="0"/>
                </w:rPr>
                <w:delText>Yes</w:delText>
              </w:r>
              <w:r w:rsidDel="00BD0400">
                <w:delText xml:space="preserve">. Otherwise, type </w:delText>
              </w:r>
              <w:r w:rsidRPr="007A2CA7" w:rsidDel="00BD0400">
                <w:rPr>
                  <w:b w:val="0"/>
                </w:rPr>
                <w:delText>No</w:delText>
              </w:r>
              <w:r w:rsidDel="00BD0400">
                <w:rPr>
                  <w:b w:val="0"/>
                </w:rPr>
                <w:delText xml:space="preserve"> or </w:delText>
              </w:r>
              <w:r w:rsidRPr="00063535" w:rsidDel="00BD0400">
                <w:delText>leave blank</w:delText>
              </w:r>
              <w:r w:rsidDel="00BD0400">
                <w:delText>.</w:delText>
              </w:r>
            </w:del>
          </w:p>
        </w:tc>
      </w:tr>
      <w:tr w:rsidR="00753D6D" w:rsidDel="00BD0400" w14:paraId="06E4DDD3" w14:textId="0ACD6CA3" w:rsidTr="00753D6D">
        <w:trPr>
          <w:cantSplit/>
          <w:trHeight w:val="288"/>
          <w:del w:id="14340" w:author="Sayali Dev" w:date="2018-02-15T18:29:00Z"/>
        </w:trPr>
        <w:tc>
          <w:tcPr>
            <w:tcW w:w="3150" w:type="dxa"/>
          </w:tcPr>
          <w:p w14:paraId="60CF75FB" w14:textId="094D1246" w:rsidR="00753D6D" w:rsidRPr="005A0359" w:rsidDel="00BD0400" w:rsidRDefault="00753D6D">
            <w:pPr>
              <w:pStyle w:val="Heading3"/>
              <w:rPr>
                <w:del w:id="14341" w:author="Sayali Dev" w:date="2018-02-15T18:29:00Z"/>
                <w:color w:val="FF0000"/>
              </w:rPr>
              <w:pPrChange w:id="14342" w:author="Sayali Dev" w:date="2018-02-21T16:23:00Z">
                <w:pPr/>
              </w:pPrChange>
            </w:pPr>
            <w:del w:id="14343" w:author="Sayali Dev" w:date="2018-02-15T18:29:00Z">
              <w:r w:rsidRPr="00400FBA" w:rsidDel="00BD0400">
                <w:rPr>
                  <w:b w:val="0"/>
                </w:rPr>
                <w:delText>Collection Event Code</w:delText>
              </w:r>
            </w:del>
          </w:p>
        </w:tc>
        <w:tc>
          <w:tcPr>
            <w:tcW w:w="6660" w:type="dxa"/>
            <w:vAlign w:val="center"/>
          </w:tcPr>
          <w:p w14:paraId="11EE194B" w14:textId="7157FDC8" w:rsidR="00753D6D" w:rsidDel="00BD0400" w:rsidRDefault="00753D6D">
            <w:pPr>
              <w:pStyle w:val="Heading3"/>
              <w:rPr>
                <w:del w:id="14344" w:author="Sayali Dev" w:date="2018-02-15T18:29:00Z"/>
              </w:rPr>
              <w:pPrChange w:id="14345" w:author="Sayali Dev" w:date="2018-02-21T16:23:00Z">
                <w:pPr/>
              </w:pPrChange>
            </w:pPr>
            <w:del w:id="14346" w:author="Sayali Dev" w:date="2018-02-15T18:29:00Z">
              <w:r w:rsidDel="00BD0400">
                <w:delText>To add a new non kit item, type the Collection Event Code associated with the Non Kit Item.</w:delText>
              </w:r>
              <w:r w:rsidDel="00BD0400">
                <w:br/>
              </w:r>
              <w:r w:rsidRPr="0049739A" w:rsidDel="00BD0400">
                <w:delText xml:space="preserve"> </w:delText>
              </w:r>
              <w:r w:rsidRPr="00D856F2" w:rsidDel="00BD0400">
                <w:rPr>
                  <w:b w:val="0"/>
                </w:rPr>
                <w:delText>Note:</w:delText>
              </w:r>
              <w:r w:rsidDel="00BD0400">
                <w:delText xml:space="preserve"> </w:delText>
              </w:r>
            </w:del>
          </w:p>
          <w:p w14:paraId="764D166E" w14:textId="34F98495" w:rsidR="00753D6D" w:rsidDel="00BD0400" w:rsidRDefault="00753D6D">
            <w:pPr>
              <w:pStyle w:val="Heading3"/>
              <w:rPr>
                <w:del w:id="14347" w:author="Sayali Dev" w:date="2018-02-15T18:29:00Z"/>
              </w:rPr>
              <w:pPrChange w:id="14348" w:author="Sayali Dev" w:date="2018-02-21T16:23:00Z">
                <w:pPr>
                  <w:numPr>
                    <w:numId w:val="244"/>
                  </w:numPr>
                  <w:ind w:left="720" w:hanging="360"/>
                </w:pPr>
              </w:pPrChange>
            </w:pPr>
            <w:del w:id="14349" w:author="Sayali Dev" w:date="2018-02-15T18:29:00Z">
              <w:r w:rsidDel="00BD0400">
                <w:delText xml:space="preserve">Collection must be published in </w:delText>
              </w:r>
              <w:r w:rsidRPr="00D856F2" w:rsidDel="00BD0400">
                <w:rPr>
                  <w:b w:val="0"/>
                </w:rPr>
                <w:delText>RPMS</w:delText>
              </w:r>
              <w:r w:rsidDel="00BD0400">
                <w:rPr>
                  <w:b w:val="0"/>
                </w:rPr>
                <w:delText xml:space="preserve"> </w:delText>
              </w:r>
              <w:r w:rsidRPr="00D94FF2" w:rsidDel="00BD0400">
                <w:delText xml:space="preserve">with this collection </w:delText>
              </w:r>
              <w:r w:rsidDel="00BD0400">
                <w:delText>event code.</w:delText>
              </w:r>
            </w:del>
          </w:p>
          <w:p w14:paraId="06625F0B" w14:textId="2E7CF4F0" w:rsidR="00753D6D" w:rsidDel="00BD0400" w:rsidRDefault="00753D6D">
            <w:pPr>
              <w:pStyle w:val="Heading3"/>
              <w:rPr>
                <w:del w:id="14350" w:author="Sayali Dev" w:date="2018-02-15T18:29:00Z"/>
              </w:rPr>
              <w:pPrChange w:id="14351" w:author="Sayali Dev" w:date="2018-02-21T16:23:00Z">
                <w:pPr>
                  <w:numPr>
                    <w:numId w:val="244"/>
                  </w:numPr>
                  <w:ind w:left="720" w:hanging="360"/>
                </w:pPr>
              </w:pPrChange>
            </w:pPr>
            <w:del w:id="14352" w:author="Sayali Dev" w:date="2018-02-15T18:29:00Z">
              <w:r w:rsidDel="00BD0400">
                <w:delText xml:space="preserve">This field is only used (and is required) if you typed </w:delText>
              </w:r>
              <w:r w:rsidRPr="00CA7CA8" w:rsidDel="00BD0400">
                <w:rPr>
                  <w:b w:val="0"/>
                </w:rPr>
                <w:delText>Yes</w:delText>
              </w:r>
              <w:r w:rsidDel="00BD0400">
                <w:delText xml:space="preserve"> in the </w:delText>
              </w:r>
              <w:r w:rsidDel="00BD0400">
                <w:rPr>
                  <w:b w:val="0"/>
                </w:rPr>
                <w:delText>New Non Kit I</w:delText>
              </w:r>
              <w:r w:rsidRPr="00CA7CA8" w:rsidDel="00BD0400">
                <w:rPr>
                  <w:b w:val="0"/>
                </w:rPr>
                <w:delText>tem</w:delText>
              </w:r>
              <w:r w:rsidDel="00BD0400">
                <w:delText xml:space="preserve"> field.</w:delText>
              </w:r>
            </w:del>
          </w:p>
        </w:tc>
      </w:tr>
      <w:tr w:rsidR="00753D6D" w:rsidDel="00BD0400" w14:paraId="69A162D7" w14:textId="023F591C" w:rsidTr="00753D6D">
        <w:trPr>
          <w:cantSplit/>
          <w:trHeight w:val="288"/>
          <w:del w:id="14353" w:author="Sayali Dev" w:date="2018-02-15T18:29:00Z"/>
        </w:trPr>
        <w:tc>
          <w:tcPr>
            <w:tcW w:w="3150" w:type="dxa"/>
          </w:tcPr>
          <w:p w14:paraId="151E9D4E" w14:textId="34F6469E" w:rsidR="00753D6D" w:rsidRPr="005A0359" w:rsidDel="00BD0400" w:rsidRDefault="00753D6D">
            <w:pPr>
              <w:pStyle w:val="Heading3"/>
              <w:rPr>
                <w:del w:id="14354" w:author="Sayali Dev" w:date="2018-02-15T18:29:00Z"/>
                <w:color w:val="FF0000"/>
              </w:rPr>
              <w:pPrChange w:id="14355" w:author="Sayali Dev" w:date="2018-02-21T16:23:00Z">
                <w:pPr/>
              </w:pPrChange>
            </w:pPr>
            <w:del w:id="14356" w:author="Sayali Dev" w:date="2018-02-15T18:29:00Z">
              <w:r w:rsidRPr="00DD1AF2" w:rsidDel="00BD0400">
                <w:rPr>
                  <w:b w:val="0"/>
                </w:rPr>
                <w:delText>Specimen Type</w:delText>
              </w:r>
            </w:del>
          </w:p>
        </w:tc>
        <w:tc>
          <w:tcPr>
            <w:tcW w:w="6660" w:type="dxa"/>
            <w:vAlign w:val="center"/>
          </w:tcPr>
          <w:p w14:paraId="52856EE9" w14:textId="66FFE606" w:rsidR="00753D6D" w:rsidDel="00BD0400" w:rsidRDefault="00753D6D">
            <w:pPr>
              <w:pStyle w:val="Heading3"/>
              <w:rPr>
                <w:del w:id="14357" w:author="Sayali Dev" w:date="2018-02-15T18:29:00Z"/>
              </w:rPr>
              <w:pPrChange w:id="14358" w:author="Sayali Dev" w:date="2018-02-21T16:23:00Z">
                <w:pPr/>
              </w:pPrChange>
            </w:pPr>
            <w:del w:id="14359" w:author="Sayali Dev" w:date="2018-02-15T18:29:00Z">
              <w:r w:rsidDel="00BD0400">
                <w:delText>To indicate the specimen type for a new kit item or a new non kit item:</w:delText>
              </w:r>
            </w:del>
          </w:p>
          <w:p w14:paraId="63FCB59D" w14:textId="02287117" w:rsidR="00753D6D" w:rsidDel="00BD0400" w:rsidRDefault="00753D6D">
            <w:pPr>
              <w:pStyle w:val="Heading3"/>
              <w:rPr>
                <w:del w:id="14360" w:author="Sayali Dev" w:date="2018-02-15T18:29:00Z"/>
              </w:rPr>
              <w:pPrChange w:id="14361" w:author="Sayali Dev" w:date="2018-02-21T16:23:00Z">
                <w:pPr>
                  <w:numPr>
                    <w:numId w:val="265"/>
                  </w:numPr>
                  <w:ind w:left="432" w:hanging="360"/>
                </w:pPr>
              </w:pPrChange>
            </w:pPr>
            <w:del w:id="14362" w:author="Sayali Dev" w:date="2018-02-15T18:29:00Z">
              <w:r w:rsidDel="00BD0400">
                <w:delText>Click this field, and then click on the arrow to display a list of options.</w:delText>
              </w:r>
            </w:del>
          </w:p>
          <w:p w14:paraId="70D0211F" w14:textId="64872AF6" w:rsidR="00753D6D" w:rsidDel="00BD0400" w:rsidRDefault="00753D6D">
            <w:pPr>
              <w:pStyle w:val="Heading3"/>
              <w:rPr>
                <w:del w:id="14363" w:author="Sayali Dev" w:date="2018-02-15T18:29:00Z"/>
              </w:rPr>
              <w:pPrChange w:id="14364" w:author="Sayali Dev" w:date="2018-02-21T16:23:00Z">
                <w:pPr>
                  <w:numPr>
                    <w:numId w:val="265"/>
                  </w:numPr>
                  <w:ind w:left="432" w:hanging="360"/>
                </w:pPr>
              </w:pPrChange>
            </w:pPr>
            <w:del w:id="14365" w:author="Sayali Dev" w:date="2018-02-15T18:29:00Z">
              <w:r w:rsidDel="00BD0400">
                <w:delText>Click the appropriate type.</w:delText>
              </w:r>
            </w:del>
          </w:p>
          <w:p w14:paraId="7B93A156" w14:textId="430A6E89" w:rsidR="00753D6D" w:rsidDel="00BD0400" w:rsidRDefault="00753D6D">
            <w:pPr>
              <w:pStyle w:val="Heading3"/>
              <w:rPr>
                <w:del w:id="14366" w:author="Sayali Dev" w:date="2018-02-15T18:29:00Z"/>
              </w:rPr>
              <w:pPrChange w:id="14367" w:author="Sayali Dev" w:date="2018-02-21T16:23:00Z">
                <w:pPr/>
              </w:pPrChange>
            </w:pPr>
            <w:del w:id="14368" w:author="Sayali Dev" w:date="2018-02-15T18:29:00Z">
              <w:r w:rsidRPr="00D856F2" w:rsidDel="00BD0400">
                <w:rPr>
                  <w:b w:val="0"/>
                </w:rPr>
                <w:delText>Note:</w:delText>
              </w:r>
              <w:r w:rsidDel="00BD0400">
                <w:delText xml:space="preserve"> This field is only used (and is required) if you typed </w:delText>
              </w:r>
              <w:r w:rsidRPr="00CA7CA8" w:rsidDel="00BD0400">
                <w:rPr>
                  <w:b w:val="0"/>
                </w:rPr>
                <w:delText>Yes</w:delText>
              </w:r>
              <w:r w:rsidDel="00BD0400">
                <w:delText xml:space="preserve"> in the </w:delText>
              </w:r>
              <w:r w:rsidRPr="00CF5D3C" w:rsidDel="00BD0400">
                <w:rPr>
                  <w:b w:val="0"/>
                </w:rPr>
                <w:delText xml:space="preserve">New Kit </w:delText>
              </w:r>
              <w:r w:rsidDel="00BD0400">
                <w:rPr>
                  <w:b w:val="0"/>
                </w:rPr>
                <w:delText>I</w:delText>
              </w:r>
              <w:r w:rsidRPr="00CF5D3C" w:rsidDel="00BD0400">
                <w:rPr>
                  <w:b w:val="0"/>
                </w:rPr>
                <w:delText>tem</w:delText>
              </w:r>
              <w:r w:rsidDel="00BD0400">
                <w:delText xml:space="preserve"> field or the </w:delText>
              </w:r>
              <w:r w:rsidDel="00BD0400">
                <w:rPr>
                  <w:b w:val="0"/>
                </w:rPr>
                <w:delText>New Non Kit I</w:delText>
              </w:r>
              <w:r w:rsidRPr="00CA7CA8" w:rsidDel="00BD0400">
                <w:rPr>
                  <w:b w:val="0"/>
                </w:rPr>
                <w:delText>tem</w:delText>
              </w:r>
              <w:r w:rsidDel="00BD0400">
                <w:delText xml:space="preserve"> field.</w:delText>
              </w:r>
            </w:del>
          </w:p>
        </w:tc>
      </w:tr>
      <w:tr w:rsidR="00753D6D" w:rsidDel="00BD0400" w14:paraId="3FC2FBA2" w14:textId="34435AFA" w:rsidTr="00753D6D">
        <w:trPr>
          <w:cantSplit/>
          <w:trHeight w:val="288"/>
          <w:del w:id="14369" w:author="Sayali Dev" w:date="2018-02-15T18:29:00Z"/>
        </w:trPr>
        <w:tc>
          <w:tcPr>
            <w:tcW w:w="3150" w:type="dxa"/>
          </w:tcPr>
          <w:p w14:paraId="6F59C305" w14:textId="6422C82C" w:rsidR="00753D6D" w:rsidRPr="005A0359" w:rsidDel="00BD0400" w:rsidRDefault="00753D6D">
            <w:pPr>
              <w:pStyle w:val="Heading3"/>
              <w:rPr>
                <w:del w:id="14370" w:author="Sayali Dev" w:date="2018-02-15T18:29:00Z"/>
                <w:color w:val="FF0000"/>
              </w:rPr>
              <w:pPrChange w:id="14371" w:author="Sayali Dev" w:date="2018-02-21T16:23:00Z">
                <w:pPr/>
              </w:pPrChange>
            </w:pPr>
            <w:del w:id="14372" w:author="Sayali Dev" w:date="2018-02-15T18:29:00Z">
              <w:r w:rsidRPr="00DD1AF2" w:rsidDel="00BD0400">
                <w:rPr>
                  <w:b w:val="0"/>
                </w:rPr>
                <w:delText>Sample Type</w:delText>
              </w:r>
            </w:del>
          </w:p>
        </w:tc>
        <w:tc>
          <w:tcPr>
            <w:tcW w:w="6660" w:type="dxa"/>
            <w:vAlign w:val="center"/>
          </w:tcPr>
          <w:p w14:paraId="619B8CC0" w14:textId="25662CB5" w:rsidR="00753D6D" w:rsidDel="00BD0400" w:rsidRDefault="00753D6D">
            <w:pPr>
              <w:pStyle w:val="Heading3"/>
              <w:rPr>
                <w:del w:id="14373" w:author="Sayali Dev" w:date="2018-02-15T18:29:00Z"/>
              </w:rPr>
              <w:pPrChange w:id="14374" w:author="Sayali Dev" w:date="2018-02-21T16:23:00Z">
                <w:pPr/>
              </w:pPrChange>
            </w:pPr>
            <w:del w:id="14375" w:author="Sayali Dev" w:date="2018-02-15T18:29:00Z">
              <w:r w:rsidDel="00BD0400">
                <w:delText>To indicate the sample type for a new kit item or a new non kit item:</w:delText>
              </w:r>
            </w:del>
          </w:p>
          <w:p w14:paraId="27739E5C" w14:textId="5BCDE4BC" w:rsidR="00753D6D" w:rsidDel="00BD0400" w:rsidRDefault="00753D6D">
            <w:pPr>
              <w:pStyle w:val="Heading3"/>
              <w:rPr>
                <w:del w:id="14376" w:author="Sayali Dev" w:date="2018-02-15T18:29:00Z"/>
              </w:rPr>
              <w:pPrChange w:id="14377" w:author="Sayali Dev" w:date="2018-02-21T16:23:00Z">
                <w:pPr>
                  <w:numPr>
                    <w:numId w:val="266"/>
                  </w:numPr>
                  <w:ind w:left="432" w:hanging="360"/>
                </w:pPr>
              </w:pPrChange>
            </w:pPr>
            <w:del w:id="14378" w:author="Sayali Dev" w:date="2018-02-15T18:29:00Z">
              <w:r w:rsidDel="00BD0400">
                <w:delText>Click this field, and then click on the arrow to display a list of options.</w:delText>
              </w:r>
            </w:del>
          </w:p>
          <w:p w14:paraId="198EE586" w14:textId="04CCD6FE" w:rsidR="00753D6D" w:rsidDel="00BD0400" w:rsidRDefault="00753D6D">
            <w:pPr>
              <w:pStyle w:val="Heading3"/>
              <w:rPr>
                <w:del w:id="14379" w:author="Sayali Dev" w:date="2018-02-15T18:29:00Z"/>
              </w:rPr>
              <w:pPrChange w:id="14380" w:author="Sayali Dev" w:date="2018-02-21T16:23:00Z">
                <w:pPr>
                  <w:numPr>
                    <w:numId w:val="266"/>
                  </w:numPr>
                  <w:ind w:left="432" w:hanging="360"/>
                </w:pPr>
              </w:pPrChange>
            </w:pPr>
            <w:del w:id="14381" w:author="Sayali Dev" w:date="2018-02-15T18:29:00Z">
              <w:r w:rsidDel="00BD0400">
                <w:delText xml:space="preserve">Click the appropriate type. </w:delText>
              </w:r>
            </w:del>
          </w:p>
          <w:p w14:paraId="1A07FEB4" w14:textId="2D8DCECD" w:rsidR="00753D6D" w:rsidDel="00BD0400" w:rsidRDefault="00753D6D">
            <w:pPr>
              <w:pStyle w:val="Heading3"/>
              <w:rPr>
                <w:del w:id="14382" w:author="Sayali Dev" w:date="2018-02-15T18:29:00Z"/>
              </w:rPr>
              <w:pPrChange w:id="14383" w:author="Sayali Dev" w:date="2018-02-21T16:23:00Z">
                <w:pPr/>
              </w:pPrChange>
            </w:pPr>
            <w:del w:id="14384" w:author="Sayali Dev" w:date="2018-02-15T18:29:00Z">
              <w:r w:rsidRPr="00D856F2" w:rsidDel="00BD0400">
                <w:rPr>
                  <w:b w:val="0"/>
                </w:rPr>
                <w:delText>Note:</w:delText>
              </w:r>
              <w:r w:rsidDel="00BD0400">
                <w:delText xml:space="preserve"> This field is only used (and is required) if you typed </w:delText>
              </w:r>
              <w:r w:rsidRPr="00CA7CA8" w:rsidDel="00BD0400">
                <w:rPr>
                  <w:b w:val="0"/>
                </w:rPr>
                <w:delText>Yes</w:delText>
              </w:r>
              <w:r w:rsidDel="00BD0400">
                <w:delText xml:space="preserve"> in the </w:delText>
              </w:r>
              <w:r w:rsidRPr="00CF5D3C" w:rsidDel="00BD0400">
                <w:rPr>
                  <w:b w:val="0"/>
                </w:rPr>
                <w:delText xml:space="preserve">New Kit </w:delText>
              </w:r>
              <w:r w:rsidDel="00BD0400">
                <w:rPr>
                  <w:b w:val="0"/>
                </w:rPr>
                <w:delText>I</w:delText>
              </w:r>
              <w:r w:rsidRPr="00CF5D3C" w:rsidDel="00BD0400">
                <w:rPr>
                  <w:b w:val="0"/>
                </w:rPr>
                <w:delText>tem</w:delText>
              </w:r>
              <w:r w:rsidDel="00BD0400">
                <w:delText xml:space="preserve"> field or the </w:delText>
              </w:r>
              <w:r w:rsidDel="00BD0400">
                <w:rPr>
                  <w:b w:val="0"/>
                </w:rPr>
                <w:delText>New Non Kit I</w:delText>
              </w:r>
              <w:r w:rsidRPr="00CA7CA8" w:rsidDel="00BD0400">
                <w:rPr>
                  <w:b w:val="0"/>
                </w:rPr>
                <w:delText>tem</w:delText>
              </w:r>
              <w:r w:rsidDel="00BD0400">
                <w:delText xml:space="preserve"> field.</w:delText>
              </w:r>
            </w:del>
          </w:p>
        </w:tc>
      </w:tr>
      <w:tr w:rsidR="00753D6D" w:rsidDel="00BD0400" w14:paraId="2102F200" w14:textId="0E51B85E" w:rsidTr="00753D6D">
        <w:trPr>
          <w:cantSplit/>
          <w:trHeight w:val="288"/>
          <w:del w:id="14385" w:author="Sayali Dev" w:date="2018-02-15T18:29:00Z"/>
        </w:trPr>
        <w:tc>
          <w:tcPr>
            <w:tcW w:w="3150" w:type="dxa"/>
          </w:tcPr>
          <w:p w14:paraId="363C5131" w14:textId="597EE326" w:rsidR="00753D6D" w:rsidRPr="005A0359" w:rsidDel="00BD0400" w:rsidRDefault="00753D6D">
            <w:pPr>
              <w:pStyle w:val="Heading3"/>
              <w:rPr>
                <w:del w:id="14386" w:author="Sayali Dev" w:date="2018-02-15T18:29:00Z"/>
                <w:color w:val="FF0000"/>
              </w:rPr>
              <w:pPrChange w:id="14387" w:author="Sayali Dev" w:date="2018-02-21T16:23:00Z">
                <w:pPr/>
              </w:pPrChange>
            </w:pPr>
            <w:del w:id="14388" w:author="Sayali Dev" w:date="2018-02-15T18:29:00Z">
              <w:r w:rsidRPr="00DD1AF2" w:rsidDel="00BD0400">
                <w:rPr>
                  <w:b w:val="0"/>
                </w:rPr>
                <w:delText>Container Type</w:delText>
              </w:r>
            </w:del>
          </w:p>
        </w:tc>
        <w:tc>
          <w:tcPr>
            <w:tcW w:w="6660" w:type="dxa"/>
            <w:vAlign w:val="center"/>
          </w:tcPr>
          <w:p w14:paraId="43038863" w14:textId="73DD0111" w:rsidR="00753D6D" w:rsidDel="00BD0400" w:rsidRDefault="00753D6D">
            <w:pPr>
              <w:pStyle w:val="Heading3"/>
              <w:rPr>
                <w:del w:id="14389" w:author="Sayali Dev" w:date="2018-02-15T18:29:00Z"/>
              </w:rPr>
              <w:pPrChange w:id="14390" w:author="Sayali Dev" w:date="2018-02-21T16:23:00Z">
                <w:pPr/>
              </w:pPrChange>
            </w:pPr>
            <w:del w:id="14391" w:author="Sayali Dev" w:date="2018-02-15T18:29:00Z">
              <w:r w:rsidDel="00BD0400">
                <w:delText>To indicate the container type for a new kit item or a new non kit item:</w:delText>
              </w:r>
            </w:del>
          </w:p>
          <w:p w14:paraId="799411A8" w14:textId="1FA3C1CC" w:rsidR="00753D6D" w:rsidDel="00BD0400" w:rsidRDefault="00753D6D">
            <w:pPr>
              <w:pStyle w:val="Heading3"/>
              <w:rPr>
                <w:del w:id="14392" w:author="Sayali Dev" w:date="2018-02-15T18:29:00Z"/>
              </w:rPr>
              <w:pPrChange w:id="14393" w:author="Sayali Dev" w:date="2018-02-21T16:23:00Z">
                <w:pPr>
                  <w:numPr>
                    <w:numId w:val="267"/>
                  </w:numPr>
                  <w:ind w:left="432" w:hanging="360"/>
                </w:pPr>
              </w:pPrChange>
            </w:pPr>
            <w:del w:id="14394" w:author="Sayali Dev" w:date="2018-02-15T18:29:00Z">
              <w:r w:rsidDel="00BD0400">
                <w:delText>Click this field, and then click on the arrow to display a list of options.</w:delText>
              </w:r>
            </w:del>
          </w:p>
          <w:p w14:paraId="4076561D" w14:textId="684E7C6F" w:rsidR="00753D6D" w:rsidDel="00BD0400" w:rsidRDefault="00753D6D">
            <w:pPr>
              <w:pStyle w:val="Heading3"/>
              <w:rPr>
                <w:del w:id="14395" w:author="Sayali Dev" w:date="2018-02-15T18:29:00Z"/>
              </w:rPr>
              <w:pPrChange w:id="14396" w:author="Sayali Dev" w:date="2018-02-21T16:23:00Z">
                <w:pPr>
                  <w:numPr>
                    <w:numId w:val="267"/>
                  </w:numPr>
                  <w:ind w:left="432" w:hanging="360"/>
                </w:pPr>
              </w:pPrChange>
            </w:pPr>
            <w:del w:id="14397" w:author="Sayali Dev" w:date="2018-02-15T18:29:00Z">
              <w:r w:rsidDel="00BD0400">
                <w:delText>Click the appropriate type.</w:delText>
              </w:r>
            </w:del>
          </w:p>
          <w:p w14:paraId="16D26896" w14:textId="6F4D94C8" w:rsidR="00753D6D" w:rsidDel="00BD0400" w:rsidRDefault="00753D6D">
            <w:pPr>
              <w:pStyle w:val="Heading3"/>
              <w:rPr>
                <w:del w:id="14398" w:author="Sayali Dev" w:date="2018-02-15T18:29:00Z"/>
              </w:rPr>
              <w:pPrChange w:id="14399" w:author="Sayali Dev" w:date="2018-02-21T16:23:00Z">
                <w:pPr/>
              </w:pPrChange>
            </w:pPr>
            <w:del w:id="14400" w:author="Sayali Dev" w:date="2018-02-15T18:29:00Z">
              <w:r w:rsidRPr="00CF5D3C" w:rsidDel="00BD0400">
                <w:rPr>
                  <w:b w:val="0"/>
                </w:rPr>
                <w:delText>Note</w:delText>
              </w:r>
              <w:r w:rsidDel="00BD0400">
                <w:delText xml:space="preserve">: This field is only used (and is required) if you typed </w:delText>
              </w:r>
              <w:r w:rsidRPr="00CF5D3C" w:rsidDel="00BD0400">
                <w:rPr>
                  <w:b w:val="0"/>
                </w:rPr>
                <w:delText>Yes</w:delText>
              </w:r>
              <w:r w:rsidDel="00BD0400">
                <w:delText xml:space="preserve"> in the </w:delText>
              </w:r>
              <w:r w:rsidRPr="00CF5D3C" w:rsidDel="00BD0400">
                <w:rPr>
                  <w:b w:val="0"/>
                </w:rPr>
                <w:delText>New Kit Item</w:delText>
              </w:r>
              <w:r w:rsidDel="00BD0400">
                <w:delText xml:space="preserve"> field or the </w:delText>
              </w:r>
              <w:r w:rsidRPr="00CF5D3C" w:rsidDel="00BD0400">
                <w:rPr>
                  <w:b w:val="0"/>
                </w:rPr>
                <w:delText>New Non Kit Item</w:delText>
              </w:r>
              <w:r w:rsidDel="00BD0400">
                <w:delText xml:space="preserve"> field.</w:delText>
              </w:r>
            </w:del>
          </w:p>
        </w:tc>
      </w:tr>
    </w:tbl>
    <w:p w14:paraId="090AA3A0" w14:textId="701AB45B" w:rsidR="00753D6D" w:rsidDel="00BD0400" w:rsidRDefault="00753D6D">
      <w:pPr>
        <w:pStyle w:val="Heading3"/>
        <w:rPr>
          <w:del w:id="14401" w:author="Sayali Dev" w:date="2018-02-15T18:29:00Z"/>
        </w:rPr>
        <w:pPrChange w:id="14402" w:author="Sayali Dev" w:date="2018-02-21T16:23:00Z">
          <w:pPr>
            <w:ind w:left="720"/>
          </w:pPr>
        </w:pPrChange>
      </w:pPr>
    </w:p>
    <w:p w14:paraId="7833D862" w14:textId="5A2BF4B8" w:rsidR="00753D6D" w:rsidDel="00BD0400" w:rsidRDefault="00753D6D">
      <w:pPr>
        <w:pStyle w:val="Heading3"/>
        <w:rPr>
          <w:del w:id="14403" w:author="Sayali Dev" w:date="2018-02-15T18:29:00Z"/>
        </w:rPr>
        <w:pPrChange w:id="14404" w:author="Sayali Dev" w:date="2018-02-21T16:23:00Z">
          <w:pPr>
            <w:numPr>
              <w:numId w:val="267"/>
            </w:numPr>
            <w:ind w:left="720" w:hanging="360"/>
          </w:pPr>
        </w:pPrChange>
      </w:pPr>
      <w:del w:id="14405" w:author="Sayali Dev" w:date="2018-01-31T17:54:00Z">
        <w:r w:rsidDel="009A119E">
          <w:delText>Log on</w:delText>
        </w:r>
      </w:del>
      <w:del w:id="14406" w:author="Sayali Dev" w:date="2018-02-15T18:29:00Z">
        <w:r w:rsidDel="00BD0400">
          <w:delText xml:space="preserve"> to the application using your </w:delText>
        </w:r>
      </w:del>
      <w:del w:id="14407" w:author="Sayali Dev" w:date="2018-01-31T17:55:00Z">
        <w:r w:rsidDel="00A62626">
          <w:delText>logon</w:delText>
        </w:r>
      </w:del>
      <w:del w:id="14408" w:author="Sayali Dev" w:date="2018-02-15T18:29:00Z">
        <w:r w:rsidDel="00BD0400">
          <w:delText xml:space="preserve"> credentials. </w:delText>
        </w:r>
      </w:del>
    </w:p>
    <w:p w14:paraId="78012EB2" w14:textId="48AF4B44" w:rsidR="00753D6D" w:rsidDel="00BD0400" w:rsidRDefault="00753D6D">
      <w:pPr>
        <w:pStyle w:val="Heading3"/>
        <w:rPr>
          <w:del w:id="14409" w:author="Sayali Dev" w:date="2018-02-15T18:29:00Z"/>
        </w:rPr>
        <w:pPrChange w:id="14410" w:author="Sayali Dev" w:date="2018-02-21T16:23:00Z">
          <w:pPr>
            <w:ind w:left="720"/>
          </w:pPr>
        </w:pPrChange>
      </w:pPr>
      <w:del w:id="14411" w:author="Sayali Dev" w:date="2018-02-15T18:29:00Z">
        <w:r w:rsidDel="00BD0400">
          <w:delText xml:space="preserve">The CIRRASPEC home page appears. </w:delText>
        </w:r>
        <w:r w:rsidDel="00BD0400">
          <w:br/>
        </w:r>
      </w:del>
    </w:p>
    <w:p w14:paraId="60694FAF" w14:textId="6AF852A3" w:rsidR="00753D6D" w:rsidDel="00BD0400" w:rsidRDefault="00753D6D">
      <w:pPr>
        <w:pStyle w:val="Heading3"/>
        <w:rPr>
          <w:del w:id="14412" w:author="Sayali Dev" w:date="2018-02-15T18:29:00Z"/>
        </w:rPr>
        <w:pPrChange w:id="14413" w:author="Sayali Dev" w:date="2018-02-21T16:23:00Z">
          <w:pPr>
            <w:numPr>
              <w:numId w:val="275"/>
            </w:numPr>
            <w:ind w:left="720" w:hanging="360"/>
          </w:pPr>
        </w:pPrChange>
      </w:pPr>
      <w:del w:id="14414" w:author="Sayali Dev" w:date="2018-02-15T18:29: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4322D181" w14:textId="23579660" w:rsidR="00753D6D" w:rsidDel="00BD0400" w:rsidRDefault="00753D6D">
      <w:pPr>
        <w:pStyle w:val="Heading3"/>
        <w:rPr>
          <w:del w:id="14415" w:author="Sayali Dev" w:date="2018-02-15T18:29:00Z"/>
        </w:rPr>
        <w:pPrChange w:id="14416" w:author="Sayali Dev" w:date="2018-02-21T16:23:00Z">
          <w:pPr>
            <w:ind w:left="720"/>
          </w:pPr>
        </w:pPrChange>
      </w:pPr>
      <w:del w:id="14417" w:author="Sayali Dev" w:date="2018-02-15T18:29:00Z">
        <w:r w:rsidDel="00BD0400">
          <w:delText xml:space="preserve">The </w:delText>
        </w:r>
        <w:r w:rsidRPr="00C60AA1" w:rsidDel="00BD0400">
          <w:rPr>
            <w:b w:val="0"/>
          </w:rPr>
          <w:delText>Import Data</w:delText>
        </w:r>
        <w:r w:rsidDel="00BD0400">
          <w:delText xml:space="preserve"> page appears.</w:delText>
        </w:r>
      </w:del>
    </w:p>
    <w:p w14:paraId="29CC0F0B" w14:textId="7230A6C8" w:rsidR="00753D6D" w:rsidDel="00BD0400" w:rsidRDefault="00753D6D">
      <w:pPr>
        <w:pStyle w:val="Heading3"/>
        <w:rPr>
          <w:del w:id="14418" w:author="Sayali Dev" w:date="2018-02-15T18:29:00Z"/>
          <w:noProof/>
        </w:rPr>
        <w:pPrChange w:id="14419" w:author="Sayali Dev" w:date="2018-02-21T16:23:00Z">
          <w:pPr/>
        </w:pPrChange>
      </w:pPr>
    </w:p>
    <w:p w14:paraId="1469CFEC" w14:textId="47C1B303" w:rsidR="00753D6D" w:rsidDel="00BD0400" w:rsidRDefault="00753D6D">
      <w:pPr>
        <w:pStyle w:val="Heading3"/>
        <w:rPr>
          <w:del w:id="14420" w:author="Sayali Dev" w:date="2018-02-15T18:29:00Z"/>
        </w:rPr>
        <w:pPrChange w:id="14421" w:author="Sayali Dev" w:date="2018-02-21T16:23:00Z">
          <w:pPr>
            <w:ind w:left="720"/>
          </w:pPr>
        </w:pPrChange>
      </w:pPr>
      <w:del w:id="14422" w:author="Sayali Dev" w:date="2018-02-15T18:29:00Z">
        <w:r w:rsidDel="00BD0400">
          <w:rPr>
            <w:noProof/>
          </w:rPr>
          <w:drawing>
            <wp:inline distT="0" distB="0" distL="0" distR="0" wp14:anchorId="57516148" wp14:editId="680DDAC6">
              <wp:extent cx="6417310" cy="3025775"/>
              <wp:effectExtent l="19050" t="19050" r="21590" b="22225"/>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17310" cy="3025775"/>
                      </a:xfrm>
                      <a:prstGeom prst="rect">
                        <a:avLst/>
                      </a:prstGeom>
                      <a:noFill/>
                      <a:ln w="3175">
                        <a:solidFill>
                          <a:schemeClr val="tx1"/>
                        </a:solidFill>
                      </a:ln>
                    </pic:spPr>
                  </pic:pic>
                </a:graphicData>
              </a:graphic>
            </wp:inline>
          </w:drawing>
        </w:r>
      </w:del>
    </w:p>
    <w:p w14:paraId="3A5A49AE" w14:textId="4F472F16" w:rsidR="00753D6D" w:rsidDel="00BD0400" w:rsidRDefault="00753D6D">
      <w:pPr>
        <w:pStyle w:val="Heading3"/>
        <w:rPr>
          <w:del w:id="14423" w:author="Sayali Dev" w:date="2018-02-15T18:29:00Z"/>
        </w:rPr>
        <w:pPrChange w:id="14424" w:author="Sayali Dev" w:date="2018-02-21T16:23:00Z">
          <w:pPr>
            <w:pStyle w:val="Figure"/>
            <w:tabs>
              <w:tab w:val="clear" w:pos="1710"/>
            </w:tabs>
            <w:ind w:left="2070" w:hanging="1350"/>
          </w:pPr>
        </w:pPrChange>
      </w:pPr>
      <w:del w:id="14425" w:author="Sayali Dev" w:date="2018-02-15T18:29:00Z">
        <w:r w:rsidRPr="009C3249" w:rsidDel="00BD0400">
          <w:delText>Import</w:delText>
        </w:r>
        <w:r w:rsidDel="00BD0400">
          <w:delText xml:space="preserve"> Data page</w:delText>
        </w:r>
      </w:del>
    </w:p>
    <w:p w14:paraId="34C973D9" w14:textId="78E645DE" w:rsidR="00753D6D" w:rsidRPr="001241E1" w:rsidDel="00BD0400" w:rsidRDefault="00753D6D">
      <w:pPr>
        <w:pStyle w:val="Heading3"/>
        <w:rPr>
          <w:del w:id="14426" w:author="Sayali Dev" w:date="2018-02-15T18:29:00Z"/>
        </w:rPr>
        <w:pPrChange w:id="14427" w:author="Sayali Dev" w:date="2018-02-21T16:23:00Z">
          <w:pPr/>
        </w:pPrChange>
      </w:pPr>
    </w:p>
    <w:p w14:paraId="2F6E2B4B" w14:textId="478277EB" w:rsidR="00753D6D" w:rsidDel="00BD0400" w:rsidRDefault="00753D6D">
      <w:pPr>
        <w:pStyle w:val="Heading3"/>
        <w:rPr>
          <w:del w:id="14428" w:author="Sayali Dev" w:date="2018-02-15T18:29:00Z"/>
        </w:rPr>
        <w:pPrChange w:id="14429" w:author="Sayali Dev" w:date="2018-02-21T16:23:00Z">
          <w:pPr>
            <w:numPr>
              <w:numId w:val="276"/>
            </w:numPr>
            <w:ind w:left="720" w:hanging="360"/>
          </w:pPr>
        </w:pPrChange>
      </w:pPr>
      <w:del w:id="14430" w:author="Sayali Dev" w:date="2018-02-15T18:29:00Z">
        <w:r w:rsidDel="00BD0400">
          <w:delText xml:space="preserve">In the </w:delText>
        </w:r>
        <w:r w:rsidRPr="007B3839" w:rsidDel="00BD0400">
          <w:rPr>
            <w:b w:val="0"/>
          </w:rPr>
          <w:delText>Upload Type</w:delText>
        </w:r>
        <w:r w:rsidDel="00BD0400">
          <w:delText xml:space="preserve"> list, click </w:delText>
        </w:r>
        <w:r w:rsidDel="00BD0400">
          <w:rPr>
            <w:b w:val="0"/>
          </w:rPr>
          <w:delText>Batch Specimen Shipment</w:delText>
        </w:r>
        <w:r w:rsidDel="00BD0400">
          <w:delText>.</w:delText>
        </w:r>
      </w:del>
    </w:p>
    <w:p w14:paraId="307F9F75" w14:textId="733F3FEB" w:rsidR="00753D6D" w:rsidDel="00BD0400" w:rsidRDefault="00753D6D">
      <w:pPr>
        <w:pStyle w:val="Heading3"/>
        <w:rPr>
          <w:del w:id="14431" w:author="Sayali Dev" w:date="2018-02-15T18:29:00Z"/>
        </w:rPr>
        <w:pPrChange w:id="14432" w:author="Sayali Dev" w:date="2018-02-21T16:23:00Z">
          <w:pPr>
            <w:ind w:left="720"/>
          </w:pPr>
        </w:pPrChange>
      </w:pPr>
    </w:p>
    <w:p w14:paraId="2B1522B9" w14:textId="2EF1EEED" w:rsidR="00753D6D" w:rsidDel="00BD0400" w:rsidRDefault="00753D6D">
      <w:pPr>
        <w:pStyle w:val="Heading3"/>
        <w:rPr>
          <w:del w:id="14433" w:author="Sayali Dev" w:date="2018-02-15T18:29:00Z"/>
        </w:rPr>
        <w:pPrChange w:id="14434" w:author="Sayali Dev" w:date="2018-02-21T16:23:00Z">
          <w:pPr>
            <w:numPr>
              <w:numId w:val="276"/>
            </w:numPr>
            <w:ind w:left="720" w:hanging="360"/>
          </w:pPr>
        </w:pPrChange>
      </w:pPr>
      <w:del w:id="14435" w:author="Sayali Dev" w:date="2018-02-15T18:29: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batch shipment spreadsheet that you want to upload. </w:delText>
        </w:r>
      </w:del>
    </w:p>
    <w:p w14:paraId="64E1D72A" w14:textId="1B68F6ED" w:rsidR="00753D6D" w:rsidDel="00BD0400" w:rsidRDefault="00753D6D">
      <w:pPr>
        <w:pStyle w:val="Heading3"/>
        <w:rPr>
          <w:del w:id="14436" w:author="Sayali Dev" w:date="2018-02-15T18:29:00Z"/>
        </w:rPr>
        <w:pPrChange w:id="14437" w:author="Sayali Dev" w:date="2018-02-21T16:23:00Z">
          <w:pPr>
            <w:ind w:left="720"/>
          </w:pPr>
        </w:pPrChange>
      </w:pPr>
      <w:del w:id="14438" w:author="Sayali Dev" w:date="2018-02-15T18:29:00Z">
        <w:r w:rsidDel="00BD0400">
          <w:delText xml:space="preserve">The path of the template that you select appears on the right side of the </w:delText>
        </w:r>
        <w:r w:rsidRPr="001E5C6B" w:rsidDel="00BD0400">
          <w:delText>Browse</w:delText>
        </w:r>
        <w:r w:rsidDel="00BD0400">
          <w:delText xml:space="preserve"> button. </w:delText>
        </w:r>
      </w:del>
    </w:p>
    <w:p w14:paraId="47085CCB" w14:textId="24D59593" w:rsidR="00753D6D" w:rsidDel="00BD0400" w:rsidRDefault="00753D6D">
      <w:pPr>
        <w:pStyle w:val="Heading3"/>
        <w:rPr>
          <w:del w:id="14439" w:author="Sayali Dev" w:date="2018-02-15T18:29:00Z"/>
        </w:rPr>
        <w:pPrChange w:id="14440" w:author="Sayali Dev" w:date="2018-02-21T16:23:00Z">
          <w:pPr>
            <w:ind w:left="720"/>
          </w:pPr>
        </w:pPrChange>
      </w:pPr>
    </w:p>
    <w:p w14:paraId="26DCBF39" w14:textId="175CFF79" w:rsidR="00753D6D" w:rsidDel="00BD0400" w:rsidRDefault="00753D6D">
      <w:pPr>
        <w:pStyle w:val="Heading3"/>
        <w:rPr>
          <w:del w:id="14441" w:author="Sayali Dev" w:date="2018-02-15T18:29:00Z"/>
        </w:rPr>
        <w:pPrChange w:id="14442" w:author="Sayali Dev" w:date="2018-02-21T16:23:00Z">
          <w:pPr>
            <w:numPr>
              <w:numId w:val="276"/>
            </w:numPr>
            <w:ind w:left="720" w:hanging="360"/>
          </w:pPr>
        </w:pPrChange>
      </w:pPr>
      <w:del w:id="14443" w:author="Sayali Dev" w:date="2018-02-15T18:29:00Z">
        <w:r w:rsidDel="00BD0400">
          <w:delText xml:space="preserve">Click </w:delText>
        </w:r>
        <w:r w:rsidRPr="00A65C15" w:rsidDel="00BD0400">
          <w:rPr>
            <w:b w:val="0"/>
          </w:rPr>
          <w:delText>UPLOAD</w:delText>
        </w:r>
        <w:r w:rsidDel="00BD0400">
          <w:delText xml:space="preserve">. </w:delText>
        </w:r>
      </w:del>
    </w:p>
    <w:p w14:paraId="7DA0C1A0" w14:textId="1D1DCF78" w:rsidR="00753D6D" w:rsidDel="00BD0400" w:rsidRDefault="00753D6D">
      <w:pPr>
        <w:pStyle w:val="Heading3"/>
        <w:rPr>
          <w:del w:id="14444" w:author="Sayali Dev" w:date="2018-02-15T18:29:00Z"/>
        </w:rPr>
        <w:pPrChange w:id="14445" w:author="Sayali Dev" w:date="2018-02-21T16:23:00Z">
          <w:pPr>
            <w:tabs>
              <w:tab w:val="left" w:pos="720"/>
            </w:tabs>
            <w:ind w:left="720"/>
          </w:pPr>
        </w:pPrChange>
      </w:pPr>
      <w:del w:id="14446" w:author="Sayali Dev" w:date="2018-02-15T18:29:00Z">
        <w:r w:rsidDel="00BD0400">
          <w:delText xml:space="preserve">The spreadsheet is uploaded. The </w:delText>
        </w:r>
        <w:r w:rsidRPr="009E46B4" w:rsidDel="00BD0400">
          <w:rPr>
            <w:b w:val="0"/>
          </w:rPr>
          <w:delText>Import Data</w:delText>
        </w:r>
        <w:r w:rsidDel="00BD0400">
          <w:delText xml:space="preserve"> page displays a confirmation and summary of the upload. </w:delText>
        </w:r>
        <w:r w:rsidDel="00BD0400">
          <w:br/>
        </w:r>
      </w:del>
    </w:p>
    <w:p w14:paraId="1B3101C0" w14:textId="1BACDDE0" w:rsidR="00753D6D" w:rsidRPr="00DD1AF2" w:rsidDel="00BD0400" w:rsidRDefault="00753D6D">
      <w:pPr>
        <w:pStyle w:val="Heading3"/>
        <w:rPr>
          <w:del w:id="14447" w:author="Sayali Dev" w:date="2018-02-15T18:29:00Z"/>
        </w:rPr>
        <w:pPrChange w:id="14448" w:author="Sayali Dev" w:date="2018-02-21T16:23:00Z">
          <w:pPr>
            <w:tabs>
              <w:tab w:val="left" w:pos="720"/>
            </w:tabs>
            <w:ind w:left="720"/>
          </w:pPr>
        </w:pPrChange>
      </w:pPr>
      <w:del w:id="14449" w:author="Sayali Dev" w:date="2018-02-15T18:29:00Z">
        <w:r w:rsidRPr="00DD1AF2" w:rsidDel="00BD0400">
          <w:rPr>
            <w:b w:val="0"/>
          </w:rPr>
          <w:delText>Note:</w:delText>
        </w:r>
      </w:del>
    </w:p>
    <w:p w14:paraId="421CE882" w14:textId="00705615" w:rsidR="00753D6D" w:rsidRPr="006649D2" w:rsidDel="00BD0400" w:rsidRDefault="00753D6D">
      <w:pPr>
        <w:pStyle w:val="Heading3"/>
        <w:rPr>
          <w:del w:id="14450" w:author="Sayali Dev" w:date="2018-02-15T18:29:00Z"/>
          <w:rFonts w:eastAsia="Calibri"/>
        </w:rPr>
        <w:pPrChange w:id="14451" w:author="Sayali Dev" w:date="2018-02-21T16:23:00Z">
          <w:pPr>
            <w:numPr>
              <w:numId w:val="259"/>
            </w:numPr>
            <w:spacing w:after="200" w:line="276" w:lineRule="auto"/>
            <w:ind w:left="1440" w:hanging="360"/>
          </w:pPr>
        </w:pPrChange>
      </w:pPr>
      <w:del w:id="14452" w:author="Sayali Dev" w:date="2018-02-15T18:29:00Z">
        <w:r w:rsidRPr="006649D2" w:rsidDel="00BD0400">
          <w:rPr>
            <w:rFonts w:eastAsia="Calibri"/>
          </w:rPr>
          <w:delText xml:space="preserve">The shipment is added with status as </w:delText>
        </w:r>
        <w:r w:rsidDel="00BD0400">
          <w:rPr>
            <w:rFonts w:eastAsia="Calibri"/>
            <w:b w:val="0"/>
          </w:rPr>
          <w:delText>Complet</w:delText>
        </w:r>
        <w:r w:rsidRPr="006649D2" w:rsidDel="00BD0400">
          <w:rPr>
            <w:rFonts w:eastAsia="Calibri"/>
            <w:b w:val="0"/>
          </w:rPr>
          <w:delText>ed.</w:delText>
        </w:r>
        <w:r w:rsidDel="00BD0400">
          <w:rPr>
            <w:rFonts w:eastAsia="Calibri"/>
            <w:b w:val="0"/>
          </w:rPr>
          <w:delText xml:space="preserve"> </w:delText>
        </w:r>
        <w:r w:rsidRPr="006649D2" w:rsidDel="00BD0400">
          <w:rPr>
            <w:rFonts w:eastAsia="Calibri"/>
          </w:rPr>
          <w:delText xml:space="preserve">The shipment information from template is accessible via the </w:delText>
        </w:r>
        <w:r w:rsidRPr="005E1E48" w:rsidDel="00BD0400">
          <w:rPr>
            <w:rFonts w:eastAsia="Calibri"/>
            <w:b w:val="0"/>
          </w:rPr>
          <w:delText>BMS</w:delText>
        </w:r>
        <w:r w:rsidDel="00BD0400">
          <w:rPr>
            <w:rFonts w:eastAsia="Calibri"/>
            <w:b w:val="0"/>
          </w:rPr>
          <w:delText xml:space="preserve"> </w:delText>
        </w:r>
        <w:r w:rsidRPr="005E1E48" w:rsidDel="00BD0400">
          <w:rPr>
            <w:rFonts w:eastAsia="Calibri"/>
            <w:b w:val="0"/>
          </w:rPr>
          <w:delText>&gt;</w:delText>
        </w:r>
        <w:r w:rsidDel="00BD0400">
          <w:rPr>
            <w:rFonts w:eastAsia="Calibri"/>
            <w:b w:val="0"/>
          </w:rPr>
          <w:delText xml:space="preserve"> </w:delText>
        </w:r>
        <w:r w:rsidRPr="006649D2" w:rsidDel="00BD0400">
          <w:rPr>
            <w:rFonts w:eastAsia="Calibri"/>
            <w:b w:val="0"/>
          </w:rPr>
          <w:delText>Shipments</w:delText>
        </w:r>
        <w:r w:rsidRPr="006649D2" w:rsidDel="00BD0400">
          <w:rPr>
            <w:rFonts w:eastAsia="Calibri"/>
          </w:rPr>
          <w:delText xml:space="preserve"> module.</w:delText>
        </w:r>
      </w:del>
    </w:p>
    <w:p w14:paraId="6A10A12F" w14:textId="2AF2F16A" w:rsidR="00753D6D" w:rsidRPr="00A81143" w:rsidDel="00BD0400" w:rsidRDefault="00753D6D">
      <w:pPr>
        <w:pStyle w:val="Heading3"/>
        <w:rPr>
          <w:del w:id="14453" w:author="Sayali Dev" w:date="2018-02-15T18:29:00Z"/>
        </w:rPr>
        <w:pPrChange w:id="14454" w:author="Sayali Dev" w:date="2018-02-21T16:23:00Z">
          <w:pPr>
            <w:numPr>
              <w:numId w:val="259"/>
            </w:numPr>
            <w:ind w:left="1440" w:hanging="360"/>
          </w:pPr>
        </w:pPrChange>
      </w:pPr>
      <w:del w:id="14455" w:author="Sayali Dev" w:date="2018-02-15T18:29:00Z">
        <w:r w:rsidRPr="00A81143" w:rsidDel="00BD0400">
          <w:delText xml:space="preserve">The </w:delText>
        </w:r>
        <w:r w:rsidDel="00BD0400">
          <w:delText>biospecimens are checked in</w:delText>
        </w:r>
        <w:r w:rsidRPr="00A81143" w:rsidDel="00BD0400">
          <w:delText xml:space="preserve"> with </w:delText>
        </w:r>
        <w:r w:rsidDel="00BD0400">
          <w:delText>s</w:delText>
        </w:r>
        <w:r w:rsidRPr="00A81143" w:rsidDel="00BD0400">
          <w:delText xml:space="preserve">tatus </w:delText>
        </w:r>
        <w:r w:rsidDel="00BD0400">
          <w:delText xml:space="preserve">as </w:delText>
        </w:r>
        <w:r w:rsidRPr="005E1E48" w:rsidDel="00BD0400">
          <w:rPr>
            <w:b w:val="0"/>
          </w:rPr>
          <w:delText>In Inventory</w:delText>
        </w:r>
        <w:r w:rsidDel="00BD0400">
          <w:rPr>
            <w:b w:val="0"/>
          </w:rPr>
          <w:delText xml:space="preserve">. </w:delText>
        </w:r>
        <w:r w:rsidRPr="005E1E48" w:rsidDel="00BD0400">
          <w:delText>The</w:delText>
        </w:r>
        <w:r w:rsidDel="00BD0400">
          <w:rPr>
            <w:b w:val="0"/>
          </w:rPr>
          <w:delText xml:space="preserve"> </w:delText>
        </w:r>
        <w:r w:rsidDel="00BD0400">
          <w:delText xml:space="preserve">biospecimen </w:delText>
        </w:r>
        <w:r w:rsidRPr="00A81143" w:rsidDel="00BD0400">
          <w:delText xml:space="preserve">information from template is accessible via </w:delText>
        </w:r>
        <w:r w:rsidDel="00BD0400">
          <w:delText xml:space="preserve">the </w:delText>
        </w:r>
        <w:r w:rsidRPr="005E1E48" w:rsidDel="00BD0400">
          <w:rPr>
            <w:b w:val="0"/>
          </w:rPr>
          <w:delText>BMS</w:delText>
        </w:r>
        <w:r w:rsidDel="00BD0400">
          <w:rPr>
            <w:b w:val="0"/>
          </w:rPr>
          <w:delText xml:space="preserve"> </w:delText>
        </w:r>
        <w:r w:rsidRPr="005E1E48" w:rsidDel="00BD0400">
          <w:rPr>
            <w:b w:val="0"/>
          </w:rPr>
          <w:delText>&gt;</w:delText>
        </w:r>
        <w:r w:rsidDel="00BD0400">
          <w:rPr>
            <w:b w:val="0"/>
          </w:rPr>
          <w:delText xml:space="preserve"> </w:delText>
        </w:r>
        <w:r w:rsidRPr="005E1E48" w:rsidDel="00BD0400">
          <w:rPr>
            <w:b w:val="0"/>
          </w:rPr>
          <w:delText>Inventory</w:delText>
        </w:r>
        <w:r w:rsidDel="00BD0400">
          <w:delText xml:space="preserve"> module</w:delText>
        </w:r>
        <w:r w:rsidRPr="00A81143" w:rsidDel="00BD0400">
          <w:delText xml:space="preserve">. </w:delText>
        </w:r>
        <w:r w:rsidDel="00BD0400">
          <w:br/>
        </w:r>
      </w:del>
    </w:p>
    <w:p w14:paraId="1B047FBD" w14:textId="694AFAFF" w:rsidR="00753D6D" w:rsidDel="00BD0400" w:rsidRDefault="00753D6D">
      <w:pPr>
        <w:pStyle w:val="Heading3"/>
        <w:rPr>
          <w:del w:id="14456" w:author="Sayali Dev" w:date="2018-02-15T18:29:00Z"/>
        </w:rPr>
        <w:pPrChange w:id="14457" w:author="Sayali Dev" w:date="2018-02-21T16:23:00Z">
          <w:pPr>
            <w:numPr>
              <w:numId w:val="259"/>
            </w:numPr>
            <w:ind w:left="1440" w:hanging="360"/>
          </w:pPr>
        </w:pPrChange>
      </w:pPr>
      <w:del w:id="14458" w:author="Sayali Dev" w:date="2018-02-15T18:29:00Z">
        <w:r w:rsidDel="00BD0400">
          <w:delText xml:space="preserve">Kit samples are marked as </w:delText>
        </w:r>
        <w:r w:rsidRPr="005E1E48" w:rsidDel="00BD0400">
          <w:rPr>
            <w:b w:val="0"/>
          </w:rPr>
          <w:delText>Collected</w:delText>
        </w:r>
        <w:r w:rsidDel="00BD0400">
          <w:rPr>
            <w:b w:val="0"/>
          </w:rPr>
          <w:delText>.</w:delText>
        </w:r>
        <w:r w:rsidDel="00BD0400">
          <w:delText xml:space="preserve"> The kit status is set as </w:delText>
        </w:r>
        <w:r w:rsidRPr="005E1E48" w:rsidDel="00BD0400">
          <w:rPr>
            <w:b w:val="0"/>
          </w:rPr>
          <w:delText>Completed</w:delText>
        </w:r>
        <w:r w:rsidDel="00BD0400">
          <w:delText xml:space="preserve"> if all samples in kit were used and shipped, or </w:delText>
        </w:r>
        <w:r w:rsidRPr="005E1E48" w:rsidDel="00BD0400">
          <w:rPr>
            <w:b w:val="0"/>
          </w:rPr>
          <w:delText>Collection Started</w:delText>
        </w:r>
        <w:r w:rsidDel="00BD0400">
          <w:delText xml:space="preserve"> if some kit contents were not used/shipped. The Kit information is available via the </w:delText>
        </w:r>
        <w:r w:rsidRPr="005E1E48" w:rsidDel="00BD0400">
          <w:rPr>
            <w:b w:val="0"/>
          </w:rPr>
          <w:delText>BMS</w:delText>
        </w:r>
        <w:r w:rsidDel="00BD0400">
          <w:rPr>
            <w:b w:val="0"/>
          </w:rPr>
          <w:delText xml:space="preserve"> </w:delText>
        </w:r>
        <w:r w:rsidRPr="005E1E48" w:rsidDel="00BD0400">
          <w:rPr>
            <w:b w:val="0"/>
          </w:rPr>
          <w:delText>&gt;</w:delText>
        </w:r>
        <w:r w:rsidDel="00BD0400">
          <w:rPr>
            <w:b w:val="0"/>
          </w:rPr>
          <w:delText xml:space="preserve"> </w:delText>
        </w:r>
        <w:r w:rsidRPr="005E1E48" w:rsidDel="00BD0400">
          <w:rPr>
            <w:b w:val="0"/>
          </w:rPr>
          <w:delText>Kits Shipment</w:delText>
        </w:r>
        <w:r w:rsidDel="00BD0400">
          <w:delText xml:space="preserve"> module.</w:delText>
        </w:r>
        <w:r w:rsidDel="00BD0400">
          <w:br/>
        </w:r>
      </w:del>
    </w:p>
    <w:p w14:paraId="16A52C36" w14:textId="142B8DB9" w:rsidR="00753D6D" w:rsidDel="00BD0400" w:rsidRDefault="00753D6D">
      <w:pPr>
        <w:pStyle w:val="Heading3"/>
        <w:rPr>
          <w:del w:id="14459" w:author="Sayali Dev" w:date="2018-02-15T18:29:00Z"/>
        </w:rPr>
        <w:pPrChange w:id="14460" w:author="Sayali Dev" w:date="2018-02-21T16:23:00Z">
          <w:pPr>
            <w:numPr>
              <w:numId w:val="259"/>
            </w:numPr>
            <w:ind w:left="1440" w:hanging="360"/>
          </w:pPr>
        </w:pPrChange>
      </w:pPr>
      <w:del w:id="14461" w:author="Sayali Dev" w:date="2018-02-15T18:29:00Z">
        <w:r w:rsidDel="00BD0400">
          <w:delText xml:space="preserve">If a new or existing subject identifier was indicated on the spreadsheet, the specified kit is assigned to that subject. The subject-related information from the template is accessible via the </w:delText>
        </w:r>
        <w:r w:rsidRPr="005E1E48" w:rsidDel="00BD0400">
          <w:rPr>
            <w:b w:val="0"/>
          </w:rPr>
          <w:delText>CIMS</w:delText>
        </w:r>
        <w:r w:rsidDel="00BD0400">
          <w:rPr>
            <w:b w:val="0"/>
          </w:rPr>
          <w:delText xml:space="preserve"> </w:delText>
        </w:r>
        <w:r w:rsidRPr="005E1E48" w:rsidDel="00BD0400">
          <w:rPr>
            <w:b w:val="0"/>
          </w:rPr>
          <w:delText>&gt;</w:delText>
        </w:r>
        <w:r w:rsidDel="00BD0400">
          <w:rPr>
            <w:b w:val="0"/>
          </w:rPr>
          <w:delText xml:space="preserve"> </w:delText>
        </w:r>
        <w:r w:rsidRPr="005E1E48" w:rsidDel="00BD0400">
          <w:rPr>
            <w:b w:val="0"/>
          </w:rPr>
          <w:delText>Subject Centric View</w:delText>
        </w:r>
        <w:r w:rsidDel="00BD0400">
          <w:delText xml:space="preserve"> module. </w:delText>
        </w:r>
      </w:del>
    </w:p>
    <w:p w14:paraId="599DD015" w14:textId="65E89DF7" w:rsidR="00753D6D" w:rsidDel="00BD0400" w:rsidRDefault="00753D6D">
      <w:pPr>
        <w:pStyle w:val="Heading3"/>
        <w:rPr>
          <w:del w:id="14462" w:author="Sayali Dev" w:date="2018-02-15T18:29:00Z"/>
        </w:rPr>
        <w:pPrChange w:id="14463" w:author="Sayali Dev" w:date="2018-02-21T16:23:00Z">
          <w:pPr>
            <w:ind w:left="1440"/>
          </w:pPr>
        </w:pPrChange>
      </w:pPr>
    </w:p>
    <w:p w14:paraId="1644A5E0" w14:textId="2800E992" w:rsidR="00753D6D" w:rsidDel="00BD0400" w:rsidRDefault="00753D6D">
      <w:pPr>
        <w:pStyle w:val="Heading3"/>
        <w:rPr>
          <w:del w:id="14464" w:author="Sayali Dev" w:date="2018-02-15T18:29:00Z"/>
        </w:rPr>
      </w:pPr>
      <w:del w:id="14465" w:author="Sayali Dev" w:date="2018-02-15T18:29:00Z">
        <w:r w:rsidDel="00BD0400">
          <w:br w:type="page"/>
        </w:r>
        <w:bookmarkStart w:id="14466" w:name="_Toc452394252"/>
        <w:r w:rsidDel="00BD0400">
          <w:delText>Uploading a Redistribution Shipment between Biobank spreadsheet</w:delText>
        </w:r>
        <w:bookmarkEnd w:id="14466"/>
      </w:del>
    </w:p>
    <w:p w14:paraId="629C3998" w14:textId="460D3B8A" w:rsidR="00753D6D" w:rsidDel="00BD0400" w:rsidRDefault="00753D6D">
      <w:pPr>
        <w:pStyle w:val="Heading3"/>
        <w:rPr>
          <w:del w:id="14467" w:author="Sayali Dev" w:date="2018-02-15T18:29:00Z"/>
        </w:rPr>
        <w:pPrChange w:id="14468" w:author="Sayali Dev" w:date="2018-02-21T16:23:00Z">
          <w:pPr/>
        </w:pPrChange>
      </w:pPr>
    </w:p>
    <w:p w14:paraId="1E5A7767" w14:textId="382C2D63" w:rsidR="00753D6D" w:rsidDel="00BD0400" w:rsidRDefault="00753D6D">
      <w:pPr>
        <w:pStyle w:val="Heading3"/>
        <w:rPr>
          <w:del w:id="14469" w:author="Sayali Dev" w:date="2018-02-15T18:29:00Z"/>
        </w:rPr>
        <w:pPrChange w:id="14470" w:author="Sayali Dev" w:date="2018-02-21T16:23:00Z">
          <w:pPr/>
        </w:pPrChange>
      </w:pPr>
      <w:del w:id="14471" w:author="Sayali Dev" w:date="2018-02-15T18:29:00Z">
        <w:r w:rsidDel="00BD0400">
          <w:delText>To upload a redistribution shipment between biobank template:</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redistribution shipment between biobank spreadsheet</w:delText>
        </w:r>
        <w:r w:rsidRPr="00DD1B89" w:rsidDel="00BD0400">
          <w:delText>.</w:delText>
        </w:r>
      </w:del>
    </w:p>
    <w:p w14:paraId="0FA37593" w14:textId="11D609B5" w:rsidR="00753D6D" w:rsidDel="00BD0400" w:rsidRDefault="00753D6D">
      <w:pPr>
        <w:pStyle w:val="Heading3"/>
        <w:rPr>
          <w:del w:id="14472" w:author="Sayali Dev" w:date="2018-02-15T18:29:00Z"/>
        </w:rPr>
        <w:pPrChange w:id="14473" w:author="Sayali Dev" w:date="2018-02-21T16:23:00Z">
          <w:pPr/>
        </w:pPrChange>
      </w:pPr>
    </w:p>
    <w:p w14:paraId="0CE24300" w14:textId="50E32629" w:rsidR="00753D6D" w:rsidDel="00BD0400" w:rsidRDefault="00753D6D">
      <w:pPr>
        <w:pStyle w:val="Heading3"/>
        <w:rPr>
          <w:del w:id="14474" w:author="Sayali Dev" w:date="2018-02-15T18:29:00Z"/>
        </w:rPr>
        <w:pPrChange w:id="14475" w:author="Sayali Dev" w:date="2018-02-21T16:23:00Z">
          <w:pPr>
            <w:numPr>
              <w:numId w:val="269"/>
            </w:numPr>
            <w:ind w:left="720" w:right="540" w:hanging="360"/>
          </w:pPr>
        </w:pPrChange>
      </w:pPr>
      <w:del w:id="14476" w:author="Sayali Dev" w:date="2018-02-15T18:29:00Z">
        <w:r w:rsidDel="00BD0400">
          <w:delText xml:space="preserve">Prepare the </w:delText>
        </w:r>
        <w:r w:rsidRPr="00564A53" w:rsidDel="00BD0400">
          <w:rPr>
            <w:b w:val="0"/>
          </w:rPr>
          <w:delText>Redistribution Shipment between Biobank</w:delText>
        </w:r>
        <w:r w:rsidDel="00BD0400">
          <w:delText xml:space="preserve"> spreadsheet for the redistribution shipment data you want to upload. </w:delText>
        </w:r>
        <w:r w:rsidDel="00BD0400">
          <w:br/>
        </w:r>
        <w:r w:rsidRPr="009C3249" w:rsidDel="00BD0400">
          <w:rPr>
            <w:b w:val="0"/>
          </w:rPr>
          <w:delText>Note:</w:delText>
        </w:r>
        <w:r w:rsidDel="00BD0400">
          <w:delText xml:space="preserve"> </w:delText>
        </w:r>
      </w:del>
    </w:p>
    <w:p w14:paraId="5F310C1F" w14:textId="38FBBEC5" w:rsidR="00753D6D" w:rsidDel="00BD0400" w:rsidRDefault="00753D6D">
      <w:pPr>
        <w:pStyle w:val="Heading3"/>
        <w:rPr>
          <w:del w:id="14477" w:author="Sayali Dev" w:date="2018-02-15T18:29:00Z"/>
        </w:rPr>
        <w:pPrChange w:id="14478" w:author="Sayali Dev" w:date="2018-02-21T16:23:00Z">
          <w:pPr>
            <w:numPr>
              <w:numId w:val="251"/>
            </w:numPr>
            <w:ind w:left="1440" w:right="540" w:hanging="360"/>
          </w:pPr>
        </w:pPrChange>
      </w:pPr>
      <w:del w:id="14479" w:author="Sayali Dev" w:date="2018-02-15T18:29: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77AAF925" w14:textId="1D416733" w:rsidR="00753D6D" w:rsidDel="00BD0400" w:rsidRDefault="00753D6D">
      <w:pPr>
        <w:pStyle w:val="Heading3"/>
        <w:rPr>
          <w:del w:id="14480" w:author="Sayali Dev" w:date="2018-02-15T18:29:00Z"/>
        </w:rPr>
        <w:pPrChange w:id="14481" w:author="Sayali Dev" w:date="2018-02-21T16:23:00Z">
          <w:pPr>
            <w:numPr>
              <w:numId w:val="251"/>
            </w:numPr>
            <w:ind w:left="1440" w:right="540" w:hanging="360"/>
          </w:pPr>
        </w:pPrChange>
      </w:pPr>
      <w:del w:id="14482" w:author="Sayali Dev" w:date="2018-02-15T18:29:00Z">
        <w:r w:rsidRPr="00DD1B89" w:rsidDel="00BD0400">
          <w:delText xml:space="preserve">Template must be saved as an Excel Workbook with .xlsx extension. </w:delText>
        </w:r>
      </w:del>
    </w:p>
    <w:p w14:paraId="7524F241" w14:textId="7120CBFE" w:rsidR="00753D6D" w:rsidDel="00BD0400" w:rsidRDefault="00753D6D">
      <w:pPr>
        <w:pStyle w:val="Heading3"/>
        <w:rPr>
          <w:del w:id="14483" w:author="Sayali Dev" w:date="2018-02-15T18:29:00Z"/>
        </w:rPr>
        <w:pPrChange w:id="14484" w:author="Sayali Dev" w:date="2018-02-21T16:23:00Z">
          <w:pPr>
            <w:ind w:right="540"/>
          </w:pPr>
        </w:pPrChange>
      </w:pPr>
    </w:p>
    <w:p w14:paraId="256EA485" w14:textId="123EBF85" w:rsidR="00753D6D" w:rsidDel="00BD0400" w:rsidRDefault="00753D6D">
      <w:pPr>
        <w:pStyle w:val="Heading3"/>
        <w:rPr>
          <w:del w:id="14485" w:author="Sayali Dev" w:date="2018-02-15T18:29:00Z"/>
        </w:rPr>
        <w:pPrChange w:id="14486" w:author="Sayali Dev" w:date="2018-02-21T16:23:00Z">
          <w:pPr>
            <w:ind w:left="720" w:right="540"/>
          </w:pPr>
        </w:pPrChange>
      </w:pPr>
      <w:del w:id="14487" w:author="Sayali Dev" w:date="2018-02-15T18:29:00Z">
        <w:r w:rsidDel="00BD0400">
          <w:delText xml:space="preserve">The following table lists each field and its description. </w:delText>
        </w:r>
      </w:del>
    </w:p>
    <w:p w14:paraId="20AA545D" w14:textId="1B1AB194" w:rsidR="00753D6D" w:rsidDel="00BD0400" w:rsidRDefault="00753D6D">
      <w:pPr>
        <w:pStyle w:val="Heading3"/>
        <w:rPr>
          <w:del w:id="14488" w:author="Sayali Dev" w:date="2018-02-15T18:29:00Z"/>
        </w:rPr>
        <w:pPrChange w:id="14489" w:author="Sayali Dev" w:date="2018-02-21T16:23:00Z">
          <w:pPr>
            <w:ind w:left="720" w:right="540"/>
          </w:pPr>
        </w:pPrChange>
      </w:pPr>
      <w:del w:id="14490" w:author="Sayali Dev" w:date="2018-02-15T18:29:00Z">
        <w:r w:rsidRPr="001241E1" w:rsidDel="00BD0400">
          <w:rPr>
            <w:b w:val="0"/>
          </w:rPr>
          <w:delText>Note:</w:delText>
        </w:r>
        <w:r w:rsidRPr="001241E1" w:rsidDel="00BD0400">
          <w:delText xml:space="preserve"> </w:delText>
        </w:r>
      </w:del>
    </w:p>
    <w:p w14:paraId="417349A7" w14:textId="25792E6E" w:rsidR="00753D6D" w:rsidDel="00BD0400" w:rsidRDefault="00753D6D">
      <w:pPr>
        <w:pStyle w:val="Heading3"/>
        <w:rPr>
          <w:del w:id="14491" w:author="Sayali Dev" w:date="2018-02-15T18:29:00Z"/>
        </w:rPr>
        <w:pPrChange w:id="14492" w:author="Sayali Dev" w:date="2018-02-21T16:23:00Z">
          <w:pPr>
            <w:numPr>
              <w:numId w:val="244"/>
            </w:numPr>
            <w:ind w:left="1440" w:right="540" w:hanging="360"/>
          </w:pPr>
        </w:pPrChange>
      </w:pPr>
      <w:del w:id="14493" w:author="Sayali Dev" w:date="2018-02-15T18:29:00Z">
        <w:r w:rsidRPr="001241E1" w:rsidDel="00BD0400">
          <w:delText xml:space="preserve">Fields that are marked </w:delText>
        </w:r>
        <w:r w:rsidRPr="0007791A" w:rsidDel="00BD0400">
          <w:delText>with the red asterisk (*)</w:delText>
        </w:r>
        <w:r w:rsidDel="00BD0400">
          <w:delText xml:space="preserve"> </w:delText>
        </w:r>
        <w:r w:rsidRPr="001241E1" w:rsidDel="00BD0400">
          <w:delText>are mandatory.</w:delText>
        </w:r>
      </w:del>
    </w:p>
    <w:p w14:paraId="7EDD6BA6" w14:textId="02DA7CAD" w:rsidR="00753D6D" w:rsidDel="00BD0400" w:rsidRDefault="00753D6D">
      <w:pPr>
        <w:pStyle w:val="Heading3"/>
        <w:rPr>
          <w:del w:id="14494" w:author="Sayali Dev" w:date="2018-02-15T18:29:00Z"/>
        </w:rPr>
        <w:pPrChange w:id="14495" w:author="Sayali Dev" w:date="2018-02-21T16:23:00Z">
          <w:pPr>
            <w:numPr>
              <w:numId w:val="244"/>
            </w:numPr>
            <w:ind w:left="1440" w:right="540" w:hanging="360"/>
          </w:pPr>
        </w:pPrChange>
      </w:pPr>
      <w:del w:id="14496" w:author="Sayali Dev" w:date="2018-02-15T18:29: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0F77B34C" w14:textId="34336F37" w:rsidR="00753D6D" w:rsidDel="00BD0400" w:rsidRDefault="00753D6D">
      <w:pPr>
        <w:pStyle w:val="Heading3"/>
        <w:rPr>
          <w:del w:id="14497" w:author="Sayali Dev" w:date="2018-02-15T18:29:00Z"/>
        </w:rPr>
        <w:pPrChange w:id="14498" w:author="Sayali Dev" w:date="2018-02-21T16:23:00Z">
          <w:pPr>
            <w:numPr>
              <w:numId w:val="250"/>
            </w:numPr>
            <w:tabs>
              <w:tab w:val="left" w:pos="1440"/>
            </w:tabs>
            <w:ind w:left="1440" w:hanging="360"/>
          </w:pPr>
        </w:pPrChange>
      </w:pPr>
      <w:del w:id="14499" w:author="Sayali Dev" w:date="2018-02-15T18:29:00Z">
        <w:r w:rsidDel="00BD0400">
          <w:delText xml:space="preserve">You can access user information in </w:delText>
        </w:r>
        <w:r w:rsidRPr="00D856F2" w:rsidDel="00BD0400">
          <w:rPr>
            <w:b w:val="0"/>
          </w:rPr>
          <w:delText>IAMS Address Book</w:delText>
        </w:r>
        <w:r w:rsidDel="00BD0400">
          <w:delText xml:space="preserve">. </w:delText>
        </w:r>
      </w:del>
    </w:p>
    <w:p w14:paraId="7E2624FA" w14:textId="6CE510AB" w:rsidR="00753D6D" w:rsidRPr="001241E1" w:rsidDel="00BD0400" w:rsidRDefault="00753D6D">
      <w:pPr>
        <w:pStyle w:val="Heading3"/>
        <w:rPr>
          <w:del w:id="14500" w:author="Sayali Dev" w:date="2018-02-15T18:29:00Z"/>
        </w:rPr>
        <w:pPrChange w:id="14501" w:author="Sayali Dev" w:date="2018-02-21T16:23:00Z">
          <w:pPr>
            <w:numPr>
              <w:numId w:val="244"/>
            </w:numPr>
            <w:ind w:left="1440" w:right="540" w:hanging="360"/>
          </w:pPr>
        </w:pPrChange>
      </w:pPr>
      <w:del w:id="14502" w:author="Sayali Dev" w:date="2018-02-15T18:29: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186577C5" w14:textId="3CC51D5A" w:rsidR="00753D6D" w:rsidRPr="00972304" w:rsidDel="00BD0400" w:rsidRDefault="00753D6D">
      <w:pPr>
        <w:pStyle w:val="Heading3"/>
        <w:rPr>
          <w:del w:id="14503" w:author="Sayali Dev" w:date="2018-02-15T18:29:00Z"/>
        </w:rPr>
        <w:pPrChange w:id="14504" w:author="Sayali Dev" w:date="2018-02-21T16:23:00Z">
          <w:pPr>
            <w:tabs>
              <w:tab w:val="left" w:pos="6960"/>
            </w:tabs>
          </w:pPr>
        </w:pPrChange>
      </w:pPr>
      <w:del w:id="14505" w:author="Sayali Dev" w:date="2018-02-15T18:29:00Z">
        <w:r w:rsidDel="00BD0400">
          <w:tab/>
        </w:r>
      </w:del>
    </w:p>
    <w:p w14:paraId="07B0783E" w14:textId="179538CB" w:rsidR="00753D6D" w:rsidDel="00BD0400" w:rsidRDefault="00753D6D">
      <w:pPr>
        <w:pStyle w:val="Heading3"/>
        <w:rPr>
          <w:del w:id="14506" w:author="Sayali Dev" w:date="2018-02-15T18:29:00Z"/>
        </w:rPr>
        <w:pPrChange w:id="14507" w:author="Sayali Dev" w:date="2018-02-21T16:23:00Z">
          <w:pPr>
            <w:pStyle w:val="Caption"/>
            <w:ind w:left="720"/>
          </w:pPr>
        </w:pPrChange>
      </w:pPr>
      <w:del w:id="14508" w:author="Sayali Dev" w:date="2018-02-15T18:29: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4509" w:author="Sayali Dev" w:date="2018-02-02T13:47:00Z">
        <w:r w:rsidDel="00EB76E3">
          <w:rPr>
            <w:noProof/>
          </w:rPr>
          <w:delText>35</w:delText>
        </w:r>
      </w:del>
      <w:del w:id="14510" w:author="Sayali Dev" w:date="2018-02-15T18:29:00Z">
        <w:r w:rsidR="006C608D" w:rsidDel="00BD0400">
          <w:rPr>
            <w:b w:val="0"/>
            <w:bCs/>
            <w:noProof/>
          </w:rPr>
          <w:fldChar w:fldCharType="end"/>
        </w:r>
        <w:r w:rsidDel="00BD0400">
          <w:delText>: Completing the Redistribution Shipment between Biobank spreadsheet</w:delText>
        </w:r>
      </w:del>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4511" w:author="Sayali Dev" w:date="2018-02-15T18:29:00Z">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610"/>
        <w:gridCol w:w="7200"/>
        <w:tblGridChange w:id="14512">
          <w:tblGrid>
            <w:gridCol w:w="2610"/>
            <w:gridCol w:w="7200"/>
          </w:tblGrid>
        </w:tblGridChange>
      </w:tblGrid>
      <w:tr w:rsidR="00753D6D" w:rsidRPr="007A152E" w:rsidDel="00BD0400" w14:paraId="390AA32C" w14:textId="2038F4EF" w:rsidTr="00BD0400">
        <w:trPr>
          <w:cantSplit/>
          <w:trHeight w:val="288"/>
          <w:tblHeader/>
          <w:del w:id="14513" w:author="Sayali Dev" w:date="2018-02-15T18:29:00Z"/>
          <w:trPrChange w:id="14514" w:author="Sayali Dev" w:date="2018-02-15T18:29:00Z">
            <w:trPr>
              <w:cantSplit/>
              <w:trHeight w:val="288"/>
              <w:tblHeader/>
            </w:trPr>
          </w:trPrChange>
        </w:trPr>
        <w:tc>
          <w:tcPr>
            <w:tcW w:w="2610" w:type="dxa"/>
            <w:shd w:val="clear" w:color="auto" w:fill="BFBFBF"/>
            <w:vAlign w:val="center"/>
            <w:tcPrChange w:id="14515" w:author="Sayali Dev" w:date="2018-02-15T18:29:00Z">
              <w:tcPr>
                <w:tcW w:w="2610" w:type="dxa"/>
                <w:shd w:val="clear" w:color="auto" w:fill="BFBFBF"/>
                <w:vAlign w:val="center"/>
              </w:tcPr>
            </w:tcPrChange>
          </w:tcPr>
          <w:p w14:paraId="1801946E" w14:textId="595B9A8A" w:rsidR="00753D6D" w:rsidRPr="007A152E" w:rsidDel="00BD0400" w:rsidRDefault="00753D6D">
            <w:pPr>
              <w:pStyle w:val="Heading3"/>
              <w:rPr>
                <w:del w:id="14516" w:author="Sayali Dev" w:date="2018-02-15T18:29:00Z"/>
              </w:rPr>
              <w:pPrChange w:id="14517" w:author="Sayali Dev" w:date="2018-02-21T16:23:00Z">
                <w:pPr/>
              </w:pPrChange>
            </w:pPr>
            <w:del w:id="14518" w:author="Sayali Dev" w:date="2018-02-15T18:29:00Z">
              <w:r w:rsidDel="00BD0400">
                <w:rPr>
                  <w:b w:val="0"/>
                </w:rPr>
                <w:delText>Field</w:delText>
              </w:r>
            </w:del>
          </w:p>
        </w:tc>
        <w:tc>
          <w:tcPr>
            <w:tcW w:w="7200" w:type="dxa"/>
            <w:shd w:val="clear" w:color="auto" w:fill="BFBFBF"/>
            <w:vAlign w:val="center"/>
            <w:tcPrChange w:id="14519" w:author="Sayali Dev" w:date="2018-02-15T18:29:00Z">
              <w:tcPr>
                <w:tcW w:w="7200" w:type="dxa"/>
                <w:shd w:val="clear" w:color="auto" w:fill="BFBFBF"/>
                <w:vAlign w:val="center"/>
              </w:tcPr>
            </w:tcPrChange>
          </w:tcPr>
          <w:p w14:paraId="0FA7F264" w14:textId="2A447B3F" w:rsidR="00753D6D" w:rsidRPr="007A152E" w:rsidDel="00BD0400" w:rsidRDefault="00753D6D">
            <w:pPr>
              <w:pStyle w:val="Heading3"/>
              <w:rPr>
                <w:del w:id="14520" w:author="Sayali Dev" w:date="2018-02-15T18:29:00Z"/>
              </w:rPr>
              <w:pPrChange w:id="14521" w:author="Sayali Dev" w:date="2018-02-21T16:23:00Z">
                <w:pPr/>
              </w:pPrChange>
            </w:pPr>
            <w:del w:id="14522" w:author="Sayali Dev" w:date="2018-02-15T18:29:00Z">
              <w:r w:rsidRPr="007A152E" w:rsidDel="00BD0400">
                <w:rPr>
                  <w:b w:val="0"/>
                </w:rPr>
                <w:delText>Description</w:delText>
              </w:r>
            </w:del>
          </w:p>
        </w:tc>
      </w:tr>
      <w:tr w:rsidR="00753D6D" w:rsidDel="00BD0400" w14:paraId="449855F8" w14:textId="37F2E8FE" w:rsidTr="00BD0400">
        <w:trPr>
          <w:cantSplit/>
          <w:trHeight w:val="288"/>
          <w:del w:id="14523" w:author="Sayali Dev" w:date="2018-02-15T18:29:00Z"/>
          <w:trPrChange w:id="14524" w:author="Sayali Dev" w:date="2018-02-15T18:29:00Z">
            <w:trPr>
              <w:cantSplit/>
              <w:trHeight w:val="288"/>
            </w:trPr>
          </w:trPrChange>
        </w:trPr>
        <w:tc>
          <w:tcPr>
            <w:tcW w:w="2610" w:type="dxa"/>
            <w:tcPrChange w:id="14525" w:author="Sayali Dev" w:date="2018-02-15T18:29:00Z">
              <w:tcPr>
                <w:tcW w:w="2610" w:type="dxa"/>
              </w:tcPr>
            </w:tcPrChange>
          </w:tcPr>
          <w:p w14:paraId="68229557" w14:textId="339D5F42" w:rsidR="00753D6D" w:rsidRPr="005A0359" w:rsidDel="00BD0400" w:rsidRDefault="00753D6D">
            <w:pPr>
              <w:pStyle w:val="Heading3"/>
              <w:rPr>
                <w:del w:id="14526" w:author="Sayali Dev" w:date="2018-02-15T18:29:00Z"/>
                <w:color w:val="FF0000"/>
              </w:rPr>
              <w:pPrChange w:id="14527" w:author="Sayali Dev" w:date="2018-02-21T16:23:00Z">
                <w:pPr/>
              </w:pPrChange>
            </w:pPr>
            <w:del w:id="14528" w:author="Sayali Dev" w:date="2018-02-15T18:29:00Z">
              <w:r w:rsidRPr="00414C1A" w:rsidDel="00BD0400">
                <w:rPr>
                  <w:b w:val="0"/>
                </w:rPr>
                <w:delText>Language</w:delText>
              </w:r>
              <w:r w:rsidDel="00BD0400">
                <w:rPr>
                  <w:b w:val="0"/>
                  <w:color w:val="FF0000"/>
                </w:rPr>
                <w:delText>*</w:delText>
              </w:r>
            </w:del>
          </w:p>
        </w:tc>
        <w:tc>
          <w:tcPr>
            <w:tcW w:w="7200" w:type="dxa"/>
            <w:vAlign w:val="center"/>
            <w:tcPrChange w:id="14529" w:author="Sayali Dev" w:date="2018-02-15T18:29:00Z">
              <w:tcPr>
                <w:tcW w:w="7200" w:type="dxa"/>
                <w:vAlign w:val="center"/>
              </w:tcPr>
            </w:tcPrChange>
          </w:tcPr>
          <w:p w14:paraId="11C819F4" w14:textId="25A4A24B" w:rsidR="00753D6D" w:rsidDel="00BD0400" w:rsidRDefault="00753D6D">
            <w:pPr>
              <w:pStyle w:val="Heading3"/>
              <w:rPr>
                <w:del w:id="14530" w:author="Sayali Dev" w:date="2018-02-15T18:29:00Z"/>
              </w:rPr>
              <w:pPrChange w:id="14531" w:author="Sayali Dev" w:date="2018-02-21T16:23:00Z">
                <w:pPr/>
              </w:pPrChange>
            </w:pPr>
            <w:del w:id="14532" w:author="Sayali Dev" w:date="2018-02-15T18:29: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the user you type in the Desitination Site User field below</w:delText>
              </w:r>
              <w:r w:rsidDel="00BD0400">
                <w:delText>.</w:delText>
              </w:r>
            </w:del>
          </w:p>
        </w:tc>
      </w:tr>
      <w:tr w:rsidR="00753D6D" w:rsidDel="00BD0400" w14:paraId="58ECCCB1" w14:textId="0568D005" w:rsidTr="00BD0400">
        <w:trPr>
          <w:cantSplit/>
          <w:trHeight w:val="288"/>
          <w:del w:id="14533" w:author="Sayali Dev" w:date="2018-02-15T18:29:00Z"/>
          <w:trPrChange w:id="14534" w:author="Sayali Dev" w:date="2018-02-15T18:29:00Z">
            <w:trPr>
              <w:cantSplit/>
              <w:trHeight w:val="288"/>
            </w:trPr>
          </w:trPrChange>
        </w:trPr>
        <w:tc>
          <w:tcPr>
            <w:tcW w:w="2610" w:type="dxa"/>
            <w:tcPrChange w:id="14535" w:author="Sayali Dev" w:date="2018-02-15T18:29:00Z">
              <w:tcPr>
                <w:tcW w:w="2610" w:type="dxa"/>
              </w:tcPr>
            </w:tcPrChange>
          </w:tcPr>
          <w:p w14:paraId="2326EB01" w14:textId="13354B36" w:rsidR="00753D6D" w:rsidRPr="005A0359" w:rsidDel="00BD0400" w:rsidRDefault="00753D6D">
            <w:pPr>
              <w:pStyle w:val="Heading3"/>
              <w:rPr>
                <w:del w:id="14536" w:author="Sayali Dev" w:date="2018-02-15T18:29:00Z"/>
                <w:color w:val="FF0000"/>
              </w:rPr>
              <w:pPrChange w:id="14537" w:author="Sayali Dev" w:date="2018-02-21T16:23:00Z">
                <w:pPr/>
              </w:pPrChange>
            </w:pPr>
            <w:del w:id="14538" w:author="Sayali Dev" w:date="2018-02-15T18:29:00Z">
              <w:r w:rsidRPr="00414C1A" w:rsidDel="00BD0400">
                <w:rPr>
                  <w:b w:val="0"/>
                </w:rPr>
                <w:delText>Locale</w:delText>
              </w:r>
              <w:r w:rsidDel="00BD0400">
                <w:rPr>
                  <w:b w:val="0"/>
                  <w:color w:val="FF0000"/>
                </w:rPr>
                <w:delText>*</w:delText>
              </w:r>
            </w:del>
          </w:p>
        </w:tc>
        <w:tc>
          <w:tcPr>
            <w:tcW w:w="7200" w:type="dxa"/>
            <w:vAlign w:val="center"/>
            <w:tcPrChange w:id="14539" w:author="Sayali Dev" w:date="2018-02-15T18:29:00Z">
              <w:tcPr>
                <w:tcW w:w="7200" w:type="dxa"/>
                <w:vAlign w:val="center"/>
              </w:tcPr>
            </w:tcPrChange>
          </w:tcPr>
          <w:p w14:paraId="27124C06" w14:textId="564A81C1" w:rsidR="00753D6D" w:rsidDel="00BD0400" w:rsidRDefault="00753D6D">
            <w:pPr>
              <w:pStyle w:val="Heading3"/>
              <w:rPr>
                <w:del w:id="14540" w:author="Sayali Dev" w:date="2018-02-15T18:29:00Z"/>
              </w:rPr>
              <w:pPrChange w:id="14541" w:author="Sayali Dev" w:date="2018-02-21T16:23:00Z">
                <w:pPr/>
              </w:pPrChange>
            </w:pPr>
            <w:del w:id="14542" w:author="Sayali Dev" w:date="2018-02-15T18:29:00Z">
              <w:r w:rsidDel="00BD0400">
                <w:delText xml:space="preserve">Type “GB” or “US” to indicate the country locale for for the user </w:delText>
              </w:r>
              <w:r w:rsidRPr="00A649FD" w:rsidDel="00BD0400">
                <w:delText>you type in the Desitination Site User field below</w:delText>
              </w:r>
              <w:r w:rsidDel="00BD0400">
                <w:delText xml:space="preserve">. </w:delText>
              </w:r>
            </w:del>
          </w:p>
          <w:p w14:paraId="03FB40AD" w14:textId="222BCD1F" w:rsidR="00753D6D" w:rsidDel="00BD0400" w:rsidRDefault="00753D6D">
            <w:pPr>
              <w:pStyle w:val="Heading3"/>
              <w:rPr>
                <w:del w:id="14543" w:author="Sayali Dev" w:date="2018-02-15T18:29:00Z"/>
              </w:rPr>
              <w:pPrChange w:id="14544" w:author="Sayali Dev" w:date="2018-02-21T16:23:00Z">
                <w:pPr/>
              </w:pPrChange>
            </w:pPr>
            <w:del w:id="14545" w:author="Sayali Dev" w:date="2018-02-15T18:29: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for the </w:delText>
              </w:r>
              <w:r w:rsidRPr="00F53EE4" w:rsidDel="00BD0400">
                <w:delText>for th</w:delText>
              </w:r>
              <w:r w:rsidDel="00BD0400">
                <w:delText>at</w:delText>
              </w:r>
              <w:r w:rsidRPr="00F53EE4" w:rsidDel="00BD0400">
                <w:delText xml:space="preserve"> user</w:delText>
              </w:r>
              <w:r w:rsidDel="00BD0400">
                <w:delText>.</w:delText>
              </w:r>
            </w:del>
          </w:p>
        </w:tc>
      </w:tr>
      <w:tr w:rsidR="00753D6D" w:rsidDel="00BD0400" w14:paraId="3B3C6CC9" w14:textId="1FD7F3DC" w:rsidTr="00BD0400">
        <w:trPr>
          <w:cantSplit/>
          <w:trHeight w:val="288"/>
          <w:del w:id="14546" w:author="Sayali Dev" w:date="2018-02-15T18:29:00Z"/>
          <w:trPrChange w:id="14547" w:author="Sayali Dev" w:date="2018-02-15T18:29:00Z">
            <w:trPr>
              <w:cantSplit/>
              <w:trHeight w:val="288"/>
            </w:trPr>
          </w:trPrChange>
        </w:trPr>
        <w:tc>
          <w:tcPr>
            <w:tcW w:w="2610" w:type="dxa"/>
            <w:tcPrChange w:id="14548" w:author="Sayali Dev" w:date="2018-02-15T18:29:00Z">
              <w:tcPr>
                <w:tcW w:w="2610" w:type="dxa"/>
              </w:tcPr>
            </w:tcPrChange>
          </w:tcPr>
          <w:p w14:paraId="0F7583B6" w14:textId="4400C7A1" w:rsidR="00753D6D" w:rsidRPr="005A0359" w:rsidDel="00BD0400" w:rsidRDefault="00753D6D">
            <w:pPr>
              <w:pStyle w:val="Heading3"/>
              <w:rPr>
                <w:del w:id="14549" w:author="Sayali Dev" w:date="2018-02-15T18:29:00Z"/>
                <w:color w:val="FF0000"/>
              </w:rPr>
              <w:pPrChange w:id="14550" w:author="Sayali Dev" w:date="2018-02-21T16:23:00Z">
                <w:pPr/>
              </w:pPrChange>
            </w:pPr>
            <w:del w:id="14551" w:author="Sayali Dev" w:date="2018-02-15T18:29:00Z">
              <w:r w:rsidRPr="00414C1A" w:rsidDel="00BD0400">
                <w:rPr>
                  <w:b w:val="0"/>
                </w:rPr>
                <w:delText>Time Zone</w:delText>
              </w:r>
              <w:r w:rsidDel="00BD0400">
                <w:rPr>
                  <w:b w:val="0"/>
                  <w:color w:val="FF0000"/>
                </w:rPr>
                <w:delText>*</w:delText>
              </w:r>
            </w:del>
          </w:p>
        </w:tc>
        <w:tc>
          <w:tcPr>
            <w:tcW w:w="7200" w:type="dxa"/>
            <w:vAlign w:val="center"/>
            <w:tcPrChange w:id="14552" w:author="Sayali Dev" w:date="2018-02-15T18:29:00Z">
              <w:tcPr>
                <w:tcW w:w="7200" w:type="dxa"/>
                <w:vAlign w:val="center"/>
              </w:tcPr>
            </w:tcPrChange>
          </w:tcPr>
          <w:p w14:paraId="2A4A95B1" w14:textId="095D0B8D" w:rsidR="00753D6D" w:rsidDel="00BD0400" w:rsidRDefault="00753D6D">
            <w:pPr>
              <w:pStyle w:val="Heading3"/>
              <w:rPr>
                <w:del w:id="14553" w:author="Sayali Dev" w:date="2018-02-15T18:29:00Z"/>
              </w:rPr>
              <w:pPrChange w:id="14554" w:author="Sayali Dev" w:date="2018-02-21T16:23:00Z">
                <w:pPr/>
              </w:pPrChange>
            </w:pPr>
            <w:del w:id="14555" w:author="Sayali Dev" w:date="2018-02-15T18:29:00Z">
              <w:r w:rsidDel="00BD0400">
                <w:delText xml:space="preserve">Type the appropriate time zone for the user </w:delText>
              </w:r>
              <w:r w:rsidRPr="00A649FD" w:rsidDel="00BD0400">
                <w:delText>you type in the Desitination Site User field below</w:delText>
              </w:r>
              <w:r w:rsidDel="00BD0400">
                <w:delText>.</w:delText>
              </w:r>
            </w:del>
          </w:p>
          <w:p w14:paraId="0A5D601A" w14:textId="39983938" w:rsidR="00753D6D" w:rsidDel="00BD0400" w:rsidRDefault="00753D6D">
            <w:pPr>
              <w:pStyle w:val="Heading3"/>
              <w:rPr>
                <w:del w:id="14556" w:author="Sayali Dev" w:date="2018-02-15T18:29:00Z"/>
              </w:rPr>
              <w:pPrChange w:id="14557" w:author="Sayali Dev" w:date="2018-02-21T16:23:00Z">
                <w:pPr/>
              </w:pPrChange>
            </w:pPr>
            <w:del w:id="14558" w:author="Sayali Dev" w:date="2018-02-15T18:29: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w:delText>
              </w:r>
              <w:r w:rsidDel="00BD0400">
                <w:delText>at</w:delText>
              </w:r>
              <w:r w:rsidRPr="00F53EE4" w:rsidDel="00BD0400">
                <w:delText xml:space="preserve"> use</w:delText>
              </w:r>
              <w:r w:rsidDel="00BD0400">
                <w:delText>r.</w:delText>
              </w:r>
            </w:del>
          </w:p>
        </w:tc>
      </w:tr>
      <w:tr w:rsidR="00753D6D" w:rsidDel="00BD0400" w14:paraId="5311B197" w14:textId="407E39C9" w:rsidTr="00BD0400">
        <w:trPr>
          <w:cantSplit/>
          <w:trHeight w:val="288"/>
          <w:del w:id="14559" w:author="Sayali Dev" w:date="2018-02-15T18:29:00Z"/>
          <w:trPrChange w:id="14560" w:author="Sayali Dev" w:date="2018-02-15T18:29:00Z">
            <w:trPr>
              <w:cantSplit/>
              <w:trHeight w:val="288"/>
            </w:trPr>
          </w:trPrChange>
        </w:trPr>
        <w:tc>
          <w:tcPr>
            <w:tcW w:w="2610" w:type="dxa"/>
            <w:tcPrChange w:id="14561" w:author="Sayali Dev" w:date="2018-02-15T18:29:00Z">
              <w:tcPr>
                <w:tcW w:w="2610" w:type="dxa"/>
              </w:tcPr>
            </w:tcPrChange>
          </w:tcPr>
          <w:p w14:paraId="18261C5C" w14:textId="6CCD8557" w:rsidR="00753D6D" w:rsidRPr="005A0359" w:rsidDel="00BD0400" w:rsidRDefault="00753D6D">
            <w:pPr>
              <w:pStyle w:val="Heading3"/>
              <w:rPr>
                <w:del w:id="14562" w:author="Sayali Dev" w:date="2018-02-15T18:29:00Z"/>
                <w:color w:val="FF0000"/>
              </w:rPr>
              <w:pPrChange w:id="14563" w:author="Sayali Dev" w:date="2018-02-21T16:23:00Z">
                <w:pPr>
                  <w:tabs>
                    <w:tab w:val="right" w:pos="2934"/>
                  </w:tabs>
                </w:pPr>
              </w:pPrChange>
            </w:pPr>
            <w:del w:id="14564" w:author="Sayali Dev" w:date="2018-02-15T18:29:00Z">
              <w:r w:rsidDel="00BD0400">
                <w:rPr>
                  <w:b w:val="0"/>
                </w:rPr>
                <w:delText>Create Shipment</w:delText>
              </w:r>
              <w:r w:rsidDel="00BD0400">
                <w:rPr>
                  <w:b w:val="0"/>
                  <w:color w:val="FF0000"/>
                </w:rPr>
                <w:delText>*</w:delText>
              </w:r>
              <w:r w:rsidDel="00BD0400">
                <w:rPr>
                  <w:b w:val="0"/>
                  <w:color w:val="FF0000"/>
                </w:rPr>
                <w:tab/>
              </w:r>
            </w:del>
          </w:p>
        </w:tc>
        <w:tc>
          <w:tcPr>
            <w:tcW w:w="7200" w:type="dxa"/>
            <w:vAlign w:val="center"/>
            <w:tcPrChange w:id="14565" w:author="Sayali Dev" w:date="2018-02-15T18:29:00Z">
              <w:tcPr>
                <w:tcW w:w="7200" w:type="dxa"/>
                <w:vAlign w:val="center"/>
              </w:tcPr>
            </w:tcPrChange>
          </w:tcPr>
          <w:p w14:paraId="091AB7E3" w14:textId="23815365" w:rsidR="00753D6D" w:rsidDel="00BD0400" w:rsidRDefault="00753D6D">
            <w:pPr>
              <w:pStyle w:val="Heading3"/>
              <w:rPr>
                <w:del w:id="14566" w:author="Sayali Dev" w:date="2018-02-15T18:29:00Z"/>
              </w:rPr>
              <w:pPrChange w:id="14567" w:author="Sayali Dev" w:date="2018-02-21T16:23:00Z">
                <w:pPr/>
              </w:pPrChange>
            </w:pPr>
            <w:del w:id="14568" w:author="Sayali Dev" w:date="2018-02-15T18:29:00Z">
              <w:r w:rsidDel="00BD0400">
                <w:delText xml:space="preserve">Indicates that a shipment should be created. </w:delText>
              </w:r>
            </w:del>
          </w:p>
          <w:p w14:paraId="610D375C" w14:textId="534606C3" w:rsidR="00753D6D" w:rsidDel="00BD0400" w:rsidRDefault="00753D6D">
            <w:pPr>
              <w:pStyle w:val="Heading3"/>
              <w:rPr>
                <w:del w:id="14569" w:author="Sayali Dev" w:date="2018-02-15T18:29:00Z"/>
              </w:rPr>
              <w:pPrChange w:id="14570" w:author="Sayali Dev" w:date="2018-02-21T16:23:00Z">
                <w:pPr/>
              </w:pPrChange>
            </w:pPr>
            <w:del w:id="14571" w:author="Sayali Dev" w:date="2018-02-15T18:29:00Z">
              <w:r w:rsidRPr="007E1326" w:rsidDel="00BD0400">
                <w:rPr>
                  <w:b w:val="0"/>
                </w:rPr>
                <w:delText>Note</w:delText>
              </w:r>
              <w:r w:rsidDel="00BD0400">
                <w:delText xml:space="preserve">: </w:delText>
              </w:r>
              <w:r w:rsidRPr="00D618C1" w:rsidDel="00BD0400">
                <w:delText>“</w:delText>
              </w:r>
              <w:r w:rsidDel="00BD0400">
                <w:delText>Yes</w:delText>
              </w:r>
              <w:r w:rsidRPr="00D618C1" w:rsidDel="00BD0400">
                <w:delText>” is the default and it should not be changed.</w:delText>
              </w:r>
            </w:del>
          </w:p>
        </w:tc>
      </w:tr>
      <w:tr w:rsidR="00753D6D" w:rsidDel="00BD0400" w14:paraId="214B7F3A" w14:textId="7DD712C6" w:rsidTr="00BD0400">
        <w:trPr>
          <w:cantSplit/>
          <w:trHeight w:val="288"/>
          <w:del w:id="14572" w:author="Sayali Dev" w:date="2018-02-15T18:29:00Z"/>
          <w:trPrChange w:id="14573" w:author="Sayali Dev" w:date="2018-02-15T18:29:00Z">
            <w:trPr>
              <w:cantSplit/>
              <w:trHeight w:val="288"/>
            </w:trPr>
          </w:trPrChange>
        </w:trPr>
        <w:tc>
          <w:tcPr>
            <w:tcW w:w="2610" w:type="dxa"/>
            <w:tcPrChange w:id="14574" w:author="Sayali Dev" w:date="2018-02-15T18:29:00Z">
              <w:tcPr>
                <w:tcW w:w="2610" w:type="dxa"/>
              </w:tcPr>
            </w:tcPrChange>
          </w:tcPr>
          <w:p w14:paraId="68D6E0A5" w14:textId="6E5FB8CD" w:rsidR="00753D6D" w:rsidDel="00BD0400" w:rsidRDefault="00753D6D">
            <w:pPr>
              <w:pStyle w:val="Heading3"/>
              <w:rPr>
                <w:del w:id="14575" w:author="Sayali Dev" w:date="2018-02-15T18:29:00Z"/>
                <w:color w:val="FF0000"/>
              </w:rPr>
              <w:pPrChange w:id="14576" w:author="Sayali Dev" w:date="2018-02-21T16:23:00Z">
                <w:pPr/>
              </w:pPrChange>
            </w:pPr>
            <w:del w:id="14577" w:author="Sayali Dev" w:date="2018-02-15T18:29:00Z">
              <w:r w:rsidDel="00BD0400">
                <w:rPr>
                  <w:b w:val="0"/>
                </w:rPr>
                <w:delText>Create I</w:delText>
              </w:r>
              <w:r w:rsidRPr="00DD1AF2" w:rsidDel="00BD0400">
                <w:rPr>
                  <w:b w:val="0"/>
                </w:rPr>
                <w:delText>nventory</w:delText>
              </w:r>
              <w:r w:rsidDel="00BD0400">
                <w:rPr>
                  <w:b w:val="0"/>
                  <w:color w:val="FF0000"/>
                </w:rPr>
                <w:delText>*</w:delText>
              </w:r>
            </w:del>
          </w:p>
        </w:tc>
        <w:tc>
          <w:tcPr>
            <w:tcW w:w="7200" w:type="dxa"/>
            <w:vAlign w:val="center"/>
            <w:tcPrChange w:id="14578" w:author="Sayali Dev" w:date="2018-02-15T18:29:00Z">
              <w:tcPr>
                <w:tcW w:w="7200" w:type="dxa"/>
                <w:vAlign w:val="center"/>
              </w:tcPr>
            </w:tcPrChange>
          </w:tcPr>
          <w:p w14:paraId="1674FE46" w14:textId="591460EC" w:rsidR="00753D6D" w:rsidDel="00BD0400" w:rsidRDefault="00753D6D">
            <w:pPr>
              <w:pStyle w:val="Heading3"/>
              <w:rPr>
                <w:del w:id="14579" w:author="Sayali Dev" w:date="2018-02-15T18:29:00Z"/>
              </w:rPr>
              <w:pPrChange w:id="14580" w:author="Sayali Dev" w:date="2018-02-21T16:23:00Z">
                <w:pPr/>
              </w:pPrChange>
            </w:pPr>
            <w:del w:id="14581" w:author="Sayali Dev" w:date="2018-02-15T18:29:00Z">
              <w:r w:rsidDel="00BD0400">
                <w:delText xml:space="preserve">Indicates that the specified samples should not be added to inventory. </w:delText>
              </w:r>
              <w:r w:rsidRPr="007E1326" w:rsidDel="00BD0400">
                <w:rPr>
                  <w:b w:val="0"/>
                </w:rPr>
                <w:delText>Note</w:delText>
              </w:r>
              <w:r w:rsidDel="00BD0400">
                <w:delText>: “No” is the default and it should not be changed.</w:delText>
              </w:r>
            </w:del>
          </w:p>
        </w:tc>
      </w:tr>
      <w:tr w:rsidR="00753D6D" w:rsidRPr="003F26C0" w:rsidDel="00BD0400" w14:paraId="069E80E8" w14:textId="5331BDB8" w:rsidTr="00BD0400">
        <w:trPr>
          <w:cantSplit/>
          <w:trHeight w:val="288"/>
          <w:del w:id="14582" w:author="Sayali Dev" w:date="2018-02-15T18:29:00Z"/>
          <w:trPrChange w:id="14583" w:author="Sayali Dev" w:date="2018-02-15T18:29:00Z">
            <w:trPr>
              <w:cantSplit/>
              <w:trHeight w:val="288"/>
            </w:trPr>
          </w:trPrChange>
        </w:trPr>
        <w:tc>
          <w:tcPr>
            <w:tcW w:w="2610" w:type="dxa"/>
            <w:tcPrChange w:id="14584" w:author="Sayali Dev" w:date="2018-02-15T18:29:00Z">
              <w:tcPr>
                <w:tcW w:w="2610" w:type="dxa"/>
              </w:tcPr>
            </w:tcPrChange>
          </w:tcPr>
          <w:p w14:paraId="685C8599" w14:textId="54301D70" w:rsidR="00753D6D" w:rsidDel="00BD0400" w:rsidRDefault="00753D6D">
            <w:pPr>
              <w:pStyle w:val="Heading3"/>
              <w:rPr>
                <w:del w:id="14585" w:author="Sayali Dev" w:date="2018-02-15T18:29:00Z"/>
                <w:color w:val="FF0000"/>
              </w:rPr>
              <w:pPrChange w:id="14586" w:author="Sayali Dev" w:date="2018-02-21T16:23:00Z">
                <w:pPr/>
              </w:pPrChange>
            </w:pPr>
            <w:del w:id="14587" w:author="Sayali Dev" w:date="2018-02-15T18:29:00Z">
              <w:r w:rsidRPr="00400FBA" w:rsidDel="00BD0400">
                <w:rPr>
                  <w:b w:val="0"/>
                </w:rPr>
                <w:delText>Shipment Number</w:delText>
              </w:r>
              <w:r w:rsidDel="00BD0400">
                <w:rPr>
                  <w:b w:val="0"/>
                  <w:color w:val="FF0000"/>
                </w:rPr>
                <w:delText>*</w:delText>
              </w:r>
            </w:del>
          </w:p>
        </w:tc>
        <w:tc>
          <w:tcPr>
            <w:tcW w:w="7200" w:type="dxa"/>
            <w:vAlign w:val="center"/>
            <w:tcPrChange w:id="14588" w:author="Sayali Dev" w:date="2018-02-15T18:29:00Z">
              <w:tcPr>
                <w:tcW w:w="7200" w:type="dxa"/>
                <w:vAlign w:val="center"/>
              </w:tcPr>
            </w:tcPrChange>
          </w:tcPr>
          <w:p w14:paraId="407E1AE5" w14:textId="54E63C3C" w:rsidR="00753D6D" w:rsidDel="00BD0400" w:rsidRDefault="00753D6D">
            <w:pPr>
              <w:pStyle w:val="Heading3"/>
              <w:rPr>
                <w:del w:id="14589" w:author="Sayali Dev" w:date="2018-02-15T18:29:00Z"/>
              </w:rPr>
              <w:pPrChange w:id="14590" w:author="Sayali Dev" w:date="2018-02-21T16:23:00Z">
                <w:pPr/>
              </w:pPrChange>
            </w:pPr>
            <w:del w:id="14591" w:author="Sayali Dev" w:date="2018-02-15T18:29:00Z">
              <w:r w:rsidDel="00BD0400">
                <w:delText>To group multiple biospecimens in the same shipment:</w:delText>
              </w:r>
            </w:del>
          </w:p>
          <w:p w14:paraId="40DA94A4" w14:textId="2E3CC433" w:rsidR="00753D6D" w:rsidDel="00BD0400" w:rsidRDefault="00753D6D">
            <w:pPr>
              <w:pStyle w:val="Heading3"/>
              <w:rPr>
                <w:del w:id="14592" w:author="Sayali Dev" w:date="2018-02-15T18:29:00Z"/>
              </w:rPr>
              <w:pPrChange w:id="14593" w:author="Sayali Dev" w:date="2018-02-21T16:23:00Z">
                <w:pPr>
                  <w:numPr>
                    <w:numId w:val="270"/>
                  </w:numPr>
                  <w:ind w:left="432" w:hanging="360"/>
                </w:pPr>
              </w:pPrChange>
            </w:pPr>
            <w:del w:id="14594" w:author="Sayali Dev" w:date="2018-02-15T18:29:00Z">
              <w:r w:rsidDel="00BD0400">
                <w:delText xml:space="preserve">Type </w:delText>
              </w:r>
              <w:r w:rsidRPr="00737035" w:rsidDel="00BD0400">
                <w:rPr>
                  <w:b w:val="0"/>
                </w:rPr>
                <w:delText>1</w:delText>
              </w:r>
              <w:r w:rsidDel="00BD0400">
                <w:delText xml:space="preserve"> in this field in front of each biospecimen line item to be included in the first shipment. </w:delText>
              </w:r>
            </w:del>
          </w:p>
          <w:p w14:paraId="1C851C11" w14:textId="293ED294" w:rsidR="00753D6D" w:rsidDel="00BD0400" w:rsidRDefault="00753D6D">
            <w:pPr>
              <w:pStyle w:val="Heading3"/>
              <w:rPr>
                <w:del w:id="14595" w:author="Sayali Dev" w:date="2018-02-15T18:29:00Z"/>
              </w:rPr>
              <w:pPrChange w:id="14596" w:author="Sayali Dev" w:date="2018-02-21T16:23:00Z">
                <w:pPr>
                  <w:numPr>
                    <w:numId w:val="270"/>
                  </w:numPr>
                  <w:ind w:left="432" w:hanging="360"/>
                </w:pPr>
              </w:pPrChange>
            </w:pPr>
            <w:del w:id="14597" w:author="Sayali Dev" w:date="2018-02-15T18:29:00Z">
              <w:r w:rsidRPr="007B0000" w:rsidDel="00BD0400">
                <w:delText xml:space="preserve">Type </w:delText>
              </w:r>
              <w:r w:rsidRPr="00737035" w:rsidDel="00BD0400">
                <w:rPr>
                  <w:b w:val="0"/>
                </w:rPr>
                <w:delText>2</w:delText>
              </w:r>
              <w:r w:rsidRPr="007B0000" w:rsidDel="00BD0400">
                <w:delText xml:space="preserve"> in this field in front of each biospecimen line item to be included in the </w:delText>
              </w:r>
              <w:r w:rsidDel="00BD0400">
                <w:delText xml:space="preserve">second </w:delText>
              </w:r>
              <w:r w:rsidRPr="007B0000" w:rsidDel="00BD0400">
                <w:delText xml:space="preserve">shipment. </w:delText>
              </w:r>
            </w:del>
          </w:p>
          <w:p w14:paraId="39926C67" w14:textId="19EB8881" w:rsidR="00753D6D" w:rsidRPr="007B0000" w:rsidDel="00BD0400" w:rsidRDefault="00753D6D">
            <w:pPr>
              <w:pStyle w:val="Heading3"/>
              <w:rPr>
                <w:del w:id="14598" w:author="Sayali Dev" w:date="2018-02-15T18:29:00Z"/>
              </w:rPr>
              <w:pPrChange w:id="14599" w:author="Sayali Dev" w:date="2018-02-21T16:23:00Z">
                <w:pPr>
                  <w:numPr>
                    <w:numId w:val="270"/>
                  </w:numPr>
                  <w:ind w:left="432" w:hanging="360"/>
                </w:pPr>
              </w:pPrChange>
            </w:pPr>
            <w:del w:id="14600" w:author="Sayali Dev" w:date="2018-02-15T18:29:00Z">
              <w:r w:rsidDel="00BD0400">
                <w:delText>Repeat as needed.</w:delText>
              </w:r>
            </w:del>
          </w:p>
          <w:p w14:paraId="4155760C" w14:textId="788CF8CD" w:rsidR="00753D6D" w:rsidRPr="003F26C0" w:rsidDel="00BD0400" w:rsidRDefault="00753D6D">
            <w:pPr>
              <w:pStyle w:val="Heading3"/>
              <w:rPr>
                <w:del w:id="14601" w:author="Sayali Dev" w:date="2018-02-15T18:29:00Z"/>
              </w:rPr>
              <w:pPrChange w:id="14602" w:author="Sayali Dev" w:date="2018-02-21T16:23:00Z">
                <w:pPr>
                  <w:ind w:left="72"/>
                </w:pPr>
              </w:pPrChange>
            </w:pPr>
            <w:del w:id="14603" w:author="Sayali Dev" w:date="2018-02-15T18:29:00Z">
              <w:r w:rsidRPr="007B0000" w:rsidDel="00BD0400">
                <w:rPr>
                  <w:b w:val="0"/>
                </w:rPr>
                <w:delText>Note:</w:delText>
              </w:r>
              <w:r w:rsidDel="00BD0400">
                <w:delText xml:space="preserve"> If multiple shipments are included on the same spreadsheet, each separare shipment must have a unique Shipment Number (1, 2, 3 etc. ).</w:delText>
              </w:r>
            </w:del>
          </w:p>
        </w:tc>
      </w:tr>
      <w:tr w:rsidR="00753D6D" w:rsidDel="00BD0400" w14:paraId="43484C56" w14:textId="49E6384C" w:rsidTr="00BD0400">
        <w:trPr>
          <w:cantSplit/>
          <w:trHeight w:val="288"/>
          <w:del w:id="14604" w:author="Sayali Dev" w:date="2018-02-15T18:29:00Z"/>
          <w:trPrChange w:id="14605" w:author="Sayali Dev" w:date="2018-02-15T18:29:00Z">
            <w:trPr>
              <w:cantSplit/>
              <w:trHeight w:val="288"/>
            </w:trPr>
          </w:trPrChange>
        </w:trPr>
        <w:tc>
          <w:tcPr>
            <w:tcW w:w="2610" w:type="dxa"/>
            <w:tcPrChange w:id="14606" w:author="Sayali Dev" w:date="2018-02-15T18:29:00Z">
              <w:tcPr>
                <w:tcW w:w="2610" w:type="dxa"/>
              </w:tcPr>
            </w:tcPrChange>
          </w:tcPr>
          <w:p w14:paraId="09C3EFE5" w14:textId="0583371D" w:rsidR="00753D6D" w:rsidRPr="007B0000" w:rsidDel="00BD0400" w:rsidRDefault="00753D6D">
            <w:pPr>
              <w:pStyle w:val="Heading3"/>
              <w:rPr>
                <w:del w:id="14607" w:author="Sayali Dev" w:date="2018-02-15T18:29:00Z"/>
              </w:rPr>
              <w:pPrChange w:id="14608" w:author="Sayali Dev" w:date="2018-02-21T16:23:00Z">
                <w:pPr/>
              </w:pPrChange>
            </w:pPr>
            <w:del w:id="14609" w:author="Sayali Dev" w:date="2018-02-15T18:29:00Z">
              <w:r w:rsidDel="00BD0400">
                <w:rPr>
                  <w:b w:val="0"/>
                </w:rPr>
                <w:delText>Shipment Type</w:delText>
              </w:r>
            </w:del>
          </w:p>
        </w:tc>
        <w:tc>
          <w:tcPr>
            <w:tcW w:w="7200" w:type="dxa"/>
            <w:tcPrChange w:id="14610" w:author="Sayali Dev" w:date="2018-02-15T18:29:00Z">
              <w:tcPr>
                <w:tcW w:w="7200" w:type="dxa"/>
              </w:tcPr>
            </w:tcPrChange>
          </w:tcPr>
          <w:p w14:paraId="3CD6CCBA" w14:textId="3A80C093" w:rsidR="00753D6D" w:rsidDel="00BD0400" w:rsidRDefault="00753D6D">
            <w:pPr>
              <w:pStyle w:val="Heading3"/>
              <w:rPr>
                <w:del w:id="14611" w:author="Sayali Dev" w:date="2018-02-15T18:29:00Z"/>
              </w:rPr>
              <w:pPrChange w:id="14612" w:author="Sayali Dev" w:date="2018-02-21T16:23:00Z">
                <w:pPr/>
              </w:pPrChange>
            </w:pPr>
            <w:del w:id="14613" w:author="Sayali Dev" w:date="2018-02-15T18:29:00Z">
              <w:r w:rsidDel="00BD0400">
                <w:delText xml:space="preserve">Type the type of shipment. </w:delText>
              </w:r>
              <w:r w:rsidDel="00BD0400">
                <w:br/>
              </w:r>
              <w:r w:rsidRPr="0092086E" w:rsidDel="00BD0400">
                <w:rPr>
                  <w:b w:val="0"/>
                </w:rPr>
                <w:delText>Note:</w:delText>
              </w:r>
              <w:r w:rsidDel="00BD0400">
                <w:delText xml:space="preserve"> </w:delText>
              </w:r>
            </w:del>
          </w:p>
          <w:p w14:paraId="1778DFAD" w14:textId="786897DF" w:rsidR="00753D6D" w:rsidDel="00BD0400" w:rsidRDefault="00753D6D">
            <w:pPr>
              <w:pStyle w:val="Heading3"/>
              <w:rPr>
                <w:del w:id="14614" w:author="Sayali Dev" w:date="2018-02-15T18:29:00Z"/>
              </w:rPr>
              <w:pPrChange w:id="14615" w:author="Sayali Dev" w:date="2018-02-21T16:23:00Z">
                <w:pPr>
                  <w:numPr>
                    <w:numId w:val="261"/>
                  </w:numPr>
                  <w:ind w:left="792" w:hanging="360"/>
                </w:pPr>
              </w:pPrChange>
            </w:pPr>
            <w:del w:id="14616" w:author="Sayali Dev" w:date="2018-02-15T18:29:00Z">
              <w:r w:rsidDel="00BD0400">
                <w:delText>Valid types are: Ambient, Cold Pack, Cryoport, Dry Ice, Ice Pack,Other and Wet Ice.</w:delText>
              </w:r>
            </w:del>
          </w:p>
          <w:p w14:paraId="1329BD1A" w14:textId="5F97495C" w:rsidR="00753D6D" w:rsidDel="00BD0400" w:rsidRDefault="00753D6D">
            <w:pPr>
              <w:pStyle w:val="Heading3"/>
              <w:rPr>
                <w:del w:id="14617" w:author="Sayali Dev" w:date="2018-02-15T18:29:00Z"/>
              </w:rPr>
              <w:pPrChange w:id="14618" w:author="Sayali Dev" w:date="2018-02-21T16:23:00Z">
                <w:pPr>
                  <w:numPr>
                    <w:numId w:val="261"/>
                  </w:numPr>
                  <w:ind w:left="792" w:hanging="360"/>
                </w:pPr>
              </w:pPrChange>
            </w:pPr>
            <w:del w:id="14619" w:author="Sayali Dev" w:date="2018-02-15T18:29:00Z">
              <w:r w:rsidDel="00BD0400">
                <w:delText>The default value is Other.</w:delText>
              </w:r>
            </w:del>
          </w:p>
        </w:tc>
      </w:tr>
      <w:tr w:rsidR="00753D6D" w:rsidRPr="008E7C23" w:rsidDel="00BD0400" w14:paraId="4A0A7165" w14:textId="0BD8B573" w:rsidTr="00BD0400">
        <w:trPr>
          <w:cantSplit/>
          <w:trHeight w:val="506"/>
          <w:del w:id="14620" w:author="Sayali Dev" w:date="2018-02-15T18:29:00Z"/>
          <w:trPrChange w:id="14621" w:author="Sayali Dev" w:date="2018-02-15T18:29:00Z">
            <w:trPr>
              <w:cantSplit/>
              <w:trHeight w:val="506"/>
            </w:trPr>
          </w:trPrChange>
        </w:trPr>
        <w:tc>
          <w:tcPr>
            <w:tcW w:w="2610" w:type="dxa"/>
            <w:vAlign w:val="center"/>
            <w:tcPrChange w:id="14622" w:author="Sayali Dev" w:date="2018-02-15T18:29:00Z">
              <w:tcPr>
                <w:tcW w:w="2610" w:type="dxa"/>
                <w:vAlign w:val="center"/>
              </w:tcPr>
            </w:tcPrChange>
          </w:tcPr>
          <w:p w14:paraId="47A55A6E" w14:textId="2C24684D" w:rsidR="00753D6D" w:rsidRPr="007B0000" w:rsidDel="00BD0400" w:rsidRDefault="00753D6D">
            <w:pPr>
              <w:pStyle w:val="Heading3"/>
              <w:rPr>
                <w:del w:id="14623" w:author="Sayali Dev" w:date="2018-02-15T18:29:00Z"/>
              </w:rPr>
              <w:pPrChange w:id="14624" w:author="Sayali Dev" w:date="2018-02-21T16:23:00Z">
                <w:pPr/>
              </w:pPrChange>
            </w:pPr>
            <w:del w:id="14625" w:author="Sayali Dev" w:date="2018-02-15T18:29:00Z">
              <w:r w:rsidRPr="007B0000" w:rsidDel="00BD0400">
                <w:rPr>
                  <w:b w:val="0"/>
                </w:rPr>
                <w:delText>Shipment Tracking</w:delText>
              </w:r>
              <w:r w:rsidDel="00BD0400">
                <w:rPr>
                  <w:b w:val="0"/>
                </w:rPr>
                <w:br/>
              </w:r>
            </w:del>
          </w:p>
        </w:tc>
        <w:tc>
          <w:tcPr>
            <w:tcW w:w="7200" w:type="dxa"/>
            <w:tcPrChange w:id="14626" w:author="Sayali Dev" w:date="2018-02-15T18:29:00Z">
              <w:tcPr>
                <w:tcW w:w="7200" w:type="dxa"/>
              </w:tcPr>
            </w:tcPrChange>
          </w:tcPr>
          <w:p w14:paraId="2D8B09F9" w14:textId="162B07D8" w:rsidR="00753D6D" w:rsidRPr="008E7C23" w:rsidDel="00BD0400" w:rsidRDefault="00753D6D">
            <w:pPr>
              <w:pStyle w:val="Heading3"/>
              <w:rPr>
                <w:del w:id="14627" w:author="Sayali Dev" w:date="2018-02-15T18:29:00Z"/>
              </w:rPr>
              <w:pPrChange w:id="14628" w:author="Sayali Dev" w:date="2018-02-21T16:23:00Z">
                <w:pPr/>
              </w:pPrChange>
            </w:pPr>
            <w:del w:id="14629" w:author="Sayali Dev" w:date="2018-02-15T18:29:00Z">
              <w:r w:rsidDel="00BD0400">
                <w:delText>Type the t</w:delText>
              </w:r>
              <w:r w:rsidRPr="008E7C23" w:rsidDel="00BD0400">
                <w:delText>racking number of the shipment.</w:delText>
              </w:r>
            </w:del>
          </w:p>
        </w:tc>
      </w:tr>
      <w:tr w:rsidR="00753D6D" w:rsidRPr="008E7C23" w:rsidDel="00BD0400" w14:paraId="17518DC4" w14:textId="6CBA6E62" w:rsidTr="00BD0400">
        <w:trPr>
          <w:cantSplit/>
          <w:trHeight w:val="288"/>
          <w:del w:id="14630" w:author="Sayali Dev" w:date="2018-02-15T18:29:00Z"/>
          <w:trPrChange w:id="14631" w:author="Sayali Dev" w:date="2018-02-15T18:29:00Z">
            <w:trPr>
              <w:cantSplit/>
              <w:trHeight w:val="288"/>
            </w:trPr>
          </w:trPrChange>
        </w:trPr>
        <w:tc>
          <w:tcPr>
            <w:tcW w:w="2610" w:type="dxa"/>
            <w:vAlign w:val="center"/>
            <w:tcPrChange w:id="14632" w:author="Sayali Dev" w:date="2018-02-15T18:29:00Z">
              <w:tcPr>
                <w:tcW w:w="2610" w:type="dxa"/>
                <w:vAlign w:val="center"/>
              </w:tcPr>
            </w:tcPrChange>
          </w:tcPr>
          <w:p w14:paraId="0DAD04AA" w14:textId="35F5CEA2" w:rsidR="00753D6D" w:rsidRPr="007B0000" w:rsidDel="00BD0400" w:rsidRDefault="00753D6D">
            <w:pPr>
              <w:pStyle w:val="Heading3"/>
              <w:rPr>
                <w:del w:id="14633" w:author="Sayali Dev" w:date="2018-02-15T18:29:00Z"/>
              </w:rPr>
              <w:pPrChange w:id="14634" w:author="Sayali Dev" w:date="2018-02-21T16:23:00Z">
                <w:pPr/>
              </w:pPrChange>
            </w:pPr>
            <w:del w:id="14635" w:author="Sayali Dev" w:date="2018-02-15T18:29:00Z">
              <w:r w:rsidRPr="007B0000" w:rsidDel="00BD0400">
                <w:rPr>
                  <w:b w:val="0"/>
                </w:rPr>
                <w:delText>Courier</w:delText>
              </w:r>
              <w:r w:rsidDel="00BD0400">
                <w:rPr>
                  <w:b w:val="0"/>
                </w:rPr>
                <w:br/>
              </w:r>
            </w:del>
          </w:p>
        </w:tc>
        <w:tc>
          <w:tcPr>
            <w:tcW w:w="7200" w:type="dxa"/>
            <w:tcPrChange w:id="14636" w:author="Sayali Dev" w:date="2018-02-15T18:29:00Z">
              <w:tcPr>
                <w:tcW w:w="7200" w:type="dxa"/>
              </w:tcPr>
            </w:tcPrChange>
          </w:tcPr>
          <w:p w14:paraId="4198A07C" w14:textId="01426F74" w:rsidR="00753D6D" w:rsidRPr="008E7C23" w:rsidDel="00BD0400" w:rsidRDefault="00753D6D">
            <w:pPr>
              <w:pStyle w:val="Heading3"/>
              <w:rPr>
                <w:del w:id="14637" w:author="Sayali Dev" w:date="2018-02-15T18:29:00Z"/>
              </w:rPr>
              <w:pPrChange w:id="14638" w:author="Sayali Dev" w:date="2018-02-21T16:23:00Z">
                <w:pPr/>
              </w:pPrChange>
            </w:pPr>
            <w:del w:id="14639" w:author="Sayali Dev" w:date="2018-02-15T18:29:00Z">
              <w:r w:rsidDel="00BD0400">
                <w:delText>Type the c</w:delText>
              </w:r>
              <w:r w:rsidRPr="008E7C23" w:rsidDel="00BD0400">
                <w:delText>ourier used for the shipment.</w:delText>
              </w:r>
            </w:del>
          </w:p>
        </w:tc>
      </w:tr>
      <w:tr w:rsidR="00753D6D" w:rsidRPr="008E7C23" w:rsidDel="00BD0400" w14:paraId="5C1AE56E" w14:textId="2346E145" w:rsidTr="00BD0400">
        <w:trPr>
          <w:cantSplit/>
          <w:trHeight w:val="288"/>
          <w:del w:id="14640" w:author="Sayali Dev" w:date="2018-02-15T18:29:00Z"/>
          <w:trPrChange w:id="14641" w:author="Sayali Dev" w:date="2018-02-15T18:29:00Z">
            <w:trPr>
              <w:cantSplit/>
              <w:trHeight w:val="288"/>
            </w:trPr>
          </w:trPrChange>
        </w:trPr>
        <w:tc>
          <w:tcPr>
            <w:tcW w:w="2610" w:type="dxa"/>
            <w:tcPrChange w:id="14642" w:author="Sayali Dev" w:date="2018-02-15T18:29:00Z">
              <w:tcPr>
                <w:tcW w:w="2610" w:type="dxa"/>
              </w:tcPr>
            </w:tcPrChange>
          </w:tcPr>
          <w:p w14:paraId="2EB84E14" w14:textId="227D3C20" w:rsidR="00753D6D" w:rsidRPr="007B0000" w:rsidDel="00BD0400" w:rsidRDefault="00753D6D">
            <w:pPr>
              <w:pStyle w:val="Heading3"/>
              <w:rPr>
                <w:del w:id="14643" w:author="Sayali Dev" w:date="2018-02-15T18:29:00Z"/>
              </w:rPr>
              <w:pPrChange w:id="14644" w:author="Sayali Dev" w:date="2018-02-21T16:23:00Z">
                <w:pPr/>
              </w:pPrChange>
            </w:pPr>
            <w:del w:id="14645" w:author="Sayali Dev" w:date="2018-02-15T18:29:00Z">
              <w:r w:rsidDel="00BD0400">
                <w:rPr>
                  <w:b w:val="0"/>
                </w:rPr>
                <w:delText>Shipment Date</w:delText>
              </w:r>
              <w:r w:rsidDel="00BD0400">
                <w:rPr>
                  <w:b w:val="0"/>
                </w:rPr>
                <w:br/>
              </w:r>
            </w:del>
          </w:p>
        </w:tc>
        <w:tc>
          <w:tcPr>
            <w:tcW w:w="7200" w:type="dxa"/>
            <w:tcPrChange w:id="14646" w:author="Sayali Dev" w:date="2018-02-15T18:29:00Z">
              <w:tcPr>
                <w:tcW w:w="7200" w:type="dxa"/>
              </w:tcPr>
            </w:tcPrChange>
          </w:tcPr>
          <w:p w14:paraId="6F981FBE" w14:textId="52256D83" w:rsidR="00753D6D" w:rsidDel="00BD0400" w:rsidRDefault="00753D6D">
            <w:pPr>
              <w:pStyle w:val="Heading3"/>
              <w:rPr>
                <w:del w:id="14647" w:author="Sayali Dev" w:date="2018-02-15T18:29:00Z"/>
              </w:rPr>
              <w:pPrChange w:id="14648" w:author="Sayali Dev" w:date="2018-02-21T16:23:00Z">
                <w:pPr/>
              </w:pPrChange>
            </w:pPr>
            <w:del w:id="14649" w:author="Sayali Dev" w:date="2018-02-15T18:29:00Z">
              <w:r w:rsidDel="00BD0400">
                <w:delText xml:space="preserve">Type the </w:delText>
              </w:r>
              <w:r w:rsidRPr="008E7C23" w:rsidDel="00BD0400">
                <w:delText>date</w:delText>
              </w:r>
              <w:r w:rsidDel="00BD0400">
                <w:delText xml:space="preserve"> the distribution samples were shipped</w:delText>
              </w:r>
              <w:r w:rsidRPr="008E7C23" w:rsidDel="00BD0400">
                <w:delText>.</w:delText>
              </w:r>
              <w:r w:rsidDel="00BD0400">
                <w:delText xml:space="preserve"> </w:delText>
              </w:r>
              <w:r w:rsidDel="00BD0400">
                <w:br/>
              </w:r>
              <w:r w:rsidRPr="0092086E" w:rsidDel="00BD0400">
                <w:rPr>
                  <w:b w:val="0"/>
                </w:rPr>
                <w:delText>Note:</w:delText>
              </w:r>
              <w:r w:rsidDel="00BD0400">
                <w:delText xml:space="preserve"> </w:delText>
              </w:r>
            </w:del>
          </w:p>
          <w:p w14:paraId="3A06AAFE" w14:textId="00E715EE" w:rsidR="00753D6D" w:rsidDel="00BD0400" w:rsidRDefault="00753D6D">
            <w:pPr>
              <w:pStyle w:val="Heading3"/>
              <w:rPr>
                <w:del w:id="14650" w:author="Sayali Dev" w:date="2018-02-15T18:29:00Z"/>
              </w:rPr>
              <w:pPrChange w:id="14651" w:author="Sayali Dev" w:date="2018-02-21T16:23:00Z">
                <w:pPr>
                  <w:numPr>
                    <w:numId w:val="262"/>
                  </w:numPr>
                  <w:ind w:left="792" w:hanging="360"/>
                </w:pPr>
              </w:pPrChange>
            </w:pPr>
            <w:del w:id="14652" w:author="Sayali Dev" w:date="2018-02-15T18:29:00Z">
              <w:r w:rsidDel="00BD0400">
                <w:delText>Valid format is mm/dd/yyyy.</w:delText>
              </w:r>
            </w:del>
          </w:p>
          <w:p w14:paraId="2CDAAC90" w14:textId="26EB130F" w:rsidR="00753D6D" w:rsidRPr="008E7C23" w:rsidDel="00BD0400" w:rsidRDefault="00753D6D">
            <w:pPr>
              <w:pStyle w:val="Heading3"/>
              <w:rPr>
                <w:del w:id="14653" w:author="Sayali Dev" w:date="2018-02-15T18:29:00Z"/>
              </w:rPr>
              <w:pPrChange w:id="14654" w:author="Sayali Dev" w:date="2018-02-21T16:23:00Z">
                <w:pPr>
                  <w:numPr>
                    <w:numId w:val="262"/>
                  </w:numPr>
                  <w:ind w:left="792" w:hanging="360"/>
                </w:pPr>
              </w:pPrChange>
            </w:pPr>
            <w:del w:id="14655" w:author="Sayali Dev" w:date="2018-02-15T18:29:00Z">
              <w:r w:rsidDel="00BD0400">
                <w:delText>The default value is the current date.</w:delText>
              </w:r>
            </w:del>
          </w:p>
        </w:tc>
      </w:tr>
      <w:tr w:rsidR="00753D6D" w:rsidDel="00BD0400" w14:paraId="2292E802" w14:textId="7C68A782" w:rsidTr="00BD0400">
        <w:trPr>
          <w:cantSplit/>
          <w:trHeight w:val="288"/>
          <w:del w:id="14656" w:author="Sayali Dev" w:date="2018-02-15T18:29:00Z"/>
          <w:trPrChange w:id="14657" w:author="Sayali Dev" w:date="2018-02-15T18:29:00Z">
            <w:trPr>
              <w:cantSplit/>
              <w:trHeight w:val="288"/>
            </w:trPr>
          </w:trPrChange>
        </w:trPr>
        <w:tc>
          <w:tcPr>
            <w:tcW w:w="2610" w:type="dxa"/>
            <w:tcPrChange w:id="14658" w:author="Sayali Dev" w:date="2018-02-15T18:29:00Z">
              <w:tcPr>
                <w:tcW w:w="2610" w:type="dxa"/>
              </w:tcPr>
            </w:tcPrChange>
          </w:tcPr>
          <w:p w14:paraId="0EE093FE" w14:textId="0BABC6FE" w:rsidR="00753D6D" w:rsidDel="00BD0400" w:rsidRDefault="00753D6D">
            <w:pPr>
              <w:pStyle w:val="Heading3"/>
              <w:rPr>
                <w:del w:id="14659" w:author="Sayali Dev" w:date="2018-02-15T18:29:00Z"/>
              </w:rPr>
              <w:pPrChange w:id="14660" w:author="Sayali Dev" w:date="2018-02-21T16:23:00Z">
                <w:pPr/>
              </w:pPrChange>
            </w:pPr>
            <w:del w:id="14661" w:author="Sayali Dev" w:date="2018-02-15T18:29:00Z">
              <w:r w:rsidDel="00BD0400">
                <w:rPr>
                  <w:b w:val="0"/>
                </w:rPr>
                <w:delText>Receive Date</w:delText>
              </w:r>
              <w:r w:rsidDel="00BD0400">
                <w:rPr>
                  <w:b w:val="0"/>
                </w:rPr>
                <w:br/>
              </w:r>
            </w:del>
          </w:p>
        </w:tc>
        <w:tc>
          <w:tcPr>
            <w:tcW w:w="7200" w:type="dxa"/>
            <w:tcPrChange w:id="14662" w:author="Sayali Dev" w:date="2018-02-15T18:29:00Z">
              <w:tcPr>
                <w:tcW w:w="7200" w:type="dxa"/>
              </w:tcPr>
            </w:tcPrChange>
          </w:tcPr>
          <w:p w14:paraId="589A2162" w14:textId="387B3967" w:rsidR="00753D6D" w:rsidDel="00BD0400" w:rsidRDefault="00753D6D">
            <w:pPr>
              <w:pStyle w:val="Heading3"/>
              <w:rPr>
                <w:del w:id="14663" w:author="Sayali Dev" w:date="2018-02-15T18:29:00Z"/>
              </w:rPr>
              <w:pPrChange w:id="14664" w:author="Sayali Dev" w:date="2018-02-21T16:23:00Z">
                <w:pPr/>
              </w:pPrChange>
            </w:pPr>
            <w:del w:id="14665" w:author="Sayali Dev" w:date="2018-02-15T18:29:00Z">
              <w:r w:rsidDel="00BD0400">
                <w:delText>Type the date the distribution shipment was</w:delText>
              </w:r>
              <w:r w:rsidRPr="008E7C23" w:rsidDel="00BD0400">
                <w:delText xml:space="preserve"> received.</w:delText>
              </w:r>
              <w:r w:rsidDel="00BD0400">
                <w:br/>
              </w:r>
              <w:r w:rsidRPr="0092086E" w:rsidDel="00BD0400">
                <w:rPr>
                  <w:b w:val="0"/>
                </w:rPr>
                <w:delText>Note:</w:delText>
              </w:r>
              <w:r w:rsidRPr="0092086E" w:rsidDel="00BD0400">
                <w:delText xml:space="preserve"> </w:delText>
              </w:r>
            </w:del>
          </w:p>
          <w:p w14:paraId="2BFF8997" w14:textId="6A56048C" w:rsidR="00753D6D" w:rsidDel="00BD0400" w:rsidRDefault="00753D6D">
            <w:pPr>
              <w:pStyle w:val="Heading3"/>
              <w:rPr>
                <w:del w:id="14666" w:author="Sayali Dev" w:date="2018-02-15T18:29:00Z"/>
              </w:rPr>
              <w:pPrChange w:id="14667" w:author="Sayali Dev" w:date="2018-02-21T16:23:00Z">
                <w:pPr>
                  <w:numPr>
                    <w:numId w:val="262"/>
                  </w:numPr>
                  <w:ind w:left="792" w:hanging="360"/>
                </w:pPr>
              </w:pPrChange>
            </w:pPr>
            <w:del w:id="14668" w:author="Sayali Dev" w:date="2018-02-15T18:29:00Z">
              <w:r w:rsidDel="00BD0400">
                <w:delText>Valid format is mm/dd/yyyy.</w:delText>
              </w:r>
            </w:del>
          </w:p>
          <w:p w14:paraId="054E294B" w14:textId="00F970CA" w:rsidR="00753D6D" w:rsidDel="00BD0400" w:rsidRDefault="00753D6D">
            <w:pPr>
              <w:pStyle w:val="Heading3"/>
              <w:rPr>
                <w:del w:id="14669" w:author="Sayali Dev" w:date="2018-02-15T18:29:00Z"/>
              </w:rPr>
              <w:pPrChange w:id="14670" w:author="Sayali Dev" w:date="2018-02-21T16:23:00Z">
                <w:pPr>
                  <w:numPr>
                    <w:numId w:val="262"/>
                  </w:numPr>
                  <w:ind w:left="792" w:hanging="360"/>
                </w:pPr>
              </w:pPrChange>
            </w:pPr>
            <w:del w:id="14671" w:author="Sayali Dev" w:date="2018-02-15T18:29:00Z">
              <w:r w:rsidDel="00BD0400">
                <w:delText>The default value is the current date.</w:delText>
              </w:r>
            </w:del>
          </w:p>
        </w:tc>
      </w:tr>
      <w:tr w:rsidR="00753D6D" w:rsidDel="00BD0400" w14:paraId="2B225FA4" w14:textId="481BB343" w:rsidTr="00BD0400">
        <w:trPr>
          <w:cantSplit/>
          <w:trHeight w:val="288"/>
          <w:del w:id="14672" w:author="Sayali Dev" w:date="2018-02-15T18:29:00Z"/>
          <w:trPrChange w:id="14673" w:author="Sayali Dev" w:date="2018-02-15T18:29:00Z">
            <w:trPr>
              <w:cantSplit/>
              <w:trHeight w:val="288"/>
            </w:trPr>
          </w:trPrChange>
        </w:trPr>
        <w:tc>
          <w:tcPr>
            <w:tcW w:w="2610" w:type="dxa"/>
            <w:tcPrChange w:id="14674" w:author="Sayali Dev" w:date="2018-02-15T18:29:00Z">
              <w:tcPr>
                <w:tcW w:w="2610" w:type="dxa"/>
              </w:tcPr>
            </w:tcPrChange>
          </w:tcPr>
          <w:p w14:paraId="78DB4C52" w14:textId="4BD57055" w:rsidR="00753D6D" w:rsidRPr="005A0359" w:rsidDel="00BD0400" w:rsidRDefault="00753D6D">
            <w:pPr>
              <w:pStyle w:val="Heading3"/>
              <w:rPr>
                <w:del w:id="14675" w:author="Sayali Dev" w:date="2018-02-15T18:29:00Z"/>
                <w:color w:val="FF0000"/>
              </w:rPr>
              <w:pPrChange w:id="14676" w:author="Sayali Dev" w:date="2018-02-21T16:23:00Z">
                <w:pPr/>
              </w:pPrChange>
            </w:pPr>
            <w:del w:id="14677" w:author="Sayali Dev" w:date="2018-02-15T18:29:00Z">
              <w:r w:rsidRPr="00400FBA" w:rsidDel="00BD0400">
                <w:rPr>
                  <w:b w:val="0"/>
                </w:rPr>
                <w:delText>Source Site Name</w:delText>
              </w:r>
              <w:r w:rsidDel="00BD0400">
                <w:rPr>
                  <w:b w:val="0"/>
                  <w:color w:val="FF0000"/>
                </w:rPr>
                <w:delText>*</w:delText>
              </w:r>
            </w:del>
          </w:p>
        </w:tc>
        <w:tc>
          <w:tcPr>
            <w:tcW w:w="7200" w:type="dxa"/>
            <w:vAlign w:val="center"/>
            <w:tcPrChange w:id="14678" w:author="Sayali Dev" w:date="2018-02-15T18:29:00Z">
              <w:tcPr>
                <w:tcW w:w="7200" w:type="dxa"/>
                <w:vAlign w:val="center"/>
              </w:tcPr>
            </w:tcPrChange>
          </w:tcPr>
          <w:p w14:paraId="100BDD74" w14:textId="042F7798" w:rsidR="00753D6D" w:rsidDel="00BD0400" w:rsidRDefault="00753D6D">
            <w:pPr>
              <w:pStyle w:val="Heading3"/>
              <w:rPr>
                <w:del w:id="14679" w:author="Sayali Dev" w:date="2018-02-15T18:29:00Z"/>
              </w:rPr>
              <w:pPrChange w:id="14680" w:author="Sayali Dev" w:date="2018-02-21T16:23:00Z">
                <w:pPr/>
              </w:pPrChange>
            </w:pPr>
            <w:del w:id="14681" w:author="Sayali Dev" w:date="2018-02-15T18:29:00Z">
              <w:r w:rsidRPr="002B6465" w:rsidDel="00BD0400">
                <w:delText>Type the name of the sending location for</w:delText>
              </w:r>
              <w:r w:rsidDel="00BD0400">
                <w:delText xml:space="preserve"> </w:delText>
              </w:r>
              <w:r w:rsidRPr="002B6465" w:rsidDel="00BD0400">
                <w:delText xml:space="preserve">the </w:delText>
              </w:r>
              <w:r w:rsidDel="00BD0400">
                <w:delText>shipment</w:delText>
              </w:r>
              <w:r w:rsidRPr="002B6465" w:rsidDel="00BD0400">
                <w:delText>.</w:delText>
              </w:r>
              <w:r w:rsidDel="00BD0400">
                <w:delText xml:space="preserve"> </w:delText>
              </w:r>
            </w:del>
          </w:p>
          <w:p w14:paraId="323B61C4" w14:textId="74C86D72" w:rsidR="00753D6D" w:rsidDel="00BD0400" w:rsidRDefault="00753D6D">
            <w:pPr>
              <w:pStyle w:val="Heading3"/>
              <w:rPr>
                <w:del w:id="14682" w:author="Sayali Dev" w:date="2018-02-15T18:29:00Z"/>
              </w:rPr>
              <w:pPrChange w:id="14683" w:author="Sayali Dev" w:date="2018-02-21T16:23:00Z">
                <w:pPr/>
              </w:pPrChange>
            </w:pPr>
            <w:del w:id="14684" w:author="Sayali Dev" w:date="2018-02-15T18:29:00Z">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0F017531" w14:textId="63689CE5" w:rsidTr="00BD0400">
        <w:trPr>
          <w:cantSplit/>
          <w:trHeight w:val="288"/>
          <w:del w:id="14685" w:author="Sayali Dev" w:date="2018-02-15T18:29:00Z"/>
          <w:trPrChange w:id="14686" w:author="Sayali Dev" w:date="2018-02-15T18:29:00Z">
            <w:trPr>
              <w:cantSplit/>
              <w:trHeight w:val="288"/>
            </w:trPr>
          </w:trPrChange>
        </w:trPr>
        <w:tc>
          <w:tcPr>
            <w:tcW w:w="2610" w:type="dxa"/>
            <w:tcPrChange w:id="14687" w:author="Sayali Dev" w:date="2018-02-15T18:29:00Z">
              <w:tcPr>
                <w:tcW w:w="2610" w:type="dxa"/>
              </w:tcPr>
            </w:tcPrChange>
          </w:tcPr>
          <w:p w14:paraId="60BBDC56" w14:textId="6E1EEB25" w:rsidR="00753D6D" w:rsidRPr="005A0359" w:rsidDel="00BD0400" w:rsidRDefault="00753D6D">
            <w:pPr>
              <w:pStyle w:val="Heading3"/>
              <w:rPr>
                <w:del w:id="14688" w:author="Sayali Dev" w:date="2018-02-15T18:29:00Z"/>
                <w:color w:val="FF0000"/>
              </w:rPr>
              <w:pPrChange w:id="14689" w:author="Sayali Dev" w:date="2018-02-21T16:23:00Z">
                <w:pPr/>
              </w:pPrChange>
            </w:pPr>
            <w:del w:id="14690" w:author="Sayali Dev" w:date="2018-02-15T18:29:00Z">
              <w:r w:rsidRPr="00400FBA" w:rsidDel="00BD0400">
                <w:rPr>
                  <w:b w:val="0"/>
                </w:rPr>
                <w:delText>Destination Site Name</w:delText>
              </w:r>
              <w:r w:rsidDel="00BD0400">
                <w:rPr>
                  <w:b w:val="0"/>
                  <w:color w:val="FF0000"/>
                </w:rPr>
                <w:delText>*</w:delText>
              </w:r>
            </w:del>
          </w:p>
        </w:tc>
        <w:tc>
          <w:tcPr>
            <w:tcW w:w="7200" w:type="dxa"/>
            <w:vAlign w:val="center"/>
            <w:tcPrChange w:id="14691" w:author="Sayali Dev" w:date="2018-02-15T18:29:00Z">
              <w:tcPr>
                <w:tcW w:w="7200" w:type="dxa"/>
                <w:vAlign w:val="center"/>
              </w:tcPr>
            </w:tcPrChange>
          </w:tcPr>
          <w:p w14:paraId="2200AD34" w14:textId="1E55FA1B" w:rsidR="00753D6D" w:rsidDel="00BD0400" w:rsidRDefault="00753D6D">
            <w:pPr>
              <w:pStyle w:val="Heading3"/>
              <w:rPr>
                <w:del w:id="14692" w:author="Sayali Dev" w:date="2018-02-15T18:29:00Z"/>
              </w:rPr>
              <w:pPrChange w:id="14693" w:author="Sayali Dev" w:date="2018-02-21T16:23:00Z">
                <w:pPr/>
              </w:pPrChange>
            </w:pPr>
            <w:del w:id="14694" w:author="Sayali Dev" w:date="2018-02-15T18:29:00Z">
              <w:r w:rsidDel="00BD0400">
                <w:delText>Type the n</w:delText>
              </w:r>
              <w:r w:rsidRPr="002B6465" w:rsidDel="00BD0400">
                <w:delText xml:space="preserve">ame of the </w:delText>
              </w:r>
              <w:r w:rsidDel="00BD0400">
                <w:delText>receiv</w:delText>
              </w:r>
              <w:r w:rsidRPr="002B6465" w:rsidDel="00BD0400">
                <w:delText xml:space="preserve">ing location for the </w:delText>
              </w:r>
              <w:r w:rsidDel="00BD0400">
                <w:delText>shipment</w:delText>
              </w:r>
              <w:r w:rsidRPr="002B6465" w:rsidDel="00BD0400">
                <w:delText>.</w:delText>
              </w:r>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38941123" w14:textId="4A174ACC" w:rsidTr="00BD0400">
        <w:trPr>
          <w:cantSplit/>
          <w:trHeight w:val="288"/>
          <w:del w:id="14695" w:author="Sayali Dev" w:date="2018-02-15T18:29:00Z"/>
          <w:trPrChange w:id="14696" w:author="Sayali Dev" w:date="2018-02-15T18:29:00Z">
            <w:trPr>
              <w:cantSplit/>
              <w:trHeight w:val="288"/>
            </w:trPr>
          </w:trPrChange>
        </w:trPr>
        <w:tc>
          <w:tcPr>
            <w:tcW w:w="2610" w:type="dxa"/>
            <w:tcPrChange w:id="14697" w:author="Sayali Dev" w:date="2018-02-15T18:29:00Z">
              <w:tcPr>
                <w:tcW w:w="2610" w:type="dxa"/>
              </w:tcPr>
            </w:tcPrChange>
          </w:tcPr>
          <w:p w14:paraId="45F98F59" w14:textId="2318A975" w:rsidR="00753D6D" w:rsidRPr="005A0359" w:rsidDel="00BD0400" w:rsidRDefault="00753D6D">
            <w:pPr>
              <w:pStyle w:val="Heading3"/>
              <w:rPr>
                <w:del w:id="14698" w:author="Sayali Dev" w:date="2018-02-15T18:29:00Z"/>
                <w:color w:val="FF0000"/>
              </w:rPr>
              <w:pPrChange w:id="14699" w:author="Sayali Dev" w:date="2018-02-21T16:23:00Z">
                <w:pPr/>
              </w:pPrChange>
            </w:pPr>
            <w:del w:id="14700" w:author="Sayali Dev" w:date="2018-02-15T18:29:00Z">
              <w:r w:rsidRPr="00400FBA" w:rsidDel="00BD0400">
                <w:rPr>
                  <w:b w:val="0"/>
                </w:rPr>
                <w:delText>Source Site Username</w:delText>
              </w:r>
              <w:r w:rsidDel="00BD0400">
                <w:rPr>
                  <w:b w:val="0"/>
                  <w:color w:val="FF0000"/>
                </w:rPr>
                <w:delText>*</w:delText>
              </w:r>
            </w:del>
          </w:p>
        </w:tc>
        <w:tc>
          <w:tcPr>
            <w:tcW w:w="7200" w:type="dxa"/>
            <w:vAlign w:val="center"/>
            <w:tcPrChange w:id="14701" w:author="Sayali Dev" w:date="2018-02-15T18:29:00Z">
              <w:tcPr>
                <w:tcW w:w="7200" w:type="dxa"/>
                <w:vAlign w:val="center"/>
              </w:tcPr>
            </w:tcPrChange>
          </w:tcPr>
          <w:p w14:paraId="11FD2C2A" w14:textId="76CA4DCB" w:rsidR="00753D6D" w:rsidDel="00BD0400" w:rsidRDefault="00753D6D">
            <w:pPr>
              <w:pStyle w:val="Heading3"/>
              <w:rPr>
                <w:del w:id="14702" w:author="Sayali Dev" w:date="2018-02-15T18:29:00Z"/>
              </w:rPr>
              <w:pPrChange w:id="14703" w:author="Sayali Dev" w:date="2018-02-21T16:23:00Z">
                <w:pPr/>
              </w:pPrChange>
            </w:pPr>
            <w:del w:id="14704" w:author="Sayali Dev" w:date="2018-02-15T18:29:00Z">
              <w:r w:rsidDel="00BD0400">
                <w:delText>Type a valid Source Site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6009ADE6" w14:textId="6E7C6B56" w:rsidTr="00BD0400">
        <w:trPr>
          <w:cantSplit/>
          <w:trHeight w:val="288"/>
          <w:del w:id="14705" w:author="Sayali Dev" w:date="2018-02-15T18:29:00Z"/>
          <w:trPrChange w:id="14706" w:author="Sayali Dev" w:date="2018-02-15T18:29:00Z">
            <w:trPr>
              <w:cantSplit/>
              <w:trHeight w:val="288"/>
            </w:trPr>
          </w:trPrChange>
        </w:trPr>
        <w:tc>
          <w:tcPr>
            <w:tcW w:w="2610" w:type="dxa"/>
            <w:tcPrChange w:id="14707" w:author="Sayali Dev" w:date="2018-02-15T18:29:00Z">
              <w:tcPr>
                <w:tcW w:w="2610" w:type="dxa"/>
              </w:tcPr>
            </w:tcPrChange>
          </w:tcPr>
          <w:p w14:paraId="2362494D" w14:textId="054C8984" w:rsidR="00753D6D" w:rsidRPr="005A0359" w:rsidDel="00BD0400" w:rsidRDefault="00753D6D">
            <w:pPr>
              <w:pStyle w:val="Heading3"/>
              <w:rPr>
                <w:del w:id="14708" w:author="Sayali Dev" w:date="2018-02-15T18:29:00Z"/>
                <w:color w:val="FF0000"/>
              </w:rPr>
              <w:pPrChange w:id="14709" w:author="Sayali Dev" w:date="2018-02-21T16:23:00Z">
                <w:pPr/>
              </w:pPrChange>
            </w:pPr>
            <w:del w:id="14710" w:author="Sayali Dev" w:date="2018-02-15T18:29:00Z">
              <w:r w:rsidRPr="00400FBA" w:rsidDel="00BD0400">
                <w:rPr>
                  <w:b w:val="0"/>
                </w:rPr>
                <w:delText>Destination Site Username</w:delText>
              </w:r>
              <w:r w:rsidDel="00BD0400">
                <w:rPr>
                  <w:b w:val="0"/>
                  <w:color w:val="FF0000"/>
                </w:rPr>
                <w:delText>*</w:delText>
              </w:r>
            </w:del>
          </w:p>
        </w:tc>
        <w:tc>
          <w:tcPr>
            <w:tcW w:w="7200" w:type="dxa"/>
            <w:vAlign w:val="center"/>
            <w:tcPrChange w:id="14711" w:author="Sayali Dev" w:date="2018-02-15T18:29:00Z">
              <w:tcPr>
                <w:tcW w:w="7200" w:type="dxa"/>
                <w:vAlign w:val="center"/>
              </w:tcPr>
            </w:tcPrChange>
          </w:tcPr>
          <w:p w14:paraId="0CA2E3CC" w14:textId="2F51C196" w:rsidR="00753D6D" w:rsidDel="00BD0400" w:rsidRDefault="00753D6D">
            <w:pPr>
              <w:pStyle w:val="Heading3"/>
              <w:rPr>
                <w:del w:id="14712" w:author="Sayali Dev" w:date="2018-02-15T18:29:00Z"/>
              </w:rPr>
              <w:pPrChange w:id="14713" w:author="Sayali Dev" w:date="2018-02-21T16:23:00Z">
                <w:pPr/>
              </w:pPrChange>
            </w:pPr>
            <w:del w:id="14714" w:author="Sayali Dev" w:date="2018-02-15T18:29:00Z">
              <w:r w:rsidDel="00BD0400">
                <w:delText>Type a valid Destination Site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RPr="007E1326" w:rsidDel="00BD0400" w14:paraId="4DC59AB5" w14:textId="4B6770CE" w:rsidTr="00BD0400">
        <w:trPr>
          <w:cantSplit/>
          <w:trHeight w:val="288"/>
          <w:del w:id="14715" w:author="Sayali Dev" w:date="2018-02-15T18:29:00Z"/>
          <w:trPrChange w:id="14716" w:author="Sayali Dev" w:date="2018-02-15T18:29:00Z">
            <w:trPr>
              <w:cantSplit/>
              <w:trHeight w:val="288"/>
            </w:trPr>
          </w:trPrChange>
        </w:trPr>
        <w:tc>
          <w:tcPr>
            <w:tcW w:w="2610" w:type="dxa"/>
            <w:tcPrChange w:id="14717" w:author="Sayali Dev" w:date="2018-02-15T18:29:00Z">
              <w:tcPr>
                <w:tcW w:w="2610" w:type="dxa"/>
              </w:tcPr>
            </w:tcPrChange>
          </w:tcPr>
          <w:p w14:paraId="6E613182" w14:textId="146189C9" w:rsidR="00753D6D" w:rsidRPr="00800898" w:rsidDel="00BD0400" w:rsidRDefault="00753D6D">
            <w:pPr>
              <w:pStyle w:val="Heading3"/>
              <w:rPr>
                <w:del w:id="14718" w:author="Sayali Dev" w:date="2018-02-15T18:29:00Z"/>
                <w:color w:val="FF0000"/>
              </w:rPr>
              <w:pPrChange w:id="14719" w:author="Sayali Dev" w:date="2018-02-21T16:23:00Z">
                <w:pPr/>
              </w:pPrChange>
            </w:pPr>
            <w:del w:id="14720" w:author="Sayali Dev" w:date="2018-02-15T18:29:00Z">
              <w:r w:rsidDel="00BD0400">
                <w:rPr>
                  <w:b w:val="0"/>
                </w:rPr>
                <w:delText>Sample Identifier</w:delText>
              </w:r>
              <w:r w:rsidDel="00BD0400">
                <w:rPr>
                  <w:b w:val="0"/>
                  <w:color w:val="FF0000"/>
                </w:rPr>
                <w:delText>*</w:delText>
              </w:r>
            </w:del>
          </w:p>
        </w:tc>
        <w:tc>
          <w:tcPr>
            <w:tcW w:w="7200" w:type="dxa"/>
            <w:vAlign w:val="center"/>
            <w:tcPrChange w:id="14721" w:author="Sayali Dev" w:date="2018-02-15T18:29:00Z">
              <w:tcPr>
                <w:tcW w:w="7200" w:type="dxa"/>
                <w:vAlign w:val="center"/>
              </w:tcPr>
            </w:tcPrChange>
          </w:tcPr>
          <w:p w14:paraId="21B54A14" w14:textId="7CEF8E5A" w:rsidR="00753D6D" w:rsidDel="00BD0400" w:rsidRDefault="00753D6D">
            <w:pPr>
              <w:pStyle w:val="Heading3"/>
              <w:rPr>
                <w:del w:id="14722" w:author="Sayali Dev" w:date="2018-02-15T18:29:00Z"/>
              </w:rPr>
              <w:pPrChange w:id="14723" w:author="Sayali Dev" w:date="2018-02-21T16:23:00Z">
                <w:pPr/>
              </w:pPrChange>
            </w:pPr>
            <w:del w:id="14724" w:author="Sayali Dev" w:date="2018-02-15T18:29:00Z">
              <w:r w:rsidDel="00BD0400">
                <w:delText xml:space="preserve">Type an identifier for each biospecimen you want to include in the upload. </w:delText>
              </w:r>
            </w:del>
          </w:p>
          <w:p w14:paraId="42E7B2DD" w14:textId="310296FF" w:rsidR="00753D6D" w:rsidRPr="007E1326" w:rsidDel="00BD0400" w:rsidRDefault="00753D6D">
            <w:pPr>
              <w:pStyle w:val="Heading3"/>
              <w:rPr>
                <w:del w:id="14725" w:author="Sayali Dev" w:date="2018-02-15T18:29:00Z"/>
              </w:rPr>
              <w:pPrChange w:id="14726" w:author="Sayali Dev" w:date="2018-02-21T16:23:00Z">
                <w:pPr/>
              </w:pPrChange>
            </w:pPr>
            <w:del w:id="14727" w:author="Sayali Dev" w:date="2018-02-15T18:29:00Z">
              <w:r w:rsidRPr="00B47664" w:rsidDel="00BD0400">
                <w:rPr>
                  <w:b w:val="0"/>
                </w:rPr>
                <w:delText>Note:</w:delText>
              </w:r>
              <w:r w:rsidDel="00BD0400">
                <w:delText xml:space="preserve"> The current status of each biospecimen specified in this field must be </w:delText>
              </w:r>
              <w:r w:rsidDel="00BD0400">
                <w:rPr>
                  <w:b w:val="0"/>
                </w:rPr>
                <w:delText>In Inventory</w:delText>
              </w:r>
              <w:r w:rsidDel="00BD0400">
                <w:delText>.</w:delText>
              </w:r>
            </w:del>
          </w:p>
        </w:tc>
      </w:tr>
      <w:tr w:rsidR="00753D6D" w:rsidDel="00BD0400" w14:paraId="79738E13" w14:textId="6385C968" w:rsidTr="00BD0400">
        <w:trPr>
          <w:cantSplit/>
          <w:trHeight w:val="288"/>
          <w:del w:id="14728" w:author="Sayali Dev" w:date="2018-02-15T18:29:00Z"/>
          <w:trPrChange w:id="14729" w:author="Sayali Dev" w:date="2018-02-15T18:29:00Z">
            <w:trPr>
              <w:cantSplit/>
              <w:trHeight w:val="288"/>
            </w:trPr>
          </w:trPrChange>
        </w:trPr>
        <w:tc>
          <w:tcPr>
            <w:tcW w:w="2610" w:type="dxa"/>
            <w:tcPrChange w:id="14730" w:author="Sayali Dev" w:date="2018-02-15T18:29:00Z">
              <w:tcPr>
                <w:tcW w:w="2610" w:type="dxa"/>
              </w:tcPr>
            </w:tcPrChange>
          </w:tcPr>
          <w:p w14:paraId="30CCE41A" w14:textId="430443B0" w:rsidR="00753D6D" w:rsidRPr="005A0359" w:rsidDel="00BD0400" w:rsidRDefault="00753D6D">
            <w:pPr>
              <w:pStyle w:val="Heading3"/>
              <w:rPr>
                <w:del w:id="14731" w:author="Sayali Dev" w:date="2018-02-15T18:29:00Z"/>
                <w:color w:val="FF0000"/>
              </w:rPr>
              <w:pPrChange w:id="14732" w:author="Sayali Dev" w:date="2018-02-21T16:23:00Z">
                <w:pPr/>
              </w:pPrChange>
            </w:pPr>
            <w:del w:id="14733" w:author="Sayali Dev" w:date="2018-02-15T18:29:00Z">
              <w:r w:rsidRPr="00DD1AF2" w:rsidDel="00BD0400">
                <w:rPr>
                  <w:b w:val="0"/>
                </w:rPr>
                <w:delText>Sample Status</w:delText>
              </w:r>
              <w:r w:rsidDel="00BD0400">
                <w:rPr>
                  <w:b w:val="0"/>
                  <w:color w:val="FF0000"/>
                </w:rPr>
                <w:delText>*</w:delText>
              </w:r>
            </w:del>
          </w:p>
        </w:tc>
        <w:tc>
          <w:tcPr>
            <w:tcW w:w="7200" w:type="dxa"/>
            <w:vAlign w:val="center"/>
            <w:tcPrChange w:id="14734" w:author="Sayali Dev" w:date="2018-02-15T18:29:00Z">
              <w:tcPr>
                <w:tcW w:w="7200" w:type="dxa"/>
                <w:vAlign w:val="center"/>
              </w:tcPr>
            </w:tcPrChange>
          </w:tcPr>
          <w:p w14:paraId="3F5784D3" w14:textId="0B98F501" w:rsidR="00753D6D" w:rsidDel="00BD0400" w:rsidRDefault="00753D6D">
            <w:pPr>
              <w:pStyle w:val="Heading3"/>
              <w:rPr>
                <w:del w:id="14735" w:author="Sayali Dev" w:date="2018-02-15T18:29:00Z"/>
              </w:rPr>
              <w:pPrChange w:id="14736" w:author="Sayali Dev" w:date="2018-02-21T16:23:00Z">
                <w:pPr/>
              </w:pPrChange>
            </w:pPr>
            <w:del w:id="14737" w:author="Sayali Dev" w:date="2018-02-15T18:29:00Z">
              <w:r w:rsidDel="00BD0400">
                <w:delText>To indicate the check-in status for each biospecimen included in the upload:</w:delText>
              </w:r>
            </w:del>
          </w:p>
          <w:p w14:paraId="1B8F6227" w14:textId="05FBD500" w:rsidR="00753D6D" w:rsidDel="00BD0400" w:rsidRDefault="00753D6D">
            <w:pPr>
              <w:pStyle w:val="Heading3"/>
              <w:rPr>
                <w:del w:id="14738" w:author="Sayali Dev" w:date="2018-02-15T18:29:00Z"/>
              </w:rPr>
              <w:pPrChange w:id="14739" w:author="Sayali Dev" w:date="2018-02-21T16:23:00Z">
                <w:pPr>
                  <w:numPr>
                    <w:numId w:val="271"/>
                  </w:numPr>
                  <w:ind w:left="432" w:hanging="360"/>
                </w:pPr>
              </w:pPrChange>
            </w:pPr>
            <w:del w:id="14740" w:author="Sayali Dev" w:date="2018-02-15T18:29:00Z">
              <w:r w:rsidDel="00BD0400">
                <w:delText>Click this field, and then click on the arrow to display a list of options.</w:delText>
              </w:r>
            </w:del>
          </w:p>
          <w:p w14:paraId="66B5414A" w14:textId="292705DE" w:rsidR="00753D6D" w:rsidDel="00BD0400" w:rsidRDefault="00753D6D">
            <w:pPr>
              <w:pStyle w:val="Heading3"/>
              <w:rPr>
                <w:del w:id="14741" w:author="Sayali Dev" w:date="2018-02-15T18:29:00Z"/>
              </w:rPr>
              <w:pPrChange w:id="14742" w:author="Sayali Dev" w:date="2018-02-21T16:23:00Z">
                <w:pPr>
                  <w:numPr>
                    <w:numId w:val="271"/>
                  </w:numPr>
                  <w:ind w:left="432" w:hanging="360"/>
                </w:pPr>
              </w:pPrChange>
            </w:pPr>
            <w:del w:id="14743" w:author="Sayali Dev" w:date="2018-02-15T18:29:00Z">
              <w:r w:rsidDel="00BD0400">
                <w:delText>Click the appropriate status.</w:delText>
              </w:r>
            </w:del>
          </w:p>
          <w:p w14:paraId="5296ACE4" w14:textId="0BDACA0B" w:rsidR="00753D6D" w:rsidDel="00BD0400" w:rsidRDefault="00753D6D">
            <w:pPr>
              <w:pStyle w:val="Heading3"/>
              <w:rPr>
                <w:del w:id="14744" w:author="Sayali Dev" w:date="2018-02-15T18:29:00Z"/>
              </w:rPr>
              <w:pPrChange w:id="14745" w:author="Sayali Dev" w:date="2018-02-21T16:23:00Z">
                <w:pPr/>
              </w:pPrChange>
            </w:pPr>
            <w:del w:id="14746" w:author="Sayali Dev" w:date="2018-02-15T18:29:00Z">
              <w:r w:rsidRPr="00085D0D" w:rsidDel="00BD0400">
                <w:rPr>
                  <w:b w:val="0"/>
                </w:rPr>
                <w:delText>Note:</w:delText>
              </w:r>
              <w:r w:rsidDel="00BD0400">
                <w:delText xml:space="preserve"> Valid options are </w:delText>
              </w:r>
              <w:r w:rsidRPr="00085D0D" w:rsidDel="00BD0400">
                <w:rPr>
                  <w:b w:val="0"/>
                </w:rPr>
                <w:delText>In Inventory</w:delText>
              </w:r>
              <w:r w:rsidDel="00BD0400">
                <w:delText xml:space="preserve"> and </w:delText>
              </w:r>
              <w:r w:rsidRPr="00085D0D" w:rsidDel="00BD0400">
                <w:rPr>
                  <w:b w:val="0"/>
                </w:rPr>
                <w:delText>Hold</w:delText>
              </w:r>
              <w:r w:rsidDel="00BD0400">
                <w:delText>.</w:delText>
              </w:r>
            </w:del>
          </w:p>
        </w:tc>
      </w:tr>
      <w:tr w:rsidR="00753D6D" w:rsidRPr="007E1326" w:rsidDel="00BD0400" w14:paraId="51444B1B" w14:textId="7561FC9F" w:rsidTr="00BD0400">
        <w:trPr>
          <w:cantSplit/>
          <w:trHeight w:val="288"/>
          <w:del w:id="14747" w:author="Sayali Dev" w:date="2018-02-15T18:29:00Z"/>
          <w:trPrChange w:id="14748" w:author="Sayali Dev" w:date="2018-02-15T18:29:00Z">
            <w:trPr>
              <w:cantSplit/>
              <w:trHeight w:val="288"/>
            </w:trPr>
          </w:trPrChange>
        </w:trPr>
        <w:tc>
          <w:tcPr>
            <w:tcW w:w="2610" w:type="dxa"/>
            <w:vAlign w:val="center"/>
            <w:tcPrChange w:id="14749" w:author="Sayali Dev" w:date="2018-02-15T18:29:00Z">
              <w:tcPr>
                <w:tcW w:w="2610" w:type="dxa"/>
                <w:vAlign w:val="center"/>
              </w:tcPr>
            </w:tcPrChange>
          </w:tcPr>
          <w:p w14:paraId="611E7AA4" w14:textId="1E8C8A94" w:rsidR="00753D6D" w:rsidDel="00BD0400" w:rsidRDefault="00753D6D">
            <w:pPr>
              <w:pStyle w:val="Heading3"/>
              <w:rPr>
                <w:del w:id="14750" w:author="Sayali Dev" w:date="2018-02-15T18:29:00Z"/>
              </w:rPr>
              <w:pPrChange w:id="14751" w:author="Sayali Dev" w:date="2018-02-21T16:23:00Z">
                <w:pPr/>
              </w:pPrChange>
            </w:pPr>
            <w:del w:id="14752" w:author="Sayali Dev" w:date="2018-02-15T18:29:00Z">
              <w:r w:rsidDel="00BD0400">
                <w:rPr>
                  <w:b w:val="0"/>
                </w:rPr>
                <w:delText>Comment</w:delText>
              </w:r>
              <w:r w:rsidDel="00BD0400">
                <w:rPr>
                  <w:b w:val="0"/>
                </w:rPr>
                <w:br/>
              </w:r>
            </w:del>
          </w:p>
        </w:tc>
        <w:tc>
          <w:tcPr>
            <w:tcW w:w="7200" w:type="dxa"/>
            <w:tcPrChange w:id="14753" w:author="Sayali Dev" w:date="2018-02-15T18:29:00Z">
              <w:tcPr>
                <w:tcW w:w="7200" w:type="dxa"/>
              </w:tcPr>
            </w:tcPrChange>
          </w:tcPr>
          <w:p w14:paraId="6953DCA3" w14:textId="036C861F" w:rsidR="00753D6D" w:rsidRPr="007E1326" w:rsidDel="00BD0400" w:rsidRDefault="00753D6D">
            <w:pPr>
              <w:pStyle w:val="Heading3"/>
              <w:rPr>
                <w:del w:id="14754" w:author="Sayali Dev" w:date="2018-02-15T18:29:00Z"/>
              </w:rPr>
              <w:pPrChange w:id="14755" w:author="Sayali Dev" w:date="2018-02-21T16:23:00Z">
                <w:pPr/>
              </w:pPrChange>
            </w:pPr>
            <w:del w:id="14756" w:author="Sayali Dev" w:date="2018-02-15T18:29:00Z">
              <w:r w:rsidDel="00BD0400">
                <w:delText>Type your comments regarding this upload, if applicable.</w:delText>
              </w:r>
            </w:del>
          </w:p>
        </w:tc>
      </w:tr>
      <w:tr w:rsidR="00753D6D" w:rsidRPr="00D94FF2" w:rsidDel="00BD0400" w14:paraId="0C1123A4" w14:textId="13335985" w:rsidTr="00BD0400">
        <w:trPr>
          <w:cantSplit/>
          <w:trHeight w:val="288"/>
          <w:del w:id="14757" w:author="Sayali Dev" w:date="2018-02-15T18:29:00Z"/>
          <w:trPrChange w:id="14758" w:author="Sayali Dev" w:date="2018-02-15T18:29:00Z">
            <w:trPr>
              <w:cantSplit/>
              <w:trHeight w:val="288"/>
            </w:trPr>
          </w:trPrChange>
        </w:trPr>
        <w:tc>
          <w:tcPr>
            <w:tcW w:w="2610" w:type="dxa"/>
            <w:tcPrChange w:id="14759" w:author="Sayali Dev" w:date="2018-02-15T18:29:00Z">
              <w:tcPr>
                <w:tcW w:w="2610" w:type="dxa"/>
              </w:tcPr>
            </w:tcPrChange>
          </w:tcPr>
          <w:p w14:paraId="4402283F" w14:textId="4B2543CA" w:rsidR="00753D6D" w:rsidDel="00BD0400" w:rsidRDefault="00753D6D">
            <w:pPr>
              <w:pStyle w:val="Heading3"/>
              <w:rPr>
                <w:del w:id="14760" w:author="Sayali Dev" w:date="2018-02-15T18:29:00Z"/>
              </w:rPr>
              <w:pPrChange w:id="14761" w:author="Sayali Dev" w:date="2018-02-21T16:23:00Z">
                <w:pPr/>
              </w:pPrChange>
            </w:pPr>
            <w:del w:id="14762" w:author="Sayali Dev" w:date="2018-02-15T18:29:00Z">
              <w:r w:rsidDel="00BD0400">
                <w:rPr>
                  <w:b w:val="0"/>
                </w:rPr>
                <w:delText>Destination Storage Location</w:delText>
              </w:r>
            </w:del>
          </w:p>
        </w:tc>
        <w:tc>
          <w:tcPr>
            <w:tcW w:w="7200" w:type="dxa"/>
            <w:vAlign w:val="center"/>
            <w:tcPrChange w:id="14763" w:author="Sayali Dev" w:date="2018-02-15T18:29:00Z">
              <w:tcPr>
                <w:tcW w:w="7200" w:type="dxa"/>
                <w:vAlign w:val="center"/>
              </w:tcPr>
            </w:tcPrChange>
          </w:tcPr>
          <w:p w14:paraId="21CEBFC5" w14:textId="6FA6891A" w:rsidR="00753D6D" w:rsidDel="00BD0400" w:rsidRDefault="00753D6D">
            <w:pPr>
              <w:pStyle w:val="Heading3"/>
              <w:rPr>
                <w:del w:id="14764" w:author="Sayali Dev" w:date="2018-02-15T18:29:00Z"/>
              </w:rPr>
              <w:pPrChange w:id="14765" w:author="Sayali Dev" w:date="2018-02-21T16:23:00Z">
                <w:pPr/>
              </w:pPrChange>
            </w:pPr>
            <w:del w:id="14766" w:author="Sayali Dev" w:date="2018-02-15T18:29:00Z">
              <w:r w:rsidDel="00BD0400">
                <w:delText xml:space="preserve">To assign a storage location to the biospecimens, type the path of the storage location where each biospecimen is stored, followed by the storage map cell position you want to assign. </w:delText>
              </w:r>
            </w:del>
          </w:p>
          <w:p w14:paraId="139FBBF7" w14:textId="43A6B13A" w:rsidR="00753D6D" w:rsidDel="00BD0400" w:rsidRDefault="00753D6D">
            <w:pPr>
              <w:pStyle w:val="Heading3"/>
              <w:rPr>
                <w:del w:id="14767" w:author="Sayali Dev" w:date="2018-02-15T18:29:00Z"/>
              </w:rPr>
              <w:pPrChange w:id="14768" w:author="Sayali Dev" w:date="2018-02-21T16:23:00Z">
                <w:pPr>
                  <w:numPr>
                    <w:numId w:val="247"/>
                  </w:numPr>
                  <w:ind w:left="720" w:hanging="360"/>
                </w:pPr>
              </w:pPrChange>
            </w:pPr>
            <w:del w:id="14769" w:author="Sayali Dev" w:date="2018-02-15T18:29:00Z">
              <w:r w:rsidDel="00BD0400">
                <w:delText xml:space="preserve">For example, if the biospecimen is stored in Device 1-D1 and you want the biospecimen assigned to Rack 1-R1, Box 1-B1, cell 1, the path for the spreadsheet is D1-R1-B1, 1. </w:delText>
              </w:r>
            </w:del>
          </w:p>
          <w:p w14:paraId="71FAAC93" w14:textId="5F4C9700" w:rsidR="00753D6D" w:rsidDel="00BD0400" w:rsidRDefault="00753D6D">
            <w:pPr>
              <w:pStyle w:val="Heading3"/>
              <w:rPr>
                <w:del w:id="14770" w:author="Sayali Dev" w:date="2018-02-15T18:29:00Z"/>
              </w:rPr>
              <w:pPrChange w:id="14771" w:author="Sayali Dev" w:date="2018-02-21T16:23:00Z">
                <w:pPr>
                  <w:numPr>
                    <w:numId w:val="247"/>
                  </w:numPr>
                  <w:ind w:left="720" w:hanging="360"/>
                </w:pPr>
              </w:pPrChange>
            </w:pPr>
            <w:del w:id="14772" w:author="Sayali Dev" w:date="2018-02-15T18:29:00Z">
              <w:r w:rsidDel="00BD0400">
                <w:delText>You can assign additional biospecimen line items to the same storage location by incrementing the cell position at the end by 1.</w:delText>
              </w:r>
            </w:del>
          </w:p>
          <w:p w14:paraId="38BB65EF" w14:textId="1849C0AE" w:rsidR="00753D6D" w:rsidDel="00BD0400" w:rsidRDefault="00753D6D">
            <w:pPr>
              <w:pStyle w:val="Heading3"/>
              <w:rPr>
                <w:del w:id="14773" w:author="Sayali Dev" w:date="2018-02-15T18:29:00Z"/>
              </w:rPr>
              <w:pPrChange w:id="14774" w:author="Sayali Dev" w:date="2018-02-21T16:23:00Z">
                <w:pPr>
                  <w:numPr>
                    <w:numId w:val="247"/>
                  </w:numPr>
                  <w:ind w:left="720" w:hanging="360"/>
                </w:pPr>
              </w:pPrChange>
            </w:pPr>
            <w:del w:id="14775" w:author="Sayali Dev" w:date="2018-02-15T18:29:00Z">
              <w:r w:rsidDel="00BD0400">
                <w:delText>You can verify the path for an existing device as follows:</w:delText>
              </w:r>
            </w:del>
          </w:p>
          <w:p w14:paraId="08425646" w14:textId="2AA59AC5" w:rsidR="00753D6D" w:rsidDel="00BD0400" w:rsidRDefault="00753D6D">
            <w:pPr>
              <w:pStyle w:val="Heading3"/>
              <w:rPr>
                <w:del w:id="14776" w:author="Sayali Dev" w:date="2018-02-15T18:29:00Z"/>
              </w:rPr>
              <w:pPrChange w:id="14777" w:author="Sayali Dev" w:date="2018-02-21T16:23:00Z">
                <w:pPr>
                  <w:numPr>
                    <w:numId w:val="248"/>
                  </w:numPr>
                  <w:ind w:left="1152" w:hanging="360"/>
                </w:pPr>
              </w:pPrChange>
            </w:pPr>
            <w:del w:id="14778" w:author="Sayali Dev" w:date="2018-02-15T18:29:00Z">
              <w:r w:rsidDel="00BD0400">
                <w:delText xml:space="preserve">Access the </w:delText>
              </w:r>
              <w:r w:rsidRPr="00665059" w:rsidDel="00BD0400">
                <w:rPr>
                  <w:b w:val="0"/>
                </w:rPr>
                <w:delText>IAMS</w:delText>
              </w:r>
              <w:r w:rsidDel="00BD0400">
                <w:delText xml:space="preserve"> module and click </w:delText>
              </w:r>
              <w:r w:rsidRPr="00665059" w:rsidDel="00BD0400">
                <w:rPr>
                  <w:b w:val="0"/>
                </w:rPr>
                <w:delText>Storage Designer</w:delText>
              </w:r>
              <w:r w:rsidDel="00BD0400">
                <w:delText>.</w:delText>
              </w:r>
            </w:del>
          </w:p>
          <w:p w14:paraId="73F463BD" w14:textId="592E9DE0" w:rsidR="00753D6D" w:rsidDel="00BD0400" w:rsidRDefault="00753D6D">
            <w:pPr>
              <w:pStyle w:val="Heading3"/>
              <w:rPr>
                <w:del w:id="14779" w:author="Sayali Dev" w:date="2018-02-15T18:29:00Z"/>
              </w:rPr>
              <w:pPrChange w:id="14780" w:author="Sayali Dev" w:date="2018-02-21T16:23:00Z">
                <w:pPr>
                  <w:numPr>
                    <w:numId w:val="248"/>
                  </w:numPr>
                  <w:ind w:left="1152" w:hanging="360"/>
                </w:pPr>
              </w:pPrChange>
            </w:pPr>
            <w:del w:id="14781" w:author="Sayali Dev" w:date="2018-02-15T18:29:00Z">
              <w:r w:rsidDel="00BD0400">
                <w:delText xml:space="preserve">Click </w:delText>
              </w:r>
              <w:r w:rsidRPr="00665059" w:rsidDel="00BD0400">
                <w:rPr>
                  <w:b w:val="0"/>
                </w:rPr>
                <w:delText>Search</w:delText>
              </w:r>
              <w:r w:rsidDel="00BD0400">
                <w:delText>.</w:delText>
              </w:r>
            </w:del>
          </w:p>
          <w:p w14:paraId="01A33F3A" w14:textId="6C6B77CF" w:rsidR="00753D6D" w:rsidDel="00BD0400" w:rsidRDefault="00753D6D">
            <w:pPr>
              <w:pStyle w:val="Heading3"/>
              <w:rPr>
                <w:del w:id="14782" w:author="Sayali Dev" w:date="2018-02-15T18:29:00Z"/>
              </w:rPr>
              <w:pPrChange w:id="14783" w:author="Sayali Dev" w:date="2018-02-21T16:23:00Z">
                <w:pPr>
                  <w:numPr>
                    <w:numId w:val="248"/>
                  </w:numPr>
                  <w:ind w:left="1152" w:hanging="360"/>
                </w:pPr>
              </w:pPrChange>
            </w:pPr>
            <w:del w:id="14784" w:author="Sayali Dev" w:date="2018-02-15T18:29:00Z">
              <w:r w:rsidDel="00BD0400">
                <w:delText>Click on the device where the biospecimen is stored.</w:delText>
              </w:r>
            </w:del>
          </w:p>
          <w:p w14:paraId="6EBD4765" w14:textId="403C41F6" w:rsidR="00753D6D" w:rsidDel="00BD0400" w:rsidRDefault="00753D6D">
            <w:pPr>
              <w:pStyle w:val="Heading3"/>
              <w:rPr>
                <w:del w:id="14785" w:author="Sayali Dev" w:date="2018-02-15T18:29:00Z"/>
              </w:rPr>
              <w:pPrChange w:id="14786" w:author="Sayali Dev" w:date="2018-02-21T16:23:00Z">
                <w:pPr>
                  <w:numPr>
                    <w:numId w:val="248"/>
                  </w:numPr>
                  <w:ind w:left="1152" w:hanging="360"/>
                </w:pPr>
              </w:pPrChange>
            </w:pPr>
            <w:del w:id="14787" w:author="Sayali Dev" w:date="2018-02-15T18:29:00Z">
              <w:r w:rsidDel="00BD0400">
                <w:delText>Expand the device hierarchy tree and click on the division where the biospecimen is stored.</w:delText>
              </w:r>
            </w:del>
          </w:p>
          <w:p w14:paraId="6E68D7CA" w14:textId="229C85BB" w:rsidR="00753D6D" w:rsidDel="00BD0400" w:rsidRDefault="00753D6D">
            <w:pPr>
              <w:pStyle w:val="Heading3"/>
              <w:rPr>
                <w:del w:id="14788" w:author="Sayali Dev" w:date="2018-02-15T18:29:00Z"/>
              </w:rPr>
              <w:pPrChange w:id="14789" w:author="Sayali Dev" w:date="2018-02-21T16:23:00Z">
                <w:pPr>
                  <w:numPr>
                    <w:numId w:val="248"/>
                  </w:numPr>
                  <w:ind w:left="1152" w:hanging="360"/>
                </w:pPr>
              </w:pPrChange>
            </w:pPr>
            <w:del w:id="14790" w:author="Sayali Dev" w:date="2018-02-15T18:29:00Z">
              <w:r w:rsidDel="00BD0400">
                <w:delText xml:space="preserve">Click the </w:delText>
              </w:r>
              <w:r w:rsidRPr="00475C0A" w:rsidDel="00BD0400">
                <w:rPr>
                  <w:b w:val="0"/>
                </w:rPr>
                <w:delText>Storage Map Report</w:delText>
              </w:r>
              <w:r w:rsidDel="00BD0400">
                <w:delText xml:space="preserve"> link.</w:delText>
              </w:r>
            </w:del>
          </w:p>
          <w:p w14:paraId="472B4D8E" w14:textId="27C71C87" w:rsidR="00753D6D" w:rsidDel="00BD0400" w:rsidRDefault="00753D6D">
            <w:pPr>
              <w:pStyle w:val="Heading3"/>
              <w:rPr>
                <w:del w:id="14791" w:author="Sayali Dev" w:date="2018-02-15T18:29:00Z"/>
              </w:rPr>
              <w:pPrChange w:id="14792" w:author="Sayali Dev" w:date="2018-02-21T16:23:00Z">
                <w:pPr>
                  <w:numPr>
                    <w:numId w:val="248"/>
                  </w:numPr>
                  <w:ind w:left="1152" w:hanging="360"/>
                </w:pPr>
              </w:pPrChange>
            </w:pPr>
            <w:del w:id="14793" w:author="Sayali Dev" w:date="2018-02-15T18:29:00Z">
              <w:r w:rsidDel="00BD0400">
                <w:delText xml:space="preserve">Click </w:delText>
              </w:r>
              <w:r w:rsidRPr="00E27C54" w:rsidDel="00BD0400">
                <w:rPr>
                  <w:b w:val="0"/>
                </w:rPr>
                <w:delText>Map Only</w:delText>
              </w:r>
              <w:r w:rsidDel="00BD0400">
                <w:delText>.</w:delText>
              </w:r>
            </w:del>
          </w:p>
          <w:p w14:paraId="634B0D16" w14:textId="4BC9D60F" w:rsidR="00753D6D" w:rsidDel="00BD0400" w:rsidRDefault="00753D6D">
            <w:pPr>
              <w:pStyle w:val="Heading3"/>
              <w:rPr>
                <w:del w:id="14794" w:author="Sayali Dev" w:date="2018-02-15T18:29:00Z"/>
              </w:rPr>
              <w:pPrChange w:id="14795" w:author="Sayali Dev" w:date="2018-02-21T16:23:00Z">
                <w:pPr>
                  <w:numPr>
                    <w:numId w:val="248"/>
                  </w:numPr>
                  <w:ind w:left="1152" w:hanging="360"/>
                </w:pPr>
              </w:pPrChange>
            </w:pPr>
            <w:del w:id="14796" w:author="Sayali Dev" w:date="2018-02-15T18:29:00Z">
              <w:r w:rsidDel="00BD0400">
                <w:delText xml:space="preserve">Note the </w:delText>
              </w:r>
              <w:r w:rsidRPr="003C79BF" w:rsidDel="00BD0400">
                <w:rPr>
                  <w:b w:val="0"/>
                </w:rPr>
                <w:delText>Storage Path</w:delText>
              </w:r>
              <w:r w:rsidDel="00BD0400">
                <w:delText xml:space="preserve"> and the next available cell position.</w:delText>
              </w:r>
            </w:del>
          </w:p>
          <w:p w14:paraId="5141F04A" w14:textId="10BF5193" w:rsidR="00753D6D" w:rsidDel="00BD0400" w:rsidRDefault="00753D6D">
            <w:pPr>
              <w:pStyle w:val="Heading3"/>
              <w:rPr>
                <w:del w:id="14797" w:author="Sayali Dev" w:date="2018-02-15T18:29:00Z"/>
              </w:rPr>
              <w:pPrChange w:id="14798" w:author="Sayali Dev" w:date="2018-02-21T16:23:00Z">
                <w:pPr>
                  <w:numPr>
                    <w:numId w:val="249"/>
                  </w:numPr>
                  <w:ind w:left="720" w:hanging="360"/>
                </w:pPr>
              </w:pPrChange>
            </w:pPr>
            <w:del w:id="14799" w:author="Sayali Dev" w:date="2018-02-15T18:29:00Z">
              <w:r w:rsidDel="00BD0400">
                <w:delText xml:space="preserve">You can only assign storage for a biospecimen with the </w:delText>
              </w:r>
              <w:r w:rsidDel="00BD0400">
                <w:rPr>
                  <w:b w:val="0"/>
                </w:rPr>
                <w:delText>In Inventory</w:delText>
              </w:r>
              <w:r w:rsidDel="00BD0400">
                <w:delText xml:space="preserve"> status. </w:delText>
              </w:r>
            </w:del>
          </w:p>
          <w:p w14:paraId="69AC24EA" w14:textId="09D388CA" w:rsidR="00753D6D" w:rsidRPr="00D94FF2" w:rsidDel="00BD0400" w:rsidRDefault="00753D6D">
            <w:pPr>
              <w:pStyle w:val="Heading3"/>
              <w:rPr>
                <w:del w:id="14800" w:author="Sayali Dev" w:date="2018-02-15T18:29:00Z"/>
              </w:rPr>
              <w:pPrChange w:id="14801" w:author="Sayali Dev" w:date="2018-02-21T16:23:00Z">
                <w:pPr>
                  <w:numPr>
                    <w:numId w:val="249"/>
                  </w:numPr>
                  <w:ind w:left="720" w:hanging="360"/>
                </w:pPr>
              </w:pPrChange>
            </w:pPr>
            <w:del w:id="14802" w:author="Sayali Dev" w:date="2018-02-15T18:29:00Z">
              <w:r w:rsidDel="00BD0400">
                <w:delText xml:space="preserve">You can only assign storage to a division with the </w:delText>
              </w:r>
              <w:r w:rsidRPr="005720B5" w:rsidDel="00BD0400">
                <w:rPr>
                  <w:b w:val="0"/>
                </w:rPr>
                <w:delText xml:space="preserve">In Service </w:delText>
              </w:r>
              <w:r w:rsidDel="00BD0400">
                <w:delText>status.</w:delText>
              </w:r>
            </w:del>
          </w:p>
        </w:tc>
      </w:tr>
    </w:tbl>
    <w:p w14:paraId="0890FD02" w14:textId="33FDF645" w:rsidR="00753D6D" w:rsidDel="00BD0400" w:rsidRDefault="00753D6D">
      <w:pPr>
        <w:pStyle w:val="Heading3"/>
        <w:rPr>
          <w:del w:id="14803" w:author="Sayali Dev" w:date="2018-02-15T18:29:00Z"/>
        </w:rPr>
        <w:pPrChange w:id="14804" w:author="Sayali Dev" w:date="2018-02-21T16:23:00Z">
          <w:pPr>
            <w:ind w:left="720"/>
          </w:pPr>
        </w:pPrChange>
      </w:pPr>
    </w:p>
    <w:p w14:paraId="3D46F292" w14:textId="597093D8" w:rsidR="00753D6D" w:rsidDel="00BD0400" w:rsidRDefault="00753D6D">
      <w:pPr>
        <w:pStyle w:val="Heading3"/>
        <w:rPr>
          <w:del w:id="14805" w:author="Sayali Dev" w:date="2018-02-15T18:29:00Z"/>
        </w:rPr>
        <w:pPrChange w:id="14806" w:author="Sayali Dev" w:date="2018-02-21T16:23:00Z">
          <w:pPr>
            <w:numPr>
              <w:numId w:val="272"/>
            </w:numPr>
            <w:ind w:left="720" w:hanging="360"/>
          </w:pPr>
        </w:pPrChange>
      </w:pPr>
      <w:del w:id="14807" w:author="Sayali Dev" w:date="2018-01-31T17:54:00Z">
        <w:r w:rsidDel="009A119E">
          <w:delText>Log on</w:delText>
        </w:r>
      </w:del>
      <w:del w:id="14808" w:author="Sayali Dev" w:date="2018-02-15T18:29:00Z">
        <w:r w:rsidDel="00BD0400">
          <w:delText xml:space="preserve"> to the application using your </w:delText>
        </w:r>
      </w:del>
      <w:del w:id="14809" w:author="Sayali Dev" w:date="2018-01-31T17:55:00Z">
        <w:r w:rsidDel="00A62626">
          <w:delText>logon</w:delText>
        </w:r>
      </w:del>
      <w:del w:id="14810" w:author="Sayali Dev" w:date="2018-02-15T18:29:00Z">
        <w:r w:rsidDel="00BD0400">
          <w:delText xml:space="preserve"> credentials. </w:delText>
        </w:r>
      </w:del>
    </w:p>
    <w:p w14:paraId="65D49165" w14:textId="4EE4AE98" w:rsidR="00753D6D" w:rsidDel="00BD0400" w:rsidRDefault="00753D6D">
      <w:pPr>
        <w:pStyle w:val="Heading3"/>
        <w:rPr>
          <w:del w:id="14811" w:author="Sayali Dev" w:date="2018-02-15T18:29:00Z"/>
        </w:rPr>
        <w:pPrChange w:id="14812" w:author="Sayali Dev" w:date="2018-02-21T16:23:00Z">
          <w:pPr>
            <w:ind w:left="720"/>
          </w:pPr>
        </w:pPrChange>
      </w:pPr>
      <w:del w:id="14813" w:author="Sayali Dev" w:date="2018-02-15T18:29:00Z">
        <w:r w:rsidDel="00BD0400">
          <w:delText xml:space="preserve">The CIRRASPEC home page appears. </w:delText>
        </w:r>
      </w:del>
    </w:p>
    <w:p w14:paraId="26DABF09" w14:textId="360AD0FD" w:rsidR="00753D6D" w:rsidDel="00BD0400" w:rsidRDefault="00753D6D">
      <w:pPr>
        <w:pStyle w:val="Heading3"/>
        <w:rPr>
          <w:del w:id="14814" w:author="Sayali Dev" w:date="2018-02-15T18:29:00Z"/>
        </w:rPr>
        <w:pPrChange w:id="14815" w:author="Sayali Dev" w:date="2018-02-21T16:23:00Z">
          <w:pPr>
            <w:ind w:left="720"/>
          </w:pPr>
        </w:pPrChange>
      </w:pPr>
    </w:p>
    <w:p w14:paraId="30DF92F6" w14:textId="6E2AE678" w:rsidR="00753D6D" w:rsidDel="00BD0400" w:rsidRDefault="00753D6D">
      <w:pPr>
        <w:pStyle w:val="Heading3"/>
        <w:rPr>
          <w:del w:id="14816" w:author="Sayali Dev" w:date="2018-02-15T18:29:00Z"/>
        </w:rPr>
        <w:pPrChange w:id="14817" w:author="Sayali Dev" w:date="2018-02-21T16:23:00Z">
          <w:pPr>
            <w:numPr>
              <w:numId w:val="272"/>
            </w:numPr>
            <w:ind w:left="720" w:hanging="360"/>
          </w:pPr>
        </w:pPrChange>
      </w:pPr>
      <w:del w:id="14818" w:author="Sayali Dev" w:date="2018-02-15T18:29: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0C15C747" w14:textId="7022F74E" w:rsidR="00753D6D" w:rsidDel="00BD0400" w:rsidRDefault="00753D6D">
      <w:pPr>
        <w:pStyle w:val="Heading3"/>
        <w:rPr>
          <w:del w:id="14819" w:author="Sayali Dev" w:date="2018-02-15T18:29:00Z"/>
        </w:rPr>
        <w:pPrChange w:id="14820" w:author="Sayali Dev" w:date="2018-02-21T16:23:00Z">
          <w:pPr>
            <w:ind w:left="720"/>
          </w:pPr>
        </w:pPrChange>
      </w:pPr>
      <w:del w:id="14821" w:author="Sayali Dev" w:date="2018-02-15T18:29:00Z">
        <w:r w:rsidDel="00BD0400">
          <w:delText xml:space="preserve">The </w:delText>
        </w:r>
        <w:r w:rsidRPr="00C60AA1" w:rsidDel="00BD0400">
          <w:rPr>
            <w:b w:val="0"/>
          </w:rPr>
          <w:delText>Import Data</w:delText>
        </w:r>
        <w:r w:rsidDel="00BD0400">
          <w:delText xml:space="preserve"> page appears.</w:delText>
        </w:r>
      </w:del>
    </w:p>
    <w:p w14:paraId="3A8AB573" w14:textId="08766C5E" w:rsidR="00753D6D" w:rsidDel="00BD0400" w:rsidRDefault="00753D6D">
      <w:pPr>
        <w:pStyle w:val="Heading3"/>
        <w:rPr>
          <w:del w:id="14822" w:author="Sayali Dev" w:date="2018-02-15T18:29:00Z"/>
        </w:rPr>
        <w:pPrChange w:id="14823" w:author="Sayali Dev" w:date="2018-02-21T16:23:00Z">
          <w:pPr>
            <w:ind w:left="720"/>
          </w:pPr>
        </w:pPrChange>
      </w:pPr>
    </w:p>
    <w:p w14:paraId="765FE1A1" w14:textId="13362AC4" w:rsidR="00753D6D" w:rsidDel="00BD0400" w:rsidRDefault="00753D6D">
      <w:pPr>
        <w:pStyle w:val="Heading3"/>
        <w:rPr>
          <w:del w:id="14824" w:author="Sayali Dev" w:date="2018-02-15T18:29:00Z"/>
        </w:rPr>
        <w:pPrChange w:id="14825" w:author="Sayali Dev" w:date="2018-02-21T16:23:00Z">
          <w:pPr>
            <w:ind w:left="720"/>
          </w:pPr>
        </w:pPrChange>
      </w:pPr>
      <w:del w:id="14826" w:author="Sayali Dev" w:date="2018-02-15T18:29:00Z">
        <w:r w:rsidDel="00BD0400">
          <w:rPr>
            <w:noProof/>
          </w:rPr>
          <w:drawing>
            <wp:inline distT="0" distB="0" distL="0" distR="0" wp14:anchorId="768ED30A" wp14:editId="60432329">
              <wp:extent cx="6325870" cy="2992755"/>
              <wp:effectExtent l="19050" t="19050" r="17780" b="17145"/>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25870" cy="2992755"/>
                      </a:xfrm>
                      <a:prstGeom prst="rect">
                        <a:avLst/>
                      </a:prstGeom>
                      <a:noFill/>
                      <a:ln w="3175">
                        <a:solidFill>
                          <a:schemeClr val="tx1"/>
                        </a:solidFill>
                      </a:ln>
                    </pic:spPr>
                  </pic:pic>
                </a:graphicData>
              </a:graphic>
            </wp:inline>
          </w:drawing>
        </w:r>
      </w:del>
    </w:p>
    <w:p w14:paraId="575FCA0F" w14:textId="665DCF93" w:rsidR="00753D6D" w:rsidDel="00BD0400" w:rsidRDefault="00753D6D">
      <w:pPr>
        <w:pStyle w:val="Heading3"/>
        <w:rPr>
          <w:del w:id="14827" w:author="Sayali Dev" w:date="2018-02-15T18:29:00Z"/>
        </w:rPr>
        <w:pPrChange w:id="14828" w:author="Sayali Dev" w:date="2018-02-21T16:23:00Z">
          <w:pPr>
            <w:pStyle w:val="Figure"/>
            <w:tabs>
              <w:tab w:val="clear" w:pos="1710"/>
            </w:tabs>
            <w:ind w:left="2070" w:hanging="1350"/>
          </w:pPr>
        </w:pPrChange>
      </w:pPr>
      <w:del w:id="14829" w:author="Sayali Dev" w:date="2018-02-15T18:29:00Z">
        <w:r w:rsidRPr="009C3249" w:rsidDel="00BD0400">
          <w:delText>Import</w:delText>
        </w:r>
        <w:r w:rsidDel="00BD0400">
          <w:delText xml:space="preserve"> Data page</w:delText>
        </w:r>
      </w:del>
    </w:p>
    <w:p w14:paraId="10D782EF" w14:textId="37F12FAA" w:rsidR="00753D6D" w:rsidDel="00BD0400" w:rsidRDefault="00753D6D">
      <w:pPr>
        <w:pStyle w:val="Heading3"/>
        <w:rPr>
          <w:del w:id="14830" w:author="Sayali Dev" w:date="2018-02-15T18:29:00Z"/>
        </w:rPr>
        <w:pPrChange w:id="14831" w:author="Sayali Dev" w:date="2018-02-21T16:23:00Z">
          <w:pPr/>
        </w:pPrChange>
      </w:pPr>
    </w:p>
    <w:p w14:paraId="36C6CA5D" w14:textId="3ABE70DD" w:rsidR="00753D6D" w:rsidRPr="001241E1" w:rsidDel="00BD0400" w:rsidRDefault="00753D6D">
      <w:pPr>
        <w:pStyle w:val="Heading3"/>
        <w:rPr>
          <w:del w:id="14832" w:author="Sayali Dev" w:date="2018-02-15T18:29:00Z"/>
        </w:rPr>
        <w:pPrChange w:id="14833" w:author="Sayali Dev" w:date="2018-02-21T16:23:00Z">
          <w:pPr/>
        </w:pPrChange>
      </w:pPr>
    </w:p>
    <w:p w14:paraId="034E2CD4" w14:textId="66B11AD4" w:rsidR="00753D6D" w:rsidDel="00BD0400" w:rsidRDefault="00753D6D">
      <w:pPr>
        <w:pStyle w:val="Heading3"/>
        <w:rPr>
          <w:del w:id="14834" w:author="Sayali Dev" w:date="2018-02-15T18:29:00Z"/>
        </w:rPr>
        <w:pPrChange w:id="14835" w:author="Sayali Dev" w:date="2018-02-21T16:23:00Z">
          <w:pPr>
            <w:numPr>
              <w:numId w:val="272"/>
            </w:numPr>
            <w:ind w:left="720" w:hanging="360"/>
          </w:pPr>
        </w:pPrChange>
      </w:pPr>
      <w:del w:id="14836" w:author="Sayali Dev" w:date="2018-02-15T18:29:00Z">
        <w:r w:rsidDel="00BD0400">
          <w:delText xml:space="preserve">In the </w:delText>
        </w:r>
        <w:r w:rsidRPr="007B3839" w:rsidDel="00BD0400">
          <w:rPr>
            <w:b w:val="0"/>
          </w:rPr>
          <w:delText>Upload Type</w:delText>
        </w:r>
        <w:r w:rsidDel="00BD0400">
          <w:delText xml:space="preserve"> list, click </w:delText>
        </w:r>
        <w:r w:rsidDel="00BD0400">
          <w:rPr>
            <w:b w:val="0"/>
          </w:rPr>
          <w:delText>Redistribtuion Shipment between Biobank</w:delText>
        </w:r>
        <w:r w:rsidDel="00BD0400">
          <w:delText>.</w:delText>
        </w:r>
      </w:del>
    </w:p>
    <w:p w14:paraId="691A68BA" w14:textId="335F3259" w:rsidR="00753D6D" w:rsidDel="00BD0400" w:rsidRDefault="00753D6D">
      <w:pPr>
        <w:pStyle w:val="Heading3"/>
        <w:rPr>
          <w:del w:id="14837" w:author="Sayali Dev" w:date="2018-02-15T18:29:00Z"/>
        </w:rPr>
        <w:pPrChange w:id="14838" w:author="Sayali Dev" w:date="2018-02-21T16:23:00Z">
          <w:pPr>
            <w:ind w:left="720"/>
          </w:pPr>
        </w:pPrChange>
      </w:pPr>
    </w:p>
    <w:p w14:paraId="35308BC1" w14:textId="372836EE" w:rsidR="00753D6D" w:rsidDel="00BD0400" w:rsidRDefault="00753D6D">
      <w:pPr>
        <w:pStyle w:val="Heading3"/>
        <w:rPr>
          <w:del w:id="14839" w:author="Sayali Dev" w:date="2018-02-15T18:29:00Z"/>
        </w:rPr>
        <w:pPrChange w:id="14840" w:author="Sayali Dev" w:date="2018-02-21T16:23:00Z">
          <w:pPr>
            <w:numPr>
              <w:numId w:val="272"/>
            </w:numPr>
            <w:ind w:left="720" w:hanging="360"/>
          </w:pPr>
        </w:pPrChange>
      </w:pPr>
      <w:del w:id="14841" w:author="Sayali Dev" w:date="2018-02-15T18:29: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redistribution shipment spreadsheet that you want to upload. </w:delText>
        </w:r>
      </w:del>
    </w:p>
    <w:p w14:paraId="226E2FF9" w14:textId="764AF065" w:rsidR="00753D6D" w:rsidDel="00BD0400" w:rsidRDefault="00753D6D">
      <w:pPr>
        <w:pStyle w:val="Heading3"/>
        <w:rPr>
          <w:del w:id="14842" w:author="Sayali Dev" w:date="2018-02-15T18:29:00Z"/>
        </w:rPr>
        <w:pPrChange w:id="14843" w:author="Sayali Dev" w:date="2018-02-21T16:23:00Z">
          <w:pPr>
            <w:ind w:left="720"/>
          </w:pPr>
        </w:pPrChange>
      </w:pPr>
      <w:del w:id="14844" w:author="Sayali Dev" w:date="2018-02-15T18:29:00Z">
        <w:r w:rsidDel="00BD0400">
          <w:delText xml:space="preserve">The path of the template that you select appears on the right of the </w:delText>
        </w:r>
        <w:r w:rsidRPr="001B7E7D" w:rsidDel="00BD0400">
          <w:delText>Browse</w:delText>
        </w:r>
        <w:r w:rsidDel="00BD0400">
          <w:delText xml:space="preserve"> button. </w:delText>
        </w:r>
      </w:del>
    </w:p>
    <w:p w14:paraId="78333A85" w14:textId="33F536A6" w:rsidR="00753D6D" w:rsidDel="00BD0400" w:rsidRDefault="00753D6D">
      <w:pPr>
        <w:pStyle w:val="Heading3"/>
        <w:rPr>
          <w:del w:id="14845" w:author="Sayali Dev" w:date="2018-02-15T18:29:00Z"/>
        </w:rPr>
        <w:pPrChange w:id="14846" w:author="Sayali Dev" w:date="2018-02-21T16:23:00Z">
          <w:pPr>
            <w:ind w:left="720"/>
          </w:pPr>
        </w:pPrChange>
      </w:pPr>
    </w:p>
    <w:p w14:paraId="60590311" w14:textId="12A4796A" w:rsidR="00753D6D" w:rsidDel="00BD0400" w:rsidRDefault="00753D6D">
      <w:pPr>
        <w:pStyle w:val="Heading3"/>
        <w:rPr>
          <w:del w:id="14847" w:author="Sayali Dev" w:date="2018-02-15T18:29:00Z"/>
        </w:rPr>
        <w:pPrChange w:id="14848" w:author="Sayali Dev" w:date="2018-02-21T16:23:00Z">
          <w:pPr>
            <w:numPr>
              <w:numId w:val="272"/>
            </w:numPr>
            <w:ind w:left="720" w:hanging="360"/>
          </w:pPr>
        </w:pPrChange>
      </w:pPr>
      <w:del w:id="14849" w:author="Sayali Dev" w:date="2018-02-15T18:29:00Z">
        <w:r w:rsidDel="00BD0400">
          <w:delText xml:space="preserve">Click </w:delText>
        </w:r>
        <w:r w:rsidRPr="00A65C15" w:rsidDel="00BD0400">
          <w:rPr>
            <w:b w:val="0"/>
          </w:rPr>
          <w:delText>UPLOAD</w:delText>
        </w:r>
        <w:r w:rsidDel="00BD0400">
          <w:delText xml:space="preserve">. </w:delText>
        </w:r>
      </w:del>
    </w:p>
    <w:p w14:paraId="51D77BAA" w14:textId="6E58BC30" w:rsidR="00753D6D" w:rsidDel="00BD0400" w:rsidRDefault="00753D6D">
      <w:pPr>
        <w:pStyle w:val="Heading3"/>
        <w:rPr>
          <w:del w:id="14850" w:author="Sayali Dev" w:date="2018-02-15T18:29:00Z"/>
        </w:rPr>
        <w:pPrChange w:id="14851" w:author="Sayali Dev" w:date="2018-02-21T16:23:00Z">
          <w:pPr>
            <w:tabs>
              <w:tab w:val="left" w:pos="720"/>
            </w:tabs>
            <w:ind w:left="720"/>
          </w:pPr>
        </w:pPrChange>
      </w:pPr>
      <w:del w:id="14852" w:author="Sayali Dev" w:date="2018-02-15T18:29:00Z">
        <w:r w:rsidDel="00BD0400">
          <w:delText xml:space="preserve">The spreadsheet is uploaded. The </w:delText>
        </w:r>
        <w:r w:rsidRPr="009E46B4" w:rsidDel="00BD0400">
          <w:rPr>
            <w:b w:val="0"/>
          </w:rPr>
          <w:delText>Import Data</w:delText>
        </w:r>
        <w:r w:rsidDel="00BD0400">
          <w:delText xml:space="preserve"> page displays a confirmation and summary of the upload. </w:delText>
        </w:r>
        <w:r w:rsidDel="00BD0400">
          <w:br/>
        </w:r>
      </w:del>
    </w:p>
    <w:p w14:paraId="52B01674" w14:textId="5D387D7D" w:rsidR="00753D6D" w:rsidRPr="00DD1AF2" w:rsidDel="00BD0400" w:rsidRDefault="00753D6D">
      <w:pPr>
        <w:pStyle w:val="Heading3"/>
        <w:rPr>
          <w:del w:id="14853" w:author="Sayali Dev" w:date="2018-02-15T18:29:00Z"/>
        </w:rPr>
        <w:pPrChange w:id="14854" w:author="Sayali Dev" w:date="2018-02-21T16:23:00Z">
          <w:pPr>
            <w:tabs>
              <w:tab w:val="left" w:pos="720"/>
            </w:tabs>
            <w:ind w:left="720"/>
          </w:pPr>
        </w:pPrChange>
      </w:pPr>
      <w:del w:id="14855" w:author="Sayali Dev" w:date="2018-02-15T18:29:00Z">
        <w:r w:rsidRPr="00DD1AF2" w:rsidDel="00BD0400">
          <w:rPr>
            <w:b w:val="0"/>
          </w:rPr>
          <w:delText>Note:</w:delText>
        </w:r>
      </w:del>
    </w:p>
    <w:p w14:paraId="485A36FB" w14:textId="4042E936" w:rsidR="00753D6D" w:rsidRPr="00677434" w:rsidDel="00BD0400" w:rsidRDefault="00753D6D">
      <w:pPr>
        <w:pStyle w:val="Heading3"/>
        <w:rPr>
          <w:del w:id="14856" w:author="Sayali Dev" w:date="2018-02-15T18:29:00Z"/>
          <w:rFonts w:eastAsia="Calibri"/>
        </w:rPr>
        <w:pPrChange w:id="14857" w:author="Sayali Dev" w:date="2018-02-21T16:23:00Z">
          <w:pPr>
            <w:numPr>
              <w:numId w:val="259"/>
            </w:numPr>
            <w:ind w:left="1440" w:hanging="360"/>
          </w:pPr>
        </w:pPrChange>
      </w:pPr>
      <w:del w:id="14858" w:author="Sayali Dev" w:date="2018-02-15T18:29:00Z">
        <w:r w:rsidRPr="006649D2" w:rsidDel="00BD0400">
          <w:rPr>
            <w:rFonts w:eastAsia="Calibri"/>
          </w:rPr>
          <w:delText xml:space="preserve">The shipment is added with status as </w:delText>
        </w:r>
        <w:r w:rsidRPr="00677434" w:rsidDel="00BD0400">
          <w:rPr>
            <w:rFonts w:eastAsia="Calibri"/>
            <w:b w:val="0"/>
          </w:rPr>
          <w:delText xml:space="preserve">Distribution </w:delText>
        </w:r>
        <w:r w:rsidDel="00BD0400">
          <w:rPr>
            <w:rFonts w:eastAsia="Calibri"/>
            <w:b w:val="0"/>
          </w:rPr>
          <w:delText>Complet</w:delText>
        </w:r>
        <w:r w:rsidRPr="006649D2" w:rsidDel="00BD0400">
          <w:rPr>
            <w:rFonts w:eastAsia="Calibri"/>
            <w:b w:val="0"/>
          </w:rPr>
          <w:delText>ed</w:delText>
        </w:r>
        <w:r w:rsidRPr="00677434" w:rsidDel="00BD0400">
          <w:delText xml:space="preserve"> </w:delText>
        </w:r>
        <w:r w:rsidRPr="00677434" w:rsidDel="00BD0400">
          <w:rPr>
            <w:rFonts w:eastAsia="Calibri"/>
          </w:rPr>
          <w:delText xml:space="preserve">and an “R” preceding the Shipment Identifier to designate it as a redistribution shipment. </w:delText>
        </w:r>
        <w:r w:rsidDel="00BD0400">
          <w:rPr>
            <w:rFonts w:eastAsia="Calibri"/>
          </w:rPr>
          <w:br/>
        </w:r>
      </w:del>
    </w:p>
    <w:p w14:paraId="47FC2907" w14:textId="4FF98E6F" w:rsidR="00753D6D" w:rsidRPr="006649D2" w:rsidDel="00BD0400" w:rsidRDefault="00753D6D">
      <w:pPr>
        <w:pStyle w:val="Heading3"/>
        <w:rPr>
          <w:del w:id="14859" w:author="Sayali Dev" w:date="2018-02-15T18:29:00Z"/>
          <w:rFonts w:eastAsia="Calibri"/>
        </w:rPr>
        <w:pPrChange w:id="14860" w:author="Sayali Dev" w:date="2018-02-21T16:23:00Z">
          <w:pPr>
            <w:numPr>
              <w:numId w:val="259"/>
            </w:numPr>
            <w:spacing w:after="200" w:line="276" w:lineRule="auto"/>
            <w:ind w:left="1440" w:hanging="360"/>
          </w:pPr>
        </w:pPrChange>
      </w:pPr>
      <w:del w:id="14861" w:author="Sayali Dev" w:date="2018-02-15T18:29:00Z">
        <w:r w:rsidRPr="006649D2" w:rsidDel="00BD0400">
          <w:rPr>
            <w:rFonts w:eastAsia="Calibri"/>
          </w:rPr>
          <w:delText xml:space="preserve">The shipment information from template is accessible via the </w:delText>
        </w:r>
        <w:r w:rsidRPr="005E1E48" w:rsidDel="00BD0400">
          <w:rPr>
            <w:rFonts w:eastAsia="Calibri"/>
            <w:b w:val="0"/>
          </w:rPr>
          <w:delText>BMS</w:delText>
        </w:r>
        <w:r w:rsidDel="00BD0400">
          <w:rPr>
            <w:rFonts w:eastAsia="Calibri"/>
            <w:b w:val="0"/>
          </w:rPr>
          <w:delText xml:space="preserve"> </w:delText>
        </w:r>
        <w:r w:rsidRPr="005E1E48" w:rsidDel="00BD0400">
          <w:rPr>
            <w:rFonts w:eastAsia="Calibri"/>
            <w:b w:val="0"/>
          </w:rPr>
          <w:delText>&gt;</w:delText>
        </w:r>
        <w:r w:rsidDel="00BD0400">
          <w:rPr>
            <w:rFonts w:eastAsia="Calibri"/>
            <w:b w:val="0"/>
          </w:rPr>
          <w:delText xml:space="preserve"> </w:delText>
        </w:r>
        <w:r w:rsidRPr="006649D2" w:rsidDel="00BD0400">
          <w:rPr>
            <w:rFonts w:eastAsia="Calibri"/>
            <w:b w:val="0"/>
          </w:rPr>
          <w:delText>Shipments</w:delText>
        </w:r>
        <w:r w:rsidRPr="006649D2" w:rsidDel="00BD0400">
          <w:rPr>
            <w:rFonts w:eastAsia="Calibri"/>
          </w:rPr>
          <w:delText xml:space="preserve"> module.</w:delText>
        </w:r>
      </w:del>
    </w:p>
    <w:p w14:paraId="2FBED653" w14:textId="13056B61" w:rsidR="00753D6D" w:rsidDel="00BD0400" w:rsidRDefault="00753D6D">
      <w:pPr>
        <w:pStyle w:val="Heading3"/>
        <w:rPr>
          <w:del w:id="14862" w:author="Sayali Dev" w:date="2018-02-15T18:29:00Z"/>
        </w:rPr>
        <w:pPrChange w:id="14863" w:author="Sayali Dev" w:date="2018-02-21T16:23:00Z">
          <w:pPr>
            <w:numPr>
              <w:numId w:val="259"/>
            </w:numPr>
            <w:ind w:left="1440" w:hanging="360"/>
          </w:pPr>
        </w:pPrChange>
      </w:pPr>
      <w:del w:id="14864" w:author="Sayali Dev" w:date="2018-02-15T18:29:00Z">
        <w:r w:rsidRPr="00A81143" w:rsidDel="00BD0400">
          <w:delText xml:space="preserve">The </w:delText>
        </w:r>
        <w:r w:rsidDel="00BD0400">
          <w:delText>biospecimens are checked in</w:delText>
        </w:r>
        <w:r w:rsidRPr="00A81143" w:rsidDel="00BD0400">
          <w:delText xml:space="preserve"> with </w:delText>
        </w:r>
        <w:r w:rsidDel="00BD0400">
          <w:delText>s</w:delText>
        </w:r>
        <w:r w:rsidRPr="00A81143" w:rsidDel="00BD0400">
          <w:delText xml:space="preserve">tatus </w:delText>
        </w:r>
        <w:r w:rsidDel="00BD0400">
          <w:delText xml:space="preserve">as </w:delText>
        </w:r>
        <w:r w:rsidRPr="005E1E48" w:rsidDel="00BD0400">
          <w:rPr>
            <w:b w:val="0"/>
          </w:rPr>
          <w:delText>In Inventory</w:delText>
        </w:r>
        <w:r w:rsidDel="00BD0400">
          <w:rPr>
            <w:b w:val="0"/>
          </w:rPr>
          <w:delText xml:space="preserve">. </w:delText>
        </w:r>
        <w:r w:rsidRPr="005E1E48" w:rsidDel="00BD0400">
          <w:delText>The</w:delText>
        </w:r>
        <w:r w:rsidDel="00BD0400">
          <w:rPr>
            <w:b w:val="0"/>
          </w:rPr>
          <w:delText xml:space="preserve"> </w:delText>
        </w:r>
        <w:r w:rsidDel="00BD0400">
          <w:delText xml:space="preserve">biospecimen </w:delText>
        </w:r>
        <w:r w:rsidRPr="00A81143" w:rsidDel="00BD0400">
          <w:delText xml:space="preserve">information from template is accessible via </w:delText>
        </w:r>
        <w:r w:rsidDel="00BD0400">
          <w:delText xml:space="preserve">the </w:delText>
        </w:r>
        <w:r w:rsidRPr="005E1E48" w:rsidDel="00BD0400">
          <w:rPr>
            <w:b w:val="0"/>
          </w:rPr>
          <w:delText>BMS</w:delText>
        </w:r>
        <w:r w:rsidDel="00BD0400">
          <w:rPr>
            <w:b w:val="0"/>
          </w:rPr>
          <w:delText xml:space="preserve"> </w:delText>
        </w:r>
        <w:r w:rsidRPr="005E1E48" w:rsidDel="00BD0400">
          <w:rPr>
            <w:b w:val="0"/>
          </w:rPr>
          <w:delText>&gt;</w:delText>
        </w:r>
        <w:r w:rsidDel="00BD0400">
          <w:rPr>
            <w:b w:val="0"/>
          </w:rPr>
          <w:delText xml:space="preserve"> </w:delText>
        </w:r>
        <w:r w:rsidRPr="005E1E48" w:rsidDel="00BD0400">
          <w:rPr>
            <w:b w:val="0"/>
          </w:rPr>
          <w:delText>Inventory</w:delText>
        </w:r>
        <w:r w:rsidDel="00BD0400">
          <w:delText xml:space="preserve"> module.</w:delText>
        </w:r>
      </w:del>
    </w:p>
    <w:p w14:paraId="4730ED64" w14:textId="51F51F03" w:rsidR="00753D6D" w:rsidDel="00BD0400" w:rsidRDefault="00753D6D">
      <w:pPr>
        <w:pStyle w:val="Heading3"/>
        <w:rPr>
          <w:del w:id="14865" w:author="Sayali Dev" w:date="2018-02-15T18:29:00Z"/>
        </w:rPr>
        <w:pPrChange w:id="14866" w:author="Sayali Dev" w:date="2018-02-21T16:23:00Z">
          <w:pPr>
            <w:ind w:left="1440"/>
          </w:pPr>
        </w:pPrChange>
      </w:pPr>
    </w:p>
    <w:p w14:paraId="3B0FFADB" w14:textId="43B38776" w:rsidR="00753D6D" w:rsidDel="00BD0400" w:rsidRDefault="00753D6D">
      <w:pPr>
        <w:pStyle w:val="Heading3"/>
        <w:rPr>
          <w:del w:id="14867" w:author="Sayali Dev" w:date="2018-02-15T18:29:00Z"/>
        </w:rPr>
      </w:pPr>
      <w:del w:id="14868" w:author="Sayali Dev" w:date="2018-02-15T18:29:00Z">
        <w:r w:rsidDel="00BD0400">
          <w:br w:type="page"/>
        </w:r>
        <w:bookmarkStart w:id="14869" w:name="_Toc452394253"/>
        <w:r w:rsidDel="00BD0400">
          <w:delText>Uploading a Create Subjects spreadsheet</w:delText>
        </w:r>
        <w:bookmarkEnd w:id="14869"/>
      </w:del>
    </w:p>
    <w:p w14:paraId="6F17821E" w14:textId="59609DBF" w:rsidR="00753D6D" w:rsidDel="00BD0400" w:rsidRDefault="00753D6D">
      <w:pPr>
        <w:pStyle w:val="Heading3"/>
        <w:rPr>
          <w:del w:id="14870" w:author="Sayali Dev" w:date="2018-02-15T18:29:00Z"/>
        </w:rPr>
        <w:pPrChange w:id="14871" w:author="Sayali Dev" w:date="2018-02-21T16:23:00Z">
          <w:pPr/>
        </w:pPrChange>
      </w:pPr>
    </w:p>
    <w:p w14:paraId="73E79B93" w14:textId="2941FA5F" w:rsidR="00753D6D" w:rsidDel="00BD0400" w:rsidRDefault="00753D6D">
      <w:pPr>
        <w:pStyle w:val="Heading3"/>
        <w:rPr>
          <w:del w:id="14872" w:author="Sayali Dev" w:date="2018-02-15T18:29:00Z"/>
        </w:rPr>
        <w:pPrChange w:id="14873" w:author="Sayali Dev" w:date="2018-02-21T16:23:00Z">
          <w:pPr/>
        </w:pPrChange>
      </w:pPr>
      <w:del w:id="14874" w:author="Sayali Dev" w:date="2018-02-15T18:29:00Z">
        <w:r w:rsidDel="00BD0400">
          <w:delText>To upload a create subjects template:</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create subjects spreadsheet</w:delText>
        </w:r>
        <w:r w:rsidRPr="00DD1B89" w:rsidDel="00BD0400">
          <w:delText>.</w:delText>
        </w:r>
      </w:del>
    </w:p>
    <w:p w14:paraId="17485F26" w14:textId="632ECB20" w:rsidR="00753D6D" w:rsidDel="00BD0400" w:rsidRDefault="00753D6D">
      <w:pPr>
        <w:pStyle w:val="Heading3"/>
        <w:rPr>
          <w:del w:id="14875" w:author="Sayali Dev" w:date="2018-02-15T18:29:00Z"/>
        </w:rPr>
        <w:pPrChange w:id="14876" w:author="Sayali Dev" w:date="2018-02-21T16:23:00Z">
          <w:pPr/>
        </w:pPrChange>
      </w:pPr>
    </w:p>
    <w:p w14:paraId="4E76FB50" w14:textId="41E2F094" w:rsidR="00753D6D" w:rsidDel="00BD0400" w:rsidRDefault="00753D6D">
      <w:pPr>
        <w:pStyle w:val="Heading3"/>
        <w:rPr>
          <w:del w:id="14877" w:author="Sayali Dev" w:date="2018-02-15T18:29:00Z"/>
        </w:rPr>
        <w:pPrChange w:id="14878" w:author="Sayali Dev" w:date="2018-02-21T16:23:00Z">
          <w:pPr>
            <w:numPr>
              <w:numId w:val="279"/>
            </w:numPr>
            <w:ind w:left="720" w:right="540" w:hanging="360"/>
          </w:pPr>
        </w:pPrChange>
      </w:pPr>
      <w:del w:id="14879" w:author="Sayali Dev" w:date="2018-02-15T18:29:00Z">
        <w:r w:rsidDel="00BD0400">
          <w:delText xml:space="preserve">Prepare the </w:delText>
        </w:r>
        <w:r w:rsidRPr="00FD6E83" w:rsidDel="00BD0400">
          <w:rPr>
            <w:b w:val="0"/>
          </w:rPr>
          <w:delText>Create Subjects</w:delText>
        </w:r>
        <w:r w:rsidDel="00BD0400">
          <w:delText xml:space="preserve"> spreadsheet for the new subject data you want to upload. </w:delText>
        </w:r>
        <w:r w:rsidDel="00BD0400">
          <w:br/>
        </w:r>
        <w:r w:rsidRPr="009C3249" w:rsidDel="00BD0400">
          <w:rPr>
            <w:b w:val="0"/>
          </w:rPr>
          <w:delText>Note:</w:delText>
        </w:r>
        <w:r w:rsidDel="00BD0400">
          <w:delText xml:space="preserve"> </w:delText>
        </w:r>
      </w:del>
    </w:p>
    <w:p w14:paraId="459402FB" w14:textId="5871BDAC" w:rsidR="00753D6D" w:rsidDel="00BD0400" w:rsidRDefault="00753D6D">
      <w:pPr>
        <w:pStyle w:val="Heading3"/>
        <w:rPr>
          <w:del w:id="14880" w:author="Sayali Dev" w:date="2018-02-15T18:29:00Z"/>
        </w:rPr>
        <w:pPrChange w:id="14881" w:author="Sayali Dev" w:date="2018-02-21T16:23:00Z">
          <w:pPr>
            <w:numPr>
              <w:numId w:val="251"/>
            </w:numPr>
            <w:ind w:left="1440" w:right="540" w:hanging="360"/>
          </w:pPr>
        </w:pPrChange>
      </w:pPr>
      <w:del w:id="14882" w:author="Sayali Dev" w:date="2018-02-15T18:29: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5A4325A2" w14:textId="680BE39E" w:rsidR="00753D6D" w:rsidDel="00BD0400" w:rsidRDefault="00753D6D">
      <w:pPr>
        <w:pStyle w:val="Heading3"/>
        <w:rPr>
          <w:del w:id="14883" w:author="Sayali Dev" w:date="2018-02-15T18:29:00Z"/>
        </w:rPr>
        <w:pPrChange w:id="14884" w:author="Sayali Dev" w:date="2018-02-21T16:23:00Z">
          <w:pPr>
            <w:numPr>
              <w:numId w:val="251"/>
            </w:numPr>
            <w:ind w:left="1440" w:right="540" w:hanging="360"/>
          </w:pPr>
        </w:pPrChange>
      </w:pPr>
      <w:del w:id="14885" w:author="Sayali Dev" w:date="2018-02-15T18:29:00Z">
        <w:r w:rsidRPr="00DD1B89" w:rsidDel="00BD0400">
          <w:delText xml:space="preserve">Template must be saved as an Excel Workbook with .xlsx extension. </w:delText>
        </w:r>
      </w:del>
    </w:p>
    <w:p w14:paraId="5D079882" w14:textId="2B2810E5" w:rsidR="00753D6D" w:rsidDel="00BD0400" w:rsidRDefault="00753D6D">
      <w:pPr>
        <w:pStyle w:val="Heading3"/>
        <w:rPr>
          <w:del w:id="14886" w:author="Sayali Dev" w:date="2018-02-15T18:29:00Z"/>
        </w:rPr>
        <w:pPrChange w:id="14887" w:author="Sayali Dev" w:date="2018-02-21T16:23:00Z">
          <w:pPr>
            <w:ind w:right="540"/>
          </w:pPr>
        </w:pPrChange>
      </w:pPr>
    </w:p>
    <w:p w14:paraId="07729935" w14:textId="3B1CFBA1" w:rsidR="00753D6D" w:rsidDel="00BD0400" w:rsidRDefault="00753D6D">
      <w:pPr>
        <w:pStyle w:val="Heading3"/>
        <w:rPr>
          <w:del w:id="14888" w:author="Sayali Dev" w:date="2018-02-15T18:29:00Z"/>
        </w:rPr>
        <w:pPrChange w:id="14889" w:author="Sayali Dev" w:date="2018-02-21T16:23:00Z">
          <w:pPr>
            <w:ind w:left="720" w:right="540"/>
          </w:pPr>
        </w:pPrChange>
      </w:pPr>
      <w:del w:id="14890" w:author="Sayali Dev" w:date="2018-02-15T18:29:00Z">
        <w:r w:rsidDel="00BD0400">
          <w:delText xml:space="preserve">The following table lists each field and its description. </w:delText>
        </w:r>
      </w:del>
    </w:p>
    <w:p w14:paraId="526C41E5" w14:textId="03D6E462" w:rsidR="00753D6D" w:rsidDel="00BD0400" w:rsidRDefault="00753D6D">
      <w:pPr>
        <w:pStyle w:val="Heading3"/>
        <w:rPr>
          <w:del w:id="14891" w:author="Sayali Dev" w:date="2018-02-15T18:29:00Z"/>
        </w:rPr>
        <w:pPrChange w:id="14892" w:author="Sayali Dev" w:date="2018-02-21T16:23:00Z">
          <w:pPr>
            <w:ind w:left="720" w:right="540"/>
          </w:pPr>
        </w:pPrChange>
      </w:pPr>
      <w:del w:id="14893" w:author="Sayali Dev" w:date="2018-02-15T18:29:00Z">
        <w:r w:rsidRPr="001241E1" w:rsidDel="00BD0400">
          <w:rPr>
            <w:b w:val="0"/>
          </w:rPr>
          <w:delText>Note:</w:delText>
        </w:r>
        <w:r w:rsidRPr="001241E1" w:rsidDel="00BD0400">
          <w:delText xml:space="preserve"> </w:delText>
        </w:r>
      </w:del>
    </w:p>
    <w:p w14:paraId="1E28DE83" w14:textId="0FC292D7" w:rsidR="00753D6D" w:rsidDel="00BD0400" w:rsidRDefault="00753D6D">
      <w:pPr>
        <w:pStyle w:val="Heading3"/>
        <w:rPr>
          <w:del w:id="14894" w:author="Sayali Dev" w:date="2018-02-15T18:29:00Z"/>
        </w:rPr>
        <w:pPrChange w:id="14895" w:author="Sayali Dev" w:date="2018-02-21T16:23:00Z">
          <w:pPr>
            <w:numPr>
              <w:numId w:val="244"/>
            </w:numPr>
            <w:ind w:left="1440" w:right="540" w:hanging="360"/>
          </w:pPr>
        </w:pPrChange>
      </w:pPr>
      <w:del w:id="14896" w:author="Sayali Dev" w:date="2018-02-15T18:29:00Z">
        <w:r w:rsidRPr="001241E1" w:rsidDel="00BD0400">
          <w:delText xml:space="preserve">Fields that are marked </w:delText>
        </w:r>
        <w:r w:rsidRPr="0007791A" w:rsidDel="00BD0400">
          <w:delText>with the red asterisk (*)</w:delText>
        </w:r>
        <w:r w:rsidDel="00BD0400">
          <w:delText xml:space="preserve"> </w:delText>
        </w:r>
        <w:r w:rsidRPr="001241E1" w:rsidDel="00BD0400">
          <w:delText>are mandatory.</w:delText>
        </w:r>
      </w:del>
    </w:p>
    <w:p w14:paraId="20ED05C8" w14:textId="1C29A12B" w:rsidR="00753D6D" w:rsidDel="00BD0400" w:rsidRDefault="00753D6D">
      <w:pPr>
        <w:pStyle w:val="Heading3"/>
        <w:rPr>
          <w:del w:id="14897" w:author="Sayali Dev" w:date="2018-02-15T18:29:00Z"/>
        </w:rPr>
        <w:pPrChange w:id="14898" w:author="Sayali Dev" w:date="2018-02-21T16:23:00Z">
          <w:pPr>
            <w:numPr>
              <w:numId w:val="244"/>
            </w:numPr>
            <w:ind w:left="1440" w:right="540" w:hanging="360"/>
          </w:pPr>
        </w:pPrChange>
      </w:pPr>
      <w:del w:id="14899" w:author="Sayali Dev" w:date="2018-02-15T18:29: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40039A5B" w14:textId="571790B8" w:rsidR="00753D6D" w:rsidDel="00BD0400" w:rsidRDefault="00753D6D">
      <w:pPr>
        <w:pStyle w:val="Heading3"/>
        <w:rPr>
          <w:del w:id="14900" w:author="Sayali Dev" w:date="2018-02-15T18:29:00Z"/>
        </w:rPr>
        <w:pPrChange w:id="14901" w:author="Sayali Dev" w:date="2018-02-21T16:23:00Z">
          <w:pPr>
            <w:numPr>
              <w:numId w:val="250"/>
            </w:numPr>
            <w:tabs>
              <w:tab w:val="left" w:pos="1440"/>
            </w:tabs>
            <w:ind w:left="1440" w:hanging="360"/>
          </w:pPr>
        </w:pPrChange>
      </w:pPr>
      <w:del w:id="14902" w:author="Sayali Dev" w:date="2018-02-15T18:29:00Z">
        <w:r w:rsidDel="00BD0400">
          <w:delText xml:space="preserve">You can access user information in </w:delText>
        </w:r>
        <w:r w:rsidRPr="00D856F2" w:rsidDel="00BD0400">
          <w:rPr>
            <w:b w:val="0"/>
          </w:rPr>
          <w:delText>IAMS Address Book</w:delText>
        </w:r>
        <w:r w:rsidDel="00BD0400">
          <w:delText xml:space="preserve">. </w:delText>
        </w:r>
      </w:del>
    </w:p>
    <w:p w14:paraId="65456096" w14:textId="355224C6" w:rsidR="00753D6D" w:rsidRPr="001241E1" w:rsidDel="00BD0400" w:rsidRDefault="00753D6D">
      <w:pPr>
        <w:pStyle w:val="Heading3"/>
        <w:rPr>
          <w:del w:id="14903" w:author="Sayali Dev" w:date="2018-02-15T18:29:00Z"/>
        </w:rPr>
        <w:pPrChange w:id="14904" w:author="Sayali Dev" w:date="2018-02-21T16:23:00Z">
          <w:pPr>
            <w:numPr>
              <w:numId w:val="244"/>
            </w:numPr>
            <w:ind w:left="1440" w:right="540" w:hanging="360"/>
          </w:pPr>
        </w:pPrChange>
      </w:pPr>
      <w:del w:id="14905" w:author="Sayali Dev" w:date="2018-02-15T18:29: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319737EE" w14:textId="28784036" w:rsidR="00753D6D" w:rsidRPr="00972304" w:rsidDel="00BD0400" w:rsidRDefault="00753D6D">
      <w:pPr>
        <w:pStyle w:val="Heading3"/>
        <w:rPr>
          <w:del w:id="14906" w:author="Sayali Dev" w:date="2018-02-15T18:29:00Z"/>
        </w:rPr>
        <w:pPrChange w:id="14907" w:author="Sayali Dev" w:date="2018-02-21T16:23:00Z">
          <w:pPr>
            <w:tabs>
              <w:tab w:val="left" w:pos="6960"/>
            </w:tabs>
          </w:pPr>
        </w:pPrChange>
      </w:pPr>
      <w:del w:id="14908" w:author="Sayali Dev" w:date="2018-02-15T18:29:00Z">
        <w:r w:rsidDel="00BD0400">
          <w:tab/>
        </w:r>
      </w:del>
    </w:p>
    <w:p w14:paraId="11496C59" w14:textId="755F2C84" w:rsidR="00753D6D" w:rsidDel="00BD0400" w:rsidRDefault="00753D6D">
      <w:pPr>
        <w:pStyle w:val="Heading3"/>
        <w:rPr>
          <w:del w:id="14909" w:author="Sayali Dev" w:date="2018-02-15T18:29:00Z"/>
        </w:rPr>
        <w:pPrChange w:id="14910" w:author="Sayali Dev" w:date="2018-02-21T16:23:00Z">
          <w:pPr>
            <w:pStyle w:val="Caption"/>
            <w:ind w:left="720"/>
          </w:pPr>
        </w:pPrChange>
      </w:pPr>
      <w:del w:id="14911" w:author="Sayali Dev" w:date="2018-02-15T18:29: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4912" w:author="Sayali Dev" w:date="2018-02-02T13:47:00Z">
        <w:r w:rsidDel="00EB76E3">
          <w:rPr>
            <w:noProof/>
          </w:rPr>
          <w:delText>36</w:delText>
        </w:r>
      </w:del>
      <w:del w:id="14913" w:author="Sayali Dev" w:date="2018-02-15T18:29:00Z">
        <w:r w:rsidR="006C608D" w:rsidDel="00BD0400">
          <w:rPr>
            <w:b w:val="0"/>
            <w:bCs/>
            <w:noProof/>
          </w:rPr>
          <w:fldChar w:fldCharType="end"/>
        </w:r>
        <w:r w:rsidDel="00BD0400">
          <w:delText>: Completing the Create Subjects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753D6D" w:rsidRPr="007A152E" w:rsidDel="00BD0400" w14:paraId="5E1C9CCD" w14:textId="6318B3B5" w:rsidTr="00753D6D">
        <w:trPr>
          <w:cantSplit/>
          <w:trHeight w:val="288"/>
          <w:tblHeader/>
          <w:del w:id="14914" w:author="Sayali Dev" w:date="2018-02-15T18:29:00Z"/>
        </w:trPr>
        <w:tc>
          <w:tcPr>
            <w:tcW w:w="2610" w:type="dxa"/>
            <w:shd w:val="clear" w:color="auto" w:fill="BFBFBF"/>
            <w:vAlign w:val="center"/>
          </w:tcPr>
          <w:p w14:paraId="48CE3F5D" w14:textId="0EF8B149" w:rsidR="00753D6D" w:rsidRPr="007A152E" w:rsidDel="00BD0400" w:rsidRDefault="00753D6D">
            <w:pPr>
              <w:pStyle w:val="Heading3"/>
              <w:rPr>
                <w:del w:id="14915" w:author="Sayali Dev" w:date="2018-02-15T18:29:00Z"/>
              </w:rPr>
              <w:pPrChange w:id="14916" w:author="Sayali Dev" w:date="2018-02-21T16:23:00Z">
                <w:pPr/>
              </w:pPrChange>
            </w:pPr>
            <w:del w:id="14917" w:author="Sayali Dev" w:date="2018-02-15T18:29:00Z">
              <w:r w:rsidDel="00BD0400">
                <w:rPr>
                  <w:b w:val="0"/>
                </w:rPr>
                <w:delText>Field</w:delText>
              </w:r>
            </w:del>
          </w:p>
        </w:tc>
        <w:tc>
          <w:tcPr>
            <w:tcW w:w="7200" w:type="dxa"/>
            <w:shd w:val="clear" w:color="auto" w:fill="BFBFBF"/>
            <w:vAlign w:val="center"/>
          </w:tcPr>
          <w:p w14:paraId="2B61B2FF" w14:textId="75B60632" w:rsidR="00753D6D" w:rsidRPr="007A152E" w:rsidDel="00BD0400" w:rsidRDefault="00753D6D">
            <w:pPr>
              <w:pStyle w:val="Heading3"/>
              <w:rPr>
                <w:del w:id="14918" w:author="Sayali Dev" w:date="2018-02-15T18:29:00Z"/>
              </w:rPr>
              <w:pPrChange w:id="14919" w:author="Sayali Dev" w:date="2018-02-21T16:23:00Z">
                <w:pPr/>
              </w:pPrChange>
            </w:pPr>
            <w:del w:id="14920" w:author="Sayali Dev" w:date="2018-02-15T18:29:00Z">
              <w:r w:rsidRPr="007A152E" w:rsidDel="00BD0400">
                <w:rPr>
                  <w:b w:val="0"/>
                </w:rPr>
                <w:delText>Description</w:delText>
              </w:r>
            </w:del>
          </w:p>
        </w:tc>
      </w:tr>
      <w:tr w:rsidR="00753D6D" w:rsidDel="00BD0400" w14:paraId="6EEE1FAF" w14:textId="37CEC8AC" w:rsidTr="00753D6D">
        <w:trPr>
          <w:cantSplit/>
          <w:trHeight w:val="288"/>
          <w:del w:id="14921" w:author="Sayali Dev" w:date="2018-02-15T18:29:00Z"/>
        </w:trPr>
        <w:tc>
          <w:tcPr>
            <w:tcW w:w="2610" w:type="dxa"/>
          </w:tcPr>
          <w:p w14:paraId="0AB85F35" w14:textId="37492733" w:rsidR="00753D6D" w:rsidRPr="005A0359" w:rsidDel="00BD0400" w:rsidRDefault="00753D6D">
            <w:pPr>
              <w:pStyle w:val="Heading3"/>
              <w:rPr>
                <w:del w:id="14922" w:author="Sayali Dev" w:date="2018-02-15T18:29:00Z"/>
                <w:color w:val="FF0000"/>
              </w:rPr>
              <w:pPrChange w:id="14923" w:author="Sayali Dev" w:date="2018-02-21T16:23:00Z">
                <w:pPr/>
              </w:pPrChange>
            </w:pPr>
            <w:del w:id="14924" w:author="Sayali Dev" w:date="2018-02-15T18:29:00Z">
              <w:r w:rsidRPr="00414C1A" w:rsidDel="00BD0400">
                <w:rPr>
                  <w:b w:val="0"/>
                </w:rPr>
                <w:delText>Language</w:delText>
              </w:r>
              <w:r w:rsidDel="00BD0400">
                <w:rPr>
                  <w:b w:val="0"/>
                  <w:color w:val="FF0000"/>
                </w:rPr>
                <w:delText>*</w:delText>
              </w:r>
            </w:del>
          </w:p>
        </w:tc>
        <w:tc>
          <w:tcPr>
            <w:tcW w:w="7200" w:type="dxa"/>
            <w:vAlign w:val="center"/>
          </w:tcPr>
          <w:p w14:paraId="5E293BF5" w14:textId="5518E9D1" w:rsidR="00753D6D" w:rsidDel="00BD0400" w:rsidRDefault="00753D6D">
            <w:pPr>
              <w:pStyle w:val="Heading3"/>
              <w:rPr>
                <w:del w:id="14925" w:author="Sayali Dev" w:date="2018-02-15T18:29:00Z"/>
              </w:rPr>
              <w:pPrChange w:id="14926" w:author="Sayali Dev" w:date="2018-02-21T16:23:00Z">
                <w:pPr/>
              </w:pPrChange>
            </w:pPr>
            <w:del w:id="14927" w:author="Sayali Dev" w:date="2018-02-15T18:29: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the user you type in the Desitination Site User field below</w:delText>
              </w:r>
              <w:r w:rsidDel="00BD0400">
                <w:delText>.</w:delText>
              </w:r>
            </w:del>
          </w:p>
        </w:tc>
      </w:tr>
      <w:tr w:rsidR="00753D6D" w:rsidDel="00BD0400" w14:paraId="08DE0BC2" w14:textId="78ED7AFB" w:rsidTr="00753D6D">
        <w:trPr>
          <w:cantSplit/>
          <w:trHeight w:val="288"/>
          <w:del w:id="14928" w:author="Sayali Dev" w:date="2018-02-15T18:29:00Z"/>
        </w:trPr>
        <w:tc>
          <w:tcPr>
            <w:tcW w:w="2610" w:type="dxa"/>
          </w:tcPr>
          <w:p w14:paraId="40427C2D" w14:textId="5DAA9987" w:rsidR="00753D6D" w:rsidRPr="005A0359" w:rsidDel="00BD0400" w:rsidRDefault="00753D6D">
            <w:pPr>
              <w:pStyle w:val="Heading3"/>
              <w:rPr>
                <w:del w:id="14929" w:author="Sayali Dev" w:date="2018-02-15T18:29:00Z"/>
                <w:color w:val="FF0000"/>
              </w:rPr>
              <w:pPrChange w:id="14930" w:author="Sayali Dev" w:date="2018-02-21T16:23:00Z">
                <w:pPr/>
              </w:pPrChange>
            </w:pPr>
            <w:del w:id="14931" w:author="Sayali Dev" w:date="2018-02-15T18:29:00Z">
              <w:r w:rsidRPr="00414C1A" w:rsidDel="00BD0400">
                <w:rPr>
                  <w:b w:val="0"/>
                </w:rPr>
                <w:delText>Locale</w:delText>
              </w:r>
              <w:r w:rsidDel="00BD0400">
                <w:rPr>
                  <w:b w:val="0"/>
                  <w:color w:val="FF0000"/>
                </w:rPr>
                <w:delText>*</w:delText>
              </w:r>
            </w:del>
          </w:p>
        </w:tc>
        <w:tc>
          <w:tcPr>
            <w:tcW w:w="7200" w:type="dxa"/>
            <w:vAlign w:val="center"/>
          </w:tcPr>
          <w:p w14:paraId="51A2B113" w14:textId="61B79ADA" w:rsidR="00753D6D" w:rsidDel="00BD0400" w:rsidRDefault="00753D6D">
            <w:pPr>
              <w:pStyle w:val="Heading3"/>
              <w:rPr>
                <w:del w:id="14932" w:author="Sayali Dev" w:date="2018-02-15T18:29:00Z"/>
              </w:rPr>
              <w:pPrChange w:id="14933" w:author="Sayali Dev" w:date="2018-02-21T16:23:00Z">
                <w:pPr/>
              </w:pPrChange>
            </w:pPr>
            <w:del w:id="14934" w:author="Sayali Dev" w:date="2018-02-15T18:29:00Z">
              <w:r w:rsidDel="00BD0400">
                <w:delText xml:space="preserve">Type “GB” or “US” to indicate the country locale for the </w:delText>
              </w:r>
              <w:r w:rsidRPr="00A649FD" w:rsidDel="00BD0400">
                <w:delText>user you type in the Des</w:delText>
              </w:r>
              <w:r w:rsidDel="00BD0400">
                <w:delText xml:space="preserve">itination Site User field below. </w:delText>
              </w:r>
            </w:del>
          </w:p>
          <w:p w14:paraId="697000DD" w14:textId="3F2E93EB" w:rsidR="00753D6D" w:rsidDel="00BD0400" w:rsidRDefault="00753D6D">
            <w:pPr>
              <w:pStyle w:val="Heading3"/>
              <w:rPr>
                <w:del w:id="14935" w:author="Sayali Dev" w:date="2018-02-15T18:29:00Z"/>
              </w:rPr>
              <w:pPrChange w:id="14936" w:author="Sayali Dev" w:date="2018-02-21T16:23:00Z">
                <w:pPr/>
              </w:pPrChange>
            </w:pPr>
            <w:del w:id="14937" w:author="Sayali Dev" w:date="2018-02-15T18:29: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w:delText>
              </w:r>
              <w:r w:rsidRPr="00F53EE4" w:rsidDel="00BD0400">
                <w:delText>for th</w:delText>
              </w:r>
              <w:r w:rsidDel="00BD0400">
                <w:delText>at</w:delText>
              </w:r>
              <w:r w:rsidRPr="00F53EE4" w:rsidDel="00BD0400">
                <w:delText xml:space="preserve"> </w:delText>
              </w:r>
              <w:r w:rsidDel="00BD0400">
                <w:delText>user.</w:delText>
              </w:r>
            </w:del>
          </w:p>
        </w:tc>
      </w:tr>
      <w:tr w:rsidR="00753D6D" w:rsidDel="00BD0400" w14:paraId="08FD2B81" w14:textId="154DC63D" w:rsidTr="00753D6D">
        <w:trPr>
          <w:cantSplit/>
          <w:trHeight w:val="288"/>
          <w:del w:id="14938" w:author="Sayali Dev" w:date="2018-02-15T18:29:00Z"/>
        </w:trPr>
        <w:tc>
          <w:tcPr>
            <w:tcW w:w="2610" w:type="dxa"/>
          </w:tcPr>
          <w:p w14:paraId="4975D36A" w14:textId="4F473C07" w:rsidR="00753D6D" w:rsidRPr="005A0359" w:rsidDel="00BD0400" w:rsidRDefault="00753D6D">
            <w:pPr>
              <w:pStyle w:val="Heading3"/>
              <w:rPr>
                <w:del w:id="14939" w:author="Sayali Dev" w:date="2018-02-15T18:29:00Z"/>
                <w:color w:val="FF0000"/>
              </w:rPr>
              <w:pPrChange w:id="14940" w:author="Sayali Dev" w:date="2018-02-21T16:23:00Z">
                <w:pPr/>
              </w:pPrChange>
            </w:pPr>
            <w:del w:id="14941" w:author="Sayali Dev" w:date="2018-02-15T18:29:00Z">
              <w:r w:rsidRPr="00414C1A" w:rsidDel="00BD0400">
                <w:rPr>
                  <w:b w:val="0"/>
                </w:rPr>
                <w:delText>Time Zone</w:delText>
              </w:r>
              <w:r w:rsidDel="00BD0400">
                <w:rPr>
                  <w:b w:val="0"/>
                  <w:color w:val="FF0000"/>
                </w:rPr>
                <w:delText>*</w:delText>
              </w:r>
            </w:del>
          </w:p>
        </w:tc>
        <w:tc>
          <w:tcPr>
            <w:tcW w:w="7200" w:type="dxa"/>
            <w:vAlign w:val="center"/>
          </w:tcPr>
          <w:p w14:paraId="483C5D5A" w14:textId="395E429B" w:rsidR="00753D6D" w:rsidDel="00BD0400" w:rsidRDefault="00753D6D">
            <w:pPr>
              <w:pStyle w:val="Heading3"/>
              <w:rPr>
                <w:del w:id="14942" w:author="Sayali Dev" w:date="2018-02-15T18:29:00Z"/>
              </w:rPr>
              <w:pPrChange w:id="14943" w:author="Sayali Dev" w:date="2018-02-21T16:23:00Z">
                <w:pPr/>
              </w:pPrChange>
            </w:pPr>
            <w:del w:id="14944" w:author="Sayali Dev" w:date="2018-02-15T18:29:00Z">
              <w:r w:rsidDel="00BD0400">
                <w:delText xml:space="preserve">Type the appropriate time zone for the </w:delText>
              </w:r>
              <w:r w:rsidRPr="00206D1D" w:rsidDel="00BD0400">
                <w:delText>user you type in the Des</w:delText>
              </w:r>
              <w:r w:rsidDel="00BD0400">
                <w:delText>itination Site User field below.</w:delText>
              </w:r>
            </w:del>
          </w:p>
          <w:p w14:paraId="4ED62959" w14:textId="44F20F9D" w:rsidR="00753D6D" w:rsidDel="00BD0400" w:rsidRDefault="00753D6D">
            <w:pPr>
              <w:pStyle w:val="Heading3"/>
              <w:rPr>
                <w:del w:id="14945" w:author="Sayali Dev" w:date="2018-02-15T18:29:00Z"/>
              </w:rPr>
              <w:pPrChange w:id="14946" w:author="Sayali Dev" w:date="2018-02-21T16:23:00Z">
                <w:pPr/>
              </w:pPrChange>
            </w:pPr>
            <w:del w:id="14947" w:author="Sayali Dev" w:date="2018-02-15T18:29: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for that</w:delText>
              </w:r>
              <w:r w:rsidRPr="00F53EE4" w:rsidDel="00BD0400">
                <w:delText xml:space="preserve"> user</w:delText>
              </w:r>
              <w:r w:rsidDel="00BD0400">
                <w:delText>.</w:delText>
              </w:r>
            </w:del>
          </w:p>
        </w:tc>
      </w:tr>
      <w:tr w:rsidR="00753D6D" w:rsidDel="00BD0400" w14:paraId="5D34DF73" w14:textId="2F486A87" w:rsidTr="00753D6D">
        <w:trPr>
          <w:cantSplit/>
          <w:trHeight w:val="288"/>
          <w:del w:id="14948" w:author="Sayali Dev" w:date="2018-02-15T18:29:00Z"/>
        </w:trPr>
        <w:tc>
          <w:tcPr>
            <w:tcW w:w="2610" w:type="dxa"/>
          </w:tcPr>
          <w:p w14:paraId="737AA41D" w14:textId="57985A12" w:rsidR="00753D6D" w:rsidRPr="005A0359" w:rsidDel="00BD0400" w:rsidRDefault="00753D6D">
            <w:pPr>
              <w:pStyle w:val="Heading3"/>
              <w:rPr>
                <w:del w:id="14949" w:author="Sayali Dev" w:date="2018-02-15T18:29:00Z"/>
                <w:color w:val="FF0000"/>
              </w:rPr>
              <w:pPrChange w:id="14950" w:author="Sayali Dev" w:date="2018-02-21T16:23:00Z">
                <w:pPr/>
              </w:pPrChange>
            </w:pPr>
            <w:commentRangeStart w:id="14951"/>
            <w:del w:id="14952" w:author="Sayali Dev" w:date="2018-02-15T18:29:00Z">
              <w:r w:rsidRPr="00414C1A" w:rsidDel="00BD0400">
                <w:rPr>
                  <w:b w:val="0"/>
                </w:rPr>
                <w:delText>Upload Type</w:delText>
              </w:r>
              <w:r w:rsidDel="00BD0400">
                <w:rPr>
                  <w:b w:val="0"/>
                  <w:color w:val="FF0000"/>
                </w:rPr>
                <w:delText>*</w:delText>
              </w:r>
            </w:del>
          </w:p>
        </w:tc>
        <w:tc>
          <w:tcPr>
            <w:tcW w:w="7200" w:type="dxa"/>
            <w:vAlign w:val="center"/>
          </w:tcPr>
          <w:p w14:paraId="42F6EBD7" w14:textId="0AC44B6B" w:rsidR="00753D6D" w:rsidDel="00BD0400" w:rsidRDefault="00753D6D">
            <w:pPr>
              <w:pStyle w:val="Heading3"/>
              <w:rPr>
                <w:del w:id="14953" w:author="Sayali Dev" w:date="2018-02-15T18:29:00Z"/>
              </w:rPr>
              <w:pPrChange w:id="14954" w:author="Sayali Dev" w:date="2018-02-21T16:23:00Z">
                <w:pPr/>
              </w:pPrChange>
            </w:pPr>
            <w:del w:id="14955" w:author="Sayali Dev" w:date="2018-02-15T18:29:00Z">
              <w:r w:rsidDel="00BD0400">
                <w:delText xml:space="preserve">Indicate the type of upload performed with this template. </w:delText>
              </w:r>
            </w:del>
          </w:p>
          <w:p w14:paraId="15C261F6" w14:textId="7596A517" w:rsidR="00753D6D" w:rsidDel="00BD0400" w:rsidRDefault="00753D6D">
            <w:pPr>
              <w:pStyle w:val="Heading3"/>
              <w:rPr>
                <w:del w:id="14956" w:author="Sayali Dev" w:date="2018-02-15T18:29:00Z"/>
              </w:rPr>
              <w:pPrChange w:id="14957" w:author="Sayali Dev" w:date="2018-02-21T16:23:00Z">
                <w:pPr/>
              </w:pPrChange>
            </w:pPr>
            <w:del w:id="14958" w:author="Sayali Dev" w:date="2018-02-15T18:29:00Z">
              <w:r w:rsidRPr="007E1326" w:rsidDel="00BD0400">
                <w:rPr>
                  <w:b w:val="0"/>
                </w:rPr>
                <w:delText>Note</w:delText>
              </w:r>
              <w:r w:rsidDel="00BD0400">
                <w:delText>: “Donor Creation” is the default and it should not be changed.</w:delText>
              </w:r>
              <w:commentRangeEnd w:id="14951"/>
              <w:r w:rsidDel="00BD0400">
                <w:rPr>
                  <w:rStyle w:val="CommentReference"/>
                </w:rPr>
                <w:commentReference w:id="14951"/>
              </w:r>
            </w:del>
          </w:p>
        </w:tc>
      </w:tr>
      <w:tr w:rsidR="00753D6D" w:rsidDel="00BD0400" w14:paraId="73E7F7C1" w14:textId="7D065A2D" w:rsidTr="00753D6D">
        <w:trPr>
          <w:cantSplit/>
          <w:trHeight w:val="288"/>
          <w:del w:id="14959" w:author="Sayali Dev" w:date="2018-02-15T18:29:00Z"/>
        </w:trPr>
        <w:tc>
          <w:tcPr>
            <w:tcW w:w="2610" w:type="dxa"/>
          </w:tcPr>
          <w:p w14:paraId="506D2AC0" w14:textId="45F50840" w:rsidR="00753D6D" w:rsidRPr="005A0359" w:rsidDel="00BD0400" w:rsidRDefault="00753D6D">
            <w:pPr>
              <w:pStyle w:val="Heading3"/>
              <w:rPr>
                <w:del w:id="14960" w:author="Sayali Dev" w:date="2018-02-15T18:29:00Z"/>
                <w:color w:val="FF0000"/>
              </w:rPr>
              <w:pPrChange w:id="14961" w:author="Sayali Dev" w:date="2018-02-21T16:23:00Z">
                <w:pPr/>
              </w:pPrChange>
            </w:pPr>
            <w:del w:id="14962" w:author="Sayali Dev" w:date="2018-02-15T18:29:00Z">
              <w:r w:rsidRPr="00400FBA" w:rsidDel="00BD0400">
                <w:rPr>
                  <w:b w:val="0"/>
                </w:rPr>
                <w:delText>Destination Site Name</w:delText>
              </w:r>
              <w:r w:rsidDel="00BD0400">
                <w:rPr>
                  <w:b w:val="0"/>
                  <w:color w:val="FF0000"/>
                </w:rPr>
                <w:delText>*</w:delText>
              </w:r>
            </w:del>
          </w:p>
        </w:tc>
        <w:tc>
          <w:tcPr>
            <w:tcW w:w="7200" w:type="dxa"/>
            <w:vAlign w:val="center"/>
          </w:tcPr>
          <w:p w14:paraId="070DD7C7" w14:textId="0FD50196" w:rsidR="00753D6D" w:rsidDel="00BD0400" w:rsidRDefault="00753D6D">
            <w:pPr>
              <w:pStyle w:val="Heading3"/>
              <w:rPr>
                <w:del w:id="14963" w:author="Sayali Dev" w:date="2018-02-15T18:29:00Z"/>
              </w:rPr>
              <w:pPrChange w:id="14964" w:author="Sayali Dev" w:date="2018-02-21T16:23:00Z">
                <w:pPr/>
              </w:pPrChange>
            </w:pPr>
            <w:del w:id="14965" w:author="Sayali Dev" w:date="2018-02-15T18:29:00Z">
              <w:r w:rsidDel="00BD0400">
                <w:delText>Type the n</w:delText>
              </w:r>
              <w:r w:rsidRPr="002B6465" w:rsidDel="00BD0400">
                <w:delText xml:space="preserve">ame of the </w:delText>
              </w:r>
              <w:r w:rsidDel="00BD0400">
                <w:delText>collection site to which the subject should be associated</w:delText>
              </w:r>
              <w:r w:rsidRPr="002B6465" w:rsidDel="00BD0400">
                <w:delText>.</w:delText>
              </w:r>
              <w:r w:rsidDel="00BD0400">
                <w:delText xml:space="preserve"> </w:delText>
              </w:r>
            </w:del>
          </w:p>
          <w:p w14:paraId="391BA078" w14:textId="194EBF1C" w:rsidR="00753D6D" w:rsidDel="00BD0400" w:rsidRDefault="00753D6D">
            <w:pPr>
              <w:pStyle w:val="Heading3"/>
              <w:rPr>
                <w:del w:id="14966" w:author="Sayali Dev" w:date="2018-02-15T18:29:00Z"/>
              </w:rPr>
              <w:pPrChange w:id="14967" w:author="Sayali Dev" w:date="2018-02-21T16:23:00Z">
                <w:pPr/>
              </w:pPrChange>
            </w:pPr>
            <w:del w:id="14968" w:author="Sayali Dev" w:date="2018-02-15T18:29:00Z">
              <w:r w:rsidRPr="00D856F2" w:rsidDel="00BD0400">
                <w:rPr>
                  <w:b w:val="0"/>
                </w:rPr>
                <w:delText>Note:</w:delText>
              </w:r>
              <w:r w:rsidDel="00BD0400">
                <w:delText xml:space="preserve"> </w:delText>
              </w:r>
              <w:r w:rsidRPr="00D94FF2" w:rsidDel="00BD0400">
                <w:delText xml:space="preserve">Site must be active in </w:delText>
              </w:r>
              <w:r w:rsidRPr="00D94FF2" w:rsidDel="00BD0400">
                <w:rPr>
                  <w:b w:val="0"/>
                </w:rPr>
                <w:delText>IAMS Address Book</w:delText>
              </w:r>
              <w:r w:rsidRPr="00D94FF2" w:rsidDel="00BD0400">
                <w:delText xml:space="preserve"> and Collection must be published with this site assigned in </w:delText>
              </w:r>
              <w:r w:rsidRPr="00D94FF2" w:rsidDel="00BD0400">
                <w:rPr>
                  <w:b w:val="0"/>
                </w:rPr>
                <w:delText>RPMS</w:delText>
              </w:r>
              <w:r w:rsidRPr="00D94FF2" w:rsidDel="00BD0400">
                <w:delText>.</w:delText>
              </w:r>
            </w:del>
          </w:p>
        </w:tc>
      </w:tr>
      <w:tr w:rsidR="00753D6D" w:rsidDel="00BD0400" w14:paraId="363154ED" w14:textId="629E4F83" w:rsidTr="00753D6D">
        <w:trPr>
          <w:cantSplit/>
          <w:trHeight w:val="288"/>
          <w:del w:id="14969" w:author="Sayali Dev" w:date="2018-02-15T18:29:00Z"/>
        </w:trPr>
        <w:tc>
          <w:tcPr>
            <w:tcW w:w="2610" w:type="dxa"/>
          </w:tcPr>
          <w:p w14:paraId="251890FD" w14:textId="5CA1A65D" w:rsidR="00753D6D" w:rsidRPr="005A0359" w:rsidDel="00BD0400" w:rsidRDefault="00753D6D">
            <w:pPr>
              <w:pStyle w:val="Heading3"/>
              <w:rPr>
                <w:del w:id="14970" w:author="Sayali Dev" w:date="2018-02-15T18:29:00Z"/>
                <w:color w:val="FF0000"/>
              </w:rPr>
              <w:pPrChange w:id="14971" w:author="Sayali Dev" w:date="2018-02-21T16:23:00Z">
                <w:pPr/>
              </w:pPrChange>
            </w:pPr>
            <w:del w:id="14972" w:author="Sayali Dev" w:date="2018-02-15T18:29:00Z">
              <w:r w:rsidRPr="00400FBA" w:rsidDel="00BD0400">
                <w:rPr>
                  <w:b w:val="0"/>
                </w:rPr>
                <w:delText>Destination Site Username</w:delText>
              </w:r>
              <w:r w:rsidDel="00BD0400">
                <w:rPr>
                  <w:b w:val="0"/>
                  <w:color w:val="FF0000"/>
                </w:rPr>
                <w:delText>*</w:delText>
              </w:r>
            </w:del>
          </w:p>
        </w:tc>
        <w:tc>
          <w:tcPr>
            <w:tcW w:w="7200" w:type="dxa"/>
            <w:vAlign w:val="center"/>
          </w:tcPr>
          <w:p w14:paraId="3A7F06B6" w14:textId="467A7319" w:rsidR="00753D6D" w:rsidDel="00BD0400" w:rsidRDefault="00753D6D">
            <w:pPr>
              <w:pStyle w:val="Heading3"/>
              <w:rPr>
                <w:del w:id="14973" w:author="Sayali Dev" w:date="2018-02-15T18:29:00Z"/>
              </w:rPr>
              <w:pPrChange w:id="14974" w:author="Sayali Dev" w:date="2018-02-21T16:23:00Z">
                <w:pPr/>
              </w:pPrChange>
            </w:pPr>
            <w:del w:id="14975" w:author="Sayali Dev" w:date="2018-02-15T18:29:00Z">
              <w:r w:rsidDel="00BD0400">
                <w:delText>Type a valid Destination Site user login ID.</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59B34C3E" w14:textId="43ACDF1B" w:rsidTr="00753D6D">
        <w:trPr>
          <w:cantSplit/>
          <w:trHeight w:val="288"/>
          <w:del w:id="14976" w:author="Sayali Dev" w:date="2018-02-15T18:29:00Z"/>
        </w:trPr>
        <w:tc>
          <w:tcPr>
            <w:tcW w:w="2610" w:type="dxa"/>
          </w:tcPr>
          <w:p w14:paraId="1D93D5A7" w14:textId="4B70DEF4" w:rsidR="00753D6D" w:rsidRPr="006E63AD" w:rsidDel="00BD0400" w:rsidRDefault="00753D6D">
            <w:pPr>
              <w:pStyle w:val="Heading3"/>
              <w:rPr>
                <w:del w:id="14977" w:author="Sayali Dev" w:date="2018-02-15T18:29:00Z"/>
                <w:color w:val="FF0000"/>
              </w:rPr>
              <w:pPrChange w:id="14978" w:author="Sayali Dev" w:date="2018-02-21T16:23:00Z">
                <w:pPr/>
              </w:pPrChange>
            </w:pPr>
            <w:commentRangeStart w:id="14979"/>
            <w:del w:id="14980" w:author="Sayali Dev" w:date="2018-02-15T18:29:00Z">
              <w:r w:rsidDel="00BD0400">
                <w:rPr>
                  <w:b w:val="0"/>
                </w:rPr>
                <w:delText>Number of Donors</w:delText>
              </w:r>
              <w:r w:rsidDel="00BD0400">
                <w:rPr>
                  <w:b w:val="0"/>
                  <w:color w:val="FF0000"/>
                </w:rPr>
                <w:delText>*</w:delText>
              </w:r>
            </w:del>
          </w:p>
        </w:tc>
        <w:tc>
          <w:tcPr>
            <w:tcW w:w="7200" w:type="dxa"/>
            <w:vAlign w:val="center"/>
          </w:tcPr>
          <w:p w14:paraId="4B781B12" w14:textId="3AF427EF" w:rsidR="00753D6D" w:rsidDel="00BD0400" w:rsidRDefault="00753D6D">
            <w:pPr>
              <w:pStyle w:val="Heading3"/>
              <w:rPr>
                <w:del w:id="14981" w:author="Sayali Dev" w:date="2018-02-15T18:29:00Z"/>
              </w:rPr>
              <w:pPrChange w:id="14982" w:author="Sayali Dev" w:date="2018-02-21T16:23:00Z">
                <w:pPr/>
              </w:pPrChange>
            </w:pPr>
            <w:del w:id="14983" w:author="Sayali Dev" w:date="2018-02-15T18:29:00Z">
              <w:r w:rsidRPr="006E63AD" w:rsidDel="00BD0400">
                <w:delText>T</w:delText>
              </w:r>
              <w:r w:rsidDel="00BD0400">
                <w:delText>ype t</w:delText>
              </w:r>
              <w:r w:rsidRPr="006E63AD" w:rsidDel="00BD0400">
                <w:delText>he number of donors that should be added for the specified collection site.</w:delText>
              </w:r>
              <w:commentRangeEnd w:id="14979"/>
              <w:r w:rsidDel="00BD0400">
                <w:rPr>
                  <w:rStyle w:val="CommentReference"/>
                </w:rPr>
                <w:commentReference w:id="14979"/>
              </w:r>
            </w:del>
          </w:p>
        </w:tc>
      </w:tr>
      <w:tr w:rsidR="00753D6D" w:rsidDel="00BD0400" w14:paraId="78CD8388" w14:textId="55D91044" w:rsidTr="00753D6D">
        <w:trPr>
          <w:cantSplit/>
          <w:trHeight w:val="288"/>
          <w:del w:id="14984" w:author="Sayali Dev" w:date="2018-02-15T18:29:00Z"/>
        </w:trPr>
        <w:tc>
          <w:tcPr>
            <w:tcW w:w="2610" w:type="dxa"/>
          </w:tcPr>
          <w:p w14:paraId="4E80C409" w14:textId="6227B178" w:rsidR="00753D6D" w:rsidRPr="006E63AD" w:rsidDel="00BD0400" w:rsidRDefault="00753D6D">
            <w:pPr>
              <w:pStyle w:val="Heading3"/>
              <w:rPr>
                <w:del w:id="14985" w:author="Sayali Dev" w:date="2018-02-15T18:29:00Z"/>
                <w:color w:val="FF0000"/>
              </w:rPr>
              <w:pPrChange w:id="14986" w:author="Sayali Dev" w:date="2018-02-21T16:23:00Z">
                <w:pPr/>
              </w:pPrChange>
            </w:pPr>
            <w:del w:id="14987" w:author="Sayali Dev" w:date="2018-02-15T18:29:00Z">
              <w:r w:rsidDel="00BD0400">
                <w:rPr>
                  <w:b w:val="0"/>
                </w:rPr>
                <w:delText>Collection Code</w:delText>
              </w:r>
              <w:r w:rsidDel="00BD0400">
                <w:rPr>
                  <w:b w:val="0"/>
                  <w:color w:val="FF0000"/>
                </w:rPr>
                <w:delText>*</w:delText>
              </w:r>
            </w:del>
          </w:p>
        </w:tc>
        <w:tc>
          <w:tcPr>
            <w:tcW w:w="7200" w:type="dxa"/>
            <w:vAlign w:val="center"/>
          </w:tcPr>
          <w:p w14:paraId="3CED5B1F" w14:textId="5ED96A8A" w:rsidR="00753D6D" w:rsidDel="00BD0400" w:rsidRDefault="00753D6D">
            <w:pPr>
              <w:pStyle w:val="Heading3"/>
              <w:rPr>
                <w:del w:id="14988" w:author="Sayali Dev" w:date="2018-02-15T18:29:00Z"/>
              </w:rPr>
              <w:pPrChange w:id="14989" w:author="Sayali Dev" w:date="2018-02-21T16:23:00Z">
                <w:pPr/>
              </w:pPrChange>
            </w:pPr>
            <w:del w:id="14990" w:author="Sayali Dev" w:date="2018-02-15T18:29:00Z">
              <w:r w:rsidDel="00BD0400">
                <w:delText xml:space="preserve">Type the </w:delText>
              </w:r>
              <w:r w:rsidRPr="00EF069F" w:rsidDel="00BD0400">
                <w:delText xml:space="preserve">Collection </w:delText>
              </w:r>
              <w:r w:rsidDel="00BD0400">
                <w:delText>C</w:delText>
              </w:r>
              <w:r w:rsidRPr="00EF069F" w:rsidDel="00BD0400">
                <w:delText xml:space="preserve">ode of the collection to which the specified </w:delText>
              </w:r>
              <w:r w:rsidDel="00BD0400">
                <w:delText>subject(s)</w:delText>
              </w:r>
              <w:r w:rsidRPr="00EF069F" w:rsidDel="00BD0400">
                <w:delText xml:space="preserve"> should be enrolled.  </w:delText>
              </w:r>
            </w:del>
          </w:p>
        </w:tc>
      </w:tr>
    </w:tbl>
    <w:p w14:paraId="7F3BFF59" w14:textId="0351DC45" w:rsidR="00753D6D" w:rsidDel="00BD0400" w:rsidRDefault="00753D6D">
      <w:pPr>
        <w:pStyle w:val="Heading3"/>
        <w:rPr>
          <w:del w:id="14991" w:author="Sayali Dev" w:date="2018-02-15T18:29:00Z"/>
        </w:rPr>
        <w:pPrChange w:id="14992" w:author="Sayali Dev" w:date="2018-02-21T16:23:00Z">
          <w:pPr>
            <w:ind w:left="720"/>
          </w:pPr>
        </w:pPrChange>
      </w:pPr>
    </w:p>
    <w:p w14:paraId="3BBFFEC8" w14:textId="7FDE58D4" w:rsidR="00753D6D" w:rsidDel="00BD0400" w:rsidRDefault="00753D6D">
      <w:pPr>
        <w:pStyle w:val="Heading3"/>
        <w:rPr>
          <w:del w:id="14993" w:author="Sayali Dev" w:date="2018-02-15T18:29:00Z"/>
        </w:rPr>
        <w:pPrChange w:id="14994" w:author="Sayali Dev" w:date="2018-02-21T16:23:00Z">
          <w:pPr>
            <w:numPr>
              <w:numId w:val="273"/>
            </w:numPr>
            <w:ind w:left="720" w:hanging="360"/>
          </w:pPr>
        </w:pPrChange>
      </w:pPr>
      <w:del w:id="14995" w:author="Sayali Dev" w:date="2018-01-31T17:54:00Z">
        <w:r w:rsidDel="009A119E">
          <w:delText>Log on</w:delText>
        </w:r>
      </w:del>
      <w:del w:id="14996" w:author="Sayali Dev" w:date="2018-02-15T18:29:00Z">
        <w:r w:rsidDel="00BD0400">
          <w:delText xml:space="preserve"> to the application using your </w:delText>
        </w:r>
      </w:del>
      <w:del w:id="14997" w:author="Sayali Dev" w:date="2018-01-31T17:55:00Z">
        <w:r w:rsidDel="00A62626">
          <w:delText>logon</w:delText>
        </w:r>
      </w:del>
      <w:del w:id="14998" w:author="Sayali Dev" w:date="2018-02-15T18:29:00Z">
        <w:r w:rsidDel="00BD0400">
          <w:delText xml:space="preserve"> credentials. </w:delText>
        </w:r>
      </w:del>
    </w:p>
    <w:p w14:paraId="4F9E0576" w14:textId="1002C4DD" w:rsidR="00753D6D" w:rsidDel="00BD0400" w:rsidRDefault="00753D6D">
      <w:pPr>
        <w:pStyle w:val="Heading3"/>
        <w:rPr>
          <w:del w:id="14999" w:author="Sayali Dev" w:date="2018-02-15T18:29:00Z"/>
        </w:rPr>
        <w:pPrChange w:id="15000" w:author="Sayali Dev" w:date="2018-02-21T16:23:00Z">
          <w:pPr>
            <w:ind w:left="720"/>
          </w:pPr>
        </w:pPrChange>
      </w:pPr>
      <w:del w:id="15001" w:author="Sayali Dev" w:date="2018-02-15T18:29:00Z">
        <w:r w:rsidDel="00BD0400">
          <w:delText xml:space="preserve">The CIRRASPEC home page appears. </w:delText>
        </w:r>
      </w:del>
    </w:p>
    <w:p w14:paraId="7C4472A7" w14:textId="554711E6" w:rsidR="00753D6D" w:rsidDel="00BD0400" w:rsidRDefault="00753D6D">
      <w:pPr>
        <w:pStyle w:val="Heading3"/>
        <w:rPr>
          <w:del w:id="15002" w:author="Sayali Dev" w:date="2018-02-15T18:29:00Z"/>
        </w:rPr>
        <w:pPrChange w:id="15003" w:author="Sayali Dev" w:date="2018-02-21T16:23:00Z">
          <w:pPr>
            <w:ind w:left="720"/>
          </w:pPr>
        </w:pPrChange>
      </w:pPr>
    </w:p>
    <w:p w14:paraId="68EF7B5C" w14:textId="3697D574" w:rsidR="00753D6D" w:rsidDel="00BD0400" w:rsidRDefault="00753D6D">
      <w:pPr>
        <w:pStyle w:val="Heading3"/>
        <w:rPr>
          <w:del w:id="15004" w:author="Sayali Dev" w:date="2018-02-15T18:29:00Z"/>
        </w:rPr>
        <w:pPrChange w:id="15005" w:author="Sayali Dev" w:date="2018-02-21T16:23:00Z">
          <w:pPr>
            <w:numPr>
              <w:numId w:val="273"/>
            </w:numPr>
            <w:ind w:left="720" w:hanging="360"/>
          </w:pPr>
        </w:pPrChange>
      </w:pPr>
      <w:del w:id="15006" w:author="Sayali Dev" w:date="2018-02-15T18:29: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465C5AA7" w14:textId="0872A797" w:rsidR="00753D6D" w:rsidDel="00BD0400" w:rsidRDefault="00753D6D">
      <w:pPr>
        <w:pStyle w:val="Heading3"/>
        <w:rPr>
          <w:del w:id="15007" w:author="Sayali Dev" w:date="2018-02-15T18:29:00Z"/>
        </w:rPr>
        <w:pPrChange w:id="15008" w:author="Sayali Dev" w:date="2018-02-21T16:23:00Z">
          <w:pPr>
            <w:ind w:left="720"/>
          </w:pPr>
        </w:pPrChange>
      </w:pPr>
      <w:del w:id="15009" w:author="Sayali Dev" w:date="2018-02-15T18:29:00Z">
        <w:r w:rsidDel="00BD0400">
          <w:delText xml:space="preserve">The </w:delText>
        </w:r>
        <w:r w:rsidRPr="00C60AA1" w:rsidDel="00BD0400">
          <w:rPr>
            <w:b w:val="0"/>
          </w:rPr>
          <w:delText>Import Data</w:delText>
        </w:r>
        <w:r w:rsidDel="00BD0400">
          <w:delText xml:space="preserve"> page appears.</w:delText>
        </w:r>
      </w:del>
    </w:p>
    <w:p w14:paraId="600E9787" w14:textId="31940926" w:rsidR="00753D6D" w:rsidDel="00BD0400" w:rsidRDefault="00753D6D">
      <w:pPr>
        <w:pStyle w:val="Heading3"/>
        <w:rPr>
          <w:del w:id="15010" w:author="Sayali Dev" w:date="2018-02-15T18:29:00Z"/>
          <w:noProof/>
        </w:rPr>
        <w:pPrChange w:id="15011" w:author="Sayali Dev" w:date="2018-02-21T16:23:00Z">
          <w:pPr/>
        </w:pPrChange>
      </w:pPr>
    </w:p>
    <w:p w14:paraId="2AD7EE3C" w14:textId="1DFCF74B" w:rsidR="00753D6D" w:rsidDel="00BD0400" w:rsidRDefault="00753D6D">
      <w:pPr>
        <w:pStyle w:val="Heading3"/>
        <w:rPr>
          <w:del w:id="15012" w:author="Sayali Dev" w:date="2018-02-15T18:29:00Z"/>
        </w:rPr>
        <w:pPrChange w:id="15013" w:author="Sayali Dev" w:date="2018-02-21T16:23:00Z">
          <w:pPr>
            <w:ind w:left="720"/>
          </w:pPr>
        </w:pPrChange>
      </w:pPr>
      <w:del w:id="15014" w:author="Sayali Dev" w:date="2018-02-15T18:29:00Z">
        <w:r w:rsidDel="00BD0400">
          <w:rPr>
            <w:noProof/>
          </w:rPr>
          <w:drawing>
            <wp:inline distT="0" distB="0" distL="0" distR="0" wp14:anchorId="0AA8D7E8" wp14:editId="0A6F8400">
              <wp:extent cx="6417310" cy="3017520"/>
              <wp:effectExtent l="19050" t="19050" r="21590" b="11430"/>
              <wp:docPr id="9233" name="Pictur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17310" cy="3017520"/>
                      </a:xfrm>
                      <a:prstGeom prst="rect">
                        <a:avLst/>
                      </a:prstGeom>
                      <a:noFill/>
                      <a:ln w="3175">
                        <a:solidFill>
                          <a:schemeClr val="tx1"/>
                        </a:solidFill>
                      </a:ln>
                    </pic:spPr>
                  </pic:pic>
                </a:graphicData>
              </a:graphic>
            </wp:inline>
          </w:drawing>
        </w:r>
      </w:del>
    </w:p>
    <w:p w14:paraId="38DB459F" w14:textId="01DD1B76" w:rsidR="00753D6D" w:rsidDel="00BD0400" w:rsidRDefault="00753D6D">
      <w:pPr>
        <w:pStyle w:val="Heading3"/>
        <w:rPr>
          <w:del w:id="15015" w:author="Sayali Dev" w:date="2018-02-15T18:29:00Z"/>
        </w:rPr>
        <w:pPrChange w:id="15016" w:author="Sayali Dev" w:date="2018-02-21T16:23:00Z">
          <w:pPr>
            <w:pStyle w:val="Figure"/>
            <w:tabs>
              <w:tab w:val="clear" w:pos="1710"/>
            </w:tabs>
            <w:ind w:left="2070" w:hanging="1350"/>
          </w:pPr>
        </w:pPrChange>
      </w:pPr>
      <w:del w:id="15017" w:author="Sayali Dev" w:date="2018-02-15T18:29:00Z">
        <w:r w:rsidRPr="009C3249" w:rsidDel="00BD0400">
          <w:delText>Import</w:delText>
        </w:r>
        <w:r w:rsidDel="00BD0400">
          <w:delText xml:space="preserve"> Data page</w:delText>
        </w:r>
      </w:del>
    </w:p>
    <w:p w14:paraId="4F0AA5B9" w14:textId="1A733F82" w:rsidR="00753D6D" w:rsidDel="00BD0400" w:rsidRDefault="00753D6D">
      <w:pPr>
        <w:pStyle w:val="Heading3"/>
        <w:rPr>
          <w:del w:id="15018" w:author="Sayali Dev" w:date="2018-02-15T18:29:00Z"/>
        </w:rPr>
        <w:pPrChange w:id="15019" w:author="Sayali Dev" w:date="2018-02-21T16:23:00Z">
          <w:pPr/>
        </w:pPrChange>
      </w:pPr>
    </w:p>
    <w:p w14:paraId="6684968D" w14:textId="52582D32" w:rsidR="00753D6D" w:rsidRPr="001241E1" w:rsidDel="00BD0400" w:rsidRDefault="00753D6D">
      <w:pPr>
        <w:pStyle w:val="Heading3"/>
        <w:rPr>
          <w:del w:id="15020" w:author="Sayali Dev" w:date="2018-02-15T18:29:00Z"/>
        </w:rPr>
        <w:pPrChange w:id="15021" w:author="Sayali Dev" w:date="2018-02-21T16:23:00Z">
          <w:pPr/>
        </w:pPrChange>
      </w:pPr>
    </w:p>
    <w:p w14:paraId="07909217" w14:textId="453F5DD7" w:rsidR="00753D6D" w:rsidDel="00BD0400" w:rsidRDefault="00753D6D">
      <w:pPr>
        <w:pStyle w:val="Heading3"/>
        <w:rPr>
          <w:del w:id="15022" w:author="Sayali Dev" w:date="2018-02-15T18:29:00Z"/>
        </w:rPr>
        <w:pPrChange w:id="15023" w:author="Sayali Dev" w:date="2018-02-21T16:23:00Z">
          <w:pPr>
            <w:numPr>
              <w:numId w:val="273"/>
            </w:numPr>
            <w:ind w:left="720" w:hanging="360"/>
          </w:pPr>
        </w:pPrChange>
      </w:pPr>
      <w:del w:id="15024" w:author="Sayali Dev" w:date="2018-02-15T18:29:00Z">
        <w:r w:rsidDel="00BD0400">
          <w:delText xml:space="preserve">In the </w:delText>
        </w:r>
        <w:r w:rsidRPr="007B3839" w:rsidDel="00BD0400">
          <w:rPr>
            <w:b w:val="0"/>
          </w:rPr>
          <w:delText>Upload Type</w:delText>
        </w:r>
        <w:r w:rsidDel="00BD0400">
          <w:delText xml:space="preserve"> list, click </w:delText>
        </w:r>
        <w:r w:rsidDel="00BD0400">
          <w:rPr>
            <w:b w:val="0"/>
          </w:rPr>
          <w:delText>Create Subjects</w:delText>
        </w:r>
        <w:r w:rsidDel="00BD0400">
          <w:delText>.</w:delText>
        </w:r>
      </w:del>
    </w:p>
    <w:p w14:paraId="5041414A" w14:textId="2AFFD46D" w:rsidR="00753D6D" w:rsidDel="00BD0400" w:rsidRDefault="00753D6D">
      <w:pPr>
        <w:pStyle w:val="Heading3"/>
        <w:rPr>
          <w:del w:id="15025" w:author="Sayali Dev" w:date="2018-02-15T18:29:00Z"/>
        </w:rPr>
        <w:pPrChange w:id="15026" w:author="Sayali Dev" w:date="2018-02-21T16:23:00Z">
          <w:pPr>
            <w:ind w:left="720"/>
          </w:pPr>
        </w:pPrChange>
      </w:pPr>
    </w:p>
    <w:p w14:paraId="727291EA" w14:textId="0E2CECD2" w:rsidR="00753D6D" w:rsidDel="00BD0400" w:rsidRDefault="00753D6D">
      <w:pPr>
        <w:pStyle w:val="Heading3"/>
        <w:rPr>
          <w:del w:id="15027" w:author="Sayali Dev" w:date="2018-02-15T18:29:00Z"/>
        </w:rPr>
        <w:pPrChange w:id="15028" w:author="Sayali Dev" w:date="2018-02-21T16:23:00Z">
          <w:pPr>
            <w:numPr>
              <w:numId w:val="273"/>
            </w:numPr>
            <w:ind w:left="720" w:hanging="360"/>
          </w:pPr>
        </w:pPrChange>
      </w:pPr>
      <w:del w:id="15029" w:author="Sayali Dev" w:date="2018-02-15T18:29: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C</w:delText>
        </w:r>
        <w:r w:rsidDel="00BD0400">
          <w:rPr>
            <w:b w:val="0"/>
          </w:rPr>
          <w:delText>reate Subjects</w:delText>
        </w:r>
        <w:r w:rsidDel="00BD0400">
          <w:delText xml:space="preserve"> template spreadsheet that you want to upload. </w:delText>
        </w:r>
      </w:del>
    </w:p>
    <w:p w14:paraId="3054BCA3" w14:textId="795DC827" w:rsidR="00753D6D" w:rsidDel="00BD0400" w:rsidRDefault="00753D6D">
      <w:pPr>
        <w:pStyle w:val="Heading3"/>
        <w:rPr>
          <w:del w:id="15030" w:author="Sayali Dev" w:date="2018-02-15T18:29:00Z"/>
        </w:rPr>
        <w:pPrChange w:id="15031" w:author="Sayali Dev" w:date="2018-02-21T16:23:00Z">
          <w:pPr>
            <w:ind w:left="720"/>
          </w:pPr>
        </w:pPrChange>
      </w:pPr>
      <w:del w:id="15032" w:author="Sayali Dev" w:date="2018-02-15T18:29:00Z">
        <w:r w:rsidDel="00BD0400">
          <w:delText>The path of the template that you select appears on the</w:delText>
        </w:r>
        <w:r w:rsidRPr="006A2DCF" w:rsidDel="00BD0400">
          <w:delText xml:space="preserve"> right side of the </w:delText>
        </w:r>
        <w:r w:rsidRPr="006A2DCF" w:rsidDel="00BD0400">
          <w:rPr>
            <w:b w:val="0"/>
          </w:rPr>
          <w:delText>Browse</w:delText>
        </w:r>
        <w:r w:rsidRPr="006A2DCF" w:rsidDel="00BD0400">
          <w:delText xml:space="preserve"> button</w:delText>
        </w:r>
        <w:r w:rsidDel="00BD0400">
          <w:delText xml:space="preserve">. </w:delText>
        </w:r>
      </w:del>
    </w:p>
    <w:p w14:paraId="3DD59228" w14:textId="1DD46F10" w:rsidR="00753D6D" w:rsidDel="00BD0400" w:rsidRDefault="00753D6D">
      <w:pPr>
        <w:pStyle w:val="Heading3"/>
        <w:rPr>
          <w:del w:id="15033" w:author="Sayali Dev" w:date="2018-02-15T18:29:00Z"/>
        </w:rPr>
        <w:pPrChange w:id="15034" w:author="Sayali Dev" w:date="2018-02-21T16:23:00Z">
          <w:pPr>
            <w:ind w:left="720"/>
          </w:pPr>
        </w:pPrChange>
      </w:pPr>
    </w:p>
    <w:p w14:paraId="4554D34F" w14:textId="380E96C4" w:rsidR="00753D6D" w:rsidDel="00BD0400" w:rsidRDefault="00753D6D">
      <w:pPr>
        <w:pStyle w:val="Heading3"/>
        <w:rPr>
          <w:del w:id="15035" w:author="Sayali Dev" w:date="2018-02-15T18:29:00Z"/>
        </w:rPr>
        <w:pPrChange w:id="15036" w:author="Sayali Dev" w:date="2018-02-21T16:23:00Z">
          <w:pPr>
            <w:numPr>
              <w:numId w:val="273"/>
            </w:numPr>
            <w:ind w:left="720" w:hanging="360"/>
          </w:pPr>
        </w:pPrChange>
      </w:pPr>
      <w:del w:id="15037" w:author="Sayali Dev" w:date="2018-02-15T18:29:00Z">
        <w:r w:rsidDel="00BD0400">
          <w:delText xml:space="preserve">Click </w:delText>
        </w:r>
        <w:r w:rsidRPr="00A65C15" w:rsidDel="00BD0400">
          <w:rPr>
            <w:b w:val="0"/>
          </w:rPr>
          <w:delText>UPLOAD</w:delText>
        </w:r>
        <w:r w:rsidDel="00BD0400">
          <w:delText xml:space="preserve">. </w:delText>
        </w:r>
      </w:del>
    </w:p>
    <w:p w14:paraId="623B622D" w14:textId="1898ABB4" w:rsidR="00753D6D" w:rsidDel="00BD0400" w:rsidRDefault="00753D6D">
      <w:pPr>
        <w:pStyle w:val="Heading3"/>
        <w:rPr>
          <w:del w:id="15038" w:author="Sayali Dev" w:date="2018-02-15T18:29:00Z"/>
        </w:rPr>
        <w:pPrChange w:id="15039" w:author="Sayali Dev" w:date="2018-02-21T16:23:00Z">
          <w:pPr>
            <w:tabs>
              <w:tab w:val="left" w:pos="720"/>
            </w:tabs>
            <w:ind w:left="720"/>
          </w:pPr>
        </w:pPrChange>
      </w:pPr>
      <w:del w:id="15040" w:author="Sayali Dev" w:date="2018-02-15T18:29:00Z">
        <w:r w:rsidDel="00BD0400">
          <w:delText xml:space="preserve">The spreadsheet is uploaded. The </w:delText>
        </w:r>
        <w:r w:rsidRPr="009E46B4" w:rsidDel="00BD0400">
          <w:rPr>
            <w:b w:val="0"/>
          </w:rPr>
          <w:delText>Import Data</w:delText>
        </w:r>
        <w:r w:rsidDel="00BD0400">
          <w:delText xml:space="preserve"> page displays a confirmation and summary of the upload. </w:delText>
        </w:r>
        <w:r w:rsidDel="00BD0400">
          <w:br/>
        </w:r>
      </w:del>
    </w:p>
    <w:p w14:paraId="1B324871" w14:textId="33FFD2B0" w:rsidR="00753D6D" w:rsidRPr="00DD1AF2" w:rsidDel="00BD0400" w:rsidRDefault="00753D6D">
      <w:pPr>
        <w:pStyle w:val="Heading3"/>
        <w:rPr>
          <w:del w:id="15041" w:author="Sayali Dev" w:date="2018-02-15T18:29:00Z"/>
        </w:rPr>
        <w:pPrChange w:id="15042" w:author="Sayali Dev" w:date="2018-02-21T16:23:00Z">
          <w:pPr>
            <w:tabs>
              <w:tab w:val="left" w:pos="720"/>
            </w:tabs>
            <w:ind w:left="720"/>
          </w:pPr>
        </w:pPrChange>
      </w:pPr>
      <w:del w:id="15043" w:author="Sayali Dev" w:date="2018-02-15T18:29:00Z">
        <w:r w:rsidRPr="00DD1AF2" w:rsidDel="00BD0400">
          <w:rPr>
            <w:b w:val="0"/>
          </w:rPr>
          <w:delText>Note:</w:delText>
        </w:r>
      </w:del>
    </w:p>
    <w:p w14:paraId="7311E6B2" w14:textId="3967E09F" w:rsidR="00753D6D" w:rsidDel="00BD0400" w:rsidRDefault="00753D6D">
      <w:pPr>
        <w:pStyle w:val="Heading3"/>
        <w:rPr>
          <w:del w:id="15044" w:author="Sayali Dev" w:date="2018-02-15T18:29:00Z"/>
          <w:rFonts w:eastAsia="Calibri"/>
        </w:rPr>
        <w:pPrChange w:id="15045" w:author="Sayali Dev" w:date="2018-02-21T16:23:00Z">
          <w:pPr>
            <w:numPr>
              <w:numId w:val="259"/>
            </w:numPr>
            <w:ind w:left="1440" w:hanging="360"/>
          </w:pPr>
        </w:pPrChange>
      </w:pPr>
      <w:del w:id="15046" w:author="Sayali Dev" w:date="2018-02-15T18:29:00Z">
        <w:r w:rsidRPr="006649D2" w:rsidDel="00BD0400">
          <w:rPr>
            <w:rFonts w:eastAsia="Calibri"/>
          </w:rPr>
          <w:delText xml:space="preserve">The </w:delText>
        </w:r>
        <w:r w:rsidDel="00BD0400">
          <w:rPr>
            <w:rFonts w:eastAsia="Calibri"/>
          </w:rPr>
          <w:delText>subjects</w:delText>
        </w:r>
        <w:r w:rsidRPr="006649D2" w:rsidDel="00BD0400">
          <w:rPr>
            <w:rFonts w:eastAsia="Calibri"/>
          </w:rPr>
          <w:delText xml:space="preserve"> </w:delText>
        </w:r>
        <w:r w:rsidDel="00BD0400">
          <w:rPr>
            <w:rFonts w:eastAsia="Calibri"/>
          </w:rPr>
          <w:delText>are</w:delText>
        </w:r>
        <w:r w:rsidRPr="006649D2" w:rsidDel="00BD0400">
          <w:rPr>
            <w:rFonts w:eastAsia="Calibri"/>
          </w:rPr>
          <w:delText xml:space="preserve"> added </w:delText>
        </w:r>
        <w:r w:rsidRPr="00F30039" w:rsidDel="00BD0400">
          <w:rPr>
            <w:rFonts w:eastAsia="Calibri"/>
          </w:rPr>
          <w:delText xml:space="preserve">with a Subject Status of “Enrolled”. </w:delText>
        </w:r>
        <w:r w:rsidDel="00BD0400">
          <w:rPr>
            <w:rFonts w:eastAsia="Calibri"/>
          </w:rPr>
          <w:br/>
        </w:r>
      </w:del>
    </w:p>
    <w:p w14:paraId="10CC3E17" w14:textId="5E3A5497" w:rsidR="00753D6D" w:rsidDel="00BD0400" w:rsidRDefault="00753D6D">
      <w:pPr>
        <w:pStyle w:val="Heading3"/>
        <w:rPr>
          <w:del w:id="15047" w:author="Sayali Dev" w:date="2018-02-15T18:29:00Z"/>
          <w:rFonts w:eastAsia="Calibri"/>
        </w:rPr>
        <w:pPrChange w:id="15048" w:author="Sayali Dev" w:date="2018-02-21T16:23:00Z">
          <w:pPr>
            <w:numPr>
              <w:numId w:val="259"/>
            </w:numPr>
            <w:ind w:left="1440" w:hanging="360"/>
          </w:pPr>
        </w:pPrChange>
      </w:pPr>
      <w:del w:id="15049" w:author="Sayali Dev" w:date="2018-02-15T18:29:00Z">
        <w:r w:rsidDel="00BD0400">
          <w:rPr>
            <w:rFonts w:eastAsia="Calibri"/>
          </w:rPr>
          <w:delText>S</w:delText>
        </w:r>
        <w:r w:rsidRPr="00F30039" w:rsidDel="00BD0400">
          <w:rPr>
            <w:rFonts w:eastAsia="Calibri"/>
          </w:rPr>
          <w:delText>ubject information is accessible via</w:delText>
        </w:r>
        <w:r w:rsidDel="00BD0400">
          <w:rPr>
            <w:rFonts w:eastAsia="Calibri"/>
          </w:rPr>
          <w:delText xml:space="preserve"> the</w:delText>
        </w:r>
        <w:r w:rsidRPr="00F30039" w:rsidDel="00BD0400">
          <w:rPr>
            <w:rFonts w:eastAsia="Calibri"/>
          </w:rPr>
          <w:delText xml:space="preserve"> </w:delText>
        </w:r>
        <w:r w:rsidRPr="00F30039" w:rsidDel="00BD0400">
          <w:rPr>
            <w:rFonts w:eastAsia="Calibri"/>
            <w:b w:val="0"/>
          </w:rPr>
          <w:delText>CIMS</w:delText>
        </w:r>
        <w:r w:rsidDel="00BD0400">
          <w:rPr>
            <w:rFonts w:eastAsia="Calibri"/>
            <w:b w:val="0"/>
          </w:rPr>
          <w:delText xml:space="preserve"> </w:delText>
        </w:r>
        <w:r w:rsidRPr="00F30039" w:rsidDel="00BD0400">
          <w:rPr>
            <w:rFonts w:eastAsia="Calibri"/>
            <w:b w:val="0"/>
          </w:rPr>
          <w:delText>&gt;</w:delText>
        </w:r>
        <w:r w:rsidDel="00BD0400">
          <w:rPr>
            <w:rFonts w:eastAsia="Calibri"/>
            <w:b w:val="0"/>
          </w:rPr>
          <w:delText xml:space="preserve"> </w:delText>
        </w:r>
        <w:r w:rsidRPr="00F30039" w:rsidDel="00BD0400">
          <w:rPr>
            <w:rFonts w:eastAsia="Calibri"/>
            <w:b w:val="0"/>
          </w:rPr>
          <w:delText>Subject Centric View</w:delText>
        </w:r>
        <w:r w:rsidDel="00BD0400">
          <w:rPr>
            <w:rFonts w:eastAsia="Calibri"/>
          </w:rPr>
          <w:delText xml:space="preserve"> module.</w:delText>
        </w:r>
      </w:del>
    </w:p>
    <w:p w14:paraId="0676C2EA" w14:textId="7ECC1671" w:rsidR="00753D6D" w:rsidDel="00BD0400" w:rsidRDefault="00753D6D">
      <w:pPr>
        <w:pStyle w:val="Heading3"/>
        <w:rPr>
          <w:del w:id="15050" w:author="Sayali Dev" w:date="2018-02-15T18:29:00Z"/>
          <w:rFonts w:eastAsia="Calibri"/>
        </w:rPr>
        <w:pPrChange w:id="15051" w:author="Sayali Dev" w:date="2018-02-21T16:23:00Z">
          <w:pPr>
            <w:ind w:left="1440"/>
          </w:pPr>
        </w:pPrChange>
      </w:pPr>
    </w:p>
    <w:p w14:paraId="15203439" w14:textId="095C754E" w:rsidR="00753D6D" w:rsidDel="00BD0400" w:rsidRDefault="00753D6D">
      <w:pPr>
        <w:pStyle w:val="Heading3"/>
        <w:rPr>
          <w:del w:id="15052" w:author="Sayali Dev" w:date="2018-02-15T18:29:00Z"/>
        </w:rPr>
      </w:pPr>
      <w:del w:id="15053" w:author="Sayali Dev" w:date="2018-02-15T18:29:00Z">
        <w:r w:rsidDel="00BD0400">
          <w:rPr>
            <w:rFonts w:eastAsia="Calibri"/>
          </w:rPr>
          <w:br w:type="page"/>
        </w:r>
        <w:bookmarkStart w:id="15054" w:name="_Toc452394254"/>
        <w:r w:rsidDel="00BD0400">
          <w:delText>Uploading a Forms spreadsheet</w:delText>
        </w:r>
        <w:bookmarkEnd w:id="15054"/>
      </w:del>
    </w:p>
    <w:p w14:paraId="0F801E71" w14:textId="7D6A015E" w:rsidR="00753D6D" w:rsidRPr="00071D70" w:rsidDel="00BD0400" w:rsidRDefault="00753D6D">
      <w:pPr>
        <w:pStyle w:val="Heading3"/>
        <w:rPr>
          <w:del w:id="15055" w:author="Sayali Dev" w:date="2018-02-15T18:29:00Z"/>
        </w:rPr>
        <w:pPrChange w:id="15056" w:author="Sayali Dev" w:date="2018-02-21T16:23:00Z">
          <w:pPr/>
        </w:pPrChange>
      </w:pPr>
    </w:p>
    <w:p w14:paraId="411C7D36" w14:textId="2765C2FF" w:rsidR="00753D6D" w:rsidDel="00BD0400" w:rsidRDefault="00753D6D">
      <w:pPr>
        <w:pStyle w:val="Heading3"/>
        <w:rPr>
          <w:del w:id="15057" w:author="Sayali Dev" w:date="2018-02-15T18:29:00Z"/>
        </w:rPr>
        <w:pPrChange w:id="15058" w:author="Sayali Dev" w:date="2018-02-21T16:23:00Z">
          <w:pPr/>
        </w:pPrChange>
      </w:pPr>
      <w:del w:id="15059" w:author="Sayali Dev" w:date="2018-02-15T18:29:00Z">
        <w:r w:rsidDel="00BD0400">
          <w:delText>To upload a forms data template:</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forms spreadsheet</w:delText>
        </w:r>
        <w:r w:rsidRPr="00DD1B89" w:rsidDel="00BD0400">
          <w:delText>.</w:delText>
        </w:r>
      </w:del>
    </w:p>
    <w:p w14:paraId="7CFC683D" w14:textId="05F66DA2" w:rsidR="00753D6D" w:rsidDel="00BD0400" w:rsidRDefault="00753D6D">
      <w:pPr>
        <w:pStyle w:val="Heading3"/>
        <w:rPr>
          <w:del w:id="15060" w:author="Sayali Dev" w:date="2018-02-15T18:29:00Z"/>
        </w:rPr>
        <w:pPrChange w:id="15061" w:author="Sayali Dev" w:date="2018-02-21T16:23:00Z">
          <w:pPr/>
        </w:pPrChange>
      </w:pPr>
    </w:p>
    <w:p w14:paraId="7A37F460" w14:textId="276D211F" w:rsidR="00753D6D" w:rsidDel="00BD0400" w:rsidRDefault="00753D6D">
      <w:pPr>
        <w:pStyle w:val="Heading3"/>
        <w:rPr>
          <w:del w:id="15062" w:author="Sayali Dev" w:date="2018-02-15T18:29:00Z"/>
        </w:rPr>
        <w:pPrChange w:id="15063" w:author="Sayali Dev" w:date="2018-02-21T16:23:00Z">
          <w:pPr>
            <w:numPr>
              <w:numId w:val="278"/>
            </w:numPr>
            <w:ind w:left="720" w:right="540" w:hanging="360"/>
          </w:pPr>
        </w:pPrChange>
      </w:pPr>
      <w:del w:id="15064" w:author="Sayali Dev" w:date="2018-02-15T18:29:00Z">
        <w:r w:rsidDel="00BD0400">
          <w:delText xml:space="preserve">Prepare the </w:delText>
        </w:r>
        <w:r w:rsidRPr="00330271" w:rsidDel="00BD0400">
          <w:rPr>
            <w:b w:val="0"/>
          </w:rPr>
          <w:delText>Forms</w:delText>
        </w:r>
        <w:r w:rsidDel="00BD0400">
          <w:delText xml:space="preserve"> upload spreadsheet for the form data you want to upload. </w:delText>
        </w:r>
        <w:r w:rsidDel="00BD0400">
          <w:br/>
        </w:r>
        <w:r w:rsidRPr="009C3249" w:rsidDel="00BD0400">
          <w:rPr>
            <w:b w:val="0"/>
          </w:rPr>
          <w:delText>Note:</w:delText>
        </w:r>
        <w:r w:rsidDel="00BD0400">
          <w:delText xml:space="preserve"> </w:delText>
        </w:r>
      </w:del>
    </w:p>
    <w:p w14:paraId="4FA70FC5" w14:textId="4E6AC709" w:rsidR="00753D6D" w:rsidDel="00BD0400" w:rsidRDefault="00753D6D">
      <w:pPr>
        <w:pStyle w:val="Heading3"/>
        <w:rPr>
          <w:del w:id="15065" w:author="Sayali Dev" w:date="2018-02-15T18:29:00Z"/>
        </w:rPr>
        <w:pPrChange w:id="15066" w:author="Sayali Dev" w:date="2018-02-21T16:23:00Z">
          <w:pPr>
            <w:numPr>
              <w:numId w:val="251"/>
            </w:numPr>
            <w:ind w:left="1440" w:right="540" w:hanging="360"/>
          </w:pPr>
        </w:pPrChange>
      </w:pPr>
      <w:del w:id="15067" w:author="Sayali Dev" w:date="2018-02-15T18:29: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5714CD02" w14:textId="6B2522FD" w:rsidR="00753D6D" w:rsidDel="00BD0400" w:rsidRDefault="00753D6D">
      <w:pPr>
        <w:pStyle w:val="Heading3"/>
        <w:rPr>
          <w:del w:id="15068" w:author="Sayali Dev" w:date="2018-02-15T18:29:00Z"/>
        </w:rPr>
        <w:pPrChange w:id="15069" w:author="Sayali Dev" w:date="2018-02-21T16:23:00Z">
          <w:pPr>
            <w:numPr>
              <w:numId w:val="251"/>
            </w:numPr>
            <w:ind w:left="1440" w:right="540" w:hanging="360"/>
          </w:pPr>
        </w:pPrChange>
      </w:pPr>
      <w:del w:id="15070" w:author="Sayali Dev" w:date="2018-02-15T18:29:00Z">
        <w:r w:rsidRPr="00DD1B89" w:rsidDel="00BD0400">
          <w:delText>Template must be saved as an Excel Workbook with .xlsx extension.</w:delText>
        </w:r>
      </w:del>
    </w:p>
    <w:p w14:paraId="5409BAC3" w14:textId="119067E1" w:rsidR="00753D6D" w:rsidDel="00BD0400" w:rsidRDefault="00753D6D">
      <w:pPr>
        <w:pStyle w:val="Heading3"/>
        <w:rPr>
          <w:del w:id="15071" w:author="Sayali Dev" w:date="2018-02-15T18:29:00Z"/>
        </w:rPr>
        <w:pPrChange w:id="15072" w:author="Sayali Dev" w:date="2018-02-21T16:23:00Z">
          <w:pPr>
            <w:numPr>
              <w:numId w:val="251"/>
            </w:numPr>
            <w:ind w:left="1440" w:right="540" w:hanging="360"/>
          </w:pPr>
        </w:pPrChange>
      </w:pPr>
      <w:del w:id="15073" w:author="Sayali Dev" w:date="2018-02-15T18:29:00Z">
        <w:r w:rsidDel="00BD0400">
          <w:delText>This template cannot be currently used to upload PHI data.</w:delText>
        </w:r>
        <w:r w:rsidRPr="00DD1B89" w:rsidDel="00BD0400">
          <w:delText xml:space="preserve"> </w:delText>
        </w:r>
      </w:del>
    </w:p>
    <w:p w14:paraId="144EC068" w14:textId="6BEDD935" w:rsidR="00753D6D" w:rsidDel="00BD0400" w:rsidRDefault="00753D6D">
      <w:pPr>
        <w:pStyle w:val="Heading3"/>
        <w:rPr>
          <w:del w:id="15074" w:author="Sayali Dev" w:date="2018-02-15T18:29:00Z"/>
        </w:rPr>
        <w:pPrChange w:id="15075" w:author="Sayali Dev" w:date="2018-02-21T16:23:00Z">
          <w:pPr>
            <w:ind w:right="540"/>
          </w:pPr>
        </w:pPrChange>
      </w:pPr>
    </w:p>
    <w:p w14:paraId="2C380909" w14:textId="4BC1E4D5" w:rsidR="00753D6D" w:rsidDel="00BD0400" w:rsidRDefault="00753D6D">
      <w:pPr>
        <w:pStyle w:val="Heading3"/>
        <w:rPr>
          <w:del w:id="15076" w:author="Sayali Dev" w:date="2018-02-15T18:29:00Z"/>
        </w:rPr>
        <w:pPrChange w:id="15077" w:author="Sayali Dev" w:date="2018-02-21T16:23:00Z">
          <w:pPr>
            <w:ind w:left="720" w:right="540"/>
          </w:pPr>
        </w:pPrChange>
      </w:pPr>
      <w:del w:id="15078" w:author="Sayali Dev" w:date="2018-02-15T18:29:00Z">
        <w:r w:rsidDel="00BD0400">
          <w:delText xml:space="preserve">The following table lists each field and its description. </w:delText>
        </w:r>
      </w:del>
    </w:p>
    <w:p w14:paraId="7CBF5B08" w14:textId="58D0BE96" w:rsidR="00753D6D" w:rsidDel="00BD0400" w:rsidRDefault="00753D6D">
      <w:pPr>
        <w:pStyle w:val="Heading3"/>
        <w:rPr>
          <w:del w:id="15079" w:author="Sayali Dev" w:date="2018-02-15T18:29:00Z"/>
        </w:rPr>
        <w:pPrChange w:id="15080" w:author="Sayali Dev" w:date="2018-02-21T16:23:00Z">
          <w:pPr>
            <w:ind w:left="720" w:right="540"/>
          </w:pPr>
        </w:pPrChange>
      </w:pPr>
      <w:del w:id="15081" w:author="Sayali Dev" w:date="2018-02-15T18:29:00Z">
        <w:r w:rsidRPr="001241E1" w:rsidDel="00BD0400">
          <w:rPr>
            <w:b w:val="0"/>
          </w:rPr>
          <w:delText>Note:</w:delText>
        </w:r>
        <w:r w:rsidRPr="001241E1" w:rsidDel="00BD0400">
          <w:delText xml:space="preserve"> </w:delText>
        </w:r>
      </w:del>
    </w:p>
    <w:p w14:paraId="54144E05" w14:textId="35EE103D" w:rsidR="00753D6D" w:rsidDel="00BD0400" w:rsidRDefault="00753D6D">
      <w:pPr>
        <w:pStyle w:val="Heading3"/>
        <w:rPr>
          <w:del w:id="15082" w:author="Sayali Dev" w:date="2018-02-15T18:29:00Z"/>
        </w:rPr>
        <w:pPrChange w:id="15083" w:author="Sayali Dev" w:date="2018-02-21T16:23:00Z">
          <w:pPr>
            <w:numPr>
              <w:numId w:val="244"/>
            </w:numPr>
            <w:ind w:left="1440" w:right="540" w:hanging="360"/>
          </w:pPr>
        </w:pPrChange>
      </w:pPr>
      <w:del w:id="15084" w:author="Sayali Dev" w:date="2018-02-15T18:29:00Z">
        <w:r w:rsidRPr="001241E1" w:rsidDel="00BD0400">
          <w:delText xml:space="preserve">Fields that are marked </w:delText>
        </w:r>
        <w:r w:rsidRPr="0007791A" w:rsidDel="00BD0400">
          <w:delText>with the red asterisk (*)</w:delText>
        </w:r>
        <w:r w:rsidDel="00BD0400">
          <w:delText xml:space="preserve"> </w:delText>
        </w:r>
        <w:r w:rsidRPr="001241E1" w:rsidDel="00BD0400">
          <w:delText>are mandatory.</w:delText>
        </w:r>
      </w:del>
    </w:p>
    <w:p w14:paraId="2A02096F" w14:textId="3CC3E6D7" w:rsidR="00753D6D" w:rsidDel="00BD0400" w:rsidRDefault="00753D6D">
      <w:pPr>
        <w:pStyle w:val="Heading3"/>
        <w:rPr>
          <w:del w:id="15085" w:author="Sayali Dev" w:date="2018-02-15T18:29:00Z"/>
        </w:rPr>
        <w:pPrChange w:id="15086" w:author="Sayali Dev" w:date="2018-02-21T16:23:00Z">
          <w:pPr>
            <w:numPr>
              <w:numId w:val="244"/>
            </w:numPr>
            <w:ind w:left="1440" w:right="540" w:hanging="360"/>
          </w:pPr>
        </w:pPrChange>
      </w:pPr>
      <w:del w:id="15087" w:author="Sayali Dev" w:date="2018-02-15T18:29: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2B30A537" w14:textId="3A34BCC5" w:rsidR="00753D6D" w:rsidDel="00BD0400" w:rsidRDefault="00753D6D">
      <w:pPr>
        <w:pStyle w:val="Heading3"/>
        <w:rPr>
          <w:del w:id="15088" w:author="Sayali Dev" w:date="2018-02-15T18:29:00Z"/>
        </w:rPr>
        <w:pPrChange w:id="15089" w:author="Sayali Dev" w:date="2018-02-21T16:23:00Z">
          <w:pPr>
            <w:numPr>
              <w:numId w:val="250"/>
            </w:numPr>
            <w:tabs>
              <w:tab w:val="left" w:pos="1440"/>
            </w:tabs>
            <w:ind w:left="1440" w:hanging="360"/>
          </w:pPr>
        </w:pPrChange>
      </w:pPr>
      <w:del w:id="15090" w:author="Sayali Dev" w:date="2018-02-15T18:29:00Z">
        <w:r w:rsidDel="00BD0400">
          <w:delText xml:space="preserve">You can access user information in </w:delText>
        </w:r>
        <w:r w:rsidRPr="00D856F2" w:rsidDel="00BD0400">
          <w:rPr>
            <w:b w:val="0"/>
          </w:rPr>
          <w:delText>IAMS Address Book</w:delText>
        </w:r>
        <w:r w:rsidDel="00BD0400">
          <w:delText xml:space="preserve">. </w:delText>
        </w:r>
      </w:del>
    </w:p>
    <w:p w14:paraId="043F0A2C" w14:textId="4278FD26" w:rsidR="00753D6D" w:rsidRPr="001241E1" w:rsidDel="00BD0400" w:rsidRDefault="00753D6D">
      <w:pPr>
        <w:pStyle w:val="Heading3"/>
        <w:rPr>
          <w:del w:id="15091" w:author="Sayali Dev" w:date="2018-02-15T18:29:00Z"/>
        </w:rPr>
        <w:pPrChange w:id="15092" w:author="Sayali Dev" w:date="2018-02-21T16:23:00Z">
          <w:pPr>
            <w:numPr>
              <w:numId w:val="244"/>
            </w:numPr>
            <w:ind w:left="1440" w:right="540" w:hanging="360"/>
          </w:pPr>
        </w:pPrChange>
      </w:pPr>
      <w:del w:id="15093" w:author="Sayali Dev" w:date="2018-02-15T18:29: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0175EFA3" w14:textId="7703FE5A" w:rsidR="00753D6D" w:rsidRPr="00972304" w:rsidDel="00BD0400" w:rsidRDefault="00753D6D">
      <w:pPr>
        <w:pStyle w:val="Heading3"/>
        <w:rPr>
          <w:del w:id="15094" w:author="Sayali Dev" w:date="2018-02-15T18:29:00Z"/>
        </w:rPr>
        <w:pPrChange w:id="15095" w:author="Sayali Dev" w:date="2018-02-21T16:23:00Z">
          <w:pPr>
            <w:tabs>
              <w:tab w:val="left" w:pos="6960"/>
            </w:tabs>
          </w:pPr>
        </w:pPrChange>
      </w:pPr>
      <w:del w:id="15096" w:author="Sayali Dev" w:date="2018-02-15T18:29:00Z">
        <w:r w:rsidDel="00BD0400">
          <w:tab/>
        </w:r>
      </w:del>
    </w:p>
    <w:p w14:paraId="2476F5CA" w14:textId="014E361D" w:rsidR="00753D6D" w:rsidDel="00BD0400" w:rsidRDefault="00753D6D">
      <w:pPr>
        <w:pStyle w:val="Heading3"/>
        <w:rPr>
          <w:del w:id="15097" w:author="Sayali Dev" w:date="2018-02-15T18:29:00Z"/>
        </w:rPr>
        <w:pPrChange w:id="15098" w:author="Sayali Dev" w:date="2018-02-21T16:23:00Z">
          <w:pPr>
            <w:pStyle w:val="Caption"/>
            <w:ind w:left="720"/>
          </w:pPr>
        </w:pPrChange>
      </w:pPr>
      <w:del w:id="15099" w:author="Sayali Dev" w:date="2018-02-15T18:29: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5100" w:author="Sayali Dev" w:date="2018-02-02T13:47:00Z">
        <w:r w:rsidDel="00EB76E3">
          <w:rPr>
            <w:noProof/>
          </w:rPr>
          <w:delText>37</w:delText>
        </w:r>
      </w:del>
      <w:del w:id="15101" w:author="Sayali Dev" w:date="2018-02-15T18:29:00Z">
        <w:r w:rsidR="006C608D" w:rsidDel="00BD0400">
          <w:rPr>
            <w:b w:val="0"/>
            <w:bCs/>
            <w:noProof/>
          </w:rPr>
          <w:fldChar w:fldCharType="end"/>
        </w:r>
        <w:r w:rsidDel="00BD0400">
          <w:delText>: Completing the Forms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753D6D" w:rsidRPr="007A152E" w:rsidDel="00BD0400" w14:paraId="7FD747E2" w14:textId="5BFC43F1" w:rsidTr="00753D6D">
        <w:trPr>
          <w:cantSplit/>
          <w:trHeight w:val="288"/>
          <w:tblHeader/>
          <w:del w:id="15102" w:author="Sayali Dev" w:date="2018-02-15T18:29:00Z"/>
        </w:trPr>
        <w:tc>
          <w:tcPr>
            <w:tcW w:w="2610" w:type="dxa"/>
            <w:shd w:val="clear" w:color="auto" w:fill="BFBFBF"/>
            <w:vAlign w:val="center"/>
          </w:tcPr>
          <w:p w14:paraId="02C01B5B" w14:textId="03829FE9" w:rsidR="00753D6D" w:rsidRPr="007A152E" w:rsidDel="00BD0400" w:rsidRDefault="00753D6D">
            <w:pPr>
              <w:pStyle w:val="Heading3"/>
              <w:rPr>
                <w:del w:id="15103" w:author="Sayali Dev" w:date="2018-02-15T18:29:00Z"/>
              </w:rPr>
              <w:pPrChange w:id="15104" w:author="Sayali Dev" w:date="2018-02-21T16:23:00Z">
                <w:pPr/>
              </w:pPrChange>
            </w:pPr>
            <w:del w:id="15105" w:author="Sayali Dev" w:date="2018-02-15T18:29:00Z">
              <w:r w:rsidDel="00BD0400">
                <w:rPr>
                  <w:b w:val="0"/>
                </w:rPr>
                <w:delText>Field</w:delText>
              </w:r>
            </w:del>
          </w:p>
        </w:tc>
        <w:tc>
          <w:tcPr>
            <w:tcW w:w="7200" w:type="dxa"/>
            <w:shd w:val="clear" w:color="auto" w:fill="BFBFBF"/>
            <w:vAlign w:val="center"/>
          </w:tcPr>
          <w:p w14:paraId="1EE6304A" w14:textId="453D4E93" w:rsidR="00753D6D" w:rsidRPr="007A152E" w:rsidDel="00BD0400" w:rsidRDefault="00753D6D">
            <w:pPr>
              <w:pStyle w:val="Heading3"/>
              <w:rPr>
                <w:del w:id="15106" w:author="Sayali Dev" w:date="2018-02-15T18:29:00Z"/>
              </w:rPr>
              <w:pPrChange w:id="15107" w:author="Sayali Dev" w:date="2018-02-21T16:23:00Z">
                <w:pPr/>
              </w:pPrChange>
            </w:pPr>
            <w:del w:id="15108" w:author="Sayali Dev" w:date="2018-02-15T18:29:00Z">
              <w:r w:rsidRPr="007A152E" w:rsidDel="00BD0400">
                <w:rPr>
                  <w:b w:val="0"/>
                </w:rPr>
                <w:delText>Description</w:delText>
              </w:r>
            </w:del>
          </w:p>
        </w:tc>
      </w:tr>
      <w:tr w:rsidR="00753D6D" w:rsidDel="00BD0400" w14:paraId="368E385E" w14:textId="4FC6629D" w:rsidTr="00753D6D">
        <w:trPr>
          <w:cantSplit/>
          <w:trHeight w:val="288"/>
          <w:del w:id="15109" w:author="Sayali Dev" w:date="2018-02-15T18:29:00Z"/>
        </w:trPr>
        <w:tc>
          <w:tcPr>
            <w:tcW w:w="2610" w:type="dxa"/>
          </w:tcPr>
          <w:p w14:paraId="00ED9CC2" w14:textId="43870F33" w:rsidR="00753D6D" w:rsidRPr="005A0359" w:rsidDel="00BD0400" w:rsidRDefault="00753D6D">
            <w:pPr>
              <w:pStyle w:val="Heading3"/>
              <w:rPr>
                <w:del w:id="15110" w:author="Sayali Dev" w:date="2018-02-15T18:29:00Z"/>
                <w:color w:val="FF0000"/>
              </w:rPr>
              <w:pPrChange w:id="15111" w:author="Sayali Dev" w:date="2018-02-21T16:23:00Z">
                <w:pPr/>
              </w:pPrChange>
            </w:pPr>
            <w:del w:id="15112" w:author="Sayali Dev" w:date="2018-02-15T18:29:00Z">
              <w:r w:rsidRPr="00414C1A" w:rsidDel="00BD0400">
                <w:rPr>
                  <w:b w:val="0"/>
                </w:rPr>
                <w:delText>Language</w:delText>
              </w:r>
              <w:r w:rsidDel="00BD0400">
                <w:rPr>
                  <w:b w:val="0"/>
                  <w:color w:val="FF0000"/>
                </w:rPr>
                <w:delText>*</w:delText>
              </w:r>
            </w:del>
          </w:p>
        </w:tc>
        <w:tc>
          <w:tcPr>
            <w:tcW w:w="7200" w:type="dxa"/>
            <w:vAlign w:val="center"/>
          </w:tcPr>
          <w:p w14:paraId="36A36CB5" w14:textId="00120E97" w:rsidR="00753D6D" w:rsidDel="00BD0400" w:rsidRDefault="00753D6D">
            <w:pPr>
              <w:pStyle w:val="Heading3"/>
              <w:rPr>
                <w:del w:id="15113" w:author="Sayali Dev" w:date="2018-02-15T18:29:00Z"/>
              </w:rPr>
              <w:pPrChange w:id="15114" w:author="Sayali Dev" w:date="2018-02-21T16:23:00Z">
                <w:pPr/>
              </w:pPrChange>
            </w:pPr>
            <w:del w:id="15115" w:author="Sayali Dev" w:date="2018-02-15T18:29: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the user you type in the Desitination Site User field below</w:delText>
              </w:r>
              <w:r w:rsidDel="00BD0400">
                <w:delText>.</w:delText>
              </w:r>
            </w:del>
          </w:p>
        </w:tc>
      </w:tr>
      <w:tr w:rsidR="00753D6D" w:rsidDel="00BD0400" w14:paraId="0ED94779" w14:textId="2C8F5AF3" w:rsidTr="00753D6D">
        <w:trPr>
          <w:cantSplit/>
          <w:trHeight w:val="288"/>
          <w:del w:id="15116" w:author="Sayali Dev" w:date="2018-02-15T18:29:00Z"/>
        </w:trPr>
        <w:tc>
          <w:tcPr>
            <w:tcW w:w="2610" w:type="dxa"/>
          </w:tcPr>
          <w:p w14:paraId="09154093" w14:textId="36859AD7" w:rsidR="00753D6D" w:rsidRPr="005A0359" w:rsidDel="00BD0400" w:rsidRDefault="00753D6D">
            <w:pPr>
              <w:pStyle w:val="Heading3"/>
              <w:rPr>
                <w:del w:id="15117" w:author="Sayali Dev" w:date="2018-02-15T18:29:00Z"/>
                <w:color w:val="FF0000"/>
              </w:rPr>
              <w:pPrChange w:id="15118" w:author="Sayali Dev" w:date="2018-02-21T16:23:00Z">
                <w:pPr/>
              </w:pPrChange>
            </w:pPr>
            <w:del w:id="15119" w:author="Sayali Dev" w:date="2018-02-15T18:29:00Z">
              <w:r w:rsidRPr="00414C1A" w:rsidDel="00BD0400">
                <w:rPr>
                  <w:b w:val="0"/>
                </w:rPr>
                <w:delText>Locale</w:delText>
              </w:r>
              <w:r w:rsidDel="00BD0400">
                <w:rPr>
                  <w:b w:val="0"/>
                  <w:color w:val="FF0000"/>
                </w:rPr>
                <w:delText>*</w:delText>
              </w:r>
            </w:del>
          </w:p>
        </w:tc>
        <w:tc>
          <w:tcPr>
            <w:tcW w:w="7200" w:type="dxa"/>
            <w:vAlign w:val="center"/>
          </w:tcPr>
          <w:p w14:paraId="0F5AF363" w14:textId="57C147CB" w:rsidR="00753D6D" w:rsidDel="00BD0400" w:rsidRDefault="00753D6D">
            <w:pPr>
              <w:pStyle w:val="Heading3"/>
              <w:rPr>
                <w:del w:id="15120" w:author="Sayali Dev" w:date="2018-02-15T18:29:00Z"/>
              </w:rPr>
              <w:pPrChange w:id="15121" w:author="Sayali Dev" w:date="2018-02-21T16:23:00Z">
                <w:pPr/>
              </w:pPrChange>
            </w:pPr>
            <w:del w:id="15122" w:author="Sayali Dev" w:date="2018-02-15T18:29:00Z">
              <w:r w:rsidDel="00BD0400">
                <w:delText xml:space="preserve">Type “GB” or “US” to indicate the country locale for the </w:delText>
              </w:r>
              <w:r w:rsidRPr="00A649FD" w:rsidDel="00BD0400">
                <w:delText>user you type in the Des</w:delText>
              </w:r>
              <w:r w:rsidDel="00BD0400">
                <w:delText xml:space="preserve">itination Site User field below. </w:delText>
              </w:r>
            </w:del>
          </w:p>
          <w:p w14:paraId="2F37E858" w14:textId="738ABD5C" w:rsidR="00753D6D" w:rsidDel="00BD0400" w:rsidRDefault="00753D6D">
            <w:pPr>
              <w:pStyle w:val="Heading3"/>
              <w:rPr>
                <w:del w:id="15123" w:author="Sayali Dev" w:date="2018-02-15T18:29:00Z"/>
              </w:rPr>
              <w:pPrChange w:id="15124" w:author="Sayali Dev" w:date="2018-02-21T16:23:00Z">
                <w:pPr/>
              </w:pPrChange>
            </w:pPr>
            <w:del w:id="15125" w:author="Sayali Dev" w:date="2018-02-15T18:29: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w:delText>
              </w:r>
              <w:r w:rsidRPr="00F53EE4" w:rsidDel="00BD0400">
                <w:delText>for th</w:delText>
              </w:r>
              <w:r w:rsidDel="00BD0400">
                <w:delText>at</w:delText>
              </w:r>
              <w:r w:rsidRPr="00F53EE4" w:rsidDel="00BD0400">
                <w:delText xml:space="preserve"> </w:delText>
              </w:r>
              <w:r w:rsidDel="00BD0400">
                <w:delText>user.</w:delText>
              </w:r>
            </w:del>
          </w:p>
        </w:tc>
      </w:tr>
      <w:tr w:rsidR="00753D6D" w:rsidDel="00BD0400" w14:paraId="265648C6" w14:textId="0B820E1A" w:rsidTr="00753D6D">
        <w:trPr>
          <w:cantSplit/>
          <w:trHeight w:val="288"/>
          <w:del w:id="15126" w:author="Sayali Dev" w:date="2018-02-15T18:29:00Z"/>
        </w:trPr>
        <w:tc>
          <w:tcPr>
            <w:tcW w:w="2610" w:type="dxa"/>
          </w:tcPr>
          <w:p w14:paraId="409795B8" w14:textId="1C7AE28B" w:rsidR="00753D6D" w:rsidRPr="005A0359" w:rsidDel="00BD0400" w:rsidRDefault="00753D6D">
            <w:pPr>
              <w:pStyle w:val="Heading3"/>
              <w:rPr>
                <w:del w:id="15127" w:author="Sayali Dev" w:date="2018-02-15T18:29:00Z"/>
                <w:color w:val="FF0000"/>
              </w:rPr>
              <w:pPrChange w:id="15128" w:author="Sayali Dev" w:date="2018-02-21T16:23:00Z">
                <w:pPr/>
              </w:pPrChange>
            </w:pPr>
            <w:del w:id="15129" w:author="Sayali Dev" w:date="2018-02-15T18:29:00Z">
              <w:r w:rsidRPr="00414C1A" w:rsidDel="00BD0400">
                <w:rPr>
                  <w:b w:val="0"/>
                </w:rPr>
                <w:delText>Time Zone</w:delText>
              </w:r>
              <w:r w:rsidDel="00BD0400">
                <w:rPr>
                  <w:b w:val="0"/>
                  <w:color w:val="FF0000"/>
                </w:rPr>
                <w:delText>*</w:delText>
              </w:r>
            </w:del>
          </w:p>
        </w:tc>
        <w:tc>
          <w:tcPr>
            <w:tcW w:w="7200" w:type="dxa"/>
            <w:vAlign w:val="center"/>
          </w:tcPr>
          <w:p w14:paraId="1257867E" w14:textId="7AE04BF7" w:rsidR="00753D6D" w:rsidDel="00BD0400" w:rsidRDefault="00753D6D">
            <w:pPr>
              <w:pStyle w:val="Heading3"/>
              <w:rPr>
                <w:del w:id="15130" w:author="Sayali Dev" w:date="2018-02-15T18:29:00Z"/>
              </w:rPr>
              <w:pPrChange w:id="15131" w:author="Sayali Dev" w:date="2018-02-21T16:23:00Z">
                <w:pPr/>
              </w:pPrChange>
            </w:pPr>
            <w:del w:id="15132" w:author="Sayali Dev" w:date="2018-02-15T18:29:00Z">
              <w:r w:rsidDel="00BD0400">
                <w:delText xml:space="preserve">Type the appropriate time zone for the </w:delText>
              </w:r>
              <w:r w:rsidRPr="00206D1D" w:rsidDel="00BD0400">
                <w:delText>user you type in the Des</w:delText>
              </w:r>
              <w:r w:rsidDel="00BD0400">
                <w:delText>itination Site User field below.</w:delText>
              </w:r>
            </w:del>
          </w:p>
          <w:p w14:paraId="42CF50A9" w14:textId="29285643" w:rsidR="00753D6D" w:rsidDel="00BD0400" w:rsidRDefault="00753D6D">
            <w:pPr>
              <w:pStyle w:val="Heading3"/>
              <w:rPr>
                <w:del w:id="15133" w:author="Sayali Dev" w:date="2018-02-15T18:29:00Z"/>
              </w:rPr>
              <w:pPrChange w:id="15134" w:author="Sayali Dev" w:date="2018-02-21T16:23:00Z">
                <w:pPr/>
              </w:pPrChange>
            </w:pPr>
            <w:del w:id="15135" w:author="Sayali Dev" w:date="2018-02-15T18:29: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for that</w:delText>
              </w:r>
              <w:r w:rsidRPr="00F53EE4" w:rsidDel="00BD0400">
                <w:delText xml:space="preserve"> user</w:delText>
              </w:r>
              <w:r w:rsidDel="00BD0400">
                <w:delText>.</w:delText>
              </w:r>
            </w:del>
          </w:p>
        </w:tc>
      </w:tr>
      <w:tr w:rsidR="00753D6D" w:rsidDel="00BD0400" w14:paraId="01A0FF83" w14:textId="6A768189" w:rsidTr="00753D6D">
        <w:trPr>
          <w:cantSplit/>
          <w:trHeight w:val="288"/>
          <w:del w:id="15136" w:author="Sayali Dev" w:date="2018-02-15T18:29:00Z"/>
        </w:trPr>
        <w:tc>
          <w:tcPr>
            <w:tcW w:w="2610" w:type="dxa"/>
          </w:tcPr>
          <w:p w14:paraId="5732A48D" w14:textId="1A71E029" w:rsidR="00753D6D" w:rsidRPr="005A0359" w:rsidDel="00BD0400" w:rsidRDefault="00753D6D">
            <w:pPr>
              <w:pStyle w:val="Heading3"/>
              <w:rPr>
                <w:del w:id="15137" w:author="Sayali Dev" w:date="2018-02-15T18:29:00Z"/>
                <w:color w:val="FF0000"/>
              </w:rPr>
              <w:pPrChange w:id="15138" w:author="Sayali Dev" w:date="2018-02-21T16:23:00Z">
                <w:pPr/>
              </w:pPrChange>
            </w:pPr>
            <w:del w:id="15139" w:author="Sayali Dev" w:date="2018-02-15T18:29:00Z">
              <w:r w:rsidRPr="00414C1A" w:rsidDel="00BD0400">
                <w:rPr>
                  <w:b w:val="0"/>
                </w:rPr>
                <w:delText>Upload Type</w:delText>
              </w:r>
              <w:r w:rsidDel="00BD0400">
                <w:rPr>
                  <w:b w:val="0"/>
                  <w:color w:val="FF0000"/>
                </w:rPr>
                <w:delText>*</w:delText>
              </w:r>
            </w:del>
          </w:p>
        </w:tc>
        <w:tc>
          <w:tcPr>
            <w:tcW w:w="7200" w:type="dxa"/>
            <w:vAlign w:val="center"/>
          </w:tcPr>
          <w:p w14:paraId="4CDFA025" w14:textId="342556AA" w:rsidR="00753D6D" w:rsidDel="00BD0400" w:rsidRDefault="00753D6D">
            <w:pPr>
              <w:pStyle w:val="Heading3"/>
              <w:rPr>
                <w:del w:id="15140" w:author="Sayali Dev" w:date="2018-02-15T18:29:00Z"/>
              </w:rPr>
              <w:pPrChange w:id="15141" w:author="Sayali Dev" w:date="2018-02-21T16:23:00Z">
                <w:pPr/>
              </w:pPrChange>
            </w:pPr>
            <w:del w:id="15142" w:author="Sayali Dev" w:date="2018-02-15T18:29:00Z">
              <w:r w:rsidDel="00BD0400">
                <w:delText xml:space="preserve">Indicate the type of upload performed with this template. </w:delText>
              </w:r>
            </w:del>
          </w:p>
          <w:p w14:paraId="3A0F8D00" w14:textId="54C025C9" w:rsidR="00753D6D" w:rsidDel="00BD0400" w:rsidRDefault="00753D6D">
            <w:pPr>
              <w:pStyle w:val="Heading3"/>
              <w:rPr>
                <w:del w:id="15143" w:author="Sayali Dev" w:date="2018-02-15T18:29:00Z"/>
              </w:rPr>
              <w:pPrChange w:id="15144" w:author="Sayali Dev" w:date="2018-02-21T16:23:00Z">
                <w:pPr/>
              </w:pPrChange>
            </w:pPr>
            <w:del w:id="15145" w:author="Sayali Dev" w:date="2018-02-15T18:29:00Z">
              <w:r w:rsidRPr="007E1326" w:rsidDel="00BD0400">
                <w:rPr>
                  <w:b w:val="0"/>
                </w:rPr>
                <w:delText>Note</w:delText>
              </w:r>
              <w:r w:rsidDel="00BD0400">
                <w:delText>: “Dyna Form” is the default and it should not be changed.</w:delText>
              </w:r>
            </w:del>
          </w:p>
        </w:tc>
      </w:tr>
      <w:tr w:rsidR="00753D6D" w:rsidDel="00BD0400" w14:paraId="7D56C8FC" w14:textId="71AB3427" w:rsidTr="00753D6D">
        <w:trPr>
          <w:cantSplit/>
          <w:trHeight w:val="288"/>
          <w:del w:id="15146" w:author="Sayali Dev" w:date="2018-02-15T18:29:00Z"/>
        </w:trPr>
        <w:tc>
          <w:tcPr>
            <w:tcW w:w="2610" w:type="dxa"/>
          </w:tcPr>
          <w:p w14:paraId="1876F525" w14:textId="107C1C1D" w:rsidR="00753D6D" w:rsidRPr="005A0359" w:rsidDel="00BD0400" w:rsidRDefault="00753D6D">
            <w:pPr>
              <w:pStyle w:val="Heading3"/>
              <w:rPr>
                <w:del w:id="15147" w:author="Sayali Dev" w:date="2018-02-15T18:29:00Z"/>
                <w:color w:val="FF0000"/>
              </w:rPr>
              <w:pPrChange w:id="15148" w:author="Sayali Dev" w:date="2018-02-21T16:23:00Z">
                <w:pPr/>
              </w:pPrChange>
            </w:pPr>
            <w:del w:id="15149" w:author="Sayali Dev" w:date="2018-02-15T18:29:00Z">
              <w:r w:rsidRPr="00ED7858" w:rsidDel="00BD0400">
                <w:rPr>
                  <w:b w:val="0"/>
                </w:rPr>
                <w:delText>Form Type</w:delText>
              </w:r>
              <w:r w:rsidRPr="00ED7858" w:rsidDel="00BD0400">
                <w:delText xml:space="preserve"> </w:delText>
              </w:r>
              <w:r w:rsidRPr="00ED7858" w:rsidDel="00BD0400">
                <w:rPr>
                  <w:b w:val="0"/>
                </w:rPr>
                <w:delText>Name</w:delText>
              </w:r>
              <w:r w:rsidRPr="004E3DA8" w:rsidDel="00BD0400">
                <w:rPr>
                  <w:b w:val="0"/>
                  <w:color w:val="FF0000"/>
                </w:rPr>
                <w:delText>*</w:delText>
              </w:r>
            </w:del>
          </w:p>
        </w:tc>
        <w:tc>
          <w:tcPr>
            <w:tcW w:w="7200" w:type="dxa"/>
            <w:vAlign w:val="center"/>
          </w:tcPr>
          <w:p w14:paraId="26A75AE5" w14:textId="044F4F8B" w:rsidR="00753D6D" w:rsidDel="00BD0400" w:rsidRDefault="00753D6D">
            <w:pPr>
              <w:pStyle w:val="Heading3"/>
              <w:rPr>
                <w:del w:id="15150" w:author="Sayali Dev" w:date="2018-02-15T18:29:00Z"/>
              </w:rPr>
              <w:pPrChange w:id="15151" w:author="Sayali Dev" w:date="2018-02-21T16:23:00Z">
                <w:pPr/>
              </w:pPrChange>
            </w:pPr>
            <w:del w:id="15152" w:author="Sayali Dev" w:date="2018-02-15T18:29:00Z">
              <w:r w:rsidDel="00BD0400">
                <w:delText>Type the name of the form associated with this upload.</w:delText>
              </w:r>
            </w:del>
          </w:p>
        </w:tc>
      </w:tr>
      <w:tr w:rsidR="00753D6D" w:rsidDel="00BD0400" w14:paraId="00EC4E54" w14:textId="6D60F150" w:rsidTr="00753D6D">
        <w:trPr>
          <w:cantSplit/>
          <w:trHeight w:val="288"/>
          <w:del w:id="15153"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0569602D" w14:textId="6FB547E1" w:rsidR="00753D6D" w:rsidRPr="005A0359" w:rsidDel="00BD0400" w:rsidRDefault="00753D6D">
            <w:pPr>
              <w:pStyle w:val="Heading3"/>
              <w:rPr>
                <w:del w:id="15154" w:author="Sayali Dev" w:date="2018-02-15T18:29:00Z"/>
                <w:color w:val="FF0000"/>
              </w:rPr>
              <w:pPrChange w:id="15155" w:author="Sayali Dev" w:date="2018-02-21T16:23:00Z">
                <w:pPr/>
              </w:pPrChange>
            </w:pPr>
            <w:del w:id="15156" w:author="Sayali Dev" w:date="2018-02-15T18:29:00Z">
              <w:r w:rsidRPr="00ED7858" w:rsidDel="00BD0400">
                <w:rPr>
                  <w:b w:val="0"/>
                </w:rPr>
                <w:delText>Form Section Name</w:delText>
              </w:r>
              <w:r w:rsidDel="00BD0400">
                <w:rPr>
                  <w:b w:val="0"/>
                  <w:color w:val="FF0000"/>
                </w:rPr>
                <w:delText>*</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369B5A84" w14:textId="18937E4C" w:rsidR="00753D6D" w:rsidDel="00BD0400" w:rsidRDefault="00753D6D">
            <w:pPr>
              <w:pStyle w:val="Heading3"/>
              <w:rPr>
                <w:del w:id="15157" w:author="Sayali Dev" w:date="2018-02-15T18:29:00Z"/>
              </w:rPr>
              <w:pPrChange w:id="15158" w:author="Sayali Dev" w:date="2018-02-21T16:23:00Z">
                <w:pPr/>
              </w:pPrChange>
            </w:pPr>
            <w:del w:id="15159" w:author="Sayali Dev" w:date="2018-02-15T18:29:00Z">
              <w:r w:rsidDel="00BD0400">
                <w:delText>Type the section name of the form associated with this upload.</w:delText>
              </w:r>
            </w:del>
          </w:p>
        </w:tc>
      </w:tr>
      <w:tr w:rsidR="00753D6D" w:rsidDel="00BD0400" w14:paraId="1FCFA343" w14:textId="423B2919" w:rsidTr="00753D6D">
        <w:trPr>
          <w:cantSplit/>
          <w:trHeight w:val="288"/>
          <w:del w:id="15160"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04858DDD" w14:textId="20BFCD4A" w:rsidR="00753D6D" w:rsidRPr="005A0359" w:rsidDel="00BD0400" w:rsidRDefault="00753D6D">
            <w:pPr>
              <w:pStyle w:val="Heading3"/>
              <w:rPr>
                <w:del w:id="15161" w:author="Sayali Dev" w:date="2018-02-15T18:29:00Z"/>
                <w:color w:val="FF0000"/>
              </w:rPr>
              <w:pPrChange w:id="15162" w:author="Sayali Dev" w:date="2018-02-21T16:23:00Z">
                <w:pPr/>
              </w:pPrChange>
            </w:pPr>
            <w:del w:id="15163" w:author="Sayali Dev" w:date="2018-02-15T18:29:00Z">
              <w:r w:rsidRPr="00ED7858" w:rsidDel="00BD0400">
                <w:rPr>
                  <w:b w:val="0"/>
                </w:rPr>
                <w:delText>Form Section Version</w:delText>
              </w:r>
              <w:r w:rsidDel="00BD0400">
                <w:rPr>
                  <w:b w:val="0"/>
                  <w:color w:val="FF0000"/>
                </w:rPr>
                <w:delText>*</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12A0043F" w14:textId="79335B1C" w:rsidR="00753D6D" w:rsidDel="00BD0400" w:rsidRDefault="00753D6D">
            <w:pPr>
              <w:pStyle w:val="Heading3"/>
              <w:rPr>
                <w:del w:id="15164" w:author="Sayali Dev" w:date="2018-02-15T18:29:00Z"/>
              </w:rPr>
              <w:pPrChange w:id="15165" w:author="Sayali Dev" w:date="2018-02-21T16:23:00Z">
                <w:pPr/>
              </w:pPrChange>
            </w:pPr>
            <w:del w:id="15166" w:author="Sayali Dev" w:date="2018-02-15T18:29:00Z">
              <w:r w:rsidDel="00BD0400">
                <w:delText>Type the version number of the section of the form associated with this upload.</w:delText>
              </w:r>
            </w:del>
          </w:p>
        </w:tc>
      </w:tr>
      <w:tr w:rsidR="00753D6D" w:rsidDel="00BD0400" w14:paraId="537ACC7E" w14:textId="6CA99CF2" w:rsidTr="00753D6D">
        <w:trPr>
          <w:cantSplit/>
          <w:trHeight w:val="288"/>
          <w:del w:id="15167" w:author="Sayali Dev" w:date="2018-02-15T18:29:00Z"/>
        </w:trPr>
        <w:tc>
          <w:tcPr>
            <w:tcW w:w="2610" w:type="dxa"/>
          </w:tcPr>
          <w:p w14:paraId="7BB708A6" w14:textId="10396AD3" w:rsidR="00753D6D" w:rsidRPr="005A0359" w:rsidDel="00BD0400" w:rsidRDefault="00753D6D">
            <w:pPr>
              <w:pStyle w:val="Heading3"/>
              <w:rPr>
                <w:del w:id="15168" w:author="Sayali Dev" w:date="2018-02-15T18:29:00Z"/>
                <w:color w:val="FF0000"/>
              </w:rPr>
              <w:pPrChange w:id="15169" w:author="Sayali Dev" w:date="2018-02-21T16:23:00Z">
                <w:pPr/>
              </w:pPrChange>
            </w:pPr>
            <w:del w:id="15170" w:author="Sayali Dev" w:date="2018-02-15T18:29:00Z">
              <w:r w:rsidRPr="00400FBA" w:rsidDel="00BD0400">
                <w:rPr>
                  <w:b w:val="0"/>
                </w:rPr>
                <w:delText>Destination Site Username</w:delText>
              </w:r>
              <w:r w:rsidDel="00BD0400">
                <w:rPr>
                  <w:b w:val="0"/>
                  <w:color w:val="FF0000"/>
                </w:rPr>
                <w:delText>*</w:delText>
              </w:r>
            </w:del>
          </w:p>
        </w:tc>
        <w:tc>
          <w:tcPr>
            <w:tcW w:w="7200" w:type="dxa"/>
            <w:vAlign w:val="center"/>
          </w:tcPr>
          <w:p w14:paraId="37D3CD61" w14:textId="4565C7AA" w:rsidR="00753D6D" w:rsidDel="00BD0400" w:rsidRDefault="00753D6D">
            <w:pPr>
              <w:pStyle w:val="Heading3"/>
              <w:rPr>
                <w:del w:id="15171" w:author="Sayali Dev" w:date="2018-02-15T18:29:00Z"/>
              </w:rPr>
              <w:pPrChange w:id="15172" w:author="Sayali Dev" w:date="2018-02-21T16:23:00Z">
                <w:pPr/>
              </w:pPrChange>
            </w:pPr>
            <w:del w:id="15173" w:author="Sayali Dev" w:date="2018-02-15T18:29:00Z">
              <w:r w:rsidDel="00BD0400">
                <w:delText>Type the user login ID of the person performing the form upload .</w:delText>
              </w:r>
              <w:r w:rsidRPr="00D856F2" w:rsidDel="00BD0400">
                <w:rPr>
                  <w:b w:val="0"/>
                </w:rPr>
                <w:delText xml:space="preserve"> </w:delText>
              </w:r>
              <w:r w:rsidDel="00BD0400">
                <w:rPr>
                  <w:b w:val="0"/>
                </w:rPr>
                <w:br/>
              </w:r>
              <w:r w:rsidRPr="00D856F2" w:rsidDel="00BD0400">
                <w:rPr>
                  <w:b w:val="0"/>
                </w:rPr>
                <w:delText>Note:</w:delText>
              </w:r>
              <w:r w:rsidDel="00BD0400">
                <w:delText xml:space="preserve"> User must be active in </w:delText>
              </w:r>
              <w:r w:rsidRPr="00D856F2" w:rsidDel="00BD0400">
                <w:rPr>
                  <w:b w:val="0"/>
                </w:rPr>
                <w:delText>IAMS Address Book</w:delText>
              </w:r>
              <w:r w:rsidDel="00BD0400">
                <w:delText xml:space="preserve"> and assigned to a published collection in </w:delText>
              </w:r>
              <w:r w:rsidRPr="00D856F2" w:rsidDel="00BD0400">
                <w:rPr>
                  <w:b w:val="0"/>
                </w:rPr>
                <w:delText>RPMS</w:delText>
              </w:r>
              <w:r w:rsidDel="00BD0400">
                <w:delText>.</w:delText>
              </w:r>
            </w:del>
          </w:p>
        </w:tc>
      </w:tr>
      <w:tr w:rsidR="00753D6D" w:rsidDel="00BD0400" w14:paraId="19FDFDD1" w14:textId="14F0F821" w:rsidTr="00753D6D">
        <w:trPr>
          <w:cantSplit/>
          <w:trHeight w:val="288"/>
          <w:del w:id="15174" w:author="Sayali Dev" w:date="2018-02-15T18:29:00Z"/>
        </w:trPr>
        <w:tc>
          <w:tcPr>
            <w:tcW w:w="9810" w:type="dxa"/>
            <w:gridSpan w:val="2"/>
            <w:tcBorders>
              <w:top w:val="single" w:sz="4" w:space="0" w:color="000000"/>
              <w:left w:val="single" w:sz="4" w:space="0" w:color="000000"/>
              <w:bottom w:val="single" w:sz="4" w:space="0" w:color="000000"/>
              <w:right w:val="single" w:sz="4" w:space="0" w:color="000000"/>
            </w:tcBorders>
          </w:tcPr>
          <w:p w14:paraId="2903D7D7" w14:textId="41F6E819" w:rsidR="00753D6D" w:rsidRPr="00027CCB" w:rsidDel="00BD0400" w:rsidRDefault="00753D6D">
            <w:pPr>
              <w:pStyle w:val="Heading3"/>
              <w:rPr>
                <w:del w:id="15175" w:author="Sayali Dev" w:date="2018-02-15T18:29:00Z"/>
              </w:rPr>
              <w:pPrChange w:id="15176" w:author="Sayali Dev" w:date="2018-02-21T16:23:00Z">
                <w:pPr/>
              </w:pPrChange>
            </w:pPr>
            <w:del w:id="15177" w:author="Sayali Dev" w:date="2018-02-15T18:29:00Z">
              <w:r w:rsidRPr="00027CCB" w:rsidDel="00BD0400">
                <w:rPr>
                  <w:b w:val="0"/>
                </w:rPr>
                <w:delText>Sample Collection Forms</w:delText>
              </w:r>
            </w:del>
          </w:p>
          <w:p w14:paraId="137C1352" w14:textId="3832EE69" w:rsidR="00753D6D" w:rsidDel="00BD0400" w:rsidRDefault="00753D6D">
            <w:pPr>
              <w:pStyle w:val="Heading3"/>
              <w:rPr>
                <w:del w:id="15178" w:author="Sayali Dev" w:date="2018-02-15T18:29:00Z"/>
              </w:rPr>
              <w:pPrChange w:id="15179" w:author="Sayali Dev" w:date="2018-02-21T16:23:00Z">
                <w:pPr/>
              </w:pPrChange>
            </w:pPr>
            <w:del w:id="15180" w:author="Sayali Dev" w:date="2018-02-15T18:29:00Z">
              <w:r w:rsidDel="00BD0400">
                <w:delText xml:space="preserve"> </w:delText>
              </w:r>
            </w:del>
          </w:p>
        </w:tc>
      </w:tr>
      <w:tr w:rsidR="00753D6D" w:rsidDel="00BD0400" w14:paraId="6B2AA612" w14:textId="1E80FC7A" w:rsidTr="00753D6D">
        <w:trPr>
          <w:cantSplit/>
          <w:trHeight w:val="288"/>
          <w:del w:id="15181"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3FFF0A46" w14:textId="56F451CA" w:rsidR="00753D6D" w:rsidRPr="00027CCB" w:rsidDel="00BD0400" w:rsidRDefault="00753D6D">
            <w:pPr>
              <w:pStyle w:val="Heading3"/>
              <w:rPr>
                <w:del w:id="15182" w:author="Sayali Dev" w:date="2018-02-15T18:29:00Z"/>
              </w:rPr>
              <w:pPrChange w:id="15183" w:author="Sayali Dev" w:date="2018-02-21T16:23:00Z">
                <w:pPr/>
              </w:pPrChange>
            </w:pPr>
            <w:commentRangeStart w:id="15184"/>
            <w:del w:id="15185" w:author="Sayali Dev" w:date="2018-02-15T18:29:00Z">
              <w:r w:rsidDel="00BD0400">
                <w:rPr>
                  <w:b w:val="0"/>
                </w:rPr>
                <w:delText>Donor Identifier</w:delText>
              </w:r>
              <w:r w:rsidRPr="00005723" w:rsidDel="00BD0400">
                <w:rPr>
                  <w:b w:val="0"/>
                  <w:color w:val="FF0000"/>
                </w:rPr>
                <w:delText>*</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363A06FB" w14:textId="20D174F7" w:rsidR="00753D6D" w:rsidDel="00BD0400" w:rsidRDefault="00753D6D">
            <w:pPr>
              <w:pStyle w:val="Heading3"/>
              <w:rPr>
                <w:del w:id="15186" w:author="Sayali Dev" w:date="2018-02-15T18:29:00Z"/>
              </w:rPr>
              <w:pPrChange w:id="15187" w:author="Sayali Dev" w:date="2018-02-21T16:23:00Z">
                <w:pPr/>
              </w:pPrChange>
            </w:pPr>
            <w:del w:id="15188" w:author="Sayali Dev" w:date="2018-02-15T18:29:00Z">
              <w:r w:rsidDel="00BD0400">
                <w:delText xml:space="preserve">Type the identifier of the donor subject for which this form is being completed. </w:delText>
              </w:r>
              <w:commentRangeEnd w:id="15184"/>
              <w:r w:rsidDel="00BD0400">
                <w:rPr>
                  <w:rStyle w:val="CommentReference"/>
                </w:rPr>
                <w:commentReference w:id="15184"/>
              </w:r>
            </w:del>
          </w:p>
        </w:tc>
      </w:tr>
      <w:tr w:rsidR="00753D6D" w:rsidDel="00BD0400" w14:paraId="390D878F" w14:textId="4003DB9B" w:rsidTr="00753D6D">
        <w:trPr>
          <w:cantSplit/>
          <w:trHeight w:val="288"/>
          <w:del w:id="15189"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5E31E70A" w14:textId="7AFD05A9" w:rsidR="00753D6D" w:rsidRPr="00027CCB" w:rsidDel="00BD0400" w:rsidRDefault="00753D6D">
            <w:pPr>
              <w:pStyle w:val="Heading3"/>
              <w:rPr>
                <w:del w:id="15190" w:author="Sayali Dev" w:date="2018-02-15T18:29:00Z"/>
              </w:rPr>
              <w:pPrChange w:id="15191" w:author="Sayali Dev" w:date="2018-02-21T16:23:00Z">
                <w:pPr/>
              </w:pPrChange>
            </w:pPr>
            <w:del w:id="15192" w:author="Sayali Dev" w:date="2018-02-15T18:29:00Z">
              <w:r w:rsidDel="00BD0400">
                <w:rPr>
                  <w:b w:val="0"/>
                </w:rPr>
                <w:delText>Kit Identifier</w:delText>
              </w:r>
              <w:r w:rsidRPr="00005723" w:rsidDel="00BD0400">
                <w:rPr>
                  <w:b w:val="0"/>
                  <w:color w:val="FF0000"/>
                </w:rPr>
                <w:delText>*</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3B79570E" w14:textId="57CF1FCD" w:rsidR="00753D6D" w:rsidDel="00BD0400" w:rsidRDefault="00753D6D">
            <w:pPr>
              <w:pStyle w:val="Heading3"/>
              <w:rPr>
                <w:del w:id="15193" w:author="Sayali Dev" w:date="2018-02-15T18:29:00Z"/>
              </w:rPr>
              <w:pPrChange w:id="15194" w:author="Sayali Dev" w:date="2018-02-21T16:23:00Z">
                <w:pPr/>
              </w:pPrChange>
            </w:pPr>
            <w:del w:id="15195" w:author="Sayali Dev" w:date="2018-02-15T18:29:00Z">
              <w:r w:rsidDel="00BD0400">
                <w:delText xml:space="preserve">Type the identifier of the kit to which this form is associated. </w:delText>
              </w:r>
            </w:del>
          </w:p>
        </w:tc>
      </w:tr>
      <w:tr w:rsidR="00753D6D" w:rsidDel="00BD0400" w14:paraId="3D442E5E" w14:textId="4E7939F5" w:rsidTr="00753D6D">
        <w:trPr>
          <w:cantSplit/>
          <w:trHeight w:val="288"/>
          <w:del w:id="15196"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571639C3" w14:textId="6D122FE0" w:rsidR="00753D6D" w:rsidRPr="007B159B" w:rsidDel="00BD0400" w:rsidRDefault="00753D6D">
            <w:pPr>
              <w:pStyle w:val="Heading3"/>
              <w:rPr>
                <w:del w:id="15197" w:author="Sayali Dev" w:date="2018-02-15T18:29:00Z"/>
                <w:color w:val="FF0000"/>
              </w:rPr>
              <w:pPrChange w:id="15198" w:author="Sayali Dev" w:date="2018-02-21T16:23:00Z">
                <w:pPr/>
              </w:pPrChange>
            </w:pPr>
            <w:del w:id="15199" w:author="Sayali Dev" w:date="2018-02-15T18:29:00Z">
              <w:r w:rsidDel="00BD0400">
                <w:rPr>
                  <w:b w:val="0"/>
                </w:rPr>
                <w:delText>Form Specific Attributes</w:delText>
              </w:r>
              <w:r w:rsidDel="00BD0400">
                <w:rPr>
                  <w:b w:val="0"/>
                  <w:color w:val="FF0000"/>
                </w:rPr>
                <w:delText>*</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0AB2CC41" w14:textId="6DC38E19" w:rsidR="00753D6D" w:rsidDel="00BD0400" w:rsidRDefault="00753D6D">
            <w:pPr>
              <w:pStyle w:val="Heading3"/>
              <w:rPr>
                <w:del w:id="15200" w:author="Sayali Dev" w:date="2018-02-15T18:29:00Z"/>
              </w:rPr>
              <w:pPrChange w:id="15201" w:author="Sayali Dev" w:date="2018-02-21T16:23:00Z">
                <w:pPr/>
              </w:pPrChange>
            </w:pPr>
            <w:del w:id="15202" w:author="Sayali Dev" w:date="2018-02-15T18:29:00Z">
              <w:r w:rsidDel="00BD0400">
                <w:delText xml:space="preserve">Type (or select) the appropriate value for each of the form attribute fields on the template. </w:delText>
              </w:r>
            </w:del>
          </w:p>
          <w:p w14:paraId="085287FF" w14:textId="7A6A5F6C" w:rsidR="00753D6D" w:rsidDel="00BD0400" w:rsidRDefault="00753D6D">
            <w:pPr>
              <w:pStyle w:val="Heading3"/>
              <w:rPr>
                <w:del w:id="15203" w:author="Sayali Dev" w:date="2018-02-15T18:29:00Z"/>
              </w:rPr>
              <w:pPrChange w:id="15204" w:author="Sayali Dev" w:date="2018-02-21T16:23:00Z">
                <w:pPr/>
              </w:pPrChange>
            </w:pPr>
            <w:del w:id="15205" w:author="Sayali Dev" w:date="2018-02-15T18:29:00Z">
              <w:r w:rsidRPr="002150F5" w:rsidDel="00BD0400">
                <w:rPr>
                  <w:b w:val="0"/>
                </w:rPr>
                <w:delText>Note:</w:delText>
              </w:r>
              <w:r w:rsidDel="00BD0400">
                <w:delText xml:space="preserve"> Since the collection forms are client defined, the form attribute fields vary and are provided by the System Administrator based on the Collection for which the form is used. </w:delText>
              </w:r>
            </w:del>
          </w:p>
          <w:p w14:paraId="613805D2" w14:textId="5DDBA5EC" w:rsidR="00753D6D" w:rsidDel="00BD0400" w:rsidRDefault="00753D6D">
            <w:pPr>
              <w:pStyle w:val="Heading3"/>
              <w:rPr>
                <w:del w:id="15206" w:author="Sayali Dev" w:date="2018-02-15T18:29:00Z"/>
              </w:rPr>
              <w:pPrChange w:id="15207" w:author="Sayali Dev" w:date="2018-02-21T16:23:00Z">
                <w:pPr/>
              </w:pPrChange>
            </w:pPr>
            <w:del w:id="15208" w:author="Sayali Dev" w:date="2018-02-15T18:29:00Z">
              <w:r w:rsidDel="00BD0400">
                <w:delText>This template cannot be currently used to upload PHI data.</w:delText>
              </w:r>
            </w:del>
          </w:p>
        </w:tc>
      </w:tr>
      <w:tr w:rsidR="00753D6D" w:rsidDel="00BD0400" w14:paraId="32DDB1BC" w14:textId="1634C152" w:rsidTr="00753D6D">
        <w:trPr>
          <w:cantSplit/>
          <w:trHeight w:val="288"/>
          <w:del w:id="15209" w:author="Sayali Dev" w:date="2018-02-15T18:29:00Z"/>
        </w:trPr>
        <w:tc>
          <w:tcPr>
            <w:tcW w:w="9810" w:type="dxa"/>
            <w:gridSpan w:val="2"/>
            <w:tcBorders>
              <w:top w:val="single" w:sz="4" w:space="0" w:color="000000"/>
              <w:left w:val="single" w:sz="4" w:space="0" w:color="000000"/>
              <w:bottom w:val="single" w:sz="4" w:space="0" w:color="000000"/>
              <w:right w:val="single" w:sz="4" w:space="0" w:color="000000"/>
            </w:tcBorders>
          </w:tcPr>
          <w:p w14:paraId="7BB3A742" w14:textId="7A66E5EC" w:rsidR="00753D6D" w:rsidRPr="00027CCB" w:rsidDel="00BD0400" w:rsidRDefault="00753D6D">
            <w:pPr>
              <w:pStyle w:val="Heading3"/>
              <w:rPr>
                <w:del w:id="15210" w:author="Sayali Dev" w:date="2018-02-15T18:29:00Z"/>
              </w:rPr>
              <w:pPrChange w:id="15211" w:author="Sayali Dev" w:date="2018-02-21T16:23:00Z">
                <w:pPr/>
              </w:pPrChange>
            </w:pPr>
            <w:del w:id="15212" w:author="Sayali Dev" w:date="2018-02-15T18:29:00Z">
              <w:r w:rsidDel="00BD0400">
                <w:rPr>
                  <w:b w:val="0"/>
                </w:rPr>
                <w:delText>Sample Processing Forms</w:delText>
              </w:r>
            </w:del>
          </w:p>
          <w:p w14:paraId="36248A62" w14:textId="588F8D83" w:rsidR="00753D6D" w:rsidDel="00BD0400" w:rsidRDefault="00753D6D">
            <w:pPr>
              <w:pStyle w:val="Heading3"/>
              <w:rPr>
                <w:del w:id="15213" w:author="Sayali Dev" w:date="2018-02-15T18:29:00Z"/>
              </w:rPr>
              <w:pPrChange w:id="15214" w:author="Sayali Dev" w:date="2018-02-21T16:23:00Z">
                <w:pPr/>
              </w:pPrChange>
            </w:pPr>
            <w:del w:id="15215" w:author="Sayali Dev" w:date="2018-02-15T18:29:00Z">
              <w:r w:rsidDel="00BD0400">
                <w:delText xml:space="preserve"> </w:delText>
              </w:r>
            </w:del>
          </w:p>
        </w:tc>
      </w:tr>
      <w:tr w:rsidR="00753D6D" w:rsidDel="00BD0400" w14:paraId="42B147D1" w14:textId="09A209D9" w:rsidTr="00753D6D">
        <w:trPr>
          <w:cantSplit/>
          <w:trHeight w:val="288"/>
          <w:del w:id="15216"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7DF854DB" w14:textId="081A94A1" w:rsidR="00753D6D" w:rsidRPr="00963D9C" w:rsidDel="00BD0400" w:rsidRDefault="00753D6D">
            <w:pPr>
              <w:pStyle w:val="Heading3"/>
              <w:rPr>
                <w:del w:id="15217" w:author="Sayali Dev" w:date="2018-02-15T18:29:00Z"/>
              </w:rPr>
              <w:pPrChange w:id="15218" w:author="Sayali Dev" w:date="2018-02-21T16:23:00Z">
                <w:pPr/>
              </w:pPrChange>
            </w:pPr>
            <w:del w:id="15219" w:author="Sayali Dev" w:date="2018-02-15T18:29:00Z">
              <w:r w:rsidRPr="00400FBA" w:rsidDel="00BD0400">
                <w:rPr>
                  <w:b w:val="0"/>
                </w:rPr>
                <w:delText>Destination Site Name</w:delText>
              </w:r>
              <w:r w:rsidRPr="00005723" w:rsidDel="00BD0400">
                <w:rPr>
                  <w:b w:val="0"/>
                  <w:color w:val="FF0000"/>
                </w:rPr>
                <w:delText>*</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3ADC546A" w14:textId="5FE19FCF" w:rsidR="00753D6D" w:rsidDel="00BD0400" w:rsidRDefault="00753D6D">
            <w:pPr>
              <w:pStyle w:val="Heading3"/>
              <w:rPr>
                <w:del w:id="15220" w:author="Sayali Dev" w:date="2018-02-15T18:29:00Z"/>
              </w:rPr>
              <w:pPrChange w:id="15221" w:author="Sayali Dev" w:date="2018-02-21T16:23:00Z">
                <w:pPr/>
              </w:pPrChange>
            </w:pPr>
            <w:del w:id="15222" w:author="Sayali Dev" w:date="2018-02-15T18:29:00Z">
              <w:r w:rsidDel="00BD0400">
                <w:delText>For LIMS workflow processing forms, type the name of the site where the sample processing was performed</w:delText>
              </w:r>
              <w:r w:rsidRPr="002B6465" w:rsidDel="00BD0400">
                <w:delText>.</w:delText>
              </w:r>
              <w:r w:rsidDel="00BD0400">
                <w:delText xml:space="preserve"> </w:delText>
              </w:r>
            </w:del>
          </w:p>
          <w:p w14:paraId="319F2DEA" w14:textId="327690E9" w:rsidR="00753D6D" w:rsidDel="00BD0400" w:rsidRDefault="00753D6D">
            <w:pPr>
              <w:pStyle w:val="Heading3"/>
              <w:rPr>
                <w:del w:id="15223" w:author="Sayali Dev" w:date="2018-02-15T18:29:00Z"/>
              </w:rPr>
              <w:pPrChange w:id="15224" w:author="Sayali Dev" w:date="2018-02-21T16:23:00Z">
                <w:pPr/>
              </w:pPrChange>
            </w:pPr>
            <w:del w:id="15225" w:author="Sayali Dev" w:date="2018-02-15T18:29:00Z">
              <w:r w:rsidRPr="00B72477" w:rsidDel="00BD0400">
                <w:rPr>
                  <w:b w:val="0"/>
                </w:rPr>
                <w:delText>Note:</w:delText>
              </w:r>
              <w:r w:rsidDel="00BD0400">
                <w:delText xml:space="preserve"> This field displays only for LIMS sample processing forms. </w:delText>
              </w:r>
              <w:r w:rsidRPr="00D94FF2" w:rsidDel="00BD0400">
                <w:delText xml:space="preserve">Site must be active in </w:delText>
              </w:r>
              <w:r w:rsidRPr="00B72477" w:rsidDel="00BD0400">
                <w:rPr>
                  <w:b w:val="0"/>
                </w:rPr>
                <w:delText>IAMS Address Book</w:delText>
              </w:r>
              <w:r w:rsidRPr="00D94FF2" w:rsidDel="00BD0400">
                <w:delText xml:space="preserve"> and Collection must be published with this site assigned in </w:delText>
              </w:r>
              <w:r w:rsidRPr="00B72477" w:rsidDel="00BD0400">
                <w:rPr>
                  <w:b w:val="0"/>
                </w:rPr>
                <w:delText>RPMS</w:delText>
              </w:r>
              <w:r w:rsidRPr="00D94FF2" w:rsidDel="00BD0400">
                <w:delText>.</w:delText>
              </w:r>
            </w:del>
          </w:p>
        </w:tc>
      </w:tr>
      <w:tr w:rsidR="00753D6D" w:rsidDel="00BD0400" w14:paraId="674CB195" w14:textId="14DA4975" w:rsidTr="00753D6D">
        <w:trPr>
          <w:cantSplit/>
          <w:trHeight w:val="288"/>
          <w:del w:id="15226" w:author="Sayali Dev" w:date="2018-02-15T18:29:00Z"/>
        </w:trPr>
        <w:tc>
          <w:tcPr>
            <w:tcW w:w="2610" w:type="dxa"/>
            <w:tcBorders>
              <w:top w:val="single" w:sz="4" w:space="0" w:color="000000"/>
              <w:left w:val="single" w:sz="4" w:space="0" w:color="000000"/>
              <w:bottom w:val="single" w:sz="4" w:space="0" w:color="000000"/>
              <w:right w:val="single" w:sz="4" w:space="0" w:color="000000"/>
            </w:tcBorders>
          </w:tcPr>
          <w:p w14:paraId="261D06A7" w14:textId="0438053C" w:rsidR="00753D6D" w:rsidRPr="00027CCB" w:rsidDel="00BD0400" w:rsidRDefault="00753D6D">
            <w:pPr>
              <w:pStyle w:val="Heading3"/>
              <w:rPr>
                <w:del w:id="15227" w:author="Sayali Dev" w:date="2018-02-15T18:29:00Z"/>
              </w:rPr>
              <w:pPrChange w:id="15228" w:author="Sayali Dev" w:date="2018-02-21T16:23:00Z">
                <w:pPr/>
              </w:pPrChange>
            </w:pPr>
            <w:del w:id="15229" w:author="Sayali Dev" w:date="2018-02-15T18:29:00Z">
              <w:r w:rsidDel="00BD0400">
                <w:rPr>
                  <w:b w:val="0"/>
                </w:rPr>
                <w:delText>Sample Identifier</w:delText>
              </w:r>
              <w:r w:rsidRPr="00005723" w:rsidDel="00BD0400">
                <w:rPr>
                  <w:b w:val="0"/>
                  <w:color w:val="FF0000"/>
                </w:rPr>
                <w:delText xml:space="preserve">* </w:delText>
              </w:r>
            </w:del>
          </w:p>
        </w:tc>
        <w:tc>
          <w:tcPr>
            <w:tcW w:w="7200" w:type="dxa"/>
            <w:tcBorders>
              <w:top w:val="single" w:sz="4" w:space="0" w:color="000000"/>
              <w:left w:val="single" w:sz="4" w:space="0" w:color="000000"/>
              <w:bottom w:val="single" w:sz="4" w:space="0" w:color="000000"/>
              <w:right w:val="single" w:sz="4" w:space="0" w:color="000000"/>
            </w:tcBorders>
            <w:vAlign w:val="center"/>
          </w:tcPr>
          <w:p w14:paraId="4294F375" w14:textId="5DD6CF44" w:rsidR="00753D6D" w:rsidDel="00BD0400" w:rsidRDefault="00753D6D">
            <w:pPr>
              <w:pStyle w:val="Heading3"/>
              <w:rPr>
                <w:del w:id="15230" w:author="Sayali Dev" w:date="2018-02-15T18:29:00Z"/>
              </w:rPr>
              <w:pPrChange w:id="15231" w:author="Sayali Dev" w:date="2018-02-21T16:23:00Z">
                <w:pPr/>
              </w:pPrChange>
            </w:pPr>
            <w:del w:id="15232" w:author="Sayali Dev" w:date="2018-02-15T18:29:00Z">
              <w:r w:rsidRPr="002150F5" w:rsidDel="00BD0400">
                <w:delText xml:space="preserve">Type the identifier of the </w:delText>
              </w:r>
              <w:r w:rsidDel="00BD0400">
                <w:delText>biospecimen</w:delText>
              </w:r>
              <w:r w:rsidRPr="002150F5" w:rsidDel="00BD0400">
                <w:delText xml:space="preserve"> for which this form is being completed.</w:delText>
              </w:r>
            </w:del>
          </w:p>
        </w:tc>
      </w:tr>
      <w:tr w:rsidR="00753D6D" w:rsidDel="00BD0400" w14:paraId="5D4BC09F" w14:textId="079970B0" w:rsidTr="00753D6D">
        <w:trPr>
          <w:cantSplit/>
          <w:trHeight w:val="288"/>
          <w:del w:id="15233" w:author="Sayali Dev" w:date="2018-02-15T18:29:00Z"/>
        </w:trPr>
        <w:tc>
          <w:tcPr>
            <w:tcW w:w="2610" w:type="dxa"/>
          </w:tcPr>
          <w:p w14:paraId="0445986B" w14:textId="087BD78F" w:rsidR="00753D6D" w:rsidRPr="006E63AD" w:rsidDel="00BD0400" w:rsidRDefault="00753D6D">
            <w:pPr>
              <w:pStyle w:val="Heading3"/>
              <w:rPr>
                <w:del w:id="15234" w:author="Sayali Dev" w:date="2018-02-15T18:29:00Z"/>
                <w:color w:val="FF0000"/>
              </w:rPr>
              <w:pPrChange w:id="15235" w:author="Sayali Dev" w:date="2018-02-21T16:23:00Z">
                <w:pPr/>
              </w:pPrChange>
            </w:pPr>
            <w:del w:id="15236" w:author="Sayali Dev" w:date="2018-02-15T18:29:00Z">
              <w:r w:rsidDel="00BD0400">
                <w:rPr>
                  <w:b w:val="0"/>
                </w:rPr>
                <w:delText>Workflow Name</w:delText>
              </w:r>
              <w:r w:rsidRPr="00005723" w:rsidDel="00BD0400">
                <w:rPr>
                  <w:b w:val="0"/>
                  <w:color w:val="FF0000"/>
                </w:rPr>
                <w:delText>*</w:delText>
              </w:r>
            </w:del>
          </w:p>
        </w:tc>
        <w:tc>
          <w:tcPr>
            <w:tcW w:w="7200" w:type="dxa"/>
            <w:vAlign w:val="center"/>
          </w:tcPr>
          <w:p w14:paraId="7CF4FAF0" w14:textId="12093DED" w:rsidR="00753D6D" w:rsidDel="00BD0400" w:rsidRDefault="00753D6D">
            <w:pPr>
              <w:pStyle w:val="Heading3"/>
              <w:rPr>
                <w:del w:id="15237" w:author="Sayali Dev" w:date="2018-02-15T18:29:00Z"/>
              </w:rPr>
              <w:pPrChange w:id="15238" w:author="Sayali Dev" w:date="2018-02-21T16:23:00Z">
                <w:pPr/>
              </w:pPrChange>
            </w:pPr>
            <w:del w:id="15239" w:author="Sayali Dev" w:date="2018-02-15T18:29:00Z">
              <w:r w:rsidDel="00BD0400">
                <w:delText xml:space="preserve">Type name of the workflow for which this form is being completed. </w:delText>
              </w:r>
            </w:del>
          </w:p>
        </w:tc>
      </w:tr>
      <w:tr w:rsidR="00753D6D" w:rsidDel="00BD0400" w14:paraId="20E7F145" w14:textId="18738774" w:rsidTr="00753D6D">
        <w:trPr>
          <w:cantSplit/>
          <w:trHeight w:val="288"/>
          <w:del w:id="15240" w:author="Sayali Dev" w:date="2018-02-15T18:29:00Z"/>
        </w:trPr>
        <w:tc>
          <w:tcPr>
            <w:tcW w:w="2610" w:type="dxa"/>
          </w:tcPr>
          <w:p w14:paraId="3E298248" w14:textId="3F5C2C0B" w:rsidR="00753D6D" w:rsidRPr="006E63AD" w:rsidDel="00BD0400" w:rsidRDefault="00753D6D">
            <w:pPr>
              <w:pStyle w:val="Heading3"/>
              <w:rPr>
                <w:del w:id="15241" w:author="Sayali Dev" w:date="2018-02-15T18:29:00Z"/>
                <w:color w:val="FF0000"/>
              </w:rPr>
              <w:pPrChange w:id="15242" w:author="Sayali Dev" w:date="2018-02-21T16:23:00Z">
                <w:pPr/>
              </w:pPrChange>
            </w:pPr>
            <w:del w:id="15243" w:author="Sayali Dev" w:date="2018-02-15T18:29:00Z">
              <w:r w:rsidRPr="00027CCB" w:rsidDel="00BD0400">
                <w:rPr>
                  <w:b w:val="0"/>
                </w:rPr>
                <w:delText>Form Specific Attributes</w:delText>
              </w:r>
              <w:r w:rsidDel="00BD0400">
                <w:rPr>
                  <w:b w:val="0"/>
                  <w:color w:val="FF0000"/>
                </w:rPr>
                <w:delText>*</w:delText>
              </w:r>
              <w:r w:rsidDel="00BD0400">
                <w:rPr>
                  <w:b w:val="0"/>
                </w:rPr>
                <w:delText xml:space="preserve"> </w:delText>
              </w:r>
            </w:del>
          </w:p>
        </w:tc>
        <w:tc>
          <w:tcPr>
            <w:tcW w:w="7200" w:type="dxa"/>
            <w:vAlign w:val="center"/>
          </w:tcPr>
          <w:p w14:paraId="5977DAEC" w14:textId="751C8767" w:rsidR="00753D6D" w:rsidDel="00BD0400" w:rsidRDefault="00753D6D">
            <w:pPr>
              <w:pStyle w:val="Heading3"/>
              <w:rPr>
                <w:del w:id="15244" w:author="Sayali Dev" w:date="2018-02-15T18:29:00Z"/>
              </w:rPr>
              <w:pPrChange w:id="15245" w:author="Sayali Dev" w:date="2018-02-21T16:23:00Z">
                <w:pPr/>
              </w:pPrChange>
            </w:pPr>
            <w:del w:id="15246" w:author="Sayali Dev" w:date="2018-02-15T18:29:00Z">
              <w:r w:rsidDel="00BD0400">
                <w:delText>Type (or select) he appropriate value</w:delText>
              </w:r>
              <w:r w:rsidRPr="002150F5" w:rsidDel="00BD0400">
                <w:delText xml:space="preserve"> for each of the form attribute fields on the template</w:delText>
              </w:r>
              <w:r w:rsidRPr="002150F5" w:rsidDel="00BD0400">
                <w:rPr>
                  <w:b w:val="0"/>
                </w:rPr>
                <w:delText xml:space="preserve">. </w:delText>
              </w:r>
            </w:del>
          </w:p>
          <w:p w14:paraId="6616769C" w14:textId="22663286" w:rsidR="00753D6D" w:rsidDel="00BD0400" w:rsidRDefault="00753D6D">
            <w:pPr>
              <w:pStyle w:val="Heading3"/>
              <w:rPr>
                <w:del w:id="15247" w:author="Sayali Dev" w:date="2018-02-15T18:29:00Z"/>
              </w:rPr>
              <w:pPrChange w:id="15248" w:author="Sayali Dev" w:date="2018-02-21T16:23:00Z">
                <w:pPr/>
              </w:pPrChange>
            </w:pPr>
            <w:del w:id="15249" w:author="Sayali Dev" w:date="2018-02-15T18:29:00Z">
              <w:r w:rsidRPr="002150F5" w:rsidDel="00BD0400">
                <w:rPr>
                  <w:b w:val="0"/>
                </w:rPr>
                <w:delText>Note:</w:delText>
              </w:r>
              <w:r w:rsidRPr="002150F5" w:rsidDel="00BD0400">
                <w:delText xml:space="preserve"> Since the </w:delText>
              </w:r>
              <w:r w:rsidDel="00BD0400">
                <w:delText>sampel orocessing</w:delText>
              </w:r>
              <w:r w:rsidRPr="002150F5" w:rsidDel="00BD0400">
                <w:delText xml:space="preserve"> forms are client defined, the form attribute fields vary and are provided by the System Administrator based on the Collection for which the from is used.</w:delText>
              </w:r>
            </w:del>
          </w:p>
          <w:p w14:paraId="06D12793" w14:textId="45ACFD05" w:rsidR="00753D6D" w:rsidDel="00BD0400" w:rsidRDefault="00753D6D">
            <w:pPr>
              <w:pStyle w:val="Heading3"/>
              <w:rPr>
                <w:del w:id="15250" w:author="Sayali Dev" w:date="2018-02-15T18:29:00Z"/>
              </w:rPr>
              <w:pPrChange w:id="15251" w:author="Sayali Dev" w:date="2018-02-21T16:23:00Z">
                <w:pPr/>
              </w:pPrChange>
            </w:pPr>
            <w:del w:id="15252" w:author="Sayali Dev" w:date="2018-02-15T18:29:00Z">
              <w:r w:rsidDel="00BD0400">
                <w:delText>This template cannot be currently used to upload PHI data.</w:delText>
              </w:r>
            </w:del>
          </w:p>
        </w:tc>
      </w:tr>
    </w:tbl>
    <w:p w14:paraId="7D1FA6C0" w14:textId="2320306E" w:rsidR="00753D6D" w:rsidDel="00BD0400" w:rsidRDefault="00753D6D">
      <w:pPr>
        <w:pStyle w:val="Heading3"/>
        <w:rPr>
          <w:del w:id="15253" w:author="Sayali Dev" w:date="2018-02-15T18:29:00Z"/>
          <w:rFonts w:ascii="Arial" w:hAnsi="Arial"/>
        </w:rPr>
        <w:pPrChange w:id="15254" w:author="Sayali Dev" w:date="2018-02-21T16:23:00Z">
          <w:pPr>
            <w:pStyle w:val="Heading2"/>
          </w:pPr>
        </w:pPrChange>
      </w:pPr>
    </w:p>
    <w:p w14:paraId="424D06EA" w14:textId="6400049F" w:rsidR="00753D6D" w:rsidDel="00BD0400" w:rsidRDefault="00753D6D">
      <w:pPr>
        <w:pStyle w:val="Heading3"/>
        <w:rPr>
          <w:del w:id="15255" w:author="Sayali Dev" w:date="2018-02-15T18:29:00Z"/>
        </w:rPr>
        <w:pPrChange w:id="15256" w:author="Sayali Dev" w:date="2018-02-21T16:23:00Z">
          <w:pPr>
            <w:numPr>
              <w:numId w:val="280"/>
            </w:numPr>
            <w:ind w:left="720" w:hanging="360"/>
          </w:pPr>
        </w:pPrChange>
      </w:pPr>
      <w:del w:id="15257" w:author="Sayali Dev" w:date="2018-01-31T17:54:00Z">
        <w:r w:rsidDel="009A119E">
          <w:delText>Log on</w:delText>
        </w:r>
      </w:del>
      <w:del w:id="15258" w:author="Sayali Dev" w:date="2018-02-15T18:29:00Z">
        <w:r w:rsidDel="00BD0400">
          <w:delText xml:space="preserve"> to the application using your </w:delText>
        </w:r>
      </w:del>
      <w:del w:id="15259" w:author="Sayali Dev" w:date="2018-01-31T17:55:00Z">
        <w:r w:rsidDel="00A62626">
          <w:delText>logon</w:delText>
        </w:r>
      </w:del>
      <w:del w:id="15260" w:author="Sayali Dev" w:date="2018-02-15T18:29:00Z">
        <w:r w:rsidDel="00BD0400">
          <w:delText xml:space="preserve"> credentials. </w:delText>
        </w:r>
      </w:del>
    </w:p>
    <w:p w14:paraId="200F1FE4" w14:textId="6FBE3468" w:rsidR="00753D6D" w:rsidDel="00BD0400" w:rsidRDefault="00753D6D">
      <w:pPr>
        <w:pStyle w:val="Heading3"/>
        <w:rPr>
          <w:del w:id="15261" w:author="Sayali Dev" w:date="2018-02-15T18:29:00Z"/>
        </w:rPr>
        <w:pPrChange w:id="15262" w:author="Sayali Dev" w:date="2018-02-21T16:23:00Z">
          <w:pPr>
            <w:ind w:left="720"/>
          </w:pPr>
        </w:pPrChange>
      </w:pPr>
      <w:del w:id="15263" w:author="Sayali Dev" w:date="2018-02-15T18:29:00Z">
        <w:r w:rsidDel="00BD0400">
          <w:delText xml:space="preserve">The CIRRASPEC home page appears. </w:delText>
        </w:r>
      </w:del>
    </w:p>
    <w:p w14:paraId="7F474258" w14:textId="6EED6227" w:rsidR="00753D6D" w:rsidDel="00BD0400" w:rsidRDefault="00753D6D">
      <w:pPr>
        <w:pStyle w:val="Heading3"/>
        <w:rPr>
          <w:del w:id="15264" w:author="Sayali Dev" w:date="2018-02-15T18:29:00Z"/>
        </w:rPr>
        <w:pPrChange w:id="15265" w:author="Sayali Dev" w:date="2018-02-21T16:23:00Z">
          <w:pPr>
            <w:ind w:left="720"/>
          </w:pPr>
        </w:pPrChange>
      </w:pPr>
    </w:p>
    <w:p w14:paraId="6BC925F9" w14:textId="74F8FE9F" w:rsidR="00753D6D" w:rsidDel="00BD0400" w:rsidRDefault="00753D6D">
      <w:pPr>
        <w:pStyle w:val="Heading3"/>
        <w:rPr>
          <w:del w:id="15266" w:author="Sayali Dev" w:date="2018-02-15T18:29:00Z"/>
        </w:rPr>
        <w:pPrChange w:id="15267" w:author="Sayali Dev" w:date="2018-02-21T16:23:00Z">
          <w:pPr>
            <w:numPr>
              <w:numId w:val="280"/>
            </w:numPr>
            <w:ind w:left="720" w:hanging="360"/>
          </w:pPr>
        </w:pPrChange>
      </w:pPr>
      <w:del w:id="15268" w:author="Sayali Dev" w:date="2018-02-15T18:29:00Z">
        <w:r w:rsidDel="00BD0400">
          <w:delText xml:space="preserve">Point to the arrow of the </w:delText>
        </w:r>
        <w:r w:rsidRPr="00584C3D" w:rsidDel="00BD0400">
          <w:rPr>
            <w:b w:val="0"/>
          </w:rPr>
          <w:delText>IAMS</w:delText>
        </w:r>
        <w:r w:rsidDel="00BD0400">
          <w:delText xml:space="preserve"> tab, and then click </w:delText>
        </w:r>
        <w:r w:rsidDel="00BD0400">
          <w:rPr>
            <w:b w:val="0"/>
          </w:rPr>
          <w:delText>Import Data</w:delText>
        </w:r>
        <w:r w:rsidDel="00BD0400">
          <w:delText>.</w:delText>
        </w:r>
      </w:del>
    </w:p>
    <w:p w14:paraId="1EC2B2FA" w14:textId="7FAEF525" w:rsidR="00753D6D" w:rsidDel="00BD0400" w:rsidRDefault="00753D6D">
      <w:pPr>
        <w:pStyle w:val="Heading3"/>
        <w:rPr>
          <w:del w:id="15269" w:author="Sayali Dev" w:date="2018-02-15T18:29:00Z"/>
        </w:rPr>
        <w:pPrChange w:id="15270" w:author="Sayali Dev" w:date="2018-02-21T16:23:00Z">
          <w:pPr>
            <w:ind w:left="720"/>
          </w:pPr>
        </w:pPrChange>
      </w:pPr>
      <w:del w:id="15271" w:author="Sayali Dev" w:date="2018-02-15T18:29:00Z">
        <w:r w:rsidDel="00BD0400">
          <w:delText xml:space="preserve">The </w:delText>
        </w:r>
        <w:r w:rsidRPr="00C60AA1" w:rsidDel="00BD0400">
          <w:rPr>
            <w:b w:val="0"/>
          </w:rPr>
          <w:delText>Import Data</w:delText>
        </w:r>
        <w:r w:rsidDel="00BD0400">
          <w:delText xml:space="preserve"> page appears.</w:delText>
        </w:r>
      </w:del>
    </w:p>
    <w:p w14:paraId="2E58DB7E" w14:textId="75FF8227" w:rsidR="00753D6D" w:rsidDel="00BD0400" w:rsidRDefault="00753D6D">
      <w:pPr>
        <w:pStyle w:val="Heading3"/>
        <w:rPr>
          <w:del w:id="15272" w:author="Sayali Dev" w:date="2018-02-15T18:29:00Z"/>
          <w:noProof/>
        </w:rPr>
        <w:pPrChange w:id="15273" w:author="Sayali Dev" w:date="2018-02-21T16:23:00Z">
          <w:pPr/>
        </w:pPrChange>
      </w:pPr>
    </w:p>
    <w:p w14:paraId="21E92CDE" w14:textId="7FEBC2AC" w:rsidR="00753D6D" w:rsidDel="00BD0400" w:rsidRDefault="00753D6D">
      <w:pPr>
        <w:pStyle w:val="Heading3"/>
        <w:rPr>
          <w:del w:id="15274" w:author="Sayali Dev" w:date="2018-02-15T18:29:00Z"/>
        </w:rPr>
        <w:pPrChange w:id="15275" w:author="Sayali Dev" w:date="2018-02-21T16:23:00Z">
          <w:pPr>
            <w:ind w:left="720"/>
          </w:pPr>
        </w:pPrChange>
      </w:pPr>
      <w:del w:id="15276" w:author="Sayali Dev" w:date="2018-02-15T18:29:00Z">
        <w:r w:rsidDel="00BD0400">
          <w:rPr>
            <w:noProof/>
          </w:rPr>
          <w:drawing>
            <wp:inline distT="0" distB="0" distL="0" distR="0" wp14:anchorId="7327A79F" wp14:editId="535684BC">
              <wp:extent cx="6400800" cy="3017520"/>
              <wp:effectExtent l="19050" t="19050" r="19050" b="11430"/>
              <wp:docPr id="9234" name="Picture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w="3175">
                        <a:solidFill>
                          <a:schemeClr val="tx1"/>
                        </a:solidFill>
                      </a:ln>
                    </pic:spPr>
                  </pic:pic>
                </a:graphicData>
              </a:graphic>
            </wp:inline>
          </w:drawing>
        </w:r>
      </w:del>
    </w:p>
    <w:p w14:paraId="096B0E0E" w14:textId="29DCDFA0" w:rsidR="00753D6D" w:rsidDel="00BD0400" w:rsidRDefault="00753D6D">
      <w:pPr>
        <w:pStyle w:val="Heading3"/>
        <w:rPr>
          <w:del w:id="15277" w:author="Sayali Dev" w:date="2018-02-15T18:29:00Z"/>
        </w:rPr>
        <w:pPrChange w:id="15278" w:author="Sayali Dev" w:date="2018-02-21T16:23:00Z">
          <w:pPr>
            <w:pStyle w:val="Figure"/>
            <w:tabs>
              <w:tab w:val="clear" w:pos="1710"/>
            </w:tabs>
            <w:ind w:left="2070" w:hanging="1350"/>
          </w:pPr>
        </w:pPrChange>
      </w:pPr>
      <w:del w:id="15279" w:author="Sayali Dev" w:date="2018-02-15T18:29:00Z">
        <w:r w:rsidRPr="009C3249" w:rsidDel="00BD0400">
          <w:delText>Import</w:delText>
        </w:r>
        <w:r w:rsidDel="00BD0400">
          <w:delText xml:space="preserve"> Data page</w:delText>
        </w:r>
      </w:del>
    </w:p>
    <w:p w14:paraId="6B06D48C" w14:textId="197BCDFA" w:rsidR="00753D6D" w:rsidDel="00BD0400" w:rsidRDefault="00753D6D">
      <w:pPr>
        <w:pStyle w:val="Heading3"/>
        <w:rPr>
          <w:del w:id="15280" w:author="Sayali Dev" w:date="2018-02-15T18:29:00Z"/>
        </w:rPr>
        <w:pPrChange w:id="15281" w:author="Sayali Dev" w:date="2018-02-21T16:23:00Z">
          <w:pPr/>
        </w:pPrChange>
      </w:pPr>
    </w:p>
    <w:p w14:paraId="0014F82C" w14:textId="3D99A2EC" w:rsidR="00753D6D" w:rsidRPr="001241E1" w:rsidDel="00BD0400" w:rsidRDefault="00753D6D">
      <w:pPr>
        <w:pStyle w:val="Heading3"/>
        <w:rPr>
          <w:del w:id="15282" w:author="Sayali Dev" w:date="2018-02-15T18:29:00Z"/>
        </w:rPr>
        <w:pPrChange w:id="15283" w:author="Sayali Dev" w:date="2018-02-21T16:23:00Z">
          <w:pPr/>
        </w:pPrChange>
      </w:pPr>
    </w:p>
    <w:p w14:paraId="3F816675" w14:textId="182CA3D6" w:rsidR="00753D6D" w:rsidDel="00BD0400" w:rsidRDefault="00753D6D">
      <w:pPr>
        <w:pStyle w:val="Heading3"/>
        <w:rPr>
          <w:del w:id="15284" w:author="Sayali Dev" w:date="2018-02-15T18:29:00Z"/>
        </w:rPr>
        <w:pPrChange w:id="15285" w:author="Sayali Dev" w:date="2018-02-21T16:23:00Z">
          <w:pPr>
            <w:numPr>
              <w:numId w:val="280"/>
            </w:numPr>
            <w:ind w:left="720" w:hanging="360"/>
          </w:pPr>
        </w:pPrChange>
      </w:pPr>
      <w:del w:id="15286" w:author="Sayali Dev" w:date="2018-02-15T18:29:00Z">
        <w:r w:rsidDel="00BD0400">
          <w:delText xml:space="preserve">In the </w:delText>
        </w:r>
        <w:r w:rsidRPr="007B3839" w:rsidDel="00BD0400">
          <w:rPr>
            <w:b w:val="0"/>
          </w:rPr>
          <w:delText>Upload Type</w:delText>
        </w:r>
        <w:r w:rsidDel="00BD0400">
          <w:delText xml:space="preserve"> list, click </w:delText>
        </w:r>
        <w:r w:rsidDel="00BD0400">
          <w:rPr>
            <w:b w:val="0"/>
          </w:rPr>
          <w:delText>Form</w:delText>
        </w:r>
        <w:r w:rsidDel="00BD0400">
          <w:delText>.</w:delText>
        </w:r>
      </w:del>
    </w:p>
    <w:p w14:paraId="6244725E" w14:textId="0395F9E6" w:rsidR="00753D6D" w:rsidDel="00BD0400" w:rsidRDefault="00753D6D">
      <w:pPr>
        <w:pStyle w:val="Heading3"/>
        <w:rPr>
          <w:del w:id="15287" w:author="Sayali Dev" w:date="2018-02-15T18:29:00Z"/>
        </w:rPr>
        <w:pPrChange w:id="15288" w:author="Sayali Dev" w:date="2018-02-21T16:23:00Z">
          <w:pPr>
            <w:ind w:left="720"/>
          </w:pPr>
        </w:pPrChange>
      </w:pPr>
    </w:p>
    <w:p w14:paraId="76E45BC8" w14:textId="20324990" w:rsidR="00753D6D" w:rsidDel="00BD0400" w:rsidRDefault="00753D6D">
      <w:pPr>
        <w:pStyle w:val="Heading3"/>
        <w:rPr>
          <w:del w:id="15289" w:author="Sayali Dev" w:date="2018-02-15T18:29:00Z"/>
        </w:rPr>
        <w:pPrChange w:id="15290" w:author="Sayali Dev" w:date="2018-02-21T16:23:00Z">
          <w:pPr>
            <w:numPr>
              <w:numId w:val="280"/>
            </w:numPr>
            <w:ind w:left="720" w:hanging="360"/>
          </w:pPr>
        </w:pPrChange>
      </w:pPr>
      <w:del w:id="15291" w:author="Sayali Dev" w:date="2018-02-15T18:29:00Z">
        <w:r w:rsidDel="00BD0400">
          <w:delText xml:space="preserve">Click </w:delText>
        </w:r>
        <w:r w:rsidRPr="00A65C15" w:rsidDel="00BD0400">
          <w:rPr>
            <w:b w:val="0"/>
          </w:rPr>
          <w:delText>Browse</w:delText>
        </w:r>
        <w:r w:rsidDel="00BD0400">
          <w:delText xml:space="preserve"> below the </w:delText>
        </w:r>
        <w:r w:rsidRPr="00A65C15" w:rsidDel="00BD0400">
          <w:rPr>
            <w:b w:val="0"/>
          </w:rPr>
          <w:delText>File Location</w:delText>
        </w:r>
        <w:r w:rsidDel="00BD0400">
          <w:delText xml:space="preserve"> field, and then select the F</w:delText>
        </w:r>
        <w:r w:rsidRPr="00F47C43" w:rsidDel="00BD0400">
          <w:rPr>
            <w:b w:val="0"/>
          </w:rPr>
          <w:delText>orm</w:delText>
        </w:r>
        <w:r w:rsidDel="00BD0400">
          <w:rPr>
            <w:b w:val="0"/>
          </w:rPr>
          <w:delText>s</w:delText>
        </w:r>
        <w:r w:rsidDel="00BD0400">
          <w:delText xml:space="preserve"> template spreadsheet that you want to upload. </w:delText>
        </w:r>
      </w:del>
    </w:p>
    <w:p w14:paraId="31A20D7B" w14:textId="28C0863F" w:rsidR="00753D6D" w:rsidDel="00BD0400" w:rsidRDefault="00753D6D">
      <w:pPr>
        <w:pStyle w:val="Heading3"/>
        <w:rPr>
          <w:del w:id="15292" w:author="Sayali Dev" w:date="2018-02-15T18:29:00Z"/>
        </w:rPr>
        <w:pPrChange w:id="15293" w:author="Sayali Dev" w:date="2018-02-21T16:23:00Z">
          <w:pPr>
            <w:ind w:left="720"/>
          </w:pPr>
        </w:pPrChange>
      </w:pPr>
      <w:del w:id="15294" w:author="Sayali Dev" w:date="2018-02-15T18:29:00Z">
        <w:r w:rsidDel="00BD0400">
          <w:delText xml:space="preserve">The path of the template that you select appears on the right side of the </w:delText>
        </w:r>
        <w:r w:rsidRPr="00860DEB" w:rsidDel="00BD0400">
          <w:rPr>
            <w:b w:val="0"/>
          </w:rPr>
          <w:delText>Browse</w:delText>
        </w:r>
        <w:r w:rsidDel="00BD0400">
          <w:delText xml:space="preserve"> button. </w:delText>
        </w:r>
      </w:del>
    </w:p>
    <w:p w14:paraId="30EBEB0C" w14:textId="7CEAF43A" w:rsidR="00753D6D" w:rsidDel="00BD0400" w:rsidRDefault="00753D6D">
      <w:pPr>
        <w:pStyle w:val="Heading3"/>
        <w:rPr>
          <w:del w:id="15295" w:author="Sayali Dev" w:date="2018-02-15T18:29:00Z"/>
        </w:rPr>
        <w:pPrChange w:id="15296" w:author="Sayali Dev" w:date="2018-02-21T16:23:00Z">
          <w:pPr>
            <w:ind w:left="720"/>
          </w:pPr>
        </w:pPrChange>
      </w:pPr>
    </w:p>
    <w:p w14:paraId="65A4EA26" w14:textId="4C865ACF" w:rsidR="00753D6D" w:rsidDel="00BD0400" w:rsidRDefault="00753D6D">
      <w:pPr>
        <w:pStyle w:val="Heading3"/>
        <w:rPr>
          <w:del w:id="15297" w:author="Sayali Dev" w:date="2018-02-15T18:29:00Z"/>
        </w:rPr>
        <w:pPrChange w:id="15298" w:author="Sayali Dev" w:date="2018-02-21T16:23:00Z">
          <w:pPr>
            <w:numPr>
              <w:numId w:val="280"/>
            </w:numPr>
            <w:ind w:left="720" w:hanging="360"/>
          </w:pPr>
        </w:pPrChange>
      </w:pPr>
      <w:del w:id="15299" w:author="Sayali Dev" w:date="2018-02-15T18:29:00Z">
        <w:r w:rsidDel="00BD0400">
          <w:delText xml:space="preserve">Click </w:delText>
        </w:r>
        <w:r w:rsidRPr="00A65C15" w:rsidDel="00BD0400">
          <w:rPr>
            <w:b w:val="0"/>
          </w:rPr>
          <w:delText>UPLOAD</w:delText>
        </w:r>
        <w:r w:rsidDel="00BD0400">
          <w:delText xml:space="preserve">. </w:delText>
        </w:r>
      </w:del>
    </w:p>
    <w:p w14:paraId="02B795E4" w14:textId="3C17F917" w:rsidR="00753D6D" w:rsidDel="00BD0400" w:rsidRDefault="00753D6D">
      <w:pPr>
        <w:pStyle w:val="Heading3"/>
        <w:rPr>
          <w:del w:id="15300" w:author="Sayali Dev" w:date="2018-02-15T18:29:00Z"/>
        </w:rPr>
        <w:pPrChange w:id="15301" w:author="Sayali Dev" w:date="2018-02-21T16:23:00Z">
          <w:pPr>
            <w:tabs>
              <w:tab w:val="left" w:pos="720"/>
            </w:tabs>
            <w:ind w:left="720"/>
          </w:pPr>
        </w:pPrChange>
      </w:pPr>
      <w:del w:id="15302" w:author="Sayali Dev" w:date="2018-02-15T18:29:00Z">
        <w:r w:rsidDel="00BD0400">
          <w:delText xml:space="preserve">The form data is uploaded. The </w:delText>
        </w:r>
        <w:r w:rsidRPr="009E46B4" w:rsidDel="00BD0400">
          <w:rPr>
            <w:b w:val="0"/>
          </w:rPr>
          <w:delText>Import Data</w:delText>
        </w:r>
        <w:r w:rsidDel="00BD0400">
          <w:delText xml:space="preserve"> page displays a confirmation and summary of the upload. </w:delText>
        </w:r>
        <w:r w:rsidDel="00BD0400">
          <w:br/>
        </w:r>
      </w:del>
    </w:p>
    <w:p w14:paraId="57FDF663" w14:textId="7EBBC5FD" w:rsidR="00753D6D" w:rsidRPr="00DD1AF2" w:rsidDel="00BD0400" w:rsidRDefault="00753D6D">
      <w:pPr>
        <w:pStyle w:val="Heading3"/>
        <w:rPr>
          <w:del w:id="15303" w:author="Sayali Dev" w:date="2018-02-15T18:29:00Z"/>
        </w:rPr>
        <w:pPrChange w:id="15304" w:author="Sayali Dev" w:date="2018-02-21T16:23:00Z">
          <w:pPr>
            <w:tabs>
              <w:tab w:val="left" w:pos="720"/>
            </w:tabs>
            <w:ind w:left="720"/>
          </w:pPr>
        </w:pPrChange>
      </w:pPr>
      <w:del w:id="15305" w:author="Sayali Dev" w:date="2018-02-15T18:29:00Z">
        <w:r w:rsidRPr="00DD1AF2" w:rsidDel="00BD0400">
          <w:rPr>
            <w:b w:val="0"/>
          </w:rPr>
          <w:delText>Note:</w:delText>
        </w:r>
      </w:del>
    </w:p>
    <w:p w14:paraId="44E21466" w14:textId="04A76490" w:rsidR="00753D6D" w:rsidDel="00BD0400" w:rsidRDefault="00753D6D">
      <w:pPr>
        <w:pStyle w:val="Heading3"/>
        <w:rPr>
          <w:del w:id="15306" w:author="Sayali Dev" w:date="2018-02-15T18:29:00Z"/>
        </w:rPr>
        <w:pPrChange w:id="15307" w:author="Sayali Dev" w:date="2018-02-21T16:23:00Z">
          <w:pPr>
            <w:numPr>
              <w:numId w:val="277"/>
            </w:numPr>
            <w:ind w:left="1440" w:hanging="360"/>
          </w:pPr>
        </w:pPrChange>
      </w:pPr>
      <w:del w:id="15308" w:author="Sayali Dev" w:date="2018-02-15T18:29:00Z">
        <w:r w:rsidDel="00BD0400">
          <w:delText>The form associated with the specified subject, kit or LIMS workflow is completed with the information from the template. The form status is set to “Data Entry Completed”.</w:delText>
        </w:r>
        <w:r w:rsidDel="00BD0400">
          <w:br/>
        </w:r>
      </w:del>
    </w:p>
    <w:p w14:paraId="30357522" w14:textId="7935D5D6" w:rsidR="00753D6D" w:rsidDel="00BD0400" w:rsidRDefault="00753D6D">
      <w:pPr>
        <w:pStyle w:val="Heading3"/>
        <w:rPr>
          <w:del w:id="15309" w:author="Sayali Dev" w:date="2018-02-15T18:29:00Z"/>
        </w:rPr>
        <w:pPrChange w:id="15310" w:author="Sayali Dev" w:date="2018-02-21T16:23:00Z">
          <w:pPr>
            <w:numPr>
              <w:numId w:val="277"/>
            </w:numPr>
            <w:ind w:left="1440" w:hanging="360"/>
          </w:pPr>
        </w:pPrChange>
      </w:pPr>
      <w:del w:id="15311" w:author="Sayali Dev" w:date="2018-02-15T18:29:00Z">
        <w:r w:rsidDel="00BD0400">
          <w:delText xml:space="preserve">The completed form is immediately available for viewing and approving. Consent and Collection forms are accessible via the </w:delText>
        </w:r>
        <w:r w:rsidRPr="00430153" w:rsidDel="00BD0400">
          <w:rPr>
            <w:b w:val="0"/>
          </w:rPr>
          <w:delText>CIMS</w:delText>
        </w:r>
        <w:r w:rsidDel="00BD0400">
          <w:rPr>
            <w:b w:val="0"/>
          </w:rPr>
          <w:delText xml:space="preserve"> </w:delText>
        </w:r>
        <w:r w:rsidRPr="00430153" w:rsidDel="00BD0400">
          <w:rPr>
            <w:b w:val="0"/>
          </w:rPr>
          <w:delText>&gt;</w:delText>
        </w:r>
        <w:r w:rsidDel="00BD0400">
          <w:rPr>
            <w:b w:val="0"/>
          </w:rPr>
          <w:delText xml:space="preserve"> </w:delText>
        </w:r>
        <w:r w:rsidRPr="00430153" w:rsidDel="00BD0400">
          <w:rPr>
            <w:b w:val="0"/>
          </w:rPr>
          <w:delText>Subject Centric</w:delText>
        </w:r>
        <w:r w:rsidDel="00BD0400">
          <w:delText xml:space="preserve"> </w:delText>
        </w:r>
        <w:r w:rsidRPr="00430153" w:rsidDel="00BD0400">
          <w:rPr>
            <w:b w:val="0"/>
          </w:rPr>
          <w:delText>View</w:delText>
        </w:r>
        <w:r w:rsidDel="00BD0400">
          <w:rPr>
            <w:b w:val="0"/>
          </w:rPr>
          <w:delText xml:space="preserve">. </w:delText>
        </w:r>
        <w:r w:rsidRPr="002A1E41" w:rsidDel="00BD0400">
          <w:delText>Sam</w:delText>
        </w:r>
        <w:r w:rsidRPr="00A053CD" w:rsidDel="00BD0400">
          <w:delText>ple Processng forms are access</w:delText>
        </w:r>
        <w:r w:rsidDel="00BD0400">
          <w:delText>ible</w:delText>
        </w:r>
        <w:r w:rsidRPr="002A1E41" w:rsidDel="00BD0400">
          <w:delText xml:space="preserve"> via the</w:delText>
        </w:r>
        <w:r w:rsidDel="00BD0400">
          <w:rPr>
            <w:b w:val="0"/>
          </w:rPr>
          <w:delText xml:space="preserve"> </w:delText>
        </w:r>
        <w:r w:rsidDel="00BD0400">
          <w:delText xml:space="preserve"> </w:delText>
        </w:r>
        <w:r w:rsidRPr="00430153" w:rsidDel="00BD0400">
          <w:rPr>
            <w:b w:val="0"/>
          </w:rPr>
          <w:delText>LIMS</w:delText>
        </w:r>
        <w:r w:rsidDel="00BD0400">
          <w:rPr>
            <w:b w:val="0"/>
          </w:rPr>
          <w:delText xml:space="preserve"> </w:delText>
        </w:r>
        <w:r w:rsidRPr="00430153" w:rsidDel="00BD0400">
          <w:rPr>
            <w:b w:val="0"/>
          </w:rPr>
          <w:delText>&gt;</w:delText>
        </w:r>
        <w:r w:rsidDel="00BD0400">
          <w:rPr>
            <w:b w:val="0"/>
          </w:rPr>
          <w:delText xml:space="preserve"> </w:delText>
        </w:r>
        <w:r w:rsidRPr="00430153" w:rsidDel="00BD0400">
          <w:rPr>
            <w:b w:val="0"/>
          </w:rPr>
          <w:delText>Workflows</w:delText>
        </w:r>
        <w:r w:rsidDel="00BD0400">
          <w:delText xml:space="preserve"> modules.</w:delText>
        </w:r>
      </w:del>
    </w:p>
    <w:p w14:paraId="0DDB584B" w14:textId="21596862" w:rsidR="00753D6D" w:rsidDel="00BD0400" w:rsidRDefault="00753D6D">
      <w:pPr>
        <w:pStyle w:val="Heading3"/>
        <w:rPr>
          <w:del w:id="15312" w:author="Sayali Dev" w:date="2018-02-15T18:29:00Z"/>
        </w:rPr>
        <w:pPrChange w:id="15313" w:author="Sayali Dev" w:date="2018-02-21T16:23:00Z">
          <w:pPr>
            <w:ind w:left="1440"/>
          </w:pPr>
        </w:pPrChange>
      </w:pPr>
    </w:p>
    <w:p w14:paraId="32D6FEE7" w14:textId="7E0631F8" w:rsidR="00753D6D" w:rsidDel="00BD0400" w:rsidRDefault="00753D6D">
      <w:pPr>
        <w:pStyle w:val="Heading3"/>
        <w:rPr>
          <w:del w:id="15314" w:author="Sayali Dev" w:date="2018-02-15T18:29:00Z"/>
        </w:rPr>
      </w:pPr>
      <w:del w:id="15315" w:author="Sayali Dev" w:date="2018-02-15T18:29:00Z">
        <w:r w:rsidDel="00BD0400">
          <w:br w:type="page"/>
        </w:r>
        <w:bookmarkStart w:id="15316" w:name="_Toc452394255"/>
        <w:r w:rsidDel="00BD0400">
          <w:delText>Uploading a LIMS Workflow spreadsheet</w:delText>
        </w:r>
        <w:bookmarkEnd w:id="15316"/>
      </w:del>
    </w:p>
    <w:p w14:paraId="7CFDAC98" w14:textId="4EB7E40A" w:rsidR="00753D6D" w:rsidDel="00BD0400" w:rsidRDefault="00753D6D">
      <w:pPr>
        <w:pStyle w:val="Heading3"/>
        <w:rPr>
          <w:del w:id="15317" w:author="Sayali Dev" w:date="2018-02-15T18:29:00Z"/>
        </w:rPr>
        <w:pPrChange w:id="15318" w:author="Sayali Dev" w:date="2018-02-21T16:23:00Z">
          <w:pPr/>
        </w:pPrChange>
      </w:pPr>
    </w:p>
    <w:p w14:paraId="2AD34AC4" w14:textId="76D8F49A" w:rsidR="00753D6D" w:rsidDel="00BD0400" w:rsidRDefault="00753D6D">
      <w:pPr>
        <w:pStyle w:val="Heading3"/>
        <w:rPr>
          <w:del w:id="15319" w:author="Sayali Dev" w:date="2018-02-15T18:29:00Z"/>
        </w:rPr>
        <w:pPrChange w:id="15320" w:author="Sayali Dev" w:date="2018-02-21T16:23:00Z">
          <w:pPr/>
        </w:pPrChange>
      </w:pPr>
      <w:del w:id="15321" w:author="Sayali Dev" w:date="2018-02-15T18:29:00Z">
        <w:r w:rsidDel="00BD0400">
          <w:delText>To upload a LIMS sample processing workflow template:</w:delText>
        </w:r>
        <w:r w:rsidDel="00BD0400">
          <w:br/>
        </w:r>
        <w:r w:rsidRPr="00DD1B89" w:rsidDel="00BD0400">
          <w:rPr>
            <w:b w:val="0"/>
          </w:rPr>
          <w:delText>Note:</w:delText>
        </w:r>
        <w:r w:rsidRPr="00DD1B89" w:rsidDel="00BD0400">
          <w:delText xml:space="preserve"> Only an aut</w:delText>
        </w:r>
        <w:r w:rsidDel="00BD0400">
          <w:delText>h</w:delText>
        </w:r>
        <w:r w:rsidRPr="00DD1B89" w:rsidDel="00BD0400">
          <w:delText xml:space="preserve">orized Biobank user can upload a </w:delText>
        </w:r>
        <w:r w:rsidDel="00BD0400">
          <w:delText>LIMS workflow spreadsheet</w:delText>
        </w:r>
        <w:r w:rsidRPr="00DD1B89" w:rsidDel="00BD0400">
          <w:delText>.</w:delText>
        </w:r>
      </w:del>
    </w:p>
    <w:p w14:paraId="06E80B50" w14:textId="7C2C9CDF" w:rsidR="00753D6D" w:rsidDel="00BD0400" w:rsidRDefault="00753D6D">
      <w:pPr>
        <w:pStyle w:val="Heading3"/>
        <w:rPr>
          <w:del w:id="15322" w:author="Sayali Dev" w:date="2018-02-15T18:29:00Z"/>
        </w:rPr>
        <w:pPrChange w:id="15323" w:author="Sayali Dev" w:date="2018-02-21T16:23:00Z">
          <w:pPr/>
        </w:pPrChange>
      </w:pPr>
    </w:p>
    <w:p w14:paraId="0F06A1D4" w14:textId="12585DD1" w:rsidR="00753D6D" w:rsidDel="00BD0400" w:rsidRDefault="00753D6D">
      <w:pPr>
        <w:pStyle w:val="Heading3"/>
        <w:rPr>
          <w:del w:id="15324" w:author="Sayali Dev" w:date="2018-02-15T18:29:00Z"/>
        </w:rPr>
        <w:pPrChange w:id="15325" w:author="Sayali Dev" w:date="2018-02-21T16:23:00Z">
          <w:pPr>
            <w:numPr>
              <w:numId w:val="281"/>
            </w:numPr>
            <w:ind w:left="720" w:right="540" w:hanging="360"/>
          </w:pPr>
        </w:pPrChange>
      </w:pPr>
      <w:del w:id="15326" w:author="Sayali Dev" w:date="2018-02-15T18:29:00Z">
        <w:r w:rsidDel="00BD0400">
          <w:delText xml:space="preserve">Prepare the </w:delText>
        </w:r>
        <w:r w:rsidRPr="008464C8" w:rsidDel="00BD0400">
          <w:rPr>
            <w:b w:val="0"/>
          </w:rPr>
          <w:delText>LIMS Workflow Upload</w:delText>
        </w:r>
        <w:r w:rsidDel="00BD0400">
          <w:delText xml:space="preserve"> spreadsheet for the sample processing workflow you want to upload. </w:delText>
        </w:r>
        <w:r w:rsidDel="00BD0400">
          <w:br/>
        </w:r>
        <w:r w:rsidRPr="009C3249" w:rsidDel="00BD0400">
          <w:rPr>
            <w:b w:val="0"/>
          </w:rPr>
          <w:delText>Note:</w:delText>
        </w:r>
        <w:r w:rsidDel="00BD0400">
          <w:delText xml:space="preserve"> </w:delText>
        </w:r>
      </w:del>
    </w:p>
    <w:p w14:paraId="0C7B0A7A" w14:textId="7331CF6F" w:rsidR="00753D6D" w:rsidDel="00BD0400" w:rsidRDefault="00753D6D">
      <w:pPr>
        <w:pStyle w:val="Heading3"/>
        <w:rPr>
          <w:del w:id="15327" w:author="Sayali Dev" w:date="2018-02-15T18:29:00Z"/>
        </w:rPr>
        <w:pPrChange w:id="15328" w:author="Sayali Dev" w:date="2018-02-21T16:23:00Z">
          <w:pPr>
            <w:numPr>
              <w:numId w:val="251"/>
            </w:numPr>
            <w:ind w:left="1440" w:right="540" w:hanging="360"/>
          </w:pPr>
        </w:pPrChange>
      </w:pPr>
      <w:del w:id="15329" w:author="Sayali Dev" w:date="2018-02-15T18:29:00Z">
        <w:r w:rsidDel="00BD0400">
          <w:delText xml:space="preserve">You can obtain a copy of the template spreadsheet by contacting the System Administrator or sending an email request to </w:delText>
        </w:r>
        <w:r w:rsidR="006C608D" w:rsidDel="00BD0400">
          <w:fldChar w:fldCharType="begin"/>
        </w:r>
        <w:r w:rsidR="006C608D" w:rsidDel="00BD0400">
          <w:delInstrText xml:space="preserve"> HYPERLINK "mailto:Bio4Dhelp@tgen.org" </w:delInstrText>
        </w:r>
        <w:r w:rsidR="006C608D" w:rsidDel="00BD0400">
          <w:fldChar w:fldCharType="separate"/>
        </w:r>
        <w:r w:rsidDel="00BD0400">
          <w:rPr>
            <w:rStyle w:val="Hyperlink"/>
          </w:rPr>
          <w:delText>cirraspec@tgen.org</w:delText>
        </w:r>
        <w:r w:rsidR="006C608D" w:rsidDel="00BD0400">
          <w:rPr>
            <w:rStyle w:val="Hyperlink"/>
          </w:rPr>
          <w:fldChar w:fldCharType="end"/>
        </w:r>
        <w:r w:rsidDel="00BD0400">
          <w:delText xml:space="preserve">. </w:delText>
        </w:r>
      </w:del>
    </w:p>
    <w:p w14:paraId="674D903B" w14:textId="01B1C6E2" w:rsidR="00753D6D" w:rsidDel="00BD0400" w:rsidRDefault="00753D6D">
      <w:pPr>
        <w:pStyle w:val="Heading3"/>
        <w:rPr>
          <w:del w:id="15330" w:author="Sayali Dev" w:date="2018-02-15T18:29:00Z"/>
        </w:rPr>
        <w:pPrChange w:id="15331" w:author="Sayali Dev" w:date="2018-02-21T16:23:00Z">
          <w:pPr>
            <w:numPr>
              <w:numId w:val="251"/>
            </w:numPr>
            <w:ind w:left="1440" w:right="540" w:hanging="360"/>
          </w:pPr>
        </w:pPrChange>
      </w:pPr>
      <w:del w:id="15332" w:author="Sayali Dev" w:date="2018-02-15T18:29:00Z">
        <w:r w:rsidRPr="00DD1B89" w:rsidDel="00BD0400">
          <w:delText xml:space="preserve">Template must be saved as an Excel Workbook with .xlsx extension. </w:delText>
        </w:r>
      </w:del>
    </w:p>
    <w:p w14:paraId="25A32431" w14:textId="1C277FF4" w:rsidR="00753D6D" w:rsidDel="00BD0400" w:rsidRDefault="00753D6D">
      <w:pPr>
        <w:pStyle w:val="Heading3"/>
        <w:rPr>
          <w:del w:id="15333" w:author="Sayali Dev" w:date="2018-02-15T18:29:00Z"/>
        </w:rPr>
        <w:pPrChange w:id="15334" w:author="Sayali Dev" w:date="2018-02-21T16:23:00Z">
          <w:pPr>
            <w:ind w:right="540"/>
          </w:pPr>
        </w:pPrChange>
      </w:pPr>
    </w:p>
    <w:p w14:paraId="7EB02FD5" w14:textId="326481CB" w:rsidR="00753D6D" w:rsidDel="00BD0400" w:rsidRDefault="00753D6D">
      <w:pPr>
        <w:pStyle w:val="Heading3"/>
        <w:rPr>
          <w:del w:id="15335" w:author="Sayali Dev" w:date="2018-02-15T18:29:00Z"/>
        </w:rPr>
        <w:pPrChange w:id="15336" w:author="Sayali Dev" w:date="2018-02-21T16:23:00Z">
          <w:pPr>
            <w:ind w:left="720" w:right="540"/>
          </w:pPr>
        </w:pPrChange>
      </w:pPr>
      <w:del w:id="15337" w:author="Sayali Dev" w:date="2018-02-15T18:29:00Z">
        <w:r w:rsidDel="00BD0400">
          <w:delText xml:space="preserve">The following table lists each field and its description. </w:delText>
        </w:r>
      </w:del>
    </w:p>
    <w:p w14:paraId="4827FBE2" w14:textId="18B93DCE" w:rsidR="00753D6D" w:rsidDel="00BD0400" w:rsidRDefault="00753D6D">
      <w:pPr>
        <w:pStyle w:val="Heading3"/>
        <w:rPr>
          <w:del w:id="15338" w:author="Sayali Dev" w:date="2018-02-15T18:29:00Z"/>
        </w:rPr>
        <w:pPrChange w:id="15339" w:author="Sayali Dev" w:date="2018-02-21T16:23:00Z">
          <w:pPr>
            <w:ind w:left="720" w:right="540"/>
          </w:pPr>
        </w:pPrChange>
      </w:pPr>
      <w:del w:id="15340" w:author="Sayali Dev" w:date="2018-02-15T18:29:00Z">
        <w:r w:rsidRPr="001241E1" w:rsidDel="00BD0400">
          <w:rPr>
            <w:b w:val="0"/>
          </w:rPr>
          <w:delText>Note:</w:delText>
        </w:r>
        <w:r w:rsidRPr="001241E1" w:rsidDel="00BD0400">
          <w:delText xml:space="preserve"> </w:delText>
        </w:r>
      </w:del>
    </w:p>
    <w:p w14:paraId="40F6F088" w14:textId="7B7A1A3D" w:rsidR="00753D6D" w:rsidDel="00BD0400" w:rsidRDefault="00753D6D">
      <w:pPr>
        <w:pStyle w:val="Heading3"/>
        <w:rPr>
          <w:del w:id="15341" w:author="Sayali Dev" w:date="2018-02-15T18:29:00Z"/>
        </w:rPr>
        <w:pPrChange w:id="15342" w:author="Sayali Dev" w:date="2018-02-21T16:23:00Z">
          <w:pPr>
            <w:numPr>
              <w:numId w:val="244"/>
            </w:numPr>
            <w:ind w:left="1440" w:right="540" w:hanging="360"/>
          </w:pPr>
        </w:pPrChange>
      </w:pPr>
      <w:del w:id="15343" w:author="Sayali Dev" w:date="2018-02-15T18:29:00Z">
        <w:r w:rsidRPr="001241E1" w:rsidDel="00BD0400">
          <w:delText xml:space="preserve">Fields that are marked </w:delText>
        </w:r>
        <w:r w:rsidRPr="0007791A" w:rsidDel="00BD0400">
          <w:delText>with the red asterisk (*)</w:delText>
        </w:r>
        <w:r w:rsidDel="00BD0400">
          <w:delText xml:space="preserve"> </w:delText>
        </w:r>
        <w:r w:rsidRPr="001241E1" w:rsidDel="00BD0400">
          <w:delText>are mandatory.</w:delText>
        </w:r>
      </w:del>
    </w:p>
    <w:p w14:paraId="5C766CAB" w14:textId="38EA66FB" w:rsidR="00753D6D" w:rsidDel="00BD0400" w:rsidRDefault="00753D6D">
      <w:pPr>
        <w:pStyle w:val="Heading3"/>
        <w:rPr>
          <w:del w:id="15344" w:author="Sayali Dev" w:date="2018-02-15T18:29:00Z"/>
        </w:rPr>
        <w:pPrChange w:id="15345" w:author="Sayali Dev" w:date="2018-02-21T16:23:00Z">
          <w:pPr>
            <w:numPr>
              <w:numId w:val="244"/>
            </w:numPr>
            <w:ind w:left="1440" w:right="540" w:hanging="360"/>
          </w:pPr>
        </w:pPrChange>
      </w:pPr>
      <w:del w:id="15346" w:author="Sayali Dev" w:date="2018-02-15T18:29:00Z">
        <w:r w:rsidDel="00BD0400">
          <w:delText>You can use any of the standard excel tools to complete this spreadsheet. For example, the first value in a column can be copied to additional rows and numbers can be incremented using the standard excel “select &amp; drag” feature.</w:delText>
        </w:r>
      </w:del>
    </w:p>
    <w:p w14:paraId="4633BF1A" w14:textId="4C1427FF" w:rsidR="00753D6D" w:rsidDel="00BD0400" w:rsidRDefault="00753D6D">
      <w:pPr>
        <w:pStyle w:val="Heading3"/>
        <w:rPr>
          <w:del w:id="15347" w:author="Sayali Dev" w:date="2018-02-15T18:29:00Z"/>
        </w:rPr>
        <w:pPrChange w:id="15348" w:author="Sayali Dev" w:date="2018-02-21T16:23:00Z">
          <w:pPr>
            <w:numPr>
              <w:numId w:val="250"/>
            </w:numPr>
            <w:tabs>
              <w:tab w:val="left" w:pos="1440"/>
            </w:tabs>
            <w:ind w:left="1440" w:hanging="360"/>
          </w:pPr>
        </w:pPrChange>
      </w:pPr>
      <w:del w:id="15349" w:author="Sayali Dev" w:date="2018-02-15T18:29:00Z">
        <w:r w:rsidDel="00BD0400">
          <w:delText xml:space="preserve">You can access user information in </w:delText>
        </w:r>
        <w:r w:rsidRPr="00D856F2" w:rsidDel="00BD0400">
          <w:rPr>
            <w:b w:val="0"/>
          </w:rPr>
          <w:delText>IAMS Address Book</w:delText>
        </w:r>
        <w:r w:rsidDel="00BD0400">
          <w:delText xml:space="preserve">. </w:delText>
        </w:r>
      </w:del>
    </w:p>
    <w:p w14:paraId="4A372043" w14:textId="1E79FC49" w:rsidR="00753D6D" w:rsidRPr="001241E1" w:rsidDel="00BD0400" w:rsidRDefault="00753D6D">
      <w:pPr>
        <w:pStyle w:val="Heading3"/>
        <w:rPr>
          <w:del w:id="15350" w:author="Sayali Dev" w:date="2018-02-15T18:29:00Z"/>
        </w:rPr>
        <w:pPrChange w:id="15351" w:author="Sayali Dev" w:date="2018-02-21T16:23:00Z">
          <w:pPr>
            <w:numPr>
              <w:numId w:val="244"/>
            </w:numPr>
            <w:ind w:left="1440" w:right="540" w:hanging="360"/>
          </w:pPr>
        </w:pPrChange>
      </w:pPr>
      <w:del w:id="15352" w:author="Sayali Dev" w:date="2018-02-15T18:29:00Z">
        <w:r w:rsidDel="00BD0400">
          <w:delText xml:space="preserve">You can access Collection information in the </w:delText>
        </w:r>
        <w:r w:rsidRPr="00D856F2" w:rsidDel="00BD0400">
          <w:rPr>
            <w:b w:val="0"/>
          </w:rPr>
          <w:delText>RPMS Configuration</w:delText>
        </w:r>
        <w:r w:rsidDel="00BD0400">
          <w:delText xml:space="preserve"> module.</w:delText>
        </w:r>
      </w:del>
    </w:p>
    <w:p w14:paraId="3FDD7FAF" w14:textId="77B10594" w:rsidR="00753D6D" w:rsidRPr="00972304" w:rsidDel="00BD0400" w:rsidRDefault="00753D6D">
      <w:pPr>
        <w:pStyle w:val="Heading3"/>
        <w:rPr>
          <w:del w:id="15353" w:author="Sayali Dev" w:date="2018-02-15T18:29:00Z"/>
        </w:rPr>
        <w:pPrChange w:id="15354" w:author="Sayali Dev" w:date="2018-02-21T16:23:00Z">
          <w:pPr>
            <w:tabs>
              <w:tab w:val="left" w:pos="6960"/>
            </w:tabs>
          </w:pPr>
        </w:pPrChange>
      </w:pPr>
      <w:del w:id="15355" w:author="Sayali Dev" w:date="2018-02-15T18:29:00Z">
        <w:r w:rsidDel="00BD0400">
          <w:tab/>
        </w:r>
      </w:del>
    </w:p>
    <w:p w14:paraId="2F783225" w14:textId="3781EC7B" w:rsidR="00753D6D" w:rsidDel="00BD0400" w:rsidRDefault="00753D6D">
      <w:pPr>
        <w:pStyle w:val="Heading3"/>
        <w:rPr>
          <w:del w:id="15356" w:author="Sayali Dev" w:date="2018-02-15T18:29:00Z"/>
        </w:rPr>
        <w:pPrChange w:id="15357" w:author="Sayali Dev" w:date="2018-02-21T16:23:00Z">
          <w:pPr>
            <w:pStyle w:val="Caption"/>
            <w:ind w:left="720"/>
          </w:pPr>
        </w:pPrChange>
      </w:pPr>
      <w:del w:id="15358" w:author="Sayali Dev" w:date="2018-02-15T18:29: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5359" w:author="Sayali Dev" w:date="2018-02-02T13:47:00Z">
        <w:r w:rsidDel="00EB76E3">
          <w:rPr>
            <w:noProof/>
          </w:rPr>
          <w:delText>37</w:delText>
        </w:r>
      </w:del>
      <w:del w:id="15360" w:author="Sayali Dev" w:date="2018-02-15T18:29:00Z">
        <w:r w:rsidR="006C608D" w:rsidDel="00BD0400">
          <w:rPr>
            <w:b w:val="0"/>
            <w:bCs/>
            <w:noProof/>
          </w:rPr>
          <w:fldChar w:fldCharType="end"/>
        </w:r>
        <w:r w:rsidDel="00BD0400">
          <w:delText>: Completing the LIMS Workflow Upload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753D6D" w:rsidRPr="007A152E" w:rsidDel="00BD0400" w14:paraId="4369401D" w14:textId="6C3C2AA8" w:rsidTr="00753D6D">
        <w:trPr>
          <w:cantSplit/>
          <w:trHeight w:val="288"/>
          <w:tblHeader/>
          <w:del w:id="15361" w:author="Sayali Dev" w:date="2018-02-15T18:29:00Z"/>
        </w:trPr>
        <w:tc>
          <w:tcPr>
            <w:tcW w:w="2610" w:type="dxa"/>
            <w:shd w:val="clear" w:color="auto" w:fill="BFBFBF"/>
            <w:vAlign w:val="center"/>
          </w:tcPr>
          <w:p w14:paraId="3128798D" w14:textId="2B58BDCA" w:rsidR="00753D6D" w:rsidRPr="007A152E" w:rsidDel="00BD0400" w:rsidRDefault="00753D6D">
            <w:pPr>
              <w:pStyle w:val="Heading3"/>
              <w:rPr>
                <w:del w:id="15362" w:author="Sayali Dev" w:date="2018-02-15T18:29:00Z"/>
              </w:rPr>
              <w:pPrChange w:id="15363" w:author="Sayali Dev" w:date="2018-02-21T16:23:00Z">
                <w:pPr/>
              </w:pPrChange>
            </w:pPr>
            <w:del w:id="15364" w:author="Sayali Dev" w:date="2018-02-15T18:29:00Z">
              <w:r w:rsidDel="00BD0400">
                <w:rPr>
                  <w:b w:val="0"/>
                </w:rPr>
                <w:delText>Field</w:delText>
              </w:r>
            </w:del>
          </w:p>
        </w:tc>
        <w:tc>
          <w:tcPr>
            <w:tcW w:w="7200" w:type="dxa"/>
            <w:shd w:val="clear" w:color="auto" w:fill="BFBFBF"/>
            <w:vAlign w:val="center"/>
          </w:tcPr>
          <w:p w14:paraId="78CBF454" w14:textId="0675B20C" w:rsidR="00753D6D" w:rsidRPr="007A152E" w:rsidDel="00BD0400" w:rsidRDefault="00753D6D">
            <w:pPr>
              <w:pStyle w:val="Heading3"/>
              <w:rPr>
                <w:del w:id="15365" w:author="Sayali Dev" w:date="2018-02-15T18:29:00Z"/>
              </w:rPr>
              <w:pPrChange w:id="15366" w:author="Sayali Dev" w:date="2018-02-21T16:23:00Z">
                <w:pPr/>
              </w:pPrChange>
            </w:pPr>
            <w:del w:id="15367" w:author="Sayali Dev" w:date="2018-02-15T18:29:00Z">
              <w:r w:rsidRPr="007A152E" w:rsidDel="00BD0400">
                <w:rPr>
                  <w:b w:val="0"/>
                </w:rPr>
                <w:delText>Description</w:delText>
              </w:r>
            </w:del>
          </w:p>
        </w:tc>
      </w:tr>
      <w:tr w:rsidR="00753D6D" w:rsidDel="00BD0400" w14:paraId="3E8019AF" w14:textId="03371CB2" w:rsidTr="00753D6D">
        <w:trPr>
          <w:cantSplit/>
          <w:trHeight w:val="288"/>
          <w:del w:id="15368" w:author="Sayali Dev" w:date="2018-02-15T18:29:00Z"/>
        </w:trPr>
        <w:tc>
          <w:tcPr>
            <w:tcW w:w="2610" w:type="dxa"/>
          </w:tcPr>
          <w:p w14:paraId="37CD6D48" w14:textId="1BB58EE2" w:rsidR="00753D6D" w:rsidRPr="005A0359" w:rsidDel="00BD0400" w:rsidRDefault="00753D6D">
            <w:pPr>
              <w:pStyle w:val="Heading3"/>
              <w:rPr>
                <w:del w:id="15369" w:author="Sayali Dev" w:date="2018-02-15T18:29:00Z"/>
                <w:color w:val="FF0000"/>
              </w:rPr>
              <w:pPrChange w:id="15370" w:author="Sayali Dev" w:date="2018-02-21T16:23:00Z">
                <w:pPr/>
              </w:pPrChange>
            </w:pPr>
            <w:del w:id="15371" w:author="Sayali Dev" w:date="2018-02-15T18:29:00Z">
              <w:r w:rsidRPr="00414C1A" w:rsidDel="00BD0400">
                <w:rPr>
                  <w:b w:val="0"/>
                </w:rPr>
                <w:delText>Language</w:delText>
              </w:r>
              <w:r w:rsidDel="00BD0400">
                <w:rPr>
                  <w:b w:val="0"/>
                  <w:color w:val="FF0000"/>
                </w:rPr>
                <w:delText>*</w:delText>
              </w:r>
            </w:del>
          </w:p>
        </w:tc>
        <w:tc>
          <w:tcPr>
            <w:tcW w:w="7200" w:type="dxa"/>
            <w:vAlign w:val="center"/>
          </w:tcPr>
          <w:p w14:paraId="5EE62757" w14:textId="6AACD368" w:rsidR="00753D6D" w:rsidDel="00BD0400" w:rsidRDefault="00753D6D">
            <w:pPr>
              <w:pStyle w:val="Heading3"/>
              <w:rPr>
                <w:del w:id="15372" w:author="Sayali Dev" w:date="2018-02-15T18:29:00Z"/>
              </w:rPr>
              <w:pPrChange w:id="15373" w:author="Sayali Dev" w:date="2018-02-21T16:23:00Z">
                <w:pPr/>
              </w:pPrChange>
            </w:pPr>
            <w:del w:id="15374" w:author="Sayali Dev" w:date="2018-02-15T18:29:00Z">
              <w:r w:rsidDel="00BD0400">
                <w:delText>Type “en” to indicate the preferred language is English.</w:delText>
              </w:r>
              <w:r w:rsidDel="00BD0400">
                <w:br/>
              </w:r>
              <w:r w:rsidRPr="009753DD" w:rsidDel="00BD0400">
                <w:rPr>
                  <w:b w:val="0"/>
                </w:rPr>
                <w:delText>Note:</w:delText>
              </w:r>
              <w:r w:rsidDel="00BD0400">
                <w:delText xml:space="preserve"> Language is based on the option shown on the </w:delText>
              </w:r>
              <w:r w:rsidRPr="009753DD" w:rsidDel="00BD0400">
                <w:rPr>
                  <w:b w:val="0"/>
                </w:rPr>
                <w:delText>Communication</w:delText>
              </w:r>
              <w:r w:rsidDel="00BD0400">
                <w:delText xml:space="preserve"> tab of the </w:delText>
              </w:r>
              <w:r w:rsidRPr="009753DD" w:rsidDel="00BD0400">
                <w:rPr>
                  <w:b w:val="0"/>
                </w:rPr>
                <w:delText>IAMS Address Book</w:delText>
              </w:r>
              <w:r w:rsidDel="00BD0400">
                <w:delText xml:space="preserve"> </w:delText>
              </w:r>
              <w:r w:rsidRPr="00F53EE4" w:rsidDel="00BD0400">
                <w:delText>for the user you type in the Desitination Site User field below</w:delText>
              </w:r>
              <w:r w:rsidDel="00BD0400">
                <w:delText>.</w:delText>
              </w:r>
            </w:del>
          </w:p>
        </w:tc>
      </w:tr>
      <w:tr w:rsidR="00753D6D" w:rsidDel="00BD0400" w14:paraId="462E291E" w14:textId="4CC58878" w:rsidTr="00753D6D">
        <w:trPr>
          <w:cantSplit/>
          <w:trHeight w:val="288"/>
          <w:del w:id="15375" w:author="Sayali Dev" w:date="2018-02-15T18:29:00Z"/>
        </w:trPr>
        <w:tc>
          <w:tcPr>
            <w:tcW w:w="2610" w:type="dxa"/>
          </w:tcPr>
          <w:p w14:paraId="536629B0" w14:textId="141F5C36" w:rsidR="00753D6D" w:rsidRPr="005A0359" w:rsidDel="00BD0400" w:rsidRDefault="00753D6D">
            <w:pPr>
              <w:pStyle w:val="Heading3"/>
              <w:rPr>
                <w:del w:id="15376" w:author="Sayali Dev" w:date="2018-02-15T18:29:00Z"/>
                <w:color w:val="FF0000"/>
              </w:rPr>
              <w:pPrChange w:id="15377" w:author="Sayali Dev" w:date="2018-02-21T16:23:00Z">
                <w:pPr/>
              </w:pPrChange>
            </w:pPr>
            <w:del w:id="15378" w:author="Sayali Dev" w:date="2018-02-15T18:29:00Z">
              <w:r w:rsidRPr="00414C1A" w:rsidDel="00BD0400">
                <w:rPr>
                  <w:b w:val="0"/>
                </w:rPr>
                <w:delText>Locale</w:delText>
              </w:r>
              <w:r w:rsidDel="00BD0400">
                <w:rPr>
                  <w:b w:val="0"/>
                  <w:color w:val="FF0000"/>
                </w:rPr>
                <w:delText>*</w:delText>
              </w:r>
            </w:del>
          </w:p>
        </w:tc>
        <w:tc>
          <w:tcPr>
            <w:tcW w:w="7200" w:type="dxa"/>
            <w:vAlign w:val="center"/>
          </w:tcPr>
          <w:p w14:paraId="115A19FC" w14:textId="1D68EDE0" w:rsidR="00753D6D" w:rsidDel="00BD0400" w:rsidRDefault="00753D6D">
            <w:pPr>
              <w:pStyle w:val="Heading3"/>
              <w:rPr>
                <w:del w:id="15379" w:author="Sayali Dev" w:date="2018-02-15T18:29:00Z"/>
              </w:rPr>
              <w:pPrChange w:id="15380" w:author="Sayali Dev" w:date="2018-02-21T16:23:00Z">
                <w:pPr/>
              </w:pPrChange>
            </w:pPr>
            <w:del w:id="15381" w:author="Sayali Dev" w:date="2018-02-15T18:29:00Z">
              <w:r w:rsidDel="00BD0400">
                <w:delText xml:space="preserve">Type “GB” or “US” to indicate the country locale for the </w:delText>
              </w:r>
              <w:r w:rsidRPr="00A649FD" w:rsidDel="00BD0400">
                <w:delText>user you type in the Des</w:delText>
              </w:r>
              <w:r w:rsidDel="00BD0400">
                <w:delText xml:space="preserve">itination Site User field below. </w:delText>
              </w:r>
            </w:del>
          </w:p>
          <w:p w14:paraId="48A3923E" w14:textId="0CDB1BC8" w:rsidR="00753D6D" w:rsidDel="00BD0400" w:rsidRDefault="00753D6D">
            <w:pPr>
              <w:pStyle w:val="Heading3"/>
              <w:rPr>
                <w:del w:id="15382" w:author="Sayali Dev" w:date="2018-02-15T18:29:00Z"/>
              </w:rPr>
              <w:pPrChange w:id="15383" w:author="Sayali Dev" w:date="2018-02-21T16:23:00Z">
                <w:pPr/>
              </w:pPrChange>
            </w:pPr>
            <w:del w:id="15384" w:author="Sayali Dev" w:date="2018-02-15T18:29:00Z">
              <w:r w:rsidRPr="009753DD" w:rsidDel="00BD0400">
                <w:rPr>
                  <w:b w:val="0"/>
                </w:rPr>
                <w:delText>Note:</w:delText>
              </w:r>
              <w:r w:rsidDel="00BD0400">
                <w:delText xml:space="preserve"> Locale is based on the option shown on the </w:delText>
              </w:r>
              <w:r w:rsidDel="00BD0400">
                <w:rPr>
                  <w:b w:val="0"/>
                </w:rPr>
                <w:delText xml:space="preserve">Geography </w:delText>
              </w:r>
              <w:r w:rsidDel="00BD0400">
                <w:delText xml:space="preserve">tab of the </w:delText>
              </w:r>
              <w:r w:rsidRPr="009753DD" w:rsidDel="00BD0400">
                <w:rPr>
                  <w:b w:val="0"/>
                </w:rPr>
                <w:delText>IAMS Address Book</w:delText>
              </w:r>
              <w:r w:rsidDel="00BD0400">
                <w:delText xml:space="preserve"> </w:delText>
              </w:r>
              <w:r w:rsidRPr="00F53EE4" w:rsidDel="00BD0400">
                <w:delText>for th</w:delText>
              </w:r>
              <w:r w:rsidDel="00BD0400">
                <w:delText>at</w:delText>
              </w:r>
              <w:r w:rsidRPr="00F53EE4" w:rsidDel="00BD0400">
                <w:delText xml:space="preserve"> </w:delText>
              </w:r>
              <w:r w:rsidDel="00BD0400">
                <w:delText>user.</w:delText>
              </w:r>
            </w:del>
          </w:p>
        </w:tc>
      </w:tr>
      <w:tr w:rsidR="00753D6D" w:rsidDel="00BD0400" w14:paraId="62D78FAA" w14:textId="621CEA68" w:rsidTr="00753D6D">
        <w:trPr>
          <w:cantSplit/>
          <w:trHeight w:val="288"/>
          <w:del w:id="15385" w:author="Sayali Dev" w:date="2018-02-15T18:29:00Z"/>
        </w:trPr>
        <w:tc>
          <w:tcPr>
            <w:tcW w:w="2610" w:type="dxa"/>
          </w:tcPr>
          <w:p w14:paraId="73EC4082" w14:textId="7E50F75A" w:rsidR="00753D6D" w:rsidRPr="005A0359" w:rsidDel="00BD0400" w:rsidRDefault="00753D6D">
            <w:pPr>
              <w:pStyle w:val="Heading3"/>
              <w:rPr>
                <w:del w:id="15386" w:author="Sayali Dev" w:date="2018-02-15T18:29:00Z"/>
                <w:color w:val="FF0000"/>
              </w:rPr>
              <w:pPrChange w:id="15387" w:author="Sayali Dev" w:date="2018-02-21T16:23:00Z">
                <w:pPr/>
              </w:pPrChange>
            </w:pPr>
            <w:del w:id="15388" w:author="Sayali Dev" w:date="2018-02-15T18:29:00Z">
              <w:r w:rsidRPr="00414C1A" w:rsidDel="00BD0400">
                <w:rPr>
                  <w:b w:val="0"/>
                </w:rPr>
                <w:delText>Time Zone</w:delText>
              </w:r>
              <w:r w:rsidDel="00BD0400">
                <w:rPr>
                  <w:b w:val="0"/>
                  <w:color w:val="FF0000"/>
                </w:rPr>
                <w:delText>*</w:delText>
              </w:r>
            </w:del>
          </w:p>
        </w:tc>
        <w:tc>
          <w:tcPr>
            <w:tcW w:w="7200" w:type="dxa"/>
            <w:vAlign w:val="center"/>
          </w:tcPr>
          <w:p w14:paraId="4973A88C" w14:textId="394F8267" w:rsidR="00753D6D" w:rsidDel="00BD0400" w:rsidRDefault="00753D6D">
            <w:pPr>
              <w:pStyle w:val="Heading3"/>
              <w:rPr>
                <w:del w:id="15389" w:author="Sayali Dev" w:date="2018-02-15T18:29:00Z"/>
              </w:rPr>
              <w:pPrChange w:id="15390" w:author="Sayali Dev" w:date="2018-02-21T16:23:00Z">
                <w:pPr/>
              </w:pPrChange>
            </w:pPr>
            <w:del w:id="15391" w:author="Sayali Dev" w:date="2018-02-15T18:29:00Z">
              <w:r w:rsidDel="00BD0400">
                <w:delText xml:space="preserve">Type the appropriate time zone for the </w:delText>
              </w:r>
              <w:r w:rsidRPr="00206D1D" w:rsidDel="00BD0400">
                <w:delText>user you type in the Des</w:delText>
              </w:r>
              <w:r w:rsidDel="00BD0400">
                <w:delText>itination Site User field below.</w:delText>
              </w:r>
            </w:del>
          </w:p>
          <w:p w14:paraId="7515DD4B" w14:textId="4A2AAC33" w:rsidR="00753D6D" w:rsidDel="00BD0400" w:rsidRDefault="00753D6D">
            <w:pPr>
              <w:pStyle w:val="Heading3"/>
              <w:rPr>
                <w:del w:id="15392" w:author="Sayali Dev" w:date="2018-02-15T18:29:00Z"/>
              </w:rPr>
              <w:pPrChange w:id="15393" w:author="Sayali Dev" w:date="2018-02-21T16:23:00Z">
                <w:pPr/>
              </w:pPrChange>
            </w:pPr>
            <w:del w:id="15394" w:author="Sayali Dev" w:date="2018-02-15T18:29:00Z">
              <w:r w:rsidRPr="009753DD" w:rsidDel="00BD0400">
                <w:rPr>
                  <w:b w:val="0"/>
                </w:rPr>
                <w:delText>Note:</w:delText>
              </w:r>
              <w:r w:rsidDel="00BD0400">
                <w:delText xml:space="preserve"> Time zone is based on the option shown on the </w:delText>
              </w:r>
              <w:r w:rsidDel="00BD0400">
                <w:rPr>
                  <w:b w:val="0"/>
                </w:rPr>
                <w:delText>Geography</w:delText>
              </w:r>
              <w:r w:rsidDel="00BD0400">
                <w:delText xml:space="preserve"> tab of the </w:delText>
              </w:r>
              <w:r w:rsidRPr="009753DD" w:rsidDel="00BD0400">
                <w:rPr>
                  <w:b w:val="0"/>
                </w:rPr>
                <w:delText>IAMS Address Book</w:delText>
              </w:r>
              <w:r w:rsidDel="00BD0400">
                <w:delText xml:space="preserve"> for that</w:delText>
              </w:r>
              <w:r w:rsidRPr="00F53EE4" w:rsidDel="00BD0400">
                <w:delText xml:space="preserve"> user</w:delText>
              </w:r>
              <w:r w:rsidDel="00BD0400">
                <w:delText>.</w:delText>
              </w:r>
            </w:del>
          </w:p>
        </w:tc>
      </w:tr>
      <w:tr w:rsidR="00753D6D" w:rsidDel="00BD0400" w14:paraId="4C6D1092" w14:textId="3CE6569B" w:rsidTr="00753D6D">
        <w:trPr>
          <w:cantSplit/>
          <w:trHeight w:val="288"/>
          <w:del w:id="15395" w:author="Sayali Dev" w:date="2018-02-15T18:29:00Z"/>
        </w:trPr>
        <w:tc>
          <w:tcPr>
            <w:tcW w:w="2610" w:type="dxa"/>
          </w:tcPr>
          <w:p w14:paraId="02AF4BB2" w14:textId="6952D43F" w:rsidR="00753D6D" w:rsidRPr="005A0359" w:rsidDel="00BD0400" w:rsidRDefault="00753D6D">
            <w:pPr>
              <w:pStyle w:val="Heading3"/>
              <w:rPr>
                <w:del w:id="15396" w:author="Sayali Dev" w:date="2018-02-15T18:29:00Z"/>
                <w:color w:val="FF0000"/>
              </w:rPr>
              <w:pPrChange w:id="15397" w:author="Sayali Dev" w:date="2018-02-21T16:23:00Z">
                <w:pPr/>
              </w:pPrChange>
            </w:pPr>
            <w:del w:id="15398" w:author="Sayali Dev" w:date="2018-02-15T18:29:00Z">
              <w:r w:rsidRPr="00414C1A" w:rsidDel="00BD0400">
                <w:rPr>
                  <w:b w:val="0"/>
                </w:rPr>
                <w:delText>Upload Type</w:delText>
              </w:r>
              <w:r w:rsidDel="00BD0400">
                <w:rPr>
                  <w:b w:val="0"/>
                  <w:color w:val="FF0000"/>
                </w:rPr>
                <w:delText>*</w:delText>
              </w:r>
            </w:del>
          </w:p>
        </w:tc>
        <w:tc>
          <w:tcPr>
            <w:tcW w:w="7200" w:type="dxa"/>
            <w:vAlign w:val="center"/>
          </w:tcPr>
          <w:p w14:paraId="19F7A476" w14:textId="2088D87F" w:rsidR="00753D6D" w:rsidDel="00BD0400" w:rsidRDefault="00753D6D">
            <w:pPr>
              <w:pStyle w:val="Heading3"/>
              <w:rPr>
                <w:del w:id="15399" w:author="Sayali Dev" w:date="2018-02-15T18:29:00Z"/>
              </w:rPr>
              <w:pPrChange w:id="15400" w:author="Sayali Dev" w:date="2018-02-21T16:23:00Z">
                <w:pPr/>
              </w:pPrChange>
            </w:pPr>
            <w:del w:id="15401" w:author="Sayali Dev" w:date="2018-02-15T18:29:00Z">
              <w:r w:rsidDel="00BD0400">
                <w:delText xml:space="preserve">Indicate the type of upload performed with this template. </w:delText>
              </w:r>
              <w:r w:rsidRPr="007E1326" w:rsidDel="00BD0400">
                <w:rPr>
                  <w:b w:val="0"/>
                </w:rPr>
                <w:delText>Note</w:delText>
              </w:r>
              <w:r w:rsidDel="00BD0400">
                <w:delText>: “LIMS Workflow” is the default and it should not be changed.</w:delText>
              </w:r>
            </w:del>
          </w:p>
        </w:tc>
      </w:tr>
      <w:tr w:rsidR="00753D6D" w:rsidDel="00BD0400" w14:paraId="17D175F1" w14:textId="1BA92AB6" w:rsidTr="00753D6D">
        <w:trPr>
          <w:cantSplit/>
          <w:trHeight w:val="288"/>
          <w:del w:id="15402" w:author="Sayali Dev" w:date="2018-02-15T18:29:00Z"/>
        </w:trPr>
        <w:tc>
          <w:tcPr>
            <w:tcW w:w="2610" w:type="dxa"/>
          </w:tcPr>
          <w:p w14:paraId="0F218962" w14:textId="499C345C" w:rsidR="00753D6D" w:rsidRPr="00414C1A" w:rsidDel="00BD0400" w:rsidRDefault="00753D6D">
            <w:pPr>
              <w:pStyle w:val="Heading3"/>
              <w:rPr>
                <w:del w:id="15403" w:author="Sayali Dev" w:date="2018-02-15T18:29:00Z"/>
              </w:rPr>
              <w:pPrChange w:id="15404" w:author="Sayali Dev" w:date="2018-02-21T16:23:00Z">
                <w:pPr/>
              </w:pPrChange>
            </w:pPr>
            <w:del w:id="15405" w:author="Sayali Dev" w:date="2018-02-15T18:29:00Z">
              <w:r w:rsidDel="00BD0400">
                <w:rPr>
                  <w:b w:val="0"/>
                </w:rPr>
                <w:delText>Workflow Process Type</w:delText>
              </w:r>
              <w:r w:rsidRPr="002D637F" w:rsidDel="00BD0400">
                <w:rPr>
                  <w:b w:val="0"/>
                  <w:color w:val="FF0000"/>
                </w:rPr>
                <w:delText>*</w:delText>
              </w:r>
            </w:del>
          </w:p>
        </w:tc>
        <w:tc>
          <w:tcPr>
            <w:tcW w:w="7200" w:type="dxa"/>
            <w:vAlign w:val="center"/>
          </w:tcPr>
          <w:p w14:paraId="14A02E00" w14:textId="08917E33" w:rsidR="00753D6D" w:rsidDel="00BD0400" w:rsidRDefault="00753D6D">
            <w:pPr>
              <w:pStyle w:val="Heading3"/>
              <w:rPr>
                <w:del w:id="15406" w:author="Sayali Dev" w:date="2018-02-15T18:29:00Z"/>
              </w:rPr>
              <w:pPrChange w:id="15407" w:author="Sayali Dev" w:date="2018-02-21T16:23:00Z">
                <w:pPr/>
              </w:pPrChange>
            </w:pPr>
            <w:del w:id="15408" w:author="Sayali Dev" w:date="2018-02-15T18:29:00Z">
              <w:r w:rsidDel="00BD0400">
                <w:delText>Type the sample processing type for each workflow in the upload:</w:delText>
              </w:r>
              <w:r w:rsidDel="00BD0400">
                <w:br/>
                <w:delText>- Aliquot</w:delText>
              </w:r>
              <w:r w:rsidDel="00BD0400">
                <w:br/>
                <w:delText>- Derivativ</w:delText>
              </w:r>
              <w:r w:rsidDel="00BD0400">
                <w:br/>
                <w:delText>- Pooling</w:delText>
              </w:r>
            </w:del>
          </w:p>
          <w:p w14:paraId="60116EB8" w14:textId="50A316A9" w:rsidR="00753D6D" w:rsidDel="00BD0400" w:rsidRDefault="00753D6D">
            <w:pPr>
              <w:pStyle w:val="Heading3"/>
              <w:rPr>
                <w:del w:id="15409" w:author="Sayali Dev" w:date="2018-02-15T18:29:00Z"/>
              </w:rPr>
              <w:pPrChange w:id="15410" w:author="Sayali Dev" w:date="2018-02-21T16:23:00Z">
                <w:pPr/>
              </w:pPrChange>
            </w:pPr>
            <w:del w:id="15411" w:author="Sayali Dev" w:date="2018-02-15T18:29:00Z">
              <w:r w:rsidDel="00BD0400">
                <w:delText>- Generic Experiment</w:delText>
              </w:r>
            </w:del>
          </w:p>
        </w:tc>
      </w:tr>
      <w:tr w:rsidR="00753D6D" w:rsidDel="00BD0400" w14:paraId="3C366521" w14:textId="3B13C006" w:rsidTr="00753D6D">
        <w:trPr>
          <w:cantSplit/>
          <w:trHeight w:val="288"/>
          <w:del w:id="15412" w:author="Sayali Dev" w:date="2018-02-15T18:29:00Z"/>
        </w:trPr>
        <w:tc>
          <w:tcPr>
            <w:tcW w:w="2610" w:type="dxa"/>
          </w:tcPr>
          <w:p w14:paraId="59A66402" w14:textId="659FC25A" w:rsidR="00753D6D" w:rsidDel="00BD0400" w:rsidRDefault="00753D6D">
            <w:pPr>
              <w:pStyle w:val="Heading3"/>
              <w:rPr>
                <w:del w:id="15413" w:author="Sayali Dev" w:date="2018-02-15T18:29:00Z"/>
              </w:rPr>
              <w:pPrChange w:id="15414" w:author="Sayali Dev" w:date="2018-02-21T16:23:00Z">
                <w:pPr/>
              </w:pPrChange>
            </w:pPr>
            <w:del w:id="15415" w:author="Sayali Dev" w:date="2018-02-15T18:29:00Z">
              <w:r w:rsidDel="00BD0400">
                <w:rPr>
                  <w:b w:val="0"/>
                </w:rPr>
                <w:delText>Workflow Name</w:delText>
              </w:r>
              <w:r w:rsidRPr="002D637F" w:rsidDel="00BD0400">
                <w:rPr>
                  <w:b w:val="0"/>
                  <w:color w:val="FF0000"/>
                </w:rPr>
                <w:delText>*</w:delText>
              </w:r>
            </w:del>
          </w:p>
        </w:tc>
        <w:tc>
          <w:tcPr>
            <w:tcW w:w="7200" w:type="dxa"/>
            <w:vAlign w:val="center"/>
          </w:tcPr>
          <w:p w14:paraId="5F57892D" w14:textId="58B53735" w:rsidR="00753D6D" w:rsidDel="00BD0400" w:rsidRDefault="00753D6D">
            <w:pPr>
              <w:pStyle w:val="Heading3"/>
              <w:rPr>
                <w:del w:id="15416" w:author="Sayali Dev" w:date="2018-02-15T18:29:00Z"/>
              </w:rPr>
              <w:pPrChange w:id="15417" w:author="Sayali Dev" w:date="2018-02-21T16:23:00Z">
                <w:pPr/>
              </w:pPrChange>
            </w:pPr>
            <w:del w:id="15418" w:author="Sayali Dev" w:date="2018-02-15T18:29:00Z">
              <w:r w:rsidDel="00BD0400">
                <w:delText>Type a unique name for each workflow in the upload.</w:delText>
              </w:r>
            </w:del>
          </w:p>
        </w:tc>
      </w:tr>
      <w:tr w:rsidR="00753D6D" w:rsidDel="00BD0400" w14:paraId="24CDE000" w14:textId="6818CDCD" w:rsidTr="00753D6D">
        <w:trPr>
          <w:cantSplit/>
          <w:trHeight w:val="288"/>
          <w:del w:id="15419" w:author="Sayali Dev" w:date="2018-02-15T18:29:00Z"/>
        </w:trPr>
        <w:tc>
          <w:tcPr>
            <w:tcW w:w="2610" w:type="dxa"/>
          </w:tcPr>
          <w:p w14:paraId="0DD27E67" w14:textId="7FBA82DD" w:rsidR="00753D6D" w:rsidDel="00BD0400" w:rsidRDefault="00753D6D">
            <w:pPr>
              <w:pStyle w:val="Heading3"/>
              <w:rPr>
                <w:del w:id="15420" w:author="Sayali Dev" w:date="2018-02-15T18:29:00Z"/>
              </w:rPr>
              <w:pPrChange w:id="15421" w:author="Sayali Dev" w:date="2018-02-21T16:23:00Z">
                <w:pPr/>
              </w:pPrChange>
            </w:pPr>
            <w:del w:id="15422" w:author="Sayali Dev" w:date="2018-02-15T18:29:00Z">
              <w:r w:rsidDel="00BD0400">
                <w:rPr>
                  <w:b w:val="0"/>
                </w:rPr>
                <w:delText>Start Date</w:delText>
              </w:r>
            </w:del>
          </w:p>
        </w:tc>
        <w:tc>
          <w:tcPr>
            <w:tcW w:w="7200" w:type="dxa"/>
            <w:vAlign w:val="center"/>
          </w:tcPr>
          <w:p w14:paraId="5F47FFF8" w14:textId="313B4C93" w:rsidR="00753D6D" w:rsidDel="00BD0400" w:rsidRDefault="00753D6D">
            <w:pPr>
              <w:pStyle w:val="Heading3"/>
              <w:rPr>
                <w:del w:id="15423" w:author="Sayali Dev" w:date="2018-02-15T18:29:00Z"/>
              </w:rPr>
              <w:pPrChange w:id="15424" w:author="Sayali Dev" w:date="2018-02-21T16:23:00Z">
                <w:pPr/>
              </w:pPrChange>
            </w:pPr>
            <w:del w:id="15425" w:author="Sayali Dev" w:date="2018-02-15T18:29:00Z">
              <w:r w:rsidDel="00BD0400">
                <w:delText xml:space="preserve">Type the processing start date, if applicable. </w:delText>
              </w:r>
            </w:del>
          </w:p>
          <w:p w14:paraId="6833C307" w14:textId="46488B67" w:rsidR="00753D6D" w:rsidDel="00BD0400" w:rsidRDefault="00753D6D">
            <w:pPr>
              <w:pStyle w:val="Heading3"/>
              <w:rPr>
                <w:del w:id="15426" w:author="Sayali Dev" w:date="2018-02-15T18:29:00Z"/>
              </w:rPr>
              <w:pPrChange w:id="15427" w:author="Sayali Dev" w:date="2018-02-21T16:23:00Z">
                <w:pPr/>
              </w:pPrChange>
            </w:pPr>
            <w:del w:id="15428" w:author="Sayali Dev" w:date="2018-02-15T18:29:00Z">
              <w:r w:rsidRPr="003A32A7" w:rsidDel="00BD0400">
                <w:rPr>
                  <w:b w:val="0"/>
                </w:rPr>
                <w:delText>Note:</w:delText>
              </w:r>
              <w:r w:rsidDel="00BD0400">
                <w:delText xml:space="preserve"> Valid format is mm/dd/yyyy.</w:delText>
              </w:r>
            </w:del>
          </w:p>
        </w:tc>
      </w:tr>
      <w:tr w:rsidR="00753D6D" w:rsidDel="00BD0400" w14:paraId="6DA53C31" w14:textId="25CAEDF9" w:rsidTr="00753D6D">
        <w:trPr>
          <w:cantSplit/>
          <w:trHeight w:val="288"/>
          <w:del w:id="15429" w:author="Sayali Dev" w:date="2018-02-15T18:29:00Z"/>
        </w:trPr>
        <w:tc>
          <w:tcPr>
            <w:tcW w:w="2610" w:type="dxa"/>
          </w:tcPr>
          <w:p w14:paraId="09172E87" w14:textId="1A9C1415" w:rsidR="00753D6D" w:rsidDel="00BD0400" w:rsidRDefault="00753D6D">
            <w:pPr>
              <w:pStyle w:val="Heading3"/>
              <w:rPr>
                <w:del w:id="15430" w:author="Sayali Dev" w:date="2018-02-15T18:29:00Z"/>
              </w:rPr>
              <w:pPrChange w:id="15431" w:author="Sayali Dev" w:date="2018-02-21T16:23:00Z">
                <w:pPr/>
              </w:pPrChange>
            </w:pPr>
            <w:del w:id="15432" w:author="Sayali Dev" w:date="2018-02-15T18:29:00Z">
              <w:r w:rsidDel="00BD0400">
                <w:rPr>
                  <w:b w:val="0"/>
                </w:rPr>
                <w:delText>Start Time</w:delText>
              </w:r>
            </w:del>
          </w:p>
        </w:tc>
        <w:tc>
          <w:tcPr>
            <w:tcW w:w="7200" w:type="dxa"/>
            <w:vAlign w:val="center"/>
          </w:tcPr>
          <w:p w14:paraId="5960B24E" w14:textId="03A681B7" w:rsidR="00753D6D" w:rsidDel="00BD0400" w:rsidRDefault="00753D6D">
            <w:pPr>
              <w:pStyle w:val="Heading3"/>
              <w:rPr>
                <w:del w:id="15433" w:author="Sayali Dev" w:date="2018-02-15T18:29:00Z"/>
              </w:rPr>
              <w:pPrChange w:id="15434" w:author="Sayali Dev" w:date="2018-02-21T16:23:00Z">
                <w:pPr/>
              </w:pPrChange>
            </w:pPr>
            <w:del w:id="15435" w:author="Sayali Dev" w:date="2018-02-15T18:29:00Z">
              <w:r w:rsidDel="00BD0400">
                <w:delText>Type the processing start time, if applicable.</w:delText>
              </w:r>
              <w:r w:rsidDel="00BD0400">
                <w:br/>
              </w:r>
              <w:r w:rsidRPr="007D5C6D" w:rsidDel="00BD0400">
                <w:rPr>
                  <w:b w:val="0"/>
                </w:rPr>
                <w:delText>Note:</w:delText>
              </w:r>
              <w:r w:rsidDel="00BD0400">
                <w:delText xml:space="preserve"> Valid format is </w:delText>
              </w:r>
              <w:r w:rsidRPr="003A32A7" w:rsidDel="00BD0400">
                <w:delText xml:space="preserve">hh:mm </w:delText>
              </w:r>
              <w:r w:rsidDel="00BD0400">
                <w:delText xml:space="preserve">- </w:delText>
              </w:r>
              <w:r w:rsidRPr="003A32A7" w:rsidDel="00BD0400">
                <w:delText>24 hour</w:delText>
              </w:r>
              <w:r w:rsidDel="00BD0400">
                <w:delText xml:space="preserve"> military time (e.g: 14:30). </w:delText>
              </w:r>
            </w:del>
          </w:p>
        </w:tc>
      </w:tr>
      <w:tr w:rsidR="00753D6D" w:rsidDel="00BD0400" w14:paraId="23D550AF" w14:textId="4C8BFD7B" w:rsidTr="00753D6D">
        <w:trPr>
          <w:cantSplit/>
          <w:trHeight w:val="288"/>
          <w:del w:id="15436" w:author="Sayali Dev" w:date="2018-02-15T18:29:00Z"/>
        </w:trPr>
        <w:tc>
          <w:tcPr>
            <w:tcW w:w="2610" w:type="dxa"/>
          </w:tcPr>
          <w:p w14:paraId="7703062E" w14:textId="75182E8A" w:rsidR="00753D6D" w:rsidDel="00BD0400" w:rsidRDefault="00753D6D">
            <w:pPr>
              <w:pStyle w:val="Heading3"/>
              <w:rPr>
                <w:del w:id="15437" w:author="Sayali Dev" w:date="2018-02-15T18:29:00Z"/>
              </w:rPr>
              <w:pPrChange w:id="15438" w:author="Sayali Dev" w:date="2018-02-21T16:23:00Z">
                <w:pPr/>
              </w:pPrChange>
            </w:pPr>
            <w:del w:id="15439" w:author="Sayali Dev" w:date="2018-02-15T18:29:00Z">
              <w:r w:rsidDel="00BD0400">
                <w:rPr>
                  <w:b w:val="0"/>
                </w:rPr>
                <w:delText>End Date</w:delText>
              </w:r>
            </w:del>
          </w:p>
        </w:tc>
        <w:tc>
          <w:tcPr>
            <w:tcW w:w="7200" w:type="dxa"/>
            <w:vAlign w:val="center"/>
          </w:tcPr>
          <w:p w14:paraId="4A10FF95" w14:textId="0F13EBE9" w:rsidR="00753D6D" w:rsidDel="00BD0400" w:rsidRDefault="00753D6D">
            <w:pPr>
              <w:pStyle w:val="Heading3"/>
              <w:rPr>
                <w:del w:id="15440" w:author="Sayali Dev" w:date="2018-02-15T18:29:00Z"/>
              </w:rPr>
              <w:pPrChange w:id="15441" w:author="Sayali Dev" w:date="2018-02-21T16:23:00Z">
                <w:pPr/>
              </w:pPrChange>
            </w:pPr>
            <w:del w:id="15442" w:author="Sayali Dev" w:date="2018-02-15T18:29:00Z">
              <w:r w:rsidDel="00BD0400">
                <w:delText xml:space="preserve">Type the processing end date, if applicable. </w:delText>
              </w:r>
            </w:del>
          </w:p>
          <w:p w14:paraId="0929CE20" w14:textId="6DF4346C" w:rsidR="00753D6D" w:rsidDel="00BD0400" w:rsidRDefault="00753D6D">
            <w:pPr>
              <w:pStyle w:val="Heading3"/>
              <w:rPr>
                <w:del w:id="15443" w:author="Sayali Dev" w:date="2018-02-15T18:29:00Z"/>
              </w:rPr>
              <w:pPrChange w:id="15444" w:author="Sayali Dev" w:date="2018-02-21T16:23:00Z">
                <w:pPr/>
              </w:pPrChange>
            </w:pPr>
            <w:del w:id="15445" w:author="Sayali Dev" w:date="2018-02-15T18:29:00Z">
              <w:r w:rsidRPr="003A32A7" w:rsidDel="00BD0400">
                <w:rPr>
                  <w:b w:val="0"/>
                </w:rPr>
                <w:delText>Note:</w:delText>
              </w:r>
              <w:r w:rsidDel="00BD0400">
                <w:delText xml:space="preserve"> Valid format is mm/dd/yyyy.</w:delText>
              </w:r>
            </w:del>
          </w:p>
        </w:tc>
      </w:tr>
      <w:tr w:rsidR="00753D6D" w:rsidDel="00BD0400" w14:paraId="4FEA9C27" w14:textId="6FA74ED7" w:rsidTr="00753D6D">
        <w:trPr>
          <w:cantSplit/>
          <w:trHeight w:val="288"/>
          <w:del w:id="15446" w:author="Sayali Dev" w:date="2018-02-15T18:29:00Z"/>
        </w:trPr>
        <w:tc>
          <w:tcPr>
            <w:tcW w:w="2610" w:type="dxa"/>
          </w:tcPr>
          <w:p w14:paraId="4984FFBF" w14:textId="31884767" w:rsidR="00753D6D" w:rsidDel="00BD0400" w:rsidRDefault="00753D6D">
            <w:pPr>
              <w:pStyle w:val="Heading3"/>
              <w:rPr>
                <w:del w:id="15447" w:author="Sayali Dev" w:date="2018-02-15T18:29:00Z"/>
              </w:rPr>
              <w:pPrChange w:id="15448" w:author="Sayali Dev" w:date="2018-02-21T16:23:00Z">
                <w:pPr/>
              </w:pPrChange>
            </w:pPr>
            <w:del w:id="15449" w:author="Sayali Dev" w:date="2018-02-15T18:29:00Z">
              <w:r w:rsidDel="00BD0400">
                <w:rPr>
                  <w:b w:val="0"/>
                </w:rPr>
                <w:delText>End Time</w:delText>
              </w:r>
            </w:del>
          </w:p>
        </w:tc>
        <w:tc>
          <w:tcPr>
            <w:tcW w:w="7200" w:type="dxa"/>
            <w:vAlign w:val="center"/>
          </w:tcPr>
          <w:p w14:paraId="0E5428BE" w14:textId="54280D96" w:rsidR="00753D6D" w:rsidDel="00BD0400" w:rsidRDefault="00753D6D">
            <w:pPr>
              <w:pStyle w:val="Heading3"/>
              <w:rPr>
                <w:del w:id="15450" w:author="Sayali Dev" w:date="2018-02-15T18:29:00Z"/>
              </w:rPr>
              <w:pPrChange w:id="15451" w:author="Sayali Dev" w:date="2018-02-21T16:23:00Z">
                <w:pPr/>
              </w:pPrChange>
            </w:pPr>
            <w:del w:id="15452" w:author="Sayali Dev" w:date="2018-02-15T18:29:00Z">
              <w:r w:rsidDel="00BD0400">
                <w:delText>Type the processing end time, if applicable.</w:delText>
              </w:r>
            </w:del>
          </w:p>
          <w:p w14:paraId="4DABB925" w14:textId="11045E6E" w:rsidR="00753D6D" w:rsidDel="00BD0400" w:rsidRDefault="00753D6D">
            <w:pPr>
              <w:pStyle w:val="Heading3"/>
              <w:rPr>
                <w:del w:id="15453" w:author="Sayali Dev" w:date="2018-02-15T18:29:00Z"/>
              </w:rPr>
              <w:pPrChange w:id="15454" w:author="Sayali Dev" w:date="2018-02-21T16:23:00Z">
                <w:pPr/>
              </w:pPrChange>
            </w:pPr>
            <w:del w:id="15455" w:author="Sayali Dev" w:date="2018-02-15T18:29:00Z">
              <w:r w:rsidRPr="007D5C6D" w:rsidDel="00BD0400">
                <w:rPr>
                  <w:b w:val="0"/>
                </w:rPr>
                <w:delText>Note:</w:delText>
              </w:r>
              <w:r w:rsidDel="00BD0400">
                <w:delText xml:space="preserve"> Valid format is hh:mm - 24 hour military time (e.g., 14:30).</w:delText>
              </w:r>
            </w:del>
          </w:p>
        </w:tc>
      </w:tr>
      <w:tr w:rsidR="00753D6D" w:rsidDel="00BD0400" w14:paraId="15AA0373" w14:textId="6B9FCD34" w:rsidTr="00753D6D">
        <w:trPr>
          <w:cantSplit/>
          <w:trHeight w:val="288"/>
          <w:del w:id="15456" w:author="Sayali Dev" w:date="2018-02-15T18:29:00Z"/>
        </w:trPr>
        <w:tc>
          <w:tcPr>
            <w:tcW w:w="2610" w:type="dxa"/>
          </w:tcPr>
          <w:p w14:paraId="76756A98" w14:textId="484B94B0" w:rsidR="00753D6D" w:rsidDel="00BD0400" w:rsidRDefault="00753D6D">
            <w:pPr>
              <w:pStyle w:val="Heading3"/>
              <w:rPr>
                <w:del w:id="15457" w:author="Sayali Dev" w:date="2018-02-15T18:29:00Z"/>
              </w:rPr>
              <w:pPrChange w:id="15458" w:author="Sayali Dev" w:date="2018-02-21T16:23:00Z">
                <w:pPr/>
              </w:pPrChange>
            </w:pPr>
            <w:del w:id="15459" w:author="Sayali Dev" w:date="2018-02-15T18:29:00Z">
              <w:r w:rsidDel="00BD0400">
                <w:rPr>
                  <w:b w:val="0"/>
                </w:rPr>
                <w:delText>Process Template</w:delText>
              </w:r>
              <w:r w:rsidRPr="002D637F" w:rsidDel="00BD0400">
                <w:rPr>
                  <w:b w:val="0"/>
                  <w:color w:val="FF0000"/>
                </w:rPr>
                <w:delText>*</w:delText>
              </w:r>
            </w:del>
          </w:p>
        </w:tc>
        <w:tc>
          <w:tcPr>
            <w:tcW w:w="7200" w:type="dxa"/>
            <w:vAlign w:val="center"/>
          </w:tcPr>
          <w:p w14:paraId="11872EAD" w14:textId="454F2A84" w:rsidR="00753D6D" w:rsidDel="00BD0400" w:rsidRDefault="00753D6D">
            <w:pPr>
              <w:pStyle w:val="Heading3"/>
              <w:rPr>
                <w:del w:id="15460" w:author="Sayali Dev" w:date="2018-02-15T18:29:00Z"/>
              </w:rPr>
              <w:pPrChange w:id="15461" w:author="Sayali Dev" w:date="2018-02-21T16:23:00Z">
                <w:pPr/>
              </w:pPrChange>
            </w:pPr>
            <w:del w:id="15462" w:author="Sayali Dev" w:date="2018-02-15T18:29:00Z">
              <w:r w:rsidDel="00BD0400">
                <w:delText xml:space="preserve">Type the name of the processing template associated with each workflow in the upload. </w:delText>
              </w:r>
            </w:del>
          </w:p>
          <w:p w14:paraId="0A16543B" w14:textId="02D6203F" w:rsidR="00753D6D" w:rsidDel="00BD0400" w:rsidRDefault="00753D6D">
            <w:pPr>
              <w:pStyle w:val="Heading3"/>
              <w:rPr>
                <w:del w:id="15463" w:author="Sayali Dev" w:date="2018-02-15T18:29:00Z"/>
              </w:rPr>
              <w:pPrChange w:id="15464" w:author="Sayali Dev" w:date="2018-02-21T16:23:00Z">
                <w:pPr/>
              </w:pPrChange>
            </w:pPr>
            <w:del w:id="15465" w:author="Sayali Dev" w:date="2018-02-15T18:29:00Z">
              <w:r w:rsidRPr="00C425E5" w:rsidDel="00BD0400">
                <w:rPr>
                  <w:b w:val="0"/>
                </w:rPr>
                <w:delText>Note:</w:delText>
              </w:r>
              <w:r w:rsidDel="00BD0400">
                <w:delText xml:space="preserve"> Name is based on the Workflow Type and must match the Process Templates menu options shown on the LIMS &gt; Create Workflow screen. </w:delText>
              </w:r>
            </w:del>
          </w:p>
        </w:tc>
      </w:tr>
      <w:tr w:rsidR="00753D6D" w:rsidDel="00BD0400" w14:paraId="5B949F20" w14:textId="2DEBAA5A" w:rsidTr="00753D6D">
        <w:trPr>
          <w:cantSplit/>
          <w:trHeight w:val="288"/>
          <w:del w:id="15466" w:author="Sayali Dev" w:date="2018-02-15T18:29:00Z"/>
        </w:trPr>
        <w:tc>
          <w:tcPr>
            <w:tcW w:w="2610" w:type="dxa"/>
          </w:tcPr>
          <w:p w14:paraId="3653061B" w14:textId="7EFE0995" w:rsidR="00753D6D" w:rsidDel="00BD0400" w:rsidRDefault="00753D6D">
            <w:pPr>
              <w:pStyle w:val="Heading3"/>
              <w:rPr>
                <w:del w:id="15467" w:author="Sayali Dev" w:date="2018-02-15T18:29:00Z"/>
              </w:rPr>
              <w:pPrChange w:id="15468" w:author="Sayali Dev" w:date="2018-02-21T16:23:00Z">
                <w:pPr/>
              </w:pPrChange>
            </w:pPr>
            <w:del w:id="15469" w:author="Sayali Dev" w:date="2018-02-15T18:29:00Z">
              <w:r w:rsidDel="00BD0400">
                <w:rPr>
                  <w:b w:val="0"/>
                </w:rPr>
                <w:delText>Parent Sample Barcode</w:delText>
              </w:r>
              <w:r w:rsidRPr="002D637F" w:rsidDel="00BD0400">
                <w:rPr>
                  <w:b w:val="0"/>
                  <w:color w:val="FF0000"/>
                </w:rPr>
                <w:delText>*</w:delText>
              </w:r>
            </w:del>
          </w:p>
        </w:tc>
        <w:tc>
          <w:tcPr>
            <w:tcW w:w="7200" w:type="dxa"/>
            <w:vAlign w:val="center"/>
          </w:tcPr>
          <w:p w14:paraId="2A1DFD8C" w14:textId="72C2956F" w:rsidR="00753D6D" w:rsidDel="00BD0400" w:rsidRDefault="00753D6D">
            <w:pPr>
              <w:pStyle w:val="Heading3"/>
              <w:rPr>
                <w:del w:id="15470" w:author="Sayali Dev" w:date="2018-02-15T18:29:00Z"/>
              </w:rPr>
              <w:pPrChange w:id="15471" w:author="Sayali Dev" w:date="2018-02-21T16:23:00Z">
                <w:pPr/>
              </w:pPrChange>
            </w:pPr>
          </w:p>
        </w:tc>
      </w:tr>
      <w:tr w:rsidR="00753D6D" w:rsidDel="00BD0400" w14:paraId="5131F571" w14:textId="316223CB" w:rsidTr="00753D6D">
        <w:trPr>
          <w:cantSplit/>
          <w:trHeight w:val="288"/>
          <w:del w:id="15472" w:author="Sayali Dev" w:date="2018-02-15T18:29:00Z"/>
        </w:trPr>
        <w:tc>
          <w:tcPr>
            <w:tcW w:w="2610" w:type="dxa"/>
          </w:tcPr>
          <w:p w14:paraId="6FA98276" w14:textId="02EBAB01" w:rsidR="00753D6D" w:rsidDel="00BD0400" w:rsidRDefault="00753D6D">
            <w:pPr>
              <w:pStyle w:val="Heading3"/>
              <w:rPr>
                <w:del w:id="15473" w:author="Sayali Dev" w:date="2018-02-15T18:29:00Z"/>
              </w:rPr>
              <w:pPrChange w:id="15474" w:author="Sayali Dev" w:date="2018-02-21T16:23:00Z">
                <w:pPr/>
              </w:pPrChange>
            </w:pPr>
            <w:del w:id="15475" w:author="Sayali Dev" w:date="2018-02-15T18:29:00Z">
              <w:r w:rsidDel="00BD0400">
                <w:rPr>
                  <w:b w:val="0"/>
                </w:rPr>
                <w:delText>Parent Sample Consumed Quantity</w:delText>
              </w:r>
              <w:r w:rsidRPr="002D637F" w:rsidDel="00BD0400">
                <w:rPr>
                  <w:b w:val="0"/>
                  <w:color w:val="FF0000"/>
                </w:rPr>
                <w:delText>*</w:delText>
              </w:r>
            </w:del>
          </w:p>
        </w:tc>
        <w:tc>
          <w:tcPr>
            <w:tcW w:w="7200" w:type="dxa"/>
            <w:vAlign w:val="center"/>
          </w:tcPr>
          <w:p w14:paraId="54FEE206" w14:textId="260BE523" w:rsidR="00753D6D" w:rsidDel="00BD0400" w:rsidRDefault="00753D6D">
            <w:pPr>
              <w:pStyle w:val="Heading3"/>
              <w:rPr>
                <w:del w:id="15476" w:author="Sayali Dev" w:date="2018-02-15T18:29:00Z"/>
              </w:rPr>
              <w:pPrChange w:id="15477" w:author="Sayali Dev" w:date="2018-02-21T16:23:00Z">
                <w:pPr/>
              </w:pPrChange>
            </w:pPr>
          </w:p>
        </w:tc>
      </w:tr>
      <w:tr w:rsidR="00753D6D" w:rsidDel="00BD0400" w14:paraId="03B40FEA" w14:textId="3ABD858B" w:rsidTr="00753D6D">
        <w:trPr>
          <w:cantSplit/>
          <w:trHeight w:val="288"/>
          <w:del w:id="15478" w:author="Sayali Dev" w:date="2018-02-15T18:29:00Z"/>
        </w:trPr>
        <w:tc>
          <w:tcPr>
            <w:tcW w:w="2610" w:type="dxa"/>
          </w:tcPr>
          <w:p w14:paraId="04A1D429" w14:textId="2DC6A9E8" w:rsidR="00753D6D" w:rsidDel="00BD0400" w:rsidRDefault="00753D6D">
            <w:pPr>
              <w:pStyle w:val="Heading3"/>
              <w:rPr>
                <w:del w:id="15479" w:author="Sayali Dev" w:date="2018-02-15T18:29:00Z"/>
              </w:rPr>
              <w:pPrChange w:id="15480" w:author="Sayali Dev" w:date="2018-02-21T16:23:00Z">
                <w:pPr/>
              </w:pPrChange>
            </w:pPr>
            <w:del w:id="15481" w:author="Sayali Dev" w:date="2018-02-15T18:29:00Z">
              <w:r w:rsidDel="00BD0400">
                <w:rPr>
                  <w:b w:val="0"/>
                </w:rPr>
                <w:delText>Parent Sample Consumed Quantity Unit</w:delText>
              </w:r>
              <w:r w:rsidRPr="002D637F" w:rsidDel="00BD0400">
                <w:rPr>
                  <w:b w:val="0"/>
                  <w:color w:val="FF0000"/>
                </w:rPr>
                <w:delText>*</w:delText>
              </w:r>
            </w:del>
          </w:p>
        </w:tc>
        <w:tc>
          <w:tcPr>
            <w:tcW w:w="7200" w:type="dxa"/>
            <w:vAlign w:val="center"/>
          </w:tcPr>
          <w:p w14:paraId="4F54CFC8" w14:textId="3970E2E7" w:rsidR="00753D6D" w:rsidDel="00BD0400" w:rsidRDefault="00753D6D">
            <w:pPr>
              <w:pStyle w:val="Heading3"/>
              <w:rPr>
                <w:del w:id="15482" w:author="Sayali Dev" w:date="2018-02-15T18:29:00Z"/>
              </w:rPr>
              <w:pPrChange w:id="15483" w:author="Sayali Dev" w:date="2018-02-21T16:23:00Z">
                <w:pPr/>
              </w:pPrChange>
            </w:pPr>
          </w:p>
        </w:tc>
      </w:tr>
      <w:tr w:rsidR="00753D6D" w:rsidDel="00BD0400" w14:paraId="53191B44" w14:textId="30A5C3DC" w:rsidTr="00753D6D">
        <w:trPr>
          <w:cantSplit/>
          <w:trHeight w:val="288"/>
          <w:del w:id="15484" w:author="Sayali Dev" w:date="2018-02-15T18:29:00Z"/>
        </w:trPr>
        <w:tc>
          <w:tcPr>
            <w:tcW w:w="2610" w:type="dxa"/>
          </w:tcPr>
          <w:p w14:paraId="2DD338D5" w14:textId="370F9357" w:rsidR="00753D6D" w:rsidDel="00BD0400" w:rsidRDefault="00753D6D">
            <w:pPr>
              <w:pStyle w:val="Heading3"/>
              <w:rPr>
                <w:del w:id="15485" w:author="Sayali Dev" w:date="2018-02-15T18:29:00Z"/>
              </w:rPr>
              <w:pPrChange w:id="15486" w:author="Sayali Dev" w:date="2018-02-21T16:23:00Z">
                <w:pPr/>
              </w:pPrChange>
            </w:pPr>
            <w:del w:id="15487" w:author="Sayali Dev" w:date="2018-02-15T18:29:00Z">
              <w:r w:rsidDel="00BD0400">
                <w:rPr>
                  <w:b w:val="0"/>
                </w:rPr>
                <w:delText>Unique Child Barcode ID</w:delText>
              </w:r>
              <w:r w:rsidRPr="002D637F" w:rsidDel="00BD0400">
                <w:rPr>
                  <w:b w:val="0"/>
                  <w:color w:val="FF0000"/>
                </w:rPr>
                <w:delText>*</w:delText>
              </w:r>
            </w:del>
          </w:p>
        </w:tc>
        <w:tc>
          <w:tcPr>
            <w:tcW w:w="7200" w:type="dxa"/>
            <w:vAlign w:val="center"/>
          </w:tcPr>
          <w:p w14:paraId="1B381F65" w14:textId="6B943AEF" w:rsidR="00753D6D" w:rsidDel="00BD0400" w:rsidRDefault="00753D6D">
            <w:pPr>
              <w:pStyle w:val="Heading3"/>
              <w:rPr>
                <w:del w:id="15488" w:author="Sayali Dev" w:date="2018-02-15T18:29:00Z"/>
              </w:rPr>
              <w:pPrChange w:id="15489" w:author="Sayali Dev" w:date="2018-02-21T16:23:00Z">
                <w:pPr/>
              </w:pPrChange>
            </w:pPr>
          </w:p>
        </w:tc>
      </w:tr>
      <w:tr w:rsidR="00753D6D" w:rsidDel="00BD0400" w14:paraId="301E171E" w14:textId="2FDE64C7" w:rsidTr="00753D6D">
        <w:trPr>
          <w:cantSplit/>
          <w:trHeight w:val="288"/>
          <w:del w:id="15490" w:author="Sayali Dev" w:date="2018-02-15T18:29:00Z"/>
        </w:trPr>
        <w:tc>
          <w:tcPr>
            <w:tcW w:w="2610" w:type="dxa"/>
          </w:tcPr>
          <w:p w14:paraId="0537D4AD" w14:textId="67D13846" w:rsidR="00753D6D" w:rsidDel="00BD0400" w:rsidRDefault="00753D6D">
            <w:pPr>
              <w:pStyle w:val="Heading3"/>
              <w:rPr>
                <w:del w:id="15491" w:author="Sayali Dev" w:date="2018-02-15T18:29:00Z"/>
              </w:rPr>
              <w:pPrChange w:id="15492" w:author="Sayali Dev" w:date="2018-02-21T16:23:00Z">
                <w:pPr/>
              </w:pPrChange>
            </w:pPr>
            <w:del w:id="15493" w:author="Sayali Dev" w:date="2018-02-15T18:29:00Z">
              <w:r w:rsidDel="00BD0400">
                <w:rPr>
                  <w:b w:val="0"/>
                </w:rPr>
                <w:delText>Child Sample Quantity</w:delText>
              </w:r>
              <w:r w:rsidRPr="002D637F" w:rsidDel="00BD0400">
                <w:rPr>
                  <w:b w:val="0"/>
                  <w:color w:val="FF0000"/>
                </w:rPr>
                <w:delText>*</w:delText>
              </w:r>
            </w:del>
          </w:p>
        </w:tc>
        <w:tc>
          <w:tcPr>
            <w:tcW w:w="7200" w:type="dxa"/>
            <w:vAlign w:val="center"/>
          </w:tcPr>
          <w:p w14:paraId="49E6A393" w14:textId="6068CF1D" w:rsidR="00753D6D" w:rsidDel="00BD0400" w:rsidRDefault="00753D6D">
            <w:pPr>
              <w:pStyle w:val="Heading3"/>
              <w:rPr>
                <w:del w:id="15494" w:author="Sayali Dev" w:date="2018-02-15T18:29:00Z"/>
              </w:rPr>
              <w:pPrChange w:id="15495" w:author="Sayali Dev" w:date="2018-02-21T16:23:00Z">
                <w:pPr/>
              </w:pPrChange>
            </w:pPr>
          </w:p>
        </w:tc>
      </w:tr>
      <w:tr w:rsidR="00753D6D" w:rsidDel="00BD0400" w14:paraId="7B5571C4" w14:textId="1B99A990" w:rsidTr="00753D6D">
        <w:trPr>
          <w:cantSplit/>
          <w:trHeight w:val="288"/>
          <w:del w:id="15496" w:author="Sayali Dev" w:date="2018-02-15T18:29:00Z"/>
        </w:trPr>
        <w:tc>
          <w:tcPr>
            <w:tcW w:w="2610" w:type="dxa"/>
          </w:tcPr>
          <w:p w14:paraId="0D69B623" w14:textId="56A80E1F" w:rsidR="00753D6D" w:rsidDel="00BD0400" w:rsidRDefault="00753D6D">
            <w:pPr>
              <w:pStyle w:val="Heading3"/>
              <w:rPr>
                <w:del w:id="15497" w:author="Sayali Dev" w:date="2018-02-15T18:29:00Z"/>
              </w:rPr>
              <w:pPrChange w:id="15498" w:author="Sayali Dev" w:date="2018-02-21T16:23:00Z">
                <w:pPr/>
              </w:pPrChange>
            </w:pPr>
            <w:del w:id="15499" w:author="Sayali Dev" w:date="2018-02-15T18:29:00Z">
              <w:r w:rsidRPr="00D600D6" w:rsidDel="00BD0400">
                <w:rPr>
                  <w:b w:val="0"/>
                </w:rPr>
                <w:delText>Child Sample Quantity</w:delText>
              </w:r>
              <w:r w:rsidDel="00BD0400">
                <w:rPr>
                  <w:b w:val="0"/>
                </w:rPr>
                <w:delText xml:space="preserve"> Unit</w:delText>
              </w:r>
              <w:r w:rsidRPr="002D637F" w:rsidDel="00BD0400">
                <w:rPr>
                  <w:b w:val="0"/>
                  <w:color w:val="FF0000"/>
                </w:rPr>
                <w:delText>*</w:delText>
              </w:r>
            </w:del>
          </w:p>
        </w:tc>
        <w:tc>
          <w:tcPr>
            <w:tcW w:w="7200" w:type="dxa"/>
            <w:vAlign w:val="center"/>
          </w:tcPr>
          <w:p w14:paraId="2B7D2732" w14:textId="0832B014" w:rsidR="00753D6D" w:rsidDel="00BD0400" w:rsidRDefault="00753D6D">
            <w:pPr>
              <w:pStyle w:val="Heading3"/>
              <w:rPr>
                <w:del w:id="15500" w:author="Sayali Dev" w:date="2018-02-15T18:29:00Z"/>
              </w:rPr>
              <w:pPrChange w:id="15501" w:author="Sayali Dev" w:date="2018-02-21T16:23:00Z">
                <w:pPr/>
              </w:pPrChange>
            </w:pPr>
          </w:p>
        </w:tc>
      </w:tr>
      <w:tr w:rsidR="00753D6D" w:rsidDel="00BD0400" w14:paraId="1C7483FC" w14:textId="5598EF63" w:rsidTr="00753D6D">
        <w:trPr>
          <w:cantSplit/>
          <w:trHeight w:val="288"/>
          <w:del w:id="15502" w:author="Sayali Dev" w:date="2018-02-15T18:29:00Z"/>
        </w:trPr>
        <w:tc>
          <w:tcPr>
            <w:tcW w:w="2610" w:type="dxa"/>
          </w:tcPr>
          <w:p w14:paraId="17FA6CC8" w14:textId="1E0C5BC4" w:rsidR="00753D6D" w:rsidRPr="00D600D6" w:rsidDel="00BD0400" w:rsidRDefault="00753D6D">
            <w:pPr>
              <w:pStyle w:val="Heading3"/>
              <w:rPr>
                <w:del w:id="15503" w:author="Sayali Dev" w:date="2018-02-15T18:29:00Z"/>
              </w:rPr>
              <w:pPrChange w:id="15504" w:author="Sayali Dev" w:date="2018-02-21T16:23:00Z">
                <w:pPr/>
              </w:pPrChange>
            </w:pPr>
            <w:del w:id="15505" w:author="Sayali Dev" w:date="2018-02-15T18:29:00Z">
              <w:r w:rsidDel="00BD0400">
                <w:rPr>
                  <w:b w:val="0"/>
                </w:rPr>
                <w:delText>Child Specimen Type</w:delText>
              </w:r>
              <w:r w:rsidRPr="002D637F" w:rsidDel="00BD0400">
                <w:rPr>
                  <w:b w:val="0"/>
                  <w:color w:val="FF0000"/>
                </w:rPr>
                <w:delText>*</w:delText>
              </w:r>
            </w:del>
          </w:p>
        </w:tc>
        <w:tc>
          <w:tcPr>
            <w:tcW w:w="7200" w:type="dxa"/>
            <w:vAlign w:val="center"/>
          </w:tcPr>
          <w:p w14:paraId="7D2C02CE" w14:textId="5B292C64" w:rsidR="00753D6D" w:rsidDel="00BD0400" w:rsidRDefault="00753D6D">
            <w:pPr>
              <w:pStyle w:val="Heading3"/>
              <w:rPr>
                <w:del w:id="15506" w:author="Sayali Dev" w:date="2018-02-15T18:29:00Z"/>
              </w:rPr>
              <w:pPrChange w:id="15507" w:author="Sayali Dev" w:date="2018-02-21T16:23:00Z">
                <w:pPr/>
              </w:pPrChange>
            </w:pPr>
          </w:p>
        </w:tc>
      </w:tr>
      <w:tr w:rsidR="00753D6D" w:rsidDel="00BD0400" w14:paraId="550AD399" w14:textId="66321F53" w:rsidTr="00753D6D">
        <w:trPr>
          <w:cantSplit/>
          <w:trHeight w:val="288"/>
          <w:del w:id="15508" w:author="Sayali Dev" w:date="2018-02-15T18:29:00Z"/>
        </w:trPr>
        <w:tc>
          <w:tcPr>
            <w:tcW w:w="2610" w:type="dxa"/>
          </w:tcPr>
          <w:p w14:paraId="3CF82ACC" w14:textId="2A0E1D85" w:rsidR="00753D6D" w:rsidDel="00BD0400" w:rsidRDefault="00753D6D">
            <w:pPr>
              <w:pStyle w:val="Heading3"/>
              <w:rPr>
                <w:del w:id="15509" w:author="Sayali Dev" w:date="2018-02-15T18:29:00Z"/>
              </w:rPr>
              <w:pPrChange w:id="15510" w:author="Sayali Dev" w:date="2018-02-21T16:23:00Z">
                <w:pPr/>
              </w:pPrChange>
            </w:pPr>
            <w:del w:id="15511" w:author="Sayali Dev" w:date="2018-02-15T18:29:00Z">
              <w:r w:rsidDel="00BD0400">
                <w:rPr>
                  <w:b w:val="0"/>
                </w:rPr>
                <w:delText>Child Sample Type</w:delText>
              </w:r>
              <w:r w:rsidRPr="002D637F" w:rsidDel="00BD0400">
                <w:rPr>
                  <w:b w:val="0"/>
                  <w:color w:val="FF0000"/>
                </w:rPr>
                <w:delText>*</w:delText>
              </w:r>
            </w:del>
          </w:p>
        </w:tc>
        <w:tc>
          <w:tcPr>
            <w:tcW w:w="7200" w:type="dxa"/>
            <w:vAlign w:val="center"/>
          </w:tcPr>
          <w:p w14:paraId="178E9C31" w14:textId="7A8F4AB6" w:rsidR="00753D6D" w:rsidDel="00BD0400" w:rsidRDefault="00753D6D">
            <w:pPr>
              <w:pStyle w:val="Heading3"/>
              <w:rPr>
                <w:del w:id="15512" w:author="Sayali Dev" w:date="2018-02-15T18:29:00Z"/>
              </w:rPr>
              <w:pPrChange w:id="15513" w:author="Sayali Dev" w:date="2018-02-21T16:23:00Z">
                <w:pPr/>
              </w:pPrChange>
            </w:pPr>
          </w:p>
        </w:tc>
      </w:tr>
      <w:tr w:rsidR="00753D6D" w:rsidDel="00BD0400" w14:paraId="20C5B4A3" w14:textId="1FD4FB84" w:rsidTr="00753D6D">
        <w:trPr>
          <w:cantSplit/>
          <w:trHeight w:val="288"/>
          <w:del w:id="15514" w:author="Sayali Dev" w:date="2018-02-15T18:29:00Z"/>
        </w:trPr>
        <w:tc>
          <w:tcPr>
            <w:tcW w:w="2610" w:type="dxa"/>
          </w:tcPr>
          <w:p w14:paraId="1B647F95" w14:textId="7ABEE6C2" w:rsidR="00753D6D" w:rsidDel="00BD0400" w:rsidRDefault="00753D6D">
            <w:pPr>
              <w:pStyle w:val="Heading3"/>
              <w:rPr>
                <w:del w:id="15515" w:author="Sayali Dev" w:date="2018-02-15T18:29:00Z"/>
              </w:rPr>
              <w:pPrChange w:id="15516" w:author="Sayali Dev" w:date="2018-02-21T16:23:00Z">
                <w:pPr/>
              </w:pPrChange>
            </w:pPr>
            <w:del w:id="15517" w:author="Sayali Dev" w:date="2018-02-15T18:29:00Z">
              <w:r w:rsidDel="00BD0400">
                <w:rPr>
                  <w:b w:val="0"/>
                </w:rPr>
                <w:delText>Container Type</w:delText>
              </w:r>
              <w:r w:rsidRPr="002D637F" w:rsidDel="00BD0400">
                <w:rPr>
                  <w:b w:val="0"/>
                  <w:color w:val="FF0000"/>
                </w:rPr>
                <w:delText>*</w:delText>
              </w:r>
            </w:del>
          </w:p>
        </w:tc>
        <w:tc>
          <w:tcPr>
            <w:tcW w:w="7200" w:type="dxa"/>
            <w:vAlign w:val="center"/>
          </w:tcPr>
          <w:p w14:paraId="797F394A" w14:textId="08A79392" w:rsidR="00753D6D" w:rsidDel="00BD0400" w:rsidRDefault="00753D6D">
            <w:pPr>
              <w:pStyle w:val="Heading3"/>
              <w:rPr>
                <w:del w:id="15518" w:author="Sayali Dev" w:date="2018-02-15T18:29:00Z"/>
              </w:rPr>
              <w:pPrChange w:id="15519" w:author="Sayali Dev" w:date="2018-02-21T16:23:00Z">
                <w:pPr/>
              </w:pPrChange>
            </w:pPr>
          </w:p>
        </w:tc>
      </w:tr>
      <w:tr w:rsidR="00753D6D" w:rsidDel="00BD0400" w14:paraId="13DC2C59" w14:textId="35F5BE35" w:rsidTr="00753D6D">
        <w:trPr>
          <w:cantSplit/>
          <w:trHeight w:val="288"/>
          <w:del w:id="15520" w:author="Sayali Dev" w:date="2018-02-15T18:29:00Z"/>
        </w:trPr>
        <w:tc>
          <w:tcPr>
            <w:tcW w:w="2610" w:type="dxa"/>
          </w:tcPr>
          <w:p w14:paraId="5BAF824B" w14:textId="57A1452D" w:rsidR="00753D6D" w:rsidDel="00BD0400" w:rsidRDefault="00753D6D">
            <w:pPr>
              <w:pStyle w:val="Heading3"/>
              <w:rPr>
                <w:del w:id="15521" w:author="Sayali Dev" w:date="2018-02-15T18:29:00Z"/>
              </w:rPr>
              <w:pPrChange w:id="15522" w:author="Sayali Dev" w:date="2018-02-21T16:23:00Z">
                <w:pPr/>
              </w:pPrChange>
            </w:pPr>
            <w:del w:id="15523" w:author="Sayali Dev" w:date="2018-02-15T18:29:00Z">
              <w:r w:rsidDel="00BD0400">
                <w:rPr>
                  <w:b w:val="0"/>
                </w:rPr>
                <w:delText>Source Site Username</w:delText>
              </w:r>
              <w:r w:rsidRPr="002D637F" w:rsidDel="00BD0400">
                <w:rPr>
                  <w:b w:val="0"/>
                  <w:color w:val="FF0000"/>
                </w:rPr>
                <w:delText>*</w:delText>
              </w:r>
            </w:del>
          </w:p>
        </w:tc>
        <w:tc>
          <w:tcPr>
            <w:tcW w:w="7200" w:type="dxa"/>
            <w:vAlign w:val="center"/>
          </w:tcPr>
          <w:p w14:paraId="7726501C" w14:textId="60E7C176" w:rsidR="00753D6D" w:rsidDel="00BD0400" w:rsidRDefault="00753D6D">
            <w:pPr>
              <w:pStyle w:val="Heading3"/>
              <w:rPr>
                <w:del w:id="15524" w:author="Sayali Dev" w:date="2018-02-15T18:29:00Z"/>
              </w:rPr>
              <w:pPrChange w:id="15525" w:author="Sayali Dev" w:date="2018-02-21T16:23:00Z">
                <w:pPr/>
              </w:pPrChange>
            </w:pPr>
          </w:p>
        </w:tc>
      </w:tr>
      <w:tr w:rsidR="00753D6D" w:rsidDel="00BD0400" w14:paraId="2717D5C1" w14:textId="481CBFFA" w:rsidTr="00753D6D">
        <w:trPr>
          <w:cantSplit/>
          <w:trHeight w:val="288"/>
          <w:del w:id="15526" w:author="Sayali Dev" w:date="2018-02-15T18:29:00Z"/>
        </w:trPr>
        <w:tc>
          <w:tcPr>
            <w:tcW w:w="2610" w:type="dxa"/>
          </w:tcPr>
          <w:p w14:paraId="009E14A6" w14:textId="14185271" w:rsidR="00753D6D" w:rsidDel="00BD0400" w:rsidRDefault="00753D6D">
            <w:pPr>
              <w:pStyle w:val="Heading3"/>
              <w:rPr>
                <w:del w:id="15527" w:author="Sayali Dev" w:date="2018-02-15T18:29:00Z"/>
              </w:rPr>
              <w:pPrChange w:id="15528" w:author="Sayali Dev" w:date="2018-02-21T16:23:00Z">
                <w:pPr/>
              </w:pPrChange>
            </w:pPr>
            <w:del w:id="15529" w:author="Sayali Dev" w:date="2018-02-15T18:29:00Z">
              <w:r w:rsidDel="00BD0400">
                <w:rPr>
                  <w:b w:val="0"/>
                </w:rPr>
                <w:delText>Source Site Name</w:delText>
              </w:r>
              <w:r w:rsidRPr="002D637F" w:rsidDel="00BD0400">
                <w:rPr>
                  <w:b w:val="0"/>
                  <w:color w:val="FF0000"/>
                </w:rPr>
                <w:delText>*</w:delText>
              </w:r>
            </w:del>
          </w:p>
        </w:tc>
        <w:tc>
          <w:tcPr>
            <w:tcW w:w="7200" w:type="dxa"/>
            <w:vAlign w:val="center"/>
          </w:tcPr>
          <w:p w14:paraId="4B8ACE44" w14:textId="041F8422" w:rsidR="00753D6D" w:rsidDel="00BD0400" w:rsidRDefault="00753D6D">
            <w:pPr>
              <w:pStyle w:val="Heading3"/>
              <w:rPr>
                <w:del w:id="15530" w:author="Sayali Dev" w:date="2018-02-15T18:29:00Z"/>
              </w:rPr>
              <w:pPrChange w:id="15531" w:author="Sayali Dev" w:date="2018-02-21T16:23:00Z">
                <w:pPr/>
              </w:pPrChange>
            </w:pPr>
          </w:p>
        </w:tc>
      </w:tr>
      <w:tr w:rsidR="00753D6D" w:rsidDel="00BD0400" w14:paraId="64CA6263" w14:textId="46EF3B25" w:rsidTr="00753D6D">
        <w:trPr>
          <w:cantSplit/>
          <w:trHeight w:val="288"/>
          <w:del w:id="15532" w:author="Sayali Dev" w:date="2018-02-15T18:29:00Z"/>
        </w:trPr>
        <w:tc>
          <w:tcPr>
            <w:tcW w:w="2610" w:type="dxa"/>
          </w:tcPr>
          <w:p w14:paraId="58702441" w14:textId="11FDB96F" w:rsidR="00753D6D" w:rsidDel="00BD0400" w:rsidRDefault="00753D6D">
            <w:pPr>
              <w:pStyle w:val="Heading3"/>
              <w:rPr>
                <w:del w:id="15533" w:author="Sayali Dev" w:date="2018-02-15T18:29:00Z"/>
              </w:rPr>
              <w:pPrChange w:id="15534" w:author="Sayali Dev" w:date="2018-02-21T16:23:00Z">
                <w:pPr/>
              </w:pPrChange>
            </w:pPr>
            <w:del w:id="15535" w:author="Sayali Dev" w:date="2018-02-15T18:29:00Z">
              <w:r w:rsidDel="00BD0400">
                <w:rPr>
                  <w:b w:val="0"/>
                </w:rPr>
                <w:delText>Comment</w:delText>
              </w:r>
            </w:del>
          </w:p>
        </w:tc>
        <w:tc>
          <w:tcPr>
            <w:tcW w:w="7200" w:type="dxa"/>
            <w:vAlign w:val="center"/>
          </w:tcPr>
          <w:p w14:paraId="612BB4F7" w14:textId="4DBF821C" w:rsidR="00753D6D" w:rsidDel="00BD0400" w:rsidRDefault="00753D6D">
            <w:pPr>
              <w:pStyle w:val="Heading3"/>
              <w:rPr>
                <w:del w:id="15536" w:author="Sayali Dev" w:date="2018-02-15T18:29:00Z"/>
              </w:rPr>
              <w:pPrChange w:id="15537" w:author="Sayali Dev" w:date="2018-02-21T16:23:00Z">
                <w:pPr/>
              </w:pPrChange>
            </w:pPr>
          </w:p>
        </w:tc>
      </w:tr>
    </w:tbl>
    <w:p w14:paraId="432D5711" w14:textId="62BCE583" w:rsidR="00753D6D" w:rsidDel="00BD0400" w:rsidRDefault="00753D6D">
      <w:pPr>
        <w:pStyle w:val="Heading3"/>
        <w:rPr>
          <w:del w:id="15538" w:author="Sayali Dev" w:date="2018-02-15T18:29:00Z"/>
          <w:rFonts w:ascii="Arial" w:hAnsi="Arial"/>
        </w:rPr>
        <w:pPrChange w:id="15539" w:author="Sayali Dev" w:date="2018-02-21T16:23:00Z">
          <w:pPr>
            <w:pStyle w:val="Heading2"/>
            <w:ind w:left="720" w:firstLine="720"/>
          </w:pPr>
        </w:pPrChange>
      </w:pPr>
    </w:p>
    <w:p w14:paraId="3D71FE9E" w14:textId="03BDC216" w:rsidR="00753D6D" w:rsidDel="00BD0400" w:rsidRDefault="00753D6D">
      <w:pPr>
        <w:pStyle w:val="Heading3"/>
        <w:rPr>
          <w:del w:id="15540" w:author="Sayali Dev" w:date="2018-02-15T18:29:00Z"/>
          <w:rFonts w:ascii="Arial" w:hAnsi="Arial"/>
        </w:rPr>
        <w:pPrChange w:id="15541" w:author="Sayali Dev" w:date="2018-02-21T16:23:00Z">
          <w:pPr>
            <w:pStyle w:val="Heading2"/>
            <w:ind w:left="720" w:firstLine="720"/>
          </w:pPr>
        </w:pPrChange>
      </w:pPr>
    </w:p>
    <w:p w14:paraId="12FE0983" w14:textId="179DAFA5" w:rsidR="004C01ED" w:rsidDel="00BD0400" w:rsidRDefault="00753D6D">
      <w:pPr>
        <w:pStyle w:val="Heading3"/>
        <w:rPr>
          <w:del w:id="15542" w:author="Sayali Dev" w:date="2018-02-15T18:29:00Z"/>
        </w:rPr>
        <w:pPrChange w:id="15543" w:author="Sayali Dev" w:date="2018-02-21T16:23:00Z">
          <w:pPr>
            <w:pStyle w:val="Heading2"/>
          </w:pPr>
        </w:pPrChange>
      </w:pPr>
      <w:del w:id="15544" w:author="Sayali Dev" w:date="2018-02-15T18:29:00Z">
        <w:r w:rsidDel="00BD0400">
          <w:br w:type="page"/>
        </w:r>
      </w:del>
    </w:p>
    <w:p w14:paraId="614DDEBB" w14:textId="0EE17825" w:rsidR="00DB35F6" w:rsidDel="00BD0400" w:rsidRDefault="00DB35F6">
      <w:pPr>
        <w:pStyle w:val="Heading3"/>
        <w:rPr>
          <w:del w:id="15545" w:author="Sayali Dev" w:date="2018-02-15T18:29:00Z"/>
        </w:rPr>
      </w:pPr>
      <w:bookmarkStart w:id="15546" w:name="_Toc300125779"/>
      <w:bookmarkStart w:id="15547" w:name="_Toc452993648"/>
      <w:del w:id="15548" w:author="Sayali Dev" w:date="2018-02-15T18:29:00Z">
        <w:r w:rsidDel="00BD0400">
          <w:delText xml:space="preserve">Uploading a File for Worklist </w:delText>
        </w:r>
        <w:bookmarkEnd w:id="15546"/>
        <w:r w:rsidDel="00BD0400">
          <w:delText>Biospecimens</w:delText>
        </w:r>
        <w:bookmarkEnd w:id="15547"/>
      </w:del>
    </w:p>
    <w:p w14:paraId="0366925D" w14:textId="3AFB8923" w:rsidR="00DB35F6" w:rsidDel="00BD0400" w:rsidRDefault="00DB35F6">
      <w:pPr>
        <w:pStyle w:val="Heading3"/>
        <w:rPr>
          <w:del w:id="15549" w:author="Sayali Dev" w:date="2018-02-15T18:29:00Z"/>
        </w:rPr>
        <w:pPrChange w:id="15550" w:author="Sayali Dev" w:date="2018-02-21T16:23:00Z">
          <w:pPr/>
        </w:pPrChange>
      </w:pPr>
    </w:p>
    <w:p w14:paraId="1109B8E1" w14:textId="1CBD03AB" w:rsidR="00DB35F6" w:rsidDel="00BD0400" w:rsidRDefault="00DB35F6">
      <w:pPr>
        <w:pStyle w:val="Heading3"/>
        <w:rPr>
          <w:del w:id="15551" w:author="Sayali Dev" w:date="2018-02-15T18:29:00Z"/>
        </w:rPr>
        <w:pPrChange w:id="15552" w:author="Sayali Dev" w:date="2018-02-21T16:23:00Z">
          <w:pPr/>
        </w:pPrChange>
      </w:pPr>
      <w:del w:id="15553" w:author="Sayali Dev" w:date="2018-02-15T18:29:00Z">
        <w:r w:rsidDel="00BD0400">
          <w:delText>To upload a file for biospecimen</w:delText>
        </w:r>
        <w:r w:rsidRPr="00C25EA9" w:rsidDel="00BD0400">
          <w:delText>s</w:delText>
        </w:r>
        <w:r w:rsidDel="00BD0400">
          <w:delText xml:space="preserve"> associated with a worklist:</w:delText>
        </w:r>
      </w:del>
    </w:p>
    <w:p w14:paraId="3D0640F7" w14:textId="1A427C0F" w:rsidR="00DB35F6" w:rsidDel="00BD0400" w:rsidRDefault="00DB35F6">
      <w:pPr>
        <w:pStyle w:val="Heading3"/>
        <w:rPr>
          <w:del w:id="15554" w:author="Sayali Dev" w:date="2018-02-15T18:29:00Z"/>
        </w:rPr>
        <w:pPrChange w:id="15555" w:author="Sayali Dev" w:date="2018-02-21T16:23:00Z">
          <w:pPr/>
        </w:pPrChange>
      </w:pPr>
    </w:p>
    <w:p w14:paraId="33F72A88" w14:textId="4974E995" w:rsidR="00DB35F6" w:rsidDel="00BD0400" w:rsidRDefault="00DB35F6">
      <w:pPr>
        <w:pStyle w:val="Heading3"/>
        <w:rPr>
          <w:del w:id="15556" w:author="Sayali Dev" w:date="2018-02-15T18:29:00Z"/>
        </w:rPr>
        <w:pPrChange w:id="15557" w:author="Sayali Dev" w:date="2018-02-21T16:23:00Z">
          <w:pPr>
            <w:pStyle w:val="BodyText"/>
            <w:numPr>
              <w:numId w:val="226"/>
            </w:numPr>
            <w:ind w:left="720" w:right="540" w:hanging="360"/>
          </w:pPr>
        </w:pPrChange>
      </w:pPr>
      <w:del w:id="15558" w:author="Sayali Dev" w:date="2018-01-31T17:54:00Z">
        <w:r w:rsidDel="009A119E">
          <w:delText>Log on</w:delText>
        </w:r>
      </w:del>
      <w:del w:id="15559" w:author="Sayali Dev" w:date="2018-02-15T18:29:00Z">
        <w:r w:rsidDel="00BD0400">
          <w:delText xml:space="preserve"> to the application using your </w:delText>
        </w:r>
      </w:del>
      <w:del w:id="15560" w:author="Sayali Dev" w:date="2018-01-31T17:55:00Z">
        <w:r w:rsidDel="00A62626">
          <w:delText>logon</w:delText>
        </w:r>
      </w:del>
      <w:del w:id="15561" w:author="Sayali Dev" w:date="2018-02-15T18:29:00Z">
        <w:r w:rsidDel="00BD0400">
          <w:delText xml:space="preserve"> credentials.</w:delText>
        </w:r>
      </w:del>
    </w:p>
    <w:p w14:paraId="2C278557" w14:textId="1F0C860B" w:rsidR="00DB35F6" w:rsidDel="00BD0400" w:rsidRDefault="00DB35F6">
      <w:pPr>
        <w:pStyle w:val="Heading3"/>
        <w:rPr>
          <w:del w:id="15562" w:author="Sayali Dev" w:date="2018-02-15T18:29:00Z"/>
        </w:rPr>
        <w:pPrChange w:id="15563" w:author="Sayali Dev" w:date="2018-02-21T16:23:00Z">
          <w:pPr>
            <w:pStyle w:val="BodyText"/>
            <w:ind w:left="720" w:right="540"/>
          </w:pPr>
        </w:pPrChange>
      </w:pPr>
      <w:del w:id="15564" w:author="Sayali Dev" w:date="2018-02-15T18:29:00Z">
        <w:r w:rsidDel="00BD0400">
          <w:delText xml:space="preserve">The </w:delText>
        </w:r>
        <w:r w:rsidDel="00BD0400">
          <w:rPr>
            <w:lang w:val="en-US"/>
          </w:rPr>
          <w:delText>CIRRASPEC</w:delText>
        </w:r>
        <w:r w:rsidDel="00BD0400">
          <w:delText xml:space="preserve"> home page appears. </w:delText>
        </w:r>
      </w:del>
    </w:p>
    <w:p w14:paraId="03331D98" w14:textId="3E7F0D8B" w:rsidR="00DB35F6" w:rsidDel="00BD0400" w:rsidRDefault="00DB35F6">
      <w:pPr>
        <w:pStyle w:val="Heading3"/>
        <w:rPr>
          <w:del w:id="15565" w:author="Sayali Dev" w:date="2018-02-15T18:29:00Z"/>
        </w:rPr>
        <w:pPrChange w:id="15566" w:author="Sayali Dev" w:date="2018-02-21T16:23:00Z">
          <w:pPr>
            <w:pStyle w:val="BodyText"/>
            <w:ind w:left="720" w:right="540"/>
          </w:pPr>
        </w:pPrChange>
      </w:pPr>
    </w:p>
    <w:p w14:paraId="5B031287" w14:textId="380BE772" w:rsidR="00DB35F6" w:rsidDel="00BD0400" w:rsidRDefault="00DB35F6">
      <w:pPr>
        <w:pStyle w:val="Heading3"/>
        <w:rPr>
          <w:del w:id="15567" w:author="Sayali Dev" w:date="2018-02-15T18:29:00Z"/>
        </w:rPr>
        <w:pPrChange w:id="15568" w:author="Sayali Dev" w:date="2018-02-21T16:23:00Z">
          <w:pPr>
            <w:pStyle w:val="BodyText"/>
            <w:numPr>
              <w:numId w:val="226"/>
            </w:numPr>
            <w:ind w:left="720" w:right="540" w:hanging="360"/>
          </w:pPr>
        </w:pPrChange>
      </w:pPr>
      <w:del w:id="15569" w:author="Sayali Dev" w:date="2018-02-15T18:29:00Z">
        <w:r w:rsidDel="00BD0400">
          <w:delText xml:space="preserve">Point to the arrow of the </w:delText>
        </w:r>
        <w:r w:rsidRPr="009D26BA" w:rsidDel="00BD0400">
          <w:rPr>
            <w:b w:val="0"/>
          </w:rPr>
          <w:delText>BMS</w:delText>
        </w:r>
        <w:r w:rsidDel="00BD0400">
          <w:delText xml:space="preserve"> tab, and then click </w:delText>
        </w:r>
        <w:r w:rsidRPr="009D26BA" w:rsidDel="00BD0400">
          <w:rPr>
            <w:b w:val="0"/>
          </w:rPr>
          <w:delText>Worklists</w:delText>
        </w:r>
        <w:r w:rsidDel="00BD0400">
          <w:delText xml:space="preserve">. </w:delText>
        </w:r>
      </w:del>
    </w:p>
    <w:p w14:paraId="1FEABBBC" w14:textId="24ED7390" w:rsidR="00DB35F6" w:rsidDel="00BD0400" w:rsidRDefault="00DB35F6">
      <w:pPr>
        <w:pStyle w:val="Heading3"/>
        <w:rPr>
          <w:del w:id="15570" w:author="Sayali Dev" w:date="2018-02-15T18:29:00Z"/>
        </w:rPr>
        <w:pPrChange w:id="15571" w:author="Sayali Dev" w:date="2018-02-21T16:23:00Z">
          <w:pPr>
            <w:pStyle w:val="BodyText"/>
            <w:ind w:left="720" w:right="540"/>
          </w:pPr>
        </w:pPrChange>
      </w:pPr>
      <w:del w:id="15572" w:author="Sayali Dev" w:date="2018-02-15T18:29:00Z">
        <w:r w:rsidDel="00BD0400">
          <w:delText xml:space="preserve">The </w:delText>
        </w:r>
        <w:r w:rsidDel="00BD0400">
          <w:rPr>
            <w:b w:val="0"/>
            <w:lang w:val="en-US"/>
          </w:rPr>
          <w:delText>W</w:delText>
        </w:r>
        <w:r w:rsidDel="00BD0400">
          <w:rPr>
            <w:b w:val="0"/>
          </w:rPr>
          <w:delText xml:space="preserve">orklist </w:delText>
        </w:r>
        <w:r w:rsidDel="00BD0400">
          <w:rPr>
            <w:b w:val="0"/>
            <w:lang w:val="en-US"/>
          </w:rPr>
          <w:delText>S</w:delText>
        </w:r>
        <w:r w:rsidRPr="00F20059" w:rsidDel="00BD0400">
          <w:rPr>
            <w:b w:val="0"/>
          </w:rPr>
          <w:delText>earch</w:delText>
        </w:r>
        <w:r w:rsidDel="00BD0400">
          <w:delText xml:space="preserve"> page appears. </w:delText>
        </w:r>
      </w:del>
    </w:p>
    <w:p w14:paraId="0B30DAFD" w14:textId="44771947" w:rsidR="00DB35F6" w:rsidDel="00BD0400" w:rsidRDefault="00DB35F6">
      <w:pPr>
        <w:pStyle w:val="Heading3"/>
        <w:rPr>
          <w:del w:id="15573" w:author="Sayali Dev" w:date="2018-02-15T18:29:00Z"/>
        </w:rPr>
        <w:pPrChange w:id="15574" w:author="Sayali Dev" w:date="2018-02-21T16:23:00Z">
          <w:pPr>
            <w:pStyle w:val="BodyText"/>
            <w:ind w:left="720" w:right="540"/>
          </w:pPr>
        </w:pPrChange>
      </w:pPr>
    </w:p>
    <w:p w14:paraId="6C4DDE85" w14:textId="264831EF" w:rsidR="00DB35F6" w:rsidDel="00BD0400" w:rsidRDefault="00DB35F6">
      <w:pPr>
        <w:pStyle w:val="Heading3"/>
        <w:rPr>
          <w:del w:id="15575" w:author="Sayali Dev" w:date="2018-02-15T18:29:00Z"/>
        </w:rPr>
        <w:pPrChange w:id="15576" w:author="Sayali Dev" w:date="2018-02-21T16:23:00Z">
          <w:pPr>
            <w:pStyle w:val="BodyText"/>
            <w:numPr>
              <w:numId w:val="226"/>
            </w:numPr>
            <w:ind w:left="720" w:right="720" w:hanging="360"/>
          </w:pPr>
        </w:pPrChange>
      </w:pPr>
      <w:del w:id="15577" w:author="Sayali Dev" w:date="2018-02-15T18:29:00Z">
        <w:r w:rsidDel="00BD0400">
          <w:delText xml:space="preserve">Click </w:delText>
        </w:r>
        <w:r w:rsidRPr="00163825" w:rsidDel="00BD0400">
          <w:rPr>
            <w:b w:val="0"/>
          </w:rPr>
          <w:delText>SEARCH</w:delText>
        </w:r>
        <w:r w:rsidDel="00BD0400">
          <w:delText xml:space="preserve">. </w:delText>
        </w:r>
      </w:del>
    </w:p>
    <w:p w14:paraId="025E8084" w14:textId="0DC2AF99" w:rsidR="00DB35F6" w:rsidDel="00BD0400" w:rsidRDefault="00DB35F6">
      <w:pPr>
        <w:pStyle w:val="Heading3"/>
        <w:rPr>
          <w:del w:id="15578" w:author="Sayali Dev" w:date="2018-02-15T18:29:00Z"/>
        </w:rPr>
        <w:pPrChange w:id="15579" w:author="Sayali Dev" w:date="2018-02-21T16:23:00Z">
          <w:pPr>
            <w:pStyle w:val="BodyText"/>
            <w:ind w:left="720" w:right="720"/>
          </w:pPr>
        </w:pPrChange>
      </w:pPr>
      <w:del w:id="15580" w:author="Sayali Dev" w:date="2018-02-15T18:29:00Z">
        <w:r w:rsidDel="00BD0400">
          <w:delText>The worklist search page displays a list of worklists</w:delText>
        </w:r>
        <w:r w:rsidRPr="00293B3D" w:rsidDel="00BD0400">
          <w:delText xml:space="preserve"> that are accessib</w:delText>
        </w:r>
        <w:r w:rsidDel="00BD0400">
          <w:delText xml:space="preserve">le based on your login location. </w:delText>
        </w:r>
      </w:del>
    </w:p>
    <w:p w14:paraId="7E750684" w14:textId="00D74B37" w:rsidR="00DB35F6" w:rsidDel="00BD0400" w:rsidRDefault="00DB35F6">
      <w:pPr>
        <w:pStyle w:val="Heading3"/>
        <w:rPr>
          <w:del w:id="15581" w:author="Sayali Dev" w:date="2018-02-15T18:29:00Z"/>
        </w:rPr>
        <w:pPrChange w:id="15582" w:author="Sayali Dev" w:date="2018-02-21T16:23:00Z">
          <w:pPr>
            <w:pStyle w:val="BodyText"/>
            <w:ind w:left="720" w:right="720"/>
          </w:pPr>
        </w:pPrChange>
      </w:pPr>
    </w:p>
    <w:p w14:paraId="6A87E97E" w14:textId="53348455" w:rsidR="00DB35F6" w:rsidDel="00BD0400" w:rsidRDefault="00DB35F6">
      <w:pPr>
        <w:pStyle w:val="Heading3"/>
        <w:rPr>
          <w:del w:id="15583" w:author="Sayali Dev" w:date="2018-02-15T18:29:00Z"/>
        </w:rPr>
        <w:pPrChange w:id="15584" w:author="Sayali Dev" w:date="2018-02-21T16:23:00Z">
          <w:pPr>
            <w:pStyle w:val="BodyText"/>
            <w:numPr>
              <w:numId w:val="226"/>
            </w:numPr>
            <w:ind w:left="720" w:right="720" w:hanging="360"/>
          </w:pPr>
        </w:pPrChange>
      </w:pPr>
      <w:del w:id="15585" w:author="Sayali Dev" w:date="2018-02-15T18:29:00Z">
        <w:r w:rsidDel="00BD0400">
          <w:delText xml:space="preserve">Click </w:delText>
        </w:r>
        <w:r w:rsidRPr="00AA26F9" w:rsidDel="00BD0400">
          <w:delText xml:space="preserve">the </w:delText>
        </w:r>
        <w:r w:rsidDel="00BD0400">
          <w:delText>worklist</w:delText>
        </w:r>
        <w:r w:rsidRPr="00AA26F9" w:rsidDel="00BD0400">
          <w:delText xml:space="preserve"> </w:delText>
        </w:r>
        <w:r w:rsidDel="00BD0400">
          <w:delText xml:space="preserve">for which you want to </w:delText>
        </w:r>
        <w:r w:rsidDel="00BD0400">
          <w:rPr>
            <w:lang w:val="en-US"/>
          </w:rPr>
          <w:delText>a upload file for</w:delText>
        </w:r>
        <w:r w:rsidDel="00BD0400">
          <w:delText xml:space="preserve"> the biospecimens. </w:delText>
        </w:r>
      </w:del>
    </w:p>
    <w:p w14:paraId="7B157B22" w14:textId="42676A82" w:rsidR="00DB35F6" w:rsidDel="00BD0400" w:rsidRDefault="00DB35F6">
      <w:pPr>
        <w:pStyle w:val="Heading3"/>
        <w:rPr>
          <w:del w:id="15586" w:author="Sayali Dev" w:date="2018-02-15T18:29:00Z"/>
        </w:rPr>
        <w:pPrChange w:id="15587" w:author="Sayali Dev" w:date="2018-02-21T16:23:00Z">
          <w:pPr>
            <w:pStyle w:val="BodyText"/>
            <w:ind w:left="720" w:right="720"/>
          </w:pPr>
        </w:pPrChange>
      </w:pPr>
      <w:del w:id="15588" w:author="Sayali Dev" w:date="2018-02-15T18:29:00Z">
        <w:r w:rsidDel="00BD0400">
          <w:delText>T</w:delText>
        </w:r>
        <w:r w:rsidRPr="00AA26F9" w:rsidDel="00BD0400">
          <w:delText xml:space="preserve">he </w:delText>
        </w:r>
        <w:r w:rsidRPr="00163825" w:rsidDel="00BD0400">
          <w:rPr>
            <w:b w:val="0"/>
          </w:rPr>
          <w:delText>View Worklist</w:delText>
        </w:r>
        <w:r w:rsidRPr="00AA26F9" w:rsidDel="00BD0400">
          <w:delText xml:space="preserve"> </w:delText>
        </w:r>
        <w:r w:rsidDel="00BD0400">
          <w:delText>page appears</w:delText>
        </w:r>
        <w:r w:rsidRPr="00AA26F9" w:rsidDel="00BD0400">
          <w:delText>.</w:delText>
        </w:r>
      </w:del>
    </w:p>
    <w:p w14:paraId="0221CAEE" w14:textId="146DDF29" w:rsidR="00DB35F6" w:rsidDel="00BD0400" w:rsidRDefault="00DB35F6">
      <w:pPr>
        <w:pStyle w:val="Heading3"/>
        <w:rPr>
          <w:del w:id="15589" w:author="Sayali Dev" w:date="2018-02-15T18:29:00Z"/>
        </w:rPr>
        <w:pPrChange w:id="15590" w:author="Sayali Dev" w:date="2018-02-21T16:23:00Z">
          <w:pPr>
            <w:pStyle w:val="BodyText"/>
            <w:ind w:left="720" w:right="720"/>
          </w:pPr>
        </w:pPrChange>
      </w:pPr>
    </w:p>
    <w:p w14:paraId="6572BE70" w14:textId="4E03966D" w:rsidR="00DB35F6" w:rsidDel="00BD0400" w:rsidRDefault="00DB35F6">
      <w:pPr>
        <w:pStyle w:val="Heading3"/>
        <w:rPr>
          <w:del w:id="15591" w:author="Sayali Dev" w:date="2018-02-15T18:29:00Z"/>
        </w:rPr>
        <w:pPrChange w:id="15592" w:author="Sayali Dev" w:date="2018-02-21T16:23:00Z">
          <w:pPr>
            <w:pStyle w:val="BodyText"/>
            <w:numPr>
              <w:numId w:val="226"/>
            </w:numPr>
            <w:ind w:left="720" w:right="720" w:hanging="360"/>
          </w:pPr>
        </w:pPrChange>
      </w:pPr>
      <w:del w:id="15593" w:author="Sayali Dev" w:date="2018-02-15T18:29:00Z">
        <w:r w:rsidDel="00BD0400">
          <w:delText>To upload a file</w:delText>
        </w:r>
        <w:r w:rsidRPr="00C61EDF" w:rsidDel="00BD0400">
          <w:rPr>
            <w:lang w:val="en-US"/>
          </w:rPr>
          <w:delText xml:space="preserve"> to a biospecimen</w:delText>
        </w:r>
        <w:r w:rsidDel="00BD0400">
          <w:delText>:</w:delText>
        </w:r>
      </w:del>
    </w:p>
    <w:p w14:paraId="7E00AE72" w14:textId="3C81A83E" w:rsidR="00DB35F6" w:rsidRPr="00A1559D" w:rsidDel="00BD0400" w:rsidRDefault="00DB35F6">
      <w:pPr>
        <w:pStyle w:val="Heading3"/>
        <w:rPr>
          <w:del w:id="15594" w:author="Sayali Dev" w:date="2018-02-15T18:29:00Z"/>
        </w:rPr>
        <w:pPrChange w:id="15595" w:author="Sayali Dev" w:date="2018-02-21T16:23:00Z">
          <w:pPr>
            <w:pStyle w:val="BodyText"/>
            <w:numPr>
              <w:numId w:val="209"/>
            </w:numPr>
            <w:ind w:left="1440" w:right="720" w:hanging="360"/>
          </w:pPr>
        </w:pPrChange>
      </w:pPr>
      <w:del w:id="15596" w:author="Sayali Dev" w:date="2018-02-15T18:29:00Z">
        <w:r w:rsidDel="00BD0400">
          <w:delText xml:space="preserve">Select the checkbox of </w:delText>
        </w:r>
        <w:r w:rsidRPr="00F20059" w:rsidDel="00BD0400">
          <w:rPr>
            <w:lang w:val="en-US"/>
          </w:rPr>
          <w:delText>each</w:delText>
        </w:r>
        <w:r w:rsidDel="00BD0400">
          <w:delText xml:space="preserve"> biospecimen for which you want to upload a file.</w:delText>
        </w:r>
        <w:r w:rsidRPr="00F20059" w:rsidDel="00BD0400">
          <w:rPr>
            <w:lang w:val="en-US"/>
          </w:rPr>
          <w:br/>
        </w:r>
        <w:r w:rsidRPr="00F20059" w:rsidDel="00BD0400">
          <w:rPr>
            <w:b w:val="0"/>
          </w:rPr>
          <w:delText>Note:</w:delText>
        </w:r>
        <w:r w:rsidDel="00BD0400">
          <w:delText xml:space="preserve"> To </w:delText>
        </w:r>
        <w:r w:rsidRPr="00F20059" w:rsidDel="00BD0400">
          <w:rPr>
            <w:lang w:val="en-US"/>
          </w:rPr>
          <w:delText>select</w:delText>
        </w:r>
        <w:r w:rsidDel="00BD0400">
          <w:delText xml:space="preserve"> all biospecimens, select the checkbox on the gray header. </w:delText>
        </w:r>
        <w:r w:rsidDel="00BD0400">
          <w:rPr>
            <w:lang w:val="en-US"/>
          </w:rPr>
          <w:br/>
        </w:r>
      </w:del>
    </w:p>
    <w:p w14:paraId="7B31417F" w14:textId="113788F6" w:rsidR="00DB35F6" w:rsidDel="00BD0400" w:rsidRDefault="00DB35F6">
      <w:pPr>
        <w:pStyle w:val="Heading3"/>
        <w:rPr>
          <w:del w:id="15597" w:author="Sayali Dev" w:date="2018-02-15T18:29:00Z"/>
        </w:rPr>
        <w:pPrChange w:id="15598" w:author="Sayali Dev" w:date="2018-02-21T16:23:00Z">
          <w:pPr>
            <w:pStyle w:val="BodyText"/>
            <w:numPr>
              <w:numId w:val="209"/>
            </w:numPr>
            <w:ind w:left="1440" w:hanging="360"/>
          </w:pPr>
        </w:pPrChange>
      </w:pPr>
      <w:del w:id="15599" w:author="Sayali Dev" w:date="2018-02-15T18:29:00Z">
        <w:r w:rsidDel="00BD0400">
          <w:delText xml:space="preserve">In the </w:delText>
        </w:r>
        <w:r w:rsidRPr="005C7585" w:rsidDel="00BD0400">
          <w:rPr>
            <w:b w:val="0"/>
          </w:rPr>
          <w:delText>Actions</w:delText>
        </w:r>
        <w:r w:rsidDel="00BD0400">
          <w:delText xml:space="preserve"> list, click </w:delText>
        </w:r>
        <w:r w:rsidRPr="005C7585" w:rsidDel="00BD0400">
          <w:rPr>
            <w:b w:val="0"/>
          </w:rPr>
          <w:delText>Upload Files</w:delText>
        </w:r>
        <w:r w:rsidRPr="002967A0" w:rsidDel="00BD0400">
          <w:delText>, and then click</w:delText>
        </w:r>
        <w:r w:rsidRPr="005C7585" w:rsidDel="00BD0400">
          <w:delText xml:space="preserve"> </w:delText>
        </w:r>
        <w:r w:rsidRPr="005C7585" w:rsidDel="00BD0400">
          <w:rPr>
            <w:b w:val="0"/>
          </w:rPr>
          <w:delText>INITIATE</w:delText>
        </w:r>
        <w:r w:rsidDel="00BD0400">
          <w:delText xml:space="preserve">. </w:delText>
        </w:r>
      </w:del>
    </w:p>
    <w:p w14:paraId="2BAAAF88" w14:textId="6B254799" w:rsidR="00DB35F6" w:rsidDel="00BD0400" w:rsidRDefault="00DB35F6">
      <w:pPr>
        <w:pStyle w:val="Heading3"/>
        <w:rPr>
          <w:del w:id="15600" w:author="Sayali Dev" w:date="2018-02-15T18:29:00Z"/>
        </w:rPr>
        <w:pPrChange w:id="15601" w:author="Sayali Dev" w:date="2018-02-21T16:23:00Z">
          <w:pPr>
            <w:pStyle w:val="ListParagraph"/>
            <w:ind w:left="1440"/>
          </w:pPr>
        </w:pPrChange>
      </w:pPr>
      <w:del w:id="15602" w:author="Sayali Dev" w:date="2018-02-15T18:29:00Z">
        <w:r w:rsidDel="00BD0400">
          <w:delText xml:space="preserve">The </w:delText>
        </w:r>
        <w:r w:rsidRPr="001A38E9" w:rsidDel="00BD0400">
          <w:rPr>
            <w:b w:val="0"/>
          </w:rPr>
          <w:delText xml:space="preserve">MANAGE </w:delText>
        </w:r>
        <w:r w:rsidDel="00BD0400">
          <w:rPr>
            <w:b w:val="0"/>
          </w:rPr>
          <w:delText>ATTACHMENTS</w:delText>
        </w:r>
        <w:r w:rsidDel="00BD0400">
          <w:delText xml:space="preserve"> window appears and displays the identifiers of the biospecimens that you selected. </w:delText>
        </w:r>
      </w:del>
    </w:p>
    <w:p w14:paraId="4E1CBAC3" w14:textId="1038AE86" w:rsidR="00DB35F6" w:rsidDel="00BD0400" w:rsidRDefault="00DB35F6">
      <w:pPr>
        <w:pStyle w:val="Heading3"/>
        <w:rPr>
          <w:del w:id="15603" w:author="Sayali Dev" w:date="2018-02-15T18:29:00Z"/>
        </w:rPr>
        <w:pPrChange w:id="15604" w:author="Sayali Dev" w:date="2018-02-21T16:23:00Z">
          <w:pPr>
            <w:pStyle w:val="BodyText"/>
            <w:ind w:left="720" w:right="720"/>
          </w:pPr>
        </w:pPrChange>
      </w:pPr>
    </w:p>
    <w:p w14:paraId="3F35BA2F" w14:textId="3A181C69" w:rsidR="00DB35F6" w:rsidDel="00BD0400" w:rsidRDefault="00DB35F6">
      <w:pPr>
        <w:pStyle w:val="Heading3"/>
        <w:rPr>
          <w:del w:id="15605" w:author="Sayali Dev" w:date="2018-02-15T18:29:00Z"/>
        </w:rPr>
        <w:pPrChange w:id="15606" w:author="Sayali Dev" w:date="2018-02-21T16:23:00Z">
          <w:pPr>
            <w:pStyle w:val="Caption"/>
            <w:ind w:left="720" w:firstLine="720"/>
          </w:pPr>
        </w:pPrChange>
      </w:pPr>
      <w:del w:id="15607" w:author="Sayali Dev" w:date="2018-02-15T18:29:00Z">
        <w:r w:rsidDel="00BD0400">
          <w:rPr>
            <w:b w:val="0"/>
            <w:bCs/>
            <w:noProof/>
          </w:rPr>
          <w:drawing>
            <wp:inline distT="0" distB="0" distL="0" distR="0" wp14:anchorId="4D61AE6B" wp14:editId="376D1A96">
              <wp:extent cx="3303068" cy="3815542"/>
              <wp:effectExtent l="19050" t="19050" r="12065" b="13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13969" cy="3828135"/>
                      </a:xfrm>
                      <a:prstGeom prst="rect">
                        <a:avLst/>
                      </a:prstGeom>
                      <a:noFill/>
                      <a:ln w="3175">
                        <a:solidFill>
                          <a:schemeClr val="tx1"/>
                        </a:solidFill>
                      </a:ln>
                    </pic:spPr>
                  </pic:pic>
                </a:graphicData>
              </a:graphic>
            </wp:inline>
          </w:drawing>
        </w:r>
      </w:del>
    </w:p>
    <w:p w14:paraId="0B3473C5" w14:textId="20A49E77" w:rsidR="00DB35F6" w:rsidDel="00BD0400" w:rsidRDefault="00DB35F6">
      <w:pPr>
        <w:pStyle w:val="Heading3"/>
        <w:rPr>
          <w:del w:id="15608" w:author="Sayali Dev" w:date="2018-02-15T18:29:00Z"/>
        </w:rPr>
        <w:pPrChange w:id="15609" w:author="Sayali Dev" w:date="2018-02-21T16:23:00Z">
          <w:pPr>
            <w:pStyle w:val="Figure"/>
            <w:tabs>
              <w:tab w:val="clear" w:pos="1710"/>
              <w:tab w:val="num" w:pos="1800"/>
              <w:tab w:val="num" w:pos="2430"/>
            </w:tabs>
            <w:ind w:left="1800" w:hanging="432"/>
          </w:pPr>
        </w:pPrChange>
      </w:pPr>
      <w:del w:id="15610" w:author="Sayali Dev" w:date="2018-02-15T18:29:00Z">
        <w:r w:rsidDel="00BD0400">
          <w:delText>Manage Attachments window</w:delText>
        </w:r>
      </w:del>
    </w:p>
    <w:p w14:paraId="764A061C" w14:textId="665FF872" w:rsidR="00DB35F6" w:rsidDel="00BD0400" w:rsidRDefault="00DB35F6">
      <w:pPr>
        <w:pStyle w:val="Heading3"/>
        <w:rPr>
          <w:del w:id="15611" w:author="Sayali Dev" w:date="2018-02-15T18:29:00Z"/>
        </w:rPr>
        <w:pPrChange w:id="15612" w:author="Sayali Dev" w:date="2018-02-21T16:23:00Z">
          <w:pPr>
            <w:pStyle w:val="BodyText"/>
            <w:ind w:right="720"/>
          </w:pPr>
        </w:pPrChange>
      </w:pPr>
      <w:del w:id="15613" w:author="Sayali Dev" w:date="2018-02-15T18:29:00Z">
        <w:r w:rsidDel="00BD0400">
          <w:br w:type="page"/>
        </w:r>
      </w:del>
    </w:p>
    <w:p w14:paraId="10D94D32" w14:textId="307A077F" w:rsidR="00DB35F6" w:rsidDel="00BD0400" w:rsidRDefault="00DB35F6">
      <w:pPr>
        <w:pStyle w:val="Heading3"/>
        <w:rPr>
          <w:del w:id="15614" w:author="Sayali Dev" w:date="2018-02-15T18:29:00Z"/>
        </w:rPr>
        <w:pPrChange w:id="15615" w:author="Sayali Dev" w:date="2018-02-21T16:23:00Z">
          <w:pPr>
            <w:pStyle w:val="BodyText"/>
            <w:numPr>
              <w:numId w:val="226"/>
            </w:numPr>
            <w:ind w:left="720" w:right="720" w:hanging="360"/>
          </w:pPr>
        </w:pPrChange>
      </w:pPr>
      <w:del w:id="15616" w:author="Sayali Dev" w:date="2018-02-15T18:29:00Z">
        <w:r w:rsidDel="00BD0400">
          <w:delText xml:space="preserve">Enter appropriate information in each field. </w:delText>
        </w:r>
        <w:r w:rsidDel="00BD0400">
          <w:rPr>
            <w:lang w:val="en-US"/>
          </w:rPr>
          <w:delText>F</w:delText>
        </w:r>
        <w:r w:rsidDel="00BD0400">
          <w:delText xml:space="preserve">ollowing table lists each field and its description. </w:delText>
        </w:r>
      </w:del>
    </w:p>
    <w:p w14:paraId="7B7335BA" w14:textId="701D34DF" w:rsidR="00DB35F6" w:rsidDel="00BD0400" w:rsidRDefault="00DB35F6">
      <w:pPr>
        <w:pStyle w:val="Heading3"/>
        <w:rPr>
          <w:del w:id="15617" w:author="Sayali Dev" w:date="2018-02-15T18:29:00Z"/>
        </w:rPr>
        <w:pPrChange w:id="15618" w:author="Sayali Dev" w:date="2018-02-21T16:23:00Z">
          <w:pPr>
            <w:pStyle w:val="BodyText"/>
            <w:ind w:left="720" w:right="270"/>
          </w:pPr>
        </w:pPrChange>
      </w:pPr>
      <w:del w:id="15619" w:author="Sayali Dev" w:date="2018-02-15T18:29:00Z">
        <w:r w:rsidRPr="006744E4" w:rsidDel="00BD0400">
          <w:rPr>
            <w:b w:val="0"/>
          </w:rPr>
          <w:delText>Note:</w:delText>
        </w:r>
        <w:r w:rsidDel="00BD0400">
          <w:rPr>
            <w:b w:val="0"/>
          </w:rPr>
          <w:delText xml:space="preserve"> </w:delText>
        </w:r>
        <w:r w:rsidRPr="006744E4" w:rsidDel="00BD0400">
          <w:delText>Fields that are marked with the red asterisk (</w:delText>
        </w:r>
        <w:r w:rsidRPr="006744E4" w:rsidDel="00BD0400">
          <w:rPr>
            <w:color w:val="FF0000"/>
          </w:rPr>
          <w:delText>*</w:delText>
        </w:r>
        <w:r w:rsidRPr="006744E4" w:rsidDel="00BD0400">
          <w:delText>) are mandatory.</w:delText>
        </w:r>
      </w:del>
    </w:p>
    <w:p w14:paraId="0DE1141D" w14:textId="2B823DD5" w:rsidR="00DB35F6" w:rsidDel="00BD0400" w:rsidRDefault="00DB35F6">
      <w:pPr>
        <w:pStyle w:val="Heading3"/>
        <w:rPr>
          <w:del w:id="15620" w:author="Sayali Dev" w:date="2018-02-15T18:29:00Z"/>
        </w:rPr>
        <w:pPrChange w:id="15621" w:author="Sayali Dev" w:date="2018-02-21T16:23:00Z">
          <w:pPr>
            <w:pStyle w:val="Caption"/>
            <w:ind w:firstLine="720"/>
          </w:pPr>
        </w:pPrChange>
      </w:pPr>
    </w:p>
    <w:p w14:paraId="0ECD539C" w14:textId="04BF001E" w:rsidR="00DB35F6" w:rsidDel="00BD0400" w:rsidRDefault="00DB35F6">
      <w:pPr>
        <w:pStyle w:val="Heading3"/>
        <w:rPr>
          <w:del w:id="15622" w:author="Sayali Dev" w:date="2018-02-15T18:29:00Z"/>
        </w:rPr>
        <w:pPrChange w:id="15623" w:author="Sayali Dev" w:date="2018-02-21T16:23:00Z">
          <w:pPr>
            <w:pStyle w:val="Caption"/>
            <w:ind w:firstLine="720"/>
          </w:pPr>
        </w:pPrChange>
      </w:pPr>
      <w:del w:id="15624" w:author="Sayali Dev" w:date="2018-02-15T18:29:00Z">
        <w:r w:rsidDel="00BD0400">
          <w:delText xml:space="preserve">Table </w:delText>
        </w:r>
        <w:r w:rsidR="006C608D" w:rsidDel="00BD0400">
          <w:rPr>
            <w:b w:val="0"/>
            <w:bCs/>
          </w:rPr>
          <w:fldChar w:fldCharType="begin"/>
        </w:r>
        <w:r w:rsidR="006C608D" w:rsidDel="00BD0400">
          <w:delInstrText xml:space="preserve"> SEQ Figure \* ARABIC </w:delInstrText>
        </w:r>
        <w:r w:rsidR="006C608D" w:rsidDel="00BD0400">
          <w:rPr>
            <w:b w:val="0"/>
            <w:bCs/>
          </w:rPr>
          <w:fldChar w:fldCharType="separate"/>
        </w:r>
      </w:del>
      <w:del w:id="15625" w:author="Sayali Dev" w:date="2018-02-02T13:47:00Z">
        <w:r w:rsidDel="00EB76E3">
          <w:rPr>
            <w:noProof/>
          </w:rPr>
          <w:delText>52</w:delText>
        </w:r>
      </w:del>
      <w:del w:id="15626" w:author="Sayali Dev" w:date="2018-02-15T18:29:00Z">
        <w:r w:rsidR="006C608D" w:rsidDel="00BD0400">
          <w:rPr>
            <w:b w:val="0"/>
            <w:bCs/>
            <w:noProof/>
          </w:rPr>
          <w:fldChar w:fldCharType="end"/>
        </w:r>
        <w:r w:rsidDel="00BD0400">
          <w:delText xml:space="preserve">: Uploading files for worklist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DB35F6" w:rsidRPr="007A152E" w:rsidDel="00BD0400" w14:paraId="3B7A2D78" w14:textId="1E8BE008" w:rsidTr="006A2EF3">
        <w:trPr>
          <w:cantSplit/>
          <w:trHeight w:val="288"/>
          <w:tblHeader/>
          <w:del w:id="15627" w:author="Sayali Dev" w:date="2018-02-15T18:29:00Z"/>
        </w:trPr>
        <w:tc>
          <w:tcPr>
            <w:tcW w:w="3150" w:type="dxa"/>
            <w:shd w:val="clear" w:color="auto" w:fill="BFBFBF"/>
            <w:vAlign w:val="center"/>
          </w:tcPr>
          <w:p w14:paraId="760D4E8D" w14:textId="3CFC44AF" w:rsidR="00DB35F6" w:rsidRPr="007A152E" w:rsidDel="00BD0400" w:rsidRDefault="00DB35F6">
            <w:pPr>
              <w:pStyle w:val="Heading3"/>
              <w:rPr>
                <w:del w:id="15628" w:author="Sayali Dev" w:date="2018-02-15T18:29:00Z"/>
              </w:rPr>
              <w:pPrChange w:id="15629" w:author="Sayali Dev" w:date="2018-02-21T16:23:00Z">
                <w:pPr/>
              </w:pPrChange>
            </w:pPr>
            <w:del w:id="15630" w:author="Sayali Dev" w:date="2018-02-15T18:29:00Z">
              <w:r w:rsidDel="00BD0400">
                <w:rPr>
                  <w:b w:val="0"/>
                </w:rPr>
                <w:delText>Field</w:delText>
              </w:r>
            </w:del>
          </w:p>
        </w:tc>
        <w:tc>
          <w:tcPr>
            <w:tcW w:w="6660" w:type="dxa"/>
            <w:shd w:val="clear" w:color="auto" w:fill="BFBFBF"/>
            <w:vAlign w:val="center"/>
          </w:tcPr>
          <w:p w14:paraId="778B70FA" w14:textId="34E3B462" w:rsidR="00DB35F6" w:rsidRPr="007A152E" w:rsidDel="00BD0400" w:rsidRDefault="00DB35F6">
            <w:pPr>
              <w:pStyle w:val="Heading3"/>
              <w:rPr>
                <w:del w:id="15631" w:author="Sayali Dev" w:date="2018-02-15T18:29:00Z"/>
              </w:rPr>
              <w:pPrChange w:id="15632" w:author="Sayali Dev" w:date="2018-02-21T16:23:00Z">
                <w:pPr/>
              </w:pPrChange>
            </w:pPr>
            <w:del w:id="15633" w:author="Sayali Dev" w:date="2018-02-15T18:29:00Z">
              <w:r w:rsidRPr="007A152E" w:rsidDel="00BD0400">
                <w:rPr>
                  <w:b w:val="0"/>
                </w:rPr>
                <w:delText>Description</w:delText>
              </w:r>
            </w:del>
          </w:p>
        </w:tc>
      </w:tr>
      <w:tr w:rsidR="00DB35F6" w:rsidDel="00BD0400" w14:paraId="69E80A0B" w14:textId="3948C7A5" w:rsidTr="006A2EF3">
        <w:trPr>
          <w:cantSplit/>
          <w:trHeight w:val="288"/>
          <w:del w:id="15634" w:author="Sayali Dev" w:date="2018-02-15T18:29:00Z"/>
        </w:trPr>
        <w:tc>
          <w:tcPr>
            <w:tcW w:w="3150" w:type="dxa"/>
            <w:vAlign w:val="center"/>
          </w:tcPr>
          <w:p w14:paraId="592F17CE" w14:textId="61115D2B" w:rsidR="00DB35F6" w:rsidRPr="007A152E" w:rsidDel="00BD0400" w:rsidRDefault="00DB35F6">
            <w:pPr>
              <w:pStyle w:val="Heading3"/>
              <w:rPr>
                <w:del w:id="15635" w:author="Sayali Dev" w:date="2018-02-15T18:29:00Z"/>
              </w:rPr>
              <w:pPrChange w:id="15636" w:author="Sayali Dev" w:date="2018-02-21T16:23:00Z">
                <w:pPr/>
              </w:pPrChange>
            </w:pPr>
            <w:del w:id="15637" w:author="Sayali Dev" w:date="2018-02-15T18:29:00Z">
              <w:r w:rsidDel="00BD0400">
                <w:rPr>
                  <w:b w:val="0"/>
                </w:rPr>
                <w:delText>File Description</w:delText>
              </w:r>
            </w:del>
          </w:p>
        </w:tc>
        <w:tc>
          <w:tcPr>
            <w:tcW w:w="6660" w:type="dxa"/>
            <w:vAlign w:val="center"/>
          </w:tcPr>
          <w:p w14:paraId="7EB1110D" w14:textId="723012A9" w:rsidR="00DB35F6" w:rsidDel="00BD0400" w:rsidRDefault="00DB35F6">
            <w:pPr>
              <w:pStyle w:val="Heading3"/>
              <w:rPr>
                <w:del w:id="15638" w:author="Sayali Dev" w:date="2018-02-15T18:29:00Z"/>
              </w:rPr>
              <w:pPrChange w:id="15639" w:author="Sayali Dev" w:date="2018-02-21T16:23:00Z">
                <w:pPr/>
              </w:pPrChange>
            </w:pPr>
            <w:del w:id="15640" w:author="Sayali Dev" w:date="2018-02-15T18:29:00Z">
              <w:r w:rsidDel="00BD0400">
                <w:delText>Type a description of the file, if applicable.</w:delText>
              </w:r>
            </w:del>
          </w:p>
        </w:tc>
      </w:tr>
      <w:tr w:rsidR="00DB35F6" w:rsidDel="00BD0400" w14:paraId="5838F1E9" w14:textId="368694D2" w:rsidTr="006A2EF3">
        <w:trPr>
          <w:cantSplit/>
          <w:trHeight w:val="288"/>
          <w:del w:id="15641" w:author="Sayali Dev" w:date="2018-02-15T18:29:00Z"/>
        </w:trPr>
        <w:tc>
          <w:tcPr>
            <w:tcW w:w="3150" w:type="dxa"/>
            <w:vAlign w:val="center"/>
          </w:tcPr>
          <w:p w14:paraId="05D63E9D" w14:textId="49091FF5" w:rsidR="00DB35F6" w:rsidRPr="00ED62DF" w:rsidDel="00BD0400" w:rsidRDefault="00DB35F6">
            <w:pPr>
              <w:pStyle w:val="Heading3"/>
              <w:rPr>
                <w:del w:id="15642" w:author="Sayali Dev" w:date="2018-02-15T18:29:00Z"/>
              </w:rPr>
              <w:pPrChange w:id="15643" w:author="Sayali Dev" w:date="2018-02-21T16:23:00Z">
                <w:pPr/>
              </w:pPrChange>
            </w:pPr>
            <w:del w:id="15644" w:author="Sayali Dev" w:date="2018-02-15T18:29:00Z">
              <w:r w:rsidDel="00BD0400">
                <w:rPr>
                  <w:b w:val="0"/>
                </w:rPr>
                <w:delText>Created By</w:delText>
              </w:r>
              <w:r w:rsidRPr="006744E4" w:rsidDel="00BD0400">
                <w:rPr>
                  <w:color w:val="FF0000"/>
                </w:rPr>
                <w:delText>*</w:delText>
              </w:r>
            </w:del>
          </w:p>
        </w:tc>
        <w:tc>
          <w:tcPr>
            <w:tcW w:w="6660" w:type="dxa"/>
            <w:vAlign w:val="center"/>
          </w:tcPr>
          <w:p w14:paraId="072CAEC2" w14:textId="0FC292CE" w:rsidR="00DB35F6" w:rsidDel="00BD0400" w:rsidRDefault="00DB35F6">
            <w:pPr>
              <w:pStyle w:val="Heading3"/>
              <w:rPr>
                <w:del w:id="15645" w:author="Sayali Dev" w:date="2018-02-15T18:29:00Z"/>
              </w:rPr>
              <w:pPrChange w:id="15646" w:author="Sayali Dev" w:date="2018-02-21T16:23:00Z">
                <w:pPr/>
              </w:pPrChange>
            </w:pPr>
            <w:del w:id="15647" w:author="Sayali Dev" w:date="2018-02-15T18:29:00Z">
              <w:r w:rsidDel="00BD0400">
                <w:delText>Type the name of the person who created the file.</w:delText>
              </w:r>
            </w:del>
          </w:p>
        </w:tc>
      </w:tr>
      <w:tr w:rsidR="00DB35F6" w:rsidDel="00BD0400" w14:paraId="744ACC31" w14:textId="19A71A3B" w:rsidTr="006A2EF3">
        <w:trPr>
          <w:cantSplit/>
          <w:trHeight w:val="288"/>
          <w:del w:id="15648" w:author="Sayali Dev" w:date="2018-02-15T18:29:00Z"/>
        </w:trPr>
        <w:tc>
          <w:tcPr>
            <w:tcW w:w="3150" w:type="dxa"/>
            <w:vAlign w:val="center"/>
          </w:tcPr>
          <w:p w14:paraId="1BA562A5" w14:textId="5D0D74E2" w:rsidR="00DB35F6" w:rsidDel="00BD0400" w:rsidRDefault="00DB35F6">
            <w:pPr>
              <w:pStyle w:val="Heading3"/>
              <w:rPr>
                <w:del w:id="15649" w:author="Sayali Dev" w:date="2018-02-15T18:29:00Z"/>
              </w:rPr>
              <w:pPrChange w:id="15650" w:author="Sayali Dev" w:date="2018-02-21T16:23:00Z">
                <w:pPr/>
              </w:pPrChange>
            </w:pPr>
            <w:del w:id="15651" w:author="Sayali Dev" w:date="2018-02-15T18:29:00Z">
              <w:r w:rsidDel="00BD0400">
                <w:rPr>
                  <w:b w:val="0"/>
                </w:rPr>
                <w:delText>Date Created</w:delText>
              </w:r>
              <w:r w:rsidRPr="006744E4" w:rsidDel="00BD0400">
                <w:rPr>
                  <w:color w:val="FF0000"/>
                </w:rPr>
                <w:delText>*</w:delText>
              </w:r>
            </w:del>
          </w:p>
        </w:tc>
        <w:tc>
          <w:tcPr>
            <w:tcW w:w="6660" w:type="dxa"/>
            <w:vAlign w:val="center"/>
          </w:tcPr>
          <w:p w14:paraId="32C6161B" w14:textId="3F6E3C9D" w:rsidR="00DB35F6" w:rsidDel="00BD0400" w:rsidRDefault="00DB35F6">
            <w:pPr>
              <w:pStyle w:val="Heading3"/>
              <w:rPr>
                <w:del w:id="15652" w:author="Sayali Dev" w:date="2018-02-15T18:29:00Z"/>
              </w:rPr>
              <w:pPrChange w:id="15653" w:author="Sayali Dev" w:date="2018-02-21T16:23:00Z">
                <w:pPr/>
              </w:pPrChange>
            </w:pPr>
            <w:del w:id="15654" w:author="Sayali Dev" w:date="2018-02-15T18:29:00Z">
              <w:r w:rsidDel="00BD0400">
                <w:delText xml:space="preserve">Click the date icon </w:delText>
              </w:r>
              <w:r w:rsidDel="00BD0400">
                <w:rPr>
                  <w:noProof/>
                </w:rPr>
                <w:drawing>
                  <wp:inline distT="0" distB="0" distL="0" distR="0" wp14:anchorId="6FA1AC8E" wp14:editId="2865A90A">
                    <wp:extent cx="191135" cy="191135"/>
                    <wp:effectExtent l="0" t="0" r="0" b="0"/>
                    <wp:docPr id="184" name="Picture 184"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Del="00BD0400">
                <w:delText xml:space="preserve">, and then click the date when the file was created. </w:delText>
              </w:r>
            </w:del>
          </w:p>
        </w:tc>
      </w:tr>
      <w:tr w:rsidR="00DB35F6" w:rsidDel="00BD0400" w14:paraId="533D8A10" w14:textId="6D411D9E" w:rsidTr="006A2EF3">
        <w:trPr>
          <w:cantSplit/>
          <w:trHeight w:val="288"/>
          <w:del w:id="15655" w:author="Sayali Dev" w:date="2018-02-15T18:29:00Z"/>
        </w:trPr>
        <w:tc>
          <w:tcPr>
            <w:tcW w:w="3150" w:type="dxa"/>
            <w:vAlign w:val="center"/>
          </w:tcPr>
          <w:p w14:paraId="74887174" w14:textId="3658B63E" w:rsidR="00DB35F6" w:rsidDel="00BD0400" w:rsidRDefault="00DB35F6">
            <w:pPr>
              <w:pStyle w:val="Heading3"/>
              <w:rPr>
                <w:del w:id="15656" w:author="Sayali Dev" w:date="2018-02-15T18:29:00Z"/>
              </w:rPr>
              <w:pPrChange w:id="15657" w:author="Sayali Dev" w:date="2018-02-21T16:23:00Z">
                <w:pPr/>
              </w:pPrChange>
            </w:pPr>
            <w:del w:id="15658" w:author="Sayali Dev" w:date="2018-02-15T18:29:00Z">
              <w:r w:rsidDel="00BD0400">
                <w:rPr>
                  <w:b w:val="0"/>
                </w:rPr>
                <w:delText>File Location</w:delText>
              </w:r>
              <w:r w:rsidRPr="006744E4" w:rsidDel="00BD0400">
                <w:rPr>
                  <w:color w:val="FF0000"/>
                </w:rPr>
                <w:delText>*</w:delText>
              </w:r>
            </w:del>
          </w:p>
        </w:tc>
        <w:tc>
          <w:tcPr>
            <w:tcW w:w="6660" w:type="dxa"/>
            <w:vAlign w:val="center"/>
          </w:tcPr>
          <w:p w14:paraId="31756082" w14:textId="241042F4" w:rsidR="00DB35F6" w:rsidDel="00BD0400" w:rsidRDefault="00DB35F6">
            <w:pPr>
              <w:pStyle w:val="Heading3"/>
              <w:rPr>
                <w:del w:id="15659" w:author="Sayali Dev" w:date="2018-02-15T18:29:00Z"/>
              </w:rPr>
              <w:pPrChange w:id="15660" w:author="Sayali Dev" w:date="2018-02-21T16:23:00Z">
                <w:pPr/>
              </w:pPrChange>
            </w:pPr>
            <w:del w:id="15661" w:author="Sayali Dev" w:date="2018-02-15T18:29:00Z">
              <w:r w:rsidDel="00BD0400">
                <w:delText xml:space="preserve">1. Click </w:delText>
              </w:r>
              <w:r w:rsidRPr="004271AE" w:rsidDel="00BD0400">
                <w:rPr>
                  <w:b w:val="0"/>
                </w:rPr>
                <w:delText>Browse</w:delText>
              </w:r>
              <w:r w:rsidDel="00BD0400">
                <w:delText xml:space="preserve">, and then select the file that you want to upload. </w:delText>
              </w:r>
            </w:del>
          </w:p>
          <w:p w14:paraId="7F042E52" w14:textId="738FA5B5" w:rsidR="00DB35F6" w:rsidDel="00BD0400" w:rsidRDefault="00DB35F6">
            <w:pPr>
              <w:pStyle w:val="Heading3"/>
              <w:rPr>
                <w:del w:id="15662" w:author="Sayali Dev" w:date="2018-02-15T18:29:00Z"/>
              </w:rPr>
              <w:pPrChange w:id="15663" w:author="Sayali Dev" w:date="2018-02-21T16:23:00Z">
                <w:pPr/>
              </w:pPrChange>
            </w:pPr>
            <w:del w:id="15664" w:author="Sayali Dev" w:date="2018-02-15T18:29:00Z">
              <w:r w:rsidDel="00BD0400">
                <w:delText xml:space="preserve">2. Click </w:delText>
              </w:r>
              <w:r w:rsidRPr="004271AE" w:rsidDel="00BD0400">
                <w:rPr>
                  <w:b w:val="0"/>
                </w:rPr>
                <w:delText>Open</w:delText>
              </w:r>
              <w:r w:rsidDel="00BD0400">
                <w:delText>.</w:delText>
              </w:r>
            </w:del>
          </w:p>
          <w:p w14:paraId="5E71EA7C" w14:textId="32B1E23D" w:rsidR="00DB35F6" w:rsidDel="00BD0400" w:rsidRDefault="00DB35F6">
            <w:pPr>
              <w:pStyle w:val="Heading3"/>
              <w:rPr>
                <w:del w:id="15665" w:author="Sayali Dev" w:date="2018-02-15T18:29:00Z"/>
              </w:rPr>
              <w:pPrChange w:id="15666" w:author="Sayali Dev" w:date="2018-02-21T16:23:00Z">
                <w:pPr>
                  <w:ind w:left="252"/>
                </w:pPr>
              </w:pPrChange>
            </w:pPr>
            <w:del w:id="15667" w:author="Sayali Dev" w:date="2018-02-15T18:29:00Z">
              <w:r w:rsidDel="00BD0400">
                <w:delText xml:space="preserve">The file name appears in a progress bar box below the </w:delText>
              </w:r>
              <w:r w:rsidRPr="00BC3A95" w:rsidDel="00BD0400">
                <w:rPr>
                  <w:b w:val="0"/>
                </w:rPr>
                <w:delText>File Location</w:delText>
              </w:r>
              <w:r w:rsidDel="00BD0400">
                <w:delText xml:space="preserve"> box.</w:delText>
              </w:r>
            </w:del>
          </w:p>
        </w:tc>
      </w:tr>
    </w:tbl>
    <w:p w14:paraId="7AE65AAE" w14:textId="63496ABF" w:rsidR="00DB35F6" w:rsidRPr="00693538" w:rsidDel="00BD0400" w:rsidRDefault="00DB35F6">
      <w:pPr>
        <w:pStyle w:val="Heading3"/>
        <w:rPr>
          <w:del w:id="15668" w:author="Sayali Dev" w:date="2018-02-15T18:29:00Z"/>
          <w:lang w:val="en-US"/>
        </w:rPr>
        <w:pPrChange w:id="15669" w:author="Sayali Dev" w:date="2018-02-21T16:23:00Z">
          <w:pPr>
            <w:pStyle w:val="BodyText"/>
            <w:ind w:left="720"/>
          </w:pPr>
        </w:pPrChange>
      </w:pPr>
      <w:del w:id="15670" w:author="Sayali Dev" w:date="2018-02-15T18:29:00Z">
        <w:r w:rsidDel="00BD0400">
          <w:rPr>
            <w:lang w:val="en-US"/>
          </w:rPr>
          <w:br/>
        </w:r>
      </w:del>
    </w:p>
    <w:p w14:paraId="7231C15D" w14:textId="4D497664" w:rsidR="00DB35F6" w:rsidDel="00BD0400" w:rsidRDefault="00DB35F6">
      <w:pPr>
        <w:pStyle w:val="Heading3"/>
        <w:rPr>
          <w:del w:id="15671" w:author="Sayali Dev" w:date="2018-02-15T18:29:00Z"/>
        </w:rPr>
        <w:pPrChange w:id="15672" w:author="Sayali Dev" w:date="2018-02-21T16:23:00Z">
          <w:pPr>
            <w:pStyle w:val="BodyText"/>
            <w:numPr>
              <w:numId w:val="226"/>
            </w:numPr>
            <w:ind w:left="720" w:hanging="360"/>
          </w:pPr>
        </w:pPrChange>
      </w:pPr>
      <w:del w:id="15673" w:author="Sayali Dev" w:date="2018-02-15T18:29:00Z">
        <w:r w:rsidDel="00BD0400">
          <w:delText xml:space="preserve">Click </w:delText>
        </w:r>
        <w:r w:rsidRPr="00916688" w:rsidDel="00BD0400">
          <w:rPr>
            <w:b w:val="0"/>
          </w:rPr>
          <w:delText>UPLOAD</w:delText>
        </w:r>
        <w:r w:rsidDel="00BD0400">
          <w:delText>.</w:delText>
        </w:r>
        <w:r w:rsidDel="00BD0400">
          <w:br/>
          <w:delText xml:space="preserve">The file is uploaded and appears in the </w:delText>
        </w:r>
        <w:r w:rsidRPr="004271AE" w:rsidDel="00BD0400">
          <w:rPr>
            <w:b w:val="0"/>
          </w:rPr>
          <w:delText>Bulk File Upload</w:delText>
        </w:r>
        <w:r w:rsidDel="00BD0400">
          <w:delText xml:space="preserve"> area.</w:delText>
        </w:r>
        <w:r w:rsidDel="00BD0400">
          <w:br/>
        </w:r>
        <w:r w:rsidRPr="00AB077F" w:rsidDel="00BD0400">
          <w:rPr>
            <w:b w:val="0"/>
            <w:lang w:val="en-US"/>
          </w:rPr>
          <w:delText>Note:</w:delText>
        </w:r>
        <w:r w:rsidDel="00BD0400">
          <w:rPr>
            <w:lang w:val="en-US"/>
          </w:rPr>
          <w:delText xml:space="preserve"> You can add multiple files to the biospecimens </w:delText>
        </w:r>
        <w:r w:rsidDel="00BD0400">
          <w:delText xml:space="preserve">but </w:delText>
        </w:r>
        <w:r w:rsidDel="00BD0400">
          <w:rPr>
            <w:lang w:val="en-US"/>
          </w:rPr>
          <w:delText xml:space="preserve">you </w:delText>
        </w:r>
        <w:r w:rsidDel="00BD0400">
          <w:delText>must browse and</w:delText>
        </w:r>
        <w:r w:rsidDel="00BD0400">
          <w:rPr>
            <w:lang w:val="en-US"/>
          </w:rPr>
          <w:delText xml:space="preserve"> </w:delText>
        </w:r>
        <w:r w:rsidDel="00BD0400">
          <w:delText>select the files one</w:delText>
        </w:r>
        <w:r w:rsidDel="00BD0400">
          <w:rPr>
            <w:lang w:val="en-US"/>
          </w:rPr>
          <w:delText xml:space="preserve"> </w:delText>
        </w:r>
        <w:r w:rsidDel="00BD0400">
          <w:delText>at</w:delText>
        </w:r>
        <w:r w:rsidDel="00BD0400">
          <w:rPr>
            <w:lang w:val="en-US"/>
          </w:rPr>
          <w:delText xml:space="preserve"> </w:delText>
        </w:r>
        <w:r w:rsidDel="00BD0400">
          <w:delText>a</w:delText>
        </w:r>
        <w:r w:rsidDel="00BD0400">
          <w:rPr>
            <w:lang w:val="en-US"/>
          </w:rPr>
          <w:delText xml:space="preserve"> </w:delText>
        </w:r>
        <w:r w:rsidDel="00BD0400">
          <w:delText>time.</w:delText>
        </w:r>
        <w:r w:rsidDel="00BD0400">
          <w:rPr>
            <w:lang w:val="en-US"/>
          </w:rPr>
          <w:br/>
        </w:r>
      </w:del>
    </w:p>
    <w:p w14:paraId="79D40C3C" w14:textId="33FD5459" w:rsidR="00DB35F6" w:rsidDel="00BD0400" w:rsidRDefault="00DB35F6">
      <w:pPr>
        <w:pStyle w:val="Heading3"/>
        <w:rPr>
          <w:del w:id="15674" w:author="Sayali Dev" w:date="2018-02-15T18:29:00Z"/>
        </w:rPr>
        <w:pPrChange w:id="15675" w:author="Sayali Dev" w:date="2018-02-21T16:23:00Z">
          <w:pPr>
            <w:pStyle w:val="BodyText"/>
            <w:numPr>
              <w:numId w:val="226"/>
            </w:numPr>
            <w:ind w:left="720" w:hanging="360"/>
          </w:pPr>
        </w:pPrChange>
      </w:pPr>
      <w:del w:id="15676" w:author="Sayali Dev" w:date="2018-02-15T18:29:00Z">
        <w:r w:rsidDel="00BD0400">
          <w:delText xml:space="preserve">To delete a file from the </w:delText>
        </w:r>
        <w:r w:rsidRPr="004271AE" w:rsidDel="00BD0400">
          <w:rPr>
            <w:b w:val="0"/>
          </w:rPr>
          <w:delText>Bulk File Upload</w:delText>
        </w:r>
        <w:r w:rsidDel="00BD0400">
          <w:delText xml:space="preserve"> area: </w:delText>
        </w:r>
        <w:r w:rsidDel="00BD0400">
          <w:rPr>
            <w:lang w:val="en-US"/>
          </w:rPr>
          <w:br/>
        </w:r>
        <w:r w:rsidDel="00BD0400">
          <w:delText>Select the checkbox of the appropriate file.</w:delText>
        </w:r>
      </w:del>
    </w:p>
    <w:p w14:paraId="56E658F3" w14:textId="5A5A1C66" w:rsidR="00DB35F6" w:rsidDel="00BD0400" w:rsidRDefault="00DB35F6">
      <w:pPr>
        <w:pStyle w:val="Heading3"/>
        <w:rPr>
          <w:del w:id="15677" w:author="Sayali Dev" w:date="2018-02-15T18:29:00Z"/>
        </w:rPr>
        <w:pPrChange w:id="15678" w:author="Sayali Dev" w:date="2018-02-21T16:23:00Z">
          <w:pPr>
            <w:pStyle w:val="BodyText"/>
            <w:tabs>
              <w:tab w:val="left" w:pos="1440"/>
            </w:tabs>
            <w:ind w:left="1440" w:right="360"/>
          </w:pPr>
        </w:pPrChange>
      </w:pPr>
      <w:del w:id="15679" w:author="Sayali Dev" w:date="2018-02-15T18:29:00Z">
        <w:r w:rsidRPr="00606AFD" w:rsidDel="00BD0400">
          <w:rPr>
            <w:b w:val="0"/>
          </w:rPr>
          <w:delText>Note:</w:delText>
        </w:r>
        <w:r w:rsidDel="00BD0400">
          <w:delText xml:space="preserve"> To delete all the files in this area, select the checkbox on the header. </w:delText>
        </w:r>
      </w:del>
    </w:p>
    <w:p w14:paraId="5DEF458E" w14:textId="552E328E" w:rsidR="00DB35F6" w:rsidDel="00BD0400" w:rsidRDefault="00DB35F6">
      <w:pPr>
        <w:pStyle w:val="Heading3"/>
        <w:rPr>
          <w:del w:id="15680" w:author="Sayali Dev" w:date="2018-02-15T18:29:00Z"/>
        </w:rPr>
        <w:pPrChange w:id="15681" w:author="Sayali Dev" w:date="2018-02-21T16:23:00Z">
          <w:pPr>
            <w:pStyle w:val="BodyText"/>
            <w:numPr>
              <w:numId w:val="148"/>
            </w:numPr>
            <w:tabs>
              <w:tab w:val="left" w:pos="1440"/>
            </w:tabs>
            <w:ind w:left="1440" w:right="360" w:hanging="360"/>
          </w:pPr>
        </w:pPrChange>
      </w:pPr>
      <w:del w:id="15682" w:author="Sayali Dev" w:date="2018-02-15T18:29:00Z">
        <w:r w:rsidDel="00BD0400">
          <w:delText xml:space="preserve">Click </w:delText>
        </w:r>
        <w:r w:rsidRPr="00AB2ABC" w:rsidDel="00BD0400">
          <w:rPr>
            <w:b w:val="0"/>
          </w:rPr>
          <w:delText>DELETE</w:delText>
        </w:r>
        <w:r w:rsidDel="00BD0400">
          <w:delText>.</w:delText>
        </w:r>
      </w:del>
    </w:p>
    <w:p w14:paraId="3F4C4C47" w14:textId="50DAAECE" w:rsidR="00DB35F6" w:rsidDel="00BD0400" w:rsidRDefault="00DB35F6">
      <w:pPr>
        <w:pStyle w:val="Heading3"/>
        <w:rPr>
          <w:del w:id="15683" w:author="Sayali Dev" w:date="2018-02-15T18:29:00Z"/>
        </w:rPr>
        <w:pPrChange w:id="15684" w:author="Sayali Dev" w:date="2018-02-21T16:23:00Z">
          <w:pPr>
            <w:pStyle w:val="BodyText"/>
            <w:tabs>
              <w:tab w:val="left" w:pos="1440"/>
            </w:tabs>
            <w:ind w:left="1440" w:right="360"/>
          </w:pPr>
        </w:pPrChange>
      </w:pPr>
      <w:del w:id="15685" w:author="Sayali Dev" w:date="2018-02-15T18:29:00Z">
        <w:r w:rsidRPr="00EF52CA" w:rsidDel="00BD0400">
          <w:delText>A confirmation window appears.</w:delText>
        </w:r>
      </w:del>
    </w:p>
    <w:p w14:paraId="6D1704A6" w14:textId="2DC9377C" w:rsidR="00DB35F6" w:rsidDel="00BD0400" w:rsidRDefault="00DB35F6">
      <w:pPr>
        <w:pStyle w:val="Heading3"/>
        <w:rPr>
          <w:del w:id="15686" w:author="Sayali Dev" w:date="2018-02-15T18:29:00Z"/>
        </w:rPr>
        <w:pPrChange w:id="15687" w:author="Sayali Dev" w:date="2018-02-21T16:23:00Z">
          <w:pPr>
            <w:pStyle w:val="BodyText"/>
            <w:numPr>
              <w:numId w:val="148"/>
            </w:numPr>
            <w:tabs>
              <w:tab w:val="left" w:pos="1440"/>
            </w:tabs>
            <w:ind w:left="1440" w:right="360" w:hanging="360"/>
          </w:pPr>
        </w:pPrChange>
      </w:pPr>
      <w:del w:id="15688" w:author="Sayali Dev" w:date="2018-02-15T18:29:00Z">
        <w:r w:rsidDel="00BD0400">
          <w:delText xml:space="preserve">Click </w:delText>
        </w:r>
        <w:r w:rsidRPr="00EF52CA" w:rsidDel="00BD0400">
          <w:rPr>
            <w:b w:val="0"/>
          </w:rPr>
          <w:delText>OK</w:delText>
        </w:r>
        <w:r w:rsidDel="00BD0400">
          <w:delText xml:space="preserve">. </w:delText>
        </w:r>
      </w:del>
    </w:p>
    <w:p w14:paraId="271A51BD" w14:textId="439AAF56" w:rsidR="00DB35F6" w:rsidDel="00BD0400" w:rsidRDefault="00DB35F6">
      <w:pPr>
        <w:pStyle w:val="Heading3"/>
        <w:rPr>
          <w:del w:id="15689" w:author="Sayali Dev" w:date="2018-02-15T18:29:00Z"/>
        </w:rPr>
        <w:pPrChange w:id="15690" w:author="Sayali Dev" w:date="2018-02-21T16:23:00Z">
          <w:pPr>
            <w:pStyle w:val="BodyText"/>
            <w:ind w:left="1440" w:right="360"/>
          </w:pPr>
        </w:pPrChange>
      </w:pPr>
      <w:del w:id="15691" w:author="Sayali Dev" w:date="2018-02-15T18:29:00Z">
        <w:r w:rsidDel="00BD0400">
          <w:delText xml:space="preserve">The </w:delText>
        </w:r>
        <w:r w:rsidDel="00BD0400">
          <w:rPr>
            <w:lang w:val="en-US"/>
          </w:rPr>
          <w:delText>file(s)</w:delText>
        </w:r>
        <w:r w:rsidDel="00BD0400">
          <w:delText xml:space="preserve"> </w:delText>
        </w:r>
        <w:r w:rsidDel="00BD0400">
          <w:rPr>
            <w:lang w:val="en-US"/>
          </w:rPr>
          <w:delText>are</w:delText>
        </w:r>
        <w:r w:rsidDel="00BD0400">
          <w:delText xml:space="preserve"> deleted.   </w:delText>
        </w:r>
      </w:del>
    </w:p>
    <w:p w14:paraId="37BE75D6" w14:textId="20453F73" w:rsidR="00DB35F6" w:rsidDel="00BD0400" w:rsidRDefault="00DB35F6">
      <w:pPr>
        <w:pStyle w:val="Heading3"/>
        <w:rPr>
          <w:del w:id="15692" w:author="Sayali Dev" w:date="2018-02-15T18:29:00Z"/>
          <w:lang w:val="en-US"/>
        </w:rPr>
        <w:pPrChange w:id="15693" w:author="Sayali Dev" w:date="2018-02-21T16:23:00Z">
          <w:pPr>
            <w:pStyle w:val="BodyText"/>
          </w:pPr>
        </w:pPrChange>
      </w:pPr>
    </w:p>
    <w:p w14:paraId="20BB52BC" w14:textId="76F19283" w:rsidR="00DB35F6" w:rsidRPr="003C4EC1" w:rsidDel="00BD0400" w:rsidRDefault="00DB35F6">
      <w:pPr>
        <w:pStyle w:val="Heading3"/>
        <w:rPr>
          <w:del w:id="15694" w:author="Sayali Dev" w:date="2018-02-15T18:29:00Z"/>
        </w:rPr>
        <w:pPrChange w:id="15695" w:author="Sayali Dev" w:date="2018-02-21T16:23:00Z">
          <w:pPr>
            <w:pStyle w:val="BodyText"/>
            <w:numPr>
              <w:numId w:val="226"/>
            </w:numPr>
            <w:ind w:left="720" w:hanging="360"/>
          </w:pPr>
        </w:pPrChange>
      </w:pPr>
      <w:del w:id="15696" w:author="Sayali Dev" w:date="2018-02-15T18:29:00Z">
        <w:r w:rsidDel="00BD0400">
          <w:rPr>
            <w:lang w:val="en-US"/>
          </w:rPr>
          <w:delText xml:space="preserve">Click </w:delText>
        </w:r>
        <w:r w:rsidRPr="00BC59BC" w:rsidDel="00BD0400">
          <w:rPr>
            <w:b w:val="0"/>
            <w:lang w:val="en-US"/>
          </w:rPr>
          <w:delText>CLOSE</w:delText>
        </w:r>
        <w:r w:rsidDel="00BD0400">
          <w:rPr>
            <w:lang w:val="en-US"/>
          </w:rPr>
          <w:delText xml:space="preserve"> to close the </w:delText>
        </w:r>
        <w:r w:rsidRPr="00BC59BC" w:rsidDel="00BD0400">
          <w:rPr>
            <w:b w:val="0"/>
            <w:lang w:val="en-US"/>
          </w:rPr>
          <w:delText xml:space="preserve">Manage </w:delText>
        </w:r>
        <w:r w:rsidDel="00BD0400">
          <w:rPr>
            <w:b w:val="0"/>
            <w:lang w:val="en-US"/>
          </w:rPr>
          <w:delText>Attachments</w:delText>
        </w:r>
        <w:r w:rsidDel="00BD0400">
          <w:rPr>
            <w:lang w:val="en-US"/>
          </w:rPr>
          <w:delText xml:space="preserve"> window.</w:delText>
        </w:r>
      </w:del>
    </w:p>
    <w:p w14:paraId="07D46B9A" w14:textId="2C8E9564" w:rsidR="00DB35F6" w:rsidDel="00BD0400" w:rsidRDefault="00DB35F6">
      <w:pPr>
        <w:pStyle w:val="Heading3"/>
        <w:rPr>
          <w:del w:id="15697" w:author="Sayali Dev" w:date="2018-02-15T18:29:00Z"/>
        </w:rPr>
        <w:pPrChange w:id="15698" w:author="Sayali Dev" w:date="2018-02-21T16:23:00Z">
          <w:pPr/>
        </w:pPrChange>
      </w:pPr>
    </w:p>
    <w:p w14:paraId="5A46DEEA" w14:textId="7505E315" w:rsidR="00DB35F6" w:rsidDel="00BD0400" w:rsidRDefault="00DB35F6">
      <w:pPr>
        <w:pStyle w:val="Heading3"/>
        <w:rPr>
          <w:del w:id="15699" w:author="Sayali Dev" w:date="2018-02-15T18:29:00Z"/>
        </w:rPr>
        <w:pPrChange w:id="15700" w:author="Sayali Dev" w:date="2018-02-21T16:23:00Z">
          <w:pPr/>
        </w:pPrChange>
      </w:pPr>
    </w:p>
    <w:p w14:paraId="0A5D4048" w14:textId="7DE5A0F3" w:rsidR="00DB35F6" w:rsidDel="00BD0400" w:rsidRDefault="00DB35F6">
      <w:pPr>
        <w:pStyle w:val="Heading3"/>
        <w:rPr>
          <w:del w:id="15701" w:author="Sayali Dev" w:date="2018-02-15T18:29:00Z"/>
        </w:rPr>
        <w:pPrChange w:id="15702" w:author="Sayali Dev" w:date="2018-02-21T16:23:00Z">
          <w:pPr/>
        </w:pPrChange>
      </w:pPr>
    </w:p>
    <w:p w14:paraId="0FA629DE" w14:textId="6D5C8216" w:rsidR="00DB35F6" w:rsidDel="00BD0400" w:rsidRDefault="00DB35F6">
      <w:pPr>
        <w:pStyle w:val="Heading3"/>
        <w:rPr>
          <w:del w:id="15703" w:author="Sayali Dev" w:date="2018-02-15T18:29:00Z"/>
        </w:rPr>
        <w:pPrChange w:id="15704" w:author="Sayali Dev" w:date="2018-02-21T16:23:00Z">
          <w:pPr/>
        </w:pPrChange>
      </w:pPr>
    </w:p>
    <w:p w14:paraId="7E0CAD74" w14:textId="10F770EB" w:rsidR="00DB35F6" w:rsidDel="00BD0400" w:rsidRDefault="00DB35F6">
      <w:pPr>
        <w:pStyle w:val="Heading3"/>
        <w:rPr>
          <w:del w:id="15705" w:author="Sayali Dev" w:date="2018-02-15T18:29:00Z"/>
        </w:rPr>
        <w:pPrChange w:id="15706" w:author="Sayali Dev" w:date="2018-02-21T16:23:00Z">
          <w:pPr/>
        </w:pPrChange>
      </w:pPr>
    </w:p>
    <w:p w14:paraId="4C2DEF8F" w14:textId="7FB3A2A3" w:rsidR="00DB35F6" w:rsidDel="00BD0400" w:rsidRDefault="00DB35F6">
      <w:pPr>
        <w:pStyle w:val="Heading3"/>
        <w:rPr>
          <w:del w:id="15707" w:author="Sayali Dev" w:date="2018-02-15T18:29:00Z"/>
        </w:rPr>
        <w:pPrChange w:id="15708" w:author="Sayali Dev" w:date="2018-02-21T16:23:00Z">
          <w:pPr/>
        </w:pPrChange>
      </w:pPr>
    </w:p>
    <w:p w14:paraId="75C72C61" w14:textId="29733B0E" w:rsidR="00DB35F6" w:rsidDel="00BD0400" w:rsidRDefault="00DB35F6">
      <w:pPr>
        <w:pStyle w:val="Heading3"/>
        <w:rPr>
          <w:del w:id="15709" w:author="Sayali Dev" w:date="2018-02-15T18:29:00Z"/>
        </w:rPr>
        <w:pPrChange w:id="15710" w:author="Sayali Dev" w:date="2018-02-21T16:23:00Z">
          <w:pPr/>
        </w:pPrChange>
      </w:pPr>
    </w:p>
    <w:p w14:paraId="3D73412E" w14:textId="44AD5B08" w:rsidR="00DB35F6" w:rsidDel="00BD0400" w:rsidRDefault="00DB35F6">
      <w:pPr>
        <w:pStyle w:val="Heading3"/>
        <w:rPr>
          <w:del w:id="15711" w:author="Sayali Dev" w:date="2018-02-15T18:29:00Z"/>
        </w:rPr>
        <w:pPrChange w:id="15712" w:author="Sayali Dev" w:date="2018-02-21T16:23:00Z">
          <w:pPr/>
        </w:pPrChange>
      </w:pPr>
    </w:p>
    <w:p w14:paraId="271534E0" w14:textId="498A1EAB" w:rsidR="00DB35F6" w:rsidDel="00BD0400" w:rsidRDefault="00DB35F6">
      <w:pPr>
        <w:pStyle w:val="Heading3"/>
        <w:rPr>
          <w:del w:id="15713" w:author="Sayali Dev" w:date="2018-02-15T18:29:00Z"/>
        </w:rPr>
        <w:pPrChange w:id="15714" w:author="Sayali Dev" w:date="2018-02-21T16:23:00Z">
          <w:pPr/>
        </w:pPrChange>
      </w:pPr>
    </w:p>
    <w:p w14:paraId="564F7815" w14:textId="52C75B04" w:rsidR="00DB35F6" w:rsidDel="00BD0400" w:rsidRDefault="00DB35F6">
      <w:pPr>
        <w:pStyle w:val="Heading3"/>
        <w:rPr>
          <w:del w:id="15715" w:author="Sayali Dev" w:date="2018-02-15T18:29:00Z"/>
        </w:rPr>
        <w:pPrChange w:id="15716" w:author="Sayali Dev" w:date="2018-02-21T16:23:00Z">
          <w:pPr/>
        </w:pPrChange>
      </w:pPr>
    </w:p>
    <w:p w14:paraId="17F9A0E3" w14:textId="44FB7A93" w:rsidR="006A2EF3" w:rsidDel="00BD0400" w:rsidRDefault="006A2EF3">
      <w:pPr>
        <w:pStyle w:val="Heading3"/>
        <w:rPr>
          <w:del w:id="15717" w:author="Sayali Dev" w:date="2018-02-15T18:29:00Z"/>
        </w:rPr>
        <w:pPrChange w:id="15718" w:author="Sayali Dev" w:date="2018-02-21T16:23:00Z">
          <w:pPr/>
        </w:pPrChange>
      </w:pPr>
    </w:p>
    <w:p w14:paraId="02DB3CB4" w14:textId="7E9A363C" w:rsidR="006A2EF3" w:rsidDel="00BD0400" w:rsidRDefault="006A2EF3">
      <w:pPr>
        <w:pStyle w:val="Heading3"/>
        <w:rPr>
          <w:del w:id="15719" w:author="Sayali Dev" w:date="2018-02-15T18:29:00Z"/>
        </w:rPr>
        <w:pPrChange w:id="15720" w:author="Sayali Dev" w:date="2018-02-21T16:23:00Z">
          <w:pPr/>
        </w:pPrChange>
      </w:pPr>
    </w:p>
    <w:p w14:paraId="07F4D99A" w14:textId="7D1F9E05" w:rsidR="006A2EF3" w:rsidDel="00BD0400" w:rsidRDefault="006A2EF3">
      <w:pPr>
        <w:pStyle w:val="Heading3"/>
        <w:rPr>
          <w:del w:id="15721" w:author="Sayali Dev" w:date="2018-02-15T18:29:00Z"/>
        </w:rPr>
        <w:pPrChange w:id="15722" w:author="Sayali Dev" w:date="2018-02-21T16:23:00Z">
          <w:pPr/>
        </w:pPrChange>
      </w:pPr>
    </w:p>
    <w:p w14:paraId="43326320" w14:textId="40FE1A55" w:rsidR="006A2EF3" w:rsidDel="00BD0400" w:rsidRDefault="006A2EF3">
      <w:pPr>
        <w:pStyle w:val="Heading3"/>
        <w:rPr>
          <w:del w:id="15723" w:author="Sayali Dev" w:date="2018-02-15T18:29:00Z"/>
        </w:rPr>
        <w:pPrChange w:id="15724" w:author="Sayali Dev" w:date="2018-02-21T16:23:00Z">
          <w:pPr/>
        </w:pPrChange>
      </w:pPr>
    </w:p>
    <w:p w14:paraId="6CE12CDE" w14:textId="6F44F3BC" w:rsidR="006A2EF3" w:rsidDel="00BD0400" w:rsidRDefault="006A2EF3">
      <w:pPr>
        <w:pStyle w:val="Heading3"/>
        <w:rPr>
          <w:del w:id="15725" w:author="Sayali Dev" w:date="2018-02-15T18:29:00Z"/>
        </w:rPr>
        <w:pPrChange w:id="15726" w:author="Sayali Dev" w:date="2018-02-21T16:23:00Z">
          <w:pPr/>
        </w:pPrChange>
      </w:pPr>
    </w:p>
    <w:p w14:paraId="653D0F80" w14:textId="434770BA" w:rsidR="006A2EF3" w:rsidDel="00BD0400" w:rsidRDefault="006A2EF3">
      <w:pPr>
        <w:pStyle w:val="Heading3"/>
        <w:rPr>
          <w:del w:id="15727" w:author="Sayali Dev" w:date="2018-02-15T18:29:00Z"/>
        </w:rPr>
        <w:pPrChange w:id="15728" w:author="Sayali Dev" w:date="2018-02-21T16:23:00Z">
          <w:pPr/>
        </w:pPrChange>
      </w:pPr>
    </w:p>
    <w:p w14:paraId="426654A7" w14:textId="26BC6C1C" w:rsidR="006A2EF3" w:rsidDel="00BD0400" w:rsidRDefault="006A2EF3">
      <w:pPr>
        <w:pStyle w:val="Heading3"/>
        <w:rPr>
          <w:del w:id="15729" w:author="Sayali Dev" w:date="2018-02-15T18:29:00Z"/>
        </w:rPr>
        <w:pPrChange w:id="15730" w:author="Sayali Dev" w:date="2018-02-21T16:23:00Z">
          <w:pPr/>
        </w:pPrChange>
      </w:pPr>
    </w:p>
    <w:p w14:paraId="1C9F8558" w14:textId="258C2E2A" w:rsidR="006A2EF3" w:rsidDel="00BD0400" w:rsidRDefault="006A2EF3">
      <w:pPr>
        <w:pStyle w:val="Heading3"/>
        <w:rPr>
          <w:del w:id="15731" w:author="Sayali Dev" w:date="2018-02-15T18:29:00Z"/>
        </w:rPr>
        <w:pPrChange w:id="15732" w:author="Sayali Dev" w:date="2018-02-21T16:23:00Z">
          <w:pPr/>
        </w:pPrChange>
      </w:pPr>
    </w:p>
    <w:p w14:paraId="66C945CC" w14:textId="0DD3B962" w:rsidR="006A2EF3" w:rsidDel="00BD0400" w:rsidRDefault="006A2EF3">
      <w:pPr>
        <w:pStyle w:val="Heading3"/>
        <w:rPr>
          <w:del w:id="15733" w:author="Sayali Dev" w:date="2018-02-15T18:29:00Z"/>
        </w:rPr>
        <w:pPrChange w:id="15734" w:author="Sayali Dev" w:date="2018-02-21T16:23:00Z">
          <w:pPr/>
        </w:pPrChange>
      </w:pPr>
    </w:p>
    <w:p w14:paraId="6238FDFF" w14:textId="0E7B99F4" w:rsidR="006A2EF3" w:rsidDel="00BD0400" w:rsidRDefault="006A2EF3">
      <w:pPr>
        <w:pStyle w:val="Heading3"/>
        <w:rPr>
          <w:del w:id="15735" w:author="Sayali Dev" w:date="2018-02-15T18:29:00Z"/>
        </w:rPr>
        <w:pPrChange w:id="15736" w:author="Sayali Dev" w:date="2018-02-21T16:23:00Z">
          <w:pPr/>
        </w:pPrChange>
      </w:pPr>
    </w:p>
    <w:p w14:paraId="1EDAFD70" w14:textId="36CDE5B5" w:rsidR="006A2EF3" w:rsidDel="00BD0400" w:rsidRDefault="006A2EF3">
      <w:pPr>
        <w:pStyle w:val="Heading3"/>
        <w:rPr>
          <w:del w:id="15737" w:author="Sayali Dev" w:date="2018-02-15T18:29:00Z"/>
        </w:rPr>
        <w:pPrChange w:id="15738" w:author="Sayali Dev" w:date="2018-02-21T16:23:00Z">
          <w:pPr/>
        </w:pPrChange>
      </w:pPr>
    </w:p>
    <w:p w14:paraId="5D309693" w14:textId="13F20FD9" w:rsidR="006A2EF3" w:rsidDel="00BD0400" w:rsidRDefault="006A2EF3">
      <w:pPr>
        <w:pStyle w:val="Heading3"/>
        <w:rPr>
          <w:del w:id="15739" w:author="Sayali Dev" w:date="2018-02-15T18:29:00Z"/>
        </w:rPr>
        <w:pPrChange w:id="15740" w:author="Sayali Dev" w:date="2018-02-21T16:23:00Z">
          <w:pPr/>
        </w:pPrChange>
      </w:pPr>
    </w:p>
    <w:p w14:paraId="6944DAFB" w14:textId="77777777" w:rsidR="00516E06" w:rsidRPr="00516E06" w:rsidRDefault="00516E06">
      <w:pPr>
        <w:pStyle w:val="Heading3"/>
        <w:rPr>
          <w:ins w:id="15741" w:author="Sayali Dev" w:date="2018-02-12T19:01:00Z"/>
        </w:rPr>
        <w:pPrChange w:id="15742" w:author="Sayali Dev" w:date="2018-02-21T16:23:00Z">
          <w:pPr>
            <w:pStyle w:val="ListParagraph"/>
          </w:pPr>
        </w:pPrChange>
      </w:pPr>
    </w:p>
    <w:p w14:paraId="6E6A1983" w14:textId="76A868DD" w:rsidR="00844244" w:rsidRDefault="00844244" w:rsidP="00844244">
      <w:pPr>
        <w:rPr>
          <w:ins w:id="15743" w:author="Sayali Dev" w:date="2018-02-12T19:01:00Z"/>
        </w:rPr>
      </w:pPr>
    </w:p>
    <w:p w14:paraId="7AEB7CCA" w14:textId="5BA09CEC" w:rsidR="003A2BA3" w:rsidRPr="00D7481E" w:rsidRDefault="00844244">
      <w:pPr>
        <w:pPrChange w:id="15744" w:author="Sayali Dev" w:date="2018-02-12T19:01:00Z">
          <w:pPr>
            <w:pStyle w:val="BodyText"/>
          </w:pPr>
        </w:pPrChange>
      </w:pPr>
      <w:ins w:id="15745" w:author="Sayali Dev" w:date="2018-02-12T19:01:00Z">
        <w:r w:rsidRPr="00CA4F00">
          <w:rPr>
            <w:noProof/>
          </w:rPr>
          <w:t xml:space="preserve"> </w:t>
        </w:r>
      </w:ins>
    </w:p>
    <w:sectPr w:rsidR="003A2BA3" w:rsidRPr="00D7481E" w:rsidSect="007E6878">
      <w:headerReference w:type="default" r:id="rId220"/>
      <w:footerReference w:type="default" r:id="rId221"/>
      <w:pgSz w:w="12240" w:h="15840"/>
      <w:pgMar w:top="960" w:right="900" w:bottom="900" w:left="720" w:header="576" w:footer="9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10" w:author="Sayali Dev" w:date="2018-02-01T14:53:00Z" w:initials="SD">
    <w:p w14:paraId="7938C617" w14:textId="012FCB74" w:rsidR="00CE5E77" w:rsidRDefault="00CE5E77">
      <w:pPr>
        <w:pStyle w:val="CommentText"/>
      </w:pPr>
      <w:r>
        <w:rPr>
          <w:rStyle w:val="CommentReference"/>
        </w:rPr>
        <w:annotationRef/>
      </w:r>
      <w:r>
        <w:t>Observed that It is allowed to distribute kits created by another user. Expected ?</w:t>
      </w:r>
    </w:p>
  </w:comment>
  <w:comment w:id="2248" w:author="Sayali Dev" w:date="2018-02-02T13:53:00Z" w:initials="SD">
    <w:p w14:paraId="41C83E09" w14:textId="3DDB08EB" w:rsidR="00CE5E77" w:rsidRDefault="00CE5E77">
      <w:pPr>
        <w:pStyle w:val="CommentText"/>
      </w:pPr>
      <w:r>
        <w:rPr>
          <w:rStyle w:val="CommentReference"/>
        </w:rPr>
        <w:annotationRef/>
      </w:r>
      <w:r>
        <w:t>Is there a way to scan this identifier into the application ?</w:t>
      </w:r>
    </w:p>
  </w:comment>
  <w:comment w:id="9100" w:author="Sayali Dev" w:date="2018-02-09T13:47:00Z" w:initials="SD">
    <w:p w14:paraId="2100A1C6" w14:textId="3FD7ABF9" w:rsidR="00CE5E77" w:rsidRDefault="00CE5E77">
      <w:pPr>
        <w:pStyle w:val="CommentText"/>
      </w:pPr>
      <w:r>
        <w:rPr>
          <w:rStyle w:val="CommentReference"/>
        </w:rPr>
        <w:annotationRef/>
      </w:r>
      <w:r>
        <w:t>How does external site notify us ?</w:t>
      </w:r>
    </w:p>
  </w:comment>
  <w:comment w:id="13273" w:author="Siddhi Jadhav" w:date="2016-05-26T16:01:00Z" w:initials="SJ">
    <w:p w14:paraId="392EF172" w14:textId="77777777" w:rsidR="00CE5E77" w:rsidRDefault="00CE5E77" w:rsidP="00753D6D">
      <w:pPr>
        <w:pStyle w:val="CommentText"/>
      </w:pPr>
      <w:r>
        <w:rPr>
          <w:rStyle w:val="CommentReference"/>
        </w:rPr>
        <w:annotationRef/>
      </w:r>
      <w:r>
        <w:t>Do we need to rename this column in the Inventory Bulk upload template?</w:t>
      </w:r>
    </w:p>
    <w:p w14:paraId="58F17163" w14:textId="77777777" w:rsidR="00CE5E77" w:rsidRDefault="00CE5E77" w:rsidP="00753D6D">
      <w:pPr>
        <w:pStyle w:val="CommentText"/>
      </w:pPr>
    </w:p>
    <w:p w14:paraId="4197CE0A" w14:textId="77777777" w:rsidR="00CE5E77" w:rsidRDefault="00CE5E77" w:rsidP="00753D6D">
      <w:pPr>
        <w:pStyle w:val="CommentText"/>
      </w:pPr>
      <w:r w:rsidRPr="00863B70">
        <w:rPr>
          <w:b/>
        </w:rPr>
        <w:t>Ming</w:t>
      </w:r>
      <w:r>
        <w:t>: We can change the term ‘Donor’ to ‘Subject’ in the spreadsheet.</w:t>
      </w:r>
    </w:p>
    <w:p w14:paraId="77C81EC2" w14:textId="77777777" w:rsidR="00CE5E77" w:rsidRDefault="00CE5E77" w:rsidP="00753D6D">
      <w:pPr>
        <w:pStyle w:val="CommentText"/>
      </w:pPr>
      <w:r>
        <w:t>Siddhi will fetch the list of columns that need to be renamed.</w:t>
      </w:r>
    </w:p>
  </w:comment>
  <w:comment w:id="14036" w:author="Siddhi Jadhav" w:date="2016-05-26T16:03:00Z" w:initials="SJ">
    <w:p w14:paraId="53510378" w14:textId="77777777" w:rsidR="00CE5E77" w:rsidRDefault="00CE5E77" w:rsidP="00753D6D">
      <w:pPr>
        <w:pStyle w:val="CommentText"/>
      </w:pPr>
      <w:r>
        <w:rPr>
          <w:rStyle w:val="CommentReference"/>
        </w:rPr>
        <w:annotationRef/>
      </w:r>
      <w:r>
        <w:t>Do we need to rename this column in the Batch Specimen Shipment template?</w:t>
      </w:r>
    </w:p>
  </w:comment>
  <w:comment w:id="14166" w:author="Siddhi Jadhav" w:date="2016-05-26T16:04:00Z" w:initials="SJ">
    <w:p w14:paraId="65FEEA55" w14:textId="77777777" w:rsidR="00CE5E77" w:rsidRDefault="00CE5E77" w:rsidP="00753D6D">
      <w:pPr>
        <w:pStyle w:val="CommentText"/>
      </w:pPr>
      <w:r>
        <w:rPr>
          <w:rStyle w:val="CommentReference"/>
        </w:rPr>
        <w:annotationRef/>
      </w:r>
      <w:r>
        <w:t>Do we need to rename this column in the Batch Specimen Shipment template?</w:t>
      </w:r>
    </w:p>
  </w:comment>
  <w:comment w:id="14951" w:author="Siddhi Jadhav" w:date="2016-05-26T16:06:00Z" w:initials="SJ">
    <w:p w14:paraId="7F70B39D" w14:textId="77777777" w:rsidR="00CE5E77" w:rsidRDefault="00CE5E77" w:rsidP="00753D6D">
      <w:pPr>
        <w:pStyle w:val="CommentText"/>
      </w:pPr>
      <w:r>
        <w:rPr>
          <w:rStyle w:val="CommentReference"/>
        </w:rPr>
        <w:annotationRef/>
      </w:r>
      <w:r>
        <w:t>Should we rename the default value to ‘Subject Creation’?</w:t>
      </w:r>
    </w:p>
  </w:comment>
  <w:comment w:id="14979" w:author="Siddhi Jadhav" w:date="2016-05-26T16:07:00Z" w:initials="SJ">
    <w:p w14:paraId="21A78E17" w14:textId="77777777" w:rsidR="00CE5E77" w:rsidRDefault="00CE5E77" w:rsidP="00753D6D">
      <w:pPr>
        <w:pStyle w:val="CommentText"/>
      </w:pPr>
      <w:r>
        <w:rPr>
          <w:rStyle w:val="CommentReference"/>
        </w:rPr>
        <w:annotationRef/>
      </w:r>
      <w:r>
        <w:t>Should we rename this column to ‘Number of Subjects’?</w:t>
      </w:r>
    </w:p>
  </w:comment>
  <w:comment w:id="15184" w:author="Siddhi Jadhav" w:date="2016-05-26T16:07:00Z" w:initials="SJ">
    <w:p w14:paraId="3402CC2B" w14:textId="77777777" w:rsidR="00CE5E77" w:rsidRDefault="00CE5E77" w:rsidP="00753D6D">
      <w:pPr>
        <w:pStyle w:val="CommentText"/>
      </w:pPr>
      <w:r>
        <w:rPr>
          <w:rStyle w:val="CommentReference"/>
        </w:rPr>
        <w:annotationRef/>
      </w:r>
      <w:r>
        <w:t>Should we rename this column to ‘Subject Identifier’?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38C617" w15:done="0"/>
  <w15:commentEx w15:paraId="41C83E09" w15:done="0"/>
  <w15:commentEx w15:paraId="2100A1C6" w15:done="0"/>
  <w15:commentEx w15:paraId="77C81EC2" w15:done="0"/>
  <w15:commentEx w15:paraId="53510378" w15:done="0"/>
  <w15:commentEx w15:paraId="65FEEA55" w15:done="0"/>
  <w15:commentEx w15:paraId="7F70B39D" w15:done="0"/>
  <w15:commentEx w15:paraId="21A78E17" w15:done="0"/>
  <w15:commentEx w15:paraId="3402CC2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3A3C35" w14:textId="77777777" w:rsidR="00CE5E77" w:rsidRDefault="00CE5E77" w:rsidP="00AD64E2">
      <w:r>
        <w:separator/>
      </w:r>
    </w:p>
  </w:endnote>
  <w:endnote w:type="continuationSeparator" w:id="0">
    <w:p w14:paraId="2365392A" w14:textId="77777777" w:rsidR="00CE5E77" w:rsidRDefault="00CE5E77" w:rsidP="00AD6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98623" w14:textId="77777777" w:rsidR="00CE5E77" w:rsidRDefault="00CE5E77" w:rsidP="00AD64E2">
    <w:pPr>
      <w:pStyle w:val="Footer"/>
    </w:pPr>
    <w:r>
      <w:t xml:space="preserve"> </w:t>
    </w:r>
  </w:p>
  <w:p w14:paraId="32FBA48A" w14:textId="4ED6F515" w:rsidR="00CE5E77" w:rsidRDefault="00CE5E77" w:rsidP="00AA77BC">
    <w:pPr>
      <w:pStyle w:val="Footer"/>
      <w:tabs>
        <w:tab w:val="clear" w:pos="8640"/>
        <w:tab w:val="right" w:pos="9720"/>
      </w:tabs>
      <w:jc w:val="both"/>
      <w:rPr>
        <w:rStyle w:val="PageNumber"/>
        <w:sz w:val="20"/>
      </w:rPr>
    </w:pPr>
    <w:r>
      <w:t>Confidential</w:t>
    </w:r>
    <w:r>
      <w:tab/>
    </w:r>
    <w:r>
      <w:rPr>
        <w:sz w:val="20"/>
      </w:rPr>
      <w:t xml:space="preserve">Page </w:t>
    </w:r>
    <w:r>
      <w:rPr>
        <w:rStyle w:val="PageNumber"/>
        <w:sz w:val="20"/>
      </w:rPr>
      <w:fldChar w:fldCharType="begin"/>
    </w:r>
    <w:r>
      <w:rPr>
        <w:rStyle w:val="PageNumber"/>
        <w:sz w:val="20"/>
      </w:rPr>
      <w:instrText xml:space="preserve"> PAGE </w:instrText>
    </w:r>
    <w:r>
      <w:rPr>
        <w:rStyle w:val="PageNumber"/>
        <w:sz w:val="20"/>
      </w:rPr>
      <w:fldChar w:fldCharType="separate"/>
    </w:r>
    <w:r w:rsidR="00C405A8">
      <w:rPr>
        <w:rStyle w:val="PageNumber"/>
        <w:noProof/>
        <w:sz w:val="20"/>
      </w:rPr>
      <w:t>7</w:t>
    </w:r>
    <w:r>
      <w:rPr>
        <w:rStyle w:val="PageNumber"/>
        <w:sz w:val="20"/>
      </w:rPr>
      <w:fldChar w:fldCharType="end"/>
    </w:r>
    <w:r>
      <w:rPr>
        <w:rStyle w:val="PageNumber"/>
        <w:sz w:val="20"/>
      </w:rPr>
      <w:t xml:space="preserve"> of </w:t>
    </w:r>
    <w:r>
      <w:rPr>
        <w:rStyle w:val="PageNumber"/>
        <w:sz w:val="20"/>
      </w:rPr>
      <w:fldChar w:fldCharType="begin"/>
    </w:r>
    <w:r>
      <w:rPr>
        <w:rStyle w:val="PageNumber"/>
        <w:sz w:val="20"/>
      </w:rPr>
      <w:instrText xml:space="preserve"> NUMPAGES </w:instrText>
    </w:r>
    <w:r>
      <w:rPr>
        <w:rStyle w:val="PageNumber"/>
        <w:sz w:val="20"/>
      </w:rPr>
      <w:fldChar w:fldCharType="separate"/>
    </w:r>
    <w:r w:rsidR="00C405A8">
      <w:rPr>
        <w:rStyle w:val="PageNumber"/>
        <w:noProof/>
        <w:sz w:val="20"/>
      </w:rPr>
      <w:t>40</w:t>
    </w:r>
    <w:r>
      <w:rPr>
        <w:rStyle w:val="PageNumber"/>
        <w:sz w:val="20"/>
      </w:rPr>
      <w:fldChar w:fldCharType="end"/>
    </w:r>
    <w:r>
      <w:rPr>
        <w:sz w:val="20"/>
      </w:rPr>
      <w:tab/>
      <w:t xml:space="preserve">           </w:t>
    </w:r>
    <w:r>
      <w:rPr>
        <w:rStyle w:val="PageNumber"/>
        <w:sz w:val="20"/>
      </w:rPr>
      <w:t>Published:</w:t>
    </w:r>
    <w:del w:id="15749" w:author="Sayali Dev" w:date="2018-02-15T18:31:00Z">
      <w:r w:rsidDel="00BD0400">
        <w:rPr>
          <w:rStyle w:val="PageNumber"/>
          <w:sz w:val="20"/>
        </w:rPr>
        <w:delText xml:space="preserve"> 04/03/2012</w:delText>
      </w:r>
    </w:del>
    <w:r>
      <w:rPr>
        <w:rStyle w:val="PageNumber"/>
        <w:sz w:val="20"/>
      </w:rPr>
      <w:t xml:space="preserve"> </w:t>
    </w:r>
    <w:ins w:id="15750" w:author="Sayali Dev" w:date="2018-02-15T18:31:00Z">
      <w:r>
        <w:rPr>
          <w:rStyle w:val="PageNumber"/>
          <w:sz w:val="20"/>
        </w:rPr>
        <w:t>02/15/2018</w:t>
      </w:r>
    </w:ins>
  </w:p>
  <w:p w14:paraId="7AE401F8" w14:textId="2BDF5A4E" w:rsidR="00CE5E77" w:rsidRDefault="00CE5E77" w:rsidP="00AA77BC">
    <w:pPr>
      <w:pStyle w:val="Footer"/>
      <w:tabs>
        <w:tab w:val="clear" w:pos="8640"/>
        <w:tab w:val="right" w:pos="9720"/>
      </w:tabs>
    </w:pPr>
    <w:r>
      <w:rPr>
        <w:rStyle w:val="PageNumber"/>
        <w:sz w:val="20"/>
      </w:rPr>
      <w:tab/>
    </w:r>
    <w:r>
      <w:rPr>
        <w:rStyle w:val="PageNumber"/>
        <w:sz w:val="20"/>
      </w:rPr>
      <w:tab/>
      <w:t xml:space="preserve">       </w:t>
    </w:r>
    <w:del w:id="15751" w:author="Sayali Dev" w:date="2018-02-15T18:31:00Z">
      <w:r w:rsidDel="00BD0400">
        <w:rPr>
          <w:rStyle w:val="PageNumber"/>
          <w:sz w:val="20"/>
        </w:rPr>
        <w:delText xml:space="preserve">  Revised:    0</w:delText>
      </w:r>
    </w:del>
    <w:del w:id="15752" w:author="Sayali Dev" w:date="2018-02-15T18:30:00Z">
      <w:r w:rsidDel="00BD0400">
        <w:rPr>
          <w:rStyle w:val="PageNumber"/>
          <w:sz w:val="20"/>
        </w:rPr>
        <w:delText>1</w:delText>
      </w:r>
    </w:del>
    <w:del w:id="15753" w:author="Sayali Dev" w:date="2018-02-15T18:31:00Z">
      <w:r w:rsidDel="00BD0400">
        <w:rPr>
          <w:rStyle w:val="PageNumber"/>
          <w:sz w:val="20"/>
        </w:rPr>
        <w:delText>/15/2018</w:delText>
      </w:r>
    </w:del>
    <w:r>
      <w:rPr>
        <w:rStyle w:val="PageNumber"/>
        <w:sz w:val="20"/>
      </w:rPr>
      <w:br/>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487ABC" w14:textId="77777777" w:rsidR="00CE5E77" w:rsidRDefault="00CE5E77" w:rsidP="00AD64E2">
      <w:r>
        <w:separator/>
      </w:r>
    </w:p>
  </w:footnote>
  <w:footnote w:type="continuationSeparator" w:id="0">
    <w:p w14:paraId="7C7D69DD" w14:textId="77777777" w:rsidR="00CE5E77" w:rsidRDefault="00CE5E77" w:rsidP="00AD6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AC4A7" w14:textId="77777777" w:rsidR="00CE5E77" w:rsidRDefault="00CE5E77" w:rsidP="0086600E">
    <w:pPr>
      <w:rPr>
        <w:noProof/>
      </w:rPr>
    </w:pPr>
    <w:r>
      <w:rPr>
        <w:noProof/>
      </w:rPr>
      <w:tab/>
    </w:r>
  </w:p>
  <w:tbl>
    <w:tblPr>
      <w:tblW w:w="10530" w:type="dxa"/>
      <w:tblInd w:w="108" w:type="dxa"/>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10530"/>
    </w:tblGrid>
    <w:tr w:rsidR="00CE5E77" w14:paraId="66D9D874" w14:textId="77777777" w:rsidTr="0037285E">
      <w:trPr>
        <w:cantSplit/>
        <w:trHeight w:val="289"/>
      </w:trPr>
      <w:tc>
        <w:tcPr>
          <w:tcW w:w="10530" w:type="dxa"/>
          <w:shd w:val="clear" w:color="auto" w:fill="6B346C"/>
          <w:vAlign w:val="center"/>
        </w:tcPr>
        <w:p w14:paraId="615722AB" w14:textId="427D49C2" w:rsidR="00CE5E77" w:rsidRPr="00DD42D5" w:rsidRDefault="00CE5E77" w:rsidP="005D6B40">
          <w:pPr>
            <w:pStyle w:val="TableTitle"/>
            <w:jc w:val="right"/>
            <w:rPr>
              <w:color w:val="FFFFFF"/>
            </w:rPr>
          </w:pPr>
          <w:r>
            <w:rPr>
              <w:color w:val="FFFFFF"/>
            </w:rPr>
            <w:t xml:space="preserve">CIRRASPEC </w:t>
          </w:r>
          <w:r w:rsidRPr="00DD42D5">
            <w:rPr>
              <w:color w:val="FFFFFF"/>
            </w:rPr>
            <w:t>User</w:t>
          </w:r>
          <w:r>
            <w:rPr>
              <w:color w:val="FFFFFF"/>
            </w:rPr>
            <w:t>’s</w:t>
          </w:r>
          <w:r w:rsidRPr="00DD42D5">
            <w:rPr>
              <w:color w:val="FFFFFF"/>
            </w:rPr>
            <w:t xml:space="preserve"> Manual</w:t>
          </w:r>
          <w:r>
            <w:rPr>
              <w:color w:val="FFFFFF"/>
            </w:rPr>
            <w:t xml:space="preserve"> – </w:t>
          </w:r>
          <w:ins w:id="15746" w:author="Sayali Dev" w:date="2018-02-15T18:30:00Z">
            <w:r>
              <w:rPr>
                <w:color w:val="FFFFFF"/>
              </w:rPr>
              <w:t>Biobank</w:t>
            </w:r>
          </w:ins>
          <w:del w:id="15747" w:author="Sayali Dev" w:date="2018-02-15T18:30:00Z">
            <w:r w:rsidDel="00BD0400">
              <w:rPr>
                <w:color w:val="FFFFFF"/>
              </w:rPr>
              <w:delText>Collection</w:delText>
            </w:r>
          </w:del>
          <w:r>
            <w:rPr>
              <w:color w:val="FFFFFF"/>
            </w:rPr>
            <w:t xml:space="preserve"> Site</w:t>
          </w:r>
          <w:ins w:id="15748" w:author="Sayali Dev" w:date="2018-02-15T18:30:00Z">
            <w:r>
              <w:rPr>
                <w:color w:val="FFFFFF"/>
              </w:rPr>
              <w:t xml:space="preserve"> - Ashion</w:t>
            </w:r>
          </w:ins>
        </w:p>
      </w:tc>
    </w:tr>
  </w:tbl>
  <w:p w14:paraId="4E51CE47" w14:textId="77777777" w:rsidR="00CE5E77" w:rsidRDefault="00CE5E77" w:rsidP="00AD6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267"/>
    <w:multiLevelType w:val="hybridMultilevel"/>
    <w:tmpl w:val="E2DC99A2"/>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34E9"/>
    <w:multiLevelType w:val="hybridMultilevel"/>
    <w:tmpl w:val="61B8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50486"/>
    <w:multiLevelType w:val="hybridMultilevel"/>
    <w:tmpl w:val="85767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2785A"/>
    <w:multiLevelType w:val="hybridMultilevel"/>
    <w:tmpl w:val="D16A6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540947"/>
    <w:multiLevelType w:val="hybridMultilevel"/>
    <w:tmpl w:val="60EA535C"/>
    <w:lvl w:ilvl="0" w:tplc="E4D093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04A55"/>
    <w:multiLevelType w:val="hybridMultilevel"/>
    <w:tmpl w:val="8FD0BE64"/>
    <w:lvl w:ilvl="0" w:tplc="92CAF39A">
      <w:start w:val="1"/>
      <w:numFmt w:val="upperLetter"/>
      <w:pStyle w:val="Head-2"/>
      <w:lvlText w:val="%1."/>
      <w:lvlJc w:val="left"/>
      <w:pPr>
        <w:tabs>
          <w:tab w:val="num" w:pos="720"/>
        </w:tabs>
        <w:ind w:left="720" w:hanging="720"/>
      </w:pPr>
      <w:rPr>
        <w:rFonts w:hint="default"/>
        <w:b w:val="0"/>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6" w15:restartNumberingAfterBreak="0">
    <w:nsid w:val="033D665D"/>
    <w:multiLevelType w:val="hybridMultilevel"/>
    <w:tmpl w:val="B754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4E077A"/>
    <w:multiLevelType w:val="hybridMultilevel"/>
    <w:tmpl w:val="039E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993B3A"/>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4B949B1"/>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BD7392"/>
    <w:multiLevelType w:val="hybridMultilevel"/>
    <w:tmpl w:val="1BD2AA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C11984"/>
    <w:multiLevelType w:val="hybridMultilevel"/>
    <w:tmpl w:val="143A4CE2"/>
    <w:lvl w:ilvl="0" w:tplc="7C36BD20">
      <w:start w:val="8"/>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CE76C1"/>
    <w:multiLevelType w:val="hybridMultilevel"/>
    <w:tmpl w:val="B83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FC54E5"/>
    <w:multiLevelType w:val="hybridMultilevel"/>
    <w:tmpl w:val="56741416"/>
    <w:lvl w:ilvl="0" w:tplc="80E08D30">
      <w:start w:val="1"/>
      <w:numFmt w:val="decimal"/>
      <w:pStyle w:val="Head-1"/>
      <w:lvlText w:val="%1."/>
      <w:lvlJc w:val="left"/>
      <w:pPr>
        <w:tabs>
          <w:tab w:val="num" w:pos="720"/>
        </w:tabs>
        <w:ind w:left="0" w:firstLine="0"/>
      </w:pPr>
      <w:rPr>
        <w:rFonts w:hint="default"/>
      </w:rPr>
    </w:lvl>
    <w:lvl w:ilvl="1" w:tplc="F740E0C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56F20FE"/>
    <w:multiLevelType w:val="hybridMultilevel"/>
    <w:tmpl w:val="E3467124"/>
    <w:lvl w:ilvl="0" w:tplc="E726469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8E48EE"/>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EC66D3"/>
    <w:multiLevelType w:val="hybridMultilevel"/>
    <w:tmpl w:val="91EC94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FF4434"/>
    <w:multiLevelType w:val="hybridMultilevel"/>
    <w:tmpl w:val="6B9CA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02355D"/>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61A338D"/>
    <w:multiLevelType w:val="hybridMultilevel"/>
    <w:tmpl w:val="F2681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470424"/>
    <w:multiLevelType w:val="hybridMultilevel"/>
    <w:tmpl w:val="0DC2492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06617097"/>
    <w:multiLevelType w:val="hybridMultilevel"/>
    <w:tmpl w:val="61764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6C14644"/>
    <w:multiLevelType w:val="hybridMultilevel"/>
    <w:tmpl w:val="C4348BEA"/>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D30C7E"/>
    <w:multiLevelType w:val="hybridMultilevel"/>
    <w:tmpl w:val="93140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1033F0"/>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074F14A1"/>
    <w:multiLevelType w:val="hybridMultilevel"/>
    <w:tmpl w:val="65B8AE3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BD0039"/>
    <w:multiLevelType w:val="hybridMultilevel"/>
    <w:tmpl w:val="0D9A07CA"/>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07E876F7"/>
    <w:multiLevelType w:val="hybridMultilevel"/>
    <w:tmpl w:val="3D58B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087E6A29"/>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92B5DB3"/>
    <w:multiLevelType w:val="hybridMultilevel"/>
    <w:tmpl w:val="D50470EA"/>
    <w:lvl w:ilvl="0" w:tplc="9CFAD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097B7279"/>
    <w:multiLevelType w:val="hybridMultilevel"/>
    <w:tmpl w:val="9F54CB4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9BC1018"/>
    <w:multiLevelType w:val="hybridMultilevel"/>
    <w:tmpl w:val="412EE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A1A2DFC"/>
    <w:multiLevelType w:val="hybridMultilevel"/>
    <w:tmpl w:val="998AE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0A2615E8"/>
    <w:multiLevelType w:val="hybridMultilevel"/>
    <w:tmpl w:val="367CBF98"/>
    <w:lvl w:ilvl="0" w:tplc="38C8D58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A8F4B97"/>
    <w:multiLevelType w:val="hybridMultilevel"/>
    <w:tmpl w:val="F452989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C7801DA"/>
    <w:multiLevelType w:val="hybridMultilevel"/>
    <w:tmpl w:val="77F8E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C845A07"/>
    <w:multiLevelType w:val="hybridMultilevel"/>
    <w:tmpl w:val="C45EE056"/>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DAB78DB"/>
    <w:multiLevelType w:val="hybridMultilevel"/>
    <w:tmpl w:val="054A6A16"/>
    <w:lvl w:ilvl="0" w:tplc="0934568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DC74F86"/>
    <w:multiLevelType w:val="hybridMultilevel"/>
    <w:tmpl w:val="87CE7228"/>
    <w:lvl w:ilvl="0" w:tplc="0934568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E1B49D5"/>
    <w:multiLevelType w:val="hybridMultilevel"/>
    <w:tmpl w:val="0636A920"/>
    <w:lvl w:ilvl="0" w:tplc="E6A87A52">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E5B69AF"/>
    <w:multiLevelType w:val="hybridMultilevel"/>
    <w:tmpl w:val="46162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0F3E7590"/>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0F822B2F"/>
    <w:multiLevelType w:val="multilevel"/>
    <w:tmpl w:val="F962AFC4"/>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3" w15:restartNumberingAfterBreak="0">
    <w:nsid w:val="10176560"/>
    <w:multiLevelType w:val="hybridMultilevel"/>
    <w:tmpl w:val="A8A07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10716353"/>
    <w:multiLevelType w:val="hybridMultilevel"/>
    <w:tmpl w:val="6AA6F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0B47887"/>
    <w:multiLevelType w:val="hybridMultilevel"/>
    <w:tmpl w:val="48EA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0E018C7"/>
    <w:multiLevelType w:val="hybridMultilevel"/>
    <w:tmpl w:val="71A0A3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1126053F"/>
    <w:multiLevelType w:val="hybridMultilevel"/>
    <w:tmpl w:val="6D2CB5B4"/>
    <w:lvl w:ilvl="0" w:tplc="5600AEAC">
      <w:start w:val="1"/>
      <w:numFmt w:val="decimal"/>
      <w:lvlText w:val="%1."/>
      <w:lvlJc w:val="left"/>
      <w:pPr>
        <w:ind w:left="720" w:hanging="360"/>
      </w:pPr>
      <w:rPr>
        <w:rFonts w:ascii="Arial" w:eastAsia="Times New Roman"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12B5C9C"/>
    <w:multiLevelType w:val="hybridMultilevel"/>
    <w:tmpl w:val="C51AFE60"/>
    <w:lvl w:ilvl="0" w:tplc="09D8FE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13A1E29"/>
    <w:multiLevelType w:val="hybridMultilevel"/>
    <w:tmpl w:val="713C821C"/>
    <w:lvl w:ilvl="0" w:tplc="E8C20500">
      <w:start w:val="7"/>
      <w:numFmt w:val="decimal"/>
      <w:lvlText w:val="%1."/>
      <w:lvlJc w:val="left"/>
      <w:pPr>
        <w:ind w:left="189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1F33D3A"/>
    <w:multiLevelType w:val="hybridMultilevel"/>
    <w:tmpl w:val="62605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1FD41B2"/>
    <w:multiLevelType w:val="hybridMultilevel"/>
    <w:tmpl w:val="D760182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12296258"/>
    <w:multiLevelType w:val="hybridMultilevel"/>
    <w:tmpl w:val="38E65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23C4487"/>
    <w:multiLevelType w:val="hybridMultilevel"/>
    <w:tmpl w:val="3730B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2C9696D"/>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12D94323"/>
    <w:multiLevelType w:val="hybridMultilevel"/>
    <w:tmpl w:val="D16A6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2EA4F60"/>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30C77D7"/>
    <w:multiLevelType w:val="hybridMultilevel"/>
    <w:tmpl w:val="3F1A33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15:restartNumberingAfterBreak="0">
    <w:nsid w:val="136704E4"/>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3A67AF0"/>
    <w:multiLevelType w:val="hybridMultilevel"/>
    <w:tmpl w:val="24E009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13B52C1E"/>
    <w:multiLevelType w:val="hybridMultilevel"/>
    <w:tmpl w:val="18A280F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14483568"/>
    <w:multiLevelType w:val="hybridMultilevel"/>
    <w:tmpl w:val="0012FA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4702F6F"/>
    <w:multiLevelType w:val="hybridMultilevel"/>
    <w:tmpl w:val="D81887A4"/>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827728"/>
    <w:multiLevelType w:val="hybridMultilevel"/>
    <w:tmpl w:val="43B83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1493108A"/>
    <w:multiLevelType w:val="hybridMultilevel"/>
    <w:tmpl w:val="86F850D8"/>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5175902"/>
    <w:multiLevelType w:val="hybridMultilevel"/>
    <w:tmpl w:val="C5C0D540"/>
    <w:lvl w:ilvl="0" w:tplc="E78ED25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5452786"/>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155B7A3D"/>
    <w:multiLevelType w:val="hybridMultilevel"/>
    <w:tmpl w:val="B008BA08"/>
    <w:lvl w:ilvl="0" w:tplc="041AA2C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5C42B33"/>
    <w:multiLevelType w:val="hybridMultilevel"/>
    <w:tmpl w:val="1F707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6457BE0"/>
    <w:multiLevelType w:val="hybridMultilevel"/>
    <w:tmpl w:val="1408FB50"/>
    <w:lvl w:ilvl="0" w:tplc="33886B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65B4A94"/>
    <w:multiLevelType w:val="hybridMultilevel"/>
    <w:tmpl w:val="8B5EF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7554FDF"/>
    <w:multiLevelType w:val="hybridMultilevel"/>
    <w:tmpl w:val="DCD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7846170"/>
    <w:multiLevelType w:val="hybridMultilevel"/>
    <w:tmpl w:val="4900E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7C760AA"/>
    <w:multiLevelType w:val="hybridMultilevel"/>
    <w:tmpl w:val="898A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7DD3100"/>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1843710C"/>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185C4769"/>
    <w:multiLevelType w:val="hybridMultilevel"/>
    <w:tmpl w:val="BAF028DE"/>
    <w:lvl w:ilvl="0" w:tplc="3042A7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8CB52D6"/>
    <w:multiLevelType w:val="hybridMultilevel"/>
    <w:tmpl w:val="1B0A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8E550A5"/>
    <w:multiLevelType w:val="hybridMultilevel"/>
    <w:tmpl w:val="1F7C41FC"/>
    <w:lvl w:ilvl="0" w:tplc="FA787A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FD599C"/>
    <w:multiLevelType w:val="hybridMultilevel"/>
    <w:tmpl w:val="09E8576A"/>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9854645"/>
    <w:multiLevelType w:val="hybridMultilevel"/>
    <w:tmpl w:val="B14A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A020369"/>
    <w:multiLevelType w:val="hybridMultilevel"/>
    <w:tmpl w:val="BED0A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A0C791D"/>
    <w:multiLevelType w:val="hybridMultilevel"/>
    <w:tmpl w:val="60DAF732"/>
    <w:lvl w:ilvl="0" w:tplc="1892160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A51459F"/>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A671987"/>
    <w:multiLevelType w:val="hybridMultilevel"/>
    <w:tmpl w:val="FDB80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1A962BA6"/>
    <w:multiLevelType w:val="hybridMultilevel"/>
    <w:tmpl w:val="55368F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AA72F69"/>
    <w:multiLevelType w:val="hybridMultilevel"/>
    <w:tmpl w:val="30E2A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1AAA2357"/>
    <w:multiLevelType w:val="hybridMultilevel"/>
    <w:tmpl w:val="F0AEEE42"/>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B7C1D33"/>
    <w:multiLevelType w:val="hybridMultilevel"/>
    <w:tmpl w:val="BA062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1B897D61"/>
    <w:multiLevelType w:val="hybridMultilevel"/>
    <w:tmpl w:val="57DE7692"/>
    <w:lvl w:ilvl="0" w:tplc="A0820522">
      <w:start w:val="10"/>
      <w:numFmt w:val="decimal"/>
      <w:lvlText w:val="%1."/>
      <w:lvlJc w:val="left"/>
      <w:pPr>
        <w:ind w:left="9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BBC33F4"/>
    <w:multiLevelType w:val="hybridMultilevel"/>
    <w:tmpl w:val="B5785208"/>
    <w:lvl w:ilvl="0" w:tplc="04090001">
      <w:start w:val="1"/>
      <w:numFmt w:val="bullet"/>
      <w:lvlText w:val=""/>
      <w:lvlJc w:val="left"/>
      <w:pPr>
        <w:ind w:left="720" w:hanging="360"/>
      </w:pPr>
      <w:rPr>
        <w:rFonts w:ascii="Symbol" w:hAnsi="Symbol" w:hint="default"/>
      </w:rPr>
    </w:lvl>
    <w:lvl w:ilvl="1" w:tplc="DB62D5BC">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C0C2F00"/>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1C1A4653"/>
    <w:multiLevelType w:val="hybridMultilevel"/>
    <w:tmpl w:val="1A80F6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C272E55"/>
    <w:multiLevelType w:val="hybridMultilevel"/>
    <w:tmpl w:val="4CACE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C313B2D"/>
    <w:multiLevelType w:val="hybridMultilevel"/>
    <w:tmpl w:val="E3A4B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C3427B2"/>
    <w:multiLevelType w:val="hybridMultilevel"/>
    <w:tmpl w:val="97425DC4"/>
    <w:lvl w:ilvl="0" w:tplc="049A04D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CE524B0"/>
    <w:multiLevelType w:val="hybridMultilevel"/>
    <w:tmpl w:val="65B8AE3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D80646E"/>
    <w:multiLevelType w:val="hybridMultilevel"/>
    <w:tmpl w:val="09CAE2E8"/>
    <w:lvl w:ilvl="0" w:tplc="04090019">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15:restartNumberingAfterBreak="0">
    <w:nsid w:val="1DA902EC"/>
    <w:multiLevelType w:val="hybridMultilevel"/>
    <w:tmpl w:val="5FA4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DD24719"/>
    <w:multiLevelType w:val="hybridMultilevel"/>
    <w:tmpl w:val="B2D2C31A"/>
    <w:lvl w:ilvl="0" w:tplc="BB88CA38">
      <w:start w:val="5"/>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E153BC2"/>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E3810FA"/>
    <w:multiLevelType w:val="hybridMultilevel"/>
    <w:tmpl w:val="DEDE7D20"/>
    <w:lvl w:ilvl="0" w:tplc="28C20A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1E4745A1"/>
    <w:multiLevelType w:val="hybridMultilevel"/>
    <w:tmpl w:val="F1E8ED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1F31613A"/>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F506F20"/>
    <w:multiLevelType w:val="hybridMultilevel"/>
    <w:tmpl w:val="B83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F677931"/>
    <w:multiLevelType w:val="hybridMultilevel"/>
    <w:tmpl w:val="2EA6E260"/>
    <w:lvl w:ilvl="0" w:tplc="80968BD8">
      <w:start w:val="8"/>
      <w:numFmt w:val="decimal"/>
      <w:lvlText w:val="%1."/>
      <w:lvlJc w:val="left"/>
      <w:pPr>
        <w:ind w:left="9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FE70596"/>
    <w:multiLevelType w:val="hybridMultilevel"/>
    <w:tmpl w:val="72964952"/>
    <w:lvl w:ilvl="0" w:tplc="04090019">
      <w:start w:val="1"/>
      <w:numFmt w:val="lowerLetter"/>
      <w:lvlText w:val="%1."/>
      <w:lvlJc w:val="left"/>
      <w:pPr>
        <w:ind w:left="18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20355BDD"/>
    <w:multiLevelType w:val="hybridMultilevel"/>
    <w:tmpl w:val="8AF0BB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05C1A86"/>
    <w:multiLevelType w:val="hybridMultilevel"/>
    <w:tmpl w:val="65B2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ED5391"/>
    <w:multiLevelType w:val="hybridMultilevel"/>
    <w:tmpl w:val="5D0899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20F4654E"/>
    <w:multiLevelType w:val="hybridMultilevel"/>
    <w:tmpl w:val="6E16BB06"/>
    <w:lvl w:ilvl="0" w:tplc="489E63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116065F"/>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13763D9"/>
    <w:multiLevelType w:val="hybridMultilevel"/>
    <w:tmpl w:val="67AE00B0"/>
    <w:lvl w:ilvl="0" w:tplc="487405AC">
      <w:start w:val="1"/>
      <w:numFmt w:val="decimal"/>
      <w:pStyle w:val="TableNum"/>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15:restartNumberingAfterBreak="0">
    <w:nsid w:val="21435197"/>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21D1070C"/>
    <w:multiLevelType w:val="hybridMultilevel"/>
    <w:tmpl w:val="D2B286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5" w15:restartNumberingAfterBreak="0">
    <w:nsid w:val="22572499"/>
    <w:multiLevelType w:val="hybridMultilevel"/>
    <w:tmpl w:val="730281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22640082"/>
    <w:multiLevelType w:val="hybridMultilevel"/>
    <w:tmpl w:val="6F9647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22A53C08"/>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22F53AA6"/>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3035CF6"/>
    <w:multiLevelType w:val="hybridMultilevel"/>
    <w:tmpl w:val="B5BC7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321611A"/>
    <w:multiLevelType w:val="hybridMultilevel"/>
    <w:tmpl w:val="053E89D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1" w15:restartNumberingAfterBreak="0">
    <w:nsid w:val="23E23F57"/>
    <w:multiLevelType w:val="hybridMultilevel"/>
    <w:tmpl w:val="7A48850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24226734"/>
    <w:multiLevelType w:val="hybridMultilevel"/>
    <w:tmpl w:val="0DF2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47433D6"/>
    <w:multiLevelType w:val="hybridMultilevel"/>
    <w:tmpl w:val="AB2E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47E2F91"/>
    <w:multiLevelType w:val="hybridMultilevel"/>
    <w:tmpl w:val="115C4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5D170BB"/>
    <w:multiLevelType w:val="hybridMultilevel"/>
    <w:tmpl w:val="65ACE218"/>
    <w:lvl w:ilvl="0" w:tplc="0934568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64F5DD6"/>
    <w:multiLevelType w:val="hybridMultilevel"/>
    <w:tmpl w:val="03202AAE"/>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65F56F2"/>
    <w:multiLevelType w:val="hybridMultilevel"/>
    <w:tmpl w:val="9FBEDF58"/>
    <w:lvl w:ilvl="0" w:tplc="E384C70C">
      <w:start w:val="1"/>
      <w:numFmt w:val="decimal"/>
      <w:lvlText w:val="%1."/>
      <w:lvlJc w:val="left"/>
      <w:pPr>
        <w:ind w:left="720" w:hanging="360"/>
      </w:pPr>
      <w:rPr>
        <w:rFonts w:ascii="Arial" w:eastAsia="Times New Roman"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6776D10"/>
    <w:multiLevelType w:val="hybridMultilevel"/>
    <w:tmpl w:val="820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7220143"/>
    <w:multiLevelType w:val="hybridMultilevel"/>
    <w:tmpl w:val="11E6E6F8"/>
    <w:lvl w:ilvl="0" w:tplc="EE8E73E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7342B29"/>
    <w:multiLevelType w:val="hybridMultilevel"/>
    <w:tmpl w:val="F00E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76D3259"/>
    <w:multiLevelType w:val="hybridMultilevel"/>
    <w:tmpl w:val="5F6896FA"/>
    <w:lvl w:ilvl="0" w:tplc="25C8D5B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80573B8"/>
    <w:multiLevelType w:val="hybridMultilevel"/>
    <w:tmpl w:val="F3BAA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81B5A5E"/>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85636D6"/>
    <w:multiLevelType w:val="hybridMultilevel"/>
    <w:tmpl w:val="95CEA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299D2FC9"/>
    <w:multiLevelType w:val="hybridMultilevel"/>
    <w:tmpl w:val="FC8C4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9C24427"/>
    <w:multiLevelType w:val="hybridMultilevel"/>
    <w:tmpl w:val="B14A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9E8662E"/>
    <w:multiLevelType w:val="hybridMultilevel"/>
    <w:tmpl w:val="55621698"/>
    <w:lvl w:ilvl="0" w:tplc="04090001">
      <w:start w:val="1"/>
      <w:numFmt w:val="bullet"/>
      <w:lvlText w:val=""/>
      <w:lvlJc w:val="left"/>
      <w:pPr>
        <w:ind w:left="720" w:hanging="360"/>
      </w:pPr>
      <w:rPr>
        <w:rFonts w:ascii="Symbol" w:hAnsi="Symbol" w:hint="default"/>
      </w:rPr>
    </w:lvl>
    <w:lvl w:ilvl="1" w:tplc="DB62D5BC">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A152B04"/>
    <w:multiLevelType w:val="hybridMultilevel"/>
    <w:tmpl w:val="CFC4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A1D5979"/>
    <w:multiLevelType w:val="hybridMultilevel"/>
    <w:tmpl w:val="61B8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A856140"/>
    <w:multiLevelType w:val="hybridMultilevel"/>
    <w:tmpl w:val="61764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AE83226"/>
    <w:multiLevelType w:val="hybridMultilevel"/>
    <w:tmpl w:val="16EC9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B7148ED"/>
    <w:multiLevelType w:val="hybridMultilevel"/>
    <w:tmpl w:val="D50470EA"/>
    <w:lvl w:ilvl="0" w:tplc="9CFAD32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3" w15:restartNumberingAfterBreak="0">
    <w:nsid w:val="2BE654B7"/>
    <w:multiLevelType w:val="hybridMultilevel"/>
    <w:tmpl w:val="5A1C3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BFE5A4E"/>
    <w:multiLevelType w:val="hybridMultilevel"/>
    <w:tmpl w:val="E300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C4D417A"/>
    <w:multiLevelType w:val="hybridMultilevel"/>
    <w:tmpl w:val="319A55EC"/>
    <w:lvl w:ilvl="0" w:tplc="433A772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CB00652"/>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2D2D4B2D"/>
    <w:multiLevelType w:val="hybridMultilevel"/>
    <w:tmpl w:val="7444CC8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D665026"/>
    <w:multiLevelType w:val="hybridMultilevel"/>
    <w:tmpl w:val="08D8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DA54467"/>
    <w:multiLevelType w:val="hybridMultilevel"/>
    <w:tmpl w:val="AC14F5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DCC228C"/>
    <w:multiLevelType w:val="hybridMultilevel"/>
    <w:tmpl w:val="9A92450A"/>
    <w:lvl w:ilvl="0" w:tplc="81CE1D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DE8578B"/>
    <w:multiLevelType w:val="hybridMultilevel"/>
    <w:tmpl w:val="5D74C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DEF61B1"/>
    <w:multiLevelType w:val="hybridMultilevel"/>
    <w:tmpl w:val="256AA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E5532C7"/>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F225642"/>
    <w:multiLevelType w:val="hybridMultilevel"/>
    <w:tmpl w:val="C7A8E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2FB3314D"/>
    <w:multiLevelType w:val="hybridMultilevel"/>
    <w:tmpl w:val="2DD0027C"/>
    <w:lvl w:ilvl="0" w:tplc="B1B05866">
      <w:start w:val="1"/>
      <w:numFmt w:val="decimal"/>
      <w:pStyle w:val="BulletNumTable"/>
      <w:lvlText w:val="%1)"/>
      <w:lvlJc w:val="left"/>
      <w:pPr>
        <w:tabs>
          <w:tab w:val="num" w:pos="504"/>
        </w:tabs>
        <w:ind w:left="504" w:hanging="360"/>
      </w:pPr>
    </w:lvl>
    <w:lvl w:ilvl="1" w:tplc="04090003">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56" w15:restartNumberingAfterBreak="0">
    <w:nsid w:val="2FB4478D"/>
    <w:multiLevelType w:val="hybridMultilevel"/>
    <w:tmpl w:val="38AC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01D7E19"/>
    <w:multiLevelType w:val="hybridMultilevel"/>
    <w:tmpl w:val="3FAC1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0363B83"/>
    <w:multiLevelType w:val="hybridMultilevel"/>
    <w:tmpl w:val="8E3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3073772E"/>
    <w:multiLevelType w:val="hybridMultilevel"/>
    <w:tmpl w:val="7AEC4636"/>
    <w:lvl w:ilvl="0" w:tplc="FEFCAFF8">
      <w:start w:val="1"/>
      <w:numFmt w:val="lowerLetter"/>
      <w:pStyle w:val="Head-4"/>
      <w:lvlText w:val="%1)"/>
      <w:lvlJc w:val="left"/>
      <w:pPr>
        <w:tabs>
          <w:tab w:val="num" w:pos="2880"/>
        </w:tabs>
        <w:ind w:left="28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0" w15:restartNumberingAfterBreak="0">
    <w:nsid w:val="307A747F"/>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1" w15:restartNumberingAfterBreak="0">
    <w:nsid w:val="30BC60ED"/>
    <w:multiLevelType w:val="hybridMultilevel"/>
    <w:tmpl w:val="1B0A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30D4733A"/>
    <w:multiLevelType w:val="hybridMultilevel"/>
    <w:tmpl w:val="5CCE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1390AF9"/>
    <w:multiLevelType w:val="hybridMultilevel"/>
    <w:tmpl w:val="27F8C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31AC5CBC"/>
    <w:multiLevelType w:val="hybridMultilevel"/>
    <w:tmpl w:val="C332E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31CE69B8"/>
    <w:multiLevelType w:val="hybridMultilevel"/>
    <w:tmpl w:val="CBE494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2483AC4"/>
    <w:multiLevelType w:val="hybridMultilevel"/>
    <w:tmpl w:val="3F38D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29D631D"/>
    <w:multiLevelType w:val="hybridMultilevel"/>
    <w:tmpl w:val="4BFA2B0C"/>
    <w:lvl w:ilvl="0" w:tplc="E2A438C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35161E8"/>
    <w:multiLevelType w:val="hybridMultilevel"/>
    <w:tmpl w:val="431CF71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3575D39"/>
    <w:multiLevelType w:val="hybridMultilevel"/>
    <w:tmpl w:val="48B0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39D508E"/>
    <w:multiLevelType w:val="hybridMultilevel"/>
    <w:tmpl w:val="77709D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1" w15:restartNumberingAfterBreak="0">
    <w:nsid w:val="34153BBF"/>
    <w:multiLevelType w:val="hybridMultilevel"/>
    <w:tmpl w:val="23D63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472295F"/>
    <w:multiLevelType w:val="hybridMultilevel"/>
    <w:tmpl w:val="C9869D22"/>
    <w:lvl w:ilvl="0" w:tplc="BC4E960C">
      <w:start w:val="1"/>
      <w:numFmt w:val="lowerLetter"/>
      <w:lvlText w:val="%1."/>
      <w:lvlJc w:val="left"/>
      <w:pPr>
        <w:ind w:left="1440" w:hanging="360"/>
      </w:pPr>
      <w:rPr>
        <w:rFonts w:ascii="Arial" w:eastAsia="Times New Roman" w:hAnsi="Arial" w:cs="Arial"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3" w15:restartNumberingAfterBreak="0">
    <w:nsid w:val="347F2516"/>
    <w:multiLevelType w:val="hybridMultilevel"/>
    <w:tmpl w:val="D20C9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356931A6"/>
    <w:multiLevelType w:val="hybridMultilevel"/>
    <w:tmpl w:val="F908422A"/>
    <w:lvl w:ilvl="0" w:tplc="710A121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35B931AC"/>
    <w:multiLevelType w:val="hybridMultilevel"/>
    <w:tmpl w:val="9DD8F5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6" w15:restartNumberingAfterBreak="0">
    <w:nsid w:val="361A3510"/>
    <w:multiLevelType w:val="hybridMultilevel"/>
    <w:tmpl w:val="8626F1D0"/>
    <w:lvl w:ilvl="0" w:tplc="0409000F">
      <w:start w:val="1"/>
      <w:numFmt w:val="decimal"/>
      <w:lvlText w:val="%1."/>
      <w:lvlJc w:val="left"/>
      <w:pPr>
        <w:ind w:left="1440" w:hanging="360"/>
      </w:pPr>
      <w:rPr>
        <w:rFonts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7" w15:restartNumberingAfterBreak="0">
    <w:nsid w:val="36493AAC"/>
    <w:multiLevelType w:val="hybridMultilevel"/>
    <w:tmpl w:val="A13C14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376A278F"/>
    <w:multiLevelType w:val="hybridMultilevel"/>
    <w:tmpl w:val="C1D6BDCA"/>
    <w:lvl w:ilvl="0" w:tplc="0934568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7A748BF"/>
    <w:multiLevelType w:val="hybridMultilevel"/>
    <w:tmpl w:val="431CF71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37F02466"/>
    <w:multiLevelType w:val="hybridMultilevel"/>
    <w:tmpl w:val="44DE8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38E84C2F"/>
    <w:multiLevelType w:val="hybridMultilevel"/>
    <w:tmpl w:val="12FCA22E"/>
    <w:lvl w:ilvl="0" w:tplc="54524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9357734"/>
    <w:multiLevelType w:val="hybridMultilevel"/>
    <w:tmpl w:val="AB3E0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39972547"/>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39AF2834"/>
    <w:multiLevelType w:val="hybridMultilevel"/>
    <w:tmpl w:val="F9189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39E54ED6"/>
    <w:multiLevelType w:val="hybridMultilevel"/>
    <w:tmpl w:val="36525D1E"/>
    <w:lvl w:ilvl="0" w:tplc="F88CCFD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3A145F5B"/>
    <w:multiLevelType w:val="hybridMultilevel"/>
    <w:tmpl w:val="D26ADD5C"/>
    <w:lvl w:ilvl="0" w:tplc="5D5C125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7" w15:restartNumberingAfterBreak="0">
    <w:nsid w:val="3A790344"/>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3BC070FA"/>
    <w:multiLevelType w:val="hybridMultilevel"/>
    <w:tmpl w:val="6C6E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C0A1DCE"/>
    <w:multiLevelType w:val="hybridMultilevel"/>
    <w:tmpl w:val="80D4EB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0" w15:restartNumberingAfterBreak="0">
    <w:nsid w:val="3C4F5527"/>
    <w:multiLevelType w:val="hybridMultilevel"/>
    <w:tmpl w:val="4B927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CBE7479"/>
    <w:multiLevelType w:val="hybridMultilevel"/>
    <w:tmpl w:val="C9869D22"/>
    <w:lvl w:ilvl="0" w:tplc="BC4E960C">
      <w:start w:val="1"/>
      <w:numFmt w:val="lowerLetter"/>
      <w:lvlText w:val="%1."/>
      <w:lvlJc w:val="left"/>
      <w:pPr>
        <w:ind w:left="1440" w:hanging="360"/>
      </w:pPr>
      <w:rPr>
        <w:rFonts w:ascii="Arial" w:eastAsia="Times New Roman" w:hAnsi="Arial" w:cs="Arial"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2" w15:restartNumberingAfterBreak="0">
    <w:nsid w:val="3CC16D34"/>
    <w:multiLevelType w:val="hybridMultilevel"/>
    <w:tmpl w:val="6FDCDC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3" w15:restartNumberingAfterBreak="0">
    <w:nsid w:val="3DF22D66"/>
    <w:multiLevelType w:val="hybridMultilevel"/>
    <w:tmpl w:val="AD08B592"/>
    <w:lvl w:ilvl="0" w:tplc="58E6CD82">
      <w:start w:val="6"/>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E0050C7"/>
    <w:multiLevelType w:val="hybridMultilevel"/>
    <w:tmpl w:val="743223F6"/>
    <w:lvl w:ilvl="0" w:tplc="0CDA52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3E0E6B0A"/>
    <w:multiLevelType w:val="hybridMultilevel"/>
    <w:tmpl w:val="742C3A90"/>
    <w:lvl w:ilvl="0" w:tplc="D3F60600">
      <w:start w:val="6"/>
      <w:numFmt w:val="decimal"/>
      <w:lvlText w:val="%1."/>
      <w:lvlJc w:val="left"/>
      <w:pPr>
        <w:ind w:left="35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F9212AF"/>
    <w:multiLevelType w:val="hybridMultilevel"/>
    <w:tmpl w:val="E332ACC2"/>
    <w:lvl w:ilvl="0" w:tplc="BC4E960C">
      <w:start w:val="1"/>
      <w:numFmt w:val="lowerLetter"/>
      <w:lvlText w:val="%1."/>
      <w:lvlJc w:val="left"/>
      <w:pPr>
        <w:ind w:left="1080" w:hanging="360"/>
      </w:pPr>
      <w:rPr>
        <w:rFonts w:ascii="Arial" w:eastAsia="Times New Roman"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3FC05FE3"/>
    <w:multiLevelType w:val="hybridMultilevel"/>
    <w:tmpl w:val="5CEC4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09E2FB3"/>
    <w:multiLevelType w:val="hybridMultilevel"/>
    <w:tmpl w:val="B14A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0BA6116"/>
    <w:multiLevelType w:val="hybridMultilevel"/>
    <w:tmpl w:val="3BC2D3A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0C211B8"/>
    <w:multiLevelType w:val="hybridMultilevel"/>
    <w:tmpl w:val="CB9EF6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1" w15:restartNumberingAfterBreak="0">
    <w:nsid w:val="40D43BDE"/>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2" w15:restartNumberingAfterBreak="0">
    <w:nsid w:val="41406936"/>
    <w:multiLevelType w:val="hybridMultilevel"/>
    <w:tmpl w:val="F452989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14367B3"/>
    <w:multiLevelType w:val="hybridMultilevel"/>
    <w:tmpl w:val="2BC0C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4146498C"/>
    <w:multiLevelType w:val="hybridMultilevel"/>
    <w:tmpl w:val="A9767F8C"/>
    <w:lvl w:ilvl="0" w:tplc="677EC64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1603D21"/>
    <w:multiLevelType w:val="hybridMultilevel"/>
    <w:tmpl w:val="A87AF4D2"/>
    <w:lvl w:ilvl="0" w:tplc="658AD8EC">
      <w:start w:val="1"/>
      <w:numFmt w:val="upperLetter"/>
      <w:pStyle w:val="Table"/>
      <w:lvlText w:val="Table %1"/>
      <w:lvlJc w:val="left"/>
      <w:pPr>
        <w:tabs>
          <w:tab w:val="num" w:pos="1080"/>
        </w:tabs>
        <w:ind w:left="360" w:hanging="360"/>
      </w:pPr>
      <w:rPr>
        <w:rFonts w:ascii="Tahoma" w:hAnsi="Tahoma" w:hint="default"/>
        <w:b/>
        <w:i/>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6" w15:restartNumberingAfterBreak="0">
    <w:nsid w:val="41715644"/>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41910B8E"/>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41C738D5"/>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41F46A31"/>
    <w:multiLevelType w:val="hybridMultilevel"/>
    <w:tmpl w:val="EAF8EF26"/>
    <w:lvl w:ilvl="0" w:tplc="D97ABDC8">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15:restartNumberingAfterBreak="0">
    <w:nsid w:val="4238240B"/>
    <w:multiLevelType w:val="hybridMultilevel"/>
    <w:tmpl w:val="1A5A3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25910CC"/>
    <w:multiLevelType w:val="hybridMultilevel"/>
    <w:tmpl w:val="B5FE44A4"/>
    <w:lvl w:ilvl="0" w:tplc="6C068CA8">
      <w:start w:val="5"/>
      <w:numFmt w:val="decimal"/>
      <w:lvlText w:val="%1."/>
      <w:lvlJc w:val="left"/>
      <w:pPr>
        <w:ind w:left="189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26A15BF"/>
    <w:multiLevelType w:val="hybridMultilevel"/>
    <w:tmpl w:val="E3E466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3" w15:restartNumberingAfterBreak="0">
    <w:nsid w:val="42AE449F"/>
    <w:multiLevelType w:val="hybridMultilevel"/>
    <w:tmpl w:val="A1FCD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42D23FB1"/>
    <w:multiLevelType w:val="hybridMultilevel"/>
    <w:tmpl w:val="9594D252"/>
    <w:lvl w:ilvl="0" w:tplc="4E569C1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5" w15:restartNumberingAfterBreak="0">
    <w:nsid w:val="436C44D1"/>
    <w:multiLevelType w:val="hybridMultilevel"/>
    <w:tmpl w:val="77FECA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3C10F31"/>
    <w:multiLevelType w:val="hybridMultilevel"/>
    <w:tmpl w:val="1D8034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7" w15:restartNumberingAfterBreak="0">
    <w:nsid w:val="43EC09B0"/>
    <w:multiLevelType w:val="hybridMultilevel"/>
    <w:tmpl w:val="E4261154"/>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44023377"/>
    <w:multiLevelType w:val="multilevel"/>
    <w:tmpl w:val="F962AFC4"/>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19" w15:restartNumberingAfterBreak="0">
    <w:nsid w:val="441940E9"/>
    <w:multiLevelType w:val="hybridMultilevel"/>
    <w:tmpl w:val="0DCE1316"/>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442B5670"/>
    <w:multiLevelType w:val="hybridMultilevel"/>
    <w:tmpl w:val="3BCEC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443730B9"/>
    <w:multiLevelType w:val="hybridMultilevel"/>
    <w:tmpl w:val="96721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44831F4B"/>
    <w:multiLevelType w:val="hybridMultilevel"/>
    <w:tmpl w:val="85849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44982E24"/>
    <w:multiLevelType w:val="hybridMultilevel"/>
    <w:tmpl w:val="115C4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452B48CD"/>
    <w:multiLevelType w:val="hybridMultilevel"/>
    <w:tmpl w:val="FCFE6848"/>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45407203"/>
    <w:multiLevelType w:val="hybridMultilevel"/>
    <w:tmpl w:val="4ED6D060"/>
    <w:lvl w:ilvl="0" w:tplc="62DAAFD8">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55046E1"/>
    <w:multiLevelType w:val="hybridMultilevel"/>
    <w:tmpl w:val="E3C0D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7" w15:restartNumberingAfterBreak="0">
    <w:nsid w:val="456A3143"/>
    <w:multiLevelType w:val="hybridMultilevel"/>
    <w:tmpl w:val="8662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45870A15"/>
    <w:multiLevelType w:val="hybridMultilevel"/>
    <w:tmpl w:val="47BAF976"/>
    <w:lvl w:ilvl="0" w:tplc="E642FEB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459C27DC"/>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0" w15:restartNumberingAfterBreak="0">
    <w:nsid w:val="45EA5337"/>
    <w:multiLevelType w:val="hybridMultilevel"/>
    <w:tmpl w:val="6922D6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1" w15:restartNumberingAfterBreak="0">
    <w:nsid w:val="464B7C80"/>
    <w:multiLevelType w:val="hybridMultilevel"/>
    <w:tmpl w:val="A9DCFCE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46DC296E"/>
    <w:multiLevelType w:val="hybridMultilevel"/>
    <w:tmpl w:val="F4FAC7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47292465"/>
    <w:multiLevelType w:val="hybridMultilevel"/>
    <w:tmpl w:val="A018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474A1A65"/>
    <w:multiLevelType w:val="hybridMultilevel"/>
    <w:tmpl w:val="FD08CB18"/>
    <w:lvl w:ilvl="0" w:tplc="D23CDD96">
      <w:start w:val="1"/>
      <w:numFmt w:val="decimal"/>
      <w:pStyle w:val="Figure"/>
      <w:lvlText w:val="Figure %1"/>
      <w:lvlJc w:val="left"/>
      <w:pPr>
        <w:tabs>
          <w:tab w:val="num" w:pos="4770"/>
        </w:tabs>
        <w:ind w:left="412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2592"/>
        </w:tabs>
        <w:ind w:left="-259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432"/>
        </w:tabs>
        <w:ind w:left="-432" w:hanging="360"/>
      </w:pPr>
    </w:lvl>
    <w:lvl w:ilvl="5" w:tplc="0409001B" w:tentative="1">
      <w:start w:val="1"/>
      <w:numFmt w:val="lowerRoman"/>
      <w:lvlText w:val="%6."/>
      <w:lvlJc w:val="right"/>
      <w:pPr>
        <w:tabs>
          <w:tab w:val="num" w:pos="288"/>
        </w:tabs>
        <w:ind w:left="288" w:hanging="180"/>
      </w:pPr>
    </w:lvl>
    <w:lvl w:ilvl="6" w:tplc="0409000F" w:tentative="1">
      <w:start w:val="1"/>
      <w:numFmt w:val="decimal"/>
      <w:lvlText w:val="%7."/>
      <w:lvlJc w:val="left"/>
      <w:pPr>
        <w:tabs>
          <w:tab w:val="num" w:pos="1008"/>
        </w:tabs>
        <w:ind w:left="1008" w:hanging="360"/>
      </w:pPr>
    </w:lvl>
    <w:lvl w:ilvl="7" w:tplc="04090019" w:tentative="1">
      <w:start w:val="1"/>
      <w:numFmt w:val="lowerLetter"/>
      <w:lvlText w:val="%8."/>
      <w:lvlJc w:val="left"/>
      <w:pPr>
        <w:tabs>
          <w:tab w:val="num" w:pos="1728"/>
        </w:tabs>
        <w:ind w:left="1728" w:hanging="360"/>
      </w:pPr>
    </w:lvl>
    <w:lvl w:ilvl="8" w:tplc="0409001B" w:tentative="1">
      <w:start w:val="1"/>
      <w:numFmt w:val="lowerRoman"/>
      <w:lvlText w:val="%9."/>
      <w:lvlJc w:val="right"/>
      <w:pPr>
        <w:tabs>
          <w:tab w:val="num" w:pos="2448"/>
        </w:tabs>
        <w:ind w:left="2448" w:hanging="180"/>
      </w:pPr>
    </w:lvl>
  </w:abstractNum>
  <w:abstractNum w:abstractNumId="235" w15:restartNumberingAfterBreak="0">
    <w:nsid w:val="47681EB7"/>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47B942F4"/>
    <w:multiLevelType w:val="hybridMultilevel"/>
    <w:tmpl w:val="C0C02360"/>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7" w15:restartNumberingAfterBreak="0">
    <w:nsid w:val="48603F1F"/>
    <w:multiLevelType w:val="hybridMultilevel"/>
    <w:tmpl w:val="9A08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882729C"/>
    <w:multiLevelType w:val="hybridMultilevel"/>
    <w:tmpl w:val="307EB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48967350"/>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0" w15:restartNumberingAfterBreak="0">
    <w:nsid w:val="498709C4"/>
    <w:multiLevelType w:val="hybridMultilevel"/>
    <w:tmpl w:val="D50470EA"/>
    <w:lvl w:ilvl="0" w:tplc="9CFAD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1" w15:restartNumberingAfterBreak="0">
    <w:nsid w:val="4A927D52"/>
    <w:multiLevelType w:val="hybridMultilevel"/>
    <w:tmpl w:val="C6F08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4AC77F65"/>
    <w:multiLevelType w:val="hybridMultilevel"/>
    <w:tmpl w:val="63A4F4D0"/>
    <w:lvl w:ilvl="0" w:tplc="0934568C">
      <w:start w:val="1"/>
      <w:numFmt w:val="decimal"/>
      <w:lvlText w:val="%1."/>
      <w:lvlJc w:val="left"/>
      <w:pPr>
        <w:ind w:left="90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4B2A51E0"/>
    <w:multiLevelType w:val="hybridMultilevel"/>
    <w:tmpl w:val="208E4CA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4BBE0D01"/>
    <w:multiLevelType w:val="hybridMultilevel"/>
    <w:tmpl w:val="228E2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4BE8442E"/>
    <w:multiLevelType w:val="hybridMultilevel"/>
    <w:tmpl w:val="03202AAE"/>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BF547C6"/>
    <w:multiLevelType w:val="hybridMultilevel"/>
    <w:tmpl w:val="9C6ED346"/>
    <w:lvl w:ilvl="0" w:tplc="B0368C9A">
      <w:start w:val="5"/>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BFE02FB"/>
    <w:multiLevelType w:val="hybridMultilevel"/>
    <w:tmpl w:val="F3BAA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4CA21F07"/>
    <w:multiLevelType w:val="hybridMultilevel"/>
    <w:tmpl w:val="A9DCFCE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D201351"/>
    <w:multiLevelType w:val="hybridMultilevel"/>
    <w:tmpl w:val="6E8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4E4024BD"/>
    <w:multiLevelType w:val="hybridMultilevel"/>
    <w:tmpl w:val="6922D6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1" w15:restartNumberingAfterBreak="0">
    <w:nsid w:val="4E4732DD"/>
    <w:multiLevelType w:val="hybridMultilevel"/>
    <w:tmpl w:val="2586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4E8347A3"/>
    <w:multiLevelType w:val="hybridMultilevel"/>
    <w:tmpl w:val="431CF71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EAD776B"/>
    <w:multiLevelType w:val="hybridMultilevel"/>
    <w:tmpl w:val="2556A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4EF6785B"/>
    <w:multiLevelType w:val="hybridMultilevel"/>
    <w:tmpl w:val="32C2C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5" w15:restartNumberingAfterBreak="0">
    <w:nsid w:val="509F1E94"/>
    <w:multiLevelType w:val="hybridMultilevel"/>
    <w:tmpl w:val="D1ECEEDE"/>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15:restartNumberingAfterBreak="0">
    <w:nsid w:val="51FD229D"/>
    <w:multiLevelType w:val="hybridMultilevel"/>
    <w:tmpl w:val="52340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7" w15:restartNumberingAfterBreak="0">
    <w:nsid w:val="523620ED"/>
    <w:multiLevelType w:val="hybridMultilevel"/>
    <w:tmpl w:val="77709D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8" w15:restartNumberingAfterBreak="0">
    <w:nsid w:val="527A4FBC"/>
    <w:multiLevelType w:val="hybridMultilevel"/>
    <w:tmpl w:val="FE385AA4"/>
    <w:lvl w:ilvl="0" w:tplc="BC4E960C">
      <w:start w:val="1"/>
      <w:numFmt w:val="lowerLetter"/>
      <w:lvlText w:val="%1."/>
      <w:lvlJc w:val="left"/>
      <w:pPr>
        <w:ind w:left="1440" w:hanging="360"/>
      </w:pPr>
      <w:rPr>
        <w:rFonts w:ascii="Arial" w:eastAsia="Times New Roman"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9" w15:restartNumberingAfterBreak="0">
    <w:nsid w:val="52B22D44"/>
    <w:multiLevelType w:val="hybridMultilevel"/>
    <w:tmpl w:val="690A2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53551CDC"/>
    <w:multiLevelType w:val="hybridMultilevel"/>
    <w:tmpl w:val="BD0A97AE"/>
    <w:lvl w:ilvl="0" w:tplc="F070B274">
      <w:start w:val="7"/>
      <w:numFmt w:val="decimal"/>
      <w:lvlText w:val="%1."/>
      <w:lvlJc w:val="left"/>
      <w:pPr>
        <w:ind w:left="18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53680A39"/>
    <w:multiLevelType w:val="hybridMultilevel"/>
    <w:tmpl w:val="F3BAA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53813216"/>
    <w:multiLevelType w:val="hybridMultilevel"/>
    <w:tmpl w:val="DCE4C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54627934"/>
    <w:multiLevelType w:val="hybridMultilevel"/>
    <w:tmpl w:val="02EEC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54812560"/>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65" w15:restartNumberingAfterBreak="0">
    <w:nsid w:val="54A63909"/>
    <w:multiLevelType w:val="hybridMultilevel"/>
    <w:tmpl w:val="8CF4F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6" w15:restartNumberingAfterBreak="0">
    <w:nsid w:val="54B02149"/>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7" w15:restartNumberingAfterBreak="0">
    <w:nsid w:val="54ED434E"/>
    <w:multiLevelType w:val="hybridMultilevel"/>
    <w:tmpl w:val="C8AE3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55573F63"/>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558A4D69"/>
    <w:multiLevelType w:val="hybridMultilevel"/>
    <w:tmpl w:val="FB8CE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558E7A26"/>
    <w:multiLevelType w:val="hybridMultilevel"/>
    <w:tmpl w:val="B8FC4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15:restartNumberingAfterBreak="0">
    <w:nsid w:val="55A01E1D"/>
    <w:multiLevelType w:val="hybridMultilevel"/>
    <w:tmpl w:val="9BD2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56007AE1"/>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3" w15:restartNumberingAfterBreak="0">
    <w:nsid w:val="56A41833"/>
    <w:multiLevelType w:val="hybridMultilevel"/>
    <w:tmpl w:val="1AE89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4" w15:restartNumberingAfterBreak="0">
    <w:nsid w:val="56CB66D4"/>
    <w:multiLevelType w:val="hybridMultilevel"/>
    <w:tmpl w:val="2A50909E"/>
    <w:lvl w:ilvl="0" w:tplc="7962428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56F82A5C"/>
    <w:multiLevelType w:val="hybridMultilevel"/>
    <w:tmpl w:val="053E89D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6" w15:restartNumberingAfterBreak="0">
    <w:nsid w:val="570469CE"/>
    <w:multiLevelType w:val="hybridMultilevel"/>
    <w:tmpl w:val="FE385AA4"/>
    <w:lvl w:ilvl="0" w:tplc="BC4E960C">
      <w:start w:val="1"/>
      <w:numFmt w:val="lowerLetter"/>
      <w:lvlText w:val="%1."/>
      <w:lvlJc w:val="left"/>
      <w:pPr>
        <w:ind w:left="1440" w:hanging="360"/>
      </w:pPr>
      <w:rPr>
        <w:rFonts w:ascii="Arial" w:eastAsia="Times New Roman"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7" w15:restartNumberingAfterBreak="0">
    <w:nsid w:val="572143B1"/>
    <w:multiLevelType w:val="hybridMultilevel"/>
    <w:tmpl w:val="37C00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72E36DF"/>
    <w:multiLevelType w:val="hybridMultilevel"/>
    <w:tmpl w:val="7C6CE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574F4AEA"/>
    <w:multiLevelType w:val="hybridMultilevel"/>
    <w:tmpl w:val="FE2A5C8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0" w15:restartNumberingAfterBreak="0">
    <w:nsid w:val="576D2BE0"/>
    <w:multiLevelType w:val="hybridMultilevel"/>
    <w:tmpl w:val="285229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1" w15:restartNumberingAfterBreak="0">
    <w:nsid w:val="578A0081"/>
    <w:multiLevelType w:val="hybridMultilevel"/>
    <w:tmpl w:val="0F7C4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2" w15:restartNumberingAfterBreak="0">
    <w:nsid w:val="57E83200"/>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59265890"/>
    <w:multiLevelType w:val="multilevel"/>
    <w:tmpl w:val="DCCE54FA"/>
    <w:lvl w:ilvl="0">
      <w:start w:val="1"/>
      <w:numFmt w:val="decimal"/>
      <w:pStyle w:val="ListNumber"/>
      <w:lvlText w:val="%1."/>
      <w:lvlJc w:val="left"/>
      <w:pPr>
        <w:tabs>
          <w:tab w:val="num" w:pos="720"/>
        </w:tabs>
        <w:ind w:left="0" w:firstLine="0"/>
      </w:pPr>
      <w:rPr>
        <w:rFonts w:hint="default"/>
        <w:b w:val="0"/>
        <w:i w:val="0"/>
        <w:em w:val="none"/>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84" w15:restartNumberingAfterBreak="0">
    <w:nsid w:val="59AF612D"/>
    <w:multiLevelType w:val="hybridMultilevel"/>
    <w:tmpl w:val="72549D0E"/>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59FA0C70"/>
    <w:multiLevelType w:val="hybridMultilevel"/>
    <w:tmpl w:val="BB0A0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5A4D060E"/>
    <w:multiLevelType w:val="hybridMultilevel"/>
    <w:tmpl w:val="97AC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5A8912BF"/>
    <w:multiLevelType w:val="hybridMultilevel"/>
    <w:tmpl w:val="CC1CE5D2"/>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288" w15:restartNumberingAfterBreak="0">
    <w:nsid w:val="5B0A6618"/>
    <w:multiLevelType w:val="hybridMultilevel"/>
    <w:tmpl w:val="03202AAE"/>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BB75399"/>
    <w:multiLevelType w:val="hybridMultilevel"/>
    <w:tmpl w:val="2602A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BC976BB"/>
    <w:multiLevelType w:val="hybridMultilevel"/>
    <w:tmpl w:val="90464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1" w15:restartNumberingAfterBreak="0">
    <w:nsid w:val="5C2305E2"/>
    <w:multiLevelType w:val="hybridMultilevel"/>
    <w:tmpl w:val="BC267F0A"/>
    <w:lvl w:ilvl="0" w:tplc="2F0078D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5C4D2E6D"/>
    <w:multiLevelType w:val="hybridMultilevel"/>
    <w:tmpl w:val="FF1217A0"/>
    <w:lvl w:ilvl="0" w:tplc="07ACBC7E">
      <w:start w:val="5"/>
      <w:numFmt w:val="decimal"/>
      <w:lvlText w:val="%1."/>
      <w:lvlJc w:val="left"/>
      <w:pPr>
        <w:ind w:left="99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5C6D14ED"/>
    <w:multiLevelType w:val="hybridMultilevel"/>
    <w:tmpl w:val="C9869D22"/>
    <w:lvl w:ilvl="0" w:tplc="BC4E960C">
      <w:start w:val="1"/>
      <w:numFmt w:val="lowerLetter"/>
      <w:lvlText w:val="%1."/>
      <w:lvlJc w:val="left"/>
      <w:pPr>
        <w:ind w:left="1440" w:hanging="360"/>
      </w:pPr>
      <w:rPr>
        <w:rFonts w:ascii="Arial" w:eastAsia="Times New Roman" w:hAnsi="Arial" w:cs="Arial"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4" w15:restartNumberingAfterBreak="0">
    <w:nsid w:val="5CF3208C"/>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5" w15:restartNumberingAfterBreak="0">
    <w:nsid w:val="5D444CEB"/>
    <w:multiLevelType w:val="hybridMultilevel"/>
    <w:tmpl w:val="80D4EB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6" w15:restartNumberingAfterBreak="0">
    <w:nsid w:val="5D5A0B84"/>
    <w:multiLevelType w:val="hybridMultilevel"/>
    <w:tmpl w:val="C7406F5A"/>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D9E3025"/>
    <w:multiLevelType w:val="hybridMultilevel"/>
    <w:tmpl w:val="E3AE44D2"/>
    <w:lvl w:ilvl="0" w:tplc="04090001">
      <w:start w:val="1"/>
      <w:numFmt w:val="bullet"/>
      <w:lvlText w:val=""/>
      <w:lvlJc w:val="left"/>
      <w:pPr>
        <w:ind w:left="3330" w:hanging="360"/>
      </w:pPr>
      <w:rPr>
        <w:rFonts w:ascii="Symbol" w:hAnsi="Symbol" w:hint="default"/>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298" w15:restartNumberingAfterBreak="0">
    <w:nsid w:val="5DE96E2F"/>
    <w:multiLevelType w:val="hybridMultilevel"/>
    <w:tmpl w:val="92984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15:restartNumberingAfterBreak="0">
    <w:nsid w:val="5DFD0E2A"/>
    <w:multiLevelType w:val="hybridMultilevel"/>
    <w:tmpl w:val="6DD2725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5E634ED9"/>
    <w:multiLevelType w:val="hybridMultilevel"/>
    <w:tmpl w:val="3BB4E492"/>
    <w:lvl w:ilvl="0" w:tplc="18CA43DA">
      <w:start w:val="1"/>
      <w:numFmt w:val="decimal"/>
      <w:pStyle w:val="Numbered3"/>
      <w:lvlText w:val="%1."/>
      <w:lvlJc w:val="left"/>
      <w:pPr>
        <w:tabs>
          <w:tab w:val="num" w:pos="2160"/>
        </w:tabs>
        <w:ind w:left="216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1" w15:restartNumberingAfterBreak="0">
    <w:nsid w:val="5E8612FC"/>
    <w:multiLevelType w:val="hybridMultilevel"/>
    <w:tmpl w:val="0A62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F0A5FB1"/>
    <w:multiLevelType w:val="hybridMultilevel"/>
    <w:tmpl w:val="8ECE1E12"/>
    <w:lvl w:ilvl="0" w:tplc="B6FEBA08">
      <w:start w:val="1"/>
      <w:numFmt w:val="bullet"/>
      <w:pStyle w:val="BulletTable"/>
      <w:lvlText w:val=""/>
      <w:lvlJc w:val="left"/>
      <w:pPr>
        <w:tabs>
          <w:tab w:val="num" w:pos="1800"/>
        </w:tabs>
        <w:ind w:left="1800" w:hanging="360"/>
      </w:pPr>
      <w:rPr>
        <w:rFonts w:ascii="Symbol" w:hAnsi="Symbol" w:hint="default"/>
        <w:color w:val="6B346C"/>
        <w:sz w:val="20"/>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03" w15:restartNumberingAfterBreak="0">
    <w:nsid w:val="5F1F7F2E"/>
    <w:multiLevelType w:val="hybridMultilevel"/>
    <w:tmpl w:val="7D267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4" w15:restartNumberingAfterBreak="0">
    <w:nsid w:val="5FAA5620"/>
    <w:multiLevelType w:val="hybridMultilevel"/>
    <w:tmpl w:val="88A2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FC01734"/>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605318DF"/>
    <w:multiLevelType w:val="hybridMultilevel"/>
    <w:tmpl w:val="B8B45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60DA472F"/>
    <w:multiLevelType w:val="hybridMultilevel"/>
    <w:tmpl w:val="8AB82838"/>
    <w:lvl w:ilvl="0" w:tplc="92F660F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62EE207A"/>
    <w:multiLevelType w:val="hybridMultilevel"/>
    <w:tmpl w:val="568A4BF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9" w15:restartNumberingAfterBreak="0">
    <w:nsid w:val="62F52771"/>
    <w:multiLevelType w:val="hybridMultilevel"/>
    <w:tmpl w:val="002C17DA"/>
    <w:lvl w:ilvl="0" w:tplc="A8CAC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0" w15:restartNumberingAfterBreak="0">
    <w:nsid w:val="63766E76"/>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640846B0"/>
    <w:multiLevelType w:val="hybridMultilevel"/>
    <w:tmpl w:val="01DEE17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2" w15:restartNumberingAfterBreak="0">
    <w:nsid w:val="64097B64"/>
    <w:multiLevelType w:val="hybridMultilevel"/>
    <w:tmpl w:val="D7AECEEA"/>
    <w:lvl w:ilvl="0" w:tplc="BC4E960C">
      <w:start w:val="1"/>
      <w:numFmt w:val="lowerLetter"/>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643E5A2C"/>
    <w:multiLevelType w:val="hybridMultilevel"/>
    <w:tmpl w:val="462EB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64985E65"/>
    <w:multiLevelType w:val="hybridMultilevel"/>
    <w:tmpl w:val="F4E46E7C"/>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64A13575"/>
    <w:multiLevelType w:val="hybridMultilevel"/>
    <w:tmpl w:val="1782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65007E23"/>
    <w:multiLevelType w:val="hybridMultilevel"/>
    <w:tmpl w:val="C64E5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542568E"/>
    <w:multiLevelType w:val="hybridMultilevel"/>
    <w:tmpl w:val="FE780088"/>
    <w:lvl w:ilvl="0" w:tplc="9892C3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662726D6"/>
    <w:multiLevelType w:val="hybridMultilevel"/>
    <w:tmpl w:val="328A23DA"/>
    <w:lvl w:ilvl="0" w:tplc="9D984B3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662E305A"/>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15:restartNumberingAfterBreak="0">
    <w:nsid w:val="662E51E9"/>
    <w:multiLevelType w:val="hybridMultilevel"/>
    <w:tmpl w:val="3F30A11C"/>
    <w:lvl w:ilvl="0" w:tplc="1CDCADD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66384481"/>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672C4E70"/>
    <w:multiLevelType w:val="hybridMultilevel"/>
    <w:tmpl w:val="6F360B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675C035E"/>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676971FD"/>
    <w:multiLevelType w:val="hybridMultilevel"/>
    <w:tmpl w:val="F184F6EC"/>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5" w15:restartNumberingAfterBreak="0">
    <w:nsid w:val="67741FE2"/>
    <w:multiLevelType w:val="hybridMultilevel"/>
    <w:tmpl w:val="B83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67F56D00"/>
    <w:multiLevelType w:val="hybridMultilevel"/>
    <w:tmpl w:val="DEC60A94"/>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682C34FF"/>
    <w:multiLevelType w:val="hybridMultilevel"/>
    <w:tmpl w:val="50182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8833E52"/>
    <w:multiLevelType w:val="hybridMultilevel"/>
    <w:tmpl w:val="D50470EA"/>
    <w:lvl w:ilvl="0" w:tplc="9CFAD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9" w15:restartNumberingAfterBreak="0">
    <w:nsid w:val="68C514FF"/>
    <w:multiLevelType w:val="hybridMultilevel"/>
    <w:tmpl w:val="63B204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8DE4A26"/>
    <w:multiLevelType w:val="hybridMultilevel"/>
    <w:tmpl w:val="65B8AE3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68E3266E"/>
    <w:multiLevelType w:val="hybridMultilevel"/>
    <w:tmpl w:val="77881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693023F5"/>
    <w:multiLevelType w:val="hybridMultilevel"/>
    <w:tmpl w:val="E21247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693E354D"/>
    <w:multiLevelType w:val="hybridMultilevel"/>
    <w:tmpl w:val="0F208B22"/>
    <w:lvl w:ilvl="0" w:tplc="2B3043FE">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69E840F7"/>
    <w:multiLevelType w:val="hybridMultilevel"/>
    <w:tmpl w:val="E730C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5" w15:restartNumberingAfterBreak="0">
    <w:nsid w:val="6A8961C9"/>
    <w:multiLevelType w:val="hybridMultilevel"/>
    <w:tmpl w:val="5B9272B4"/>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6A8B1988"/>
    <w:multiLevelType w:val="hybridMultilevel"/>
    <w:tmpl w:val="F612A18E"/>
    <w:lvl w:ilvl="0" w:tplc="68920A98">
      <w:start w:val="17"/>
      <w:numFmt w:val="decimal"/>
      <w:lvlText w:val="%1."/>
      <w:lvlJc w:val="lef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6B126636"/>
    <w:multiLevelType w:val="hybridMultilevel"/>
    <w:tmpl w:val="8F7639C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8" w15:restartNumberingAfterBreak="0">
    <w:nsid w:val="6B3C2353"/>
    <w:multiLevelType w:val="hybridMultilevel"/>
    <w:tmpl w:val="9EB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9" w15:restartNumberingAfterBreak="0">
    <w:nsid w:val="6B710EB8"/>
    <w:multiLevelType w:val="hybridMultilevel"/>
    <w:tmpl w:val="C11E4D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0" w15:restartNumberingAfterBreak="0">
    <w:nsid w:val="6B7F31B3"/>
    <w:multiLevelType w:val="multilevel"/>
    <w:tmpl w:val="83BC28A6"/>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341" w15:restartNumberingAfterBreak="0">
    <w:nsid w:val="6C000837"/>
    <w:multiLevelType w:val="hybridMultilevel"/>
    <w:tmpl w:val="208E4CA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6C6529F2"/>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6C8E45C8"/>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6DAD65F4"/>
    <w:multiLevelType w:val="hybridMultilevel"/>
    <w:tmpl w:val="07D6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6DCA3933"/>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6E6C6B3A"/>
    <w:multiLevelType w:val="hybridMultilevel"/>
    <w:tmpl w:val="C00C4808"/>
    <w:lvl w:ilvl="0" w:tplc="DE2A77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6E853B87"/>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8" w15:restartNumberingAfterBreak="0">
    <w:nsid w:val="70DC0253"/>
    <w:multiLevelType w:val="hybridMultilevel"/>
    <w:tmpl w:val="BF4084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70ED748B"/>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15:restartNumberingAfterBreak="0">
    <w:nsid w:val="70F825DA"/>
    <w:multiLevelType w:val="hybridMultilevel"/>
    <w:tmpl w:val="88D86C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1" w15:restartNumberingAfterBreak="0">
    <w:nsid w:val="71E11932"/>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722C5ABA"/>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2B0235C"/>
    <w:multiLevelType w:val="hybridMultilevel"/>
    <w:tmpl w:val="D1ECEEDE"/>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4" w15:restartNumberingAfterBreak="0">
    <w:nsid w:val="72B2706E"/>
    <w:multiLevelType w:val="hybridMultilevel"/>
    <w:tmpl w:val="E16C7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72FD174C"/>
    <w:multiLevelType w:val="hybridMultilevel"/>
    <w:tmpl w:val="C7AA7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6" w15:restartNumberingAfterBreak="0">
    <w:nsid w:val="73846DD8"/>
    <w:multiLevelType w:val="hybridMultilevel"/>
    <w:tmpl w:val="268C2F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7" w15:restartNumberingAfterBreak="0">
    <w:nsid w:val="73A269B3"/>
    <w:multiLevelType w:val="hybridMultilevel"/>
    <w:tmpl w:val="99609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8" w15:restartNumberingAfterBreak="0">
    <w:nsid w:val="73DF79BD"/>
    <w:multiLevelType w:val="hybridMultilevel"/>
    <w:tmpl w:val="1BD2AA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756C0F43"/>
    <w:multiLevelType w:val="hybridMultilevel"/>
    <w:tmpl w:val="B36E2AC2"/>
    <w:lvl w:ilvl="0" w:tplc="0934568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75BD1D3E"/>
    <w:multiLevelType w:val="hybridMultilevel"/>
    <w:tmpl w:val="139CAA66"/>
    <w:lvl w:ilvl="0" w:tplc="A8ECFAB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5BE4F00"/>
    <w:multiLevelType w:val="hybridMultilevel"/>
    <w:tmpl w:val="DD9414DE"/>
    <w:lvl w:ilvl="0" w:tplc="04090001">
      <w:start w:val="1"/>
      <w:numFmt w:val="bullet"/>
      <w:lvlText w:val=""/>
      <w:lvlJc w:val="left"/>
      <w:pPr>
        <w:ind w:left="1092" w:hanging="360"/>
      </w:pPr>
      <w:rPr>
        <w:rFonts w:ascii="Symbol" w:hAnsi="Symbol"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62" w15:restartNumberingAfterBreak="0">
    <w:nsid w:val="76240F78"/>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76626BF1"/>
    <w:multiLevelType w:val="hybridMultilevel"/>
    <w:tmpl w:val="28408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76893EB8"/>
    <w:multiLevelType w:val="hybridMultilevel"/>
    <w:tmpl w:val="47FAAA14"/>
    <w:lvl w:ilvl="0" w:tplc="355A335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76EF0A72"/>
    <w:multiLevelType w:val="hybridMultilevel"/>
    <w:tmpl w:val="B61A7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6" w15:restartNumberingAfterBreak="0">
    <w:nsid w:val="77042B69"/>
    <w:multiLevelType w:val="hybridMultilevel"/>
    <w:tmpl w:val="18B0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77A67A0D"/>
    <w:multiLevelType w:val="hybridMultilevel"/>
    <w:tmpl w:val="52725D3E"/>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77E85E5E"/>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9" w15:restartNumberingAfterBreak="0">
    <w:nsid w:val="78912DD0"/>
    <w:multiLevelType w:val="hybridMultilevel"/>
    <w:tmpl w:val="E6ACF91A"/>
    <w:lvl w:ilvl="0" w:tplc="7C7AEA9C">
      <w:start w:val="8"/>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15:restartNumberingAfterBreak="0">
    <w:nsid w:val="78DB3AC0"/>
    <w:multiLevelType w:val="hybridMultilevel"/>
    <w:tmpl w:val="E4261154"/>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793826E1"/>
    <w:multiLevelType w:val="hybridMultilevel"/>
    <w:tmpl w:val="D1ECEEDE"/>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2" w15:restartNumberingAfterBreak="0">
    <w:nsid w:val="79477298"/>
    <w:multiLevelType w:val="multilevel"/>
    <w:tmpl w:val="F962AFC4"/>
    <w:lvl w:ilvl="0">
      <w:start w:val="1"/>
      <w:numFmt w:val="decimal"/>
      <w:lvlText w:val="%1."/>
      <w:lvlJc w:val="left"/>
      <w:pPr>
        <w:tabs>
          <w:tab w:val="num" w:pos="1080"/>
        </w:tabs>
        <w:ind w:left="360" w:firstLine="0"/>
      </w:pPr>
      <w:rPr>
        <w:rFonts w:hint="default"/>
      </w:rPr>
    </w:lvl>
    <w:lvl w:ilvl="1">
      <w:start w:val="1"/>
      <w:numFmt w:val="upperLetter"/>
      <w:lvlText w:val="%2."/>
      <w:lvlJc w:val="left"/>
      <w:pPr>
        <w:tabs>
          <w:tab w:val="num" w:pos="2015"/>
        </w:tabs>
        <w:ind w:left="1295" w:firstLine="0"/>
      </w:pPr>
      <w:rPr>
        <w:rFonts w:hint="default"/>
      </w:rPr>
    </w:lvl>
    <w:lvl w:ilvl="2">
      <w:start w:val="1"/>
      <w:numFmt w:val="decimal"/>
      <w:lvlText w:val="%3."/>
      <w:lvlJc w:val="left"/>
      <w:pPr>
        <w:tabs>
          <w:tab w:val="num" w:pos="2520"/>
        </w:tabs>
        <w:ind w:left="1800" w:firstLine="0"/>
      </w:pPr>
      <w:rPr>
        <w:rFonts w:hint="default"/>
      </w:rPr>
    </w:lvl>
    <w:lvl w:ilvl="3">
      <w:start w:val="1"/>
      <w:numFmt w:val="lowerLetter"/>
      <w:lvlText w:val="%4)"/>
      <w:lvlJc w:val="left"/>
      <w:pPr>
        <w:tabs>
          <w:tab w:val="num" w:pos="2880"/>
        </w:tabs>
        <w:ind w:left="2520" w:firstLine="0"/>
      </w:pPr>
      <w:rPr>
        <w:rFonts w:hint="default"/>
      </w:rPr>
    </w:lvl>
    <w:lvl w:ilvl="4">
      <w:start w:val="1"/>
      <w:numFmt w:val="decimal"/>
      <w:lvlText w:val="(%5)"/>
      <w:lvlJc w:val="left"/>
      <w:pPr>
        <w:tabs>
          <w:tab w:val="num" w:pos="3600"/>
        </w:tabs>
        <w:ind w:left="3240" w:firstLine="0"/>
      </w:pPr>
      <w:rPr>
        <w:rFonts w:hint="default"/>
      </w:rPr>
    </w:lvl>
    <w:lvl w:ilvl="5">
      <w:start w:val="1"/>
      <w:numFmt w:val="lowerLetter"/>
      <w:lvlText w:val="(%6)"/>
      <w:lvlJc w:val="left"/>
      <w:pPr>
        <w:tabs>
          <w:tab w:val="num" w:pos="4320"/>
        </w:tabs>
        <w:ind w:left="3960" w:firstLine="0"/>
      </w:pPr>
      <w:rPr>
        <w:rFonts w:hint="default"/>
      </w:rPr>
    </w:lvl>
    <w:lvl w:ilvl="6">
      <w:start w:val="1"/>
      <w:numFmt w:val="lowerRoman"/>
      <w:lvlText w:val="(%7)"/>
      <w:lvlJc w:val="left"/>
      <w:pPr>
        <w:tabs>
          <w:tab w:val="num" w:pos="5040"/>
        </w:tabs>
        <w:ind w:left="4680" w:firstLine="0"/>
      </w:pPr>
      <w:rPr>
        <w:rFonts w:hint="default"/>
      </w:rPr>
    </w:lvl>
    <w:lvl w:ilvl="7">
      <w:start w:val="1"/>
      <w:numFmt w:val="lowerLetter"/>
      <w:lvlText w:val="(%8)"/>
      <w:lvlJc w:val="left"/>
      <w:pPr>
        <w:tabs>
          <w:tab w:val="num" w:pos="5760"/>
        </w:tabs>
        <w:ind w:left="5400" w:firstLine="0"/>
      </w:pPr>
      <w:rPr>
        <w:rFonts w:hint="default"/>
      </w:rPr>
    </w:lvl>
    <w:lvl w:ilvl="8">
      <w:start w:val="1"/>
      <w:numFmt w:val="lowerRoman"/>
      <w:lvlText w:val="(%9)"/>
      <w:lvlJc w:val="left"/>
      <w:pPr>
        <w:tabs>
          <w:tab w:val="num" w:pos="6480"/>
        </w:tabs>
        <w:ind w:left="6120" w:firstLine="0"/>
      </w:pPr>
      <w:rPr>
        <w:rFonts w:hint="default"/>
      </w:rPr>
    </w:lvl>
  </w:abstractNum>
  <w:abstractNum w:abstractNumId="373" w15:restartNumberingAfterBreak="0">
    <w:nsid w:val="79CE1ABC"/>
    <w:multiLevelType w:val="hybridMultilevel"/>
    <w:tmpl w:val="39F86EAE"/>
    <w:lvl w:ilvl="0" w:tplc="F0441188">
      <w:start w:val="3"/>
      <w:numFmt w:val="decimal"/>
      <w:lvlText w:val="%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7AA260CF"/>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75" w15:restartNumberingAfterBreak="0">
    <w:nsid w:val="7B9852DE"/>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7BE96586"/>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CFD56A9"/>
    <w:multiLevelType w:val="hybridMultilevel"/>
    <w:tmpl w:val="385EE8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15:restartNumberingAfterBreak="0">
    <w:nsid w:val="7DBC7ADA"/>
    <w:multiLevelType w:val="hybridMultilevel"/>
    <w:tmpl w:val="9B6A9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9" w15:restartNumberingAfterBreak="0">
    <w:nsid w:val="7DE21D9A"/>
    <w:multiLevelType w:val="hybridMultilevel"/>
    <w:tmpl w:val="8A7893F0"/>
    <w:lvl w:ilvl="0" w:tplc="C19E7BE8">
      <w:start w:val="1"/>
      <w:numFmt w:val="decimal"/>
      <w:lvlText w:val="%1."/>
      <w:lvlJc w:val="left"/>
      <w:pPr>
        <w:ind w:left="720" w:hanging="360"/>
      </w:pPr>
      <w:rPr>
        <w:rFonts w:ascii="Arial" w:eastAsia="Times New Roman"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7EDD3C9C"/>
    <w:multiLevelType w:val="hybridMultilevel"/>
    <w:tmpl w:val="DDD85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7F45541F"/>
    <w:multiLevelType w:val="hybridMultilevel"/>
    <w:tmpl w:val="F09A05BE"/>
    <w:lvl w:ilvl="0" w:tplc="DA021FF2">
      <w:start w:val="8"/>
      <w:numFmt w:val="decimal"/>
      <w:lvlText w:val="%1."/>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7FF529F1"/>
    <w:multiLevelType w:val="hybridMultilevel"/>
    <w:tmpl w:val="6F0A5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3"/>
  </w:num>
  <w:num w:numId="2">
    <w:abstractNumId w:val="340"/>
  </w:num>
  <w:num w:numId="3">
    <w:abstractNumId w:val="155"/>
  </w:num>
  <w:num w:numId="4">
    <w:abstractNumId w:val="112"/>
  </w:num>
  <w:num w:numId="5">
    <w:abstractNumId w:val="205"/>
  </w:num>
  <w:num w:numId="6">
    <w:abstractNumId w:val="234"/>
  </w:num>
  <w:num w:numId="7">
    <w:abstractNumId w:val="302"/>
  </w:num>
  <w:num w:numId="8">
    <w:abstractNumId w:val="300"/>
  </w:num>
  <w:num w:numId="9">
    <w:abstractNumId w:val="13"/>
  </w:num>
  <w:num w:numId="10">
    <w:abstractNumId w:val="5"/>
  </w:num>
  <w:num w:numId="11">
    <w:abstractNumId w:val="159"/>
  </w:num>
  <w:num w:numId="12">
    <w:abstractNumId w:val="190"/>
  </w:num>
  <w:num w:numId="13">
    <w:abstractNumId w:val="263"/>
  </w:num>
  <w:num w:numId="14">
    <w:abstractNumId w:val="287"/>
  </w:num>
  <w:num w:numId="15">
    <w:abstractNumId w:val="354"/>
  </w:num>
  <w:num w:numId="16">
    <w:abstractNumId w:val="338"/>
  </w:num>
  <w:num w:numId="17">
    <w:abstractNumId w:val="116"/>
  </w:num>
  <w:num w:numId="18">
    <w:abstractNumId w:val="203"/>
  </w:num>
  <w:num w:numId="19">
    <w:abstractNumId w:val="43"/>
  </w:num>
  <w:num w:numId="20">
    <w:abstractNumId w:val="52"/>
  </w:num>
  <w:num w:numId="21">
    <w:abstractNumId w:val="157"/>
  </w:num>
  <w:num w:numId="22">
    <w:abstractNumId w:val="101"/>
  </w:num>
  <w:num w:numId="23">
    <w:abstractNumId w:val="294"/>
  </w:num>
  <w:num w:numId="24">
    <w:abstractNumId w:val="119"/>
  </w:num>
  <w:num w:numId="25">
    <w:abstractNumId w:val="262"/>
  </w:num>
  <w:num w:numId="26">
    <w:abstractNumId w:val="181"/>
  </w:num>
  <w:num w:numId="27">
    <w:abstractNumId w:val="218"/>
  </w:num>
  <w:num w:numId="28">
    <w:abstractNumId w:val="200"/>
  </w:num>
  <w:num w:numId="29">
    <w:abstractNumId w:val="373"/>
  </w:num>
  <w:num w:numId="30">
    <w:abstractNumId w:val="323"/>
  </w:num>
  <w:num w:numId="31">
    <w:abstractNumId w:val="65"/>
  </w:num>
  <w:num w:numId="32">
    <w:abstractNumId w:val="264"/>
  </w:num>
  <w:num w:numId="33">
    <w:abstractNumId w:val="129"/>
  </w:num>
  <w:num w:numId="34">
    <w:abstractNumId w:val="366"/>
  </w:num>
  <w:num w:numId="35">
    <w:abstractNumId w:val="31"/>
  </w:num>
  <w:num w:numId="36">
    <w:abstractNumId w:val="374"/>
  </w:num>
  <w:num w:numId="37">
    <w:abstractNumId w:val="209"/>
  </w:num>
  <w:num w:numId="38">
    <w:abstractNumId w:val="372"/>
  </w:num>
  <w:num w:numId="39">
    <w:abstractNumId w:val="238"/>
  </w:num>
  <w:num w:numId="40">
    <w:abstractNumId w:val="139"/>
  </w:num>
  <w:num w:numId="41">
    <w:abstractNumId w:val="62"/>
  </w:num>
  <w:num w:numId="42">
    <w:abstractNumId w:val="1"/>
  </w:num>
  <w:num w:numId="43">
    <w:abstractNumId w:val="364"/>
  </w:num>
  <w:num w:numId="44">
    <w:abstractNumId w:val="180"/>
  </w:num>
  <w:num w:numId="45">
    <w:abstractNumId w:val="222"/>
  </w:num>
  <w:num w:numId="46">
    <w:abstractNumId w:val="189"/>
  </w:num>
  <w:num w:numId="47">
    <w:abstractNumId w:val="109"/>
  </w:num>
  <w:num w:numId="48">
    <w:abstractNumId w:val="59"/>
  </w:num>
  <w:num w:numId="49">
    <w:abstractNumId w:val="363"/>
  </w:num>
  <w:num w:numId="50">
    <w:abstractNumId w:val="98"/>
  </w:num>
  <w:num w:numId="51">
    <w:abstractNumId w:val="332"/>
  </w:num>
  <w:num w:numId="52">
    <w:abstractNumId w:val="123"/>
  </w:num>
  <w:num w:numId="53">
    <w:abstractNumId w:val="146"/>
  </w:num>
  <w:num w:numId="54">
    <w:abstractNumId w:val="58"/>
  </w:num>
  <w:num w:numId="55">
    <w:abstractNumId w:val="268"/>
  </w:num>
  <w:num w:numId="56">
    <w:abstractNumId w:val="319"/>
  </w:num>
  <w:num w:numId="57">
    <w:abstractNumId w:val="378"/>
  </w:num>
  <w:num w:numId="58">
    <w:abstractNumId w:val="356"/>
  </w:num>
  <w:num w:numId="59">
    <w:abstractNumId w:val="303"/>
  </w:num>
  <w:num w:numId="60">
    <w:abstractNumId w:val="120"/>
  </w:num>
  <w:num w:numId="61">
    <w:abstractNumId w:val="57"/>
  </w:num>
  <w:num w:numId="62">
    <w:abstractNumId w:val="170"/>
  </w:num>
  <w:num w:numId="63">
    <w:abstractNumId w:val="257"/>
  </w:num>
  <w:num w:numId="64">
    <w:abstractNumId w:val="308"/>
  </w:num>
  <w:num w:numId="65">
    <w:abstractNumId w:val="339"/>
  </w:num>
  <w:num w:numId="66">
    <w:abstractNumId w:val="269"/>
  </w:num>
  <w:num w:numId="67">
    <w:abstractNumId w:val="56"/>
  </w:num>
  <w:num w:numId="68">
    <w:abstractNumId w:val="210"/>
  </w:num>
  <w:num w:numId="69">
    <w:abstractNumId w:val="72"/>
  </w:num>
  <w:num w:numId="70">
    <w:abstractNumId w:val="60"/>
  </w:num>
  <w:num w:numId="71">
    <w:abstractNumId w:val="51"/>
  </w:num>
  <w:num w:numId="72">
    <w:abstractNumId w:val="295"/>
  </w:num>
  <w:num w:numId="73">
    <w:abstractNumId w:val="349"/>
  </w:num>
  <w:num w:numId="74">
    <w:abstractNumId w:val="231"/>
  </w:num>
  <w:num w:numId="75">
    <w:abstractNumId w:val="199"/>
  </w:num>
  <w:num w:numId="76">
    <w:abstractNumId w:val="248"/>
  </w:num>
  <w:num w:numId="77">
    <w:abstractNumId w:val="45"/>
  </w:num>
  <w:num w:numId="78">
    <w:abstractNumId w:val="165"/>
  </w:num>
  <w:num w:numId="79">
    <w:abstractNumId w:val="286"/>
  </w:num>
  <w:num w:numId="80">
    <w:abstractNumId w:val="245"/>
  </w:num>
  <w:num w:numId="81">
    <w:abstractNumId w:val="297"/>
  </w:num>
  <w:num w:numId="82">
    <w:abstractNumId w:val="314"/>
  </w:num>
  <w:num w:numId="83">
    <w:abstractNumId w:val="281"/>
  </w:num>
  <w:num w:numId="84">
    <w:abstractNumId w:val="306"/>
  </w:num>
  <w:num w:numId="85">
    <w:abstractNumId w:val="144"/>
  </w:num>
  <w:num w:numId="86">
    <w:abstractNumId w:val="156"/>
  </w:num>
  <w:num w:numId="87">
    <w:abstractNumId w:val="38"/>
  </w:num>
  <w:num w:numId="88">
    <w:abstractNumId w:val="359"/>
  </w:num>
  <w:num w:numId="89">
    <w:abstractNumId w:val="164"/>
  </w:num>
  <w:num w:numId="90">
    <w:abstractNumId w:val="316"/>
  </w:num>
  <w:num w:numId="91">
    <w:abstractNumId w:val="73"/>
  </w:num>
  <w:num w:numId="92">
    <w:abstractNumId w:val="176"/>
  </w:num>
  <w:num w:numId="93">
    <w:abstractNumId w:val="125"/>
  </w:num>
  <w:num w:numId="94">
    <w:abstractNumId w:val="216"/>
  </w:num>
  <w:num w:numId="95">
    <w:abstractNumId w:val="24"/>
  </w:num>
  <w:num w:numId="96">
    <w:abstractNumId w:val="175"/>
  </w:num>
  <w:num w:numId="97">
    <w:abstractNumId w:val="46"/>
  </w:num>
  <w:num w:numId="98">
    <w:abstractNumId w:val="282"/>
  </w:num>
  <w:num w:numId="99">
    <w:abstractNumId w:val="275"/>
  </w:num>
  <w:num w:numId="100">
    <w:abstractNumId w:val="160"/>
  </w:num>
  <w:num w:numId="101">
    <w:abstractNumId w:val="313"/>
  </w:num>
  <w:num w:numId="102">
    <w:abstractNumId w:val="178"/>
  </w:num>
  <w:num w:numId="103">
    <w:abstractNumId w:val="126"/>
  </w:num>
  <w:num w:numId="104">
    <w:abstractNumId w:val="121"/>
  </w:num>
  <w:num w:numId="105">
    <w:abstractNumId w:val="280"/>
  </w:num>
  <w:num w:numId="106">
    <w:abstractNumId w:val="344"/>
  </w:num>
  <w:num w:numId="107">
    <w:abstractNumId w:val="172"/>
  </w:num>
  <w:num w:numId="108">
    <w:abstractNumId w:val="39"/>
  </w:num>
  <w:num w:numId="109">
    <w:abstractNumId w:val="336"/>
  </w:num>
  <w:num w:numId="110">
    <w:abstractNumId w:val="54"/>
  </w:num>
  <w:num w:numId="111">
    <w:abstractNumId w:val="102"/>
  </w:num>
  <w:num w:numId="112">
    <w:abstractNumId w:val="242"/>
  </w:num>
  <w:num w:numId="113">
    <w:abstractNumId w:val="194"/>
  </w:num>
  <w:num w:numId="114">
    <w:abstractNumId w:val="229"/>
  </w:num>
  <w:num w:numId="115">
    <w:abstractNumId w:val="142"/>
  </w:num>
  <w:num w:numId="116">
    <w:abstractNumId w:val="201"/>
  </w:num>
  <w:num w:numId="117">
    <w:abstractNumId w:val="249"/>
  </w:num>
  <w:num w:numId="118">
    <w:abstractNumId w:val="76"/>
  </w:num>
  <w:num w:numId="119">
    <w:abstractNumId w:val="75"/>
  </w:num>
  <w:num w:numId="120">
    <w:abstractNumId w:val="335"/>
  </w:num>
  <w:num w:numId="121">
    <w:abstractNumId w:val="320"/>
  </w:num>
  <w:num w:numId="122">
    <w:abstractNumId w:val="64"/>
  </w:num>
  <w:num w:numId="123">
    <w:abstractNumId w:val="326"/>
  </w:num>
  <w:num w:numId="124">
    <w:abstractNumId w:val="4"/>
  </w:num>
  <w:num w:numId="125">
    <w:abstractNumId w:val="33"/>
  </w:num>
  <w:num w:numId="126">
    <w:abstractNumId w:val="367"/>
  </w:num>
  <w:num w:numId="127">
    <w:abstractNumId w:val="211"/>
  </w:num>
  <w:num w:numId="128">
    <w:abstractNumId w:val="228"/>
  </w:num>
  <w:num w:numId="129">
    <w:abstractNumId w:val="143"/>
  </w:num>
  <w:num w:numId="130">
    <w:abstractNumId w:val="224"/>
  </w:num>
  <w:num w:numId="131">
    <w:abstractNumId w:val="370"/>
  </w:num>
  <w:num w:numId="132">
    <w:abstractNumId w:val="22"/>
  </w:num>
  <w:num w:numId="133">
    <w:abstractNumId w:val="214"/>
  </w:num>
  <w:num w:numId="134">
    <w:abstractNumId w:val="186"/>
  </w:num>
  <w:num w:numId="135">
    <w:abstractNumId w:val="150"/>
  </w:num>
  <w:num w:numId="136">
    <w:abstractNumId w:val="184"/>
  </w:num>
  <w:num w:numId="137">
    <w:abstractNumId w:val="96"/>
  </w:num>
  <w:num w:numId="138">
    <w:abstractNumId w:val="233"/>
  </w:num>
  <w:num w:numId="139">
    <w:abstractNumId w:val="17"/>
  </w:num>
  <w:num w:numId="140">
    <w:abstractNumId w:val="55"/>
  </w:num>
  <w:num w:numId="141">
    <w:abstractNumId w:val="68"/>
  </w:num>
  <w:num w:numId="142">
    <w:abstractNumId w:val="197"/>
  </w:num>
  <w:num w:numId="143">
    <w:abstractNumId w:val="327"/>
  </w:num>
  <w:num w:numId="144">
    <w:abstractNumId w:val="23"/>
  </w:num>
  <w:num w:numId="145">
    <w:abstractNumId w:val="93"/>
  </w:num>
  <w:num w:numId="146">
    <w:abstractNumId w:val="94"/>
  </w:num>
  <w:num w:numId="147">
    <w:abstractNumId w:val="278"/>
  </w:num>
  <w:num w:numId="148">
    <w:abstractNumId w:val="236"/>
  </w:num>
  <w:num w:numId="149">
    <w:abstractNumId w:val="371"/>
  </w:num>
  <w:num w:numId="150">
    <w:abstractNumId w:val="25"/>
  </w:num>
  <w:num w:numId="151">
    <w:abstractNumId w:val="87"/>
  </w:num>
  <w:num w:numId="152">
    <w:abstractNumId w:val="219"/>
  </w:num>
  <w:num w:numId="153">
    <w:abstractNumId w:val="296"/>
  </w:num>
  <w:num w:numId="154">
    <w:abstractNumId w:val="284"/>
  </w:num>
  <w:num w:numId="155">
    <w:abstractNumId w:val="127"/>
  </w:num>
  <w:num w:numId="156">
    <w:abstractNumId w:val="47"/>
  </w:num>
  <w:num w:numId="157">
    <w:abstractNumId w:val="379"/>
  </w:num>
  <w:num w:numId="158">
    <w:abstractNumId w:val="213"/>
  </w:num>
  <w:num w:numId="159">
    <w:abstractNumId w:val="330"/>
  </w:num>
  <w:num w:numId="160">
    <w:abstractNumId w:val="290"/>
  </w:num>
  <w:num w:numId="161">
    <w:abstractNumId w:val="279"/>
  </w:num>
  <w:num w:numId="162">
    <w:abstractNumId w:val="182"/>
  </w:num>
  <w:num w:numId="163">
    <w:abstractNumId w:val="0"/>
  </w:num>
  <w:num w:numId="164">
    <w:abstractNumId w:val="317"/>
  </w:num>
  <w:num w:numId="165">
    <w:abstractNumId w:val="246"/>
  </w:num>
  <w:num w:numId="166">
    <w:abstractNumId w:val="29"/>
  </w:num>
  <w:num w:numId="167">
    <w:abstractNumId w:val="272"/>
  </w:num>
  <w:num w:numId="168">
    <w:abstractNumId w:val="324"/>
  </w:num>
  <w:num w:numId="169">
    <w:abstractNumId w:val="92"/>
  </w:num>
  <w:num w:numId="170">
    <w:abstractNumId w:val="49"/>
  </w:num>
  <w:num w:numId="171">
    <w:abstractNumId w:val="292"/>
  </w:num>
  <w:num w:numId="172">
    <w:abstractNumId w:val="37"/>
  </w:num>
  <w:num w:numId="173">
    <w:abstractNumId w:val="61"/>
  </w:num>
  <w:num w:numId="174">
    <w:abstractNumId w:val="84"/>
  </w:num>
  <w:num w:numId="175">
    <w:abstractNumId w:val="40"/>
  </w:num>
  <w:num w:numId="176">
    <w:abstractNumId w:val="217"/>
  </w:num>
  <w:num w:numId="177">
    <w:abstractNumId w:val="148"/>
  </w:num>
  <w:num w:numId="178">
    <w:abstractNumId w:val="67"/>
  </w:num>
  <w:num w:numId="179">
    <w:abstractNumId w:val="251"/>
  </w:num>
  <w:num w:numId="180">
    <w:abstractNumId w:val="259"/>
  </w:num>
  <w:num w:numId="181">
    <w:abstractNumId w:val="232"/>
  </w:num>
  <w:num w:numId="182">
    <w:abstractNumId w:val="171"/>
  </w:num>
  <w:num w:numId="183">
    <w:abstractNumId w:val="77"/>
  </w:num>
  <w:num w:numId="184">
    <w:abstractNumId w:val="161"/>
  </w:num>
  <w:num w:numId="185">
    <w:abstractNumId w:val="134"/>
  </w:num>
  <w:num w:numId="186">
    <w:abstractNumId w:val="342"/>
  </w:num>
  <w:num w:numId="187">
    <w:abstractNumId w:val="114"/>
  </w:num>
  <w:num w:numId="188">
    <w:abstractNumId w:val="99"/>
  </w:num>
  <w:num w:numId="189">
    <w:abstractNumId w:val="333"/>
  </w:num>
  <w:num w:numId="190">
    <w:abstractNumId w:val="288"/>
  </w:num>
  <w:num w:numId="191">
    <w:abstractNumId w:val="106"/>
  </w:num>
  <w:num w:numId="192">
    <w:abstractNumId w:val="89"/>
  </w:num>
  <w:num w:numId="193">
    <w:abstractNumId w:val="193"/>
  </w:num>
  <w:num w:numId="194">
    <w:abstractNumId w:val="97"/>
  </w:num>
  <w:num w:numId="195">
    <w:abstractNumId w:val="260"/>
  </w:num>
  <w:num w:numId="196">
    <w:abstractNumId w:val="240"/>
  </w:num>
  <w:num w:numId="197">
    <w:abstractNumId w:val="105"/>
  </w:num>
  <w:num w:numId="198">
    <w:abstractNumId w:val="8"/>
  </w:num>
  <w:num w:numId="199">
    <w:abstractNumId w:val="277"/>
  </w:num>
  <w:num w:numId="200">
    <w:abstractNumId w:val="220"/>
  </w:num>
  <w:num w:numId="201">
    <w:abstractNumId w:val="41"/>
  </w:num>
  <w:num w:numId="202">
    <w:abstractNumId w:val="328"/>
  </w:num>
  <w:num w:numId="203">
    <w:abstractNumId w:val="66"/>
  </w:num>
  <w:num w:numId="204">
    <w:abstractNumId w:val="293"/>
  </w:num>
  <w:num w:numId="205">
    <w:abstractNumId w:val="266"/>
  </w:num>
  <w:num w:numId="206">
    <w:abstractNumId w:val="27"/>
  </w:num>
  <w:num w:numId="207">
    <w:abstractNumId w:val="365"/>
  </w:num>
  <w:num w:numId="208">
    <w:abstractNumId w:val="42"/>
  </w:num>
  <w:num w:numId="209">
    <w:abstractNumId w:val="353"/>
  </w:num>
  <w:num w:numId="210">
    <w:abstractNumId w:val="244"/>
  </w:num>
  <w:num w:numId="211">
    <w:abstractNumId w:val="151"/>
  </w:num>
  <w:num w:numId="212">
    <w:abstractNumId w:val="188"/>
  </w:num>
  <w:num w:numId="213">
    <w:abstractNumId w:val="147"/>
  </w:num>
  <w:num w:numId="214">
    <w:abstractNumId w:val="381"/>
  </w:num>
  <w:num w:numId="215">
    <w:abstractNumId w:val="82"/>
  </w:num>
  <w:num w:numId="216">
    <w:abstractNumId w:val="174"/>
  </w:num>
  <w:num w:numId="217">
    <w:abstractNumId w:val="274"/>
  </w:num>
  <w:num w:numId="218">
    <w:abstractNumId w:val="167"/>
  </w:num>
  <w:num w:numId="219">
    <w:abstractNumId w:val="110"/>
  </w:num>
  <w:num w:numId="220">
    <w:abstractNumId w:val="191"/>
  </w:num>
  <w:num w:numId="221">
    <w:abstractNumId w:val="74"/>
  </w:num>
  <w:num w:numId="222">
    <w:abstractNumId w:val="377"/>
  </w:num>
  <w:num w:numId="223">
    <w:abstractNumId w:val="304"/>
  </w:num>
  <w:num w:numId="224">
    <w:abstractNumId w:val="225"/>
  </w:num>
  <w:num w:numId="225">
    <w:abstractNumId w:val="11"/>
  </w:num>
  <w:num w:numId="226">
    <w:abstractNumId w:val="3"/>
  </w:num>
  <w:num w:numId="227">
    <w:abstractNumId w:val="63"/>
  </w:num>
  <w:num w:numId="228">
    <w:abstractNumId w:val="86"/>
  </w:num>
  <w:num w:numId="229">
    <w:abstractNumId w:val="117"/>
  </w:num>
  <w:num w:numId="230">
    <w:abstractNumId w:val="113"/>
  </w:num>
  <w:num w:numId="231">
    <w:abstractNumId w:val="347"/>
  </w:num>
  <w:num w:numId="232">
    <w:abstractNumId w:val="270"/>
  </w:num>
  <w:num w:numId="233">
    <w:abstractNumId w:val="346"/>
  </w:num>
  <w:num w:numId="234">
    <w:abstractNumId w:val="291"/>
  </w:num>
  <w:num w:numId="235">
    <w:abstractNumId w:val="311"/>
  </w:num>
  <w:num w:numId="236">
    <w:abstractNumId w:val="115"/>
  </w:num>
  <w:num w:numId="237">
    <w:abstractNumId w:val="44"/>
  </w:num>
  <w:num w:numId="238">
    <w:abstractNumId w:val="163"/>
  </w:num>
  <w:num w:numId="239">
    <w:abstractNumId w:val="273"/>
  </w:num>
  <w:num w:numId="240">
    <w:abstractNumId w:val="298"/>
  </w:num>
  <w:num w:numId="241">
    <w:abstractNumId w:val="230"/>
  </w:num>
  <w:num w:numId="242">
    <w:abstractNumId w:val="250"/>
  </w:num>
  <w:num w:numId="243">
    <w:abstractNumId w:val="152"/>
  </w:num>
  <w:num w:numId="244">
    <w:abstractNumId w:val="169"/>
  </w:num>
  <w:num w:numId="245">
    <w:abstractNumId w:val="301"/>
  </w:num>
  <w:num w:numId="246">
    <w:abstractNumId w:val="7"/>
  </w:num>
  <w:num w:numId="247">
    <w:abstractNumId w:val="173"/>
  </w:num>
  <w:num w:numId="248">
    <w:abstractNumId w:val="329"/>
  </w:num>
  <w:num w:numId="249">
    <w:abstractNumId w:val="253"/>
  </w:num>
  <w:num w:numId="250">
    <w:abstractNumId w:val="122"/>
  </w:num>
  <w:num w:numId="251">
    <w:abstractNumId w:val="357"/>
  </w:num>
  <w:num w:numId="252">
    <w:abstractNumId w:val="80"/>
  </w:num>
  <w:num w:numId="253">
    <w:abstractNumId w:val="198"/>
  </w:num>
  <w:num w:numId="254">
    <w:abstractNumId w:val="90"/>
  </w:num>
  <w:num w:numId="255">
    <w:abstractNumId w:val="192"/>
  </w:num>
  <w:num w:numId="256">
    <w:abstractNumId w:val="79"/>
  </w:num>
  <w:num w:numId="257">
    <w:abstractNumId w:val="261"/>
  </w:num>
  <w:num w:numId="258">
    <w:abstractNumId w:val="299"/>
  </w:num>
  <w:num w:numId="259">
    <w:abstractNumId w:val="137"/>
  </w:num>
  <w:num w:numId="260">
    <w:abstractNumId w:val="132"/>
  </w:num>
  <w:num w:numId="261">
    <w:abstractNumId w:val="70"/>
  </w:num>
  <w:num w:numId="262">
    <w:abstractNumId w:val="135"/>
  </w:num>
  <w:num w:numId="263">
    <w:abstractNumId w:val="358"/>
  </w:num>
  <w:num w:numId="264">
    <w:abstractNumId w:val="350"/>
  </w:num>
  <w:num w:numId="265">
    <w:abstractNumId w:val="85"/>
  </w:num>
  <w:num w:numId="266">
    <w:abstractNumId w:val="30"/>
  </w:num>
  <w:num w:numId="267">
    <w:abstractNumId w:val="215"/>
  </w:num>
  <w:num w:numId="268">
    <w:abstractNumId w:val="343"/>
  </w:num>
  <w:num w:numId="269">
    <w:abstractNumId w:val="136"/>
  </w:num>
  <w:num w:numId="270">
    <w:abstractNumId w:val="247"/>
  </w:num>
  <w:num w:numId="271">
    <w:abstractNumId w:val="10"/>
  </w:num>
  <w:num w:numId="272">
    <w:abstractNumId w:val="168"/>
  </w:num>
  <w:num w:numId="273">
    <w:abstractNumId w:val="252"/>
  </w:num>
  <w:num w:numId="274">
    <w:abstractNumId w:val="141"/>
  </w:num>
  <w:num w:numId="275">
    <w:abstractNumId w:val="360"/>
  </w:num>
  <w:num w:numId="276">
    <w:abstractNumId w:val="14"/>
  </w:num>
  <w:num w:numId="277">
    <w:abstractNumId w:val="166"/>
  </w:num>
  <w:num w:numId="278">
    <w:abstractNumId w:val="118"/>
  </w:num>
  <w:num w:numId="279">
    <w:abstractNumId w:val="187"/>
  </w:num>
  <w:num w:numId="280">
    <w:abstractNumId w:val="179"/>
  </w:num>
  <w:num w:numId="281">
    <w:abstractNumId w:val="103"/>
  </w:num>
  <w:num w:numId="282">
    <w:abstractNumId w:val="177"/>
  </w:num>
  <w:num w:numId="283">
    <w:abstractNumId w:val="285"/>
  </w:num>
  <w:num w:numId="284">
    <w:abstractNumId w:val="50"/>
  </w:num>
  <w:num w:numId="285">
    <w:abstractNumId w:val="48"/>
  </w:num>
  <w:num w:numId="286">
    <w:abstractNumId w:val="255"/>
  </w:num>
  <w:num w:numId="287">
    <w:abstractNumId w:val="34"/>
  </w:num>
  <w:num w:numId="288">
    <w:abstractNumId w:val="100"/>
  </w:num>
  <w:num w:numId="289">
    <w:abstractNumId w:val="376"/>
  </w:num>
  <w:num w:numId="290">
    <w:abstractNumId w:val="145"/>
  </w:num>
  <w:num w:numId="291">
    <w:abstractNumId w:val="243"/>
  </w:num>
  <w:num w:numId="292">
    <w:abstractNumId w:val="341"/>
  </w:num>
  <w:num w:numId="293">
    <w:abstractNumId w:val="71"/>
  </w:num>
  <w:num w:numId="294">
    <w:abstractNumId w:val="83"/>
  </w:num>
  <w:num w:numId="295">
    <w:abstractNumId w:val="206"/>
  </w:num>
  <w:num w:numId="296">
    <w:abstractNumId w:val="362"/>
  </w:num>
  <w:num w:numId="297">
    <w:abstractNumId w:val="18"/>
  </w:num>
  <w:num w:numId="298">
    <w:abstractNumId w:val="133"/>
  </w:num>
  <w:num w:numId="299">
    <w:abstractNumId w:val="351"/>
  </w:num>
  <w:num w:numId="300">
    <w:abstractNumId w:val="108"/>
  </w:num>
  <w:num w:numId="301">
    <w:abstractNumId w:val="158"/>
  </w:num>
  <w:num w:numId="302">
    <w:abstractNumId w:val="149"/>
  </w:num>
  <w:num w:numId="303">
    <w:abstractNumId w:val="20"/>
  </w:num>
  <w:num w:numId="304">
    <w:abstractNumId w:val="361"/>
  </w:num>
  <w:num w:numId="305">
    <w:abstractNumId w:val="315"/>
  </w:num>
  <w:num w:numId="306">
    <w:abstractNumId w:val="35"/>
  </w:num>
  <w:num w:numId="307">
    <w:abstractNumId w:val="321"/>
  </w:num>
  <w:num w:numId="308">
    <w:abstractNumId w:val="140"/>
  </w:num>
  <w:num w:numId="309">
    <w:abstractNumId w:val="208"/>
  </w:num>
  <w:num w:numId="310">
    <w:abstractNumId w:val="375"/>
  </w:num>
  <w:num w:numId="311">
    <w:abstractNumId w:val="15"/>
  </w:num>
  <w:num w:numId="312">
    <w:abstractNumId w:val="81"/>
  </w:num>
  <w:num w:numId="313">
    <w:abstractNumId w:val="368"/>
  </w:num>
  <w:num w:numId="314">
    <w:abstractNumId w:val="355"/>
  </w:num>
  <w:num w:numId="315">
    <w:abstractNumId w:val="307"/>
  </w:num>
  <w:num w:numId="316">
    <w:abstractNumId w:val="95"/>
  </w:num>
  <w:num w:numId="317">
    <w:abstractNumId w:val="318"/>
  </w:num>
  <w:num w:numId="318">
    <w:abstractNumId w:val="162"/>
  </w:num>
  <w:num w:numId="319">
    <w:abstractNumId w:val="107"/>
  </w:num>
  <w:num w:numId="320">
    <w:abstractNumId w:val="348"/>
  </w:num>
  <w:num w:numId="321">
    <w:abstractNumId w:val="369"/>
  </w:num>
  <w:num w:numId="322">
    <w:abstractNumId w:val="26"/>
  </w:num>
  <w:num w:numId="323">
    <w:abstractNumId w:val="78"/>
  </w:num>
  <w:num w:numId="324">
    <w:abstractNumId w:val="202"/>
  </w:num>
  <w:num w:numId="325">
    <w:abstractNumId w:val="2"/>
  </w:num>
  <w:num w:numId="326">
    <w:abstractNumId w:val="239"/>
  </w:num>
  <w:num w:numId="327">
    <w:abstractNumId w:val="131"/>
  </w:num>
  <w:num w:numId="328">
    <w:abstractNumId w:val="28"/>
  </w:num>
  <w:num w:numId="329">
    <w:abstractNumId w:val="352"/>
  </w:num>
  <w:num w:numId="330">
    <w:abstractNumId w:val="345"/>
  </w:num>
  <w:num w:numId="331">
    <w:abstractNumId w:val="21"/>
  </w:num>
  <w:num w:numId="332">
    <w:abstractNumId w:val="9"/>
  </w:num>
  <w:num w:numId="333">
    <w:abstractNumId w:val="305"/>
  </w:num>
  <w:num w:numId="334">
    <w:abstractNumId w:val="310"/>
  </w:num>
  <w:num w:numId="335">
    <w:abstractNumId w:val="331"/>
  </w:num>
  <w:num w:numId="336">
    <w:abstractNumId w:val="36"/>
  </w:num>
  <w:num w:numId="337">
    <w:abstractNumId w:val="91"/>
  </w:num>
  <w:num w:numId="338">
    <w:abstractNumId w:val="276"/>
  </w:num>
  <w:num w:numId="339">
    <w:abstractNumId w:val="258"/>
  </w:num>
  <w:num w:numId="340">
    <w:abstractNumId w:val="195"/>
  </w:num>
  <w:num w:numId="341">
    <w:abstractNumId w:val="69"/>
  </w:num>
  <w:num w:numId="342">
    <w:abstractNumId w:val="204"/>
  </w:num>
  <w:num w:numId="343">
    <w:abstractNumId w:val="185"/>
  </w:num>
  <w:num w:numId="344">
    <w:abstractNumId w:val="196"/>
  </w:num>
  <w:num w:numId="345">
    <w:abstractNumId w:val="265"/>
  </w:num>
  <w:num w:numId="346">
    <w:abstractNumId w:val="312"/>
  </w:num>
  <w:num w:numId="347">
    <w:abstractNumId w:val="226"/>
  </w:num>
  <w:num w:numId="348">
    <w:abstractNumId w:val="88"/>
  </w:num>
  <w:num w:numId="349">
    <w:abstractNumId w:val="32"/>
  </w:num>
  <w:num w:numId="350">
    <w:abstractNumId w:val="154"/>
  </w:num>
  <w:num w:numId="351">
    <w:abstractNumId w:val="334"/>
  </w:num>
  <w:num w:numId="352">
    <w:abstractNumId w:val="256"/>
  </w:num>
  <w:num w:numId="353">
    <w:abstractNumId w:val="153"/>
  </w:num>
  <w:num w:numId="354">
    <w:abstractNumId w:val="207"/>
  </w:num>
  <w:num w:numId="355">
    <w:abstractNumId w:val="111"/>
  </w:num>
  <w:num w:numId="356">
    <w:abstractNumId w:val="183"/>
  </w:num>
  <w:num w:numId="357">
    <w:abstractNumId w:val="289"/>
  </w:num>
  <w:num w:numId="358">
    <w:abstractNumId w:val="124"/>
  </w:num>
  <w:num w:numId="359">
    <w:abstractNumId w:val="267"/>
  </w:num>
  <w:num w:numId="360">
    <w:abstractNumId w:val="227"/>
  </w:num>
  <w:num w:numId="361">
    <w:abstractNumId w:val="128"/>
  </w:num>
  <w:num w:numId="362">
    <w:abstractNumId w:val="309"/>
  </w:num>
  <w:num w:numId="363">
    <w:abstractNumId w:val="19"/>
  </w:num>
  <w:num w:numId="364">
    <w:abstractNumId w:val="6"/>
  </w:num>
  <w:num w:numId="365">
    <w:abstractNumId w:val="221"/>
  </w:num>
  <w:num w:numId="366">
    <w:abstractNumId w:val="337"/>
  </w:num>
  <w:num w:numId="367">
    <w:abstractNumId w:val="322"/>
  </w:num>
  <w:num w:numId="368">
    <w:abstractNumId w:val="241"/>
  </w:num>
  <w:num w:numId="369">
    <w:abstractNumId w:val="16"/>
  </w:num>
  <w:num w:numId="370">
    <w:abstractNumId w:val="271"/>
  </w:num>
  <w:num w:numId="371">
    <w:abstractNumId w:val="138"/>
  </w:num>
  <w:num w:numId="372">
    <w:abstractNumId w:val="212"/>
  </w:num>
  <w:num w:numId="373">
    <w:abstractNumId w:val="325"/>
  </w:num>
  <w:num w:numId="374">
    <w:abstractNumId w:val="12"/>
  </w:num>
  <w:num w:numId="375">
    <w:abstractNumId w:val="104"/>
  </w:num>
  <w:num w:numId="376">
    <w:abstractNumId w:val="235"/>
  </w:num>
  <w:num w:numId="377">
    <w:abstractNumId w:val="382"/>
  </w:num>
  <w:num w:numId="378">
    <w:abstractNumId w:val="237"/>
  </w:num>
  <w:num w:numId="379">
    <w:abstractNumId w:val="130"/>
  </w:num>
  <w:num w:numId="380">
    <w:abstractNumId w:val="380"/>
  </w:num>
  <w:num w:numId="381">
    <w:abstractNumId w:val="254"/>
  </w:num>
  <w:num w:numId="382">
    <w:abstractNumId w:val="223"/>
  </w:num>
  <w:num w:numId="383">
    <w:abstractNumId w:val="53"/>
  </w:num>
  <w:numIdMacAtCleanup w:val="38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yali Dev">
    <w15:presenceInfo w15:providerId="AD" w15:userId="S-1-5-21-2000478354-299502267-725345543-64744"/>
  </w15:person>
  <w15:person w15:author="Siddhi Jadhav">
    <w15:presenceInfo w15:providerId="AD" w15:userId="S-1-5-21-2000478354-299502267-725345543-788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noPunctuationKerning/>
  <w:characterSpacingControl w:val="doNotCompress"/>
  <w:hdrShapeDefaults>
    <o:shapedefaults v:ext="edit" spidmax="522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2FB"/>
    <w:rsid w:val="000000EE"/>
    <w:rsid w:val="000002DE"/>
    <w:rsid w:val="00000897"/>
    <w:rsid w:val="00000BAD"/>
    <w:rsid w:val="00000CE7"/>
    <w:rsid w:val="00000F20"/>
    <w:rsid w:val="00001A12"/>
    <w:rsid w:val="000020E6"/>
    <w:rsid w:val="00002440"/>
    <w:rsid w:val="00002455"/>
    <w:rsid w:val="000029B0"/>
    <w:rsid w:val="0000300D"/>
    <w:rsid w:val="00003575"/>
    <w:rsid w:val="00003CB2"/>
    <w:rsid w:val="00003D62"/>
    <w:rsid w:val="00004A53"/>
    <w:rsid w:val="00004FC1"/>
    <w:rsid w:val="000050DC"/>
    <w:rsid w:val="00005381"/>
    <w:rsid w:val="000055B4"/>
    <w:rsid w:val="00005F0F"/>
    <w:rsid w:val="000065B5"/>
    <w:rsid w:val="0000729F"/>
    <w:rsid w:val="00010650"/>
    <w:rsid w:val="00011552"/>
    <w:rsid w:val="000119F0"/>
    <w:rsid w:val="00011C0B"/>
    <w:rsid w:val="00011EE5"/>
    <w:rsid w:val="00011FCA"/>
    <w:rsid w:val="00011FF9"/>
    <w:rsid w:val="000124B0"/>
    <w:rsid w:val="0001270A"/>
    <w:rsid w:val="00012769"/>
    <w:rsid w:val="0001302D"/>
    <w:rsid w:val="0001326F"/>
    <w:rsid w:val="00013640"/>
    <w:rsid w:val="000144C1"/>
    <w:rsid w:val="00014706"/>
    <w:rsid w:val="000148BD"/>
    <w:rsid w:val="00015F61"/>
    <w:rsid w:val="00015FC6"/>
    <w:rsid w:val="00016011"/>
    <w:rsid w:val="00016DDB"/>
    <w:rsid w:val="0001783A"/>
    <w:rsid w:val="00017BCD"/>
    <w:rsid w:val="00017E96"/>
    <w:rsid w:val="0002054F"/>
    <w:rsid w:val="00020DC5"/>
    <w:rsid w:val="00020E3C"/>
    <w:rsid w:val="000210A5"/>
    <w:rsid w:val="0002169C"/>
    <w:rsid w:val="00021878"/>
    <w:rsid w:val="00021C18"/>
    <w:rsid w:val="00021E15"/>
    <w:rsid w:val="000227CD"/>
    <w:rsid w:val="0002337F"/>
    <w:rsid w:val="00024072"/>
    <w:rsid w:val="00024614"/>
    <w:rsid w:val="00024810"/>
    <w:rsid w:val="00024A20"/>
    <w:rsid w:val="000253C0"/>
    <w:rsid w:val="00026665"/>
    <w:rsid w:val="00026F25"/>
    <w:rsid w:val="0002720E"/>
    <w:rsid w:val="000274BA"/>
    <w:rsid w:val="000277A8"/>
    <w:rsid w:val="000279AC"/>
    <w:rsid w:val="00027C22"/>
    <w:rsid w:val="00027E4A"/>
    <w:rsid w:val="000302F9"/>
    <w:rsid w:val="000305B3"/>
    <w:rsid w:val="000308A1"/>
    <w:rsid w:val="00030964"/>
    <w:rsid w:val="00030AC2"/>
    <w:rsid w:val="00031182"/>
    <w:rsid w:val="00031BE6"/>
    <w:rsid w:val="000320EF"/>
    <w:rsid w:val="0003215E"/>
    <w:rsid w:val="000325CF"/>
    <w:rsid w:val="000329A6"/>
    <w:rsid w:val="00032E2D"/>
    <w:rsid w:val="00033D13"/>
    <w:rsid w:val="00034081"/>
    <w:rsid w:val="000344D1"/>
    <w:rsid w:val="00035498"/>
    <w:rsid w:val="00035605"/>
    <w:rsid w:val="00035ACD"/>
    <w:rsid w:val="000367FC"/>
    <w:rsid w:val="000369AB"/>
    <w:rsid w:val="00036A8D"/>
    <w:rsid w:val="00036DD3"/>
    <w:rsid w:val="0003791C"/>
    <w:rsid w:val="00037CE6"/>
    <w:rsid w:val="00037E04"/>
    <w:rsid w:val="00040757"/>
    <w:rsid w:val="00040CE8"/>
    <w:rsid w:val="00040F2B"/>
    <w:rsid w:val="000414D2"/>
    <w:rsid w:val="00041A10"/>
    <w:rsid w:val="00042310"/>
    <w:rsid w:val="000425B1"/>
    <w:rsid w:val="0004285C"/>
    <w:rsid w:val="000429AC"/>
    <w:rsid w:val="0004309E"/>
    <w:rsid w:val="00043DFF"/>
    <w:rsid w:val="000441F4"/>
    <w:rsid w:val="00044589"/>
    <w:rsid w:val="00044738"/>
    <w:rsid w:val="000449F9"/>
    <w:rsid w:val="00044BB0"/>
    <w:rsid w:val="00044E6D"/>
    <w:rsid w:val="000455C9"/>
    <w:rsid w:val="00045D5B"/>
    <w:rsid w:val="0004609A"/>
    <w:rsid w:val="000460A0"/>
    <w:rsid w:val="0004626A"/>
    <w:rsid w:val="0004699D"/>
    <w:rsid w:val="00046B08"/>
    <w:rsid w:val="000473EF"/>
    <w:rsid w:val="00047636"/>
    <w:rsid w:val="00047E77"/>
    <w:rsid w:val="000505D4"/>
    <w:rsid w:val="000508BF"/>
    <w:rsid w:val="000516B2"/>
    <w:rsid w:val="00052839"/>
    <w:rsid w:val="00052BAC"/>
    <w:rsid w:val="00052D4F"/>
    <w:rsid w:val="00053F77"/>
    <w:rsid w:val="00054CDF"/>
    <w:rsid w:val="0005548D"/>
    <w:rsid w:val="000566AC"/>
    <w:rsid w:val="00056761"/>
    <w:rsid w:val="00056C63"/>
    <w:rsid w:val="00056DB7"/>
    <w:rsid w:val="000571BE"/>
    <w:rsid w:val="0006021D"/>
    <w:rsid w:val="00060556"/>
    <w:rsid w:val="00060A7A"/>
    <w:rsid w:val="0006149C"/>
    <w:rsid w:val="00061645"/>
    <w:rsid w:val="00061A85"/>
    <w:rsid w:val="000624BC"/>
    <w:rsid w:val="00062CFF"/>
    <w:rsid w:val="000646F5"/>
    <w:rsid w:val="000648A7"/>
    <w:rsid w:val="00065AE9"/>
    <w:rsid w:val="00066477"/>
    <w:rsid w:val="00066BD2"/>
    <w:rsid w:val="0006774F"/>
    <w:rsid w:val="00067E27"/>
    <w:rsid w:val="00070765"/>
    <w:rsid w:val="0007082E"/>
    <w:rsid w:val="000717BB"/>
    <w:rsid w:val="0007220F"/>
    <w:rsid w:val="0007247B"/>
    <w:rsid w:val="00072A67"/>
    <w:rsid w:val="000730C5"/>
    <w:rsid w:val="00073405"/>
    <w:rsid w:val="000736BB"/>
    <w:rsid w:val="000742FC"/>
    <w:rsid w:val="000746A1"/>
    <w:rsid w:val="000749D6"/>
    <w:rsid w:val="000754C8"/>
    <w:rsid w:val="00075781"/>
    <w:rsid w:val="00075B8D"/>
    <w:rsid w:val="00076470"/>
    <w:rsid w:val="00076842"/>
    <w:rsid w:val="00077AB4"/>
    <w:rsid w:val="00080334"/>
    <w:rsid w:val="00081634"/>
    <w:rsid w:val="00081AE3"/>
    <w:rsid w:val="000820B1"/>
    <w:rsid w:val="0008312A"/>
    <w:rsid w:val="0008377A"/>
    <w:rsid w:val="00083955"/>
    <w:rsid w:val="00083E60"/>
    <w:rsid w:val="000843C1"/>
    <w:rsid w:val="00084A53"/>
    <w:rsid w:val="0008534A"/>
    <w:rsid w:val="0008538D"/>
    <w:rsid w:val="00085458"/>
    <w:rsid w:val="00085CF2"/>
    <w:rsid w:val="000860F7"/>
    <w:rsid w:val="00086965"/>
    <w:rsid w:val="00086BDA"/>
    <w:rsid w:val="00087B7D"/>
    <w:rsid w:val="000901DE"/>
    <w:rsid w:val="0009027C"/>
    <w:rsid w:val="000906DC"/>
    <w:rsid w:val="000908AF"/>
    <w:rsid w:val="00090AB2"/>
    <w:rsid w:val="00090C8E"/>
    <w:rsid w:val="00091134"/>
    <w:rsid w:val="0009118C"/>
    <w:rsid w:val="00091885"/>
    <w:rsid w:val="00091A4F"/>
    <w:rsid w:val="00091BA4"/>
    <w:rsid w:val="00091D08"/>
    <w:rsid w:val="00091ECF"/>
    <w:rsid w:val="00092744"/>
    <w:rsid w:val="00093630"/>
    <w:rsid w:val="000940E6"/>
    <w:rsid w:val="000943DA"/>
    <w:rsid w:val="00094762"/>
    <w:rsid w:val="000948E4"/>
    <w:rsid w:val="00095144"/>
    <w:rsid w:val="00095152"/>
    <w:rsid w:val="00095164"/>
    <w:rsid w:val="000953A7"/>
    <w:rsid w:val="00095F60"/>
    <w:rsid w:val="000961EF"/>
    <w:rsid w:val="000963A5"/>
    <w:rsid w:val="00096909"/>
    <w:rsid w:val="00096C4B"/>
    <w:rsid w:val="0009744A"/>
    <w:rsid w:val="000979B1"/>
    <w:rsid w:val="000979E2"/>
    <w:rsid w:val="00097E78"/>
    <w:rsid w:val="000A0343"/>
    <w:rsid w:val="000A0420"/>
    <w:rsid w:val="000A081A"/>
    <w:rsid w:val="000A0D6A"/>
    <w:rsid w:val="000A0E29"/>
    <w:rsid w:val="000A16C9"/>
    <w:rsid w:val="000A1B70"/>
    <w:rsid w:val="000A1E7A"/>
    <w:rsid w:val="000A2141"/>
    <w:rsid w:val="000A2391"/>
    <w:rsid w:val="000A252D"/>
    <w:rsid w:val="000A256D"/>
    <w:rsid w:val="000A26BC"/>
    <w:rsid w:val="000A2DA3"/>
    <w:rsid w:val="000A3CBE"/>
    <w:rsid w:val="000A59A2"/>
    <w:rsid w:val="000A5A70"/>
    <w:rsid w:val="000A5B11"/>
    <w:rsid w:val="000A62F3"/>
    <w:rsid w:val="000A65CF"/>
    <w:rsid w:val="000A7228"/>
    <w:rsid w:val="000A74CC"/>
    <w:rsid w:val="000B020C"/>
    <w:rsid w:val="000B050A"/>
    <w:rsid w:val="000B05F9"/>
    <w:rsid w:val="000B0697"/>
    <w:rsid w:val="000B06C4"/>
    <w:rsid w:val="000B0F34"/>
    <w:rsid w:val="000B10DE"/>
    <w:rsid w:val="000B17DB"/>
    <w:rsid w:val="000B26A4"/>
    <w:rsid w:val="000B2883"/>
    <w:rsid w:val="000B3791"/>
    <w:rsid w:val="000B3E7D"/>
    <w:rsid w:val="000B4342"/>
    <w:rsid w:val="000B4470"/>
    <w:rsid w:val="000B4694"/>
    <w:rsid w:val="000B4F82"/>
    <w:rsid w:val="000B5F2C"/>
    <w:rsid w:val="000B63B4"/>
    <w:rsid w:val="000B66DA"/>
    <w:rsid w:val="000B6867"/>
    <w:rsid w:val="000B6A92"/>
    <w:rsid w:val="000B6EC4"/>
    <w:rsid w:val="000B6EF0"/>
    <w:rsid w:val="000B6FD9"/>
    <w:rsid w:val="000B72EE"/>
    <w:rsid w:val="000B7F20"/>
    <w:rsid w:val="000C0057"/>
    <w:rsid w:val="000C0069"/>
    <w:rsid w:val="000C04C0"/>
    <w:rsid w:val="000C0844"/>
    <w:rsid w:val="000C0A3D"/>
    <w:rsid w:val="000C1827"/>
    <w:rsid w:val="000C2832"/>
    <w:rsid w:val="000C2E64"/>
    <w:rsid w:val="000C2EA2"/>
    <w:rsid w:val="000C30E5"/>
    <w:rsid w:val="000C33E9"/>
    <w:rsid w:val="000C356B"/>
    <w:rsid w:val="000C362F"/>
    <w:rsid w:val="000C3AC1"/>
    <w:rsid w:val="000C3B81"/>
    <w:rsid w:val="000C420E"/>
    <w:rsid w:val="000C4578"/>
    <w:rsid w:val="000C47FE"/>
    <w:rsid w:val="000C4A4A"/>
    <w:rsid w:val="000C4FBE"/>
    <w:rsid w:val="000C4FCF"/>
    <w:rsid w:val="000C515B"/>
    <w:rsid w:val="000C5A30"/>
    <w:rsid w:val="000C68B9"/>
    <w:rsid w:val="000C6953"/>
    <w:rsid w:val="000C6A99"/>
    <w:rsid w:val="000C7302"/>
    <w:rsid w:val="000C75FE"/>
    <w:rsid w:val="000C76AE"/>
    <w:rsid w:val="000C7D81"/>
    <w:rsid w:val="000D007A"/>
    <w:rsid w:val="000D0D90"/>
    <w:rsid w:val="000D114B"/>
    <w:rsid w:val="000D14DD"/>
    <w:rsid w:val="000D19BD"/>
    <w:rsid w:val="000D1ED5"/>
    <w:rsid w:val="000D21FE"/>
    <w:rsid w:val="000D24B9"/>
    <w:rsid w:val="000D381C"/>
    <w:rsid w:val="000D3EA0"/>
    <w:rsid w:val="000D3F9E"/>
    <w:rsid w:val="000D4151"/>
    <w:rsid w:val="000D464C"/>
    <w:rsid w:val="000D471C"/>
    <w:rsid w:val="000D47CB"/>
    <w:rsid w:val="000D5189"/>
    <w:rsid w:val="000D519B"/>
    <w:rsid w:val="000D5215"/>
    <w:rsid w:val="000D54B7"/>
    <w:rsid w:val="000D555A"/>
    <w:rsid w:val="000D5EE4"/>
    <w:rsid w:val="000D6A6C"/>
    <w:rsid w:val="000D6BFC"/>
    <w:rsid w:val="000D728C"/>
    <w:rsid w:val="000D74ED"/>
    <w:rsid w:val="000D75CA"/>
    <w:rsid w:val="000D7623"/>
    <w:rsid w:val="000D77E9"/>
    <w:rsid w:val="000D7B3C"/>
    <w:rsid w:val="000D7BBF"/>
    <w:rsid w:val="000D7C15"/>
    <w:rsid w:val="000E02F3"/>
    <w:rsid w:val="000E042F"/>
    <w:rsid w:val="000E0478"/>
    <w:rsid w:val="000E0585"/>
    <w:rsid w:val="000E05FC"/>
    <w:rsid w:val="000E0977"/>
    <w:rsid w:val="000E09F5"/>
    <w:rsid w:val="000E0E79"/>
    <w:rsid w:val="000E0F1E"/>
    <w:rsid w:val="000E1501"/>
    <w:rsid w:val="000E1C89"/>
    <w:rsid w:val="000E25D0"/>
    <w:rsid w:val="000E2B21"/>
    <w:rsid w:val="000E2E0E"/>
    <w:rsid w:val="000E3089"/>
    <w:rsid w:val="000E3161"/>
    <w:rsid w:val="000E39B3"/>
    <w:rsid w:val="000E4FCA"/>
    <w:rsid w:val="000E5228"/>
    <w:rsid w:val="000E5AE1"/>
    <w:rsid w:val="000E5DA3"/>
    <w:rsid w:val="000E6707"/>
    <w:rsid w:val="000E78AD"/>
    <w:rsid w:val="000E7E4C"/>
    <w:rsid w:val="000E7EEE"/>
    <w:rsid w:val="000F0002"/>
    <w:rsid w:val="000F026A"/>
    <w:rsid w:val="000F049A"/>
    <w:rsid w:val="000F12FB"/>
    <w:rsid w:val="000F2528"/>
    <w:rsid w:val="000F2813"/>
    <w:rsid w:val="000F2C8D"/>
    <w:rsid w:val="000F310D"/>
    <w:rsid w:val="000F311F"/>
    <w:rsid w:val="000F3401"/>
    <w:rsid w:val="000F375E"/>
    <w:rsid w:val="000F41E3"/>
    <w:rsid w:val="000F4429"/>
    <w:rsid w:val="000F4D39"/>
    <w:rsid w:val="000F4DDC"/>
    <w:rsid w:val="000F5156"/>
    <w:rsid w:val="000F5191"/>
    <w:rsid w:val="000F5798"/>
    <w:rsid w:val="000F5CBD"/>
    <w:rsid w:val="000F64FF"/>
    <w:rsid w:val="000F65FA"/>
    <w:rsid w:val="000F65FD"/>
    <w:rsid w:val="000F68FB"/>
    <w:rsid w:val="000F6EAE"/>
    <w:rsid w:val="000F7006"/>
    <w:rsid w:val="000F74B4"/>
    <w:rsid w:val="00100145"/>
    <w:rsid w:val="00100382"/>
    <w:rsid w:val="00100593"/>
    <w:rsid w:val="0010061D"/>
    <w:rsid w:val="00100BA9"/>
    <w:rsid w:val="00101989"/>
    <w:rsid w:val="001036AC"/>
    <w:rsid w:val="00103FF9"/>
    <w:rsid w:val="00105259"/>
    <w:rsid w:val="001059EE"/>
    <w:rsid w:val="00105B1B"/>
    <w:rsid w:val="00105B26"/>
    <w:rsid w:val="00105E5B"/>
    <w:rsid w:val="00106C1C"/>
    <w:rsid w:val="001071C1"/>
    <w:rsid w:val="0011001A"/>
    <w:rsid w:val="0011068D"/>
    <w:rsid w:val="001106F1"/>
    <w:rsid w:val="00110760"/>
    <w:rsid w:val="001110CF"/>
    <w:rsid w:val="001110FC"/>
    <w:rsid w:val="00111485"/>
    <w:rsid w:val="001114C4"/>
    <w:rsid w:val="001115B7"/>
    <w:rsid w:val="00111727"/>
    <w:rsid w:val="00111925"/>
    <w:rsid w:val="00111A40"/>
    <w:rsid w:val="00111D1E"/>
    <w:rsid w:val="00111D85"/>
    <w:rsid w:val="00111F95"/>
    <w:rsid w:val="001128C3"/>
    <w:rsid w:val="00113064"/>
    <w:rsid w:val="00113127"/>
    <w:rsid w:val="001132B7"/>
    <w:rsid w:val="001135F9"/>
    <w:rsid w:val="00113D0A"/>
    <w:rsid w:val="00113F56"/>
    <w:rsid w:val="00114679"/>
    <w:rsid w:val="0011493F"/>
    <w:rsid w:val="00115374"/>
    <w:rsid w:val="00115550"/>
    <w:rsid w:val="00115C91"/>
    <w:rsid w:val="00115D97"/>
    <w:rsid w:val="00115E55"/>
    <w:rsid w:val="00115ED7"/>
    <w:rsid w:val="0011654D"/>
    <w:rsid w:val="00116716"/>
    <w:rsid w:val="00116B69"/>
    <w:rsid w:val="00116D59"/>
    <w:rsid w:val="00117371"/>
    <w:rsid w:val="001179EE"/>
    <w:rsid w:val="00117F4B"/>
    <w:rsid w:val="001201ED"/>
    <w:rsid w:val="00120855"/>
    <w:rsid w:val="00120C87"/>
    <w:rsid w:val="001219A4"/>
    <w:rsid w:val="00122010"/>
    <w:rsid w:val="00122466"/>
    <w:rsid w:val="001225A7"/>
    <w:rsid w:val="00122CB8"/>
    <w:rsid w:val="00122D2D"/>
    <w:rsid w:val="00123761"/>
    <w:rsid w:val="001237C5"/>
    <w:rsid w:val="00123947"/>
    <w:rsid w:val="00123C83"/>
    <w:rsid w:val="001244AA"/>
    <w:rsid w:val="001245EA"/>
    <w:rsid w:val="00124EC5"/>
    <w:rsid w:val="00124EEB"/>
    <w:rsid w:val="00124FEA"/>
    <w:rsid w:val="001253D5"/>
    <w:rsid w:val="001258C0"/>
    <w:rsid w:val="00125F06"/>
    <w:rsid w:val="00125FAD"/>
    <w:rsid w:val="00126951"/>
    <w:rsid w:val="0012700F"/>
    <w:rsid w:val="0012750C"/>
    <w:rsid w:val="00130A55"/>
    <w:rsid w:val="00131287"/>
    <w:rsid w:val="00131B65"/>
    <w:rsid w:val="00131CF1"/>
    <w:rsid w:val="0013200B"/>
    <w:rsid w:val="00132836"/>
    <w:rsid w:val="001332AA"/>
    <w:rsid w:val="0013430E"/>
    <w:rsid w:val="00134835"/>
    <w:rsid w:val="0013488F"/>
    <w:rsid w:val="00134A32"/>
    <w:rsid w:val="00134EE4"/>
    <w:rsid w:val="001350A6"/>
    <w:rsid w:val="0013575F"/>
    <w:rsid w:val="001358C8"/>
    <w:rsid w:val="001359DD"/>
    <w:rsid w:val="001362D0"/>
    <w:rsid w:val="001364D8"/>
    <w:rsid w:val="001365E1"/>
    <w:rsid w:val="00136653"/>
    <w:rsid w:val="00136769"/>
    <w:rsid w:val="001367E4"/>
    <w:rsid w:val="00137B12"/>
    <w:rsid w:val="00137E40"/>
    <w:rsid w:val="00137F68"/>
    <w:rsid w:val="00140766"/>
    <w:rsid w:val="00140CFE"/>
    <w:rsid w:val="0014159D"/>
    <w:rsid w:val="001418F9"/>
    <w:rsid w:val="00141CF6"/>
    <w:rsid w:val="00142124"/>
    <w:rsid w:val="001427EC"/>
    <w:rsid w:val="00142E82"/>
    <w:rsid w:val="001432DE"/>
    <w:rsid w:val="001442A4"/>
    <w:rsid w:val="00144C6A"/>
    <w:rsid w:val="0014538F"/>
    <w:rsid w:val="0014579D"/>
    <w:rsid w:val="00146E47"/>
    <w:rsid w:val="00147381"/>
    <w:rsid w:val="00147745"/>
    <w:rsid w:val="00147992"/>
    <w:rsid w:val="00147B18"/>
    <w:rsid w:val="001502DB"/>
    <w:rsid w:val="00150ECF"/>
    <w:rsid w:val="001514BB"/>
    <w:rsid w:val="001516B2"/>
    <w:rsid w:val="001516E5"/>
    <w:rsid w:val="00151C98"/>
    <w:rsid w:val="001521C6"/>
    <w:rsid w:val="0015228B"/>
    <w:rsid w:val="0015278D"/>
    <w:rsid w:val="00152B6A"/>
    <w:rsid w:val="00152F2D"/>
    <w:rsid w:val="00154900"/>
    <w:rsid w:val="00154AD6"/>
    <w:rsid w:val="001550BE"/>
    <w:rsid w:val="00155AD6"/>
    <w:rsid w:val="00156101"/>
    <w:rsid w:val="001568DA"/>
    <w:rsid w:val="001569E6"/>
    <w:rsid w:val="00156B64"/>
    <w:rsid w:val="00156C83"/>
    <w:rsid w:val="00157478"/>
    <w:rsid w:val="0016009F"/>
    <w:rsid w:val="001600E1"/>
    <w:rsid w:val="0016047D"/>
    <w:rsid w:val="00160D03"/>
    <w:rsid w:val="00160F3C"/>
    <w:rsid w:val="0016100E"/>
    <w:rsid w:val="001610AB"/>
    <w:rsid w:val="001613E0"/>
    <w:rsid w:val="00161444"/>
    <w:rsid w:val="0016255A"/>
    <w:rsid w:val="00162A1D"/>
    <w:rsid w:val="00162BEF"/>
    <w:rsid w:val="00162E59"/>
    <w:rsid w:val="00163147"/>
    <w:rsid w:val="001632C0"/>
    <w:rsid w:val="00163ABC"/>
    <w:rsid w:val="00163B0D"/>
    <w:rsid w:val="001642AD"/>
    <w:rsid w:val="00164355"/>
    <w:rsid w:val="0016447D"/>
    <w:rsid w:val="00164AE4"/>
    <w:rsid w:val="00164B9E"/>
    <w:rsid w:val="0016565D"/>
    <w:rsid w:val="00165989"/>
    <w:rsid w:val="00165D44"/>
    <w:rsid w:val="00165FA7"/>
    <w:rsid w:val="00166C28"/>
    <w:rsid w:val="00166CE3"/>
    <w:rsid w:val="00166D3E"/>
    <w:rsid w:val="001702B9"/>
    <w:rsid w:val="00171250"/>
    <w:rsid w:val="00171602"/>
    <w:rsid w:val="001723EE"/>
    <w:rsid w:val="00172704"/>
    <w:rsid w:val="0017282B"/>
    <w:rsid w:val="00172A84"/>
    <w:rsid w:val="00173A29"/>
    <w:rsid w:val="001745C4"/>
    <w:rsid w:val="00174A1D"/>
    <w:rsid w:val="001750BF"/>
    <w:rsid w:val="001756CC"/>
    <w:rsid w:val="00175C2D"/>
    <w:rsid w:val="0017631E"/>
    <w:rsid w:val="00176E35"/>
    <w:rsid w:val="00176E61"/>
    <w:rsid w:val="001770BF"/>
    <w:rsid w:val="00177255"/>
    <w:rsid w:val="001778FF"/>
    <w:rsid w:val="00177954"/>
    <w:rsid w:val="00177A2E"/>
    <w:rsid w:val="00177E40"/>
    <w:rsid w:val="00181600"/>
    <w:rsid w:val="00181679"/>
    <w:rsid w:val="001816FA"/>
    <w:rsid w:val="00181A03"/>
    <w:rsid w:val="00181BF8"/>
    <w:rsid w:val="00181EDE"/>
    <w:rsid w:val="00182216"/>
    <w:rsid w:val="00182451"/>
    <w:rsid w:val="001832E7"/>
    <w:rsid w:val="00183E9D"/>
    <w:rsid w:val="00184116"/>
    <w:rsid w:val="00184EEA"/>
    <w:rsid w:val="001853EA"/>
    <w:rsid w:val="00185930"/>
    <w:rsid w:val="00185AC0"/>
    <w:rsid w:val="00186065"/>
    <w:rsid w:val="00186884"/>
    <w:rsid w:val="001868DA"/>
    <w:rsid w:val="00186E68"/>
    <w:rsid w:val="001871D0"/>
    <w:rsid w:val="00187A4F"/>
    <w:rsid w:val="00187C1F"/>
    <w:rsid w:val="00187E4D"/>
    <w:rsid w:val="00190C40"/>
    <w:rsid w:val="00190FFF"/>
    <w:rsid w:val="001911E7"/>
    <w:rsid w:val="00191C54"/>
    <w:rsid w:val="00191D56"/>
    <w:rsid w:val="00191F81"/>
    <w:rsid w:val="00192143"/>
    <w:rsid w:val="001922D4"/>
    <w:rsid w:val="0019230B"/>
    <w:rsid w:val="0019237A"/>
    <w:rsid w:val="00192AB9"/>
    <w:rsid w:val="00193B6B"/>
    <w:rsid w:val="0019404A"/>
    <w:rsid w:val="00194583"/>
    <w:rsid w:val="00194C21"/>
    <w:rsid w:val="00194D41"/>
    <w:rsid w:val="00194DE2"/>
    <w:rsid w:val="0019506F"/>
    <w:rsid w:val="00195175"/>
    <w:rsid w:val="001961A4"/>
    <w:rsid w:val="00196475"/>
    <w:rsid w:val="00196736"/>
    <w:rsid w:val="00196B8B"/>
    <w:rsid w:val="00196F66"/>
    <w:rsid w:val="00196FB4"/>
    <w:rsid w:val="00197144"/>
    <w:rsid w:val="00197210"/>
    <w:rsid w:val="0019766F"/>
    <w:rsid w:val="00197930"/>
    <w:rsid w:val="00197957"/>
    <w:rsid w:val="001A0005"/>
    <w:rsid w:val="001A1081"/>
    <w:rsid w:val="001A1651"/>
    <w:rsid w:val="001A1666"/>
    <w:rsid w:val="001A221A"/>
    <w:rsid w:val="001A2548"/>
    <w:rsid w:val="001A2660"/>
    <w:rsid w:val="001A2997"/>
    <w:rsid w:val="001A2ACE"/>
    <w:rsid w:val="001A2EFA"/>
    <w:rsid w:val="001A30D8"/>
    <w:rsid w:val="001A3162"/>
    <w:rsid w:val="001A3326"/>
    <w:rsid w:val="001A3AD8"/>
    <w:rsid w:val="001A3B93"/>
    <w:rsid w:val="001A44E1"/>
    <w:rsid w:val="001A4788"/>
    <w:rsid w:val="001A4882"/>
    <w:rsid w:val="001A50D5"/>
    <w:rsid w:val="001A5532"/>
    <w:rsid w:val="001A55A1"/>
    <w:rsid w:val="001A5631"/>
    <w:rsid w:val="001A6152"/>
    <w:rsid w:val="001A6B59"/>
    <w:rsid w:val="001A6DBB"/>
    <w:rsid w:val="001A7955"/>
    <w:rsid w:val="001B0270"/>
    <w:rsid w:val="001B0502"/>
    <w:rsid w:val="001B0E83"/>
    <w:rsid w:val="001B0F9C"/>
    <w:rsid w:val="001B0FD1"/>
    <w:rsid w:val="001B1121"/>
    <w:rsid w:val="001B11D7"/>
    <w:rsid w:val="001B36C8"/>
    <w:rsid w:val="001B3A27"/>
    <w:rsid w:val="001B3E75"/>
    <w:rsid w:val="001B3EBF"/>
    <w:rsid w:val="001B3ED5"/>
    <w:rsid w:val="001B43F0"/>
    <w:rsid w:val="001B4559"/>
    <w:rsid w:val="001B46BC"/>
    <w:rsid w:val="001B4F33"/>
    <w:rsid w:val="001B5129"/>
    <w:rsid w:val="001B5EB6"/>
    <w:rsid w:val="001B6191"/>
    <w:rsid w:val="001B6352"/>
    <w:rsid w:val="001C00D8"/>
    <w:rsid w:val="001C12F8"/>
    <w:rsid w:val="001C1357"/>
    <w:rsid w:val="001C1B47"/>
    <w:rsid w:val="001C2172"/>
    <w:rsid w:val="001C2590"/>
    <w:rsid w:val="001C25BF"/>
    <w:rsid w:val="001C2BC1"/>
    <w:rsid w:val="001C2F88"/>
    <w:rsid w:val="001C32D0"/>
    <w:rsid w:val="001C33C1"/>
    <w:rsid w:val="001C3492"/>
    <w:rsid w:val="001C39F1"/>
    <w:rsid w:val="001C3BB0"/>
    <w:rsid w:val="001C40B4"/>
    <w:rsid w:val="001C43DA"/>
    <w:rsid w:val="001C4848"/>
    <w:rsid w:val="001C5219"/>
    <w:rsid w:val="001C5B43"/>
    <w:rsid w:val="001C66EC"/>
    <w:rsid w:val="001C6962"/>
    <w:rsid w:val="001D0613"/>
    <w:rsid w:val="001D09FF"/>
    <w:rsid w:val="001D0C2B"/>
    <w:rsid w:val="001D0F3D"/>
    <w:rsid w:val="001D1132"/>
    <w:rsid w:val="001D171D"/>
    <w:rsid w:val="001D1F32"/>
    <w:rsid w:val="001D201B"/>
    <w:rsid w:val="001D226E"/>
    <w:rsid w:val="001D2366"/>
    <w:rsid w:val="001D2487"/>
    <w:rsid w:val="001D2883"/>
    <w:rsid w:val="001D2DD6"/>
    <w:rsid w:val="001D2E49"/>
    <w:rsid w:val="001D3B07"/>
    <w:rsid w:val="001D3C92"/>
    <w:rsid w:val="001D3FF1"/>
    <w:rsid w:val="001D4102"/>
    <w:rsid w:val="001D4FB0"/>
    <w:rsid w:val="001D5526"/>
    <w:rsid w:val="001D5A53"/>
    <w:rsid w:val="001D797E"/>
    <w:rsid w:val="001D7AEE"/>
    <w:rsid w:val="001E0311"/>
    <w:rsid w:val="001E04A0"/>
    <w:rsid w:val="001E0579"/>
    <w:rsid w:val="001E08C0"/>
    <w:rsid w:val="001E0B6F"/>
    <w:rsid w:val="001E0BE1"/>
    <w:rsid w:val="001E0C21"/>
    <w:rsid w:val="001E0F57"/>
    <w:rsid w:val="001E1E65"/>
    <w:rsid w:val="001E2470"/>
    <w:rsid w:val="001E2663"/>
    <w:rsid w:val="001E2968"/>
    <w:rsid w:val="001E2D2C"/>
    <w:rsid w:val="001E2F7E"/>
    <w:rsid w:val="001E31FF"/>
    <w:rsid w:val="001E3680"/>
    <w:rsid w:val="001E39AB"/>
    <w:rsid w:val="001E3AF3"/>
    <w:rsid w:val="001E4351"/>
    <w:rsid w:val="001E47F2"/>
    <w:rsid w:val="001E4D8C"/>
    <w:rsid w:val="001E4D9D"/>
    <w:rsid w:val="001E4EA7"/>
    <w:rsid w:val="001E516B"/>
    <w:rsid w:val="001E570A"/>
    <w:rsid w:val="001E5799"/>
    <w:rsid w:val="001E5A8E"/>
    <w:rsid w:val="001E63E2"/>
    <w:rsid w:val="001E667F"/>
    <w:rsid w:val="001E676E"/>
    <w:rsid w:val="001E6EB2"/>
    <w:rsid w:val="001E7321"/>
    <w:rsid w:val="001E7725"/>
    <w:rsid w:val="001E7D67"/>
    <w:rsid w:val="001E7F75"/>
    <w:rsid w:val="001F0015"/>
    <w:rsid w:val="001F019B"/>
    <w:rsid w:val="001F0F23"/>
    <w:rsid w:val="001F1066"/>
    <w:rsid w:val="001F1255"/>
    <w:rsid w:val="001F15FA"/>
    <w:rsid w:val="001F18F8"/>
    <w:rsid w:val="001F23B2"/>
    <w:rsid w:val="001F28B2"/>
    <w:rsid w:val="001F37D8"/>
    <w:rsid w:val="001F3E38"/>
    <w:rsid w:val="001F4AAB"/>
    <w:rsid w:val="001F4B5F"/>
    <w:rsid w:val="001F4FE9"/>
    <w:rsid w:val="001F581C"/>
    <w:rsid w:val="001F5E83"/>
    <w:rsid w:val="001F6573"/>
    <w:rsid w:val="001F6698"/>
    <w:rsid w:val="001F67F0"/>
    <w:rsid w:val="001F6EB3"/>
    <w:rsid w:val="001F73CF"/>
    <w:rsid w:val="001F7638"/>
    <w:rsid w:val="00200022"/>
    <w:rsid w:val="002000AB"/>
    <w:rsid w:val="00200A3A"/>
    <w:rsid w:val="00200B50"/>
    <w:rsid w:val="00200B58"/>
    <w:rsid w:val="00201343"/>
    <w:rsid w:val="00201706"/>
    <w:rsid w:val="00201849"/>
    <w:rsid w:val="00201A58"/>
    <w:rsid w:val="00201E34"/>
    <w:rsid w:val="00201E3B"/>
    <w:rsid w:val="00203CED"/>
    <w:rsid w:val="00203E7F"/>
    <w:rsid w:val="0020474C"/>
    <w:rsid w:val="00204CC5"/>
    <w:rsid w:val="00204F5A"/>
    <w:rsid w:val="002063D5"/>
    <w:rsid w:val="002065D5"/>
    <w:rsid w:val="002066B2"/>
    <w:rsid w:val="00206BB2"/>
    <w:rsid w:val="0020761F"/>
    <w:rsid w:val="00207A52"/>
    <w:rsid w:val="00207C10"/>
    <w:rsid w:val="00210D57"/>
    <w:rsid w:val="00211074"/>
    <w:rsid w:val="002110FF"/>
    <w:rsid w:val="00211AE3"/>
    <w:rsid w:val="00211CF5"/>
    <w:rsid w:val="00212F8A"/>
    <w:rsid w:val="002141DB"/>
    <w:rsid w:val="002145E3"/>
    <w:rsid w:val="00214673"/>
    <w:rsid w:val="0021489A"/>
    <w:rsid w:val="00214D1D"/>
    <w:rsid w:val="00214FEF"/>
    <w:rsid w:val="00215FD0"/>
    <w:rsid w:val="002163B2"/>
    <w:rsid w:val="002167C5"/>
    <w:rsid w:val="00216F76"/>
    <w:rsid w:val="002170C4"/>
    <w:rsid w:val="00217115"/>
    <w:rsid w:val="0022025F"/>
    <w:rsid w:val="00220357"/>
    <w:rsid w:val="00220E18"/>
    <w:rsid w:val="00221282"/>
    <w:rsid w:val="0022159B"/>
    <w:rsid w:val="00221D48"/>
    <w:rsid w:val="00222BD4"/>
    <w:rsid w:val="00222F2A"/>
    <w:rsid w:val="00223876"/>
    <w:rsid w:val="002245E6"/>
    <w:rsid w:val="00224B13"/>
    <w:rsid w:val="00224E8D"/>
    <w:rsid w:val="00224F62"/>
    <w:rsid w:val="00226255"/>
    <w:rsid w:val="00226FD4"/>
    <w:rsid w:val="00227EB9"/>
    <w:rsid w:val="002302D5"/>
    <w:rsid w:val="002303A3"/>
    <w:rsid w:val="00230718"/>
    <w:rsid w:val="00230B64"/>
    <w:rsid w:val="00231121"/>
    <w:rsid w:val="00231195"/>
    <w:rsid w:val="002311BB"/>
    <w:rsid w:val="002312FC"/>
    <w:rsid w:val="00232F4D"/>
    <w:rsid w:val="002335C2"/>
    <w:rsid w:val="002337CD"/>
    <w:rsid w:val="00233C6B"/>
    <w:rsid w:val="00233D32"/>
    <w:rsid w:val="00233DFA"/>
    <w:rsid w:val="00233E97"/>
    <w:rsid w:val="00233F1C"/>
    <w:rsid w:val="00234590"/>
    <w:rsid w:val="0023482F"/>
    <w:rsid w:val="002348A5"/>
    <w:rsid w:val="002353B3"/>
    <w:rsid w:val="00235C23"/>
    <w:rsid w:val="00236075"/>
    <w:rsid w:val="00236233"/>
    <w:rsid w:val="00236358"/>
    <w:rsid w:val="002364DC"/>
    <w:rsid w:val="00237DBD"/>
    <w:rsid w:val="00240639"/>
    <w:rsid w:val="00240984"/>
    <w:rsid w:val="00240F24"/>
    <w:rsid w:val="002412A8"/>
    <w:rsid w:val="0024155A"/>
    <w:rsid w:val="00241E1E"/>
    <w:rsid w:val="00242131"/>
    <w:rsid w:val="002424DD"/>
    <w:rsid w:val="002428F2"/>
    <w:rsid w:val="00242AF8"/>
    <w:rsid w:val="00243661"/>
    <w:rsid w:val="00243F5D"/>
    <w:rsid w:val="0024403C"/>
    <w:rsid w:val="002443F4"/>
    <w:rsid w:val="00244656"/>
    <w:rsid w:val="0024469E"/>
    <w:rsid w:val="002446D0"/>
    <w:rsid w:val="00244848"/>
    <w:rsid w:val="002448C7"/>
    <w:rsid w:val="00244993"/>
    <w:rsid w:val="00244D64"/>
    <w:rsid w:val="00245BD2"/>
    <w:rsid w:val="00245BE2"/>
    <w:rsid w:val="00246243"/>
    <w:rsid w:val="00246B6E"/>
    <w:rsid w:val="00246C3A"/>
    <w:rsid w:val="00247133"/>
    <w:rsid w:val="00247235"/>
    <w:rsid w:val="00247769"/>
    <w:rsid w:val="00247C70"/>
    <w:rsid w:val="002501CD"/>
    <w:rsid w:val="00250368"/>
    <w:rsid w:val="00250799"/>
    <w:rsid w:val="00250FE5"/>
    <w:rsid w:val="00251131"/>
    <w:rsid w:val="00251317"/>
    <w:rsid w:val="0025167D"/>
    <w:rsid w:val="002521E1"/>
    <w:rsid w:val="002521FB"/>
    <w:rsid w:val="002521FE"/>
    <w:rsid w:val="0025221B"/>
    <w:rsid w:val="002525C3"/>
    <w:rsid w:val="0025289B"/>
    <w:rsid w:val="00252915"/>
    <w:rsid w:val="00252EB2"/>
    <w:rsid w:val="00253413"/>
    <w:rsid w:val="00253C1C"/>
    <w:rsid w:val="00253C63"/>
    <w:rsid w:val="00253D82"/>
    <w:rsid w:val="00253F4A"/>
    <w:rsid w:val="00254361"/>
    <w:rsid w:val="0025440C"/>
    <w:rsid w:val="00254497"/>
    <w:rsid w:val="002544DE"/>
    <w:rsid w:val="00254517"/>
    <w:rsid w:val="00254885"/>
    <w:rsid w:val="00254B01"/>
    <w:rsid w:val="00254C48"/>
    <w:rsid w:val="00254CC0"/>
    <w:rsid w:val="00255371"/>
    <w:rsid w:val="00255513"/>
    <w:rsid w:val="0025552D"/>
    <w:rsid w:val="002557B0"/>
    <w:rsid w:val="00255C57"/>
    <w:rsid w:val="00256590"/>
    <w:rsid w:val="00256F76"/>
    <w:rsid w:val="002578BB"/>
    <w:rsid w:val="00257F34"/>
    <w:rsid w:val="0026168B"/>
    <w:rsid w:val="002618A8"/>
    <w:rsid w:val="00261D13"/>
    <w:rsid w:val="00262358"/>
    <w:rsid w:val="00262569"/>
    <w:rsid w:val="002639C3"/>
    <w:rsid w:val="00263A76"/>
    <w:rsid w:val="00263D6B"/>
    <w:rsid w:val="00263E00"/>
    <w:rsid w:val="002646C9"/>
    <w:rsid w:val="002648FA"/>
    <w:rsid w:val="00264B73"/>
    <w:rsid w:val="00264DC5"/>
    <w:rsid w:val="00264E5E"/>
    <w:rsid w:val="00264E8E"/>
    <w:rsid w:val="002652FA"/>
    <w:rsid w:val="0026543C"/>
    <w:rsid w:val="00265730"/>
    <w:rsid w:val="00265962"/>
    <w:rsid w:val="00265E17"/>
    <w:rsid w:val="0026680A"/>
    <w:rsid w:val="0026692A"/>
    <w:rsid w:val="00266C91"/>
    <w:rsid w:val="0026722B"/>
    <w:rsid w:val="00267639"/>
    <w:rsid w:val="00267D9F"/>
    <w:rsid w:val="002702B3"/>
    <w:rsid w:val="00270307"/>
    <w:rsid w:val="00270F87"/>
    <w:rsid w:val="002713DF"/>
    <w:rsid w:val="00271680"/>
    <w:rsid w:val="002730D8"/>
    <w:rsid w:val="00273168"/>
    <w:rsid w:val="002731DB"/>
    <w:rsid w:val="00273785"/>
    <w:rsid w:val="00273AAA"/>
    <w:rsid w:val="00273F6F"/>
    <w:rsid w:val="002746F5"/>
    <w:rsid w:val="00274914"/>
    <w:rsid w:val="00274D69"/>
    <w:rsid w:val="00274FCC"/>
    <w:rsid w:val="002753A6"/>
    <w:rsid w:val="00275640"/>
    <w:rsid w:val="00276170"/>
    <w:rsid w:val="0027641B"/>
    <w:rsid w:val="00276548"/>
    <w:rsid w:val="00276C99"/>
    <w:rsid w:val="00276E85"/>
    <w:rsid w:val="002770EB"/>
    <w:rsid w:val="00277459"/>
    <w:rsid w:val="00277CB0"/>
    <w:rsid w:val="00277EF0"/>
    <w:rsid w:val="00280993"/>
    <w:rsid w:val="00280E19"/>
    <w:rsid w:val="00281205"/>
    <w:rsid w:val="00281893"/>
    <w:rsid w:val="00281C20"/>
    <w:rsid w:val="00281C55"/>
    <w:rsid w:val="00282428"/>
    <w:rsid w:val="00282563"/>
    <w:rsid w:val="002827AE"/>
    <w:rsid w:val="00282C17"/>
    <w:rsid w:val="00283453"/>
    <w:rsid w:val="002834F1"/>
    <w:rsid w:val="00283551"/>
    <w:rsid w:val="00283C7D"/>
    <w:rsid w:val="002840E7"/>
    <w:rsid w:val="00284769"/>
    <w:rsid w:val="00284957"/>
    <w:rsid w:val="00284ABB"/>
    <w:rsid w:val="00284F71"/>
    <w:rsid w:val="00285501"/>
    <w:rsid w:val="00285553"/>
    <w:rsid w:val="002857FC"/>
    <w:rsid w:val="00285D68"/>
    <w:rsid w:val="00285DE1"/>
    <w:rsid w:val="00285E28"/>
    <w:rsid w:val="00285EEA"/>
    <w:rsid w:val="00286518"/>
    <w:rsid w:val="00286A32"/>
    <w:rsid w:val="00286BEC"/>
    <w:rsid w:val="002870A0"/>
    <w:rsid w:val="00287124"/>
    <w:rsid w:val="0028730A"/>
    <w:rsid w:val="00290B86"/>
    <w:rsid w:val="00290F46"/>
    <w:rsid w:val="00291182"/>
    <w:rsid w:val="00291408"/>
    <w:rsid w:val="00291E45"/>
    <w:rsid w:val="00291EC0"/>
    <w:rsid w:val="00291F94"/>
    <w:rsid w:val="002920B5"/>
    <w:rsid w:val="002920F6"/>
    <w:rsid w:val="0029266A"/>
    <w:rsid w:val="00292841"/>
    <w:rsid w:val="00292E2C"/>
    <w:rsid w:val="00293144"/>
    <w:rsid w:val="002937A7"/>
    <w:rsid w:val="00293F40"/>
    <w:rsid w:val="0029485E"/>
    <w:rsid w:val="00294A2A"/>
    <w:rsid w:val="002952C9"/>
    <w:rsid w:val="002953E5"/>
    <w:rsid w:val="0029580B"/>
    <w:rsid w:val="00295B09"/>
    <w:rsid w:val="00295BDE"/>
    <w:rsid w:val="0029606A"/>
    <w:rsid w:val="002960F9"/>
    <w:rsid w:val="00296853"/>
    <w:rsid w:val="00296AF1"/>
    <w:rsid w:val="0029758B"/>
    <w:rsid w:val="00297FDF"/>
    <w:rsid w:val="002A0016"/>
    <w:rsid w:val="002A0931"/>
    <w:rsid w:val="002A0D8F"/>
    <w:rsid w:val="002A1F55"/>
    <w:rsid w:val="002A2490"/>
    <w:rsid w:val="002A2688"/>
    <w:rsid w:val="002A2B53"/>
    <w:rsid w:val="002A3087"/>
    <w:rsid w:val="002A3431"/>
    <w:rsid w:val="002A37DE"/>
    <w:rsid w:val="002A3F0E"/>
    <w:rsid w:val="002A442B"/>
    <w:rsid w:val="002A449B"/>
    <w:rsid w:val="002A487A"/>
    <w:rsid w:val="002A4B4A"/>
    <w:rsid w:val="002A55A1"/>
    <w:rsid w:val="002A56E7"/>
    <w:rsid w:val="002A584A"/>
    <w:rsid w:val="002A5857"/>
    <w:rsid w:val="002A5B1B"/>
    <w:rsid w:val="002A5B20"/>
    <w:rsid w:val="002A5B4F"/>
    <w:rsid w:val="002A5BFD"/>
    <w:rsid w:val="002A66B4"/>
    <w:rsid w:val="002A68D9"/>
    <w:rsid w:val="002A6BC1"/>
    <w:rsid w:val="002A6C62"/>
    <w:rsid w:val="002A72F2"/>
    <w:rsid w:val="002A75B2"/>
    <w:rsid w:val="002A7692"/>
    <w:rsid w:val="002A77E5"/>
    <w:rsid w:val="002A7F83"/>
    <w:rsid w:val="002B054C"/>
    <w:rsid w:val="002B0660"/>
    <w:rsid w:val="002B143E"/>
    <w:rsid w:val="002B1827"/>
    <w:rsid w:val="002B1D9F"/>
    <w:rsid w:val="002B239C"/>
    <w:rsid w:val="002B3699"/>
    <w:rsid w:val="002B3908"/>
    <w:rsid w:val="002B3A2E"/>
    <w:rsid w:val="002B3A6C"/>
    <w:rsid w:val="002B3E42"/>
    <w:rsid w:val="002B3EFE"/>
    <w:rsid w:val="002B435B"/>
    <w:rsid w:val="002B4418"/>
    <w:rsid w:val="002B4CB1"/>
    <w:rsid w:val="002B527E"/>
    <w:rsid w:val="002B56BF"/>
    <w:rsid w:val="002B5B88"/>
    <w:rsid w:val="002B5C44"/>
    <w:rsid w:val="002B6EA8"/>
    <w:rsid w:val="002B6EE3"/>
    <w:rsid w:val="002B7CF0"/>
    <w:rsid w:val="002B7FC6"/>
    <w:rsid w:val="002C08F8"/>
    <w:rsid w:val="002C132D"/>
    <w:rsid w:val="002C13A4"/>
    <w:rsid w:val="002C14E5"/>
    <w:rsid w:val="002C153D"/>
    <w:rsid w:val="002C170B"/>
    <w:rsid w:val="002C1E3B"/>
    <w:rsid w:val="002C1F4B"/>
    <w:rsid w:val="002C1F63"/>
    <w:rsid w:val="002C29D2"/>
    <w:rsid w:val="002C2B00"/>
    <w:rsid w:val="002C2F7F"/>
    <w:rsid w:val="002C4001"/>
    <w:rsid w:val="002C4114"/>
    <w:rsid w:val="002C45A4"/>
    <w:rsid w:val="002C45FA"/>
    <w:rsid w:val="002C4802"/>
    <w:rsid w:val="002C558F"/>
    <w:rsid w:val="002C5A7D"/>
    <w:rsid w:val="002C5C77"/>
    <w:rsid w:val="002C634F"/>
    <w:rsid w:val="002C65DB"/>
    <w:rsid w:val="002C65EE"/>
    <w:rsid w:val="002C6B42"/>
    <w:rsid w:val="002C6B94"/>
    <w:rsid w:val="002C6CB3"/>
    <w:rsid w:val="002C76CB"/>
    <w:rsid w:val="002C7888"/>
    <w:rsid w:val="002C79EF"/>
    <w:rsid w:val="002C7C13"/>
    <w:rsid w:val="002C7CA2"/>
    <w:rsid w:val="002D091F"/>
    <w:rsid w:val="002D0B3F"/>
    <w:rsid w:val="002D0EBF"/>
    <w:rsid w:val="002D0F92"/>
    <w:rsid w:val="002D106A"/>
    <w:rsid w:val="002D26D0"/>
    <w:rsid w:val="002D26EA"/>
    <w:rsid w:val="002D2AFC"/>
    <w:rsid w:val="002D2EAA"/>
    <w:rsid w:val="002D2F28"/>
    <w:rsid w:val="002D344E"/>
    <w:rsid w:val="002D42AA"/>
    <w:rsid w:val="002D4920"/>
    <w:rsid w:val="002D499E"/>
    <w:rsid w:val="002D4E5B"/>
    <w:rsid w:val="002D4FAE"/>
    <w:rsid w:val="002D5150"/>
    <w:rsid w:val="002D53A1"/>
    <w:rsid w:val="002D5630"/>
    <w:rsid w:val="002D6733"/>
    <w:rsid w:val="002D742B"/>
    <w:rsid w:val="002D7AD4"/>
    <w:rsid w:val="002E01EE"/>
    <w:rsid w:val="002E024B"/>
    <w:rsid w:val="002E07D7"/>
    <w:rsid w:val="002E0CD6"/>
    <w:rsid w:val="002E155D"/>
    <w:rsid w:val="002E1AC6"/>
    <w:rsid w:val="002E2BFF"/>
    <w:rsid w:val="002E2D82"/>
    <w:rsid w:val="002E3DA6"/>
    <w:rsid w:val="002E41FE"/>
    <w:rsid w:val="002E4251"/>
    <w:rsid w:val="002E45AA"/>
    <w:rsid w:val="002E476A"/>
    <w:rsid w:val="002E481B"/>
    <w:rsid w:val="002E542C"/>
    <w:rsid w:val="002E5B9F"/>
    <w:rsid w:val="002E60D9"/>
    <w:rsid w:val="002E654A"/>
    <w:rsid w:val="002E660A"/>
    <w:rsid w:val="002E666C"/>
    <w:rsid w:val="002E6742"/>
    <w:rsid w:val="002E6791"/>
    <w:rsid w:val="002E6B26"/>
    <w:rsid w:val="002E6D18"/>
    <w:rsid w:val="002E70E3"/>
    <w:rsid w:val="002E780E"/>
    <w:rsid w:val="002E794B"/>
    <w:rsid w:val="002F050C"/>
    <w:rsid w:val="002F10DE"/>
    <w:rsid w:val="002F142F"/>
    <w:rsid w:val="002F1A1C"/>
    <w:rsid w:val="002F1B73"/>
    <w:rsid w:val="002F2528"/>
    <w:rsid w:val="002F2CF5"/>
    <w:rsid w:val="002F2E9F"/>
    <w:rsid w:val="002F32E3"/>
    <w:rsid w:val="002F39FD"/>
    <w:rsid w:val="002F3C86"/>
    <w:rsid w:val="002F472A"/>
    <w:rsid w:val="002F4B83"/>
    <w:rsid w:val="002F5105"/>
    <w:rsid w:val="002F5311"/>
    <w:rsid w:val="002F6323"/>
    <w:rsid w:val="002F66BF"/>
    <w:rsid w:val="002F7377"/>
    <w:rsid w:val="002F7552"/>
    <w:rsid w:val="002F7A77"/>
    <w:rsid w:val="003006C2"/>
    <w:rsid w:val="0030097C"/>
    <w:rsid w:val="00300996"/>
    <w:rsid w:val="00300DF7"/>
    <w:rsid w:val="003011B8"/>
    <w:rsid w:val="00301B61"/>
    <w:rsid w:val="0030229D"/>
    <w:rsid w:val="00302E73"/>
    <w:rsid w:val="0030304A"/>
    <w:rsid w:val="0030337E"/>
    <w:rsid w:val="00303490"/>
    <w:rsid w:val="003034C9"/>
    <w:rsid w:val="00303748"/>
    <w:rsid w:val="00304143"/>
    <w:rsid w:val="003042FB"/>
    <w:rsid w:val="00304381"/>
    <w:rsid w:val="00304AE4"/>
    <w:rsid w:val="00304C7C"/>
    <w:rsid w:val="00304FFB"/>
    <w:rsid w:val="00305098"/>
    <w:rsid w:val="00305306"/>
    <w:rsid w:val="003054F7"/>
    <w:rsid w:val="0030595E"/>
    <w:rsid w:val="00306878"/>
    <w:rsid w:val="00306EED"/>
    <w:rsid w:val="00306F66"/>
    <w:rsid w:val="0030701D"/>
    <w:rsid w:val="00307DB9"/>
    <w:rsid w:val="00310165"/>
    <w:rsid w:val="003106E3"/>
    <w:rsid w:val="0031079B"/>
    <w:rsid w:val="0031152A"/>
    <w:rsid w:val="003126D6"/>
    <w:rsid w:val="00312995"/>
    <w:rsid w:val="00312A5C"/>
    <w:rsid w:val="0031384B"/>
    <w:rsid w:val="00313C36"/>
    <w:rsid w:val="00313ED8"/>
    <w:rsid w:val="003151FC"/>
    <w:rsid w:val="00315380"/>
    <w:rsid w:val="00315667"/>
    <w:rsid w:val="00315A37"/>
    <w:rsid w:val="00315A90"/>
    <w:rsid w:val="00316058"/>
    <w:rsid w:val="003169C9"/>
    <w:rsid w:val="00316EE4"/>
    <w:rsid w:val="003171CA"/>
    <w:rsid w:val="003172A0"/>
    <w:rsid w:val="00317BBC"/>
    <w:rsid w:val="00317D48"/>
    <w:rsid w:val="00317F74"/>
    <w:rsid w:val="00320673"/>
    <w:rsid w:val="00320B97"/>
    <w:rsid w:val="00320B9F"/>
    <w:rsid w:val="00320C9A"/>
    <w:rsid w:val="00321111"/>
    <w:rsid w:val="0032136D"/>
    <w:rsid w:val="00321618"/>
    <w:rsid w:val="00321A70"/>
    <w:rsid w:val="00321ADE"/>
    <w:rsid w:val="003223AE"/>
    <w:rsid w:val="003226B1"/>
    <w:rsid w:val="003226EF"/>
    <w:rsid w:val="00322F69"/>
    <w:rsid w:val="003239DC"/>
    <w:rsid w:val="00323A5C"/>
    <w:rsid w:val="00323FAC"/>
    <w:rsid w:val="003240FC"/>
    <w:rsid w:val="003241BD"/>
    <w:rsid w:val="0032456D"/>
    <w:rsid w:val="00324664"/>
    <w:rsid w:val="0032476C"/>
    <w:rsid w:val="00324AD2"/>
    <w:rsid w:val="00324D7E"/>
    <w:rsid w:val="0032596F"/>
    <w:rsid w:val="00325A06"/>
    <w:rsid w:val="00325D27"/>
    <w:rsid w:val="00325D36"/>
    <w:rsid w:val="00325D77"/>
    <w:rsid w:val="00325F4C"/>
    <w:rsid w:val="0032658F"/>
    <w:rsid w:val="0032668A"/>
    <w:rsid w:val="00326CC4"/>
    <w:rsid w:val="00326D95"/>
    <w:rsid w:val="00326E10"/>
    <w:rsid w:val="00327923"/>
    <w:rsid w:val="00327A7B"/>
    <w:rsid w:val="00327E5F"/>
    <w:rsid w:val="00327F2C"/>
    <w:rsid w:val="003300D9"/>
    <w:rsid w:val="003306D8"/>
    <w:rsid w:val="0033090D"/>
    <w:rsid w:val="00330939"/>
    <w:rsid w:val="00330FC1"/>
    <w:rsid w:val="003316C7"/>
    <w:rsid w:val="00331866"/>
    <w:rsid w:val="00331A78"/>
    <w:rsid w:val="0033208F"/>
    <w:rsid w:val="003324E2"/>
    <w:rsid w:val="0033268D"/>
    <w:rsid w:val="0033323E"/>
    <w:rsid w:val="003340BB"/>
    <w:rsid w:val="003342CB"/>
    <w:rsid w:val="003344FC"/>
    <w:rsid w:val="003346FC"/>
    <w:rsid w:val="00335F23"/>
    <w:rsid w:val="003367D8"/>
    <w:rsid w:val="00336BF0"/>
    <w:rsid w:val="00337134"/>
    <w:rsid w:val="003378CE"/>
    <w:rsid w:val="00337C0C"/>
    <w:rsid w:val="00337F6B"/>
    <w:rsid w:val="00337FB1"/>
    <w:rsid w:val="00340262"/>
    <w:rsid w:val="00340A67"/>
    <w:rsid w:val="00340DD4"/>
    <w:rsid w:val="003414A1"/>
    <w:rsid w:val="003421B1"/>
    <w:rsid w:val="003423EA"/>
    <w:rsid w:val="0034334E"/>
    <w:rsid w:val="00343F96"/>
    <w:rsid w:val="00344883"/>
    <w:rsid w:val="00344E7F"/>
    <w:rsid w:val="00344EB8"/>
    <w:rsid w:val="00345594"/>
    <w:rsid w:val="00345665"/>
    <w:rsid w:val="00345856"/>
    <w:rsid w:val="003458ED"/>
    <w:rsid w:val="0034614B"/>
    <w:rsid w:val="003461C2"/>
    <w:rsid w:val="00346CAD"/>
    <w:rsid w:val="0034749D"/>
    <w:rsid w:val="00347F2C"/>
    <w:rsid w:val="00350EFA"/>
    <w:rsid w:val="00350FD1"/>
    <w:rsid w:val="00351F4B"/>
    <w:rsid w:val="003527D6"/>
    <w:rsid w:val="003528A1"/>
    <w:rsid w:val="00353A2E"/>
    <w:rsid w:val="00353F20"/>
    <w:rsid w:val="00354152"/>
    <w:rsid w:val="00354471"/>
    <w:rsid w:val="00354F8F"/>
    <w:rsid w:val="00355225"/>
    <w:rsid w:val="00355873"/>
    <w:rsid w:val="003564E0"/>
    <w:rsid w:val="00356515"/>
    <w:rsid w:val="003567E4"/>
    <w:rsid w:val="00356B7D"/>
    <w:rsid w:val="00356BC4"/>
    <w:rsid w:val="00356DD0"/>
    <w:rsid w:val="00356E3E"/>
    <w:rsid w:val="00360174"/>
    <w:rsid w:val="00360249"/>
    <w:rsid w:val="003606EA"/>
    <w:rsid w:val="00360B2D"/>
    <w:rsid w:val="00361622"/>
    <w:rsid w:val="00361B39"/>
    <w:rsid w:val="003625A1"/>
    <w:rsid w:val="00362666"/>
    <w:rsid w:val="00362D3C"/>
    <w:rsid w:val="00362E34"/>
    <w:rsid w:val="00362EE1"/>
    <w:rsid w:val="003633BF"/>
    <w:rsid w:val="003635A8"/>
    <w:rsid w:val="003635DF"/>
    <w:rsid w:val="00363724"/>
    <w:rsid w:val="00363C79"/>
    <w:rsid w:val="003642ED"/>
    <w:rsid w:val="003644DA"/>
    <w:rsid w:val="0036486F"/>
    <w:rsid w:val="00364B06"/>
    <w:rsid w:val="00364B8E"/>
    <w:rsid w:val="003652A9"/>
    <w:rsid w:val="003652D7"/>
    <w:rsid w:val="00365ABA"/>
    <w:rsid w:val="00365C21"/>
    <w:rsid w:val="00365D8B"/>
    <w:rsid w:val="003664E1"/>
    <w:rsid w:val="003672E3"/>
    <w:rsid w:val="003676C3"/>
    <w:rsid w:val="0036785B"/>
    <w:rsid w:val="00367946"/>
    <w:rsid w:val="0037020D"/>
    <w:rsid w:val="003706EB"/>
    <w:rsid w:val="00370921"/>
    <w:rsid w:val="00370D5A"/>
    <w:rsid w:val="00371057"/>
    <w:rsid w:val="003713CE"/>
    <w:rsid w:val="003715F7"/>
    <w:rsid w:val="00371AA2"/>
    <w:rsid w:val="00372005"/>
    <w:rsid w:val="00372012"/>
    <w:rsid w:val="00372336"/>
    <w:rsid w:val="00372442"/>
    <w:rsid w:val="00372835"/>
    <w:rsid w:val="0037283A"/>
    <w:rsid w:val="0037285E"/>
    <w:rsid w:val="003729DC"/>
    <w:rsid w:val="003735FD"/>
    <w:rsid w:val="00374818"/>
    <w:rsid w:val="00374AD3"/>
    <w:rsid w:val="0037523D"/>
    <w:rsid w:val="003756FB"/>
    <w:rsid w:val="00375E5E"/>
    <w:rsid w:val="00376110"/>
    <w:rsid w:val="003764A0"/>
    <w:rsid w:val="00376BD4"/>
    <w:rsid w:val="003775F1"/>
    <w:rsid w:val="00377BFC"/>
    <w:rsid w:val="00380084"/>
    <w:rsid w:val="00380A28"/>
    <w:rsid w:val="00381112"/>
    <w:rsid w:val="00382122"/>
    <w:rsid w:val="003826E6"/>
    <w:rsid w:val="00382EB9"/>
    <w:rsid w:val="003840A9"/>
    <w:rsid w:val="00384C54"/>
    <w:rsid w:val="00384CFF"/>
    <w:rsid w:val="0038555B"/>
    <w:rsid w:val="00385981"/>
    <w:rsid w:val="00385B74"/>
    <w:rsid w:val="00385B8D"/>
    <w:rsid w:val="00385C2E"/>
    <w:rsid w:val="00385D08"/>
    <w:rsid w:val="00385E48"/>
    <w:rsid w:val="00386286"/>
    <w:rsid w:val="0038639F"/>
    <w:rsid w:val="0038641C"/>
    <w:rsid w:val="00386AB3"/>
    <w:rsid w:val="00386B02"/>
    <w:rsid w:val="00386E23"/>
    <w:rsid w:val="00386E9D"/>
    <w:rsid w:val="00387DE2"/>
    <w:rsid w:val="00390367"/>
    <w:rsid w:val="00390CFE"/>
    <w:rsid w:val="00391722"/>
    <w:rsid w:val="00391A36"/>
    <w:rsid w:val="00391F0F"/>
    <w:rsid w:val="003929B6"/>
    <w:rsid w:val="003929FF"/>
    <w:rsid w:val="00392F18"/>
    <w:rsid w:val="00393F89"/>
    <w:rsid w:val="00394213"/>
    <w:rsid w:val="003948A7"/>
    <w:rsid w:val="0039527A"/>
    <w:rsid w:val="003955D1"/>
    <w:rsid w:val="00395A23"/>
    <w:rsid w:val="00396188"/>
    <w:rsid w:val="00396405"/>
    <w:rsid w:val="0039686E"/>
    <w:rsid w:val="00396DD8"/>
    <w:rsid w:val="00396E93"/>
    <w:rsid w:val="00397897"/>
    <w:rsid w:val="003979A0"/>
    <w:rsid w:val="00397D0D"/>
    <w:rsid w:val="003A048A"/>
    <w:rsid w:val="003A0553"/>
    <w:rsid w:val="003A09E7"/>
    <w:rsid w:val="003A117A"/>
    <w:rsid w:val="003A1712"/>
    <w:rsid w:val="003A1D51"/>
    <w:rsid w:val="003A1E74"/>
    <w:rsid w:val="003A2362"/>
    <w:rsid w:val="003A2756"/>
    <w:rsid w:val="003A2A8B"/>
    <w:rsid w:val="003A2BA3"/>
    <w:rsid w:val="003A384E"/>
    <w:rsid w:val="003A3C27"/>
    <w:rsid w:val="003A3E8F"/>
    <w:rsid w:val="003A47A5"/>
    <w:rsid w:val="003A49F8"/>
    <w:rsid w:val="003A4B48"/>
    <w:rsid w:val="003A4D08"/>
    <w:rsid w:val="003A5287"/>
    <w:rsid w:val="003A5A2D"/>
    <w:rsid w:val="003A5A36"/>
    <w:rsid w:val="003A5CCD"/>
    <w:rsid w:val="003A6A69"/>
    <w:rsid w:val="003A6F4C"/>
    <w:rsid w:val="003A70A6"/>
    <w:rsid w:val="003A783A"/>
    <w:rsid w:val="003A7DE4"/>
    <w:rsid w:val="003A7E07"/>
    <w:rsid w:val="003B065E"/>
    <w:rsid w:val="003B0838"/>
    <w:rsid w:val="003B089F"/>
    <w:rsid w:val="003B08AA"/>
    <w:rsid w:val="003B1241"/>
    <w:rsid w:val="003B13A9"/>
    <w:rsid w:val="003B1826"/>
    <w:rsid w:val="003B19BA"/>
    <w:rsid w:val="003B19C7"/>
    <w:rsid w:val="003B1CAC"/>
    <w:rsid w:val="003B1D32"/>
    <w:rsid w:val="003B1DED"/>
    <w:rsid w:val="003B2059"/>
    <w:rsid w:val="003B32D3"/>
    <w:rsid w:val="003B33B0"/>
    <w:rsid w:val="003B354F"/>
    <w:rsid w:val="003B46C7"/>
    <w:rsid w:val="003B4C9E"/>
    <w:rsid w:val="003B4CE3"/>
    <w:rsid w:val="003B59E2"/>
    <w:rsid w:val="003B6001"/>
    <w:rsid w:val="003B6323"/>
    <w:rsid w:val="003B691F"/>
    <w:rsid w:val="003B7068"/>
    <w:rsid w:val="003B71F6"/>
    <w:rsid w:val="003B72D8"/>
    <w:rsid w:val="003B7301"/>
    <w:rsid w:val="003B7327"/>
    <w:rsid w:val="003B7351"/>
    <w:rsid w:val="003B764E"/>
    <w:rsid w:val="003C00BC"/>
    <w:rsid w:val="003C035E"/>
    <w:rsid w:val="003C1B59"/>
    <w:rsid w:val="003C215D"/>
    <w:rsid w:val="003C2428"/>
    <w:rsid w:val="003C2DC0"/>
    <w:rsid w:val="003C3637"/>
    <w:rsid w:val="003C3754"/>
    <w:rsid w:val="003C50B6"/>
    <w:rsid w:val="003C50EB"/>
    <w:rsid w:val="003C5966"/>
    <w:rsid w:val="003C6A9E"/>
    <w:rsid w:val="003C7153"/>
    <w:rsid w:val="003C7233"/>
    <w:rsid w:val="003C7594"/>
    <w:rsid w:val="003C75B6"/>
    <w:rsid w:val="003C7E8F"/>
    <w:rsid w:val="003D080B"/>
    <w:rsid w:val="003D0B96"/>
    <w:rsid w:val="003D16A7"/>
    <w:rsid w:val="003D1D4A"/>
    <w:rsid w:val="003D2272"/>
    <w:rsid w:val="003D2B14"/>
    <w:rsid w:val="003D31AE"/>
    <w:rsid w:val="003D3CB3"/>
    <w:rsid w:val="003D46F1"/>
    <w:rsid w:val="003D4D8E"/>
    <w:rsid w:val="003D5180"/>
    <w:rsid w:val="003D589F"/>
    <w:rsid w:val="003D6299"/>
    <w:rsid w:val="003D69E7"/>
    <w:rsid w:val="003D6ADB"/>
    <w:rsid w:val="003D72BF"/>
    <w:rsid w:val="003D744D"/>
    <w:rsid w:val="003D7547"/>
    <w:rsid w:val="003D7840"/>
    <w:rsid w:val="003D7B74"/>
    <w:rsid w:val="003E0136"/>
    <w:rsid w:val="003E02F4"/>
    <w:rsid w:val="003E0520"/>
    <w:rsid w:val="003E100C"/>
    <w:rsid w:val="003E1228"/>
    <w:rsid w:val="003E1315"/>
    <w:rsid w:val="003E14EB"/>
    <w:rsid w:val="003E1EF0"/>
    <w:rsid w:val="003E20A0"/>
    <w:rsid w:val="003E2BE3"/>
    <w:rsid w:val="003E2E8E"/>
    <w:rsid w:val="003E2EEB"/>
    <w:rsid w:val="003E34E9"/>
    <w:rsid w:val="003E3714"/>
    <w:rsid w:val="003E4BAD"/>
    <w:rsid w:val="003E5049"/>
    <w:rsid w:val="003E5087"/>
    <w:rsid w:val="003E51FD"/>
    <w:rsid w:val="003E5907"/>
    <w:rsid w:val="003E6194"/>
    <w:rsid w:val="003E6269"/>
    <w:rsid w:val="003E62FB"/>
    <w:rsid w:val="003E636B"/>
    <w:rsid w:val="003E66CB"/>
    <w:rsid w:val="003E693F"/>
    <w:rsid w:val="003E6CDA"/>
    <w:rsid w:val="003E6E64"/>
    <w:rsid w:val="003E7045"/>
    <w:rsid w:val="003E70D8"/>
    <w:rsid w:val="003E71BE"/>
    <w:rsid w:val="003E7C38"/>
    <w:rsid w:val="003F024C"/>
    <w:rsid w:val="003F07EA"/>
    <w:rsid w:val="003F0920"/>
    <w:rsid w:val="003F0C26"/>
    <w:rsid w:val="003F1867"/>
    <w:rsid w:val="003F1C6E"/>
    <w:rsid w:val="003F1D3A"/>
    <w:rsid w:val="003F1F0D"/>
    <w:rsid w:val="003F1FC5"/>
    <w:rsid w:val="003F26C3"/>
    <w:rsid w:val="003F2C1C"/>
    <w:rsid w:val="003F3356"/>
    <w:rsid w:val="003F3407"/>
    <w:rsid w:val="003F39E3"/>
    <w:rsid w:val="003F3AFD"/>
    <w:rsid w:val="003F54AC"/>
    <w:rsid w:val="003F5942"/>
    <w:rsid w:val="003F5E80"/>
    <w:rsid w:val="003F5FF7"/>
    <w:rsid w:val="003F7003"/>
    <w:rsid w:val="003F793D"/>
    <w:rsid w:val="00400142"/>
    <w:rsid w:val="004007AC"/>
    <w:rsid w:val="004008EF"/>
    <w:rsid w:val="00400D17"/>
    <w:rsid w:val="00400F43"/>
    <w:rsid w:val="004011E2"/>
    <w:rsid w:val="00401240"/>
    <w:rsid w:val="00401481"/>
    <w:rsid w:val="00401580"/>
    <w:rsid w:val="0040214C"/>
    <w:rsid w:val="00402263"/>
    <w:rsid w:val="004024C5"/>
    <w:rsid w:val="004025D5"/>
    <w:rsid w:val="0040271D"/>
    <w:rsid w:val="00402C85"/>
    <w:rsid w:val="00402F06"/>
    <w:rsid w:val="004035B6"/>
    <w:rsid w:val="0040373C"/>
    <w:rsid w:val="00403A9C"/>
    <w:rsid w:val="00403ED3"/>
    <w:rsid w:val="00404331"/>
    <w:rsid w:val="004043E1"/>
    <w:rsid w:val="004048D7"/>
    <w:rsid w:val="0040492C"/>
    <w:rsid w:val="00404BA6"/>
    <w:rsid w:val="00404C9B"/>
    <w:rsid w:val="00404E20"/>
    <w:rsid w:val="00405079"/>
    <w:rsid w:val="00405C3F"/>
    <w:rsid w:val="00405CEC"/>
    <w:rsid w:val="00406495"/>
    <w:rsid w:val="004064A0"/>
    <w:rsid w:val="004066BC"/>
    <w:rsid w:val="00406714"/>
    <w:rsid w:val="004068E4"/>
    <w:rsid w:val="00406F12"/>
    <w:rsid w:val="00407236"/>
    <w:rsid w:val="00410184"/>
    <w:rsid w:val="00410936"/>
    <w:rsid w:val="00410C5A"/>
    <w:rsid w:val="00410DCC"/>
    <w:rsid w:val="00410E0F"/>
    <w:rsid w:val="00410E97"/>
    <w:rsid w:val="004117D4"/>
    <w:rsid w:val="00411ABF"/>
    <w:rsid w:val="00412C66"/>
    <w:rsid w:val="00413008"/>
    <w:rsid w:val="0041320B"/>
    <w:rsid w:val="004132A3"/>
    <w:rsid w:val="00413C65"/>
    <w:rsid w:val="0041462D"/>
    <w:rsid w:val="00414B10"/>
    <w:rsid w:val="00415047"/>
    <w:rsid w:val="00415A65"/>
    <w:rsid w:val="00415BFC"/>
    <w:rsid w:val="00415E08"/>
    <w:rsid w:val="00416434"/>
    <w:rsid w:val="00416858"/>
    <w:rsid w:val="00416BCE"/>
    <w:rsid w:val="00416EB5"/>
    <w:rsid w:val="00416F31"/>
    <w:rsid w:val="00417EB2"/>
    <w:rsid w:val="0042058F"/>
    <w:rsid w:val="004208B1"/>
    <w:rsid w:val="00420D18"/>
    <w:rsid w:val="00421626"/>
    <w:rsid w:val="00421B93"/>
    <w:rsid w:val="00421CAA"/>
    <w:rsid w:val="00421D23"/>
    <w:rsid w:val="0042224E"/>
    <w:rsid w:val="004241BB"/>
    <w:rsid w:val="00424800"/>
    <w:rsid w:val="004252E4"/>
    <w:rsid w:val="004253B4"/>
    <w:rsid w:val="00425C67"/>
    <w:rsid w:val="00425CD2"/>
    <w:rsid w:val="00425FF1"/>
    <w:rsid w:val="004268DD"/>
    <w:rsid w:val="00426A66"/>
    <w:rsid w:val="00426D66"/>
    <w:rsid w:val="00426E99"/>
    <w:rsid w:val="00427382"/>
    <w:rsid w:val="00427915"/>
    <w:rsid w:val="00430225"/>
    <w:rsid w:val="0043038A"/>
    <w:rsid w:val="00430445"/>
    <w:rsid w:val="00430470"/>
    <w:rsid w:val="00430558"/>
    <w:rsid w:val="004305EA"/>
    <w:rsid w:val="004306B5"/>
    <w:rsid w:val="004307E0"/>
    <w:rsid w:val="00430A7E"/>
    <w:rsid w:val="00430EEC"/>
    <w:rsid w:val="0043107A"/>
    <w:rsid w:val="00431513"/>
    <w:rsid w:val="00432015"/>
    <w:rsid w:val="0043261C"/>
    <w:rsid w:val="00432F05"/>
    <w:rsid w:val="00433302"/>
    <w:rsid w:val="00433447"/>
    <w:rsid w:val="00433EAE"/>
    <w:rsid w:val="004341B0"/>
    <w:rsid w:val="00434EBA"/>
    <w:rsid w:val="0043502D"/>
    <w:rsid w:val="00435069"/>
    <w:rsid w:val="00435688"/>
    <w:rsid w:val="00435CDD"/>
    <w:rsid w:val="00435EA9"/>
    <w:rsid w:val="00435FD5"/>
    <w:rsid w:val="004366F0"/>
    <w:rsid w:val="00436A8D"/>
    <w:rsid w:val="00436BBA"/>
    <w:rsid w:val="0043732E"/>
    <w:rsid w:val="004375F5"/>
    <w:rsid w:val="004377C4"/>
    <w:rsid w:val="0044048A"/>
    <w:rsid w:val="0044048E"/>
    <w:rsid w:val="00440678"/>
    <w:rsid w:val="00441582"/>
    <w:rsid w:val="004415CE"/>
    <w:rsid w:val="00441C37"/>
    <w:rsid w:val="00441C72"/>
    <w:rsid w:val="00441DBF"/>
    <w:rsid w:val="00441E75"/>
    <w:rsid w:val="0044214B"/>
    <w:rsid w:val="004423C5"/>
    <w:rsid w:val="00442682"/>
    <w:rsid w:val="004429A0"/>
    <w:rsid w:val="00442A4F"/>
    <w:rsid w:val="00442B28"/>
    <w:rsid w:val="00442F5A"/>
    <w:rsid w:val="00443024"/>
    <w:rsid w:val="0044376F"/>
    <w:rsid w:val="00443E98"/>
    <w:rsid w:val="00443F6D"/>
    <w:rsid w:val="004440B5"/>
    <w:rsid w:val="00444628"/>
    <w:rsid w:val="00444A16"/>
    <w:rsid w:val="004452BE"/>
    <w:rsid w:val="00445609"/>
    <w:rsid w:val="0044579B"/>
    <w:rsid w:val="004461A5"/>
    <w:rsid w:val="0044735B"/>
    <w:rsid w:val="0044796E"/>
    <w:rsid w:val="00447A2F"/>
    <w:rsid w:val="0045086F"/>
    <w:rsid w:val="00450A9E"/>
    <w:rsid w:val="00450C66"/>
    <w:rsid w:val="00450CED"/>
    <w:rsid w:val="004510EF"/>
    <w:rsid w:val="004517C3"/>
    <w:rsid w:val="00451896"/>
    <w:rsid w:val="00451CC0"/>
    <w:rsid w:val="00452E0F"/>
    <w:rsid w:val="00452F51"/>
    <w:rsid w:val="004542C6"/>
    <w:rsid w:val="00454A5F"/>
    <w:rsid w:val="00455307"/>
    <w:rsid w:val="004557BE"/>
    <w:rsid w:val="00455CD3"/>
    <w:rsid w:val="00456281"/>
    <w:rsid w:val="0045656B"/>
    <w:rsid w:val="004570D2"/>
    <w:rsid w:val="004572FD"/>
    <w:rsid w:val="00457B6E"/>
    <w:rsid w:val="00457E68"/>
    <w:rsid w:val="004604D8"/>
    <w:rsid w:val="00460716"/>
    <w:rsid w:val="004607E2"/>
    <w:rsid w:val="00460C48"/>
    <w:rsid w:val="00460DCB"/>
    <w:rsid w:val="00460FC9"/>
    <w:rsid w:val="004617CE"/>
    <w:rsid w:val="004618BA"/>
    <w:rsid w:val="00461D4D"/>
    <w:rsid w:val="0046248D"/>
    <w:rsid w:val="00462723"/>
    <w:rsid w:val="0046277C"/>
    <w:rsid w:val="0046357D"/>
    <w:rsid w:val="0046408A"/>
    <w:rsid w:val="00464B71"/>
    <w:rsid w:val="00464C13"/>
    <w:rsid w:val="004656C1"/>
    <w:rsid w:val="00465756"/>
    <w:rsid w:val="0046581B"/>
    <w:rsid w:val="00466310"/>
    <w:rsid w:val="00466F80"/>
    <w:rsid w:val="004674FA"/>
    <w:rsid w:val="00467934"/>
    <w:rsid w:val="00467DFD"/>
    <w:rsid w:val="00467E6D"/>
    <w:rsid w:val="00470385"/>
    <w:rsid w:val="004705EE"/>
    <w:rsid w:val="00471149"/>
    <w:rsid w:val="004722D3"/>
    <w:rsid w:val="00472810"/>
    <w:rsid w:val="00472B02"/>
    <w:rsid w:val="00472CC4"/>
    <w:rsid w:val="00472F20"/>
    <w:rsid w:val="00473616"/>
    <w:rsid w:val="004736A7"/>
    <w:rsid w:val="004737A7"/>
    <w:rsid w:val="00473FCC"/>
    <w:rsid w:val="004740C9"/>
    <w:rsid w:val="004745C5"/>
    <w:rsid w:val="00474A74"/>
    <w:rsid w:val="00474F91"/>
    <w:rsid w:val="00475C85"/>
    <w:rsid w:val="0047632A"/>
    <w:rsid w:val="004769B8"/>
    <w:rsid w:val="00477186"/>
    <w:rsid w:val="004779F6"/>
    <w:rsid w:val="00477A00"/>
    <w:rsid w:val="00477C76"/>
    <w:rsid w:val="00477D52"/>
    <w:rsid w:val="0048028B"/>
    <w:rsid w:val="004808C8"/>
    <w:rsid w:val="004808EB"/>
    <w:rsid w:val="0048093B"/>
    <w:rsid w:val="00481170"/>
    <w:rsid w:val="00481D73"/>
    <w:rsid w:val="00482F17"/>
    <w:rsid w:val="00483537"/>
    <w:rsid w:val="00483614"/>
    <w:rsid w:val="00483C8D"/>
    <w:rsid w:val="00484410"/>
    <w:rsid w:val="004847FB"/>
    <w:rsid w:val="0048636C"/>
    <w:rsid w:val="00486668"/>
    <w:rsid w:val="00486825"/>
    <w:rsid w:val="00486953"/>
    <w:rsid w:val="00486C3F"/>
    <w:rsid w:val="00487222"/>
    <w:rsid w:val="00487456"/>
    <w:rsid w:val="004874F5"/>
    <w:rsid w:val="00487FB1"/>
    <w:rsid w:val="0049043D"/>
    <w:rsid w:val="00490759"/>
    <w:rsid w:val="00490ED2"/>
    <w:rsid w:val="00491490"/>
    <w:rsid w:val="004938D7"/>
    <w:rsid w:val="00493902"/>
    <w:rsid w:val="00493CB3"/>
    <w:rsid w:val="00494474"/>
    <w:rsid w:val="00494503"/>
    <w:rsid w:val="00494BD5"/>
    <w:rsid w:val="00495708"/>
    <w:rsid w:val="00496078"/>
    <w:rsid w:val="00496804"/>
    <w:rsid w:val="00496F04"/>
    <w:rsid w:val="0049712D"/>
    <w:rsid w:val="00497E1A"/>
    <w:rsid w:val="00497F7C"/>
    <w:rsid w:val="004A026B"/>
    <w:rsid w:val="004A0D5D"/>
    <w:rsid w:val="004A153C"/>
    <w:rsid w:val="004A1A3C"/>
    <w:rsid w:val="004A1B9F"/>
    <w:rsid w:val="004A20C3"/>
    <w:rsid w:val="004A25C1"/>
    <w:rsid w:val="004A2A65"/>
    <w:rsid w:val="004A2D9B"/>
    <w:rsid w:val="004A3076"/>
    <w:rsid w:val="004A3406"/>
    <w:rsid w:val="004A344E"/>
    <w:rsid w:val="004A3A9F"/>
    <w:rsid w:val="004A3C4C"/>
    <w:rsid w:val="004A3E61"/>
    <w:rsid w:val="004A42BA"/>
    <w:rsid w:val="004A57DC"/>
    <w:rsid w:val="004A5B15"/>
    <w:rsid w:val="004A6AFB"/>
    <w:rsid w:val="004A6C4A"/>
    <w:rsid w:val="004A6D0D"/>
    <w:rsid w:val="004A6ECA"/>
    <w:rsid w:val="004A73A1"/>
    <w:rsid w:val="004A7403"/>
    <w:rsid w:val="004A7415"/>
    <w:rsid w:val="004A7FA6"/>
    <w:rsid w:val="004B0B5A"/>
    <w:rsid w:val="004B0CB7"/>
    <w:rsid w:val="004B0D0D"/>
    <w:rsid w:val="004B0DF9"/>
    <w:rsid w:val="004B0E59"/>
    <w:rsid w:val="004B1342"/>
    <w:rsid w:val="004B176E"/>
    <w:rsid w:val="004B193D"/>
    <w:rsid w:val="004B2583"/>
    <w:rsid w:val="004B27A2"/>
    <w:rsid w:val="004B2D73"/>
    <w:rsid w:val="004B343B"/>
    <w:rsid w:val="004B3508"/>
    <w:rsid w:val="004B35DA"/>
    <w:rsid w:val="004B36B0"/>
    <w:rsid w:val="004B424D"/>
    <w:rsid w:val="004B4318"/>
    <w:rsid w:val="004B43AE"/>
    <w:rsid w:val="004B4DAB"/>
    <w:rsid w:val="004B4F65"/>
    <w:rsid w:val="004B5132"/>
    <w:rsid w:val="004B5A59"/>
    <w:rsid w:val="004B6298"/>
    <w:rsid w:val="004B66C7"/>
    <w:rsid w:val="004B73CC"/>
    <w:rsid w:val="004C01ED"/>
    <w:rsid w:val="004C0D16"/>
    <w:rsid w:val="004C139D"/>
    <w:rsid w:val="004C148B"/>
    <w:rsid w:val="004C1A00"/>
    <w:rsid w:val="004C1B3A"/>
    <w:rsid w:val="004C1B46"/>
    <w:rsid w:val="004C1BCD"/>
    <w:rsid w:val="004C26D5"/>
    <w:rsid w:val="004C2C28"/>
    <w:rsid w:val="004C2CDD"/>
    <w:rsid w:val="004C3028"/>
    <w:rsid w:val="004C3122"/>
    <w:rsid w:val="004C3DB7"/>
    <w:rsid w:val="004C49BD"/>
    <w:rsid w:val="004C4BE4"/>
    <w:rsid w:val="004C4C5F"/>
    <w:rsid w:val="004C4CB4"/>
    <w:rsid w:val="004C5297"/>
    <w:rsid w:val="004C5530"/>
    <w:rsid w:val="004C55BE"/>
    <w:rsid w:val="004C6525"/>
    <w:rsid w:val="004C72F5"/>
    <w:rsid w:val="004C79DE"/>
    <w:rsid w:val="004C7D71"/>
    <w:rsid w:val="004D057B"/>
    <w:rsid w:val="004D0673"/>
    <w:rsid w:val="004D0A9E"/>
    <w:rsid w:val="004D0D05"/>
    <w:rsid w:val="004D1EDD"/>
    <w:rsid w:val="004D233A"/>
    <w:rsid w:val="004D2A0F"/>
    <w:rsid w:val="004D2DF5"/>
    <w:rsid w:val="004D3032"/>
    <w:rsid w:val="004D320D"/>
    <w:rsid w:val="004D3213"/>
    <w:rsid w:val="004D3369"/>
    <w:rsid w:val="004D4559"/>
    <w:rsid w:val="004D4679"/>
    <w:rsid w:val="004D48BD"/>
    <w:rsid w:val="004D4CDD"/>
    <w:rsid w:val="004D5270"/>
    <w:rsid w:val="004D53AE"/>
    <w:rsid w:val="004D556F"/>
    <w:rsid w:val="004D5657"/>
    <w:rsid w:val="004D5827"/>
    <w:rsid w:val="004D5B22"/>
    <w:rsid w:val="004D5F0C"/>
    <w:rsid w:val="004D60FC"/>
    <w:rsid w:val="004D63D5"/>
    <w:rsid w:val="004D70C5"/>
    <w:rsid w:val="004D7574"/>
    <w:rsid w:val="004D7636"/>
    <w:rsid w:val="004D7647"/>
    <w:rsid w:val="004D7F35"/>
    <w:rsid w:val="004E0280"/>
    <w:rsid w:val="004E0660"/>
    <w:rsid w:val="004E0716"/>
    <w:rsid w:val="004E0753"/>
    <w:rsid w:val="004E0C43"/>
    <w:rsid w:val="004E1580"/>
    <w:rsid w:val="004E1C9F"/>
    <w:rsid w:val="004E24AC"/>
    <w:rsid w:val="004E2E63"/>
    <w:rsid w:val="004E2FC7"/>
    <w:rsid w:val="004E31B6"/>
    <w:rsid w:val="004E34A3"/>
    <w:rsid w:val="004E34B3"/>
    <w:rsid w:val="004E375B"/>
    <w:rsid w:val="004E3F03"/>
    <w:rsid w:val="004E3FA9"/>
    <w:rsid w:val="004E4082"/>
    <w:rsid w:val="004E47DD"/>
    <w:rsid w:val="004E4BC7"/>
    <w:rsid w:val="004E4F93"/>
    <w:rsid w:val="004E5505"/>
    <w:rsid w:val="004E55DF"/>
    <w:rsid w:val="004E6252"/>
    <w:rsid w:val="004E684A"/>
    <w:rsid w:val="004E6C19"/>
    <w:rsid w:val="004E6C30"/>
    <w:rsid w:val="004E6F20"/>
    <w:rsid w:val="004E79CD"/>
    <w:rsid w:val="004F0031"/>
    <w:rsid w:val="004F01E2"/>
    <w:rsid w:val="004F02EA"/>
    <w:rsid w:val="004F07B4"/>
    <w:rsid w:val="004F14DD"/>
    <w:rsid w:val="004F1F1F"/>
    <w:rsid w:val="004F2636"/>
    <w:rsid w:val="004F263F"/>
    <w:rsid w:val="004F3A25"/>
    <w:rsid w:val="004F3F85"/>
    <w:rsid w:val="004F40E2"/>
    <w:rsid w:val="004F45D8"/>
    <w:rsid w:val="004F4EB5"/>
    <w:rsid w:val="004F5044"/>
    <w:rsid w:val="004F516B"/>
    <w:rsid w:val="004F58BC"/>
    <w:rsid w:val="004F5B52"/>
    <w:rsid w:val="004F64C5"/>
    <w:rsid w:val="004F6648"/>
    <w:rsid w:val="004F66F9"/>
    <w:rsid w:val="004F6858"/>
    <w:rsid w:val="004F68E1"/>
    <w:rsid w:val="004F6993"/>
    <w:rsid w:val="004F6AB3"/>
    <w:rsid w:val="004F6D37"/>
    <w:rsid w:val="004F7659"/>
    <w:rsid w:val="004F794B"/>
    <w:rsid w:val="004F7B5A"/>
    <w:rsid w:val="005008F0"/>
    <w:rsid w:val="00500EEC"/>
    <w:rsid w:val="00501907"/>
    <w:rsid w:val="00501E16"/>
    <w:rsid w:val="005024DC"/>
    <w:rsid w:val="00502E7D"/>
    <w:rsid w:val="00502F19"/>
    <w:rsid w:val="005031F4"/>
    <w:rsid w:val="0050353E"/>
    <w:rsid w:val="00503558"/>
    <w:rsid w:val="0050377A"/>
    <w:rsid w:val="005039F8"/>
    <w:rsid w:val="0050401E"/>
    <w:rsid w:val="0050436F"/>
    <w:rsid w:val="00504F06"/>
    <w:rsid w:val="00505064"/>
    <w:rsid w:val="0050534A"/>
    <w:rsid w:val="005054A6"/>
    <w:rsid w:val="00505639"/>
    <w:rsid w:val="005059FD"/>
    <w:rsid w:val="00506046"/>
    <w:rsid w:val="005067AA"/>
    <w:rsid w:val="00507159"/>
    <w:rsid w:val="005071BB"/>
    <w:rsid w:val="005074C1"/>
    <w:rsid w:val="005107B9"/>
    <w:rsid w:val="00510910"/>
    <w:rsid w:val="00510A94"/>
    <w:rsid w:val="005111C3"/>
    <w:rsid w:val="0051181A"/>
    <w:rsid w:val="005119CA"/>
    <w:rsid w:val="00511A31"/>
    <w:rsid w:val="00511EB4"/>
    <w:rsid w:val="005120BD"/>
    <w:rsid w:val="005125E7"/>
    <w:rsid w:val="00512B62"/>
    <w:rsid w:val="00513D42"/>
    <w:rsid w:val="00513E20"/>
    <w:rsid w:val="005143B2"/>
    <w:rsid w:val="0051481B"/>
    <w:rsid w:val="005148A1"/>
    <w:rsid w:val="005149FB"/>
    <w:rsid w:val="00515C84"/>
    <w:rsid w:val="0051669E"/>
    <w:rsid w:val="00516912"/>
    <w:rsid w:val="00516E06"/>
    <w:rsid w:val="005170CC"/>
    <w:rsid w:val="00517C24"/>
    <w:rsid w:val="00517FCF"/>
    <w:rsid w:val="00520065"/>
    <w:rsid w:val="0052021F"/>
    <w:rsid w:val="00520ADC"/>
    <w:rsid w:val="005213FB"/>
    <w:rsid w:val="00521AC0"/>
    <w:rsid w:val="00521B19"/>
    <w:rsid w:val="00521D5D"/>
    <w:rsid w:val="00521FFE"/>
    <w:rsid w:val="0052258C"/>
    <w:rsid w:val="0052296E"/>
    <w:rsid w:val="0052371D"/>
    <w:rsid w:val="0052469B"/>
    <w:rsid w:val="00524E66"/>
    <w:rsid w:val="00524F8D"/>
    <w:rsid w:val="0052513E"/>
    <w:rsid w:val="005256A2"/>
    <w:rsid w:val="00525F4F"/>
    <w:rsid w:val="00525F95"/>
    <w:rsid w:val="005263F4"/>
    <w:rsid w:val="0052648E"/>
    <w:rsid w:val="005267FF"/>
    <w:rsid w:val="00526C79"/>
    <w:rsid w:val="00526D4F"/>
    <w:rsid w:val="00526E2C"/>
    <w:rsid w:val="00527BB4"/>
    <w:rsid w:val="00527EFB"/>
    <w:rsid w:val="00527FD7"/>
    <w:rsid w:val="0053014C"/>
    <w:rsid w:val="00530360"/>
    <w:rsid w:val="005305FD"/>
    <w:rsid w:val="00530782"/>
    <w:rsid w:val="0053087A"/>
    <w:rsid w:val="00531025"/>
    <w:rsid w:val="00531457"/>
    <w:rsid w:val="0053185F"/>
    <w:rsid w:val="00531EB9"/>
    <w:rsid w:val="00532A72"/>
    <w:rsid w:val="00533070"/>
    <w:rsid w:val="0053343E"/>
    <w:rsid w:val="005337D5"/>
    <w:rsid w:val="00533DDF"/>
    <w:rsid w:val="00533EDF"/>
    <w:rsid w:val="005344C2"/>
    <w:rsid w:val="00534512"/>
    <w:rsid w:val="00534572"/>
    <w:rsid w:val="00534AEA"/>
    <w:rsid w:val="00534B7B"/>
    <w:rsid w:val="00534C42"/>
    <w:rsid w:val="00535336"/>
    <w:rsid w:val="00535750"/>
    <w:rsid w:val="00535759"/>
    <w:rsid w:val="00535B4F"/>
    <w:rsid w:val="00535E8D"/>
    <w:rsid w:val="0053620E"/>
    <w:rsid w:val="005367E4"/>
    <w:rsid w:val="005369FE"/>
    <w:rsid w:val="00537268"/>
    <w:rsid w:val="00537564"/>
    <w:rsid w:val="005378A0"/>
    <w:rsid w:val="00540281"/>
    <w:rsid w:val="005409F3"/>
    <w:rsid w:val="00540AD0"/>
    <w:rsid w:val="00541764"/>
    <w:rsid w:val="005418B9"/>
    <w:rsid w:val="00541CD2"/>
    <w:rsid w:val="00541DF7"/>
    <w:rsid w:val="00542953"/>
    <w:rsid w:val="00542B5C"/>
    <w:rsid w:val="00542B71"/>
    <w:rsid w:val="00542BA5"/>
    <w:rsid w:val="00543055"/>
    <w:rsid w:val="005430E2"/>
    <w:rsid w:val="00543188"/>
    <w:rsid w:val="00543BE9"/>
    <w:rsid w:val="0054484C"/>
    <w:rsid w:val="005449BB"/>
    <w:rsid w:val="00544A61"/>
    <w:rsid w:val="00544F6B"/>
    <w:rsid w:val="00545D98"/>
    <w:rsid w:val="00546310"/>
    <w:rsid w:val="00546883"/>
    <w:rsid w:val="00546F43"/>
    <w:rsid w:val="00547477"/>
    <w:rsid w:val="00547526"/>
    <w:rsid w:val="00550703"/>
    <w:rsid w:val="00550790"/>
    <w:rsid w:val="00550C2A"/>
    <w:rsid w:val="00550C3F"/>
    <w:rsid w:val="00550EFB"/>
    <w:rsid w:val="0055110F"/>
    <w:rsid w:val="005512CC"/>
    <w:rsid w:val="0055177C"/>
    <w:rsid w:val="00551907"/>
    <w:rsid w:val="00551A00"/>
    <w:rsid w:val="00551DBE"/>
    <w:rsid w:val="00552499"/>
    <w:rsid w:val="005524EA"/>
    <w:rsid w:val="00552B13"/>
    <w:rsid w:val="00552F34"/>
    <w:rsid w:val="00552FCC"/>
    <w:rsid w:val="00553398"/>
    <w:rsid w:val="00553A7A"/>
    <w:rsid w:val="005541BE"/>
    <w:rsid w:val="005541D9"/>
    <w:rsid w:val="00554381"/>
    <w:rsid w:val="00554928"/>
    <w:rsid w:val="00554970"/>
    <w:rsid w:val="00554988"/>
    <w:rsid w:val="00555A48"/>
    <w:rsid w:val="00555BFF"/>
    <w:rsid w:val="005562C7"/>
    <w:rsid w:val="00556586"/>
    <w:rsid w:val="00556E76"/>
    <w:rsid w:val="00556E9D"/>
    <w:rsid w:val="00556EAD"/>
    <w:rsid w:val="00557C2B"/>
    <w:rsid w:val="005601BA"/>
    <w:rsid w:val="00560A57"/>
    <w:rsid w:val="00560D1D"/>
    <w:rsid w:val="00560DA0"/>
    <w:rsid w:val="00560ED3"/>
    <w:rsid w:val="00560FBE"/>
    <w:rsid w:val="00561191"/>
    <w:rsid w:val="00562091"/>
    <w:rsid w:val="00562216"/>
    <w:rsid w:val="005625EF"/>
    <w:rsid w:val="00562AC1"/>
    <w:rsid w:val="005639CA"/>
    <w:rsid w:val="00564C1E"/>
    <w:rsid w:val="005666F7"/>
    <w:rsid w:val="00567300"/>
    <w:rsid w:val="0056742F"/>
    <w:rsid w:val="0056750A"/>
    <w:rsid w:val="0056768F"/>
    <w:rsid w:val="00567A64"/>
    <w:rsid w:val="00567B36"/>
    <w:rsid w:val="00570371"/>
    <w:rsid w:val="005703B9"/>
    <w:rsid w:val="005704F1"/>
    <w:rsid w:val="00570A91"/>
    <w:rsid w:val="00570C2F"/>
    <w:rsid w:val="00570D38"/>
    <w:rsid w:val="00570EF7"/>
    <w:rsid w:val="0057129C"/>
    <w:rsid w:val="0057150D"/>
    <w:rsid w:val="0057173B"/>
    <w:rsid w:val="0057181E"/>
    <w:rsid w:val="005725BF"/>
    <w:rsid w:val="0057268D"/>
    <w:rsid w:val="00573267"/>
    <w:rsid w:val="00573889"/>
    <w:rsid w:val="005738FC"/>
    <w:rsid w:val="00573E5A"/>
    <w:rsid w:val="00573F85"/>
    <w:rsid w:val="0057420D"/>
    <w:rsid w:val="00574307"/>
    <w:rsid w:val="005743D2"/>
    <w:rsid w:val="005743D7"/>
    <w:rsid w:val="005743F4"/>
    <w:rsid w:val="005750BC"/>
    <w:rsid w:val="0057546E"/>
    <w:rsid w:val="00575486"/>
    <w:rsid w:val="005756A3"/>
    <w:rsid w:val="00575B3D"/>
    <w:rsid w:val="00575E57"/>
    <w:rsid w:val="00575ED8"/>
    <w:rsid w:val="0057649F"/>
    <w:rsid w:val="0057658A"/>
    <w:rsid w:val="00576E5B"/>
    <w:rsid w:val="005773B7"/>
    <w:rsid w:val="00577C1B"/>
    <w:rsid w:val="00580C0C"/>
    <w:rsid w:val="00581BA6"/>
    <w:rsid w:val="005822F9"/>
    <w:rsid w:val="0058252B"/>
    <w:rsid w:val="005833C0"/>
    <w:rsid w:val="00583487"/>
    <w:rsid w:val="00583ADF"/>
    <w:rsid w:val="00584897"/>
    <w:rsid w:val="00584EBD"/>
    <w:rsid w:val="00585562"/>
    <w:rsid w:val="00585E9A"/>
    <w:rsid w:val="005875B0"/>
    <w:rsid w:val="005910C5"/>
    <w:rsid w:val="00591103"/>
    <w:rsid w:val="005912CA"/>
    <w:rsid w:val="00591675"/>
    <w:rsid w:val="00591AD1"/>
    <w:rsid w:val="00592CBB"/>
    <w:rsid w:val="00592F6F"/>
    <w:rsid w:val="0059398E"/>
    <w:rsid w:val="00593B53"/>
    <w:rsid w:val="00593E8B"/>
    <w:rsid w:val="00594C89"/>
    <w:rsid w:val="005969DB"/>
    <w:rsid w:val="0059701C"/>
    <w:rsid w:val="00597547"/>
    <w:rsid w:val="00597B30"/>
    <w:rsid w:val="005A10B9"/>
    <w:rsid w:val="005A19F8"/>
    <w:rsid w:val="005A1C73"/>
    <w:rsid w:val="005A1D68"/>
    <w:rsid w:val="005A25DD"/>
    <w:rsid w:val="005A2611"/>
    <w:rsid w:val="005A3452"/>
    <w:rsid w:val="005A35E3"/>
    <w:rsid w:val="005A42AE"/>
    <w:rsid w:val="005A4A1B"/>
    <w:rsid w:val="005A4E1A"/>
    <w:rsid w:val="005A597A"/>
    <w:rsid w:val="005A62B9"/>
    <w:rsid w:val="005A68E2"/>
    <w:rsid w:val="005A6985"/>
    <w:rsid w:val="005A6AD9"/>
    <w:rsid w:val="005A6F86"/>
    <w:rsid w:val="005A7302"/>
    <w:rsid w:val="005A75B9"/>
    <w:rsid w:val="005A7BFE"/>
    <w:rsid w:val="005A7E65"/>
    <w:rsid w:val="005B01BB"/>
    <w:rsid w:val="005B02AB"/>
    <w:rsid w:val="005B0B3D"/>
    <w:rsid w:val="005B0DAF"/>
    <w:rsid w:val="005B0DC5"/>
    <w:rsid w:val="005B143B"/>
    <w:rsid w:val="005B168A"/>
    <w:rsid w:val="005B2544"/>
    <w:rsid w:val="005B2AB8"/>
    <w:rsid w:val="005B3261"/>
    <w:rsid w:val="005B33A2"/>
    <w:rsid w:val="005B3503"/>
    <w:rsid w:val="005B3D1F"/>
    <w:rsid w:val="005B3FA6"/>
    <w:rsid w:val="005B463D"/>
    <w:rsid w:val="005B48E6"/>
    <w:rsid w:val="005B4D5F"/>
    <w:rsid w:val="005B596B"/>
    <w:rsid w:val="005B5F90"/>
    <w:rsid w:val="005B6107"/>
    <w:rsid w:val="005B6421"/>
    <w:rsid w:val="005B6D05"/>
    <w:rsid w:val="005B6D60"/>
    <w:rsid w:val="005B7366"/>
    <w:rsid w:val="005B7C0D"/>
    <w:rsid w:val="005C0B6C"/>
    <w:rsid w:val="005C0BC8"/>
    <w:rsid w:val="005C0F87"/>
    <w:rsid w:val="005C0FC5"/>
    <w:rsid w:val="005C18A4"/>
    <w:rsid w:val="005C1DA7"/>
    <w:rsid w:val="005C2113"/>
    <w:rsid w:val="005C21EC"/>
    <w:rsid w:val="005C4DEE"/>
    <w:rsid w:val="005C5330"/>
    <w:rsid w:val="005C544F"/>
    <w:rsid w:val="005C5CBC"/>
    <w:rsid w:val="005C644F"/>
    <w:rsid w:val="005C6F95"/>
    <w:rsid w:val="005C7645"/>
    <w:rsid w:val="005C7938"/>
    <w:rsid w:val="005D00F8"/>
    <w:rsid w:val="005D0354"/>
    <w:rsid w:val="005D054C"/>
    <w:rsid w:val="005D102D"/>
    <w:rsid w:val="005D11D3"/>
    <w:rsid w:val="005D1B66"/>
    <w:rsid w:val="005D1EF6"/>
    <w:rsid w:val="005D2255"/>
    <w:rsid w:val="005D2272"/>
    <w:rsid w:val="005D234C"/>
    <w:rsid w:val="005D2372"/>
    <w:rsid w:val="005D24D2"/>
    <w:rsid w:val="005D2523"/>
    <w:rsid w:val="005D2582"/>
    <w:rsid w:val="005D2713"/>
    <w:rsid w:val="005D32CE"/>
    <w:rsid w:val="005D357F"/>
    <w:rsid w:val="005D39EB"/>
    <w:rsid w:val="005D4500"/>
    <w:rsid w:val="005D45C5"/>
    <w:rsid w:val="005D4A51"/>
    <w:rsid w:val="005D4F2A"/>
    <w:rsid w:val="005D53AF"/>
    <w:rsid w:val="005D53B3"/>
    <w:rsid w:val="005D54E9"/>
    <w:rsid w:val="005D567B"/>
    <w:rsid w:val="005D59AC"/>
    <w:rsid w:val="005D62C0"/>
    <w:rsid w:val="005D6B40"/>
    <w:rsid w:val="005D6C30"/>
    <w:rsid w:val="005D74CE"/>
    <w:rsid w:val="005D7900"/>
    <w:rsid w:val="005D7A1A"/>
    <w:rsid w:val="005D7C4C"/>
    <w:rsid w:val="005E0047"/>
    <w:rsid w:val="005E0785"/>
    <w:rsid w:val="005E07C9"/>
    <w:rsid w:val="005E1127"/>
    <w:rsid w:val="005E1218"/>
    <w:rsid w:val="005E15B5"/>
    <w:rsid w:val="005E195D"/>
    <w:rsid w:val="005E2606"/>
    <w:rsid w:val="005E2B7C"/>
    <w:rsid w:val="005E2C1D"/>
    <w:rsid w:val="005E2F85"/>
    <w:rsid w:val="005E3136"/>
    <w:rsid w:val="005E3503"/>
    <w:rsid w:val="005E36B9"/>
    <w:rsid w:val="005E37B5"/>
    <w:rsid w:val="005E3985"/>
    <w:rsid w:val="005E40BF"/>
    <w:rsid w:val="005E47CE"/>
    <w:rsid w:val="005E4B75"/>
    <w:rsid w:val="005E4D54"/>
    <w:rsid w:val="005E504B"/>
    <w:rsid w:val="005E5C87"/>
    <w:rsid w:val="005E5FB4"/>
    <w:rsid w:val="005E67B1"/>
    <w:rsid w:val="005E68A4"/>
    <w:rsid w:val="005E6952"/>
    <w:rsid w:val="005E6CF3"/>
    <w:rsid w:val="005E7196"/>
    <w:rsid w:val="005E7525"/>
    <w:rsid w:val="005E7C4A"/>
    <w:rsid w:val="005F0124"/>
    <w:rsid w:val="005F03EF"/>
    <w:rsid w:val="005F151F"/>
    <w:rsid w:val="005F1553"/>
    <w:rsid w:val="005F1838"/>
    <w:rsid w:val="005F1FCA"/>
    <w:rsid w:val="005F2321"/>
    <w:rsid w:val="005F2511"/>
    <w:rsid w:val="005F2F52"/>
    <w:rsid w:val="005F3222"/>
    <w:rsid w:val="005F36E8"/>
    <w:rsid w:val="005F3700"/>
    <w:rsid w:val="005F3BBF"/>
    <w:rsid w:val="005F3D2B"/>
    <w:rsid w:val="005F42F2"/>
    <w:rsid w:val="005F4364"/>
    <w:rsid w:val="005F4940"/>
    <w:rsid w:val="005F4E12"/>
    <w:rsid w:val="005F4FD6"/>
    <w:rsid w:val="005F5A70"/>
    <w:rsid w:val="005F651A"/>
    <w:rsid w:val="005F6B10"/>
    <w:rsid w:val="005F6D54"/>
    <w:rsid w:val="005F7050"/>
    <w:rsid w:val="005F7E2C"/>
    <w:rsid w:val="0060015A"/>
    <w:rsid w:val="0060016C"/>
    <w:rsid w:val="006008B2"/>
    <w:rsid w:val="00601043"/>
    <w:rsid w:val="00601155"/>
    <w:rsid w:val="00601246"/>
    <w:rsid w:val="0060266D"/>
    <w:rsid w:val="0060275E"/>
    <w:rsid w:val="006028EF"/>
    <w:rsid w:val="00602A52"/>
    <w:rsid w:val="00602D9E"/>
    <w:rsid w:val="0060303B"/>
    <w:rsid w:val="0060346F"/>
    <w:rsid w:val="006035D0"/>
    <w:rsid w:val="0060391A"/>
    <w:rsid w:val="00603C76"/>
    <w:rsid w:val="00603F14"/>
    <w:rsid w:val="006041E6"/>
    <w:rsid w:val="00605646"/>
    <w:rsid w:val="006061CE"/>
    <w:rsid w:val="006065AD"/>
    <w:rsid w:val="0060697E"/>
    <w:rsid w:val="00606CD1"/>
    <w:rsid w:val="006075B8"/>
    <w:rsid w:val="00607B43"/>
    <w:rsid w:val="00610189"/>
    <w:rsid w:val="006103E4"/>
    <w:rsid w:val="006107F5"/>
    <w:rsid w:val="00610BA3"/>
    <w:rsid w:val="006112EE"/>
    <w:rsid w:val="0061130D"/>
    <w:rsid w:val="00611851"/>
    <w:rsid w:val="00611E8C"/>
    <w:rsid w:val="0061216C"/>
    <w:rsid w:val="0061238D"/>
    <w:rsid w:val="00612581"/>
    <w:rsid w:val="00612749"/>
    <w:rsid w:val="00612861"/>
    <w:rsid w:val="0061290A"/>
    <w:rsid w:val="00612AF6"/>
    <w:rsid w:val="00612BA2"/>
    <w:rsid w:val="00612C6C"/>
    <w:rsid w:val="006140CE"/>
    <w:rsid w:val="0061591D"/>
    <w:rsid w:val="006164A7"/>
    <w:rsid w:val="0061752D"/>
    <w:rsid w:val="00617586"/>
    <w:rsid w:val="00617621"/>
    <w:rsid w:val="006176EA"/>
    <w:rsid w:val="00617737"/>
    <w:rsid w:val="006178B5"/>
    <w:rsid w:val="00617ADE"/>
    <w:rsid w:val="00617D48"/>
    <w:rsid w:val="00620394"/>
    <w:rsid w:val="00620ACE"/>
    <w:rsid w:val="00620C83"/>
    <w:rsid w:val="00621145"/>
    <w:rsid w:val="0062128A"/>
    <w:rsid w:val="006212BC"/>
    <w:rsid w:val="00621B8F"/>
    <w:rsid w:val="00621C95"/>
    <w:rsid w:val="00622910"/>
    <w:rsid w:val="00622C9A"/>
    <w:rsid w:val="006232BA"/>
    <w:rsid w:val="00623A01"/>
    <w:rsid w:val="00623DA7"/>
    <w:rsid w:val="00623DAA"/>
    <w:rsid w:val="0062437A"/>
    <w:rsid w:val="00624390"/>
    <w:rsid w:val="00624471"/>
    <w:rsid w:val="006244AA"/>
    <w:rsid w:val="00624A18"/>
    <w:rsid w:val="0062561A"/>
    <w:rsid w:val="006259CF"/>
    <w:rsid w:val="00625C3D"/>
    <w:rsid w:val="00626137"/>
    <w:rsid w:val="0062630D"/>
    <w:rsid w:val="00626470"/>
    <w:rsid w:val="00626E56"/>
    <w:rsid w:val="006270DB"/>
    <w:rsid w:val="00627CFC"/>
    <w:rsid w:val="00627DF1"/>
    <w:rsid w:val="0063017A"/>
    <w:rsid w:val="0063023F"/>
    <w:rsid w:val="00630BF4"/>
    <w:rsid w:val="0063163A"/>
    <w:rsid w:val="00631876"/>
    <w:rsid w:val="0063229B"/>
    <w:rsid w:val="0063233A"/>
    <w:rsid w:val="00632516"/>
    <w:rsid w:val="0063277B"/>
    <w:rsid w:val="00632CE3"/>
    <w:rsid w:val="0063349D"/>
    <w:rsid w:val="0063390F"/>
    <w:rsid w:val="00633DC7"/>
    <w:rsid w:val="00634114"/>
    <w:rsid w:val="00634166"/>
    <w:rsid w:val="006347DC"/>
    <w:rsid w:val="006348F0"/>
    <w:rsid w:val="00634EBE"/>
    <w:rsid w:val="00635075"/>
    <w:rsid w:val="00635455"/>
    <w:rsid w:val="006356BE"/>
    <w:rsid w:val="0063654E"/>
    <w:rsid w:val="0063655E"/>
    <w:rsid w:val="00636982"/>
    <w:rsid w:val="006402A4"/>
    <w:rsid w:val="0064048C"/>
    <w:rsid w:val="00640B25"/>
    <w:rsid w:val="00641081"/>
    <w:rsid w:val="006410EF"/>
    <w:rsid w:val="006411E8"/>
    <w:rsid w:val="0064148F"/>
    <w:rsid w:val="00641951"/>
    <w:rsid w:val="00641B5C"/>
    <w:rsid w:val="00641DFA"/>
    <w:rsid w:val="0064265A"/>
    <w:rsid w:val="006426CB"/>
    <w:rsid w:val="0064289A"/>
    <w:rsid w:val="00642912"/>
    <w:rsid w:val="006434C9"/>
    <w:rsid w:val="00643B46"/>
    <w:rsid w:val="00643D1C"/>
    <w:rsid w:val="00643D39"/>
    <w:rsid w:val="00646546"/>
    <w:rsid w:val="00646637"/>
    <w:rsid w:val="00646E28"/>
    <w:rsid w:val="00647DB6"/>
    <w:rsid w:val="00647E2F"/>
    <w:rsid w:val="006503A3"/>
    <w:rsid w:val="0065042D"/>
    <w:rsid w:val="006522F3"/>
    <w:rsid w:val="006525CE"/>
    <w:rsid w:val="00652ACF"/>
    <w:rsid w:val="00652B7C"/>
    <w:rsid w:val="006530C2"/>
    <w:rsid w:val="00653AAC"/>
    <w:rsid w:val="00653C99"/>
    <w:rsid w:val="00654D47"/>
    <w:rsid w:val="00654F96"/>
    <w:rsid w:val="00655139"/>
    <w:rsid w:val="0065516E"/>
    <w:rsid w:val="006552C8"/>
    <w:rsid w:val="00655842"/>
    <w:rsid w:val="00655B7D"/>
    <w:rsid w:val="00657325"/>
    <w:rsid w:val="00657541"/>
    <w:rsid w:val="0065799C"/>
    <w:rsid w:val="0066059A"/>
    <w:rsid w:val="0066074A"/>
    <w:rsid w:val="00660AD0"/>
    <w:rsid w:val="00660ECE"/>
    <w:rsid w:val="0066135F"/>
    <w:rsid w:val="006616E2"/>
    <w:rsid w:val="00661DCA"/>
    <w:rsid w:val="00661FE3"/>
    <w:rsid w:val="00662095"/>
    <w:rsid w:val="0066223C"/>
    <w:rsid w:val="00662289"/>
    <w:rsid w:val="006629A5"/>
    <w:rsid w:val="00662D97"/>
    <w:rsid w:val="00663258"/>
    <w:rsid w:val="0066413B"/>
    <w:rsid w:val="00664357"/>
    <w:rsid w:val="0066475A"/>
    <w:rsid w:val="00664E34"/>
    <w:rsid w:val="0066516F"/>
    <w:rsid w:val="00665A83"/>
    <w:rsid w:val="00666039"/>
    <w:rsid w:val="006660E5"/>
    <w:rsid w:val="00666210"/>
    <w:rsid w:val="00666BD7"/>
    <w:rsid w:val="00666E6B"/>
    <w:rsid w:val="006675EF"/>
    <w:rsid w:val="00667890"/>
    <w:rsid w:val="00667ADE"/>
    <w:rsid w:val="00667E88"/>
    <w:rsid w:val="006705A8"/>
    <w:rsid w:val="0067174F"/>
    <w:rsid w:val="0067252E"/>
    <w:rsid w:val="0067256F"/>
    <w:rsid w:val="006728AC"/>
    <w:rsid w:val="006728ED"/>
    <w:rsid w:val="00672AE8"/>
    <w:rsid w:val="00672D8F"/>
    <w:rsid w:val="006732EE"/>
    <w:rsid w:val="00673B52"/>
    <w:rsid w:val="00673D1C"/>
    <w:rsid w:val="00674708"/>
    <w:rsid w:val="00674864"/>
    <w:rsid w:val="00674A5A"/>
    <w:rsid w:val="0067509D"/>
    <w:rsid w:val="00675591"/>
    <w:rsid w:val="00675ADD"/>
    <w:rsid w:val="00675C2D"/>
    <w:rsid w:val="00675F71"/>
    <w:rsid w:val="00676080"/>
    <w:rsid w:val="006768A9"/>
    <w:rsid w:val="00676A9D"/>
    <w:rsid w:val="00676F6C"/>
    <w:rsid w:val="006776E5"/>
    <w:rsid w:val="00677A42"/>
    <w:rsid w:val="00677CAE"/>
    <w:rsid w:val="00680018"/>
    <w:rsid w:val="00680834"/>
    <w:rsid w:val="0068099A"/>
    <w:rsid w:val="00681736"/>
    <w:rsid w:val="00682434"/>
    <w:rsid w:val="006827E6"/>
    <w:rsid w:val="00682C94"/>
    <w:rsid w:val="00682F2D"/>
    <w:rsid w:val="006831D6"/>
    <w:rsid w:val="00683260"/>
    <w:rsid w:val="0068352C"/>
    <w:rsid w:val="00683BDD"/>
    <w:rsid w:val="006840E8"/>
    <w:rsid w:val="00684531"/>
    <w:rsid w:val="00684B98"/>
    <w:rsid w:val="00684D39"/>
    <w:rsid w:val="00685187"/>
    <w:rsid w:val="0068527D"/>
    <w:rsid w:val="0068542E"/>
    <w:rsid w:val="00685648"/>
    <w:rsid w:val="006866C8"/>
    <w:rsid w:val="00686873"/>
    <w:rsid w:val="00686E1D"/>
    <w:rsid w:val="00687740"/>
    <w:rsid w:val="006900CB"/>
    <w:rsid w:val="00690348"/>
    <w:rsid w:val="00690777"/>
    <w:rsid w:val="00690A8E"/>
    <w:rsid w:val="00690D2B"/>
    <w:rsid w:val="00690D38"/>
    <w:rsid w:val="00691021"/>
    <w:rsid w:val="00691522"/>
    <w:rsid w:val="006917F4"/>
    <w:rsid w:val="00691918"/>
    <w:rsid w:val="0069191A"/>
    <w:rsid w:val="00691D28"/>
    <w:rsid w:val="00692226"/>
    <w:rsid w:val="0069246A"/>
    <w:rsid w:val="00692839"/>
    <w:rsid w:val="00693308"/>
    <w:rsid w:val="0069331F"/>
    <w:rsid w:val="006933B3"/>
    <w:rsid w:val="0069474C"/>
    <w:rsid w:val="0069569E"/>
    <w:rsid w:val="00695B55"/>
    <w:rsid w:val="00695CA4"/>
    <w:rsid w:val="00695E8A"/>
    <w:rsid w:val="006961D9"/>
    <w:rsid w:val="006962E7"/>
    <w:rsid w:val="006966EC"/>
    <w:rsid w:val="00696922"/>
    <w:rsid w:val="00696ED4"/>
    <w:rsid w:val="00697462"/>
    <w:rsid w:val="00697953"/>
    <w:rsid w:val="006A03FA"/>
    <w:rsid w:val="006A04AC"/>
    <w:rsid w:val="006A12D1"/>
    <w:rsid w:val="006A1651"/>
    <w:rsid w:val="006A1776"/>
    <w:rsid w:val="006A1A84"/>
    <w:rsid w:val="006A1B76"/>
    <w:rsid w:val="006A1EE3"/>
    <w:rsid w:val="006A27AE"/>
    <w:rsid w:val="006A2EF3"/>
    <w:rsid w:val="006A327F"/>
    <w:rsid w:val="006A3284"/>
    <w:rsid w:val="006A382B"/>
    <w:rsid w:val="006A3D7B"/>
    <w:rsid w:val="006A443D"/>
    <w:rsid w:val="006A4823"/>
    <w:rsid w:val="006A4A41"/>
    <w:rsid w:val="006A51A1"/>
    <w:rsid w:val="006A5316"/>
    <w:rsid w:val="006A5570"/>
    <w:rsid w:val="006A5FAC"/>
    <w:rsid w:val="006A62FA"/>
    <w:rsid w:val="006A6B11"/>
    <w:rsid w:val="006A784F"/>
    <w:rsid w:val="006A7D7C"/>
    <w:rsid w:val="006B05B7"/>
    <w:rsid w:val="006B07C1"/>
    <w:rsid w:val="006B0B83"/>
    <w:rsid w:val="006B0BAD"/>
    <w:rsid w:val="006B1E39"/>
    <w:rsid w:val="006B1F0A"/>
    <w:rsid w:val="006B2590"/>
    <w:rsid w:val="006B27B5"/>
    <w:rsid w:val="006B2C68"/>
    <w:rsid w:val="006B3599"/>
    <w:rsid w:val="006B372A"/>
    <w:rsid w:val="006B3CC1"/>
    <w:rsid w:val="006B3E8F"/>
    <w:rsid w:val="006B4402"/>
    <w:rsid w:val="006B4A23"/>
    <w:rsid w:val="006B4C1B"/>
    <w:rsid w:val="006B4E7B"/>
    <w:rsid w:val="006B591C"/>
    <w:rsid w:val="006B5C46"/>
    <w:rsid w:val="006B6059"/>
    <w:rsid w:val="006B6060"/>
    <w:rsid w:val="006B6317"/>
    <w:rsid w:val="006B66D3"/>
    <w:rsid w:val="006B6C81"/>
    <w:rsid w:val="006B6FCA"/>
    <w:rsid w:val="006B79BD"/>
    <w:rsid w:val="006B7F35"/>
    <w:rsid w:val="006C06CA"/>
    <w:rsid w:val="006C0DB6"/>
    <w:rsid w:val="006C10D4"/>
    <w:rsid w:val="006C1320"/>
    <w:rsid w:val="006C144E"/>
    <w:rsid w:val="006C1488"/>
    <w:rsid w:val="006C16CD"/>
    <w:rsid w:val="006C178E"/>
    <w:rsid w:val="006C2528"/>
    <w:rsid w:val="006C269E"/>
    <w:rsid w:val="006C2B16"/>
    <w:rsid w:val="006C2BA1"/>
    <w:rsid w:val="006C2C7C"/>
    <w:rsid w:val="006C358B"/>
    <w:rsid w:val="006C384E"/>
    <w:rsid w:val="006C3C8D"/>
    <w:rsid w:val="006C3D6E"/>
    <w:rsid w:val="006C47D0"/>
    <w:rsid w:val="006C5230"/>
    <w:rsid w:val="006C5348"/>
    <w:rsid w:val="006C5400"/>
    <w:rsid w:val="006C5F8A"/>
    <w:rsid w:val="006C608D"/>
    <w:rsid w:val="006C696D"/>
    <w:rsid w:val="006C6BCE"/>
    <w:rsid w:val="006C7234"/>
    <w:rsid w:val="006D0216"/>
    <w:rsid w:val="006D02E6"/>
    <w:rsid w:val="006D047E"/>
    <w:rsid w:val="006D07AD"/>
    <w:rsid w:val="006D07FC"/>
    <w:rsid w:val="006D0910"/>
    <w:rsid w:val="006D0B93"/>
    <w:rsid w:val="006D0BFF"/>
    <w:rsid w:val="006D0D3C"/>
    <w:rsid w:val="006D0D9F"/>
    <w:rsid w:val="006D0E66"/>
    <w:rsid w:val="006D1123"/>
    <w:rsid w:val="006D1CCA"/>
    <w:rsid w:val="006D1D86"/>
    <w:rsid w:val="006D20FD"/>
    <w:rsid w:val="006D2858"/>
    <w:rsid w:val="006D2CB6"/>
    <w:rsid w:val="006D2D1A"/>
    <w:rsid w:val="006D38F8"/>
    <w:rsid w:val="006D391A"/>
    <w:rsid w:val="006D3AE7"/>
    <w:rsid w:val="006D4842"/>
    <w:rsid w:val="006D4E64"/>
    <w:rsid w:val="006D4F0D"/>
    <w:rsid w:val="006D514D"/>
    <w:rsid w:val="006D6057"/>
    <w:rsid w:val="006D635B"/>
    <w:rsid w:val="006D6A8A"/>
    <w:rsid w:val="006D77FE"/>
    <w:rsid w:val="006D78CA"/>
    <w:rsid w:val="006D7B67"/>
    <w:rsid w:val="006D7F31"/>
    <w:rsid w:val="006E0DC9"/>
    <w:rsid w:val="006E0E55"/>
    <w:rsid w:val="006E1208"/>
    <w:rsid w:val="006E1371"/>
    <w:rsid w:val="006E1893"/>
    <w:rsid w:val="006E1AD0"/>
    <w:rsid w:val="006E1DAC"/>
    <w:rsid w:val="006E24BE"/>
    <w:rsid w:val="006E260E"/>
    <w:rsid w:val="006E2F50"/>
    <w:rsid w:val="006E3465"/>
    <w:rsid w:val="006E356E"/>
    <w:rsid w:val="006E38DA"/>
    <w:rsid w:val="006E3B3C"/>
    <w:rsid w:val="006E3B51"/>
    <w:rsid w:val="006E4015"/>
    <w:rsid w:val="006E4138"/>
    <w:rsid w:val="006E41CD"/>
    <w:rsid w:val="006E4985"/>
    <w:rsid w:val="006E4AEF"/>
    <w:rsid w:val="006E5D14"/>
    <w:rsid w:val="006E6229"/>
    <w:rsid w:val="006E66A5"/>
    <w:rsid w:val="006E685F"/>
    <w:rsid w:val="006E6D2B"/>
    <w:rsid w:val="006E7B46"/>
    <w:rsid w:val="006F0EAF"/>
    <w:rsid w:val="006F169A"/>
    <w:rsid w:val="006F1B8D"/>
    <w:rsid w:val="006F2441"/>
    <w:rsid w:val="006F2488"/>
    <w:rsid w:val="006F2731"/>
    <w:rsid w:val="006F2A73"/>
    <w:rsid w:val="006F2F67"/>
    <w:rsid w:val="006F3484"/>
    <w:rsid w:val="006F365B"/>
    <w:rsid w:val="006F3B64"/>
    <w:rsid w:val="006F3F74"/>
    <w:rsid w:val="006F435A"/>
    <w:rsid w:val="006F4A09"/>
    <w:rsid w:val="006F4BC0"/>
    <w:rsid w:val="006F5563"/>
    <w:rsid w:val="006F563F"/>
    <w:rsid w:val="006F5A03"/>
    <w:rsid w:val="006F5AB5"/>
    <w:rsid w:val="006F636F"/>
    <w:rsid w:val="006F67A9"/>
    <w:rsid w:val="006F7319"/>
    <w:rsid w:val="006F779B"/>
    <w:rsid w:val="006F7B99"/>
    <w:rsid w:val="006F7FD1"/>
    <w:rsid w:val="00700570"/>
    <w:rsid w:val="007006DB"/>
    <w:rsid w:val="00700780"/>
    <w:rsid w:val="007018B9"/>
    <w:rsid w:val="00701B51"/>
    <w:rsid w:val="00701CD0"/>
    <w:rsid w:val="00701EB4"/>
    <w:rsid w:val="00702635"/>
    <w:rsid w:val="007026EE"/>
    <w:rsid w:val="00702E08"/>
    <w:rsid w:val="00704420"/>
    <w:rsid w:val="00704742"/>
    <w:rsid w:val="007047D1"/>
    <w:rsid w:val="007050FF"/>
    <w:rsid w:val="00705379"/>
    <w:rsid w:val="0070579F"/>
    <w:rsid w:val="0070692B"/>
    <w:rsid w:val="00706AB2"/>
    <w:rsid w:val="0070758F"/>
    <w:rsid w:val="00707948"/>
    <w:rsid w:val="00707AA6"/>
    <w:rsid w:val="00710367"/>
    <w:rsid w:val="00710A47"/>
    <w:rsid w:val="00710A90"/>
    <w:rsid w:val="00710AC6"/>
    <w:rsid w:val="00710CC1"/>
    <w:rsid w:val="0071103C"/>
    <w:rsid w:val="007115E1"/>
    <w:rsid w:val="00711740"/>
    <w:rsid w:val="0071253C"/>
    <w:rsid w:val="00712567"/>
    <w:rsid w:val="007128E4"/>
    <w:rsid w:val="007128F8"/>
    <w:rsid w:val="00712CC7"/>
    <w:rsid w:val="0071323A"/>
    <w:rsid w:val="007138BC"/>
    <w:rsid w:val="0071393C"/>
    <w:rsid w:val="007139BD"/>
    <w:rsid w:val="00714256"/>
    <w:rsid w:val="00714383"/>
    <w:rsid w:val="00714E8B"/>
    <w:rsid w:val="0071531B"/>
    <w:rsid w:val="007159BE"/>
    <w:rsid w:val="0071600D"/>
    <w:rsid w:val="00716660"/>
    <w:rsid w:val="007177EF"/>
    <w:rsid w:val="00717D1B"/>
    <w:rsid w:val="00717DD4"/>
    <w:rsid w:val="00720956"/>
    <w:rsid w:val="00720E3B"/>
    <w:rsid w:val="0072190E"/>
    <w:rsid w:val="00722740"/>
    <w:rsid w:val="00723533"/>
    <w:rsid w:val="0072465C"/>
    <w:rsid w:val="007249C9"/>
    <w:rsid w:val="00724BFD"/>
    <w:rsid w:val="00724C87"/>
    <w:rsid w:val="00724F7B"/>
    <w:rsid w:val="007252BE"/>
    <w:rsid w:val="007254C3"/>
    <w:rsid w:val="007256CF"/>
    <w:rsid w:val="00725734"/>
    <w:rsid w:val="00725F83"/>
    <w:rsid w:val="00726055"/>
    <w:rsid w:val="00726E36"/>
    <w:rsid w:val="0072755A"/>
    <w:rsid w:val="007279F1"/>
    <w:rsid w:val="00727A4D"/>
    <w:rsid w:val="00730725"/>
    <w:rsid w:val="00730C0A"/>
    <w:rsid w:val="00730DED"/>
    <w:rsid w:val="00731171"/>
    <w:rsid w:val="007316E7"/>
    <w:rsid w:val="00732468"/>
    <w:rsid w:val="00732542"/>
    <w:rsid w:val="007325DD"/>
    <w:rsid w:val="007325EE"/>
    <w:rsid w:val="007337DD"/>
    <w:rsid w:val="00733C88"/>
    <w:rsid w:val="0073454B"/>
    <w:rsid w:val="00734688"/>
    <w:rsid w:val="00734832"/>
    <w:rsid w:val="007348C7"/>
    <w:rsid w:val="00734994"/>
    <w:rsid w:val="00734ADF"/>
    <w:rsid w:val="00734DD1"/>
    <w:rsid w:val="007352C5"/>
    <w:rsid w:val="007355EC"/>
    <w:rsid w:val="00735714"/>
    <w:rsid w:val="00735EEF"/>
    <w:rsid w:val="00735EF0"/>
    <w:rsid w:val="00736199"/>
    <w:rsid w:val="00737E84"/>
    <w:rsid w:val="00740138"/>
    <w:rsid w:val="00740C31"/>
    <w:rsid w:val="00741345"/>
    <w:rsid w:val="007413B5"/>
    <w:rsid w:val="00741FEB"/>
    <w:rsid w:val="00742343"/>
    <w:rsid w:val="00742377"/>
    <w:rsid w:val="007424C0"/>
    <w:rsid w:val="007424F9"/>
    <w:rsid w:val="00742726"/>
    <w:rsid w:val="00743AE6"/>
    <w:rsid w:val="00743DDC"/>
    <w:rsid w:val="007441C2"/>
    <w:rsid w:val="007441F9"/>
    <w:rsid w:val="007445BF"/>
    <w:rsid w:val="00744E06"/>
    <w:rsid w:val="00744FBF"/>
    <w:rsid w:val="0074526E"/>
    <w:rsid w:val="00745537"/>
    <w:rsid w:val="00745C5C"/>
    <w:rsid w:val="00745D4C"/>
    <w:rsid w:val="007464DC"/>
    <w:rsid w:val="00747423"/>
    <w:rsid w:val="00747617"/>
    <w:rsid w:val="00747EDC"/>
    <w:rsid w:val="00750518"/>
    <w:rsid w:val="00750A3A"/>
    <w:rsid w:val="007510B2"/>
    <w:rsid w:val="007514B0"/>
    <w:rsid w:val="0075154E"/>
    <w:rsid w:val="00751589"/>
    <w:rsid w:val="00751683"/>
    <w:rsid w:val="0075186A"/>
    <w:rsid w:val="007522FD"/>
    <w:rsid w:val="00752400"/>
    <w:rsid w:val="00752616"/>
    <w:rsid w:val="00752C01"/>
    <w:rsid w:val="00752FB2"/>
    <w:rsid w:val="007530ED"/>
    <w:rsid w:val="0075364B"/>
    <w:rsid w:val="007536EA"/>
    <w:rsid w:val="0075386A"/>
    <w:rsid w:val="00753D6D"/>
    <w:rsid w:val="0075425D"/>
    <w:rsid w:val="0075445C"/>
    <w:rsid w:val="00754486"/>
    <w:rsid w:val="007544DD"/>
    <w:rsid w:val="0075579A"/>
    <w:rsid w:val="00755874"/>
    <w:rsid w:val="0075608C"/>
    <w:rsid w:val="00756AC5"/>
    <w:rsid w:val="00756FC4"/>
    <w:rsid w:val="00757068"/>
    <w:rsid w:val="0075722A"/>
    <w:rsid w:val="0075765D"/>
    <w:rsid w:val="00757E33"/>
    <w:rsid w:val="00760327"/>
    <w:rsid w:val="007605C4"/>
    <w:rsid w:val="0076158C"/>
    <w:rsid w:val="00761A49"/>
    <w:rsid w:val="0076264B"/>
    <w:rsid w:val="007628E5"/>
    <w:rsid w:val="00762A4E"/>
    <w:rsid w:val="00762F5C"/>
    <w:rsid w:val="0076309D"/>
    <w:rsid w:val="007634BF"/>
    <w:rsid w:val="007636ED"/>
    <w:rsid w:val="00763C72"/>
    <w:rsid w:val="00763CC0"/>
    <w:rsid w:val="0076419A"/>
    <w:rsid w:val="00764309"/>
    <w:rsid w:val="00764320"/>
    <w:rsid w:val="007649DE"/>
    <w:rsid w:val="00764D1F"/>
    <w:rsid w:val="00765D7E"/>
    <w:rsid w:val="00766F5E"/>
    <w:rsid w:val="007701D7"/>
    <w:rsid w:val="0077092E"/>
    <w:rsid w:val="00770B0A"/>
    <w:rsid w:val="00770CF8"/>
    <w:rsid w:val="00770E72"/>
    <w:rsid w:val="0077112E"/>
    <w:rsid w:val="0077156A"/>
    <w:rsid w:val="00771DC6"/>
    <w:rsid w:val="00771FB6"/>
    <w:rsid w:val="00772515"/>
    <w:rsid w:val="00772734"/>
    <w:rsid w:val="0077287F"/>
    <w:rsid w:val="00772903"/>
    <w:rsid w:val="00772C4C"/>
    <w:rsid w:val="00773520"/>
    <w:rsid w:val="00773A83"/>
    <w:rsid w:val="0077422C"/>
    <w:rsid w:val="007749DE"/>
    <w:rsid w:val="00774C89"/>
    <w:rsid w:val="00775A5B"/>
    <w:rsid w:val="00775BD2"/>
    <w:rsid w:val="007761C2"/>
    <w:rsid w:val="007761D3"/>
    <w:rsid w:val="0077645E"/>
    <w:rsid w:val="007773C8"/>
    <w:rsid w:val="00777F72"/>
    <w:rsid w:val="00780275"/>
    <w:rsid w:val="007811EB"/>
    <w:rsid w:val="0078145B"/>
    <w:rsid w:val="00781601"/>
    <w:rsid w:val="00781897"/>
    <w:rsid w:val="00781CD5"/>
    <w:rsid w:val="007820C4"/>
    <w:rsid w:val="00782FB1"/>
    <w:rsid w:val="0078300A"/>
    <w:rsid w:val="007830AF"/>
    <w:rsid w:val="0078320C"/>
    <w:rsid w:val="00783503"/>
    <w:rsid w:val="0078353E"/>
    <w:rsid w:val="00783E02"/>
    <w:rsid w:val="00783E93"/>
    <w:rsid w:val="00783F7B"/>
    <w:rsid w:val="007843EE"/>
    <w:rsid w:val="00784D20"/>
    <w:rsid w:val="00784FBB"/>
    <w:rsid w:val="00785035"/>
    <w:rsid w:val="00785F80"/>
    <w:rsid w:val="007865FA"/>
    <w:rsid w:val="0078676D"/>
    <w:rsid w:val="00786B98"/>
    <w:rsid w:val="00787082"/>
    <w:rsid w:val="00787723"/>
    <w:rsid w:val="00787B94"/>
    <w:rsid w:val="007909C5"/>
    <w:rsid w:val="00790D63"/>
    <w:rsid w:val="00790FB2"/>
    <w:rsid w:val="0079101C"/>
    <w:rsid w:val="007910BA"/>
    <w:rsid w:val="0079137E"/>
    <w:rsid w:val="00791901"/>
    <w:rsid w:val="00791CED"/>
    <w:rsid w:val="0079225D"/>
    <w:rsid w:val="00792441"/>
    <w:rsid w:val="00792722"/>
    <w:rsid w:val="0079324F"/>
    <w:rsid w:val="00793419"/>
    <w:rsid w:val="007934CA"/>
    <w:rsid w:val="00793F5E"/>
    <w:rsid w:val="00794388"/>
    <w:rsid w:val="00794AEB"/>
    <w:rsid w:val="0079512C"/>
    <w:rsid w:val="007958A7"/>
    <w:rsid w:val="00795955"/>
    <w:rsid w:val="00795E77"/>
    <w:rsid w:val="00796935"/>
    <w:rsid w:val="00796D1C"/>
    <w:rsid w:val="00796DEC"/>
    <w:rsid w:val="007974D7"/>
    <w:rsid w:val="007976E8"/>
    <w:rsid w:val="00797A58"/>
    <w:rsid w:val="00797D8E"/>
    <w:rsid w:val="00797F41"/>
    <w:rsid w:val="007A02AB"/>
    <w:rsid w:val="007A0430"/>
    <w:rsid w:val="007A0630"/>
    <w:rsid w:val="007A08AA"/>
    <w:rsid w:val="007A0DD6"/>
    <w:rsid w:val="007A10F8"/>
    <w:rsid w:val="007A143D"/>
    <w:rsid w:val="007A2B95"/>
    <w:rsid w:val="007A30EF"/>
    <w:rsid w:val="007A35FF"/>
    <w:rsid w:val="007A3936"/>
    <w:rsid w:val="007A471C"/>
    <w:rsid w:val="007A4B5C"/>
    <w:rsid w:val="007A4BAA"/>
    <w:rsid w:val="007A4BF1"/>
    <w:rsid w:val="007A4F06"/>
    <w:rsid w:val="007A6D72"/>
    <w:rsid w:val="007A7976"/>
    <w:rsid w:val="007A79FC"/>
    <w:rsid w:val="007A7E98"/>
    <w:rsid w:val="007B07BB"/>
    <w:rsid w:val="007B1828"/>
    <w:rsid w:val="007B19A7"/>
    <w:rsid w:val="007B1CB5"/>
    <w:rsid w:val="007B1E32"/>
    <w:rsid w:val="007B1E4D"/>
    <w:rsid w:val="007B1EF7"/>
    <w:rsid w:val="007B2142"/>
    <w:rsid w:val="007B21D3"/>
    <w:rsid w:val="007B25D2"/>
    <w:rsid w:val="007B2A19"/>
    <w:rsid w:val="007B3993"/>
    <w:rsid w:val="007B3B01"/>
    <w:rsid w:val="007B50A6"/>
    <w:rsid w:val="007B5314"/>
    <w:rsid w:val="007B5C76"/>
    <w:rsid w:val="007B5D36"/>
    <w:rsid w:val="007B5F68"/>
    <w:rsid w:val="007B666C"/>
    <w:rsid w:val="007B67B7"/>
    <w:rsid w:val="007B760D"/>
    <w:rsid w:val="007B7C2E"/>
    <w:rsid w:val="007C0504"/>
    <w:rsid w:val="007C0C54"/>
    <w:rsid w:val="007C11BD"/>
    <w:rsid w:val="007C156C"/>
    <w:rsid w:val="007C1693"/>
    <w:rsid w:val="007C18C9"/>
    <w:rsid w:val="007C293C"/>
    <w:rsid w:val="007C2FD5"/>
    <w:rsid w:val="007C3C1E"/>
    <w:rsid w:val="007C3F9A"/>
    <w:rsid w:val="007C41F1"/>
    <w:rsid w:val="007C4212"/>
    <w:rsid w:val="007C4576"/>
    <w:rsid w:val="007C4DED"/>
    <w:rsid w:val="007C5A86"/>
    <w:rsid w:val="007C5E26"/>
    <w:rsid w:val="007C5F56"/>
    <w:rsid w:val="007C6FA9"/>
    <w:rsid w:val="007C7094"/>
    <w:rsid w:val="007C72C3"/>
    <w:rsid w:val="007C7452"/>
    <w:rsid w:val="007C77EC"/>
    <w:rsid w:val="007C7C9E"/>
    <w:rsid w:val="007C7D5F"/>
    <w:rsid w:val="007D01AB"/>
    <w:rsid w:val="007D02E7"/>
    <w:rsid w:val="007D03C3"/>
    <w:rsid w:val="007D055C"/>
    <w:rsid w:val="007D0658"/>
    <w:rsid w:val="007D1153"/>
    <w:rsid w:val="007D1808"/>
    <w:rsid w:val="007D1872"/>
    <w:rsid w:val="007D1887"/>
    <w:rsid w:val="007D1D10"/>
    <w:rsid w:val="007D1E84"/>
    <w:rsid w:val="007D204D"/>
    <w:rsid w:val="007D2B1B"/>
    <w:rsid w:val="007D2C00"/>
    <w:rsid w:val="007D2D72"/>
    <w:rsid w:val="007D2F6E"/>
    <w:rsid w:val="007D3D0F"/>
    <w:rsid w:val="007D4221"/>
    <w:rsid w:val="007D42A0"/>
    <w:rsid w:val="007D4B14"/>
    <w:rsid w:val="007D5F13"/>
    <w:rsid w:val="007D5FC2"/>
    <w:rsid w:val="007D6048"/>
    <w:rsid w:val="007D6884"/>
    <w:rsid w:val="007D6957"/>
    <w:rsid w:val="007D7216"/>
    <w:rsid w:val="007D73C3"/>
    <w:rsid w:val="007D76A8"/>
    <w:rsid w:val="007D7861"/>
    <w:rsid w:val="007D7A31"/>
    <w:rsid w:val="007D7C0C"/>
    <w:rsid w:val="007E009E"/>
    <w:rsid w:val="007E0682"/>
    <w:rsid w:val="007E0D58"/>
    <w:rsid w:val="007E1303"/>
    <w:rsid w:val="007E1A43"/>
    <w:rsid w:val="007E1E15"/>
    <w:rsid w:val="007E2A5B"/>
    <w:rsid w:val="007E2B27"/>
    <w:rsid w:val="007E2F0F"/>
    <w:rsid w:val="007E317C"/>
    <w:rsid w:val="007E3224"/>
    <w:rsid w:val="007E3BC0"/>
    <w:rsid w:val="007E3F88"/>
    <w:rsid w:val="007E426D"/>
    <w:rsid w:val="007E43D5"/>
    <w:rsid w:val="007E4650"/>
    <w:rsid w:val="007E50F9"/>
    <w:rsid w:val="007E5679"/>
    <w:rsid w:val="007E569D"/>
    <w:rsid w:val="007E5BB0"/>
    <w:rsid w:val="007E5D99"/>
    <w:rsid w:val="007E6878"/>
    <w:rsid w:val="007E7439"/>
    <w:rsid w:val="007E75EF"/>
    <w:rsid w:val="007E76E2"/>
    <w:rsid w:val="007E77DB"/>
    <w:rsid w:val="007E7BB4"/>
    <w:rsid w:val="007F0118"/>
    <w:rsid w:val="007F019D"/>
    <w:rsid w:val="007F1260"/>
    <w:rsid w:val="007F1382"/>
    <w:rsid w:val="007F14F5"/>
    <w:rsid w:val="007F1652"/>
    <w:rsid w:val="007F1942"/>
    <w:rsid w:val="007F27C6"/>
    <w:rsid w:val="007F37A3"/>
    <w:rsid w:val="007F38F6"/>
    <w:rsid w:val="007F3AA9"/>
    <w:rsid w:val="007F401B"/>
    <w:rsid w:val="007F41D7"/>
    <w:rsid w:val="007F4A98"/>
    <w:rsid w:val="007F4CFC"/>
    <w:rsid w:val="007F5196"/>
    <w:rsid w:val="007F5CEA"/>
    <w:rsid w:val="007F5CF9"/>
    <w:rsid w:val="007F6042"/>
    <w:rsid w:val="007F65E4"/>
    <w:rsid w:val="007F693F"/>
    <w:rsid w:val="007F6B2C"/>
    <w:rsid w:val="007F6DED"/>
    <w:rsid w:val="007F7455"/>
    <w:rsid w:val="007F7A8A"/>
    <w:rsid w:val="007F7FB2"/>
    <w:rsid w:val="008010EC"/>
    <w:rsid w:val="00801937"/>
    <w:rsid w:val="00801A55"/>
    <w:rsid w:val="00801C3F"/>
    <w:rsid w:val="00802034"/>
    <w:rsid w:val="008033FE"/>
    <w:rsid w:val="008034A1"/>
    <w:rsid w:val="008046AA"/>
    <w:rsid w:val="00805320"/>
    <w:rsid w:val="00805914"/>
    <w:rsid w:val="008065BC"/>
    <w:rsid w:val="008065FA"/>
    <w:rsid w:val="008069C7"/>
    <w:rsid w:val="00807183"/>
    <w:rsid w:val="008071AE"/>
    <w:rsid w:val="008073BD"/>
    <w:rsid w:val="008073DC"/>
    <w:rsid w:val="008079DC"/>
    <w:rsid w:val="00807A9F"/>
    <w:rsid w:val="00807B49"/>
    <w:rsid w:val="00810252"/>
    <w:rsid w:val="008106CB"/>
    <w:rsid w:val="008115F2"/>
    <w:rsid w:val="00811A18"/>
    <w:rsid w:val="00811D32"/>
    <w:rsid w:val="00811DA2"/>
    <w:rsid w:val="00812E3E"/>
    <w:rsid w:val="008136BD"/>
    <w:rsid w:val="00813776"/>
    <w:rsid w:val="008138B6"/>
    <w:rsid w:val="0081473A"/>
    <w:rsid w:val="00814C24"/>
    <w:rsid w:val="00814C63"/>
    <w:rsid w:val="00814C8E"/>
    <w:rsid w:val="00815C4E"/>
    <w:rsid w:val="00816626"/>
    <w:rsid w:val="00816B3D"/>
    <w:rsid w:val="0081731D"/>
    <w:rsid w:val="0081749B"/>
    <w:rsid w:val="00817566"/>
    <w:rsid w:val="0081774C"/>
    <w:rsid w:val="00817B43"/>
    <w:rsid w:val="00820249"/>
    <w:rsid w:val="008202A4"/>
    <w:rsid w:val="008208EF"/>
    <w:rsid w:val="008209E9"/>
    <w:rsid w:val="00820B5F"/>
    <w:rsid w:val="00821053"/>
    <w:rsid w:val="00821237"/>
    <w:rsid w:val="0082143B"/>
    <w:rsid w:val="00821617"/>
    <w:rsid w:val="00821FA2"/>
    <w:rsid w:val="00822111"/>
    <w:rsid w:val="0082249C"/>
    <w:rsid w:val="0082268D"/>
    <w:rsid w:val="0082287C"/>
    <w:rsid w:val="008229B0"/>
    <w:rsid w:val="008231D1"/>
    <w:rsid w:val="00823F89"/>
    <w:rsid w:val="00824DA0"/>
    <w:rsid w:val="0082508D"/>
    <w:rsid w:val="0082576C"/>
    <w:rsid w:val="00826199"/>
    <w:rsid w:val="00826400"/>
    <w:rsid w:val="00826F21"/>
    <w:rsid w:val="008273B7"/>
    <w:rsid w:val="008275DD"/>
    <w:rsid w:val="00827B05"/>
    <w:rsid w:val="008304F0"/>
    <w:rsid w:val="008309C9"/>
    <w:rsid w:val="00830A59"/>
    <w:rsid w:val="00830B94"/>
    <w:rsid w:val="008316E4"/>
    <w:rsid w:val="00831D0E"/>
    <w:rsid w:val="0083254D"/>
    <w:rsid w:val="0083294D"/>
    <w:rsid w:val="00833600"/>
    <w:rsid w:val="00833C2A"/>
    <w:rsid w:val="008343D2"/>
    <w:rsid w:val="00834955"/>
    <w:rsid w:val="008349C3"/>
    <w:rsid w:val="00834BD2"/>
    <w:rsid w:val="008355A6"/>
    <w:rsid w:val="00835798"/>
    <w:rsid w:val="0083579E"/>
    <w:rsid w:val="00835D63"/>
    <w:rsid w:val="008360DC"/>
    <w:rsid w:val="0083702E"/>
    <w:rsid w:val="00837813"/>
    <w:rsid w:val="00837B8C"/>
    <w:rsid w:val="0084046A"/>
    <w:rsid w:val="0084109A"/>
    <w:rsid w:val="008415F9"/>
    <w:rsid w:val="00842093"/>
    <w:rsid w:val="008420D6"/>
    <w:rsid w:val="008422DA"/>
    <w:rsid w:val="00842474"/>
    <w:rsid w:val="00842534"/>
    <w:rsid w:val="00842BBA"/>
    <w:rsid w:val="00842DD1"/>
    <w:rsid w:val="0084303E"/>
    <w:rsid w:val="00843D0E"/>
    <w:rsid w:val="00844244"/>
    <w:rsid w:val="00844A7B"/>
    <w:rsid w:val="00844EB0"/>
    <w:rsid w:val="00844F43"/>
    <w:rsid w:val="008452D8"/>
    <w:rsid w:val="008457C2"/>
    <w:rsid w:val="00845802"/>
    <w:rsid w:val="0084596C"/>
    <w:rsid w:val="00845A17"/>
    <w:rsid w:val="00845CB1"/>
    <w:rsid w:val="00845F50"/>
    <w:rsid w:val="0084606C"/>
    <w:rsid w:val="00846415"/>
    <w:rsid w:val="008465A0"/>
    <w:rsid w:val="00846E91"/>
    <w:rsid w:val="008472AD"/>
    <w:rsid w:val="008477A2"/>
    <w:rsid w:val="008479CE"/>
    <w:rsid w:val="00847C35"/>
    <w:rsid w:val="00847DC1"/>
    <w:rsid w:val="0085021E"/>
    <w:rsid w:val="008517AF"/>
    <w:rsid w:val="008517B3"/>
    <w:rsid w:val="00851814"/>
    <w:rsid w:val="00851AC0"/>
    <w:rsid w:val="00851C68"/>
    <w:rsid w:val="00852577"/>
    <w:rsid w:val="00853139"/>
    <w:rsid w:val="0085313A"/>
    <w:rsid w:val="00853D9E"/>
    <w:rsid w:val="00853DFB"/>
    <w:rsid w:val="0085427E"/>
    <w:rsid w:val="0085432A"/>
    <w:rsid w:val="00854FBF"/>
    <w:rsid w:val="0085510C"/>
    <w:rsid w:val="0085548F"/>
    <w:rsid w:val="008556FF"/>
    <w:rsid w:val="00855F27"/>
    <w:rsid w:val="00856204"/>
    <w:rsid w:val="008562AA"/>
    <w:rsid w:val="008566E2"/>
    <w:rsid w:val="008566E3"/>
    <w:rsid w:val="00861280"/>
    <w:rsid w:val="00861783"/>
    <w:rsid w:val="00861FE0"/>
    <w:rsid w:val="0086226D"/>
    <w:rsid w:val="0086277C"/>
    <w:rsid w:val="00862B37"/>
    <w:rsid w:val="00862D45"/>
    <w:rsid w:val="00862EFE"/>
    <w:rsid w:val="00863524"/>
    <w:rsid w:val="00863875"/>
    <w:rsid w:val="00864379"/>
    <w:rsid w:val="0086465D"/>
    <w:rsid w:val="00864D01"/>
    <w:rsid w:val="008650E8"/>
    <w:rsid w:val="00865248"/>
    <w:rsid w:val="008654A9"/>
    <w:rsid w:val="008658FE"/>
    <w:rsid w:val="00865CCF"/>
    <w:rsid w:val="0086600E"/>
    <w:rsid w:val="008661EA"/>
    <w:rsid w:val="008668DC"/>
    <w:rsid w:val="008670BF"/>
    <w:rsid w:val="00867245"/>
    <w:rsid w:val="00867E0D"/>
    <w:rsid w:val="00870B48"/>
    <w:rsid w:val="00871131"/>
    <w:rsid w:val="00871565"/>
    <w:rsid w:val="00871A2A"/>
    <w:rsid w:val="00871B24"/>
    <w:rsid w:val="00871F31"/>
    <w:rsid w:val="00872634"/>
    <w:rsid w:val="008728B3"/>
    <w:rsid w:val="0087311A"/>
    <w:rsid w:val="008742F8"/>
    <w:rsid w:val="0087431D"/>
    <w:rsid w:val="00874863"/>
    <w:rsid w:val="00874950"/>
    <w:rsid w:val="00874B1A"/>
    <w:rsid w:val="00875164"/>
    <w:rsid w:val="00875625"/>
    <w:rsid w:val="008758B8"/>
    <w:rsid w:val="008759CD"/>
    <w:rsid w:val="00875DFA"/>
    <w:rsid w:val="0087626C"/>
    <w:rsid w:val="008768CE"/>
    <w:rsid w:val="00876AF7"/>
    <w:rsid w:val="008777BE"/>
    <w:rsid w:val="008778B1"/>
    <w:rsid w:val="00880111"/>
    <w:rsid w:val="0088011F"/>
    <w:rsid w:val="00881449"/>
    <w:rsid w:val="00881480"/>
    <w:rsid w:val="008814BB"/>
    <w:rsid w:val="00881880"/>
    <w:rsid w:val="00881C2E"/>
    <w:rsid w:val="0088295A"/>
    <w:rsid w:val="00882D52"/>
    <w:rsid w:val="00882D9A"/>
    <w:rsid w:val="008832D6"/>
    <w:rsid w:val="008838DC"/>
    <w:rsid w:val="00883B2F"/>
    <w:rsid w:val="0088472A"/>
    <w:rsid w:val="00884CC8"/>
    <w:rsid w:val="00884D2D"/>
    <w:rsid w:val="0088502D"/>
    <w:rsid w:val="00885183"/>
    <w:rsid w:val="00885857"/>
    <w:rsid w:val="00885919"/>
    <w:rsid w:val="00885A45"/>
    <w:rsid w:val="008864C1"/>
    <w:rsid w:val="00886D75"/>
    <w:rsid w:val="008871C2"/>
    <w:rsid w:val="00887324"/>
    <w:rsid w:val="0088796A"/>
    <w:rsid w:val="008879B3"/>
    <w:rsid w:val="00890229"/>
    <w:rsid w:val="00890237"/>
    <w:rsid w:val="008903B5"/>
    <w:rsid w:val="00890C85"/>
    <w:rsid w:val="008914B2"/>
    <w:rsid w:val="0089170F"/>
    <w:rsid w:val="008918E9"/>
    <w:rsid w:val="008921DA"/>
    <w:rsid w:val="0089250F"/>
    <w:rsid w:val="00892E94"/>
    <w:rsid w:val="00892F0B"/>
    <w:rsid w:val="00892F16"/>
    <w:rsid w:val="00893162"/>
    <w:rsid w:val="00893706"/>
    <w:rsid w:val="008938FE"/>
    <w:rsid w:val="00893AE7"/>
    <w:rsid w:val="00893E6B"/>
    <w:rsid w:val="00894334"/>
    <w:rsid w:val="008945E1"/>
    <w:rsid w:val="008947E6"/>
    <w:rsid w:val="0089489B"/>
    <w:rsid w:val="00894AD8"/>
    <w:rsid w:val="008951DB"/>
    <w:rsid w:val="00895322"/>
    <w:rsid w:val="00895FCA"/>
    <w:rsid w:val="008960CF"/>
    <w:rsid w:val="00896982"/>
    <w:rsid w:val="00897028"/>
    <w:rsid w:val="0089742D"/>
    <w:rsid w:val="008975A6"/>
    <w:rsid w:val="008A01AF"/>
    <w:rsid w:val="008A026E"/>
    <w:rsid w:val="008A0862"/>
    <w:rsid w:val="008A0F54"/>
    <w:rsid w:val="008A1573"/>
    <w:rsid w:val="008A1948"/>
    <w:rsid w:val="008A228A"/>
    <w:rsid w:val="008A2330"/>
    <w:rsid w:val="008A243D"/>
    <w:rsid w:val="008A28C7"/>
    <w:rsid w:val="008A39B0"/>
    <w:rsid w:val="008A40D7"/>
    <w:rsid w:val="008A4868"/>
    <w:rsid w:val="008A4B40"/>
    <w:rsid w:val="008A4B9F"/>
    <w:rsid w:val="008A50AC"/>
    <w:rsid w:val="008A5891"/>
    <w:rsid w:val="008A66E7"/>
    <w:rsid w:val="008A689C"/>
    <w:rsid w:val="008A6D6A"/>
    <w:rsid w:val="008A77CD"/>
    <w:rsid w:val="008B0162"/>
    <w:rsid w:val="008B0496"/>
    <w:rsid w:val="008B0C3D"/>
    <w:rsid w:val="008B14C9"/>
    <w:rsid w:val="008B1678"/>
    <w:rsid w:val="008B1C4F"/>
    <w:rsid w:val="008B1CDD"/>
    <w:rsid w:val="008B20A9"/>
    <w:rsid w:val="008B2114"/>
    <w:rsid w:val="008B3A04"/>
    <w:rsid w:val="008B3A42"/>
    <w:rsid w:val="008B41A3"/>
    <w:rsid w:val="008B4A76"/>
    <w:rsid w:val="008B4E05"/>
    <w:rsid w:val="008B52C0"/>
    <w:rsid w:val="008B5A77"/>
    <w:rsid w:val="008B5DB9"/>
    <w:rsid w:val="008B5F43"/>
    <w:rsid w:val="008B60F9"/>
    <w:rsid w:val="008B6257"/>
    <w:rsid w:val="008B69DF"/>
    <w:rsid w:val="008B6A59"/>
    <w:rsid w:val="008B75F0"/>
    <w:rsid w:val="008C06B5"/>
    <w:rsid w:val="008C1486"/>
    <w:rsid w:val="008C1871"/>
    <w:rsid w:val="008C1AF2"/>
    <w:rsid w:val="008C1B07"/>
    <w:rsid w:val="008C1C05"/>
    <w:rsid w:val="008C1DF2"/>
    <w:rsid w:val="008C2523"/>
    <w:rsid w:val="008C26D1"/>
    <w:rsid w:val="008C32BF"/>
    <w:rsid w:val="008C32F5"/>
    <w:rsid w:val="008C34B3"/>
    <w:rsid w:val="008C3A7F"/>
    <w:rsid w:val="008C3D6D"/>
    <w:rsid w:val="008C43A2"/>
    <w:rsid w:val="008C6CC9"/>
    <w:rsid w:val="008C70A5"/>
    <w:rsid w:val="008C731D"/>
    <w:rsid w:val="008C7A38"/>
    <w:rsid w:val="008C7AD4"/>
    <w:rsid w:val="008C7C3F"/>
    <w:rsid w:val="008D0278"/>
    <w:rsid w:val="008D02E6"/>
    <w:rsid w:val="008D0945"/>
    <w:rsid w:val="008D0FF0"/>
    <w:rsid w:val="008D10CF"/>
    <w:rsid w:val="008D149F"/>
    <w:rsid w:val="008D15DB"/>
    <w:rsid w:val="008D19AC"/>
    <w:rsid w:val="008D1C19"/>
    <w:rsid w:val="008D2351"/>
    <w:rsid w:val="008D24F7"/>
    <w:rsid w:val="008D24FE"/>
    <w:rsid w:val="008D2E4F"/>
    <w:rsid w:val="008D31A4"/>
    <w:rsid w:val="008D3CB6"/>
    <w:rsid w:val="008D4A9C"/>
    <w:rsid w:val="008D4AA4"/>
    <w:rsid w:val="008D4BE6"/>
    <w:rsid w:val="008D4F41"/>
    <w:rsid w:val="008D536D"/>
    <w:rsid w:val="008D5CD3"/>
    <w:rsid w:val="008D5D4A"/>
    <w:rsid w:val="008D60FF"/>
    <w:rsid w:val="008D6677"/>
    <w:rsid w:val="008D6C5A"/>
    <w:rsid w:val="008D7325"/>
    <w:rsid w:val="008D7938"/>
    <w:rsid w:val="008D7B2B"/>
    <w:rsid w:val="008E0681"/>
    <w:rsid w:val="008E07DA"/>
    <w:rsid w:val="008E1E02"/>
    <w:rsid w:val="008E2B93"/>
    <w:rsid w:val="008E3065"/>
    <w:rsid w:val="008E3E6B"/>
    <w:rsid w:val="008E3EA0"/>
    <w:rsid w:val="008E4721"/>
    <w:rsid w:val="008E4C6E"/>
    <w:rsid w:val="008E4CFE"/>
    <w:rsid w:val="008E527C"/>
    <w:rsid w:val="008E5851"/>
    <w:rsid w:val="008E60F3"/>
    <w:rsid w:val="008E6110"/>
    <w:rsid w:val="008E72CF"/>
    <w:rsid w:val="008E7385"/>
    <w:rsid w:val="008E74BE"/>
    <w:rsid w:val="008E7F92"/>
    <w:rsid w:val="008F07CA"/>
    <w:rsid w:val="008F15D3"/>
    <w:rsid w:val="008F1635"/>
    <w:rsid w:val="008F173E"/>
    <w:rsid w:val="008F1755"/>
    <w:rsid w:val="008F1DD8"/>
    <w:rsid w:val="008F27A4"/>
    <w:rsid w:val="008F32E8"/>
    <w:rsid w:val="008F3F9A"/>
    <w:rsid w:val="008F43A3"/>
    <w:rsid w:val="008F4906"/>
    <w:rsid w:val="008F4939"/>
    <w:rsid w:val="008F49A3"/>
    <w:rsid w:val="008F4A19"/>
    <w:rsid w:val="008F5FBD"/>
    <w:rsid w:val="008F6C3F"/>
    <w:rsid w:val="008F704D"/>
    <w:rsid w:val="008F76CC"/>
    <w:rsid w:val="008F7BF0"/>
    <w:rsid w:val="00900328"/>
    <w:rsid w:val="009005BD"/>
    <w:rsid w:val="00900946"/>
    <w:rsid w:val="00900EEE"/>
    <w:rsid w:val="00901A28"/>
    <w:rsid w:val="00901AAF"/>
    <w:rsid w:val="00901CF1"/>
    <w:rsid w:val="00901FAB"/>
    <w:rsid w:val="009028CC"/>
    <w:rsid w:val="00902B90"/>
    <w:rsid w:val="00902BC6"/>
    <w:rsid w:val="00902DAB"/>
    <w:rsid w:val="009034E6"/>
    <w:rsid w:val="00903A86"/>
    <w:rsid w:val="00903E05"/>
    <w:rsid w:val="00904014"/>
    <w:rsid w:val="00904606"/>
    <w:rsid w:val="0090470A"/>
    <w:rsid w:val="009047E0"/>
    <w:rsid w:val="00904839"/>
    <w:rsid w:val="00904EC6"/>
    <w:rsid w:val="00904F3C"/>
    <w:rsid w:val="00905920"/>
    <w:rsid w:val="00905D1A"/>
    <w:rsid w:val="0090607D"/>
    <w:rsid w:val="00906D47"/>
    <w:rsid w:val="00906E12"/>
    <w:rsid w:val="00907086"/>
    <w:rsid w:val="00907461"/>
    <w:rsid w:val="009079A0"/>
    <w:rsid w:val="00907C96"/>
    <w:rsid w:val="00907CAC"/>
    <w:rsid w:val="00910297"/>
    <w:rsid w:val="009106BD"/>
    <w:rsid w:val="00911873"/>
    <w:rsid w:val="00911B8F"/>
    <w:rsid w:val="00911DC7"/>
    <w:rsid w:val="00912BC1"/>
    <w:rsid w:val="00912C89"/>
    <w:rsid w:val="00912FAA"/>
    <w:rsid w:val="0091398D"/>
    <w:rsid w:val="00913997"/>
    <w:rsid w:val="00913AF5"/>
    <w:rsid w:val="0091403B"/>
    <w:rsid w:val="009142EB"/>
    <w:rsid w:val="00914509"/>
    <w:rsid w:val="00914542"/>
    <w:rsid w:val="00914927"/>
    <w:rsid w:val="00915873"/>
    <w:rsid w:val="00915931"/>
    <w:rsid w:val="0091601D"/>
    <w:rsid w:val="0091609F"/>
    <w:rsid w:val="00916688"/>
    <w:rsid w:val="009168F4"/>
    <w:rsid w:val="00916CC6"/>
    <w:rsid w:val="00916EE9"/>
    <w:rsid w:val="009172FF"/>
    <w:rsid w:val="00917A04"/>
    <w:rsid w:val="00917BA2"/>
    <w:rsid w:val="00917CFD"/>
    <w:rsid w:val="00917E4A"/>
    <w:rsid w:val="0092001E"/>
    <w:rsid w:val="009205B2"/>
    <w:rsid w:val="00920A5C"/>
    <w:rsid w:val="00920BA4"/>
    <w:rsid w:val="009212D2"/>
    <w:rsid w:val="00921510"/>
    <w:rsid w:val="00921AED"/>
    <w:rsid w:val="00921CF3"/>
    <w:rsid w:val="009223C9"/>
    <w:rsid w:val="009223D8"/>
    <w:rsid w:val="009227DB"/>
    <w:rsid w:val="00922908"/>
    <w:rsid w:val="00922B81"/>
    <w:rsid w:val="0092304D"/>
    <w:rsid w:val="009231FA"/>
    <w:rsid w:val="0092377F"/>
    <w:rsid w:val="009237B9"/>
    <w:rsid w:val="00923DC8"/>
    <w:rsid w:val="00924660"/>
    <w:rsid w:val="00924CD2"/>
    <w:rsid w:val="00924DAF"/>
    <w:rsid w:val="00925CF6"/>
    <w:rsid w:val="00926927"/>
    <w:rsid w:val="009269C6"/>
    <w:rsid w:val="00927438"/>
    <w:rsid w:val="0092770B"/>
    <w:rsid w:val="00927995"/>
    <w:rsid w:val="00927E00"/>
    <w:rsid w:val="00927FAC"/>
    <w:rsid w:val="00927FCB"/>
    <w:rsid w:val="009301B7"/>
    <w:rsid w:val="0093046B"/>
    <w:rsid w:val="0093088F"/>
    <w:rsid w:val="00930B26"/>
    <w:rsid w:val="0093104B"/>
    <w:rsid w:val="009316E7"/>
    <w:rsid w:val="00931C4A"/>
    <w:rsid w:val="00931EE6"/>
    <w:rsid w:val="0093225F"/>
    <w:rsid w:val="00932C4D"/>
    <w:rsid w:val="00932D89"/>
    <w:rsid w:val="0093388C"/>
    <w:rsid w:val="00933B7F"/>
    <w:rsid w:val="0093411E"/>
    <w:rsid w:val="0093490A"/>
    <w:rsid w:val="00934DE2"/>
    <w:rsid w:val="00934DE8"/>
    <w:rsid w:val="00935058"/>
    <w:rsid w:val="00935620"/>
    <w:rsid w:val="00935D34"/>
    <w:rsid w:val="00935FE5"/>
    <w:rsid w:val="00936352"/>
    <w:rsid w:val="00936877"/>
    <w:rsid w:val="00936EE9"/>
    <w:rsid w:val="00937070"/>
    <w:rsid w:val="00937C5C"/>
    <w:rsid w:val="00937C62"/>
    <w:rsid w:val="00937F3F"/>
    <w:rsid w:val="0094127B"/>
    <w:rsid w:val="00941922"/>
    <w:rsid w:val="00941EA6"/>
    <w:rsid w:val="00941F44"/>
    <w:rsid w:val="00942113"/>
    <w:rsid w:val="009422BA"/>
    <w:rsid w:val="00942D15"/>
    <w:rsid w:val="00942F52"/>
    <w:rsid w:val="00943252"/>
    <w:rsid w:val="009433D8"/>
    <w:rsid w:val="00943593"/>
    <w:rsid w:val="009436E1"/>
    <w:rsid w:val="00944700"/>
    <w:rsid w:val="00944755"/>
    <w:rsid w:val="00944C0F"/>
    <w:rsid w:val="00944CA2"/>
    <w:rsid w:val="0094529F"/>
    <w:rsid w:val="009453FB"/>
    <w:rsid w:val="00945EF2"/>
    <w:rsid w:val="00946807"/>
    <w:rsid w:val="00947587"/>
    <w:rsid w:val="00947ACC"/>
    <w:rsid w:val="00950B5E"/>
    <w:rsid w:val="00951260"/>
    <w:rsid w:val="00951302"/>
    <w:rsid w:val="0095138D"/>
    <w:rsid w:val="00951A9F"/>
    <w:rsid w:val="0095203F"/>
    <w:rsid w:val="00953198"/>
    <w:rsid w:val="0095329A"/>
    <w:rsid w:val="0095388A"/>
    <w:rsid w:val="009542B1"/>
    <w:rsid w:val="00954FA5"/>
    <w:rsid w:val="00954FDA"/>
    <w:rsid w:val="0095514E"/>
    <w:rsid w:val="00955AA3"/>
    <w:rsid w:val="00955AA5"/>
    <w:rsid w:val="00955D5B"/>
    <w:rsid w:val="00955EB1"/>
    <w:rsid w:val="00956446"/>
    <w:rsid w:val="0095667B"/>
    <w:rsid w:val="00956DEF"/>
    <w:rsid w:val="00956E61"/>
    <w:rsid w:val="00957C4A"/>
    <w:rsid w:val="00960AD0"/>
    <w:rsid w:val="00960B5F"/>
    <w:rsid w:val="0096140A"/>
    <w:rsid w:val="0096173F"/>
    <w:rsid w:val="00961E6C"/>
    <w:rsid w:val="00961FDC"/>
    <w:rsid w:val="00962036"/>
    <w:rsid w:val="00962B5F"/>
    <w:rsid w:val="00962D5C"/>
    <w:rsid w:val="00962FB8"/>
    <w:rsid w:val="009631D0"/>
    <w:rsid w:val="009638DD"/>
    <w:rsid w:val="00963982"/>
    <w:rsid w:val="00963A40"/>
    <w:rsid w:val="009640CF"/>
    <w:rsid w:val="00964529"/>
    <w:rsid w:val="00964B5B"/>
    <w:rsid w:val="00964E9C"/>
    <w:rsid w:val="00965438"/>
    <w:rsid w:val="0096544F"/>
    <w:rsid w:val="0096554B"/>
    <w:rsid w:val="00965B95"/>
    <w:rsid w:val="009667DE"/>
    <w:rsid w:val="00966D78"/>
    <w:rsid w:val="00967223"/>
    <w:rsid w:val="009677A2"/>
    <w:rsid w:val="00967B23"/>
    <w:rsid w:val="00967D35"/>
    <w:rsid w:val="009701D9"/>
    <w:rsid w:val="00970979"/>
    <w:rsid w:val="00970B2D"/>
    <w:rsid w:val="00971AED"/>
    <w:rsid w:val="00971C7C"/>
    <w:rsid w:val="00971E90"/>
    <w:rsid w:val="009720A0"/>
    <w:rsid w:val="0097231E"/>
    <w:rsid w:val="0097287C"/>
    <w:rsid w:val="00972D74"/>
    <w:rsid w:val="00972DA7"/>
    <w:rsid w:val="00972F1F"/>
    <w:rsid w:val="00973095"/>
    <w:rsid w:val="0097318C"/>
    <w:rsid w:val="00973303"/>
    <w:rsid w:val="0097352B"/>
    <w:rsid w:val="00973619"/>
    <w:rsid w:val="00973B76"/>
    <w:rsid w:val="00974049"/>
    <w:rsid w:val="00974DC2"/>
    <w:rsid w:val="00975A23"/>
    <w:rsid w:val="00975CD2"/>
    <w:rsid w:val="00975D85"/>
    <w:rsid w:val="00975E2A"/>
    <w:rsid w:val="00975EE9"/>
    <w:rsid w:val="00976172"/>
    <w:rsid w:val="009774AD"/>
    <w:rsid w:val="009776C6"/>
    <w:rsid w:val="009777BB"/>
    <w:rsid w:val="009777D0"/>
    <w:rsid w:val="009778EB"/>
    <w:rsid w:val="00977F91"/>
    <w:rsid w:val="009807B4"/>
    <w:rsid w:val="00980A9F"/>
    <w:rsid w:val="00981367"/>
    <w:rsid w:val="009816A2"/>
    <w:rsid w:val="00981BC0"/>
    <w:rsid w:val="00981CC7"/>
    <w:rsid w:val="00981D52"/>
    <w:rsid w:val="00982450"/>
    <w:rsid w:val="00982A82"/>
    <w:rsid w:val="00983854"/>
    <w:rsid w:val="0098385F"/>
    <w:rsid w:val="009839C6"/>
    <w:rsid w:val="00983D65"/>
    <w:rsid w:val="00983F69"/>
    <w:rsid w:val="009844B1"/>
    <w:rsid w:val="009846C5"/>
    <w:rsid w:val="009846D3"/>
    <w:rsid w:val="00984AAC"/>
    <w:rsid w:val="009858C9"/>
    <w:rsid w:val="00985AA9"/>
    <w:rsid w:val="00985DB2"/>
    <w:rsid w:val="00986429"/>
    <w:rsid w:val="00986C47"/>
    <w:rsid w:val="00986EC3"/>
    <w:rsid w:val="009871D9"/>
    <w:rsid w:val="009900B3"/>
    <w:rsid w:val="009903E8"/>
    <w:rsid w:val="009906D6"/>
    <w:rsid w:val="0099080E"/>
    <w:rsid w:val="0099083F"/>
    <w:rsid w:val="00990EDF"/>
    <w:rsid w:val="0099107B"/>
    <w:rsid w:val="0099109D"/>
    <w:rsid w:val="009913C5"/>
    <w:rsid w:val="00991BF3"/>
    <w:rsid w:val="00991FDE"/>
    <w:rsid w:val="00992E26"/>
    <w:rsid w:val="00994545"/>
    <w:rsid w:val="009948E4"/>
    <w:rsid w:val="0099492E"/>
    <w:rsid w:val="0099524C"/>
    <w:rsid w:val="0099543E"/>
    <w:rsid w:val="0099584E"/>
    <w:rsid w:val="009959B5"/>
    <w:rsid w:val="00995BA2"/>
    <w:rsid w:val="00996184"/>
    <w:rsid w:val="00996198"/>
    <w:rsid w:val="00996948"/>
    <w:rsid w:val="00996FCA"/>
    <w:rsid w:val="009971D6"/>
    <w:rsid w:val="0099798B"/>
    <w:rsid w:val="00997C96"/>
    <w:rsid w:val="009A0474"/>
    <w:rsid w:val="009A091E"/>
    <w:rsid w:val="009A0B07"/>
    <w:rsid w:val="009A0F20"/>
    <w:rsid w:val="009A119E"/>
    <w:rsid w:val="009A1A74"/>
    <w:rsid w:val="009A2B42"/>
    <w:rsid w:val="009A2D6A"/>
    <w:rsid w:val="009A3C49"/>
    <w:rsid w:val="009A3CAA"/>
    <w:rsid w:val="009A4182"/>
    <w:rsid w:val="009A4291"/>
    <w:rsid w:val="009A44B1"/>
    <w:rsid w:val="009A4867"/>
    <w:rsid w:val="009A4ACB"/>
    <w:rsid w:val="009A5037"/>
    <w:rsid w:val="009A51D7"/>
    <w:rsid w:val="009A5346"/>
    <w:rsid w:val="009A5419"/>
    <w:rsid w:val="009A5592"/>
    <w:rsid w:val="009A5867"/>
    <w:rsid w:val="009A6083"/>
    <w:rsid w:val="009A6263"/>
    <w:rsid w:val="009A698B"/>
    <w:rsid w:val="009A6A6C"/>
    <w:rsid w:val="009A6CB5"/>
    <w:rsid w:val="009A70D0"/>
    <w:rsid w:val="009A7434"/>
    <w:rsid w:val="009A7A45"/>
    <w:rsid w:val="009B006F"/>
    <w:rsid w:val="009B01C6"/>
    <w:rsid w:val="009B057B"/>
    <w:rsid w:val="009B0CBF"/>
    <w:rsid w:val="009B134C"/>
    <w:rsid w:val="009B15F0"/>
    <w:rsid w:val="009B1A7E"/>
    <w:rsid w:val="009B2055"/>
    <w:rsid w:val="009B32B3"/>
    <w:rsid w:val="009B3A5B"/>
    <w:rsid w:val="009B3E1B"/>
    <w:rsid w:val="009B4D46"/>
    <w:rsid w:val="009B4FB4"/>
    <w:rsid w:val="009B53D1"/>
    <w:rsid w:val="009B56E9"/>
    <w:rsid w:val="009B6028"/>
    <w:rsid w:val="009B6191"/>
    <w:rsid w:val="009B665A"/>
    <w:rsid w:val="009B69C2"/>
    <w:rsid w:val="009B69E5"/>
    <w:rsid w:val="009B784A"/>
    <w:rsid w:val="009B78C5"/>
    <w:rsid w:val="009B7A50"/>
    <w:rsid w:val="009C005A"/>
    <w:rsid w:val="009C07F3"/>
    <w:rsid w:val="009C08A6"/>
    <w:rsid w:val="009C090D"/>
    <w:rsid w:val="009C0CDE"/>
    <w:rsid w:val="009C0EEE"/>
    <w:rsid w:val="009C16A5"/>
    <w:rsid w:val="009C1B05"/>
    <w:rsid w:val="009C1D3E"/>
    <w:rsid w:val="009C2022"/>
    <w:rsid w:val="009C29D6"/>
    <w:rsid w:val="009C37B2"/>
    <w:rsid w:val="009C38F0"/>
    <w:rsid w:val="009C4166"/>
    <w:rsid w:val="009C430F"/>
    <w:rsid w:val="009C4983"/>
    <w:rsid w:val="009C4B32"/>
    <w:rsid w:val="009C55AA"/>
    <w:rsid w:val="009C5955"/>
    <w:rsid w:val="009C5A2E"/>
    <w:rsid w:val="009C5DB5"/>
    <w:rsid w:val="009C5F82"/>
    <w:rsid w:val="009C60DD"/>
    <w:rsid w:val="009C61CB"/>
    <w:rsid w:val="009C6324"/>
    <w:rsid w:val="009C6573"/>
    <w:rsid w:val="009C6A70"/>
    <w:rsid w:val="009C70BF"/>
    <w:rsid w:val="009C711E"/>
    <w:rsid w:val="009C71DE"/>
    <w:rsid w:val="009C7789"/>
    <w:rsid w:val="009C7AA5"/>
    <w:rsid w:val="009D0BAC"/>
    <w:rsid w:val="009D0C65"/>
    <w:rsid w:val="009D1051"/>
    <w:rsid w:val="009D1BBF"/>
    <w:rsid w:val="009D1F40"/>
    <w:rsid w:val="009D219F"/>
    <w:rsid w:val="009D2764"/>
    <w:rsid w:val="009D2EAE"/>
    <w:rsid w:val="009D2ED1"/>
    <w:rsid w:val="009D33AF"/>
    <w:rsid w:val="009D36B2"/>
    <w:rsid w:val="009D3DD2"/>
    <w:rsid w:val="009D4052"/>
    <w:rsid w:val="009D428E"/>
    <w:rsid w:val="009D439D"/>
    <w:rsid w:val="009D4420"/>
    <w:rsid w:val="009D4638"/>
    <w:rsid w:val="009D47D3"/>
    <w:rsid w:val="009D4AB1"/>
    <w:rsid w:val="009D62DB"/>
    <w:rsid w:val="009D6A03"/>
    <w:rsid w:val="009D6CBA"/>
    <w:rsid w:val="009D6CDA"/>
    <w:rsid w:val="009D7421"/>
    <w:rsid w:val="009D763F"/>
    <w:rsid w:val="009D7DDE"/>
    <w:rsid w:val="009E0640"/>
    <w:rsid w:val="009E144D"/>
    <w:rsid w:val="009E15FC"/>
    <w:rsid w:val="009E1AF8"/>
    <w:rsid w:val="009E1F1B"/>
    <w:rsid w:val="009E2188"/>
    <w:rsid w:val="009E220F"/>
    <w:rsid w:val="009E3134"/>
    <w:rsid w:val="009E3403"/>
    <w:rsid w:val="009E3FB6"/>
    <w:rsid w:val="009E4537"/>
    <w:rsid w:val="009E52BB"/>
    <w:rsid w:val="009E5AD3"/>
    <w:rsid w:val="009E6008"/>
    <w:rsid w:val="009E7408"/>
    <w:rsid w:val="009E7F85"/>
    <w:rsid w:val="009F084E"/>
    <w:rsid w:val="009F10E3"/>
    <w:rsid w:val="009F1E4E"/>
    <w:rsid w:val="009F22EF"/>
    <w:rsid w:val="009F24CE"/>
    <w:rsid w:val="009F2BC3"/>
    <w:rsid w:val="009F2EFB"/>
    <w:rsid w:val="009F34FC"/>
    <w:rsid w:val="009F3A5C"/>
    <w:rsid w:val="009F4269"/>
    <w:rsid w:val="009F481C"/>
    <w:rsid w:val="009F4C8B"/>
    <w:rsid w:val="009F4F0C"/>
    <w:rsid w:val="009F4F94"/>
    <w:rsid w:val="009F5146"/>
    <w:rsid w:val="009F5225"/>
    <w:rsid w:val="009F56AD"/>
    <w:rsid w:val="009F574A"/>
    <w:rsid w:val="009F578C"/>
    <w:rsid w:val="009F5B22"/>
    <w:rsid w:val="009F5F2B"/>
    <w:rsid w:val="009F6CE2"/>
    <w:rsid w:val="009F6D72"/>
    <w:rsid w:val="009F6F07"/>
    <w:rsid w:val="009F7454"/>
    <w:rsid w:val="009F7AA2"/>
    <w:rsid w:val="00A0001D"/>
    <w:rsid w:val="00A001B7"/>
    <w:rsid w:val="00A0033A"/>
    <w:rsid w:val="00A00593"/>
    <w:rsid w:val="00A0104C"/>
    <w:rsid w:val="00A01895"/>
    <w:rsid w:val="00A02D93"/>
    <w:rsid w:val="00A02E24"/>
    <w:rsid w:val="00A03134"/>
    <w:rsid w:val="00A031F5"/>
    <w:rsid w:val="00A03786"/>
    <w:rsid w:val="00A038B1"/>
    <w:rsid w:val="00A03A37"/>
    <w:rsid w:val="00A03ACA"/>
    <w:rsid w:val="00A044DE"/>
    <w:rsid w:val="00A045C2"/>
    <w:rsid w:val="00A04AEC"/>
    <w:rsid w:val="00A04DED"/>
    <w:rsid w:val="00A04F71"/>
    <w:rsid w:val="00A0536B"/>
    <w:rsid w:val="00A05485"/>
    <w:rsid w:val="00A0594D"/>
    <w:rsid w:val="00A05ADD"/>
    <w:rsid w:val="00A05F5E"/>
    <w:rsid w:val="00A06321"/>
    <w:rsid w:val="00A06989"/>
    <w:rsid w:val="00A078A9"/>
    <w:rsid w:val="00A1070C"/>
    <w:rsid w:val="00A10A27"/>
    <w:rsid w:val="00A10F99"/>
    <w:rsid w:val="00A11305"/>
    <w:rsid w:val="00A11490"/>
    <w:rsid w:val="00A1192C"/>
    <w:rsid w:val="00A121DB"/>
    <w:rsid w:val="00A12B5C"/>
    <w:rsid w:val="00A13102"/>
    <w:rsid w:val="00A132B4"/>
    <w:rsid w:val="00A146F5"/>
    <w:rsid w:val="00A1473A"/>
    <w:rsid w:val="00A14CEB"/>
    <w:rsid w:val="00A14D8E"/>
    <w:rsid w:val="00A1559D"/>
    <w:rsid w:val="00A15AE1"/>
    <w:rsid w:val="00A15E83"/>
    <w:rsid w:val="00A167EA"/>
    <w:rsid w:val="00A16E32"/>
    <w:rsid w:val="00A17EED"/>
    <w:rsid w:val="00A17FEB"/>
    <w:rsid w:val="00A206AF"/>
    <w:rsid w:val="00A207A3"/>
    <w:rsid w:val="00A20FD6"/>
    <w:rsid w:val="00A219D3"/>
    <w:rsid w:val="00A220C1"/>
    <w:rsid w:val="00A22154"/>
    <w:rsid w:val="00A222E9"/>
    <w:rsid w:val="00A2249B"/>
    <w:rsid w:val="00A227A6"/>
    <w:rsid w:val="00A22851"/>
    <w:rsid w:val="00A231E4"/>
    <w:rsid w:val="00A239ED"/>
    <w:rsid w:val="00A23A91"/>
    <w:rsid w:val="00A23CB3"/>
    <w:rsid w:val="00A23D06"/>
    <w:rsid w:val="00A25026"/>
    <w:rsid w:val="00A2511F"/>
    <w:rsid w:val="00A253A9"/>
    <w:rsid w:val="00A26606"/>
    <w:rsid w:val="00A2681A"/>
    <w:rsid w:val="00A268B6"/>
    <w:rsid w:val="00A26C01"/>
    <w:rsid w:val="00A26C48"/>
    <w:rsid w:val="00A270E3"/>
    <w:rsid w:val="00A274F0"/>
    <w:rsid w:val="00A30E7A"/>
    <w:rsid w:val="00A31626"/>
    <w:rsid w:val="00A317C1"/>
    <w:rsid w:val="00A31820"/>
    <w:rsid w:val="00A31952"/>
    <w:rsid w:val="00A31BBB"/>
    <w:rsid w:val="00A31C02"/>
    <w:rsid w:val="00A31D4F"/>
    <w:rsid w:val="00A31D62"/>
    <w:rsid w:val="00A320CC"/>
    <w:rsid w:val="00A32443"/>
    <w:rsid w:val="00A32AE3"/>
    <w:rsid w:val="00A32B73"/>
    <w:rsid w:val="00A330FE"/>
    <w:rsid w:val="00A33700"/>
    <w:rsid w:val="00A3373B"/>
    <w:rsid w:val="00A337CC"/>
    <w:rsid w:val="00A339E6"/>
    <w:rsid w:val="00A340E8"/>
    <w:rsid w:val="00A35402"/>
    <w:rsid w:val="00A357A5"/>
    <w:rsid w:val="00A35929"/>
    <w:rsid w:val="00A35B12"/>
    <w:rsid w:val="00A35BD2"/>
    <w:rsid w:val="00A366F7"/>
    <w:rsid w:val="00A36B5E"/>
    <w:rsid w:val="00A36DBA"/>
    <w:rsid w:val="00A3798F"/>
    <w:rsid w:val="00A37DA3"/>
    <w:rsid w:val="00A4072A"/>
    <w:rsid w:val="00A411A8"/>
    <w:rsid w:val="00A42285"/>
    <w:rsid w:val="00A42406"/>
    <w:rsid w:val="00A42A86"/>
    <w:rsid w:val="00A42B94"/>
    <w:rsid w:val="00A42CED"/>
    <w:rsid w:val="00A42DC8"/>
    <w:rsid w:val="00A4388E"/>
    <w:rsid w:val="00A4392F"/>
    <w:rsid w:val="00A43C43"/>
    <w:rsid w:val="00A4438C"/>
    <w:rsid w:val="00A45284"/>
    <w:rsid w:val="00A452DC"/>
    <w:rsid w:val="00A4548C"/>
    <w:rsid w:val="00A45584"/>
    <w:rsid w:val="00A457A2"/>
    <w:rsid w:val="00A45DC5"/>
    <w:rsid w:val="00A460C3"/>
    <w:rsid w:val="00A4688E"/>
    <w:rsid w:val="00A468AC"/>
    <w:rsid w:val="00A468F9"/>
    <w:rsid w:val="00A46B7F"/>
    <w:rsid w:val="00A4777D"/>
    <w:rsid w:val="00A47900"/>
    <w:rsid w:val="00A47BF4"/>
    <w:rsid w:val="00A47DFC"/>
    <w:rsid w:val="00A50426"/>
    <w:rsid w:val="00A5081A"/>
    <w:rsid w:val="00A5096E"/>
    <w:rsid w:val="00A50AF3"/>
    <w:rsid w:val="00A510CD"/>
    <w:rsid w:val="00A5129D"/>
    <w:rsid w:val="00A51504"/>
    <w:rsid w:val="00A5160B"/>
    <w:rsid w:val="00A51818"/>
    <w:rsid w:val="00A51D02"/>
    <w:rsid w:val="00A51EBA"/>
    <w:rsid w:val="00A52085"/>
    <w:rsid w:val="00A5210E"/>
    <w:rsid w:val="00A52346"/>
    <w:rsid w:val="00A52654"/>
    <w:rsid w:val="00A52A55"/>
    <w:rsid w:val="00A52C03"/>
    <w:rsid w:val="00A52C96"/>
    <w:rsid w:val="00A53587"/>
    <w:rsid w:val="00A5368F"/>
    <w:rsid w:val="00A538E6"/>
    <w:rsid w:val="00A539D9"/>
    <w:rsid w:val="00A53E63"/>
    <w:rsid w:val="00A53FAD"/>
    <w:rsid w:val="00A54EF8"/>
    <w:rsid w:val="00A551BB"/>
    <w:rsid w:val="00A557AE"/>
    <w:rsid w:val="00A55A6A"/>
    <w:rsid w:val="00A55B24"/>
    <w:rsid w:val="00A56592"/>
    <w:rsid w:val="00A56700"/>
    <w:rsid w:val="00A57586"/>
    <w:rsid w:val="00A57660"/>
    <w:rsid w:val="00A57F79"/>
    <w:rsid w:val="00A6003B"/>
    <w:rsid w:val="00A60740"/>
    <w:rsid w:val="00A609DF"/>
    <w:rsid w:val="00A60F0A"/>
    <w:rsid w:val="00A60F82"/>
    <w:rsid w:val="00A61487"/>
    <w:rsid w:val="00A618DB"/>
    <w:rsid w:val="00A61C31"/>
    <w:rsid w:val="00A61D2E"/>
    <w:rsid w:val="00A61EC7"/>
    <w:rsid w:val="00A62626"/>
    <w:rsid w:val="00A62654"/>
    <w:rsid w:val="00A62993"/>
    <w:rsid w:val="00A63869"/>
    <w:rsid w:val="00A64B91"/>
    <w:rsid w:val="00A64BE9"/>
    <w:rsid w:val="00A64DCC"/>
    <w:rsid w:val="00A653AE"/>
    <w:rsid w:val="00A65463"/>
    <w:rsid w:val="00A655D6"/>
    <w:rsid w:val="00A65789"/>
    <w:rsid w:val="00A65840"/>
    <w:rsid w:val="00A66572"/>
    <w:rsid w:val="00A666A7"/>
    <w:rsid w:val="00A666F0"/>
    <w:rsid w:val="00A66C2B"/>
    <w:rsid w:val="00A67098"/>
    <w:rsid w:val="00A67545"/>
    <w:rsid w:val="00A7013B"/>
    <w:rsid w:val="00A701C8"/>
    <w:rsid w:val="00A701D3"/>
    <w:rsid w:val="00A70593"/>
    <w:rsid w:val="00A707C1"/>
    <w:rsid w:val="00A7108C"/>
    <w:rsid w:val="00A71215"/>
    <w:rsid w:val="00A7147C"/>
    <w:rsid w:val="00A71480"/>
    <w:rsid w:val="00A71481"/>
    <w:rsid w:val="00A71615"/>
    <w:rsid w:val="00A71688"/>
    <w:rsid w:val="00A71833"/>
    <w:rsid w:val="00A722AB"/>
    <w:rsid w:val="00A72C83"/>
    <w:rsid w:val="00A72CED"/>
    <w:rsid w:val="00A73076"/>
    <w:rsid w:val="00A735EE"/>
    <w:rsid w:val="00A73ADE"/>
    <w:rsid w:val="00A73E5C"/>
    <w:rsid w:val="00A747E1"/>
    <w:rsid w:val="00A74FC2"/>
    <w:rsid w:val="00A7514D"/>
    <w:rsid w:val="00A7523F"/>
    <w:rsid w:val="00A75B8F"/>
    <w:rsid w:val="00A76453"/>
    <w:rsid w:val="00A76C9A"/>
    <w:rsid w:val="00A76D52"/>
    <w:rsid w:val="00A77577"/>
    <w:rsid w:val="00A7757E"/>
    <w:rsid w:val="00A77686"/>
    <w:rsid w:val="00A7779B"/>
    <w:rsid w:val="00A8013E"/>
    <w:rsid w:val="00A80706"/>
    <w:rsid w:val="00A808DC"/>
    <w:rsid w:val="00A80D77"/>
    <w:rsid w:val="00A818B7"/>
    <w:rsid w:val="00A8190B"/>
    <w:rsid w:val="00A81A60"/>
    <w:rsid w:val="00A822EC"/>
    <w:rsid w:val="00A826D1"/>
    <w:rsid w:val="00A82827"/>
    <w:rsid w:val="00A82912"/>
    <w:rsid w:val="00A82A92"/>
    <w:rsid w:val="00A83AF8"/>
    <w:rsid w:val="00A84949"/>
    <w:rsid w:val="00A850E6"/>
    <w:rsid w:val="00A8548F"/>
    <w:rsid w:val="00A85968"/>
    <w:rsid w:val="00A85A02"/>
    <w:rsid w:val="00A85E61"/>
    <w:rsid w:val="00A863A4"/>
    <w:rsid w:val="00A876AA"/>
    <w:rsid w:val="00A87A83"/>
    <w:rsid w:val="00A90299"/>
    <w:rsid w:val="00A902A8"/>
    <w:rsid w:val="00A9066F"/>
    <w:rsid w:val="00A90D65"/>
    <w:rsid w:val="00A92059"/>
    <w:rsid w:val="00A92404"/>
    <w:rsid w:val="00A934AC"/>
    <w:rsid w:val="00A937DA"/>
    <w:rsid w:val="00A93C3B"/>
    <w:rsid w:val="00A93DC6"/>
    <w:rsid w:val="00A94149"/>
    <w:rsid w:val="00A949FA"/>
    <w:rsid w:val="00A95109"/>
    <w:rsid w:val="00A962BF"/>
    <w:rsid w:val="00A965D9"/>
    <w:rsid w:val="00A97064"/>
    <w:rsid w:val="00A97112"/>
    <w:rsid w:val="00A97155"/>
    <w:rsid w:val="00A97715"/>
    <w:rsid w:val="00A97900"/>
    <w:rsid w:val="00A97908"/>
    <w:rsid w:val="00A97FB9"/>
    <w:rsid w:val="00AA089B"/>
    <w:rsid w:val="00AA0A03"/>
    <w:rsid w:val="00AA0C60"/>
    <w:rsid w:val="00AA0D85"/>
    <w:rsid w:val="00AA23E3"/>
    <w:rsid w:val="00AA2587"/>
    <w:rsid w:val="00AA26F9"/>
    <w:rsid w:val="00AA2ADF"/>
    <w:rsid w:val="00AA2C68"/>
    <w:rsid w:val="00AA35D8"/>
    <w:rsid w:val="00AA3BA5"/>
    <w:rsid w:val="00AA3D91"/>
    <w:rsid w:val="00AA41D4"/>
    <w:rsid w:val="00AA5640"/>
    <w:rsid w:val="00AA574D"/>
    <w:rsid w:val="00AA617C"/>
    <w:rsid w:val="00AA619C"/>
    <w:rsid w:val="00AA6494"/>
    <w:rsid w:val="00AA6585"/>
    <w:rsid w:val="00AA658B"/>
    <w:rsid w:val="00AA67CF"/>
    <w:rsid w:val="00AA6B3B"/>
    <w:rsid w:val="00AA6E99"/>
    <w:rsid w:val="00AA6F9B"/>
    <w:rsid w:val="00AA70FD"/>
    <w:rsid w:val="00AA768E"/>
    <w:rsid w:val="00AA77BC"/>
    <w:rsid w:val="00AA7A14"/>
    <w:rsid w:val="00AA7A16"/>
    <w:rsid w:val="00AB006F"/>
    <w:rsid w:val="00AB01F3"/>
    <w:rsid w:val="00AB077F"/>
    <w:rsid w:val="00AB09FC"/>
    <w:rsid w:val="00AB1729"/>
    <w:rsid w:val="00AB1F1B"/>
    <w:rsid w:val="00AB28ED"/>
    <w:rsid w:val="00AB39EA"/>
    <w:rsid w:val="00AB3EF1"/>
    <w:rsid w:val="00AB4546"/>
    <w:rsid w:val="00AB4EB5"/>
    <w:rsid w:val="00AB535C"/>
    <w:rsid w:val="00AB53F1"/>
    <w:rsid w:val="00AB55DA"/>
    <w:rsid w:val="00AB5647"/>
    <w:rsid w:val="00AB5B9C"/>
    <w:rsid w:val="00AB5DB3"/>
    <w:rsid w:val="00AB5E95"/>
    <w:rsid w:val="00AB6973"/>
    <w:rsid w:val="00AB6A18"/>
    <w:rsid w:val="00AB6C6C"/>
    <w:rsid w:val="00AB7626"/>
    <w:rsid w:val="00AB77C0"/>
    <w:rsid w:val="00AB7BB0"/>
    <w:rsid w:val="00AB7E81"/>
    <w:rsid w:val="00AB7E9A"/>
    <w:rsid w:val="00AC08EA"/>
    <w:rsid w:val="00AC0B53"/>
    <w:rsid w:val="00AC1009"/>
    <w:rsid w:val="00AC10A9"/>
    <w:rsid w:val="00AC15A5"/>
    <w:rsid w:val="00AC177F"/>
    <w:rsid w:val="00AC17FA"/>
    <w:rsid w:val="00AC1D3A"/>
    <w:rsid w:val="00AC1DA9"/>
    <w:rsid w:val="00AC1F0F"/>
    <w:rsid w:val="00AC2B0A"/>
    <w:rsid w:val="00AC2C97"/>
    <w:rsid w:val="00AC2E09"/>
    <w:rsid w:val="00AC2F31"/>
    <w:rsid w:val="00AC345B"/>
    <w:rsid w:val="00AC3A2B"/>
    <w:rsid w:val="00AC477C"/>
    <w:rsid w:val="00AC48F7"/>
    <w:rsid w:val="00AC4F08"/>
    <w:rsid w:val="00AC5392"/>
    <w:rsid w:val="00AC5B5F"/>
    <w:rsid w:val="00AC5D54"/>
    <w:rsid w:val="00AC63EC"/>
    <w:rsid w:val="00AC709E"/>
    <w:rsid w:val="00AC72FE"/>
    <w:rsid w:val="00AC757A"/>
    <w:rsid w:val="00AC7636"/>
    <w:rsid w:val="00AC7A2E"/>
    <w:rsid w:val="00AC7EF1"/>
    <w:rsid w:val="00AD074A"/>
    <w:rsid w:val="00AD1694"/>
    <w:rsid w:val="00AD1967"/>
    <w:rsid w:val="00AD1B41"/>
    <w:rsid w:val="00AD2C7C"/>
    <w:rsid w:val="00AD2DF1"/>
    <w:rsid w:val="00AD30E9"/>
    <w:rsid w:val="00AD349C"/>
    <w:rsid w:val="00AD3B86"/>
    <w:rsid w:val="00AD435E"/>
    <w:rsid w:val="00AD50E3"/>
    <w:rsid w:val="00AD5844"/>
    <w:rsid w:val="00AD5A5E"/>
    <w:rsid w:val="00AD5CE1"/>
    <w:rsid w:val="00AD5E10"/>
    <w:rsid w:val="00AD6046"/>
    <w:rsid w:val="00AD64E2"/>
    <w:rsid w:val="00AD6665"/>
    <w:rsid w:val="00AD67C7"/>
    <w:rsid w:val="00AD6938"/>
    <w:rsid w:val="00AD6AF8"/>
    <w:rsid w:val="00AD6C60"/>
    <w:rsid w:val="00AD708A"/>
    <w:rsid w:val="00AD70C6"/>
    <w:rsid w:val="00AD7359"/>
    <w:rsid w:val="00AD78A9"/>
    <w:rsid w:val="00AD78AC"/>
    <w:rsid w:val="00AD78E2"/>
    <w:rsid w:val="00AD7A18"/>
    <w:rsid w:val="00AD7E3B"/>
    <w:rsid w:val="00AE0704"/>
    <w:rsid w:val="00AE118E"/>
    <w:rsid w:val="00AE1745"/>
    <w:rsid w:val="00AE1DBC"/>
    <w:rsid w:val="00AE23FC"/>
    <w:rsid w:val="00AE24CA"/>
    <w:rsid w:val="00AE2A47"/>
    <w:rsid w:val="00AE2BF0"/>
    <w:rsid w:val="00AE2CDF"/>
    <w:rsid w:val="00AE2EFA"/>
    <w:rsid w:val="00AE32FC"/>
    <w:rsid w:val="00AE3952"/>
    <w:rsid w:val="00AE40A5"/>
    <w:rsid w:val="00AE42A1"/>
    <w:rsid w:val="00AE478B"/>
    <w:rsid w:val="00AE4B03"/>
    <w:rsid w:val="00AE5860"/>
    <w:rsid w:val="00AE5E52"/>
    <w:rsid w:val="00AE6376"/>
    <w:rsid w:val="00AE68B9"/>
    <w:rsid w:val="00AE6F7D"/>
    <w:rsid w:val="00AE7C04"/>
    <w:rsid w:val="00AE7C2B"/>
    <w:rsid w:val="00AF001E"/>
    <w:rsid w:val="00AF046C"/>
    <w:rsid w:val="00AF0943"/>
    <w:rsid w:val="00AF09D3"/>
    <w:rsid w:val="00AF0E6C"/>
    <w:rsid w:val="00AF0E8B"/>
    <w:rsid w:val="00AF1613"/>
    <w:rsid w:val="00AF2090"/>
    <w:rsid w:val="00AF2101"/>
    <w:rsid w:val="00AF237A"/>
    <w:rsid w:val="00AF37DA"/>
    <w:rsid w:val="00AF38DA"/>
    <w:rsid w:val="00AF3A2F"/>
    <w:rsid w:val="00AF3BB8"/>
    <w:rsid w:val="00AF405E"/>
    <w:rsid w:val="00AF4171"/>
    <w:rsid w:val="00AF4372"/>
    <w:rsid w:val="00AF4820"/>
    <w:rsid w:val="00AF485B"/>
    <w:rsid w:val="00AF5E77"/>
    <w:rsid w:val="00AF6EB3"/>
    <w:rsid w:val="00AF7E39"/>
    <w:rsid w:val="00AF7E4B"/>
    <w:rsid w:val="00B00437"/>
    <w:rsid w:val="00B0098F"/>
    <w:rsid w:val="00B0109E"/>
    <w:rsid w:val="00B01771"/>
    <w:rsid w:val="00B01D63"/>
    <w:rsid w:val="00B0251C"/>
    <w:rsid w:val="00B02851"/>
    <w:rsid w:val="00B02C7A"/>
    <w:rsid w:val="00B02DFC"/>
    <w:rsid w:val="00B032B8"/>
    <w:rsid w:val="00B03842"/>
    <w:rsid w:val="00B03A45"/>
    <w:rsid w:val="00B03A7C"/>
    <w:rsid w:val="00B042DE"/>
    <w:rsid w:val="00B04A00"/>
    <w:rsid w:val="00B051F9"/>
    <w:rsid w:val="00B05217"/>
    <w:rsid w:val="00B05672"/>
    <w:rsid w:val="00B05CB8"/>
    <w:rsid w:val="00B05E84"/>
    <w:rsid w:val="00B0604F"/>
    <w:rsid w:val="00B06937"/>
    <w:rsid w:val="00B06940"/>
    <w:rsid w:val="00B06C15"/>
    <w:rsid w:val="00B07520"/>
    <w:rsid w:val="00B07D0E"/>
    <w:rsid w:val="00B10446"/>
    <w:rsid w:val="00B105B4"/>
    <w:rsid w:val="00B10843"/>
    <w:rsid w:val="00B10DCB"/>
    <w:rsid w:val="00B10DF4"/>
    <w:rsid w:val="00B115DB"/>
    <w:rsid w:val="00B122E2"/>
    <w:rsid w:val="00B1261C"/>
    <w:rsid w:val="00B131F8"/>
    <w:rsid w:val="00B135EF"/>
    <w:rsid w:val="00B13B32"/>
    <w:rsid w:val="00B140FD"/>
    <w:rsid w:val="00B14D8C"/>
    <w:rsid w:val="00B151C3"/>
    <w:rsid w:val="00B15475"/>
    <w:rsid w:val="00B15645"/>
    <w:rsid w:val="00B15924"/>
    <w:rsid w:val="00B15B79"/>
    <w:rsid w:val="00B16586"/>
    <w:rsid w:val="00B16931"/>
    <w:rsid w:val="00B16976"/>
    <w:rsid w:val="00B16B3B"/>
    <w:rsid w:val="00B16CB9"/>
    <w:rsid w:val="00B1733D"/>
    <w:rsid w:val="00B1762A"/>
    <w:rsid w:val="00B17828"/>
    <w:rsid w:val="00B20556"/>
    <w:rsid w:val="00B20932"/>
    <w:rsid w:val="00B20B03"/>
    <w:rsid w:val="00B20B83"/>
    <w:rsid w:val="00B21440"/>
    <w:rsid w:val="00B2192E"/>
    <w:rsid w:val="00B219DF"/>
    <w:rsid w:val="00B21DD0"/>
    <w:rsid w:val="00B21E00"/>
    <w:rsid w:val="00B2221F"/>
    <w:rsid w:val="00B22337"/>
    <w:rsid w:val="00B22753"/>
    <w:rsid w:val="00B2305E"/>
    <w:rsid w:val="00B232B6"/>
    <w:rsid w:val="00B233FC"/>
    <w:rsid w:val="00B23F0A"/>
    <w:rsid w:val="00B2402F"/>
    <w:rsid w:val="00B24352"/>
    <w:rsid w:val="00B2462D"/>
    <w:rsid w:val="00B24B28"/>
    <w:rsid w:val="00B24DBF"/>
    <w:rsid w:val="00B25248"/>
    <w:rsid w:val="00B25DA3"/>
    <w:rsid w:val="00B25F4E"/>
    <w:rsid w:val="00B2681F"/>
    <w:rsid w:val="00B26A01"/>
    <w:rsid w:val="00B26CA6"/>
    <w:rsid w:val="00B3007A"/>
    <w:rsid w:val="00B304EC"/>
    <w:rsid w:val="00B30671"/>
    <w:rsid w:val="00B31C27"/>
    <w:rsid w:val="00B31D1C"/>
    <w:rsid w:val="00B324FC"/>
    <w:rsid w:val="00B32649"/>
    <w:rsid w:val="00B3292B"/>
    <w:rsid w:val="00B329D6"/>
    <w:rsid w:val="00B33016"/>
    <w:rsid w:val="00B3303B"/>
    <w:rsid w:val="00B33624"/>
    <w:rsid w:val="00B33D08"/>
    <w:rsid w:val="00B350B2"/>
    <w:rsid w:val="00B35527"/>
    <w:rsid w:val="00B35C1E"/>
    <w:rsid w:val="00B368A2"/>
    <w:rsid w:val="00B36D76"/>
    <w:rsid w:val="00B36E78"/>
    <w:rsid w:val="00B375BD"/>
    <w:rsid w:val="00B37765"/>
    <w:rsid w:val="00B377B4"/>
    <w:rsid w:val="00B379B8"/>
    <w:rsid w:val="00B37F64"/>
    <w:rsid w:val="00B40135"/>
    <w:rsid w:val="00B40451"/>
    <w:rsid w:val="00B40B5B"/>
    <w:rsid w:val="00B40DF1"/>
    <w:rsid w:val="00B41FAD"/>
    <w:rsid w:val="00B42064"/>
    <w:rsid w:val="00B42A5E"/>
    <w:rsid w:val="00B42AB6"/>
    <w:rsid w:val="00B438DD"/>
    <w:rsid w:val="00B43999"/>
    <w:rsid w:val="00B43FA5"/>
    <w:rsid w:val="00B44BC9"/>
    <w:rsid w:val="00B44CDF"/>
    <w:rsid w:val="00B460BB"/>
    <w:rsid w:val="00B46153"/>
    <w:rsid w:val="00B46679"/>
    <w:rsid w:val="00B46A6C"/>
    <w:rsid w:val="00B47344"/>
    <w:rsid w:val="00B47525"/>
    <w:rsid w:val="00B506E9"/>
    <w:rsid w:val="00B51050"/>
    <w:rsid w:val="00B5175E"/>
    <w:rsid w:val="00B51CBC"/>
    <w:rsid w:val="00B5203A"/>
    <w:rsid w:val="00B5219B"/>
    <w:rsid w:val="00B52B85"/>
    <w:rsid w:val="00B52E21"/>
    <w:rsid w:val="00B52FAE"/>
    <w:rsid w:val="00B538DB"/>
    <w:rsid w:val="00B53934"/>
    <w:rsid w:val="00B53E5B"/>
    <w:rsid w:val="00B54183"/>
    <w:rsid w:val="00B54259"/>
    <w:rsid w:val="00B544A8"/>
    <w:rsid w:val="00B54BA4"/>
    <w:rsid w:val="00B54BB6"/>
    <w:rsid w:val="00B56048"/>
    <w:rsid w:val="00B56261"/>
    <w:rsid w:val="00B56466"/>
    <w:rsid w:val="00B56AD7"/>
    <w:rsid w:val="00B574DB"/>
    <w:rsid w:val="00B57585"/>
    <w:rsid w:val="00B60104"/>
    <w:rsid w:val="00B603E4"/>
    <w:rsid w:val="00B605C8"/>
    <w:rsid w:val="00B6072E"/>
    <w:rsid w:val="00B60968"/>
    <w:rsid w:val="00B61DEC"/>
    <w:rsid w:val="00B622A4"/>
    <w:rsid w:val="00B622D7"/>
    <w:rsid w:val="00B626FE"/>
    <w:rsid w:val="00B63E7E"/>
    <w:rsid w:val="00B642C3"/>
    <w:rsid w:val="00B64BD9"/>
    <w:rsid w:val="00B650AC"/>
    <w:rsid w:val="00B65C88"/>
    <w:rsid w:val="00B663B7"/>
    <w:rsid w:val="00B66467"/>
    <w:rsid w:val="00B6654A"/>
    <w:rsid w:val="00B66586"/>
    <w:rsid w:val="00B66DFB"/>
    <w:rsid w:val="00B670FC"/>
    <w:rsid w:val="00B67295"/>
    <w:rsid w:val="00B67F0E"/>
    <w:rsid w:val="00B70188"/>
    <w:rsid w:val="00B7038A"/>
    <w:rsid w:val="00B703D1"/>
    <w:rsid w:val="00B70F2D"/>
    <w:rsid w:val="00B71511"/>
    <w:rsid w:val="00B71A35"/>
    <w:rsid w:val="00B71AA5"/>
    <w:rsid w:val="00B71ADA"/>
    <w:rsid w:val="00B71BEB"/>
    <w:rsid w:val="00B71CAF"/>
    <w:rsid w:val="00B71F99"/>
    <w:rsid w:val="00B722BC"/>
    <w:rsid w:val="00B72DBB"/>
    <w:rsid w:val="00B7318E"/>
    <w:rsid w:val="00B731C3"/>
    <w:rsid w:val="00B73454"/>
    <w:rsid w:val="00B73473"/>
    <w:rsid w:val="00B737ED"/>
    <w:rsid w:val="00B73B3B"/>
    <w:rsid w:val="00B73E71"/>
    <w:rsid w:val="00B746F9"/>
    <w:rsid w:val="00B74A40"/>
    <w:rsid w:val="00B75873"/>
    <w:rsid w:val="00B75E27"/>
    <w:rsid w:val="00B75EBD"/>
    <w:rsid w:val="00B76325"/>
    <w:rsid w:val="00B7656F"/>
    <w:rsid w:val="00B76793"/>
    <w:rsid w:val="00B77201"/>
    <w:rsid w:val="00B7779B"/>
    <w:rsid w:val="00B77DE8"/>
    <w:rsid w:val="00B80863"/>
    <w:rsid w:val="00B80AF3"/>
    <w:rsid w:val="00B81AD3"/>
    <w:rsid w:val="00B8276D"/>
    <w:rsid w:val="00B82FC2"/>
    <w:rsid w:val="00B8327A"/>
    <w:rsid w:val="00B839C0"/>
    <w:rsid w:val="00B83B22"/>
    <w:rsid w:val="00B85287"/>
    <w:rsid w:val="00B85A49"/>
    <w:rsid w:val="00B85BA7"/>
    <w:rsid w:val="00B86189"/>
    <w:rsid w:val="00B86991"/>
    <w:rsid w:val="00B86AF8"/>
    <w:rsid w:val="00B86FB4"/>
    <w:rsid w:val="00B87B18"/>
    <w:rsid w:val="00B87C25"/>
    <w:rsid w:val="00B90017"/>
    <w:rsid w:val="00B9194F"/>
    <w:rsid w:val="00B919E0"/>
    <w:rsid w:val="00B91C89"/>
    <w:rsid w:val="00B91E20"/>
    <w:rsid w:val="00B9202C"/>
    <w:rsid w:val="00B9229D"/>
    <w:rsid w:val="00B92616"/>
    <w:rsid w:val="00B92941"/>
    <w:rsid w:val="00B92CA7"/>
    <w:rsid w:val="00B93195"/>
    <w:rsid w:val="00B93CE0"/>
    <w:rsid w:val="00B93F03"/>
    <w:rsid w:val="00B93F1A"/>
    <w:rsid w:val="00B9416B"/>
    <w:rsid w:val="00B949B0"/>
    <w:rsid w:val="00B94B68"/>
    <w:rsid w:val="00B94CBB"/>
    <w:rsid w:val="00B95493"/>
    <w:rsid w:val="00B954B5"/>
    <w:rsid w:val="00B95536"/>
    <w:rsid w:val="00B955D0"/>
    <w:rsid w:val="00B95C2B"/>
    <w:rsid w:val="00B963D0"/>
    <w:rsid w:val="00B9650F"/>
    <w:rsid w:val="00B971ED"/>
    <w:rsid w:val="00B9728A"/>
    <w:rsid w:val="00B97381"/>
    <w:rsid w:val="00B97A03"/>
    <w:rsid w:val="00B97A23"/>
    <w:rsid w:val="00BA007F"/>
    <w:rsid w:val="00BA0157"/>
    <w:rsid w:val="00BA12FB"/>
    <w:rsid w:val="00BA16AD"/>
    <w:rsid w:val="00BA2481"/>
    <w:rsid w:val="00BA2AE6"/>
    <w:rsid w:val="00BA2E6D"/>
    <w:rsid w:val="00BA3117"/>
    <w:rsid w:val="00BA319E"/>
    <w:rsid w:val="00BA330F"/>
    <w:rsid w:val="00BA3721"/>
    <w:rsid w:val="00BA3B0E"/>
    <w:rsid w:val="00BA4BA2"/>
    <w:rsid w:val="00BA5126"/>
    <w:rsid w:val="00BA5696"/>
    <w:rsid w:val="00BA57A7"/>
    <w:rsid w:val="00BA5820"/>
    <w:rsid w:val="00BA6696"/>
    <w:rsid w:val="00BA6986"/>
    <w:rsid w:val="00BA70C1"/>
    <w:rsid w:val="00BA710E"/>
    <w:rsid w:val="00BA7791"/>
    <w:rsid w:val="00BA7A7D"/>
    <w:rsid w:val="00BA7E59"/>
    <w:rsid w:val="00BB0415"/>
    <w:rsid w:val="00BB0A5C"/>
    <w:rsid w:val="00BB1CCB"/>
    <w:rsid w:val="00BB1F46"/>
    <w:rsid w:val="00BB20ED"/>
    <w:rsid w:val="00BB2100"/>
    <w:rsid w:val="00BB2106"/>
    <w:rsid w:val="00BB24A6"/>
    <w:rsid w:val="00BB24EA"/>
    <w:rsid w:val="00BB2605"/>
    <w:rsid w:val="00BB2950"/>
    <w:rsid w:val="00BB2B5F"/>
    <w:rsid w:val="00BB31CE"/>
    <w:rsid w:val="00BB3810"/>
    <w:rsid w:val="00BB41A7"/>
    <w:rsid w:val="00BB43C5"/>
    <w:rsid w:val="00BB4676"/>
    <w:rsid w:val="00BB47B6"/>
    <w:rsid w:val="00BB4987"/>
    <w:rsid w:val="00BB4A88"/>
    <w:rsid w:val="00BB53E9"/>
    <w:rsid w:val="00BB56F2"/>
    <w:rsid w:val="00BB5AB5"/>
    <w:rsid w:val="00BB6A85"/>
    <w:rsid w:val="00BB6A8A"/>
    <w:rsid w:val="00BB6B24"/>
    <w:rsid w:val="00BB6FC9"/>
    <w:rsid w:val="00BB702E"/>
    <w:rsid w:val="00BC0345"/>
    <w:rsid w:val="00BC0648"/>
    <w:rsid w:val="00BC1F4F"/>
    <w:rsid w:val="00BC21BB"/>
    <w:rsid w:val="00BC2329"/>
    <w:rsid w:val="00BC2420"/>
    <w:rsid w:val="00BC2B29"/>
    <w:rsid w:val="00BC3141"/>
    <w:rsid w:val="00BC3872"/>
    <w:rsid w:val="00BC38FF"/>
    <w:rsid w:val="00BC3A95"/>
    <w:rsid w:val="00BC3D16"/>
    <w:rsid w:val="00BC4192"/>
    <w:rsid w:val="00BC488D"/>
    <w:rsid w:val="00BC4B84"/>
    <w:rsid w:val="00BC4FF3"/>
    <w:rsid w:val="00BC5472"/>
    <w:rsid w:val="00BC5511"/>
    <w:rsid w:val="00BC59BC"/>
    <w:rsid w:val="00BC5E72"/>
    <w:rsid w:val="00BC5F55"/>
    <w:rsid w:val="00BC6235"/>
    <w:rsid w:val="00BC644C"/>
    <w:rsid w:val="00BC65C7"/>
    <w:rsid w:val="00BC694E"/>
    <w:rsid w:val="00BC6A3A"/>
    <w:rsid w:val="00BC6AD0"/>
    <w:rsid w:val="00BC6F69"/>
    <w:rsid w:val="00BC7E6C"/>
    <w:rsid w:val="00BD01EB"/>
    <w:rsid w:val="00BD0400"/>
    <w:rsid w:val="00BD1282"/>
    <w:rsid w:val="00BD1F91"/>
    <w:rsid w:val="00BD2180"/>
    <w:rsid w:val="00BD259F"/>
    <w:rsid w:val="00BD27F4"/>
    <w:rsid w:val="00BD2E15"/>
    <w:rsid w:val="00BD3B68"/>
    <w:rsid w:val="00BD3BE2"/>
    <w:rsid w:val="00BD40AB"/>
    <w:rsid w:val="00BD42A5"/>
    <w:rsid w:val="00BD5022"/>
    <w:rsid w:val="00BD5370"/>
    <w:rsid w:val="00BD586E"/>
    <w:rsid w:val="00BD6409"/>
    <w:rsid w:val="00BD6797"/>
    <w:rsid w:val="00BD6E2B"/>
    <w:rsid w:val="00BD6F00"/>
    <w:rsid w:val="00BD725E"/>
    <w:rsid w:val="00BD73BE"/>
    <w:rsid w:val="00BD7446"/>
    <w:rsid w:val="00BD74C0"/>
    <w:rsid w:val="00BD7D83"/>
    <w:rsid w:val="00BE0523"/>
    <w:rsid w:val="00BE06B8"/>
    <w:rsid w:val="00BE076A"/>
    <w:rsid w:val="00BE0902"/>
    <w:rsid w:val="00BE0C3D"/>
    <w:rsid w:val="00BE0CB7"/>
    <w:rsid w:val="00BE1B0B"/>
    <w:rsid w:val="00BE1E77"/>
    <w:rsid w:val="00BE20C5"/>
    <w:rsid w:val="00BE27E6"/>
    <w:rsid w:val="00BE29A5"/>
    <w:rsid w:val="00BE2C6E"/>
    <w:rsid w:val="00BE2C9A"/>
    <w:rsid w:val="00BE3324"/>
    <w:rsid w:val="00BE34A6"/>
    <w:rsid w:val="00BE3DF6"/>
    <w:rsid w:val="00BE4087"/>
    <w:rsid w:val="00BE42B1"/>
    <w:rsid w:val="00BE466D"/>
    <w:rsid w:val="00BE4B68"/>
    <w:rsid w:val="00BE5301"/>
    <w:rsid w:val="00BE5395"/>
    <w:rsid w:val="00BE5523"/>
    <w:rsid w:val="00BE5AC7"/>
    <w:rsid w:val="00BE6182"/>
    <w:rsid w:val="00BE61C5"/>
    <w:rsid w:val="00BE6C89"/>
    <w:rsid w:val="00BE702A"/>
    <w:rsid w:val="00BE77F0"/>
    <w:rsid w:val="00BE790C"/>
    <w:rsid w:val="00BE7996"/>
    <w:rsid w:val="00BF0252"/>
    <w:rsid w:val="00BF095C"/>
    <w:rsid w:val="00BF1909"/>
    <w:rsid w:val="00BF1CAD"/>
    <w:rsid w:val="00BF20F7"/>
    <w:rsid w:val="00BF211F"/>
    <w:rsid w:val="00BF261B"/>
    <w:rsid w:val="00BF275A"/>
    <w:rsid w:val="00BF2C52"/>
    <w:rsid w:val="00BF302C"/>
    <w:rsid w:val="00BF3079"/>
    <w:rsid w:val="00BF3680"/>
    <w:rsid w:val="00BF36B2"/>
    <w:rsid w:val="00BF3870"/>
    <w:rsid w:val="00BF3DBF"/>
    <w:rsid w:val="00BF4CC8"/>
    <w:rsid w:val="00BF4DAE"/>
    <w:rsid w:val="00BF4FDB"/>
    <w:rsid w:val="00BF60B3"/>
    <w:rsid w:val="00BF6282"/>
    <w:rsid w:val="00BF63D5"/>
    <w:rsid w:val="00BF7132"/>
    <w:rsid w:val="00BF7236"/>
    <w:rsid w:val="00BF7406"/>
    <w:rsid w:val="00BF7514"/>
    <w:rsid w:val="00BF79C3"/>
    <w:rsid w:val="00BF7B25"/>
    <w:rsid w:val="00BF7B66"/>
    <w:rsid w:val="00BF7C9E"/>
    <w:rsid w:val="00C0019D"/>
    <w:rsid w:val="00C0042C"/>
    <w:rsid w:val="00C0069E"/>
    <w:rsid w:val="00C00CA7"/>
    <w:rsid w:val="00C00DD3"/>
    <w:rsid w:val="00C00EBA"/>
    <w:rsid w:val="00C01A71"/>
    <w:rsid w:val="00C01D9C"/>
    <w:rsid w:val="00C024A1"/>
    <w:rsid w:val="00C02729"/>
    <w:rsid w:val="00C030DF"/>
    <w:rsid w:val="00C0361A"/>
    <w:rsid w:val="00C03AE9"/>
    <w:rsid w:val="00C0445C"/>
    <w:rsid w:val="00C049A4"/>
    <w:rsid w:val="00C04C50"/>
    <w:rsid w:val="00C05450"/>
    <w:rsid w:val="00C054CE"/>
    <w:rsid w:val="00C054D6"/>
    <w:rsid w:val="00C056F0"/>
    <w:rsid w:val="00C05F64"/>
    <w:rsid w:val="00C06179"/>
    <w:rsid w:val="00C0704E"/>
    <w:rsid w:val="00C074F9"/>
    <w:rsid w:val="00C0753B"/>
    <w:rsid w:val="00C07E54"/>
    <w:rsid w:val="00C10D64"/>
    <w:rsid w:val="00C10F0F"/>
    <w:rsid w:val="00C1125E"/>
    <w:rsid w:val="00C11BAC"/>
    <w:rsid w:val="00C12051"/>
    <w:rsid w:val="00C12090"/>
    <w:rsid w:val="00C12366"/>
    <w:rsid w:val="00C123DB"/>
    <w:rsid w:val="00C12C68"/>
    <w:rsid w:val="00C12CCE"/>
    <w:rsid w:val="00C1392B"/>
    <w:rsid w:val="00C139FB"/>
    <w:rsid w:val="00C13E90"/>
    <w:rsid w:val="00C14506"/>
    <w:rsid w:val="00C15384"/>
    <w:rsid w:val="00C15E7B"/>
    <w:rsid w:val="00C162A0"/>
    <w:rsid w:val="00C16E4C"/>
    <w:rsid w:val="00C171E1"/>
    <w:rsid w:val="00C17608"/>
    <w:rsid w:val="00C1798E"/>
    <w:rsid w:val="00C17B07"/>
    <w:rsid w:val="00C17D5A"/>
    <w:rsid w:val="00C17E5F"/>
    <w:rsid w:val="00C17F3D"/>
    <w:rsid w:val="00C20345"/>
    <w:rsid w:val="00C20A8C"/>
    <w:rsid w:val="00C213C2"/>
    <w:rsid w:val="00C21440"/>
    <w:rsid w:val="00C214A3"/>
    <w:rsid w:val="00C21687"/>
    <w:rsid w:val="00C218E8"/>
    <w:rsid w:val="00C2197D"/>
    <w:rsid w:val="00C21C43"/>
    <w:rsid w:val="00C21D41"/>
    <w:rsid w:val="00C22947"/>
    <w:rsid w:val="00C22C64"/>
    <w:rsid w:val="00C22F26"/>
    <w:rsid w:val="00C23080"/>
    <w:rsid w:val="00C23455"/>
    <w:rsid w:val="00C23C9E"/>
    <w:rsid w:val="00C240BE"/>
    <w:rsid w:val="00C2431F"/>
    <w:rsid w:val="00C24DA5"/>
    <w:rsid w:val="00C24E00"/>
    <w:rsid w:val="00C25428"/>
    <w:rsid w:val="00C2588A"/>
    <w:rsid w:val="00C265FB"/>
    <w:rsid w:val="00C26F1F"/>
    <w:rsid w:val="00C26F34"/>
    <w:rsid w:val="00C27016"/>
    <w:rsid w:val="00C27076"/>
    <w:rsid w:val="00C27C56"/>
    <w:rsid w:val="00C27FBC"/>
    <w:rsid w:val="00C300AE"/>
    <w:rsid w:val="00C30959"/>
    <w:rsid w:val="00C310F8"/>
    <w:rsid w:val="00C3192B"/>
    <w:rsid w:val="00C3204C"/>
    <w:rsid w:val="00C3252D"/>
    <w:rsid w:val="00C32531"/>
    <w:rsid w:val="00C32699"/>
    <w:rsid w:val="00C32794"/>
    <w:rsid w:val="00C328AE"/>
    <w:rsid w:val="00C32AB4"/>
    <w:rsid w:val="00C32B21"/>
    <w:rsid w:val="00C32F60"/>
    <w:rsid w:val="00C33012"/>
    <w:rsid w:val="00C33466"/>
    <w:rsid w:val="00C3346D"/>
    <w:rsid w:val="00C3356A"/>
    <w:rsid w:val="00C336DC"/>
    <w:rsid w:val="00C337F1"/>
    <w:rsid w:val="00C3380D"/>
    <w:rsid w:val="00C347F5"/>
    <w:rsid w:val="00C34C68"/>
    <w:rsid w:val="00C360A6"/>
    <w:rsid w:val="00C362A9"/>
    <w:rsid w:val="00C36536"/>
    <w:rsid w:val="00C366B0"/>
    <w:rsid w:val="00C36857"/>
    <w:rsid w:val="00C3687A"/>
    <w:rsid w:val="00C36A38"/>
    <w:rsid w:val="00C36BF6"/>
    <w:rsid w:val="00C372D5"/>
    <w:rsid w:val="00C373B8"/>
    <w:rsid w:val="00C374F8"/>
    <w:rsid w:val="00C377AF"/>
    <w:rsid w:val="00C37B76"/>
    <w:rsid w:val="00C37BF6"/>
    <w:rsid w:val="00C37CC0"/>
    <w:rsid w:val="00C405A8"/>
    <w:rsid w:val="00C407E4"/>
    <w:rsid w:val="00C4083B"/>
    <w:rsid w:val="00C40E89"/>
    <w:rsid w:val="00C41758"/>
    <w:rsid w:val="00C41B6F"/>
    <w:rsid w:val="00C42033"/>
    <w:rsid w:val="00C424E8"/>
    <w:rsid w:val="00C42CF9"/>
    <w:rsid w:val="00C439A3"/>
    <w:rsid w:val="00C43A57"/>
    <w:rsid w:val="00C43BD1"/>
    <w:rsid w:val="00C43D04"/>
    <w:rsid w:val="00C43D98"/>
    <w:rsid w:val="00C446FD"/>
    <w:rsid w:val="00C44A40"/>
    <w:rsid w:val="00C45154"/>
    <w:rsid w:val="00C451BE"/>
    <w:rsid w:val="00C457FA"/>
    <w:rsid w:val="00C45D30"/>
    <w:rsid w:val="00C46224"/>
    <w:rsid w:val="00C4627B"/>
    <w:rsid w:val="00C46448"/>
    <w:rsid w:val="00C4668A"/>
    <w:rsid w:val="00C46880"/>
    <w:rsid w:val="00C46CE8"/>
    <w:rsid w:val="00C46D7C"/>
    <w:rsid w:val="00C476BD"/>
    <w:rsid w:val="00C476E2"/>
    <w:rsid w:val="00C47744"/>
    <w:rsid w:val="00C47B32"/>
    <w:rsid w:val="00C50597"/>
    <w:rsid w:val="00C508DA"/>
    <w:rsid w:val="00C51E7A"/>
    <w:rsid w:val="00C51F72"/>
    <w:rsid w:val="00C520A0"/>
    <w:rsid w:val="00C52392"/>
    <w:rsid w:val="00C52AD7"/>
    <w:rsid w:val="00C52EC9"/>
    <w:rsid w:val="00C5348B"/>
    <w:rsid w:val="00C54338"/>
    <w:rsid w:val="00C543A0"/>
    <w:rsid w:val="00C54549"/>
    <w:rsid w:val="00C54979"/>
    <w:rsid w:val="00C54A8D"/>
    <w:rsid w:val="00C54C89"/>
    <w:rsid w:val="00C54E82"/>
    <w:rsid w:val="00C54E85"/>
    <w:rsid w:val="00C54F5B"/>
    <w:rsid w:val="00C54F78"/>
    <w:rsid w:val="00C553AF"/>
    <w:rsid w:val="00C554B0"/>
    <w:rsid w:val="00C567B8"/>
    <w:rsid w:val="00C572B4"/>
    <w:rsid w:val="00C5747A"/>
    <w:rsid w:val="00C576E6"/>
    <w:rsid w:val="00C57838"/>
    <w:rsid w:val="00C57B57"/>
    <w:rsid w:val="00C600F9"/>
    <w:rsid w:val="00C60190"/>
    <w:rsid w:val="00C6050D"/>
    <w:rsid w:val="00C60CF7"/>
    <w:rsid w:val="00C60F84"/>
    <w:rsid w:val="00C61649"/>
    <w:rsid w:val="00C617B4"/>
    <w:rsid w:val="00C619B6"/>
    <w:rsid w:val="00C61B18"/>
    <w:rsid w:val="00C61E2A"/>
    <w:rsid w:val="00C61EDF"/>
    <w:rsid w:val="00C6207D"/>
    <w:rsid w:val="00C628B1"/>
    <w:rsid w:val="00C62CAA"/>
    <w:rsid w:val="00C63DC7"/>
    <w:rsid w:val="00C64067"/>
    <w:rsid w:val="00C643B5"/>
    <w:rsid w:val="00C64794"/>
    <w:rsid w:val="00C647D3"/>
    <w:rsid w:val="00C64E30"/>
    <w:rsid w:val="00C6586D"/>
    <w:rsid w:val="00C658FC"/>
    <w:rsid w:val="00C65B24"/>
    <w:rsid w:val="00C65E5A"/>
    <w:rsid w:val="00C65FE4"/>
    <w:rsid w:val="00C670DB"/>
    <w:rsid w:val="00C67382"/>
    <w:rsid w:val="00C7056D"/>
    <w:rsid w:val="00C707EC"/>
    <w:rsid w:val="00C70CC1"/>
    <w:rsid w:val="00C7142B"/>
    <w:rsid w:val="00C71895"/>
    <w:rsid w:val="00C71C5E"/>
    <w:rsid w:val="00C71DE8"/>
    <w:rsid w:val="00C7238A"/>
    <w:rsid w:val="00C7291B"/>
    <w:rsid w:val="00C72C58"/>
    <w:rsid w:val="00C72D58"/>
    <w:rsid w:val="00C7323E"/>
    <w:rsid w:val="00C732C6"/>
    <w:rsid w:val="00C73327"/>
    <w:rsid w:val="00C73BFA"/>
    <w:rsid w:val="00C73D62"/>
    <w:rsid w:val="00C74452"/>
    <w:rsid w:val="00C74C0A"/>
    <w:rsid w:val="00C74CCB"/>
    <w:rsid w:val="00C75572"/>
    <w:rsid w:val="00C75846"/>
    <w:rsid w:val="00C75A33"/>
    <w:rsid w:val="00C75B82"/>
    <w:rsid w:val="00C760A9"/>
    <w:rsid w:val="00C7655C"/>
    <w:rsid w:val="00C7659F"/>
    <w:rsid w:val="00C76BE4"/>
    <w:rsid w:val="00C779D2"/>
    <w:rsid w:val="00C77A4A"/>
    <w:rsid w:val="00C80671"/>
    <w:rsid w:val="00C80CDB"/>
    <w:rsid w:val="00C8122C"/>
    <w:rsid w:val="00C819DF"/>
    <w:rsid w:val="00C81BBA"/>
    <w:rsid w:val="00C825CC"/>
    <w:rsid w:val="00C8306F"/>
    <w:rsid w:val="00C8367D"/>
    <w:rsid w:val="00C839AD"/>
    <w:rsid w:val="00C84612"/>
    <w:rsid w:val="00C84DBD"/>
    <w:rsid w:val="00C84EB8"/>
    <w:rsid w:val="00C850E7"/>
    <w:rsid w:val="00C8521D"/>
    <w:rsid w:val="00C857E2"/>
    <w:rsid w:val="00C85900"/>
    <w:rsid w:val="00C85FF1"/>
    <w:rsid w:val="00C8685E"/>
    <w:rsid w:val="00C86911"/>
    <w:rsid w:val="00C871C4"/>
    <w:rsid w:val="00C872C4"/>
    <w:rsid w:val="00C873ED"/>
    <w:rsid w:val="00C877DB"/>
    <w:rsid w:val="00C87EE1"/>
    <w:rsid w:val="00C904FE"/>
    <w:rsid w:val="00C908C1"/>
    <w:rsid w:val="00C909BF"/>
    <w:rsid w:val="00C90A6B"/>
    <w:rsid w:val="00C91977"/>
    <w:rsid w:val="00C91A9C"/>
    <w:rsid w:val="00C92DF7"/>
    <w:rsid w:val="00C92E73"/>
    <w:rsid w:val="00C93857"/>
    <w:rsid w:val="00C93DE9"/>
    <w:rsid w:val="00C94761"/>
    <w:rsid w:val="00C94CFB"/>
    <w:rsid w:val="00C953B0"/>
    <w:rsid w:val="00C95A6A"/>
    <w:rsid w:val="00C96199"/>
    <w:rsid w:val="00C9627E"/>
    <w:rsid w:val="00C963DA"/>
    <w:rsid w:val="00C964D1"/>
    <w:rsid w:val="00C966C2"/>
    <w:rsid w:val="00C971E6"/>
    <w:rsid w:val="00C975AE"/>
    <w:rsid w:val="00C9791D"/>
    <w:rsid w:val="00C979C1"/>
    <w:rsid w:val="00C97F14"/>
    <w:rsid w:val="00CA05E8"/>
    <w:rsid w:val="00CA05EF"/>
    <w:rsid w:val="00CA0FD6"/>
    <w:rsid w:val="00CA1BF6"/>
    <w:rsid w:val="00CA1DCD"/>
    <w:rsid w:val="00CA1E4B"/>
    <w:rsid w:val="00CA21F8"/>
    <w:rsid w:val="00CA2757"/>
    <w:rsid w:val="00CA2AFE"/>
    <w:rsid w:val="00CA2CD2"/>
    <w:rsid w:val="00CA2DB5"/>
    <w:rsid w:val="00CA2F57"/>
    <w:rsid w:val="00CA3166"/>
    <w:rsid w:val="00CA3589"/>
    <w:rsid w:val="00CA366C"/>
    <w:rsid w:val="00CA3FCB"/>
    <w:rsid w:val="00CA49B2"/>
    <w:rsid w:val="00CA4F4E"/>
    <w:rsid w:val="00CA5771"/>
    <w:rsid w:val="00CA5CAE"/>
    <w:rsid w:val="00CA5E60"/>
    <w:rsid w:val="00CA5EB5"/>
    <w:rsid w:val="00CA6299"/>
    <w:rsid w:val="00CA75D4"/>
    <w:rsid w:val="00CB022F"/>
    <w:rsid w:val="00CB058F"/>
    <w:rsid w:val="00CB0CCB"/>
    <w:rsid w:val="00CB13F7"/>
    <w:rsid w:val="00CB14F6"/>
    <w:rsid w:val="00CB1B7A"/>
    <w:rsid w:val="00CB2083"/>
    <w:rsid w:val="00CB245D"/>
    <w:rsid w:val="00CB2A36"/>
    <w:rsid w:val="00CB2E44"/>
    <w:rsid w:val="00CB2FA8"/>
    <w:rsid w:val="00CB321D"/>
    <w:rsid w:val="00CB3BF4"/>
    <w:rsid w:val="00CB3CFF"/>
    <w:rsid w:val="00CB3E8D"/>
    <w:rsid w:val="00CB3EAE"/>
    <w:rsid w:val="00CB414A"/>
    <w:rsid w:val="00CB4371"/>
    <w:rsid w:val="00CB4409"/>
    <w:rsid w:val="00CB46E5"/>
    <w:rsid w:val="00CB4D4F"/>
    <w:rsid w:val="00CB504D"/>
    <w:rsid w:val="00CB50FE"/>
    <w:rsid w:val="00CB5DF1"/>
    <w:rsid w:val="00CB5F14"/>
    <w:rsid w:val="00CB5F9D"/>
    <w:rsid w:val="00CB60CA"/>
    <w:rsid w:val="00CB71BB"/>
    <w:rsid w:val="00CB7578"/>
    <w:rsid w:val="00CB75F6"/>
    <w:rsid w:val="00CB7765"/>
    <w:rsid w:val="00CB793F"/>
    <w:rsid w:val="00CB79A6"/>
    <w:rsid w:val="00CC0055"/>
    <w:rsid w:val="00CC00CD"/>
    <w:rsid w:val="00CC0135"/>
    <w:rsid w:val="00CC0403"/>
    <w:rsid w:val="00CC0D3D"/>
    <w:rsid w:val="00CC15CC"/>
    <w:rsid w:val="00CC1690"/>
    <w:rsid w:val="00CC17BC"/>
    <w:rsid w:val="00CC2020"/>
    <w:rsid w:val="00CC2B54"/>
    <w:rsid w:val="00CC337B"/>
    <w:rsid w:val="00CC3609"/>
    <w:rsid w:val="00CC391A"/>
    <w:rsid w:val="00CC48AB"/>
    <w:rsid w:val="00CC4F0C"/>
    <w:rsid w:val="00CC534D"/>
    <w:rsid w:val="00CC57C3"/>
    <w:rsid w:val="00CC6D9B"/>
    <w:rsid w:val="00CC6E7A"/>
    <w:rsid w:val="00CC6E81"/>
    <w:rsid w:val="00CC7019"/>
    <w:rsid w:val="00CC7695"/>
    <w:rsid w:val="00CC786B"/>
    <w:rsid w:val="00CD00C2"/>
    <w:rsid w:val="00CD00C7"/>
    <w:rsid w:val="00CD018A"/>
    <w:rsid w:val="00CD0ED3"/>
    <w:rsid w:val="00CD153E"/>
    <w:rsid w:val="00CD191C"/>
    <w:rsid w:val="00CD1B13"/>
    <w:rsid w:val="00CD1E2F"/>
    <w:rsid w:val="00CD1E81"/>
    <w:rsid w:val="00CD23FD"/>
    <w:rsid w:val="00CD2B33"/>
    <w:rsid w:val="00CD2BE5"/>
    <w:rsid w:val="00CD3965"/>
    <w:rsid w:val="00CD4E99"/>
    <w:rsid w:val="00CD4EF7"/>
    <w:rsid w:val="00CD523A"/>
    <w:rsid w:val="00CD5FEE"/>
    <w:rsid w:val="00CD6144"/>
    <w:rsid w:val="00CD682E"/>
    <w:rsid w:val="00CD6FA5"/>
    <w:rsid w:val="00CD73A6"/>
    <w:rsid w:val="00CD7821"/>
    <w:rsid w:val="00CD79F4"/>
    <w:rsid w:val="00CD7B8B"/>
    <w:rsid w:val="00CD7C08"/>
    <w:rsid w:val="00CE07DE"/>
    <w:rsid w:val="00CE0BBB"/>
    <w:rsid w:val="00CE0FD5"/>
    <w:rsid w:val="00CE13E1"/>
    <w:rsid w:val="00CE152B"/>
    <w:rsid w:val="00CE1535"/>
    <w:rsid w:val="00CE1583"/>
    <w:rsid w:val="00CE1664"/>
    <w:rsid w:val="00CE1845"/>
    <w:rsid w:val="00CE1B8E"/>
    <w:rsid w:val="00CE1BA7"/>
    <w:rsid w:val="00CE1BAF"/>
    <w:rsid w:val="00CE1C9E"/>
    <w:rsid w:val="00CE295B"/>
    <w:rsid w:val="00CE2A1B"/>
    <w:rsid w:val="00CE2C31"/>
    <w:rsid w:val="00CE2C3E"/>
    <w:rsid w:val="00CE3440"/>
    <w:rsid w:val="00CE376F"/>
    <w:rsid w:val="00CE37B2"/>
    <w:rsid w:val="00CE3865"/>
    <w:rsid w:val="00CE3948"/>
    <w:rsid w:val="00CE3B0B"/>
    <w:rsid w:val="00CE3DF6"/>
    <w:rsid w:val="00CE3F18"/>
    <w:rsid w:val="00CE4ACA"/>
    <w:rsid w:val="00CE4C78"/>
    <w:rsid w:val="00CE5682"/>
    <w:rsid w:val="00CE5B24"/>
    <w:rsid w:val="00CE5B8C"/>
    <w:rsid w:val="00CE5E77"/>
    <w:rsid w:val="00CE6616"/>
    <w:rsid w:val="00CE6B52"/>
    <w:rsid w:val="00CE6B83"/>
    <w:rsid w:val="00CE6D56"/>
    <w:rsid w:val="00CE72E6"/>
    <w:rsid w:val="00CE7A93"/>
    <w:rsid w:val="00CE7EDA"/>
    <w:rsid w:val="00CE7FA2"/>
    <w:rsid w:val="00CF01A9"/>
    <w:rsid w:val="00CF0373"/>
    <w:rsid w:val="00CF0D28"/>
    <w:rsid w:val="00CF1411"/>
    <w:rsid w:val="00CF1D7E"/>
    <w:rsid w:val="00CF2235"/>
    <w:rsid w:val="00CF2246"/>
    <w:rsid w:val="00CF26AD"/>
    <w:rsid w:val="00CF296A"/>
    <w:rsid w:val="00CF3035"/>
    <w:rsid w:val="00CF3B23"/>
    <w:rsid w:val="00CF3B6B"/>
    <w:rsid w:val="00CF3D02"/>
    <w:rsid w:val="00CF3D16"/>
    <w:rsid w:val="00CF47A9"/>
    <w:rsid w:val="00CF4AC3"/>
    <w:rsid w:val="00CF53BD"/>
    <w:rsid w:val="00CF56B2"/>
    <w:rsid w:val="00CF61CA"/>
    <w:rsid w:val="00CF694B"/>
    <w:rsid w:val="00CF698C"/>
    <w:rsid w:val="00CF772F"/>
    <w:rsid w:val="00D0069A"/>
    <w:rsid w:val="00D00BED"/>
    <w:rsid w:val="00D00E2C"/>
    <w:rsid w:val="00D018F0"/>
    <w:rsid w:val="00D01B6F"/>
    <w:rsid w:val="00D02678"/>
    <w:rsid w:val="00D02837"/>
    <w:rsid w:val="00D02E40"/>
    <w:rsid w:val="00D03236"/>
    <w:rsid w:val="00D033C8"/>
    <w:rsid w:val="00D0401A"/>
    <w:rsid w:val="00D04A2D"/>
    <w:rsid w:val="00D04AF0"/>
    <w:rsid w:val="00D04BF8"/>
    <w:rsid w:val="00D04E25"/>
    <w:rsid w:val="00D052AF"/>
    <w:rsid w:val="00D057A1"/>
    <w:rsid w:val="00D058C9"/>
    <w:rsid w:val="00D059D3"/>
    <w:rsid w:val="00D06BB4"/>
    <w:rsid w:val="00D07012"/>
    <w:rsid w:val="00D07650"/>
    <w:rsid w:val="00D07E8E"/>
    <w:rsid w:val="00D10401"/>
    <w:rsid w:val="00D1082D"/>
    <w:rsid w:val="00D10C4E"/>
    <w:rsid w:val="00D10F9A"/>
    <w:rsid w:val="00D110EA"/>
    <w:rsid w:val="00D11581"/>
    <w:rsid w:val="00D11A50"/>
    <w:rsid w:val="00D11DC4"/>
    <w:rsid w:val="00D123E0"/>
    <w:rsid w:val="00D125E8"/>
    <w:rsid w:val="00D1290B"/>
    <w:rsid w:val="00D12995"/>
    <w:rsid w:val="00D13566"/>
    <w:rsid w:val="00D13575"/>
    <w:rsid w:val="00D13B43"/>
    <w:rsid w:val="00D144DD"/>
    <w:rsid w:val="00D1489E"/>
    <w:rsid w:val="00D15221"/>
    <w:rsid w:val="00D15331"/>
    <w:rsid w:val="00D1569F"/>
    <w:rsid w:val="00D15A1D"/>
    <w:rsid w:val="00D1699F"/>
    <w:rsid w:val="00D16ABB"/>
    <w:rsid w:val="00D16AF7"/>
    <w:rsid w:val="00D173B4"/>
    <w:rsid w:val="00D17527"/>
    <w:rsid w:val="00D17927"/>
    <w:rsid w:val="00D20507"/>
    <w:rsid w:val="00D208F3"/>
    <w:rsid w:val="00D20E79"/>
    <w:rsid w:val="00D20F92"/>
    <w:rsid w:val="00D218C4"/>
    <w:rsid w:val="00D222A4"/>
    <w:rsid w:val="00D22C61"/>
    <w:rsid w:val="00D22CC1"/>
    <w:rsid w:val="00D22FD9"/>
    <w:rsid w:val="00D2313C"/>
    <w:rsid w:val="00D232A0"/>
    <w:rsid w:val="00D23834"/>
    <w:rsid w:val="00D239EC"/>
    <w:rsid w:val="00D240E2"/>
    <w:rsid w:val="00D24164"/>
    <w:rsid w:val="00D243AC"/>
    <w:rsid w:val="00D249C7"/>
    <w:rsid w:val="00D25100"/>
    <w:rsid w:val="00D2518E"/>
    <w:rsid w:val="00D253C1"/>
    <w:rsid w:val="00D257B2"/>
    <w:rsid w:val="00D25A1E"/>
    <w:rsid w:val="00D25A93"/>
    <w:rsid w:val="00D2677A"/>
    <w:rsid w:val="00D26EF2"/>
    <w:rsid w:val="00D27500"/>
    <w:rsid w:val="00D27DEA"/>
    <w:rsid w:val="00D27F18"/>
    <w:rsid w:val="00D30412"/>
    <w:rsid w:val="00D3053D"/>
    <w:rsid w:val="00D30D68"/>
    <w:rsid w:val="00D30E07"/>
    <w:rsid w:val="00D30F9D"/>
    <w:rsid w:val="00D31083"/>
    <w:rsid w:val="00D31827"/>
    <w:rsid w:val="00D31CB1"/>
    <w:rsid w:val="00D31EAC"/>
    <w:rsid w:val="00D326E2"/>
    <w:rsid w:val="00D32A12"/>
    <w:rsid w:val="00D32BD1"/>
    <w:rsid w:val="00D339DB"/>
    <w:rsid w:val="00D33F24"/>
    <w:rsid w:val="00D34004"/>
    <w:rsid w:val="00D340C1"/>
    <w:rsid w:val="00D340FA"/>
    <w:rsid w:val="00D342D0"/>
    <w:rsid w:val="00D34985"/>
    <w:rsid w:val="00D34EC1"/>
    <w:rsid w:val="00D3521F"/>
    <w:rsid w:val="00D3536A"/>
    <w:rsid w:val="00D359C9"/>
    <w:rsid w:val="00D35F3B"/>
    <w:rsid w:val="00D362AC"/>
    <w:rsid w:val="00D36768"/>
    <w:rsid w:val="00D3679E"/>
    <w:rsid w:val="00D371BB"/>
    <w:rsid w:val="00D374C5"/>
    <w:rsid w:val="00D37673"/>
    <w:rsid w:val="00D376B4"/>
    <w:rsid w:val="00D378AF"/>
    <w:rsid w:val="00D40105"/>
    <w:rsid w:val="00D401B6"/>
    <w:rsid w:val="00D40226"/>
    <w:rsid w:val="00D40909"/>
    <w:rsid w:val="00D40AD3"/>
    <w:rsid w:val="00D40D32"/>
    <w:rsid w:val="00D40DCA"/>
    <w:rsid w:val="00D41962"/>
    <w:rsid w:val="00D419C2"/>
    <w:rsid w:val="00D42278"/>
    <w:rsid w:val="00D428C4"/>
    <w:rsid w:val="00D42B5C"/>
    <w:rsid w:val="00D42B82"/>
    <w:rsid w:val="00D43660"/>
    <w:rsid w:val="00D43DB7"/>
    <w:rsid w:val="00D44129"/>
    <w:rsid w:val="00D449A5"/>
    <w:rsid w:val="00D44CAE"/>
    <w:rsid w:val="00D45312"/>
    <w:rsid w:val="00D45AF9"/>
    <w:rsid w:val="00D45EEC"/>
    <w:rsid w:val="00D46385"/>
    <w:rsid w:val="00D467CE"/>
    <w:rsid w:val="00D46932"/>
    <w:rsid w:val="00D46AEF"/>
    <w:rsid w:val="00D47049"/>
    <w:rsid w:val="00D4710F"/>
    <w:rsid w:val="00D4764F"/>
    <w:rsid w:val="00D477EB"/>
    <w:rsid w:val="00D47A83"/>
    <w:rsid w:val="00D47FA8"/>
    <w:rsid w:val="00D50272"/>
    <w:rsid w:val="00D502AF"/>
    <w:rsid w:val="00D50878"/>
    <w:rsid w:val="00D508E9"/>
    <w:rsid w:val="00D50AE0"/>
    <w:rsid w:val="00D50B9A"/>
    <w:rsid w:val="00D50BF0"/>
    <w:rsid w:val="00D5271D"/>
    <w:rsid w:val="00D52995"/>
    <w:rsid w:val="00D52A5B"/>
    <w:rsid w:val="00D530EC"/>
    <w:rsid w:val="00D53A33"/>
    <w:rsid w:val="00D53D5F"/>
    <w:rsid w:val="00D53EC0"/>
    <w:rsid w:val="00D5408B"/>
    <w:rsid w:val="00D543C6"/>
    <w:rsid w:val="00D54457"/>
    <w:rsid w:val="00D54595"/>
    <w:rsid w:val="00D54BCE"/>
    <w:rsid w:val="00D54CE7"/>
    <w:rsid w:val="00D555A8"/>
    <w:rsid w:val="00D559C0"/>
    <w:rsid w:val="00D559DF"/>
    <w:rsid w:val="00D55BDD"/>
    <w:rsid w:val="00D55EDD"/>
    <w:rsid w:val="00D56202"/>
    <w:rsid w:val="00D566AA"/>
    <w:rsid w:val="00D56894"/>
    <w:rsid w:val="00D56AD0"/>
    <w:rsid w:val="00D56EA0"/>
    <w:rsid w:val="00D57257"/>
    <w:rsid w:val="00D57411"/>
    <w:rsid w:val="00D5757C"/>
    <w:rsid w:val="00D579E8"/>
    <w:rsid w:val="00D610BE"/>
    <w:rsid w:val="00D61146"/>
    <w:rsid w:val="00D61D55"/>
    <w:rsid w:val="00D632D4"/>
    <w:rsid w:val="00D636A6"/>
    <w:rsid w:val="00D63751"/>
    <w:rsid w:val="00D63934"/>
    <w:rsid w:val="00D63C43"/>
    <w:rsid w:val="00D63DB1"/>
    <w:rsid w:val="00D64415"/>
    <w:rsid w:val="00D649B8"/>
    <w:rsid w:val="00D64E75"/>
    <w:rsid w:val="00D64E7D"/>
    <w:rsid w:val="00D65222"/>
    <w:rsid w:val="00D652B4"/>
    <w:rsid w:val="00D653CB"/>
    <w:rsid w:val="00D654DE"/>
    <w:rsid w:val="00D661C2"/>
    <w:rsid w:val="00D661EA"/>
    <w:rsid w:val="00D663A9"/>
    <w:rsid w:val="00D665DF"/>
    <w:rsid w:val="00D66AC7"/>
    <w:rsid w:val="00D673B6"/>
    <w:rsid w:val="00D673FC"/>
    <w:rsid w:val="00D67FEB"/>
    <w:rsid w:val="00D70297"/>
    <w:rsid w:val="00D704D9"/>
    <w:rsid w:val="00D710C3"/>
    <w:rsid w:val="00D7232D"/>
    <w:rsid w:val="00D72476"/>
    <w:rsid w:val="00D72B12"/>
    <w:rsid w:val="00D72F43"/>
    <w:rsid w:val="00D73579"/>
    <w:rsid w:val="00D73BEF"/>
    <w:rsid w:val="00D7481E"/>
    <w:rsid w:val="00D7498A"/>
    <w:rsid w:val="00D74ADD"/>
    <w:rsid w:val="00D74CC2"/>
    <w:rsid w:val="00D74FD8"/>
    <w:rsid w:val="00D752FE"/>
    <w:rsid w:val="00D75793"/>
    <w:rsid w:val="00D759DD"/>
    <w:rsid w:val="00D75C79"/>
    <w:rsid w:val="00D75D9D"/>
    <w:rsid w:val="00D763EC"/>
    <w:rsid w:val="00D7678A"/>
    <w:rsid w:val="00D76947"/>
    <w:rsid w:val="00D76B4A"/>
    <w:rsid w:val="00D76C4B"/>
    <w:rsid w:val="00D773E9"/>
    <w:rsid w:val="00D7749B"/>
    <w:rsid w:val="00D7787E"/>
    <w:rsid w:val="00D77B00"/>
    <w:rsid w:val="00D77F7F"/>
    <w:rsid w:val="00D8050C"/>
    <w:rsid w:val="00D80B9C"/>
    <w:rsid w:val="00D80BF4"/>
    <w:rsid w:val="00D80DE8"/>
    <w:rsid w:val="00D816B1"/>
    <w:rsid w:val="00D81BDB"/>
    <w:rsid w:val="00D81C5D"/>
    <w:rsid w:val="00D825A5"/>
    <w:rsid w:val="00D82755"/>
    <w:rsid w:val="00D82A9D"/>
    <w:rsid w:val="00D82E2F"/>
    <w:rsid w:val="00D8344B"/>
    <w:rsid w:val="00D834B2"/>
    <w:rsid w:val="00D837E6"/>
    <w:rsid w:val="00D838CD"/>
    <w:rsid w:val="00D83F16"/>
    <w:rsid w:val="00D841CB"/>
    <w:rsid w:val="00D842AD"/>
    <w:rsid w:val="00D84D4A"/>
    <w:rsid w:val="00D84D94"/>
    <w:rsid w:val="00D85436"/>
    <w:rsid w:val="00D856EE"/>
    <w:rsid w:val="00D859DB"/>
    <w:rsid w:val="00D85AD6"/>
    <w:rsid w:val="00D85FCD"/>
    <w:rsid w:val="00D86691"/>
    <w:rsid w:val="00D86838"/>
    <w:rsid w:val="00D86F61"/>
    <w:rsid w:val="00D87330"/>
    <w:rsid w:val="00D87D06"/>
    <w:rsid w:val="00D90598"/>
    <w:rsid w:val="00D90599"/>
    <w:rsid w:val="00D90B08"/>
    <w:rsid w:val="00D90C48"/>
    <w:rsid w:val="00D919D2"/>
    <w:rsid w:val="00D91A36"/>
    <w:rsid w:val="00D91F99"/>
    <w:rsid w:val="00D92167"/>
    <w:rsid w:val="00D92647"/>
    <w:rsid w:val="00D930AB"/>
    <w:rsid w:val="00D936DF"/>
    <w:rsid w:val="00D93F2A"/>
    <w:rsid w:val="00D94255"/>
    <w:rsid w:val="00D94556"/>
    <w:rsid w:val="00D946CA"/>
    <w:rsid w:val="00D94BE5"/>
    <w:rsid w:val="00D94EBC"/>
    <w:rsid w:val="00D95284"/>
    <w:rsid w:val="00D957FE"/>
    <w:rsid w:val="00D95B6D"/>
    <w:rsid w:val="00D95C75"/>
    <w:rsid w:val="00D95C8B"/>
    <w:rsid w:val="00D9623D"/>
    <w:rsid w:val="00D96CFC"/>
    <w:rsid w:val="00D9754E"/>
    <w:rsid w:val="00D97965"/>
    <w:rsid w:val="00DA0640"/>
    <w:rsid w:val="00DA07C1"/>
    <w:rsid w:val="00DA0999"/>
    <w:rsid w:val="00DA0E4B"/>
    <w:rsid w:val="00DA14A4"/>
    <w:rsid w:val="00DA17C2"/>
    <w:rsid w:val="00DA1BA1"/>
    <w:rsid w:val="00DA1C47"/>
    <w:rsid w:val="00DA26E4"/>
    <w:rsid w:val="00DA2940"/>
    <w:rsid w:val="00DA2A6B"/>
    <w:rsid w:val="00DA3024"/>
    <w:rsid w:val="00DA3964"/>
    <w:rsid w:val="00DA440C"/>
    <w:rsid w:val="00DA4539"/>
    <w:rsid w:val="00DA4A62"/>
    <w:rsid w:val="00DA5719"/>
    <w:rsid w:val="00DA5884"/>
    <w:rsid w:val="00DA6262"/>
    <w:rsid w:val="00DA63A5"/>
    <w:rsid w:val="00DA78EF"/>
    <w:rsid w:val="00DA7AF8"/>
    <w:rsid w:val="00DA7C83"/>
    <w:rsid w:val="00DA7F6C"/>
    <w:rsid w:val="00DB09A9"/>
    <w:rsid w:val="00DB0DED"/>
    <w:rsid w:val="00DB145A"/>
    <w:rsid w:val="00DB19A7"/>
    <w:rsid w:val="00DB2229"/>
    <w:rsid w:val="00DB2244"/>
    <w:rsid w:val="00DB2D45"/>
    <w:rsid w:val="00DB3488"/>
    <w:rsid w:val="00DB35F6"/>
    <w:rsid w:val="00DB375D"/>
    <w:rsid w:val="00DB3B9A"/>
    <w:rsid w:val="00DB3BD9"/>
    <w:rsid w:val="00DB3D44"/>
    <w:rsid w:val="00DB4025"/>
    <w:rsid w:val="00DB47D5"/>
    <w:rsid w:val="00DB4DB4"/>
    <w:rsid w:val="00DB516A"/>
    <w:rsid w:val="00DB57D7"/>
    <w:rsid w:val="00DB599F"/>
    <w:rsid w:val="00DB5A85"/>
    <w:rsid w:val="00DB656C"/>
    <w:rsid w:val="00DB6579"/>
    <w:rsid w:val="00DB66A7"/>
    <w:rsid w:val="00DB6CAA"/>
    <w:rsid w:val="00DB6F8F"/>
    <w:rsid w:val="00DB7308"/>
    <w:rsid w:val="00DB746E"/>
    <w:rsid w:val="00DB7D72"/>
    <w:rsid w:val="00DC010A"/>
    <w:rsid w:val="00DC0752"/>
    <w:rsid w:val="00DC0803"/>
    <w:rsid w:val="00DC095D"/>
    <w:rsid w:val="00DC1896"/>
    <w:rsid w:val="00DC195F"/>
    <w:rsid w:val="00DC2071"/>
    <w:rsid w:val="00DC21C2"/>
    <w:rsid w:val="00DC2499"/>
    <w:rsid w:val="00DC2513"/>
    <w:rsid w:val="00DC2703"/>
    <w:rsid w:val="00DC2D48"/>
    <w:rsid w:val="00DC30C9"/>
    <w:rsid w:val="00DC338A"/>
    <w:rsid w:val="00DC3E64"/>
    <w:rsid w:val="00DC41BB"/>
    <w:rsid w:val="00DC45BC"/>
    <w:rsid w:val="00DC4825"/>
    <w:rsid w:val="00DC4A3A"/>
    <w:rsid w:val="00DC569F"/>
    <w:rsid w:val="00DC5C8F"/>
    <w:rsid w:val="00DC60C2"/>
    <w:rsid w:val="00DC61D0"/>
    <w:rsid w:val="00DC62D1"/>
    <w:rsid w:val="00DC6C00"/>
    <w:rsid w:val="00DC7160"/>
    <w:rsid w:val="00DC7347"/>
    <w:rsid w:val="00DC74B0"/>
    <w:rsid w:val="00DC7503"/>
    <w:rsid w:val="00DD0C12"/>
    <w:rsid w:val="00DD0C3D"/>
    <w:rsid w:val="00DD10B4"/>
    <w:rsid w:val="00DD158A"/>
    <w:rsid w:val="00DD1BDD"/>
    <w:rsid w:val="00DD1C64"/>
    <w:rsid w:val="00DD1DA8"/>
    <w:rsid w:val="00DD1F66"/>
    <w:rsid w:val="00DD2243"/>
    <w:rsid w:val="00DD2694"/>
    <w:rsid w:val="00DD26C9"/>
    <w:rsid w:val="00DD2856"/>
    <w:rsid w:val="00DD2ACE"/>
    <w:rsid w:val="00DD2B26"/>
    <w:rsid w:val="00DD2CA5"/>
    <w:rsid w:val="00DD2E09"/>
    <w:rsid w:val="00DD32A2"/>
    <w:rsid w:val="00DD34FE"/>
    <w:rsid w:val="00DD39B7"/>
    <w:rsid w:val="00DD42D5"/>
    <w:rsid w:val="00DD465F"/>
    <w:rsid w:val="00DD598B"/>
    <w:rsid w:val="00DD5A90"/>
    <w:rsid w:val="00DD5DE1"/>
    <w:rsid w:val="00DD5DFE"/>
    <w:rsid w:val="00DD5EC1"/>
    <w:rsid w:val="00DD6F1E"/>
    <w:rsid w:val="00DD7018"/>
    <w:rsid w:val="00DD716B"/>
    <w:rsid w:val="00DD7557"/>
    <w:rsid w:val="00DD787E"/>
    <w:rsid w:val="00DD7ED2"/>
    <w:rsid w:val="00DE0432"/>
    <w:rsid w:val="00DE0437"/>
    <w:rsid w:val="00DE0A29"/>
    <w:rsid w:val="00DE0B70"/>
    <w:rsid w:val="00DE0E95"/>
    <w:rsid w:val="00DE12D2"/>
    <w:rsid w:val="00DE1802"/>
    <w:rsid w:val="00DE189C"/>
    <w:rsid w:val="00DE2596"/>
    <w:rsid w:val="00DE2B8F"/>
    <w:rsid w:val="00DE2FB7"/>
    <w:rsid w:val="00DE32A9"/>
    <w:rsid w:val="00DE34A8"/>
    <w:rsid w:val="00DE3688"/>
    <w:rsid w:val="00DE421A"/>
    <w:rsid w:val="00DE4365"/>
    <w:rsid w:val="00DE4A59"/>
    <w:rsid w:val="00DE526C"/>
    <w:rsid w:val="00DE5D46"/>
    <w:rsid w:val="00DE6906"/>
    <w:rsid w:val="00DE6B34"/>
    <w:rsid w:val="00DE6E02"/>
    <w:rsid w:val="00DF0977"/>
    <w:rsid w:val="00DF0AED"/>
    <w:rsid w:val="00DF0D0D"/>
    <w:rsid w:val="00DF0EF0"/>
    <w:rsid w:val="00DF11F6"/>
    <w:rsid w:val="00DF1387"/>
    <w:rsid w:val="00DF1D50"/>
    <w:rsid w:val="00DF2666"/>
    <w:rsid w:val="00DF2940"/>
    <w:rsid w:val="00DF317A"/>
    <w:rsid w:val="00DF378D"/>
    <w:rsid w:val="00DF3CA5"/>
    <w:rsid w:val="00DF3CFA"/>
    <w:rsid w:val="00DF3F9E"/>
    <w:rsid w:val="00DF4D13"/>
    <w:rsid w:val="00DF4DC8"/>
    <w:rsid w:val="00DF5407"/>
    <w:rsid w:val="00DF581E"/>
    <w:rsid w:val="00DF59C1"/>
    <w:rsid w:val="00DF5A53"/>
    <w:rsid w:val="00DF5F6F"/>
    <w:rsid w:val="00DF6038"/>
    <w:rsid w:val="00DF6236"/>
    <w:rsid w:val="00DF6560"/>
    <w:rsid w:val="00DF6913"/>
    <w:rsid w:val="00DF735B"/>
    <w:rsid w:val="00DF739E"/>
    <w:rsid w:val="00DF79BC"/>
    <w:rsid w:val="00DF7BB1"/>
    <w:rsid w:val="00E00095"/>
    <w:rsid w:val="00E0024E"/>
    <w:rsid w:val="00E012A9"/>
    <w:rsid w:val="00E01430"/>
    <w:rsid w:val="00E01432"/>
    <w:rsid w:val="00E016D9"/>
    <w:rsid w:val="00E018F4"/>
    <w:rsid w:val="00E01C99"/>
    <w:rsid w:val="00E01FD4"/>
    <w:rsid w:val="00E02156"/>
    <w:rsid w:val="00E0305C"/>
    <w:rsid w:val="00E03364"/>
    <w:rsid w:val="00E036F8"/>
    <w:rsid w:val="00E03ADD"/>
    <w:rsid w:val="00E03B7E"/>
    <w:rsid w:val="00E04C1F"/>
    <w:rsid w:val="00E0501A"/>
    <w:rsid w:val="00E051CE"/>
    <w:rsid w:val="00E054C4"/>
    <w:rsid w:val="00E05594"/>
    <w:rsid w:val="00E0562D"/>
    <w:rsid w:val="00E05991"/>
    <w:rsid w:val="00E05CFC"/>
    <w:rsid w:val="00E05E9E"/>
    <w:rsid w:val="00E05EB6"/>
    <w:rsid w:val="00E06212"/>
    <w:rsid w:val="00E0665E"/>
    <w:rsid w:val="00E06928"/>
    <w:rsid w:val="00E07166"/>
    <w:rsid w:val="00E07390"/>
    <w:rsid w:val="00E105BA"/>
    <w:rsid w:val="00E10685"/>
    <w:rsid w:val="00E10A6F"/>
    <w:rsid w:val="00E11273"/>
    <w:rsid w:val="00E115B0"/>
    <w:rsid w:val="00E11EA0"/>
    <w:rsid w:val="00E12A73"/>
    <w:rsid w:val="00E12A8B"/>
    <w:rsid w:val="00E12AE2"/>
    <w:rsid w:val="00E13539"/>
    <w:rsid w:val="00E141C2"/>
    <w:rsid w:val="00E14913"/>
    <w:rsid w:val="00E14BC1"/>
    <w:rsid w:val="00E14C29"/>
    <w:rsid w:val="00E15450"/>
    <w:rsid w:val="00E15534"/>
    <w:rsid w:val="00E16091"/>
    <w:rsid w:val="00E162F9"/>
    <w:rsid w:val="00E16AEE"/>
    <w:rsid w:val="00E16EF2"/>
    <w:rsid w:val="00E173B5"/>
    <w:rsid w:val="00E173CF"/>
    <w:rsid w:val="00E2037B"/>
    <w:rsid w:val="00E20A28"/>
    <w:rsid w:val="00E20DA6"/>
    <w:rsid w:val="00E2219A"/>
    <w:rsid w:val="00E22A72"/>
    <w:rsid w:val="00E22A83"/>
    <w:rsid w:val="00E22A89"/>
    <w:rsid w:val="00E22B9C"/>
    <w:rsid w:val="00E23283"/>
    <w:rsid w:val="00E23B87"/>
    <w:rsid w:val="00E23F3F"/>
    <w:rsid w:val="00E25084"/>
    <w:rsid w:val="00E25166"/>
    <w:rsid w:val="00E25393"/>
    <w:rsid w:val="00E255E3"/>
    <w:rsid w:val="00E2560E"/>
    <w:rsid w:val="00E257E4"/>
    <w:rsid w:val="00E25AC0"/>
    <w:rsid w:val="00E26214"/>
    <w:rsid w:val="00E26A3B"/>
    <w:rsid w:val="00E277D1"/>
    <w:rsid w:val="00E2784D"/>
    <w:rsid w:val="00E27D59"/>
    <w:rsid w:val="00E30715"/>
    <w:rsid w:val="00E3105C"/>
    <w:rsid w:val="00E31C36"/>
    <w:rsid w:val="00E31ECE"/>
    <w:rsid w:val="00E31F46"/>
    <w:rsid w:val="00E323DE"/>
    <w:rsid w:val="00E3278F"/>
    <w:rsid w:val="00E32D3A"/>
    <w:rsid w:val="00E32FCB"/>
    <w:rsid w:val="00E33128"/>
    <w:rsid w:val="00E33352"/>
    <w:rsid w:val="00E339FB"/>
    <w:rsid w:val="00E3481F"/>
    <w:rsid w:val="00E351A7"/>
    <w:rsid w:val="00E3549B"/>
    <w:rsid w:val="00E35640"/>
    <w:rsid w:val="00E35822"/>
    <w:rsid w:val="00E35955"/>
    <w:rsid w:val="00E35E6B"/>
    <w:rsid w:val="00E36035"/>
    <w:rsid w:val="00E363B9"/>
    <w:rsid w:val="00E3689B"/>
    <w:rsid w:val="00E3704B"/>
    <w:rsid w:val="00E37711"/>
    <w:rsid w:val="00E37CE6"/>
    <w:rsid w:val="00E37D04"/>
    <w:rsid w:val="00E40145"/>
    <w:rsid w:val="00E40199"/>
    <w:rsid w:val="00E40527"/>
    <w:rsid w:val="00E40A04"/>
    <w:rsid w:val="00E411F1"/>
    <w:rsid w:val="00E41D45"/>
    <w:rsid w:val="00E421AB"/>
    <w:rsid w:val="00E43305"/>
    <w:rsid w:val="00E43440"/>
    <w:rsid w:val="00E43850"/>
    <w:rsid w:val="00E43B36"/>
    <w:rsid w:val="00E43B79"/>
    <w:rsid w:val="00E43FBA"/>
    <w:rsid w:val="00E44A74"/>
    <w:rsid w:val="00E44B63"/>
    <w:rsid w:val="00E454C6"/>
    <w:rsid w:val="00E45B86"/>
    <w:rsid w:val="00E45FD3"/>
    <w:rsid w:val="00E45FDD"/>
    <w:rsid w:val="00E4646B"/>
    <w:rsid w:val="00E46689"/>
    <w:rsid w:val="00E466B8"/>
    <w:rsid w:val="00E468E1"/>
    <w:rsid w:val="00E4746D"/>
    <w:rsid w:val="00E500AF"/>
    <w:rsid w:val="00E501D8"/>
    <w:rsid w:val="00E502E5"/>
    <w:rsid w:val="00E504FD"/>
    <w:rsid w:val="00E505F3"/>
    <w:rsid w:val="00E508DB"/>
    <w:rsid w:val="00E50924"/>
    <w:rsid w:val="00E50A15"/>
    <w:rsid w:val="00E50CB2"/>
    <w:rsid w:val="00E50DA8"/>
    <w:rsid w:val="00E512A2"/>
    <w:rsid w:val="00E51454"/>
    <w:rsid w:val="00E51C43"/>
    <w:rsid w:val="00E51DDB"/>
    <w:rsid w:val="00E52731"/>
    <w:rsid w:val="00E52879"/>
    <w:rsid w:val="00E52906"/>
    <w:rsid w:val="00E52D82"/>
    <w:rsid w:val="00E54041"/>
    <w:rsid w:val="00E540FD"/>
    <w:rsid w:val="00E54278"/>
    <w:rsid w:val="00E5449A"/>
    <w:rsid w:val="00E54783"/>
    <w:rsid w:val="00E54CD5"/>
    <w:rsid w:val="00E54FE4"/>
    <w:rsid w:val="00E55723"/>
    <w:rsid w:val="00E561E2"/>
    <w:rsid w:val="00E5638F"/>
    <w:rsid w:val="00E56537"/>
    <w:rsid w:val="00E57098"/>
    <w:rsid w:val="00E571AC"/>
    <w:rsid w:val="00E572B0"/>
    <w:rsid w:val="00E5732E"/>
    <w:rsid w:val="00E57CB6"/>
    <w:rsid w:val="00E57E74"/>
    <w:rsid w:val="00E60162"/>
    <w:rsid w:val="00E60BBF"/>
    <w:rsid w:val="00E60FB6"/>
    <w:rsid w:val="00E61023"/>
    <w:rsid w:val="00E611C9"/>
    <w:rsid w:val="00E6143E"/>
    <w:rsid w:val="00E61E10"/>
    <w:rsid w:val="00E622E5"/>
    <w:rsid w:val="00E62417"/>
    <w:rsid w:val="00E624A7"/>
    <w:rsid w:val="00E62B42"/>
    <w:rsid w:val="00E634DD"/>
    <w:rsid w:val="00E638CE"/>
    <w:rsid w:val="00E63C3C"/>
    <w:rsid w:val="00E641B6"/>
    <w:rsid w:val="00E64829"/>
    <w:rsid w:val="00E651BE"/>
    <w:rsid w:val="00E651BF"/>
    <w:rsid w:val="00E65BAA"/>
    <w:rsid w:val="00E66109"/>
    <w:rsid w:val="00E66115"/>
    <w:rsid w:val="00E663B5"/>
    <w:rsid w:val="00E6693C"/>
    <w:rsid w:val="00E66D9E"/>
    <w:rsid w:val="00E66FC0"/>
    <w:rsid w:val="00E67AF1"/>
    <w:rsid w:val="00E67BA7"/>
    <w:rsid w:val="00E67E1E"/>
    <w:rsid w:val="00E67E33"/>
    <w:rsid w:val="00E67F1B"/>
    <w:rsid w:val="00E708EA"/>
    <w:rsid w:val="00E70A26"/>
    <w:rsid w:val="00E71E5F"/>
    <w:rsid w:val="00E71EC2"/>
    <w:rsid w:val="00E72BBA"/>
    <w:rsid w:val="00E72F6C"/>
    <w:rsid w:val="00E72FB7"/>
    <w:rsid w:val="00E72FD0"/>
    <w:rsid w:val="00E739CC"/>
    <w:rsid w:val="00E74AEF"/>
    <w:rsid w:val="00E74B07"/>
    <w:rsid w:val="00E750E4"/>
    <w:rsid w:val="00E7522E"/>
    <w:rsid w:val="00E754A7"/>
    <w:rsid w:val="00E758C1"/>
    <w:rsid w:val="00E75BBF"/>
    <w:rsid w:val="00E75CC2"/>
    <w:rsid w:val="00E76352"/>
    <w:rsid w:val="00E765E0"/>
    <w:rsid w:val="00E766B0"/>
    <w:rsid w:val="00E76CEE"/>
    <w:rsid w:val="00E7718B"/>
    <w:rsid w:val="00E772B1"/>
    <w:rsid w:val="00E77E26"/>
    <w:rsid w:val="00E8023E"/>
    <w:rsid w:val="00E804CA"/>
    <w:rsid w:val="00E80B65"/>
    <w:rsid w:val="00E8103D"/>
    <w:rsid w:val="00E81406"/>
    <w:rsid w:val="00E81A41"/>
    <w:rsid w:val="00E81D24"/>
    <w:rsid w:val="00E8231D"/>
    <w:rsid w:val="00E82A33"/>
    <w:rsid w:val="00E82CB7"/>
    <w:rsid w:val="00E82D3D"/>
    <w:rsid w:val="00E831C9"/>
    <w:rsid w:val="00E835B8"/>
    <w:rsid w:val="00E836C0"/>
    <w:rsid w:val="00E839A5"/>
    <w:rsid w:val="00E84350"/>
    <w:rsid w:val="00E8445A"/>
    <w:rsid w:val="00E84C67"/>
    <w:rsid w:val="00E84CE7"/>
    <w:rsid w:val="00E84CF7"/>
    <w:rsid w:val="00E856B3"/>
    <w:rsid w:val="00E85AFD"/>
    <w:rsid w:val="00E85E9D"/>
    <w:rsid w:val="00E86620"/>
    <w:rsid w:val="00E869E6"/>
    <w:rsid w:val="00E8718F"/>
    <w:rsid w:val="00E8745D"/>
    <w:rsid w:val="00E87503"/>
    <w:rsid w:val="00E87DFC"/>
    <w:rsid w:val="00E901A4"/>
    <w:rsid w:val="00E90A22"/>
    <w:rsid w:val="00E90FB3"/>
    <w:rsid w:val="00E91D7D"/>
    <w:rsid w:val="00E91F7A"/>
    <w:rsid w:val="00E9248E"/>
    <w:rsid w:val="00E93055"/>
    <w:rsid w:val="00E93964"/>
    <w:rsid w:val="00E93D6F"/>
    <w:rsid w:val="00E94199"/>
    <w:rsid w:val="00E94844"/>
    <w:rsid w:val="00E9498B"/>
    <w:rsid w:val="00E94D3F"/>
    <w:rsid w:val="00E94F9B"/>
    <w:rsid w:val="00E9547B"/>
    <w:rsid w:val="00E95491"/>
    <w:rsid w:val="00E9565A"/>
    <w:rsid w:val="00E95670"/>
    <w:rsid w:val="00E9623A"/>
    <w:rsid w:val="00E96AEC"/>
    <w:rsid w:val="00E96C0F"/>
    <w:rsid w:val="00E96E81"/>
    <w:rsid w:val="00E977B1"/>
    <w:rsid w:val="00E9782A"/>
    <w:rsid w:val="00E97F21"/>
    <w:rsid w:val="00EA0333"/>
    <w:rsid w:val="00EA0411"/>
    <w:rsid w:val="00EA071A"/>
    <w:rsid w:val="00EA18C8"/>
    <w:rsid w:val="00EA18F2"/>
    <w:rsid w:val="00EA2329"/>
    <w:rsid w:val="00EA2560"/>
    <w:rsid w:val="00EA35B5"/>
    <w:rsid w:val="00EA3CA1"/>
    <w:rsid w:val="00EA4915"/>
    <w:rsid w:val="00EA4BEF"/>
    <w:rsid w:val="00EA4FAF"/>
    <w:rsid w:val="00EA5414"/>
    <w:rsid w:val="00EA5EDD"/>
    <w:rsid w:val="00EA6481"/>
    <w:rsid w:val="00EA6802"/>
    <w:rsid w:val="00EA692A"/>
    <w:rsid w:val="00EA69DB"/>
    <w:rsid w:val="00EA7724"/>
    <w:rsid w:val="00EA7797"/>
    <w:rsid w:val="00EA7C92"/>
    <w:rsid w:val="00EA7FC5"/>
    <w:rsid w:val="00EB057A"/>
    <w:rsid w:val="00EB05B4"/>
    <w:rsid w:val="00EB0707"/>
    <w:rsid w:val="00EB0A0B"/>
    <w:rsid w:val="00EB1086"/>
    <w:rsid w:val="00EB12E6"/>
    <w:rsid w:val="00EB12FF"/>
    <w:rsid w:val="00EB13E2"/>
    <w:rsid w:val="00EB1AE8"/>
    <w:rsid w:val="00EB1DA0"/>
    <w:rsid w:val="00EB2199"/>
    <w:rsid w:val="00EB298A"/>
    <w:rsid w:val="00EB30F6"/>
    <w:rsid w:val="00EB33C0"/>
    <w:rsid w:val="00EB3815"/>
    <w:rsid w:val="00EB3818"/>
    <w:rsid w:val="00EB3890"/>
    <w:rsid w:val="00EB4B72"/>
    <w:rsid w:val="00EB5CFA"/>
    <w:rsid w:val="00EB6146"/>
    <w:rsid w:val="00EB62B4"/>
    <w:rsid w:val="00EB6504"/>
    <w:rsid w:val="00EB6645"/>
    <w:rsid w:val="00EB6A1C"/>
    <w:rsid w:val="00EB6C94"/>
    <w:rsid w:val="00EB73F6"/>
    <w:rsid w:val="00EB76E3"/>
    <w:rsid w:val="00EB7F18"/>
    <w:rsid w:val="00EC0027"/>
    <w:rsid w:val="00EC05B3"/>
    <w:rsid w:val="00EC08E7"/>
    <w:rsid w:val="00EC130B"/>
    <w:rsid w:val="00EC1A31"/>
    <w:rsid w:val="00EC1B0D"/>
    <w:rsid w:val="00EC202A"/>
    <w:rsid w:val="00EC21EE"/>
    <w:rsid w:val="00EC23DD"/>
    <w:rsid w:val="00EC2A61"/>
    <w:rsid w:val="00EC2C62"/>
    <w:rsid w:val="00EC2C80"/>
    <w:rsid w:val="00EC2D55"/>
    <w:rsid w:val="00EC4892"/>
    <w:rsid w:val="00EC4A22"/>
    <w:rsid w:val="00EC4CA3"/>
    <w:rsid w:val="00EC5272"/>
    <w:rsid w:val="00EC5321"/>
    <w:rsid w:val="00EC581A"/>
    <w:rsid w:val="00EC5C71"/>
    <w:rsid w:val="00EC5E88"/>
    <w:rsid w:val="00EC5EFF"/>
    <w:rsid w:val="00EC648B"/>
    <w:rsid w:val="00EC68EF"/>
    <w:rsid w:val="00EC6D5B"/>
    <w:rsid w:val="00EC7380"/>
    <w:rsid w:val="00EC73A8"/>
    <w:rsid w:val="00EC7454"/>
    <w:rsid w:val="00EC74B5"/>
    <w:rsid w:val="00EC7786"/>
    <w:rsid w:val="00ED08E4"/>
    <w:rsid w:val="00ED0EA7"/>
    <w:rsid w:val="00ED1159"/>
    <w:rsid w:val="00ED1527"/>
    <w:rsid w:val="00ED21FE"/>
    <w:rsid w:val="00ED2948"/>
    <w:rsid w:val="00ED2A7C"/>
    <w:rsid w:val="00ED2CE0"/>
    <w:rsid w:val="00ED3009"/>
    <w:rsid w:val="00ED33B4"/>
    <w:rsid w:val="00ED35D1"/>
    <w:rsid w:val="00ED38EB"/>
    <w:rsid w:val="00ED3C4C"/>
    <w:rsid w:val="00ED3E5E"/>
    <w:rsid w:val="00ED416C"/>
    <w:rsid w:val="00ED4B5D"/>
    <w:rsid w:val="00ED4F17"/>
    <w:rsid w:val="00ED541E"/>
    <w:rsid w:val="00ED5F38"/>
    <w:rsid w:val="00ED62DF"/>
    <w:rsid w:val="00ED65B6"/>
    <w:rsid w:val="00ED65DD"/>
    <w:rsid w:val="00ED6970"/>
    <w:rsid w:val="00ED6AC8"/>
    <w:rsid w:val="00ED6EF2"/>
    <w:rsid w:val="00EE0BC4"/>
    <w:rsid w:val="00EE0F9E"/>
    <w:rsid w:val="00EE1A58"/>
    <w:rsid w:val="00EE233D"/>
    <w:rsid w:val="00EE31B0"/>
    <w:rsid w:val="00EE3604"/>
    <w:rsid w:val="00EE3822"/>
    <w:rsid w:val="00EE421A"/>
    <w:rsid w:val="00EE4424"/>
    <w:rsid w:val="00EE4A34"/>
    <w:rsid w:val="00EE4C6B"/>
    <w:rsid w:val="00EE5EFB"/>
    <w:rsid w:val="00EE639F"/>
    <w:rsid w:val="00EE6AEF"/>
    <w:rsid w:val="00EE7648"/>
    <w:rsid w:val="00EE7840"/>
    <w:rsid w:val="00EE7C88"/>
    <w:rsid w:val="00EE7F41"/>
    <w:rsid w:val="00EF0384"/>
    <w:rsid w:val="00EF074C"/>
    <w:rsid w:val="00EF0CDC"/>
    <w:rsid w:val="00EF0E9A"/>
    <w:rsid w:val="00EF0F6F"/>
    <w:rsid w:val="00EF115D"/>
    <w:rsid w:val="00EF17FC"/>
    <w:rsid w:val="00EF19B5"/>
    <w:rsid w:val="00EF1A7C"/>
    <w:rsid w:val="00EF1D9F"/>
    <w:rsid w:val="00EF24F0"/>
    <w:rsid w:val="00EF2635"/>
    <w:rsid w:val="00EF2709"/>
    <w:rsid w:val="00EF2748"/>
    <w:rsid w:val="00EF2CB1"/>
    <w:rsid w:val="00EF32EE"/>
    <w:rsid w:val="00EF3809"/>
    <w:rsid w:val="00EF3860"/>
    <w:rsid w:val="00EF38CF"/>
    <w:rsid w:val="00EF3D54"/>
    <w:rsid w:val="00EF4B73"/>
    <w:rsid w:val="00EF5328"/>
    <w:rsid w:val="00EF538E"/>
    <w:rsid w:val="00EF53F4"/>
    <w:rsid w:val="00EF59DB"/>
    <w:rsid w:val="00EF66FF"/>
    <w:rsid w:val="00EF67D9"/>
    <w:rsid w:val="00EF6B83"/>
    <w:rsid w:val="00EF6C4D"/>
    <w:rsid w:val="00EF72C7"/>
    <w:rsid w:val="00EF7339"/>
    <w:rsid w:val="00EF73E5"/>
    <w:rsid w:val="00EF7933"/>
    <w:rsid w:val="00EF7AF9"/>
    <w:rsid w:val="00EF7F7E"/>
    <w:rsid w:val="00F01257"/>
    <w:rsid w:val="00F015AA"/>
    <w:rsid w:val="00F02170"/>
    <w:rsid w:val="00F02235"/>
    <w:rsid w:val="00F02D94"/>
    <w:rsid w:val="00F034FA"/>
    <w:rsid w:val="00F036E4"/>
    <w:rsid w:val="00F0410E"/>
    <w:rsid w:val="00F05A2C"/>
    <w:rsid w:val="00F05CE8"/>
    <w:rsid w:val="00F06309"/>
    <w:rsid w:val="00F06643"/>
    <w:rsid w:val="00F067DD"/>
    <w:rsid w:val="00F06F88"/>
    <w:rsid w:val="00F06F97"/>
    <w:rsid w:val="00F07129"/>
    <w:rsid w:val="00F0767C"/>
    <w:rsid w:val="00F07D30"/>
    <w:rsid w:val="00F07F3F"/>
    <w:rsid w:val="00F10529"/>
    <w:rsid w:val="00F10534"/>
    <w:rsid w:val="00F105A2"/>
    <w:rsid w:val="00F108C3"/>
    <w:rsid w:val="00F10A39"/>
    <w:rsid w:val="00F11693"/>
    <w:rsid w:val="00F117D5"/>
    <w:rsid w:val="00F12883"/>
    <w:rsid w:val="00F12946"/>
    <w:rsid w:val="00F12CC1"/>
    <w:rsid w:val="00F12CC4"/>
    <w:rsid w:val="00F1322F"/>
    <w:rsid w:val="00F13258"/>
    <w:rsid w:val="00F13410"/>
    <w:rsid w:val="00F13584"/>
    <w:rsid w:val="00F136A8"/>
    <w:rsid w:val="00F13C1B"/>
    <w:rsid w:val="00F13EAC"/>
    <w:rsid w:val="00F13F9B"/>
    <w:rsid w:val="00F14077"/>
    <w:rsid w:val="00F141E5"/>
    <w:rsid w:val="00F1437E"/>
    <w:rsid w:val="00F14464"/>
    <w:rsid w:val="00F14640"/>
    <w:rsid w:val="00F14673"/>
    <w:rsid w:val="00F14749"/>
    <w:rsid w:val="00F14AD3"/>
    <w:rsid w:val="00F14C3F"/>
    <w:rsid w:val="00F14D63"/>
    <w:rsid w:val="00F159E2"/>
    <w:rsid w:val="00F15BE6"/>
    <w:rsid w:val="00F15C19"/>
    <w:rsid w:val="00F161FC"/>
    <w:rsid w:val="00F16361"/>
    <w:rsid w:val="00F16D7E"/>
    <w:rsid w:val="00F1752F"/>
    <w:rsid w:val="00F17D9E"/>
    <w:rsid w:val="00F20059"/>
    <w:rsid w:val="00F20122"/>
    <w:rsid w:val="00F20F0E"/>
    <w:rsid w:val="00F20FC0"/>
    <w:rsid w:val="00F21299"/>
    <w:rsid w:val="00F219F9"/>
    <w:rsid w:val="00F21AD6"/>
    <w:rsid w:val="00F21D1A"/>
    <w:rsid w:val="00F21EC5"/>
    <w:rsid w:val="00F21FD4"/>
    <w:rsid w:val="00F2217D"/>
    <w:rsid w:val="00F2232B"/>
    <w:rsid w:val="00F22462"/>
    <w:rsid w:val="00F224A5"/>
    <w:rsid w:val="00F2301A"/>
    <w:rsid w:val="00F239B3"/>
    <w:rsid w:val="00F24049"/>
    <w:rsid w:val="00F240DB"/>
    <w:rsid w:val="00F2414E"/>
    <w:rsid w:val="00F24887"/>
    <w:rsid w:val="00F24F1C"/>
    <w:rsid w:val="00F25401"/>
    <w:rsid w:val="00F25CF7"/>
    <w:rsid w:val="00F25E13"/>
    <w:rsid w:val="00F26B27"/>
    <w:rsid w:val="00F26E5C"/>
    <w:rsid w:val="00F271A6"/>
    <w:rsid w:val="00F27590"/>
    <w:rsid w:val="00F27928"/>
    <w:rsid w:val="00F27946"/>
    <w:rsid w:val="00F302B8"/>
    <w:rsid w:val="00F303B8"/>
    <w:rsid w:val="00F3096E"/>
    <w:rsid w:val="00F30C54"/>
    <w:rsid w:val="00F30E46"/>
    <w:rsid w:val="00F31043"/>
    <w:rsid w:val="00F320B0"/>
    <w:rsid w:val="00F3290B"/>
    <w:rsid w:val="00F32949"/>
    <w:rsid w:val="00F3312B"/>
    <w:rsid w:val="00F338FD"/>
    <w:rsid w:val="00F33B25"/>
    <w:rsid w:val="00F33EDB"/>
    <w:rsid w:val="00F34C6C"/>
    <w:rsid w:val="00F34E29"/>
    <w:rsid w:val="00F34ED3"/>
    <w:rsid w:val="00F34EE0"/>
    <w:rsid w:val="00F35070"/>
    <w:rsid w:val="00F35085"/>
    <w:rsid w:val="00F35267"/>
    <w:rsid w:val="00F35322"/>
    <w:rsid w:val="00F3682C"/>
    <w:rsid w:val="00F36AAD"/>
    <w:rsid w:val="00F36FD1"/>
    <w:rsid w:val="00F372A5"/>
    <w:rsid w:val="00F372BB"/>
    <w:rsid w:val="00F376C3"/>
    <w:rsid w:val="00F37E22"/>
    <w:rsid w:val="00F37EFC"/>
    <w:rsid w:val="00F4047C"/>
    <w:rsid w:val="00F406BF"/>
    <w:rsid w:val="00F40D78"/>
    <w:rsid w:val="00F40E82"/>
    <w:rsid w:val="00F412B8"/>
    <w:rsid w:val="00F41635"/>
    <w:rsid w:val="00F422AD"/>
    <w:rsid w:val="00F4238D"/>
    <w:rsid w:val="00F42539"/>
    <w:rsid w:val="00F42992"/>
    <w:rsid w:val="00F4324B"/>
    <w:rsid w:val="00F437C0"/>
    <w:rsid w:val="00F43823"/>
    <w:rsid w:val="00F43CA5"/>
    <w:rsid w:val="00F43EC0"/>
    <w:rsid w:val="00F447EB"/>
    <w:rsid w:val="00F456F9"/>
    <w:rsid w:val="00F45A20"/>
    <w:rsid w:val="00F45A49"/>
    <w:rsid w:val="00F45EDF"/>
    <w:rsid w:val="00F45F37"/>
    <w:rsid w:val="00F46147"/>
    <w:rsid w:val="00F4623B"/>
    <w:rsid w:val="00F46C79"/>
    <w:rsid w:val="00F46CB1"/>
    <w:rsid w:val="00F46D1E"/>
    <w:rsid w:val="00F47030"/>
    <w:rsid w:val="00F47353"/>
    <w:rsid w:val="00F473E6"/>
    <w:rsid w:val="00F478EC"/>
    <w:rsid w:val="00F479BF"/>
    <w:rsid w:val="00F507CB"/>
    <w:rsid w:val="00F50810"/>
    <w:rsid w:val="00F50C5E"/>
    <w:rsid w:val="00F50FB9"/>
    <w:rsid w:val="00F51781"/>
    <w:rsid w:val="00F51AF0"/>
    <w:rsid w:val="00F51B5A"/>
    <w:rsid w:val="00F522F2"/>
    <w:rsid w:val="00F52677"/>
    <w:rsid w:val="00F52751"/>
    <w:rsid w:val="00F5281D"/>
    <w:rsid w:val="00F5291F"/>
    <w:rsid w:val="00F52939"/>
    <w:rsid w:val="00F52CBF"/>
    <w:rsid w:val="00F52FA9"/>
    <w:rsid w:val="00F53BF9"/>
    <w:rsid w:val="00F54058"/>
    <w:rsid w:val="00F54392"/>
    <w:rsid w:val="00F5478E"/>
    <w:rsid w:val="00F54A9E"/>
    <w:rsid w:val="00F55859"/>
    <w:rsid w:val="00F55C30"/>
    <w:rsid w:val="00F56068"/>
    <w:rsid w:val="00F5625C"/>
    <w:rsid w:val="00F56B73"/>
    <w:rsid w:val="00F573D2"/>
    <w:rsid w:val="00F57ACB"/>
    <w:rsid w:val="00F57C13"/>
    <w:rsid w:val="00F60220"/>
    <w:rsid w:val="00F60573"/>
    <w:rsid w:val="00F60629"/>
    <w:rsid w:val="00F60A66"/>
    <w:rsid w:val="00F60F17"/>
    <w:rsid w:val="00F61931"/>
    <w:rsid w:val="00F61CA3"/>
    <w:rsid w:val="00F61DD4"/>
    <w:rsid w:val="00F61E8C"/>
    <w:rsid w:val="00F622EA"/>
    <w:rsid w:val="00F6235E"/>
    <w:rsid w:val="00F628EC"/>
    <w:rsid w:val="00F62B41"/>
    <w:rsid w:val="00F633DB"/>
    <w:rsid w:val="00F63486"/>
    <w:rsid w:val="00F63958"/>
    <w:rsid w:val="00F63A2C"/>
    <w:rsid w:val="00F63A9F"/>
    <w:rsid w:val="00F64064"/>
    <w:rsid w:val="00F645A8"/>
    <w:rsid w:val="00F65C95"/>
    <w:rsid w:val="00F65E28"/>
    <w:rsid w:val="00F65EB8"/>
    <w:rsid w:val="00F667DA"/>
    <w:rsid w:val="00F66925"/>
    <w:rsid w:val="00F669BD"/>
    <w:rsid w:val="00F66C51"/>
    <w:rsid w:val="00F66CF0"/>
    <w:rsid w:val="00F66DE8"/>
    <w:rsid w:val="00F66E0A"/>
    <w:rsid w:val="00F70929"/>
    <w:rsid w:val="00F709E1"/>
    <w:rsid w:val="00F70BDB"/>
    <w:rsid w:val="00F7111C"/>
    <w:rsid w:val="00F71210"/>
    <w:rsid w:val="00F718BB"/>
    <w:rsid w:val="00F71B83"/>
    <w:rsid w:val="00F71E44"/>
    <w:rsid w:val="00F72352"/>
    <w:rsid w:val="00F7248C"/>
    <w:rsid w:val="00F725F5"/>
    <w:rsid w:val="00F7268A"/>
    <w:rsid w:val="00F7270D"/>
    <w:rsid w:val="00F72EC8"/>
    <w:rsid w:val="00F732F8"/>
    <w:rsid w:val="00F73913"/>
    <w:rsid w:val="00F741DF"/>
    <w:rsid w:val="00F74A7B"/>
    <w:rsid w:val="00F74F9F"/>
    <w:rsid w:val="00F766A5"/>
    <w:rsid w:val="00F7671C"/>
    <w:rsid w:val="00F76730"/>
    <w:rsid w:val="00F76922"/>
    <w:rsid w:val="00F769EC"/>
    <w:rsid w:val="00F76EBE"/>
    <w:rsid w:val="00F7707F"/>
    <w:rsid w:val="00F77497"/>
    <w:rsid w:val="00F774FE"/>
    <w:rsid w:val="00F77A21"/>
    <w:rsid w:val="00F77C8C"/>
    <w:rsid w:val="00F80383"/>
    <w:rsid w:val="00F80398"/>
    <w:rsid w:val="00F811A1"/>
    <w:rsid w:val="00F816AD"/>
    <w:rsid w:val="00F817AF"/>
    <w:rsid w:val="00F82128"/>
    <w:rsid w:val="00F821C1"/>
    <w:rsid w:val="00F824C0"/>
    <w:rsid w:val="00F8310A"/>
    <w:rsid w:val="00F832AE"/>
    <w:rsid w:val="00F83313"/>
    <w:rsid w:val="00F83376"/>
    <w:rsid w:val="00F83813"/>
    <w:rsid w:val="00F83878"/>
    <w:rsid w:val="00F83F39"/>
    <w:rsid w:val="00F845C6"/>
    <w:rsid w:val="00F846FF"/>
    <w:rsid w:val="00F84DB7"/>
    <w:rsid w:val="00F84EDD"/>
    <w:rsid w:val="00F86C38"/>
    <w:rsid w:val="00F86FDF"/>
    <w:rsid w:val="00F87699"/>
    <w:rsid w:val="00F87740"/>
    <w:rsid w:val="00F87E51"/>
    <w:rsid w:val="00F90487"/>
    <w:rsid w:val="00F90732"/>
    <w:rsid w:val="00F90D01"/>
    <w:rsid w:val="00F90E6F"/>
    <w:rsid w:val="00F9142A"/>
    <w:rsid w:val="00F919F7"/>
    <w:rsid w:val="00F91EAD"/>
    <w:rsid w:val="00F9246B"/>
    <w:rsid w:val="00F924D2"/>
    <w:rsid w:val="00F928FF"/>
    <w:rsid w:val="00F92E6F"/>
    <w:rsid w:val="00F9336D"/>
    <w:rsid w:val="00F9381F"/>
    <w:rsid w:val="00F93EC4"/>
    <w:rsid w:val="00F93FB0"/>
    <w:rsid w:val="00F9449E"/>
    <w:rsid w:val="00F949BB"/>
    <w:rsid w:val="00F94DB1"/>
    <w:rsid w:val="00F94E8F"/>
    <w:rsid w:val="00F9517E"/>
    <w:rsid w:val="00F954A8"/>
    <w:rsid w:val="00F9591B"/>
    <w:rsid w:val="00F95C17"/>
    <w:rsid w:val="00F96391"/>
    <w:rsid w:val="00F965A6"/>
    <w:rsid w:val="00F9670E"/>
    <w:rsid w:val="00F96773"/>
    <w:rsid w:val="00F96A66"/>
    <w:rsid w:val="00F971CD"/>
    <w:rsid w:val="00F97418"/>
    <w:rsid w:val="00F975F4"/>
    <w:rsid w:val="00FA0210"/>
    <w:rsid w:val="00FA0BEE"/>
    <w:rsid w:val="00FA0FC9"/>
    <w:rsid w:val="00FA1230"/>
    <w:rsid w:val="00FA1337"/>
    <w:rsid w:val="00FA137F"/>
    <w:rsid w:val="00FA21CE"/>
    <w:rsid w:val="00FA27F8"/>
    <w:rsid w:val="00FA318B"/>
    <w:rsid w:val="00FA356D"/>
    <w:rsid w:val="00FA3699"/>
    <w:rsid w:val="00FA3B5F"/>
    <w:rsid w:val="00FA4762"/>
    <w:rsid w:val="00FA4AC3"/>
    <w:rsid w:val="00FA4C5D"/>
    <w:rsid w:val="00FA50B7"/>
    <w:rsid w:val="00FA556E"/>
    <w:rsid w:val="00FA56F6"/>
    <w:rsid w:val="00FA5785"/>
    <w:rsid w:val="00FA5884"/>
    <w:rsid w:val="00FA6422"/>
    <w:rsid w:val="00FA6787"/>
    <w:rsid w:val="00FA67CA"/>
    <w:rsid w:val="00FA6DBD"/>
    <w:rsid w:val="00FA7565"/>
    <w:rsid w:val="00FA7628"/>
    <w:rsid w:val="00FA76C0"/>
    <w:rsid w:val="00FA7856"/>
    <w:rsid w:val="00FA797A"/>
    <w:rsid w:val="00FA7EFD"/>
    <w:rsid w:val="00FB0108"/>
    <w:rsid w:val="00FB022F"/>
    <w:rsid w:val="00FB0D47"/>
    <w:rsid w:val="00FB0D63"/>
    <w:rsid w:val="00FB0D65"/>
    <w:rsid w:val="00FB1305"/>
    <w:rsid w:val="00FB1432"/>
    <w:rsid w:val="00FB1E9F"/>
    <w:rsid w:val="00FB1F40"/>
    <w:rsid w:val="00FB2842"/>
    <w:rsid w:val="00FB2957"/>
    <w:rsid w:val="00FB368C"/>
    <w:rsid w:val="00FB38FF"/>
    <w:rsid w:val="00FB3981"/>
    <w:rsid w:val="00FB39A0"/>
    <w:rsid w:val="00FB3F1A"/>
    <w:rsid w:val="00FB3F87"/>
    <w:rsid w:val="00FB45E6"/>
    <w:rsid w:val="00FB474F"/>
    <w:rsid w:val="00FB4A09"/>
    <w:rsid w:val="00FB510E"/>
    <w:rsid w:val="00FB554B"/>
    <w:rsid w:val="00FB5617"/>
    <w:rsid w:val="00FB5BB2"/>
    <w:rsid w:val="00FB614B"/>
    <w:rsid w:val="00FB63E7"/>
    <w:rsid w:val="00FB687A"/>
    <w:rsid w:val="00FB69BD"/>
    <w:rsid w:val="00FB6A47"/>
    <w:rsid w:val="00FB7C9C"/>
    <w:rsid w:val="00FC0178"/>
    <w:rsid w:val="00FC035C"/>
    <w:rsid w:val="00FC047D"/>
    <w:rsid w:val="00FC0F89"/>
    <w:rsid w:val="00FC103D"/>
    <w:rsid w:val="00FC1106"/>
    <w:rsid w:val="00FC16F9"/>
    <w:rsid w:val="00FC1A19"/>
    <w:rsid w:val="00FC1F0B"/>
    <w:rsid w:val="00FC1FEC"/>
    <w:rsid w:val="00FC21C8"/>
    <w:rsid w:val="00FC268D"/>
    <w:rsid w:val="00FC27F2"/>
    <w:rsid w:val="00FC2923"/>
    <w:rsid w:val="00FC2BA0"/>
    <w:rsid w:val="00FC3E02"/>
    <w:rsid w:val="00FC3F79"/>
    <w:rsid w:val="00FC4044"/>
    <w:rsid w:val="00FC407B"/>
    <w:rsid w:val="00FC4672"/>
    <w:rsid w:val="00FC4C28"/>
    <w:rsid w:val="00FC4D84"/>
    <w:rsid w:val="00FC4EBE"/>
    <w:rsid w:val="00FC5679"/>
    <w:rsid w:val="00FC5878"/>
    <w:rsid w:val="00FC587D"/>
    <w:rsid w:val="00FC61BB"/>
    <w:rsid w:val="00FC6B29"/>
    <w:rsid w:val="00FC6BB9"/>
    <w:rsid w:val="00FC6BF1"/>
    <w:rsid w:val="00FC6CDA"/>
    <w:rsid w:val="00FC6DCE"/>
    <w:rsid w:val="00FC714C"/>
    <w:rsid w:val="00FD00BB"/>
    <w:rsid w:val="00FD1472"/>
    <w:rsid w:val="00FD16D3"/>
    <w:rsid w:val="00FD1FAA"/>
    <w:rsid w:val="00FD22DE"/>
    <w:rsid w:val="00FD2376"/>
    <w:rsid w:val="00FD2387"/>
    <w:rsid w:val="00FD28E4"/>
    <w:rsid w:val="00FD307A"/>
    <w:rsid w:val="00FD381B"/>
    <w:rsid w:val="00FD3C96"/>
    <w:rsid w:val="00FD3D11"/>
    <w:rsid w:val="00FD3FFC"/>
    <w:rsid w:val="00FD459D"/>
    <w:rsid w:val="00FD45A9"/>
    <w:rsid w:val="00FD6039"/>
    <w:rsid w:val="00FD615A"/>
    <w:rsid w:val="00FD69FD"/>
    <w:rsid w:val="00FD6DC0"/>
    <w:rsid w:val="00FD70FF"/>
    <w:rsid w:val="00FD718F"/>
    <w:rsid w:val="00FD7238"/>
    <w:rsid w:val="00FD7D47"/>
    <w:rsid w:val="00FD7FA7"/>
    <w:rsid w:val="00FE07AA"/>
    <w:rsid w:val="00FE0D1C"/>
    <w:rsid w:val="00FE0D91"/>
    <w:rsid w:val="00FE17D2"/>
    <w:rsid w:val="00FE1B8C"/>
    <w:rsid w:val="00FE1C69"/>
    <w:rsid w:val="00FE214E"/>
    <w:rsid w:val="00FE2289"/>
    <w:rsid w:val="00FE292E"/>
    <w:rsid w:val="00FE2ED8"/>
    <w:rsid w:val="00FE3396"/>
    <w:rsid w:val="00FE346E"/>
    <w:rsid w:val="00FE3605"/>
    <w:rsid w:val="00FE3B1C"/>
    <w:rsid w:val="00FE460F"/>
    <w:rsid w:val="00FE4E06"/>
    <w:rsid w:val="00FE520B"/>
    <w:rsid w:val="00FE5892"/>
    <w:rsid w:val="00FE5B73"/>
    <w:rsid w:val="00FE681C"/>
    <w:rsid w:val="00FE6864"/>
    <w:rsid w:val="00FE6D6C"/>
    <w:rsid w:val="00FE7A13"/>
    <w:rsid w:val="00FF0094"/>
    <w:rsid w:val="00FF0EA7"/>
    <w:rsid w:val="00FF126C"/>
    <w:rsid w:val="00FF151D"/>
    <w:rsid w:val="00FF1566"/>
    <w:rsid w:val="00FF21FF"/>
    <w:rsid w:val="00FF24DD"/>
    <w:rsid w:val="00FF2932"/>
    <w:rsid w:val="00FF2953"/>
    <w:rsid w:val="00FF2F16"/>
    <w:rsid w:val="00FF30AD"/>
    <w:rsid w:val="00FF3395"/>
    <w:rsid w:val="00FF42BF"/>
    <w:rsid w:val="00FF47F0"/>
    <w:rsid w:val="00FF4A07"/>
    <w:rsid w:val="00FF5364"/>
    <w:rsid w:val="00FF593D"/>
    <w:rsid w:val="00FF5BB2"/>
    <w:rsid w:val="00FF621B"/>
    <w:rsid w:val="00FF629E"/>
    <w:rsid w:val="00FF679D"/>
    <w:rsid w:val="00FF6804"/>
    <w:rsid w:val="00FF6B6B"/>
    <w:rsid w:val="00FF6E9E"/>
    <w:rsid w:val="00FF71EC"/>
    <w:rsid w:val="00FF7267"/>
    <w:rsid w:val="00FF76C2"/>
    <w:rsid w:val="00FF7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5"/>
    <o:shapelayout v:ext="edit">
      <o:idmap v:ext="edit" data="1"/>
    </o:shapelayout>
  </w:shapeDefaults>
  <w:decimalSymbol w:val="."/>
  <w:listSeparator w:val=","/>
  <w14:docId w14:val="196B3FE3"/>
  <w15:docId w15:val="{257443DB-F063-4EBF-B89F-657B4FB1A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7B4"/>
    <w:rPr>
      <w:rFonts w:ascii="Arial" w:hAnsi="Arial" w:cs="Arial"/>
      <w:sz w:val="22"/>
      <w:szCs w:val="22"/>
    </w:rPr>
  </w:style>
  <w:style w:type="paragraph" w:styleId="Heading1">
    <w:name w:val="heading 1"/>
    <w:basedOn w:val="Head-1"/>
    <w:next w:val="Normal"/>
    <w:link w:val="Heading1Char"/>
    <w:qFormat/>
    <w:rsid w:val="00960AD0"/>
    <w:pPr>
      <w:numPr>
        <w:numId w:val="0"/>
      </w:numPr>
      <w:spacing w:before="120"/>
      <w:outlineLvl w:val="0"/>
    </w:pPr>
    <w:rPr>
      <w:rFonts w:cs="Times New Roman"/>
      <w:lang w:val="x-none" w:eastAsia="x-none"/>
    </w:rPr>
  </w:style>
  <w:style w:type="paragraph" w:styleId="Heading2">
    <w:name w:val="heading 2"/>
    <w:basedOn w:val="Head-2"/>
    <w:next w:val="Normal"/>
    <w:link w:val="Heading2Char"/>
    <w:qFormat/>
    <w:rsid w:val="00960AD0"/>
    <w:pPr>
      <w:numPr>
        <w:numId w:val="0"/>
      </w:numPr>
      <w:spacing w:before="0"/>
      <w:outlineLvl w:val="1"/>
    </w:pPr>
  </w:style>
  <w:style w:type="paragraph" w:styleId="Heading3">
    <w:name w:val="heading 3"/>
    <w:basedOn w:val="Head-3"/>
    <w:next w:val="Normal"/>
    <w:link w:val="Heading3Char"/>
    <w:qFormat/>
    <w:rsid w:val="007E3F88"/>
    <w:pPr>
      <w:outlineLvl w:val="2"/>
    </w:pPr>
    <w:rPr>
      <w:rFonts w:cs="Times New Roman"/>
      <w:lang w:val="x-none" w:eastAsia="x-none"/>
    </w:rPr>
  </w:style>
  <w:style w:type="paragraph" w:styleId="Heading4">
    <w:name w:val="heading 4"/>
    <w:basedOn w:val="Normal"/>
    <w:next w:val="Normal"/>
    <w:qFormat/>
    <w:pPr>
      <w:keepNext/>
      <w:spacing w:before="240" w:after="60"/>
      <w:ind w:left="1440"/>
      <w:outlineLvl w:val="3"/>
    </w:pPr>
    <w:rPr>
      <w:rFonts w:ascii="Tahoma" w:hAnsi="Tahoma" w:cs="Tahoma"/>
      <w:b/>
      <w:bCs/>
      <w:color w:val="6B346C"/>
      <w:szCs w:val="28"/>
      <w:u w:val="single"/>
    </w:rPr>
  </w:style>
  <w:style w:type="paragraph" w:styleId="Heading5">
    <w:name w:val="heading 5"/>
    <w:basedOn w:val="Normal"/>
    <w:next w:val="Normal"/>
    <w:qFormat/>
    <w:pPr>
      <w:spacing w:before="240" w:after="60"/>
      <w:outlineLvl w:val="4"/>
    </w:pPr>
    <w:rPr>
      <w:rFonts w:ascii="Tahoma" w:hAnsi="Tahoma"/>
      <w:b/>
      <w:bCs/>
      <w:i/>
      <w:iCs/>
      <w:sz w:val="26"/>
      <w:szCs w:val="26"/>
    </w:rPr>
  </w:style>
  <w:style w:type="paragraph" w:styleId="Heading6">
    <w:name w:val="heading 6"/>
    <w:basedOn w:val="Normal"/>
    <w:next w:val="Normal"/>
    <w:qFormat/>
    <w:pPr>
      <w:numPr>
        <w:ilvl w:val="5"/>
        <w:numId w:val="2"/>
      </w:numPr>
      <w:spacing w:before="240" w:after="60"/>
      <w:outlineLvl w:val="5"/>
    </w:pPr>
    <w:rPr>
      <w:b/>
      <w:bCs/>
    </w:rPr>
  </w:style>
  <w:style w:type="paragraph" w:styleId="Heading7">
    <w:name w:val="heading 7"/>
    <w:basedOn w:val="Normal"/>
    <w:next w:val="Normal"/>
    <w:qFormat/>
    <w:pPr>
      <w:numPr>
        <w:ilvl w:val="6"/>
        <w:numId w:val="2"/>
      </w:numPr>
      <w:spacing w:before="240" w:after="60"/>
      <w:outlineLvl w:val="6"/>
    </w:pPr>
  </w:style>
  <w:style w:type="paragraph" w:styleId="Heading8">
    <w:name w:val="heading 8"/>
    <w:basedOn w:val="Normal"/>
    <w:next w:val="Normal"/>
    <w:qFormat/>
    <w:pPr>
      <w:numPr>
        <w:ilvl w:val="7"/>
        <w:numId w:val="2"/>
      </w:numPr>
      <w:spacing w:before="240" w:after="60"/>
      <w:outlineLvl w:val="7"/>
    </w:pPr>
    <w:rPr>
      <w:i/>
      <w:iCs/>
    </w:rPr>
  </w:style>
  <w:style w:type="paragraph" w:styleId="Heading9">
    <w:name w:val="heading 9"/>
    <w:basedOn w:val="Normal"/>
    <w:next w:val="Normal"/>
    <w:qFormat/>
    <w:pPr>
      <w:numPr>
        <w:ilvl w:val="8"/>
        <w:numId w:val="2"/>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Title">
    <w:name w:val="Table Title"/>
    <w:basedOn w:val="Normal"/>
    <w:rPr>
      <w:rFonts w:ascii="Tahoma" w:hAnsi="Tahoma"/>
      <w:b/>
      <w:bCs/>
      <w:color w:val="6B346C"/>
      <w:sz w:val="18"/>
    </w:rPr>
  </w:style>
  <w:style w:type="character" w:styleId="PageNumber">
    <w:name w:val="page number"/>
    <w:basedOn w:val="DefaultParagraphFont"/>
  </w:style>
  <w:style w:type="paragraph" w:customStyle="1" w:styleId="OrgDepartment">
    <w:name w:val="Org Department"/>
    <w:basedOn w:val="Normal"/>
    <w:pPr>
      <w:jc w:val="right"/>
    </w:pPr>
    <w:rPr>
      <w:rFonts w:ascii="Tahoma" w:hAnsi="Tahoma" w:cs="Tahoma"/>
      <w:sz w:val="28"/>
    </w:rPr>
  </w:style>
  <w:style w:type="paragraph" w:customStyle="1" w:styleId="ProjectTitle">
    <w:name w:val="Project Title"/>
    <w:basedOn w:val="Normal"/>
    <w:pPr>
      <w:jc w:val="right"/>
    </w:pPr>
    <w:rPr>
      <w:rFonts w:ascii="Tahoma" w:hAnsi="Tahoma" w:cs="Tahoma"/>
      <w:b/>
      <w:bCs/>
      <w:color w:val="6B346C"/>
      <w:sz w:val="40"/>
    </w:rPr>
  </w:style>
  <w:style w:type="paragraph" w:styleId="TOC1">
    <w:name w:val="toc 1"/>
    <w:basedOn w:val="Normal"/>
    <w:next w:val="Normal"/>
    <w:uiPriority w:val="39"/>
    <w:pPr>
      <w:tabs>
        <w:tab w:val="left" w:pos="540"/>
        <w:tab w:val="left" w:pos="907"/>
        <w:tab w:val="right" w:leader="dot" w:pos="9360"/>
      </w:tabs>
      <w:spacing w:before="240"/>
    </w:pPr>
    <w:rPr>
      <w:rFonts w:ascii="Tahoma" w:hAnsi="Tahoma"/>
      <w:b/>
      <w:bCs/>
      <w:noProof/>
      <w:sz w:val="20"/>
      <w:szCs w:val="32"/>
    </w:rPr>
  </w:style>
  <w:style w:type="paragraph" w:styleId="TOC2">
    <w:name w:val="toc 2"/>
    <w:basedOn w:val="Normal"/>
    <w:next w:val="Normal"/>
    <w:uiPriority w:val="39"/>
    <w:pPr>
      <w:tabs>
        <w:tab w:val="right" w:leader="dot" w:pos="9360"/>
      </w:tabs>
      <w:spacing w:before="60"/>
      <w:ind w:left="720"/>
    </w:pPr>
    <w:rPr>
      <w:rFonts w:ascii="Tahoma" w:hAnsi="Tahoma"/>
      <w:noProof/>
      <w:sz w:val="20"/>
      <w:szCs w:val="28"/>
    </w:rPr>
  </w:style>
  <w:style w:type="paragraph" w:styleId="TOC3">
    <w:name w:val="toc 3"/>
    <w:basedOn w:val="Normal"/>
    <w:next w:val="Normal"/>
    <w:uiPriority w:val="39"/>
    <w:pPr>
      <w:tabs>
        <w:tab w:val="left" w:pos="2160"/>
        <w:tab w:val="right" w:leader="dot" w:pos="9360"/>
      </w:tabs>
      <w:spacing w:after="60"/>
      <w:ind w:left="1440"/>
    </w:pPr>
    <w:rPr>
      <w:rFonts w:ascii="Tahoma" w:hAnsi="Tahoma"/>
      <w:noProof/>
      <w:sz w:val="20"/>
    </w:rPr>
  </w:style>
  <w:style w:type="paragraph" w:styleId="TOC4">
    <w:name w:val="toc 4"/>
    <w:basedOn w:val="Normal"/>
    <w:next w:val="Normal"/>
    <w:autoRedefine/>
    <w:pPr>
      <w:ind w:left="1440"/>
    </w:pPr>
    <w:rPr>
      <w:rFonts w:ascii="Tahoma" w:hAnsi="Tahoma"/>
      <w:sz w:val="20"/>
    </w:rPr>
  </w:style>
  <w:style w:type="paragraph" w:styleId="TOC5">
    <w:name w:val="toc 5"/>
    <w:basedOn w:val="Normal"/>
    <w:next w:val="Normal"/>
    <w:autoRedefine/>
    <w:semiHidden/>
    <w:pPr>
      <w:ind w:left="800"/>
    </w:pPr>
    <w:rPr>
      <w:rFonts w:ascii="Tahoma" w:hAnsi="Tahoma"/>
      <w:sz w:val="20"/>
    </w:rPr>
  </w:style>
  <w:style w:type="paragraph" w:styleId="TOC6">
    <w:name w:val="toc 6"/>
    <w:basedOn w:val="Normal"/>
    <w:next w:val="Normal"/>
    <w:autoRedefine/>
    <w:semiHidden/>
    <w:pPr>
      <w:ind w:left="1000"/>
    </w:pPr>
    <w:rPr>
      <w:rFonts w:ascii="Tahoma" w:hAnsi="Tahoma"/>
      <w:sz w:val="20"/>
    </w:rPr>
  </w:style>
  <w:style w:type="paragraph" w:styleId="TOC7">
    <w:name w:val="toc 7"/>
    <w:basedOn w:val="Normal"/>
    <w:next w:val="Normal"/>
    <w:autoRedefine/>
    <w:semiHidden/>
    <w:pPr>
      <w:ind w:left="1200"/>
    </w:pPr>
    <w:rPr>
      <w:rFonts w:ascii="Tahoma" w:hAnsi="Tahoma"/>
      <w:sz w:val="20"/>
    </w:rPr>
  </w:style>
  <w:style w:type="paragraph" w:styleId="TOC8">
    <w:name w:val="toc 8"/>
    <w:basedOn w:val="Normal"/>
    <w:next w:val="Normal"/>
    <w:autoRedefine/>
    <w:semiHidden/>
    <w:pPr>
      <w:ind w:left="1400"/>
    </w:pPr>
    <w:rPr>
      <w:rFonts w:ascii="Tahoma" w:hAnsi="Tahoma"/>
      <w:sz w:val="20"/>
    </w:rPr>
  </w:style>
  <w:style w:type="paragraph" w:styleId="TOC9">
    <w:name w:val="toc 9"/>
    <w:basedOn w:val="Normal"/>
    <w:next w:val="Normal"/>
    <w:autoRedefine/>
    <w:semiHidden/>
    <w:pPr>
      <w:ind w:left="1600"/>
    </w:pPr>
    <w:rPr>
      <w:rFonts w:ascii="Tahoma" w:hAnsi="Tahoma"/>
      <w:sz w:val="20"/>
    </w:rPr>
  </w:style>
  <w:style w:type="character" w:styleId="Strong">
    <w:name w:val="Strong"/>
    <w:qFormat/>
    <w:rPr>
      <w:b/>
      <w:bCs/>
    </w:rPr>
  </w:style>
  <w:style w:type="paragraph" w:customStyle="1" w:styleId="Bullet1">
    <w:name w:val="Bullet1"/>
    <w:basedOn w:val="Normal"/>
    <w:rPr>
      <w:rFonts w:ascii="Tahoma" w:hAnsi="Tahoma"/>
      <w:sz w:val="20"/>
    </w:rPr>
  </w:style>
  <w:style w:type="paragraph" w:customStyle="1" w:styleId="Normal3">
    <w:name w:val="Normal3"/>
    <w:basedOn w:val="Normal"/>
    <w:pPr>
      <w:ind w:left="720"/>
    </w:pPr>
    <w:rPr>
      <w:rFonts w:ascii="Tahoma" w:hAnsi="Tahoma"/>
      <w:sz w:val="20"/>
    </w:rPr>
  </w:style>
  <w:style w:type="paragraph" w:customStyle="1" w:styleId="Bullet3">
    <w:name w:val="Bullet3"/>
    <w:basedOn w:val="Normal3"/>
    <w:pPr>
      <w:tabs>
        <w:tab w:val="num" w:pos="1080"/>
        <w:tab w:val="num" w:pos="2340"/>
      </w:tabs>
      <w:ind w:left="2340"/>
    </w:pPr>
  </w:style>
  <w:style w:type="paragraph" w:customStyle="1" w:styleId="DocumentType">
    <w:name w:val="Document Type"/>
    <w:basedOn w:val="Normal"/>
    <w:pPr>
      <w:jc w:val="right"/>
    </w:pPr>
    <w:rPr>
      <w:rFonts w:ascii="Tahoma" w:hAnsi="Tahoma" w:cs="Tahoma"/>
      <w:sz w:val="28"/>
    </w:rPr>
  </w:style>
  <w:style w:type="paragraph" w:customStyle="1" w:styleId="Normal2">
    <w:name w:val="Normal2"/>
    <w:basedOn w:val="Normal"/>
    <w:pPr>
      <w:ind w:left="720"/>
    </w:pPr>
    <w:rPr>
      <w:rFonts w:ascii="Tahoma" w:hAnsi="Tahoma"/>
      <w:sz w:val="20"/>
    </w:rPr>
  </w:style>
  <w:style w:type="paragraph" w:customStyle="1" w:styleId="Numbered2">
    <w:name w:val="Numbered2"/>
    <w:basedOn w:val="Normal2"/>
    <w:pPr>
      <w:tabs>
        <w:tab w:val="num" w:pos="1620"/>
        <w:tab w:val="num" w:pos="3420"/>
      </w:tabs>
      <w:ind w:left="1620" w:hanging="360"/>
    </w:pPr>
  </w:style>
  <w:style w:type="paragraph" w:customStyle="1" w:styleId="Numbered3">
    <w:name w:val="Numbered3"/>
    <w:basedOn w:val="Numbered2"/>
    <w:pPr>
      <w:numPr>
        <w:numId w:val="8"/>
      </w:numPr>
    </w:pPr>
  </w:style>
  <w:style w:type="paragraph" w:customStyle="1" w:styleId="OrgDivision">
    <w:name w:val="Org Division"/>
    <w:basedOn w:val="Normal"/>
    <w:pPr>
      <w:jc w:val="right"/>
    </w:pPr>
    <w:rPr>
      <w:rFonts w:ascii="Tahoma" w:hAnsi="Tahoma" w:cs="Tahoma"/>
      <w:sz w:val="28"/>
    </w:rPr>
  </w:style>
  <w:style w:type="paragraph" w:customStyle="1" w:styleId="ProjectNumber">
    <w:name w:val="Project Number"/>
    <w:basedOn w:val="Normal"/>
    <w:pPr>
      <w:spacing w:before="2880"/>
      <w:jc w:val="right"/>
    </w:pPr>
    <w:rPr>
      <w:rFonts w:ascii="Tahoma" w:hAnsi="Tahoma" w:cs="Tahoma"/>
      <w:b/>
      <w:bCs/>
      <w:color w:val="6B346C"/>
      <w:sz w:val="40"/>
    </w:rPr>
  </w:style>
  <w:style w:type="paragraph" w:customStyle="1" w:styleId="RiskBullet">
    <w:name w:val="Risk Bullet"/>
    <w:basedOn w:val="Bullet1"/>
    <w:pPr>
      <w:tabs>
        <w:tab w:val="num" w:pos="1620"/>
        <w:tab w:val="left" w:pos="2160"/>
      </w:tabs>
      <w:ind w:left="2160" w:hanging="900"/>
    </w:pPr>
  </w:style>
  <w:style w:type="paragraph" w:customStyle="1" w:styleId="TableText">
    <w:name w:val="Table Text"/>
    <w:basedOn w:val="Normal2"/>
    <w:pPr>
      <w:ind w:left="0"/>
    </w:pPr>
    <w:rPr>
      <w:sz w:val="18"/>
    </w:rPr>
  </w:style>
  <w:style w:type="paragraph" w:customStyle="1" w:styleId="TOC">
    <w:name w:val="TOC"/>
    <w:basedOn w:val="Heading1"/>
    <w:pPr>
      <w:widowControl w:val="0"/>
      <w:jc w:val="center"/>
    </w:pPr>
    <w:rPr>
      <w:rFonts w:cs="Tahoma"/>
      <w:color w:val="6B346C"/>
      <w:sz w:val="28"/>
    </w:rPr>
  </w:style>
  <w:style w:type="paragraph" w:customStyle="1" w:styleId="Bullet2">
    <w:name w:val="Bullet2"/>
    <w:basedOn w:val="Bullet1"/>
    <w:pPr>
      <w:tabs>
        <w:tab w:val="num" w:pos="1980"/>
      </w:tabs>
      <w:ind w:left="1980"/>
    </w:pPr>
  </w:style>
  <w:style w:type="character" w:styleId="Hyperlink">
    <w:name w:val="Hyperlink"/>
    <w:uiPriority w:val="99"/>
    <w:rPr>
      <w:color w:val="0000FF"/>
      <w:u w:val="single"/>
    </w:rPr>
  </w:style>
  <w:style w:type="paragraph" w:styleId="BodyTextIndent">
    <w:name w:val="Body Text Indent"/>
    <w:basedOn w:val="Normal"/>
    <w:pPr>
      <w:ind w:left="120"/>
    </w:pPr>
    <w:rPr>
      <w:rFonts w:ascii="Tahoma" w:hAnsi="Tahoma"/>
      <w:sz w:val="20"/>
    </w:rPr>
  </w:style>
  <w:style w:type="character" w:styleId="FollowedHyperlink">
    <w:name w:val="FollowedHyperlink"/>
    <w:rPr>
      <w:color w:val="800080"/>
      <w:u w:val="single"/>
    </w:rPr>
  </w:style>
  <w:style w:type="paragraph" w:styleId="TableofFigures">
    <w:name w:val="table of figures"/>
    <w:basedOn w:val="Normal"/>
    <w:next w:val="Normal"/>
    <w:semiHidden/>
    <w:pPr>
      <w:ind w:left="400" w:hanging="400"/>
    </w:pPr>
    <w:rPr>
      <w:rFonts w:ascii="Tahoma" w:hAnsi="Tahoma"/>
      <w:sz w:val="20"/>
    </w:rPr>
  </w:style>
  <w:style w:type="paragraph" w:customStyle="1" w:styleId="TableNum">
    <w:name w:val="TableNum"/>
    <w:basedOn w:val="Normal"/>
    <w:pPr>
      <w:numPr>
        <w:numId w:val="4"/>
      </w:numPr>
      <w:spacing w:before="60"/>
    </w:pPr>
    <w:rPr>
      <w:rFonts w:ascii="Tahoma" w:hAnsi="Tahoma"/>
      <w:sz w:val="20"/>
    </w:rPr>
  </w:style>
  <w:style w:type="paragraph" w:customStyle="1" w:styleId="BulletTable">
    <w:name w:val="Bullet Table"/>
    <w:basedOn w:val="Bullet1"/>
    <w:pPr>
      <w:numPr>
        <w:numId w:val="7"/>
      </w:numPr>
      <w:spacing w:before="40"/>
    </w:pPr>
  </w:style>
  <w:style w:type="paragraph" w:customStyle="1" w:styleId="BulletNumTable">
    <w:name w:val="Bullet Num Table"/>
    <w:basedOn w:val="BulletTable"/>
    <w:pPr>
      <w:numPr>
        <w:numId w:val="3"/>
      </w:numPr>
    </w:pPr>
  </w:style>
  <w:style w:type="paragraph" w:customStyle="1" w:styleId="Figure">
    <w:name w:val="Figure"/>
    <w:basedOn w:val="Normal"/>
    <w:next w:val="Normal"/>
    <w:rsid w:val="00E22A83"/>
    <w:pPr>
      <w:numPr>
        <w:numId w:val="6"/>
      </w:numPr>
      <w:tabs>
        <w:tab w:val="clear" w:pos="4770"/>
        <w:tab w:val="left" w:pos="1080"/>
        <w:tab w:val="num" w:pos="1710"/>
        <w:tab w:val="left" w:pos="1980"/>
      </w:tabs>
      <w:spacing w:before="120"/>
      <w:ind w:left="1080" w:hanging="360"/>
    </w:pPr>
    <w:rPr>
      <w:rFonts w:ascii="Tahoma" w:hAnsi="Tahoma"/>
      <w:b/>
      <w:i/>
      <w:sz w:val="20"/>
    </w:rPr>
  </w:style>
  <w:style w:type="paragraph" w:customStyle="1" w:styleId="Table">
    <w:name w:val="Table"/>
    <w:basedOn w:val="Figure"/>
    <w:next w:val="Normal"/>
    <w:pPr>
      <w:numPr>
        <w:numId w:val="5"/>
      </w:numPr>
    </w:pPr>
  </w:style>
  <w:style w:type="paragraph" w:styleId="Title">
    <w:name w:val="Title"/>
    <w:basedOn w:val="Normal"/>
    <w:link w:val="TitleChar"/>
    <w:qFormat/>
    <w:pPr>
      <w:spacing w:before="240" w:after="60"/>
      <w:jc w:val="center"/>
      <w:outlineLvl w:val="0"/>
    </w:pPr>
    <w:rPr>
      <w:b/>
      <w:bCs/>
      <w:kern w:val="28"/>
      <w:sz w:val="32"/>
      <w:szCs w:val="32"/>
    </w:rPr>
  </w:style>
  <w:style w:type="paragraph" w:styleId="BodyTextIndent2">
    <w:name w:val="Body Text Indent 2"/>
    <w:basedOn w:val="Normal"/>
    <w:pPr>
      <w:spacing w:after="120"/>
      <w:ind w:left="720"/>
    </w:pPr>
  </w:style>
  <w:style w:type="paragraph" w:customStyle="1" w:styleId="Normalcommented">
    <w:name w:val="Normal commented"/>
    <w:basedOn w:val="Normal"/>
    <w:rPr>
      <w:rFonts w:ascii="Tahoma" w:hAnsi="Tahoma"/>
      <w:i/>
      <w:color w:val="008080"/>
      <w:sz w:val="20"/>
      <w:szCs w:val="20"/>
    </w:rPr>
  </w:style>
  <w:style w:type="paragraph" w:customStyle="1" w:styleId="Head-1">
    <w:name w:val="Head-1"/>
    <w:basedOn w:val="Normal"/>
    <w:next w:val="Normal"/>
    <w:pPr>
      <w:numPr>
        <w:numId w:val="9"/>
      </w:numPr>
      <w:spacing w:before="240" w:after="60"/>
    </w:pPr>
    <w:rPr>
      <w:rFonts w:ascii="Tahoma" w:hAnsi="Tahoma"/>
      <w:b/>
      <w:color w:val="6B196C"/>
      <w:sz w:val="32"/>
    </w:rPr>
  </w:style>
  <w:style w:type="paragraph" w:customStyle="1" w:styleId="Head-2">
    <w:name w:val="Head-2"/>
    <w:basedOn w:val="Normal"/>
    <w:next w:val="Normal"/>
    <w:pPr>
      <w:numPr>
        <w:numId w:val="10"/>
      </w:numPr>
      <w:spacing w:before="120" w:after="60"/>
    </w:pPr>
    <w:rPr>
      <w:rFonts w:ascii="Tahoma" w:hAnsi="Tahoma"/>
      <w:color w:val="6B346C"/>
      <w:sz w:val="28"/>
      <w:u w:val="double"/>
    </w:rPr>
  </w:style>
  <w:style w:type="paragraph" w:customStyle="1" w:styleId="Head-3">
    <w:name w:val="Head-3"/>
    <w:basedOn w:val="Normal"/>
    <w:next w:val="Normal"/>
    <w:rsid w:val="007E3F88"/>
    <w:rPr>
      <w:rFonts w:ascii="Tahoma" w:hAnsi="Tahoma"/>
      <w:b/>
    </w:rPr>
  </w:style>
  <w:style w:type="paragraph" w:customStyle="1" w:styleId="Head-4">
    <w:name w:val="Head-4"/>
    <w:basedOn w:val="Normal"/>
    <w:next w:val="Normal"/>
    <w:pPr>
      <w:numPr>
        <w:numId w:val="11"/>
      </w:numPr>
      <w:spacing w:before="60" w:after="60"/>
    </w:pPr>
    <w:rPr>
      <w:rFonts w:ascii="Tahoma" w:hAnsi="Tahoma"/>
      <w:b/>
      <w:color w:val="6B346C"/>
      <w:sz w:val="20"/>
      <w:u w:val="single"/>
    </w:rPr>
  </w:style>
  <w:style w:type="paragraph" w:styleId="ListNumber">
    <w:name w:val="List Number"/>
    <w:basedOn w:val="Normal"/>
    <w:pPr>
      <w:numPr>
        <w:numId w:val="1"/>
      </w:numPr>
      <w:spacing w:before="100" w:beforeAutospacing="1" w:afterAutospacing="1"/>
    </w:pPr>
    <w:rPr>
      <w:rFonts w:ascii="Tahoma" w:hAnsi="Tahoma"/>
      <w:sz w:val="20"/>
      <w:szCs w:val="20"/>
    </w:rPr>
  </w:style>
  <w:style w:type="paragraph" w:customStyle="1" w:styleId="Example">
    <w:name w:val="Example"/>
    <w:basedOn w:val="Normal"/>
    <w:next w:val="Normal"/>
    <w:rPr>
      <w:rFonts w:ascii="Tahoma" w:hAnsi="Tahoma"/>
      <w:color w:val="FF6600"/>
      <w:sz w:val="20"/>
    </w:rPr>
  </w:style>
  <w:style w:type="paragraph" w:styleId="DocumentMap">
    <w:name w:val="Document Map"/>
    <w:basedOn w:val="Normal"/>
    <w:semiHidden/>
    <w:pPr>
      <w:shd w:val="clear" w:color="auto" w:fill="000080"/>
    </w:pPr>
    <w:rPr>
      <w:rFonts w:ascii="Tahoma" w:hAnsi="Tahoma" w:cs="Tahoma"/>
      <w:sz w:val="20"/>
      <w:szCs w:val="20"/>
    </w:rPr>
  </w:style>
  <w:style w:type="paragraph" w:styleId="BodyText">
    <w:name w:val="Body Text"/>
    <w:basedOn w:val="Normal"/>
    <w:link w:val="BodyTextChar"/>
    <w:rsid w:val="009F1E4E"/>
    <w:rPr>
      <w:rFonts w:cs="Times New Roman"/>
      <w:lang w:val="x-none" w:eastAsia="x-none"/>
    </w:rPr>
  </w:style>
  <w:style w:type="paragraph" w:styleId="BodyText2">
    <w:name w:val="Body Text 2"/>
    <w:basedOn w:val="Normal"/>
    <w:rPr>
      <w:i/>
      <w:iCs/>
      <w:sz w:val="20"/>
      <w:u w:val="single"/>
    </w:rPr>
  </w:style>
  <w:style w:type="paragraph" w:styleId="BodyText3">
    <w:name w:val="Body Text 3"/>
    <w:basedOn w:val="Normal"/>
    <w:rPr>
      <w:b/>
      <w:bCs/>
      <w:i/>
      <w:iCs/>
      <w:sz w:val="20"/>
    </w:rPr>
  </w:style>
  <w:style w:type="paragraph" w:styleId="PlainText">
    <w:name w:val="Plain Text"/>
    <w:basedOn w:val="Normal"/>
    <w:rPr>
      <w:rFonts w:ascii="Courier New" w:hAnsi="Courier New" w:cs="Courier New"/>
      <w:sz w:val="20"/>
      <w:szCs w:val="20"/>
    </w:rPr>
  </w:style>
  <w:style w:type="table" w:styleId="TableGrid">
    <w:name w:val="Table Grid"/>
    <w:basedOn w:val="TableNormal"/>
    <w:rsid w:val="00D401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qFormat/>
    <w:rsid w:val="0062561A"/>
    <w:rPr>
      <w:i/>
      <w:iCs/>
    </w:rPr>
  </w:style>
  <w:style w:type="character" w:styleId="CommentReference">
    <w:name w:val="annotation reference"/>
    <w:rsid w:val="0062561A"/>
    <w:rPr>
      <w:sz w:val="16"/>
      <w:szCs w:val="16"/>
    </w:rPr>
  </w:style>
  <w:style w:type="paragraph" w:styleId="CommentText">
    <w:name w:val="annotation text"/>
    <w:basedOn w:val="Normal"/>
    <w:link w:val="CommentTextChar"/>
    <w:rsid w:val="0062561A"/>
    <w:rPr>
      <w:sz w:val="20"/>
      <w:szCs w:val="20"/>
    </w:rPr>
  </w:style>
  <w:style w:type="character" w:customStyle="1" w:styleId="CommentTextChar">
    <w:name w:val="Comment Text Char"/>
    <w:basedOn w:val="DefaultParagraphFont"/>
    <w:link w:val="CommentText"/>
    <w:rsid w:val="0062561A"/>
  </w:style>
  <w:style w:type="paragraph" w:styleId="CommentSubject">
    <w:name w:val="annotation subject"/>
    <w:basedOn w:val="CommentText"/>
    <w:next w:val="CommentText"/>
    <w:link w:val="CommentSubjectChar"/>
    <w:rsid w:val="0062561A"/>
    <w:rPr>
      <w:rFonts w:ascii="Times New Roman" w:hAnsi="Times New Roman" w:cs="Times New Roman"/>
      <w:b/>
      <w:bCs/>
      <w:lang w:val="x-none" w:eastAsia="x-none"/>
    </w:rPr>
  </w:style>
  <w:style w:type="character" w:customStyle="1" w:styleId="CommentSubjectChar">
    <w:name w:val="Comment Subject Char"/>
    <w:link w:val="CommentSubject"/>
    <w:rsid w:val="0062561A"/>
    <w:rPr>
      <w:b/>
      <w:bCs/>
    </w:rPr>
  </w:style>
  <w:style w:type="paragraph" w:styleId="BalloonText">
    <w:name w:val="Balloon Text"/>
    <w:basedOn w:val="Normal"/>
    <w:link w:val="BalloonTextChar"/>
    <w:rsid w:val="0062561A"/>
    <w:rPr>
      <w:rFonts w:ascii="Tahoma" w:hAnsi="Tahoma" w:cs="Times New Roman"/>
      <w:sz w:val="16"/>
      <w:szCs w:val="16"/>
      <w:lang w:val="x-none" w:eastAsia="x-none"/>
    </w:rPr>
  </w:style>
  <w:style w:type="character" w:customStyle="1" w:styleId="BalloonTextChar">
    <w:name w:val="Balloon Text Char"/>
    <w:link w:val="BalloonText"/>
    <w:rsid w:val="0062561A"/>
    <w:rPr>
      <w:rFonts w:ascii="Tahoma" w:hAnsi="Tahoma" w:cs="Tahoma"/>
      <w:sz w:val="16"/>
      <w:szCs w:val="16"/>
    </w:rPr>
  </w:style>
  <w:style w:type="paragraph" w:styleId="ListParagraph">
    <w:name w:val="List Paragraph"/>
    <w:basedOn w:val="Normal"/>
    <w:uiPriority w:val="34"/>
    <w:qFormat/>
    <w:rsid w:val="00AF5E77"/>
    <w:pPr>
      <w:ind w:left="720"/>
    </w:pPr>
  </w:style>
  <w:style w:type="paragraph" w:styleId="Subtitle">
    <w:name w:val="Subtitle"/>
    <w:basedOn w:val="Normal"/>
    <w:next w:val="Normal"/>
    <w:link w:val="SubtitleChar"/>
    <w:qFormat/>
    <w:rsid w:val="00743AE6"/>
    <w:pPr>
      <w:spacing w:after="60"/>
      <w:jc w:val="center"/>
      <w:outlineLvl w:val="1"/>
    </w:pPr>
    <w:rPr>
      <w:rFonts w:ascii="Cambria" w:hAnsi="Cambria" w:cs="Times New Roman"/>
      <w:sz w:val="24"/>
      <w:szCs w:val="24"/>
      <w:lang w:val="x-none" w:eastAsia="x-none"/>
    </w:rPr>
  </w:style>
  <w:style w:type="character" w:customStyle="1" w:styleId="SubtitleChar">
    <w:name w:val="Subtitle Char"/>
    <w:link w:val="Subtitle"/>
    <w:rsid w:val="00743AE6"/>
    <w:rPr>
      <w:rFonts w:ascii="Cambria" w:eastAsia="Times New Roman" w:hAnsi="Cambria" w:cs="Times New Roman"/>
      <w:sz w:val="24"/>
      <w:szCs w:val="24"/>
    </w:rPr>
  </w:style>
  <w:style w:type="paragraph" w:styleId="NoSpacing">
    <w:name w:val="No Spacing"/>
    <w:uiPriority w:val="1"/>
    <w:qFormat/>
    <w:rsid w:val="002646C9"/>
    <w:rPr>
      <w:sz w:val="24"/>
      <w:szCs w:val="24"/>
    </w:rPr>
  </w:style>
  <w:style w:type="paragraph" w:customStyle="1" w:styleId="StyleFigureBoldItalic">
    <w:name w:val="Style Figure + Bold Italic"/>
    <w:basedOn w:val="Figure"/>
    <w:rsid w:val="00F92E6F"/>
    <w:rPr>
      <w:b w:val="0"/>
      <w:bCs/>
      <w:i w:val="0"/>
      <w:iCs/>
    </w:rPr>
  </w:style>
  <w:style w:type="character" w:customStyle="1" w:styleId="Heading1Char">
    <w:name w:val="Heading 1 Char"/>
    <w:link w:val="Heading1"/>
    <w:rsid w:val="00172A84"/>
    <w:rPr>
      <w:rFonts w:ascii="Tahoma" w:hAnsi="Tahoma" w:cs="Arial"/>
      <w:b/>
      <w:color w:val="6B196C"/>
      <w:sz w:val="32"/>
      <w:szCs w:val="22"/>
    </w:rPr>
  </w:style>
  <w:style w:type="character" w:customStyle="1" w:styleId="BodyTextChar">
    <w:name w:val="Body Text Char"/>
    <w:link w:val="BodyText"/>
    <w:rsid w:val="009F1E4E"/>
    <w:rPr>
      <w:rFonts w:ascii="Arial" w:hAnsi="Arial"/>
      <w:sz w:val="22"/>
      <w:szCs w:val="22"/>
      <w:lang w:eastAsia="x-none"/>
    </w:rPr>
  </w:style>
  <w:style w:type="character" w:customStyle="1" w:styleId="cwrapper">
    <w:name w:val="c_wrapper"/>
    <w:basedOn w:val="DefaultParagraphFont"/>
    <w:rsid w:val="005704F1"/>
  </w:style>
  <w:style w:type="character" w:customStyle="1" w:styleId="Heading3Char">
    <w:name w:val="Heading 3 Char"/>
    <w:link w:val="Heading3"/>
    <w:rsid w:val="00C600F9"/>
    <w:rPr>
      <w:rFonts w:ascii="Tahoma" w:hAnsi="Tahoma" w:cs="Arial"/>
      <w:b/>
      <w:sz w:val="22"/>
      <w:szCs w:val="22"/>
    </w:rPr>
  </w:style>
  <w:style w:type="paragraph" w:customStyle="1" w:styleId="CellBodyText">
    <w:name w:val="Cell Body Text"/>
    <w:rsid w:val="006B07C1"/>
    <w:pPr>
      <w:suppressAutoHyphens/>
      <w:spacing w:before="40" w:after="40"/>
    </w:pPr>
    <w:rPr>
      <w:rFonts w:ascii="Arial" w:hAnsi="Arial"/>
      <w:sz w:val="22"/>
    </w:rPr>
  </w:style>
  <w:style w:type="paragraph" w:styleId="Caption">
    <w:name w:val="caption"/>
    <w:basedOn w:val="Normal"/>
    <w:next w:val="Normal"/>
    <w:unhideWhenUsed/>
    <w:qFormat/>
    <w:rsid w:val="00D50BF0"/>
    <w:rPr>
      <w:b/>
      <w:bCs/>
      <w:sz w:val="20"/>
      <w:szCs w:val="20"/>
    </w:rPr>
  </w:style>
  <w:style w:type="paragraph" w:styleId="Revision">
    <w:name w:val="Revision"/>
    <w:hidden/>
    <w:uiPriority w:val="99"/>
    <w:semiHidden/>
    <w:rsid w:val="0034614B"/>
    <w:rPr>
      <w:rFonts w:ascii="Arial" w:hAnsi="Arial" w:cs="Arial"/>
      <w:sz w:val="22"/>
      <w:szCs w:val="22"/>
    </w:rPr>
  </w:style>
  <w:style w:type="paragraph" w:customStyle="1" w:styleId="Nomal">
    <w:name w:val="Nomal"/>
    <w:basedOn w:val="ListNumber"/>
    <w:qFormat/>
    <w:rsid w:val="00B232B6"/>
    <w:pPr>
      <w:numPr>
        <w:numId w:val="0"/>
      </w:numPr>
    </w:pPr>
  </w:style>
  <w:style w:type="character" w:customStyle="1" w:styleId="pagingrecords">
    <w:name w:val="paging_records"/>
    <w:basedOn w:val="DefaultParagraphFont"/>
    <w:rsid w:val="0097287C"/>
  </w:style>
  <w:style w:type="character" w:customStyle="1" w:styleId="biglink">
    <w:name w:val="big_link"/>
    <w:basedOn w:val="DefaultParagraphFont"/>
    <w:rsid w:val="003D46F1"/>
  </w:style>
  <w:style w:type="character" w:customStyle="1" w:styleId="TitleChar">
    <w:name w:val="Title Char"/>
    <w:basedOn w:val="DefaultParagraphFont"/>
    <w:link w:val="Title"/>
    <w:rsid w:val="00612AF6"/>
    <w:rPr>
      <w:rFonts w:ascii="Arial" w:hAnsi="Arial" w:cs="Arial"/>
      <w:b/>
      <w:bCs/>
      <w:kern w:val="28"/>
      <w:sz w:val="32"/>
      <w:szCs w:val="32"/>
    </w:rPr>
  </w:style>
  <w:style w:type="character" w:customStyle="1" w:styleId="sampletype">
    <w:name w:val="sample_type"/>
    <w:rsid w:val="00F2232B"/>
  </w:style>
  <w:style w:type="character" w:customStyle="1" w:styleId="Heading2Char">
    <w:name w:val="Heading 2 Char"/>
    <w:link w:val="Heading2"/>
    <w:rsid w:val="00753D6D"/>
    <w:rPr>
      <w:rFonts w:ascii="Tahoma" w:hAnsi="Tahoma" w:cs="Arial"/>
      <w:color w:val="6B346C"/>
      <w:sz w:val="28"/>
      <w:szCs w:val="22"/>
      <w:u w:val="doub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58783">
      <w:bodyDiv w:val="1"/>
      <w:marLeft w:val="0"/>
      <w:marRight w:val="0"/>
      <w:marTop w:val="0"/>
      <w:marBottom w:val="0"/>
      <w:divBdr>
        <w:top w:val="none" w:sz="0" w:space="0" w:color="auto"/>
        <w:left w:val="none" w:sz="0" w:space="0" w:color="auto"/>
        <w:bottom w:val="none" w:sz="0" w:space="0" w:color="auto"/>
        <w:right w:val="none" w:sz="0" w:space="0" w:color="auto"/>
      </w:divBdr>
    </w:div>
    <w:div w:id="477574636">
      <w:bodyDiv w:val="1"/>
      <w:marLeft w:val="0"/>
      <w:marRight w:val="0"/>
      <w:marTop w:val="0"/>
      <w:marBottom w:val="0"/>
      <w:divBdr>
        <w:top w:val="none" w:sz="0" w:space="0" w:color="auto"/>
        <w:left w:val="none" w:sz="0" w:space="0" w:color="auto"/>
        <w:bottom w:val="none" w:sz="0" w:space="0" w:color="auto"/>
        <w:right w:val="none" w:sz="0" w:space="0" w:color="auto"/>
      </w:divBdr>
    </w:div>
    <w:div w:id="684945551">
      <w:bodyDiv w:val="1"/>
      <w:marLeft w:val="0"/>
      <w:marRight w:val="0"/>
      <w:marTop w:val="0"/>
      <w:marBottom w:val="0"/>
      <w:divBdr>
        <w:top w:val="none" w:sz="0" w:space="0" w:color="auto"/>
        <w:left w:val="none" w:sz="0" w:space="0" w:color="auto"/>
        <w:bottom w:val="none" w:sz="0" w:space="0" w:color="auto"/>
        <w:right w:val="none" w:sz="0" w:space="0" w:color="auto"/>
      </w:divBdr>
      <w:divsChild>
        <w:div w:id="1321078663">
          <w:marLeft w:val="0"/>
          <w:marRight w:val="0"/>
          <w:marTop w:val="0"/>
          <w:marBottom w:val="0"/>
          <w:divBdr>
            <w:top w:val="none" w:sz="0" w:space="0" w:color="auto"/>
            <w:left w:val="none" w:sz="0" w:space="0" w:color="auto"/>
            <w:bottom w:val="none" w:sz="0" w:space="0" w:color="auto"/>
            <w:right w:val="none" w:sz="0" w:space="0" w:color="auto"/>
          </w:divBdr>
          <w:divsChild>
            <w:div w:id="50613719">
              <w:marLeft w:val="0"/>
              <w:marRight w:val="0"/>
              <w:marTop w:val="0"/>
              <w:marBottom w:val="0"/>
              <w:divBdr>
                <w:top w:val="none" w:sz="0" w:space="0" w:color="auto"/>
                <w:left w:val="none" w:sz="0" w:space="0" w:color="auto"/>
                <w:bottom w:val="none" w:sz="0" w:space="0" w:color="auto"/>
                <w:right w:val="none" w:sz="0" w:space="0" w:color="auto"/>
              </w:divBdr>
              <w:divsChild>
                <w:div w:id="881401451">
                  <w:marLeft w:val="0"/>
                  <w:marRight w:val="0"/>
                  <w:marTop w:val="0"/>
                  <w:marBottom w:val="0"/>
                  <w:divBdr>
                    <w:top w:val="none" w:sz="0" w:space="0" w:color="auto"/>
                    <w:left w:val="none" w:sz="0" w:space="0" w:color="auto"/>
                    <w:bottom w:val="none" w:sz="0" w:space="0" w:color="auto"/>
                    <w:right w:val="none" w:sz="0" w:space="0" w:color="auto"/>
                  </w:divBdr>
                  <w:divsChild>
                    <w:div w:id="1638221130">
                      <w:marLeft w:val="0"/>
                      <w:marRight w:val="0"/>
                      <w:marTop w:val="0"/>
                      <w:marBottom w:val="0"/>
                      <w:divBdr>
                        <w:top w:val="none" w:sz="0" w:space="0" w:color="auto"/>
                        <w:left w:val="none" w:sz="0" w:space="0" w:color="auto"/>
                        <w:bottom w:val="none" w:sz="0" w:space="0" w:color="auto"/>
                        <w:right w:val="none" w:sz="0" w:space="0" w:color="auto"/>
                      </w:divBdr>
                      <w:divsChild>
                        <w:div w:id="1800224975">
                          <w:marLeft w:val="0"/>
                          <w:marRight w:val="0"/>
                          <w:marTop w:val="0"/>
                          <w:marBottom w:val="0"/>
                          <w:divBdr>
                            <w:top w:val="none" w:sz="0" w:space="0" w:color="auto"/>
                            <w:left w:val="none" w:sz="0" w:space="0" w:color="auto"/>
                            <w:bottom w:val="none" w:sz="0" w:space="0" w:color="auto"/>
                            <w:right w:val="none" w:sz="0" w:space="0" w:color="auto"/>
                          </w:divBdr>
                          <w:divsChild>
                            <w:div w:id="882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839252">
      <w:bodyDiv w:val="1"/>
      <w:marLeft w:val="0"/>
      <w:marRight w:val="0"/>
      <w:marTop w:val="0"/>
      <w:marBottom w:val="0"/>
      <w:divBdr>
        <w:top w:val="none" w:sz="0" w:space="0" w:color="auto"/>
        <w:left w:val="none" w:sz="0" w:space="0" w:color="auto"/>
        <w:bottom w:val="none" w:sz="0" w:space="0" w:color="auto"/>
        <w:right w:val="none" w:sz="0" w:space="0" w:color="auto"/>
      </w:divBdr>
    </w:div>
    <w:div w:id="959840376">
      <w:bodyDiv w:val="1"/>
      <w:marLeft w:val="0"/>
      <w:marRight w:val="0"/>
      <w:marTop w:val="0"/>
      <w:marBottom w:val="0"/>
      <w:divBdr>
        <w:top w:val="none" w:sz="0" w:space="0" w:color="auto"/>
        <w:left w:val="none" w:sz="0" w:space="0" w:color="auto"/>
        <w:bottom w:val="none" w:sz="0" w:space="0" w:color="auto"/>
        <w:right w:val="none" w:sz="0" w:space="0" w:color="auto"/>
      </w:divBdr>
    </w:div>
    <w:div w:id="1133601913">
      <w:bodyDiv w:val="1"/>
      <w:marLeft w:val="0"/>
      <w:marRight w:val="0"/>
      <w:marTop w:val="0"/>
      <w:marBottom w:val="0"/>
      <w:divBdr>
        <w:top w:val="none" w:sz="0" w:space="0" w:color="auto"/>
        <w:left w:val="none" w:sz="0" w:space="0" w:color="auto"/>
        <w:bottom w:val="none" w:sz="0" w:space="0" w:color="auto"/>
        <w:right w:val="none" w:sz="0" w:space="0" w:color="auto"/>
      </w:divBdr>
    </w:div>
    <w:div w:id="1245383079">
      <w:bodyDiv w:val="1"/>
      <w:marLeft w:val="0"/>
      <w:marRight w:val="0"/>
      <w:marTop w:val="0"/>
      <w:marBottom w:val="0"/>
      <w:divBdr>
        <w:top w:val="none" w:sz="0" w:space="0" w:color="auto"/>
        <w:left w:val="none" w:sz="0" w:space="0" w:color="auto"/>
        <w:bottom w:val="none" w:sz="0" w:space="0" w:color="auto"/>
        <w:right w:val="none" w:sz="0" w:space="0" w:color="auto"/>
      </w:divBdr>
    </w:div>
    <w:div w:id="1361935183">
      <w:bodyDiv w:val="1"/>
      <w:marLeft w:val="0"/>
      <w:marRight w:val="0"/>
      <w:marTop w:val="0"/>
      <w:marBottom w:val="0"/>
      <w:divBdr>
        <w:top w:val="none" w:sz="0" w:space="0" w:color="auto"/>
        <w:left w:val="none" w:sz="0" w:space="0" w:color="auto"/>
        <w:bottom w:val="none" w:sz="0" w:space="0" w:color="auto"/>
        <w:right w:val="none" w:sz="0" w:space="0" w:color="auto"/>
      </w:divBdr>
    </w:div>
    <w:div w:id="1500995684">
      <w:bodyDiv w:val="1"/>
      <w:marLeft w:val="0"/>
      <w:marRight w:val="0"/>
      <w:marTop w:val="0"/>
      <w:marBottom w:val="0"/>
      <w:divBdr>
        <w:top w:val="none" w:sz="0" w:space="0" w:color="auto"/>
        <w:left w:val="none" w:sz="0" w:space="0" w:color="auto"/>
        <w:bottom w:val="none" w:sz="0" w:space="0" w:color="auto"/>
        <w:right w:val="none" w:sz="0" w:space="0" w:color="auto"/>
      </w:divBdr>
    </w:div>
    <w:div w:id="1704789531">
      <w:bodyDiv w:val="1"/>
      <w:marLeft w:val="0"/>
      <w:marRight w:val="0"/>
      <w:marTop w:val="0"/>
      <w:marBottom w:val="0"/>
      <w:divBdr>
        <w:top w:val="none" w:sz="0" w:space="0" w:color="auto"/>
        <w:left w:val="none" w:sz="0" w:space="0" w:color="auto"/>
        <w:bottom w:val="none" w:sz="0" w:space="0" w:color="auto"/>
        <w:right w:val="none" w:sz="0" w:space="0" w:color="auto"/>
      </w:divBdr>
    </w:div>
    <w:div w:id="214723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0.png"/><Relationship Id="rId107" Type="http://schemas.openxmlformats.org/officeDocument/2006/relationships/image" Target="media/image93.png"/><Relationship Id="rId11" Type="http://schemas.openxmlformats.org/officeDocument/2006/relationships/hyperlink" Target="mailto:Bio4Dhelp@tgen.org" TargetMode="Externa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tyles" Target="styl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1.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settings" Target="setting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2.png"/><Relationship Id="rId13" Type="http://schemas.openxmlformats.org/officeDocument/2006/relationships/image" Target="media/image3.emf"/><Relationship Id="rId109" Type="http://schemas.openxmlformats.org/officeDocument/2006/relationships/image" Target="media/image95.png"/><Relationship Id="rId34" Type="http://schemas.openxmlformats.org/officeDocument/2006/relationships/comments" Target="comments.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webSettings" Target="webSetting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3.png"/><Relationship Id="rId14" Type="http://schemas.openxmlformats.org/officeDocument/2006/relationships/image" Target="media/image30.emf"/><Relationship Id="rId35" Type="http://schemas.microsoft.com/office/2011/relationships/commentsExtended" Target="commentsExtended.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4.png"/><Relationship Id="rId3" Type="http://schemas.openxmlformats.org/officeDocument/2006/relationships/customXml" Target="../customXml/item3.xml"/><Relationship Id="rId214" Type="http://schemas.openxmlformats.org/officeDocument/2006/relationships/image" Target="media/image199.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wmf"/><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220"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control" Target="activeX/activeX1.xml"/><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microsoft.com/office/2011/relationships/people" Target="people.xml"/><Relationship Id="rId18" Type="http://schemas.openxmlformats.org/officeDocument/2006/relationships/hyperlink" Target="mailto:Bio4Dhelp@tgen.org"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7.png"/><Relationship Id="rId224" Type="http://schemas.openxmlformats.org/officeDocument/2006/relationships/theme" Target="theme/theme1.xml"/><Relationship Id="rId30" Type="http://schemas.openxmlformats.org/officeDocument/2006/relationships/image" Target="media/image18.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8F1B81A0197844B6AE01B0136207C5" ma:contentTypeVersion="1" ma:contentTypeDescription="Create a new document." ma:contentTypeScope="" ma:versionID="5b623ced5974c8a93812a55caee03b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6C7273-9769-4126-8BF8-4301DF8D1503}">
  <ds:schemaRefs>
    <ds:schemaRef ds:uri="http://schemas.microsoft.com/sharepoint/v3/contenttype/forms"/>
  </ds:schemaRefs>
</ds:datastoreItem>
</file>

<file path=customXml/itemProps2.xml><?xml version="1.0" encoding="utf-8"?>
<ds:datastoreItem xmlns:ds="http://schemas.openxmlformats.org/officeDocument/2006/customXml" ds:itemID="{7016035B-531A-4701-8BD0-5D2E12C9B0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2FFA0EC-5420-4645-A5F8-753D2C2A0014}">
  <ds:schemaRef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dcmitype/"/>
    <ds:schemaRef ds:uri="http://schemas.microsoft.com/office/2006/metadata/propertie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2563</TotalTime>
  <Pages>40</Pages>
  <Words>53360</Words>
  <Characters>304153</Characters>
  <Application>Microsoft Office Word</Application>
  <DocSecurity>0</DocSecurity>
  <Lines>2534</Lines>
  <Paragraphs>713</Paragraphs>
  <ScaleCrop>false</ScaleCrop>
  <HeadingPairs>
    <vt:vector size="2" baseType="variant">
      <vt:variant>
        <vt:lpstr>Title</vt:lpstr>
      </vt:variant>
      <vt:variant>
        <vt:i4>1</vt:i4>
      </vt:variant>
    </vt:vector>
  </HeadingPairs>
  <TitlesOfParts>
    <vt:vector size="1" baseType="lpstr">
      <vt:lpstr>BIO4D Software System</vt:lpstr>
    </vt:vector>
  </TitlesOfParts>
  <Company>fnbn</Company>
  <LinksUpToDate>false</LinksUpToDate>
  <CharactersWithSpaces>356800</CharactersWithSpaces>
  <SharedDoc>false</SharedDoc>
  <HLinks>
    <vt:vector size="30" baseType="variant">
      <vt:variant>
        <vt:i4>327724</vt:i4>
      </vt:variant>
      <vt:variant>
        <vt:i4>90</vt:i4>
      </vt:variant>
      <vt:variant>
        <vt:i4>0</vt:i4>
      </vt:variant>
      <vt:variant>
        <vt:i4>5</vt:i4>
      </vt:variant>
      <vt:variant>
        <vt:lpwstr/>
      </vt:variant>
      <vt:variant>
        <vt:lpwstr>_Assigning_a_Kit</vt:lpwstr>
      </vt:variant>
      <vt:variant>
        <vt:i4>5439541</vt:i4>
      </vt:variant>
      <vt:variant>
        <vt:i4>87</vt:i4>
      </vt:variant>
      <vt:variant>
        <vt:i4>0</vt:i4>
      </vt:variant>
      <vt:variant>
        <vt:i4>5</vt:i4>
      </vt:variant>
      <vt:variant>
        <vt:lpwstr>mailto:Bio4Dhelp@tgen.org</vt:lpwstr>
      </vt:variant>
      <vt:variant>
        <vt:lpwstr/>
      </vt:variant>
      <vt:variant>
        <vt:i4>5439541</vt:i4>
      </vt:variant>
      <vt:variant>
        <vt:i4>84</vt:i4>
      </vt:variant>
      <vt:variant>
        <vt:i4>0</vt:i4>
      </vt:variant>
      <vt:variant>
        <vt:i4>5</vt:i4>
      </vt:variant>
      <vt:variant>
        <vt:lpwstr>mailto:Bio4Dhelp@tgen.org</vt:lpwstr>
      </vt:variant>
      <vt:variant>
        <vt:lpwstr/>
      </vt:variant>
      <vt:variant>
        <vt:i4>5439541</vt:i4>
      </vt:variant>
      <vt:variant>
        <vt:i4>81</vt:i4>
      </vt:variant>
      <vt:variant>
        <vt:i4>0</vt:i4>
      </vt:variant>
      <vt:variant>
        <vt:i4>5</vt:i4>
      </vt:variant>
      <vt:variant>
        <vt:lpwstr>mailto:Bio4Dhelp@tgen.org</vt:lpwstr>
      </vt:variant>
      <vt:variant>
        <vt:lpwstr/>
      </vt:variant>
      <vt:variant>
        <vt:i4>7995491</vt:i4>
      </vt:variant>
      <vt:variant>
        <vt:i4>78</vt:i4>
      </vt:variant>
      <vt:variant>
        <vt:i4>0</vt:i4>
      </vt:variant>
      <vt:variant>
        <vt:i4>5</vt:i4>
      </vt:variant>
      <vt:variant>
        <vt:lpwstr/>
      </vt:variant>
      <vt:variant>
        <vt:lpwstr>ChangePassword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BIO4D Software System</dc:title>
  <dc:subject/>
  <dc:creator>RPetros</dc:creator>
  <cp:keywords/>
  <dc:description/>
  <cp:lastModifiedBy>Sayali Dev</cp:lastModifiedBy>
  <cp:revision>25</cp:revision>
  <cp:lastPrinted>2012-04-03T06:18:00Z</cp:lastPrinted>
  <dcterms:created xsi:type="dcterms:W3CDTF">2018-01-03T07:07:00Z</dcterms:created>
  <dcterms:modified xsi:type="dcterms:W3CDTF">2018-02-23T12:38:00Z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0x010100D38F1B81A0197844B6AE01B0136207C5</vt:lpwstr>
  </property>
</Properties>
</file>